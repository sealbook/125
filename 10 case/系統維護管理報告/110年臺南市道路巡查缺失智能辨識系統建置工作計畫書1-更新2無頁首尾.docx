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259C5E" w14:textId="52CF097F" w:rsidR="00790E46" w:rsidRPr="003E6DC2" w:rsidDel="008258E5" w:rsidRDefault="00790E46" w:rsidP="00D463BB">
      <w:pPr>
        <w:pStyle w:val="13"/>
        <w:rPr>
          <w:del w:id="0" w:author="User" w:date="2021-08-21T13:08:00Z"/>
          <w:rFonts w:hint="eastAsia"/>
          <w:color w:val="000000" w:themeColor="text1"/>
        </w:rPr>
      </w:pPr>
    </w:p>
    <w:p w14:paraId="0B141AD2" w14:textId="32ECC89D" w:rsidR="0000550B" w:rsidRPr="003E6DC2" w:rsidDel="008258E5" w:rsidRDefault="00CB0DB1" w:rsidP="00D46ACC">
      <w:pPr>
        <w:ind w:left="280" w:hanging="280"/>
        <w:rPr>
          <w:del w:id="1" w:author="User" w:date="2021-08-21T13:08:00Z"/>
          <w:rStyle w:val="a6"/>
          <w:rFonts w:hint="eastAsia"/>
          <w:b w:val="0"/>
          <w:bCs w:val="0"/>
          <w:color w:val="000000" w:themeColor="text1"/>
        </w:rPr>
      </w:pPr>
      <w:del w:id="2" w:author="User" w:date="2021-08-21T13:08:00Z">
        <w:r w:rsidRPr="003E6DC2" w:rsidDel="008258E5">
          <w:rPr>
            <w:rStyle w:val="a6"/>
            <w:rFonts w:hint="eastAsia"/>
            <w:b w:val="0"/>
            <w:bCs w:val="0"/>
            <w:color w:val="000000" w:themeColor="text1"/>
          </w:rPr>
          <w:delText xml:space="preserve">  </w:delText>
        </w:r>
        <w:r w:rsidRPr="003E6DC2" w:rsidDel="008258E5">
          <w:rPr>
            <w:noProof/>
            <w:color w:val="000000" w:themeColor="text1"/>
            <w:sz w:val="56"/>
            <w:szCs w:val="56"/>
          </w:rPr>
          <w:drawing>
            <wp:anchor distT="0" distB="0" distL="114300" distR="114300" simplePos="0" relativeHeight="251642368" behindDoc="0" locked="0" layoutInCell="1" allowOverlap="1" wp14:anchorId="1A06DBC8" wp14:editId="7F112F5B">
              <wp:simplePos x="0" y="0"/>
              <wp:positionH relativeFrom="column">
                <wp:posOffset>463550</wp:posOffset>
              </wp:positionH>
              <wp:positionV relativeFrom="paragraph">
                <wp:posOffset>182245</wp:posOffset>
              </wp:positionV>
              <wp:extent cx="1272540" cy="899160"/>
              <wp:effectExtent l="0" t="0" r="3810" b="0"/>
              <wp:wrapSquare wrapText="bothSides"/>
              <wp:docPr id="1" name="圖片 1" descr="臺南市政府全球資訊網-市府識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臺南市政府全球資訊網-市府識別"/>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2540" cy="899160"/>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4F6C7971" w14:textId="676FF692" w:rsidR="007F6DEB" w:rsidRPr="003E6DC2" w:rsidDel="008258E5" w:rsidRDefault="00CB0DB1" w:rsidP="00CB0DB1">
      <w:pPr>
        <w:spacing w:before="100" w:beforeAutospacing="1" w:after="100" w:afterAutospacing="1" w:line="480" w:lineRule="auto"/>
        <w:ind w:left="560" w:hanging="560"/>
        <w:rPr>
          <w:del w:id="3" w:author="User" w:date="2021-08-21T13:08:00Z"/>
          <w:rStyle w:val="a6"/>
          <w:rFonts w:hint="eastAsia"/>
          <w:b w:val="0"/>
          <w:bCs w:val="0"/>
          <w:color w:val="000000" w:themeColor="text1"/>
          <w:sz w:val="56"/>
          <w:szCs w:val="56"/>
          <w:lang w:val="zh-TW"/>
        </w:rPr>
      </w:pPr>
      <w:del w:id="4" w:author="User" w:date="2021-08-21T13:08:00Z">
        <w:r w:rsidRPr="003E6DC2" w:rsidDel="008258E5">
          <w:rPr>
            <w:rStyle w:val="a6"/>
            <w:rFonts w:hint="eastAsia"/>
            <w:b w:val="0"/>
            <w:bCs w:val="0"/>
            <w:color w:val="000000" w:themeColor="text1"/>
            <w:sz w:val="56"/>
            <w:szCs w:val="56"/>
            <w:lang w:val="zh-TW"/>
          </w:rPr>
          <w:delText xml:space="preserve">              </w:delText>
        </w:r>
        <w:r w:rsidR="0000550B" w:rsidRPr="003E6DC2" w:rsidDel="008258E5">
          <w:rPr>
            <w:rStyle w:val="a6"/>
            <w:rFonts w:hint="eastAsia"/>
            <w:b w:val="0"/>
            <w:bCs w:val="0"/>
            <w:color w:val="000000" w:themeColor="text1"/>
            <w:sz w:val="56"/>
            <w:szCs w:val="56"/>
            <w:lang w:val="zh-TW"/>
          </w:rPr>
          <w:delText>臺南市</w:delText>
        </w:r>
        <w:r w:rsidRPr="003E6DC2" w:rsidDel="008258E5">
          <w:rPr>
            <w:rStyle w:val="a6"/>
            <w:rFonts w:hint="eastAsia"/>
            <w:b w:val="0"/>
            <w:bCs w:val="0"/>
            <w:color w:val="000000" w:themeColor="text1"/>
            <w:sz w:val="56"/>
            <w:szCs w:val="56"/>
            <w:lang w:val="zh-TW"/>
          </w:rPr>
          <w:delText>政府工務局</w:delText>
        </w:r>
      </w:del>
    </w:p>
    <w:p w14:paraId="0E25B06A" w14:textId="34CE2C48" w:rsidR="00CB0DB1" w:rsidRPr="003E6DC2" w:rsidDel="008258E5" w:rsidRDefault="00790E46" w:rsidP="00355A65">
      <w:pPr>
        <w:spacing w:before="100" w:beforeAutospacing="1" w:after="100" w:afterAutospacing="1"/>
        <w:ind w:left="600" w:hanging="600"/>
        <w:jc w:val="center"/>
        <w:rPr>
          <w:del w:id="5" w:author="User" w:date="2021-08-21T13:08:00Z"/>
          <w:rStyle w:val="a6"/>
          <w:rFonts w:hint="eastAsia"/>
          <w:b w:val="0"/>
          <w:bCs w:val="0"/>
          <w:color w:val="000000" w:themeColor="text1"/>
          <w:sz w:val="60"/>
          <w:szCs w:val="60"/>
          <w:lang w:val="zh-TW"/>
        </w:rPr>
      </w:pPr>
      <w:del w:id="6" w:author="User" w:date="2021-08-21T13:08:00Z">
        <w:r w:rsidRPr="003E6DC2" w:rsidDel="008258E5">
          <w:rPr>
            <w:rStyle w:val="a6"/>
            <w:rFonts w:hint="eastAsia"/>
            <w:b w:val="0"/>
            <w:bCs w:val="0"/>
            <w:color w:val="000000" w:themeColor="text1"/>
            <w:sz w:val="60"/>
            <w:szCs w:val="60"/>
            <w:lang w:val="zh-TW"/>
          </w:rPr>
          <w:delText>110</w:delText>
        </w:r>
        <w:r w:rsidRPr="003E6DC2" w:rsidDel="008258E5">
          <w:rPr>
            <w:rStyle w:val="a6"/>
            <w:rFonts w:hint="eastAsia"/>
            <w:b w:val="0"/>
            <w:bCs w:val="0"/>
            <w:color w:val="000000" w:themeColor="text1"/>
            <w:sz w:val="60"/>
            <w:szCs w:val="60"/>
            <w:lang w:val="zh-TW"/>
          </w:rPr>
          <w:delText>年</w:delText>
        </w:r>
        <w:r w:rsidR="000B36C4" w:rsidRPr="003E6DC2" w:rsidDel="008258E5">
          <w:rPr>
            <w:rStyle w:val="a6"/>
            <w:rFonts w:hint="eastAsia"/>
            <w:b w:val="0"/>
            <w:bCs w:val="0"/>
            <w:color w:val="000000" w:themeColor="text1"/>
            <w:sz w:val="60"/>
            <w:szCs w:val="60"/>
            <w:lang w:val="zh-TW"/>
          </w:rPr>
          <w:delText>度</w:delText>
        </w:r>
        <w:r w:rsidRPr="003E6DC2" w:rsidDel="008258E5">
          <w:rPr>
            <w:rStyle w:val="a6"/>
            <w:rFonts w:hint="eastAsia"/>
            <w:b w:val="0"/>
            <w:bCs w:val="0"/>
            <w:color w:val="000000" w:themeColor="text1"/>
            <w:sz w:val="60"/>
            <w:szCs w:val="60"/>
            <w:lang w:val="zh-TW"/>
          </w:rPr>
          <w:delText xml:space="preserve"> </w:delText>
        </w:r>
        <w:r w:rsidRPr="003E6DC2" w:rsidDel="008258E5">
          <w:rPr>
            <w:rStyle w:val="a6"/>
            <w:rFonts w:hint="eastAsia"/>
            <w:b w:val="0"/>
            <w:bCs w:val="0"/>
            <w:color w:val="000000" w:themeColor="text1"/>
            <w:sz w:val="60"/>
            <w:szCs w:val="60"/>
            <w:lang w:val="zh-TW"/>
          </w:rPr>
          <w:delText>臺南市道路巡查缺失</w:delText>
        </w:r>
      </w:del>
    </w:p>
    <w:p w14:paraId="12B03739" w14:textId="74049A91" w:rsidR="00790E46" w:rsidRPr="003E6DC2" w:rsidDel="008258E5" w:rsidRDefault="00790E46" w:rsidP="00355A65">
      <w:pPr>
        <w:spacing w:before="100" w:beforeAutospacing="1" w:after="100" w:afterAutospacing="1"/>
        <w:ind w:left="600" w:hanging="600"/>
        <w:jc w:val="center"/>
        <w:rPr>
          <w:del w:id="7" w:author="User" w:date="2021-08-21T13:08:00Z"/>
          <w:rStyle w:val="a6"/>
          <w:rFonts w:hint="eastAsia"/>
          <w:b w:val="0"/>
          <w:bCs w:val="0"/>
          <w:color w:val="000000" w:themeColor="text1"/>
          <w:sz w:val="60"/>
          <w:szCs w:val="60"/>
          <w:lang w:val="zh-TW"/>
        </w:rPr>
      </w:pPr>
      <w:del w:id="8" w:author="User" w:date="2021-08-21T13:08:00Z">
        <w:r w:rsidRPr="003E6DC2" w:rsidDel="008258E5">
          <w:rPr>
            <w:rStyle w:val="a6"/>
            <w:rFonts w:hint="eastAsia"/>
            <w:b w:val="0"/>
            <w:bCs w:val="0"/>
            <w:color w:val="000000" w:themeColor="text1"/>
            <w:sz w:val="60"/>
            <w:szCs w:val="60"/>
            <w:lang w:val="zh-TW"/>
          </w:rPr>
          <w:delText>智能辨識系統建置案</w:delText>
        </w:r>
      </w:del>
    </w:p>
    <w:p w14:paraId="2F8A6422" w14:textId="6FAA9FFD" w:rsidR="00CB0DB1" w:rsidRPr="003E6DC2" w:rsidDel="008258E5" w:rsidRDefault="00CB0DB1" w:rsidP="00355A65">
      <w:pPr>
        <w:spacing w:before="100" w:beforeAutospacing="1" w:after="100" w:afterAutospacing="1" w:line="480" w:lineRule="auto"/>
        <w:ind w:left="600" w:hanging="600"/>
        <w:jc w:val="center"/>
        <w:rPr>
          <w:del w:id="9" w:author="User" w:date="2021-08-21T13:08:00Z"/>
          <w:rStyle w:val="a6"/>
          <w:rFonts w:hint="eastAsia"/>
          <w:b w:val="0"/>
          <w:bCs w:val="0"/>
          <w:color w:val="000000" w:themeColor="text1"/>
          <w:sz w:val="60"/>
          <w:szCs w:val="60"/>
          <w:lang w:val="zh-TW"/>
        </w:rPr>
      </w:pPr>
    </w:p>
    <w:p w14:paraId="33266598" w14:textId="1C08CAF5" w:rsidR="00790E46" w:rsidRPr="003E6DC2" w:rsidDel="008258E5" w:rsidRDefault="00CB0DB1" w:rsidP="00D46ACC">
      <w:pPr>
        <w:spacing w:before="100" w:beforeAutospacing="1" w:after="100" w:afterAutospacing="1" w:line="360" w:lineRule="auto"/>
        <w:ind w:left="600" w:hanging="600"/>
        <w:jc w:val="center"/>
        <w:rPr>
          <w:del w:id="10" w:author="User" w:date="2021-08-21T13:08:00Z"/>
          <w:rStyle w:val="a6"/>
          <w:rFonts w:hint="eastAsia"/>
          <w:b w:val="0"/>
          <w:bCs w:val="0"/>
          <w:color w:val="000000" w:themeColor="text1"/>
          <w:sz w:val="60"/>
          <w:szCs w:val="60"/>
          <w:lang w:val="zh-TW"/>
        </w:rPr>
      </w:pPr>
      <w:del w:id="11" w:author="User" w:date="2021-08-21T13:08:00Z">
        <w:r w:rsidRPr="003E6DC2" w:rsidDel="008258E5">
          <w:rPr>
            <w:rStyle w:val="a6"/>
            <w:rFonts w:hint="eastAsia"/>
            <w:b w:val="0"/>
            <w:bCs w:val="0"/>
            <w:color w:val="000000" w:themeColor="text1"/>
            <w:sz w:val="60"/>
            <w:szCs w:val="60"/>
            <w:lang w:val="zh-TW"/>
          </w:rPr>
          <w:delText>工作計劃</w:delText>
        </w:r>
        <w:r w:rsidR="00790E46" w:rsidRPr="003E6DC2" w:rsidDel="008258E5">
          <w:rPr>
            <w:rStyle w:val="a6"/>
            <w:rFonts w:hint="eastAsia"/>
            <w:b w:val="0"/>
            <w:bCs w:val="0"/>
            <w:color w:val="000000" w:themeColor="text1"/>
            <w:sz w:val="60"/>
            <w:szCs w:val="60"/>
            <w:lang w:val="zh-TW"/>
          </w:rPr>
          <w:delText>書</w:delText>
        </w:r>
      </w:del>
    </w:p>
    <w:p w14:paraId="300AE33B" w14:textId="185EDFE4" w:rsidR="007F6DEB" w:rsidRPr="003E6DC2" w:rsidDel="008258E5" w:rsidRDefault="007F6DEB" w:rsidP="00D46ACC">
      <w:pPr>
        <w:spacing w:before="100" w:beforeAutospacing="1" w:after="100" w:afterAutospacing="1" w:line="360" w:lineRule="auto"/>
        <w:ind w:left="280" w:hanging="280"/>
        <w:rPr>
          <w:del w:id="12" w:author="User" w:date="2021-08-21T13:08:00Z"/>
          <w:rStyle w:val="a6"/>
          <w:rFonts w:hint="eastAsia"/>
          <w:b w:val="0"/>
          <w:bCs w:val="0"/>
          <w:color w:val="000000" w:themeColor="text1"/>
        </w:rPr>
      </w:pPr>
    </w:p>
    <w:p w14:paraId="74B8F7AF" w14:textId="0ABFDADD" w:rsidR="00355A65" w:rsidRPr="003E6DC2" w:rsidDel="008258E5" w:rsidRDefault="00355A65" w:rsidP="00D46ACC">
      <w:pPr>
        <w:spacing w:before="100" w:beforeAutospacing="1" w:after="100" w:afterAutospacing="1" w:line="360" w:lineRule="auto"/>
        <w:ind w:left="280" w:hanging="280"/>
        <w:rPr>
          <w:del w:id="13" w:author="User" w:date="2021-08-21T13:08:00Z"/>
          <w:rStyle w:val="a6"/>
          <w:rFonts w:hint="eastAsia"/>
          <w:b w:val="0"/>
          <w:bCs w:val="0"/>
          <w:color w:val="000000" w:themeColor="text1"/>
        </w:rPr>
      </w:pPr>
    </w:p>
    <w:p w14:paraId="7702F35A" w14:textId="7D3C0A20" w:rsidR="00355A65" w:rsidRPr="003E6DC2" w:rsidDel="008258E5" w:rsidRDefault="00355A65" w:rsidP="00D46ACC">
      <w:pPr>
        <w:spacing w:before="100" w:beforeAutospacing="1" w:after="100" w:afterAutospacing="1" w:line="360" w:lineRule="auto"/>
        <w:ind w:left="280" w:hanging="280"/>
        <w:rPr>
          <w:del w:id="14" w:author="User" w:date="2021-08-21T13:08:00Z"/>
          <w:rStyle w:val="a6"/>
          <w:rFonts w:hint="eastAsia"/>
          <w:b w:val="0"/>
          <w:bCs w:val="0"/>
          <w:color w:val="000000" w:themeColor="text1"/>
        </w:rPr>
      </w:pPr>
    </w:p>
    <w:p w14:paraId="473EAA6C" w14:textId="015C2785" w:rsidR="00355A65" w:rsidRPr="003E6DC2" w:rsidDel="008258E5" w:rsidRDefault="00603111" w:rsidP="00FC2094">
      <w:pPr>
        <w:spacing w:before="100" w:beforeAutospacing="1" w:after="100" w:afterAutospacing="1" w:line="360" w:lineRule="auto"/>
        <w:ind w:left="280" w:hanging="280"/>
        <w:jc w:val="center"/>
        <w:rPr>
          <w:del w:id="15" w:author="User" w:date="2021-08-21T13:08:00Z"/>
          <w:rStyle w:val="a6"/>
          <w:rFonts w:hint="eastAsia"/>
          <w:b w:val="0"/>
          <w:bCs w:val="0"/>
          <w:color w:val="000000" w:themeColor="text1"/>
        </w:rPr>
      </w:pPr>
      <w:del w:id="16" w:author="User" w:date="2021-08-21T13:08:00Z">
        <w:r w:rsidRPr="003E6DC2" w:rsidDel="008258E5">
          <w:rPr>
            <w:rStyle w:val="a6"/>
            <w:rFonts w:hint="eastAsia"/>
            <w:b w:val="0"/>
            <w:bCs w:val="0"/>
            <w:color w:val="000000" w:themeColor="text1"/>
          </w:rPr>
          <w:delText>招標案號：</w:delText>
        </w:r>
        <w:r w:rsidRPr="003E6DC2" w:rsidDel="008258E5">
          <w:rPr>
            <w:rStyle w:val="a6"/>
            <w:rFonts w:hint="eastAsia"/>
            <w:b w:val="0"/>
            <w:bCs w:val="0"/>
            <w:color w:val="000000" w:themeColor="text1"/>
          </w:rPr>
          <w:delText>21100501</w:delText>
        </w:r>
      </w:del>
    </w:p>
    <w:p w14:paraId="7F741818" w14:textId="08EF7367" w:rsidR="00355A65" w:rsidRPr="003E6DC2" w:rsidDel="008258E5" w:rsidRDefault="00355A65" w:rsidP="00355A65">
      <w:pPr>
        <w:spacing w:before="100" w:beforeAutospacing="1" w:after="100" w:afterAutospacing="1"/>
        <w:ind w:left="400" w:hanging="400"/>
        <w:jc w:val="center"/>
        <w:rPr>
          <w:del w:id="17" w:author="User" w:date="2021-08-21T13:08:00Z"/>
          <w:rStyle w:val="a6"/>
          <w:rFonts w:hint="eastAsia"/>
          <w:b w:val="0"/>
          <w:bCs w:val="0"/>
          <w:color w:val="000000" w:themeColor="text1"/>
          <w:sz w:val="40"/>
          <w:szCs w:val="40"/>
        </w:rPr>
      </w:pPr>
      <w:del w:id="18" w:author="User" w:date="2021-08-21T13:08:00Z">
        <w:r w:rsidRPr="003E6DC2" w:rsidDel="008258E5">
          <w:rPr>
            <w:rStyle w:val="a6"/>
            <w:rFonts w:hint="eastAsia"/>
            <w:b w:val="0"/>
            <w:bCs w:val="0"/>
            <w:color w:val="000000" w:themeColor="text1"/>
            <w:sz w:val="40"/>
            <w:szCs w:val="40"/>
          </w:rPr>
          <w:delText>中華民國</w:delText>
        </w:r>
        <w:r w:rsidRPr="003E6DC2" w:rsidDel="008258E5">
          <w:rPr>
            <w:rStyle w:val="a6"/>
            <w:rFonts w:hint="eastAsia"/>
            <w:b w:val="0"/>
            <w:bCs w:val="0"/>
            <w:color w:val="000000" w:themeColor="text1"/>
            <w:sz w:val="40"/>
            <w:szCs w:val="40"/>
          </w:rPr>
          <w:delText>110</w:delText>
        </w:r>
        <w:r w:rsidRPr="003E6DC2" w:rsidDel="008258E5">
          <w:rPr>
            <w:rStyle w:val="a6"/>
            <w:rFonts w:hint="eastAsia"/>
            <w:b w:val="0"/>
            <w:bCs w:val="0"/>
            <w:color w:val="000000" w:themeColor="text1"/>
            <w:sz w:val="40"/>
            <w:szCs w:val="40"/>
          </w:rPr>
          <w:delText>年</w:delText>
        </w:r>
        <w:r w:rsidR="00FC2094" w:rsidRPr="003E6DC2" w:rsidDel="008258E5">
          <w:rPr>
            <w:rStyle w:val="a6"/>
            <w:rFonts w:hint="eastAsia"/>
            <w:b w:val="0"/>
            <w:bCs w:val="0"/>
            <w:color w:val="000000" w:themeColor="text1"/>
            <w:sz w:val="40"/>
            <w:szCs w:val="40"/>
          </w:rPr>
          <w:delText>8</w:delText>
        </w:r>
        <w:r w:rsidRPr="003E6DC2" w:rsidDel="008258E5">
          <w:rPr>
            <w:rStyle w:val="a6"/>
            <w:rFonts w:hint="eastAsia"/>
            <w:b w:val="0"/>
            <w:bCs w:val="0"/>
            <w:color w:val="000000" w:themeColor="text1"/>
            <w:sz w:val="40"/>
            <w:szCs w:val="40"/>
          </w:rPr>
          <w:delText>月</w:delText>
        </w:r>
      </w:del>
    </w:p>
    <w:p w14:paraId="36349765" w14:textId="652AD955" w:rsidR="00790E46" w:rsidRPr="003E6DC2" w:rsidDel="008258E5" w:rsidRDefault="000B5261" w:rsidP="00355A65">
      <w:pPr>
        <w:spacing w:before="100" w:beforeAutospacing="1" w:after="100" w:afterAutospacing="1"/>
        <w:ind w:left="280" w:hanging="280"/>
        <w:jc w:val="center"/>
        <w:rPr>
          <w:del w:id="19" w:author="User" w:date="2021-08-21T13:08:00Z"/>
          <w:rStyle w:val="a6"/>
          <w:rFonts w:hint="eastAsia"/>
          <w:b w:val="0"/>
          <w:bCs w:val="0"/>
          <w:color w:val="000000" w:themeColor="text1"/>
        </w:rPr>
      </w:pPr>
      <w:del w:id="20" w:author="User" w:date="2021-08-21T13:08:00Z">
        <w:r w:rsidRPr="003E6DC2" w:rsidDel="008258E5">
          <w:rPr>
            <w:rStyle w:val="a6"/>
            <w:b w:val="0"/>
            <w:bCs w:val="0"/>
            <w:noProof/>
            <w:color w:val="000000" w:themeColor="text1"/>
          </w:rPr>
          <mc:AlternateContent>
            <mc:Choice Requires="wps">
              <w:drawing>
                <wp:anchor distT="0" distB="0" distL="114300" distR="114300" simplePos="0" relativeHeight="251758080" behindDoc="0" locked="0" layoutInCell="1" allowOverlap="1" wp14:anchorId="15ABAB75" wp14:editId="5152B4C3">
                  <wp:simplePos x="0" y="0"/>
                  <wp:positionH relativeFrom="column">
                    <wp:posOffset>1492250</wp:posOffset>
                  </wp:positionH>
                  <wp:positionV relativeFrom="paragraph">
                    <wp:posOffset>64135</wp:posOffset>
                  </wp:positionV>
                  <wp:extent cx="3055620" cy="1403985"/>
                  <wp:effectExtent l="0" t="0" r="0" b="0"/>
                  <wp:wrapNone/>
                  <wp:docPr id="23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5620" cy="1403985"/>
                          </a:xfrm>
                          <a:prstGeom prst="rect">
                            <a:avLst/>
                          </a:prstGeom>
                          <a:solidFill>
                            <a:srgbClr val="FFFFFF"/>
                          </a:solidFill>
                          <a:ln w="9525">
                            <a:noFill/>
                            <a:miter lim="800000"/>
                            <a:headEnd/>
                            <a:tailEnd/>
                          </a:ln>
                        </wps:spPr>
                        <wps:txbx>
                          <w:txbxContent>
                            <w:p w14:paraId="509F8606" w14:textId="6F5FAF22" w:rsidR="00987F2E" w:rsidRDefault="00987F2E">
                              <w:pPr>
                                <w:ind w:left="280" w:hanging="280"/>
                                <w:rPr>
                                  <w:rFonts w:hint="eastAsia"/>
                                </w:rPr>
                              </w:pPr>
                              <w:r>
                                <w:rPr>
                                  <w:noProof/>
                                </w:rPr>
                                <w:drawing>
                                  <wp:inline distT="0" distB="0" distL="0" distR="0" wp14:anchorId="76FCE941" wp14:editId="5A0D378D">
                                    <wp:extent cx="2636520" cy="606281"/>
                                    <wp:effectExtent l="0" t="0" r="0" b="381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636520" cy="606281"/>
                                            </a:xfrm>
                                            <a:prstGeom prst="rect">
                                              <a:avLst/>
                                            </a:prstGeom>
                                          </pic:spPr>
                                        </pic:pic>
                                      </a:graphicData>
                                    </a:graphic>
                                  </wp:inline>
                                </w:drawing>
                              </w:r>
                            </w:p>
                            <w:p w14:paraId="587496E2" w14:textId="77777777" w:rsidR="00987F2E" w:rsidRDefault="00987F2E">
                              <w:pPr>
                                <w:ind w:left="280" w:hanging="280"/>
                                <w:rPr>
                                  <w:rFonts w:hint="eastAsia"/>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5ABAB75" id="_x0000_t202" coordsize="21600,21600" o:spt="202" path="m,l,21600r21600,l21600,xe">
                  <v:stroke joinstyle="miter"/>
                  <v:path gradientshapeok="t" o:connecttype="rect"/>
                </v:shapetype>
                <v:shape id="文字方塊 2" o:spid="_x0000_s1026" type="#_x0000_t202" style="position:absolute;left:0;text-align:left;margin-left:117.5pt;margin-top:5.05pt;width:240.6pt;height:110.55pt;z-index:251758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" stroked="f">
                  <v:textbox style="mso-fit-shape-to-text:t">
                    <w:txbxContent>
                      <w:p w14:paraId="509F8606" w14:textId="6F5FAF22" w:rsidR="00987F2E" w:rsidRDefault="00987F2E">
                        <w:pPr>
                          <w:ind w:left="280" w:hanging="280"/>
                          <w:rPr>
                            <w:rFonts w:hint="eastAsia"/>
                          </w:rPr>
                        </w:pPr>
                        <w:r>
                          <w:rPr>
                            <w:noProof/>
                          </w:rPr>
                          <w:drawing>
                            <wp:inline distT="0" distB="0" distL="0" distR="0" wp14:anchorId="76FCE941" wp14:editId="5A0D378D">
                              <wp:extent cx="2636520" cy="606281"/>
                              <wp:effectExtent l="0" t="0" r="0" b="381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36520" cy="606281"/>
                                      </a:xfrm>
                                      <a:prstGeom prst="rect">
                                        <a:avLst/>
                                      </a:prstGeom>
                                    </pic:spPr>
                                  </pic:pic>
                                </a:graphicData>
                              </a:graphic>
                            </wp:inline>
                          </w:drawing>
                        </w:r>
                      </w:p>
                      <w:p w14:paraId="587496E2" w14:textId="77777777" w:rsidR="00987F2E" w:rsidRDefault="00987F2E">
                        <w:pPr>
                          <w:ind w:left="280" w:hanging="280"/>
                          <w:rPr>
                            <w:rFonts w:hint="eastAsia"/>
                          </w:rPr>
                        </w:pPr>
                      </w:p>
                    </w:txbxContent>
                  </v:textbox>
                </v:shape>
              </w:pict>
            </mc:Fallback>
          </mc:AlternateContent>
        </w:r>
      </w:del>
    </w:p>
    <w:p w14:paraId="409069A1" w14:textId="3B45D8D7" w:rsidR="007F6DEB" w:rsidRPr="003E6DC2" w:rsidDel="008258E5" w:rsidRDefault="007F6DEB" w:rsidP="00D46ACC">
      <w:pPr>
        <w:spacing w:before="100" w:beforeAutospacing="1" w:after="100" w:afterAutospacing="1" w:line="360" w:lineRule="auto"/>
        <w:ind w:left="280" w:hanging="280"/>
        <w:rPr>
          <w:del w:id="21" w:author="User" w:date="2021-08-21T13:08:00Z"/>
          <w:rStyle w:val="a6"/>
          <w:rFonts w:hint="eastAsia"/>
          <w:b w:val="0"/>
          <w:bCs w:val="0"/>
          <w:color w:val="000000" w:themeColor="text1"/>
          <w:bdr w:val="none" w:sz="0" w:space="0" w:color="auto"/>
        </w:rPr>
      </w:pPr>
      <w:del w:id="22" w:author="User" w:date="2021-08-21T13:08:00Z">
        <w:r w:rsidRPr="003E6DC2" w:rsidDel="008258E5">
          <w:rPr>
            <w:rStyle w:val="a6"/>
            <w:b w:val="0"/>
            <w:bCs w:val="0"/>
            <w:color w:val="000000" w:themeColor="text1"/>
          </w:rPr>
          <w:br w:type="page"/>
        </w:r>
      </w:del>
    </w:p>
    <w:p w14:paraId="29B457E4" w14:textId="77777777" w:rsidR="006C1A28" w:rsidRPr="003E6DC2" w:rsidRDefault="009A2EF6" w:rsidP="006C1A28">
      <w:pPr>
        <w:ind w:left="320" w:hanging="320"/>
        <w:jc w:val="center"/>
        <w:rPr>
          <w:rStyle w:val="a6"/>
          <w:rFonts w:ascii="標楷體" w:hAnsi="標楷體"/>
          <w:bCs w:val="0"/>
          <w:color w:val="000000" w:themeColor="text1"/>
          <w:sz w:val="32"/>
        </w:rPr>
      </w:pPr>
      <w:bookmarkStart w:id="23" w:name="_Toc60043947"/>
      <w:bookmarkStart w:id="24" w:name="_Toc60044017"/>
      <w:r w:rsidRPr="003E6DC2">
        <w:rPr>
          <w:rStyle w:val="a6"/>
          <w:rFonts w:ascii="標楷體" w:hAnsi="標楷體" w:hint="eastAsia"/>
          <w:bCs w:val="0"/>
          <w:color w:val="000000" w:themeColor="text1"/>
          <w:sz w:val="32"/>
        </w:rPr>
        <w:t>目</w:t>
      </w:r>
      <w:r w:rsidRPr="003E6DC2">
        <w:rPr>
          <w:rStyle w:val="a6"/>
          <w:rFonts w:ascii="標楷體" w:hAnsi="標楷體"/>
          <w:bCs w:val="0"/>
          <w:color w:val="000000" w:themeColor="text1"/>
          <w:sz w:val="32"/>
        </w:rPr>
        <w:t xml:space="preserve">    錄</w:t>
      </w:r>
      <w:bookmarkEnd w:id="23"/>
      <w:bookmarkEnd w:id="24"/>
    </w:p>
    <w:p w14:paraId="75AB323E" w14:textId="023CBFDA" w:rsidR="000B691F" w:rsidDel="00D73A4E" w:rsidRDefault="00A76FFA">
      <w:pPr>
        <w:pStyle w:val="12"/>
        <w:ind w:left="280" w:hanging="280"/>
        <w:rPr>
          <w:del w:id="25" w:author="User" w:date="2021-08-08T12:28:00Z"/>
          <w:rFonts w:asciiTheme="minorHAnsi" w:eastAsiaTheme="minorEastAsia" w:hAnsiTheme="minorHAnsi" w:cstheme="minorBidi" w:hint="eastAsia"/>
          <w:b w:val="0"/>
          <w:kern w:val="2"/>
          <w:sz w:val="24"/>
          <w:szCs w:val="22"/>
          <w:lang w:val="en-US"/>
        </w:rPr>
      </w:pPr>
      <w:del w:id="26" w:author="User" w:date="2021-09-13T10:04:00Z">
        <w:r w:rsidRPr="003E6DC2" w:rsidDel="0080393E">
          <w:rPr>
            <w:rStyle w:val="a6"/>
            <w:rFonts w:ascii="標楷體" w:hAnsi="標楷體"/>
            <w:b/>
            <w:bCs w:val="0"/>
            <w:color w:val="000000" w:themeColor="text1"/>
            <w14:scene3d>
              <w14:camera w14:prst="orthographicFront"/>
              <w14:lightRig w14:rig="threePt" w14:dir="t">
                <w14:rot w14:lat="0" w14:lon="0" w14:rev="0"/>
              </w14:lightRig>
            </w14:scene3d>
          </w:rPr>
          <w:fldChar w:fldCharType="begin"/>
        </w:r>
        <w:r w:rsidRPr="003E6DC2" w:rsidDel="0080393E">
          <w:rPr>
            <w:rStyle w:val="a6"/>
            <w:rFonts w:ascii="標楷體" w:hAnsi="標楷體"/>
            <w:b/>
            <w:bCs w:val="0"/>
            <w:color w:val="000000" w:themeColor="text1"/>
            <w14:scene3d>
              <w14:camera w14:prst="orthographicFront"/>
              <w14:lightRig w14:rig="threePt" w14:dir="t">
                <w14:rot w14:lat="0" w14:lon="0" w14:rev="0"/>
              </w14:lightRig>
            </w14:scene3d>
          </w:rPr>
          <w:delInstrText xml:space="preserve"> TOC \h \z \u \t "標題 2,1,標題 3,2,標題 4,3,標題 7,4" </w:delInstrText>
        </w:r>
        <w:r w:rsidRPr="003E6DC2" w:rsidDel="0080393E">
          <w:rPr>
            <w:rStyle w:val="a6"/>
            <w:rFonts w:ascii="標楷體" w:hAnsi="標楷體"/>
            <w:b/>
            <w:bCs w:val="0"/>
            <w:color w:val="000000" w:themeColor="text1"/>
            <w14:scene3d>
              <w14:camera w14:prst="orthographicFront"/>
              <w14:lightRig w14:rig="threePt" w14:dir="t">
                <w14:rot w14:lat="0" w14:lon="0" w14:rev="0"/>
              </w14:lightRig>
            </w14:scene3d>
          </w:rPr>
          <w:fldChar w:fldCharType="separate"/>
        </w:r>
      </w:del>
      <w:del w:id="27" w:author="User" w:date="2021-08-08T12:28:00Z">
        <w:r w:rsidR="000B691F" w:rsidRPr="00D73A4E" w:rsidDel="00D73A4E">
          <w:rPr>
            <w:rFonts w:hint="eastAsia"/>
            <w:rPrChange w:id="28" w:author="User" w:date="2021-08-08T12:28:00Z">
              <w:rPr>
                <w:rStyle w:val="a4"/>
                <w:rFonts w:hint="eastAsia"/>
                <w14:scene3d>
                  <w14:camera w14:prst="orthographicFront"/>
                  <w14:lightRig w14:rig="threePt" w14:dir="t">
                    <w14:rot w14:lat="0" w14:lon="0" w14:rev="0"/>
                  </w14:lightRig>
                </w14:scene3d>
              </w:rPr>
            </w:rPrChange>
          </w:rPr>
          <w:delText>第壹章</w:delText>
        </w:r>
        <w:r w:rsidR="000B691F" w:rsidRPr="00D73A4E" w:rsidDel="00D73A4E">
          <w:rPr>
            <w:rFonts w:hint="eastAsia"/>
            <w:rPrChange w:id="29" w:author="User" w:date="2021-08-08T12:28:00Z">
              <w:rPr>
                <w:rStyle w:val="a4"/>
                <w:rFonts w:hint="eastAsia"/>
              </w:rPr>
            </w:rPrChange>
          </w:rPr>
          <w:delText xml:space="preserve"> </w:delText>
        </w:r>
        <w:r w:rsidR="000B691F" w:rsidRPr="00D73A4E" w:rsidDel="00D73A4E">
          <w:rPr>
            <w:rFonts w:hint="eastAsia"/>
            <w:rPrChange w:id="30" w:author="User" w:date="2021-08-08T12:28:00Z">
              <w:rPr>
                <w:rStyle w:val="a4"/>
                <w:rFonts w:hint="eastAsia"/>
              </w:rPr>
            </w:rPrChange>
          </w:rPr>
          <w:delText>計畫說明</w:delText>
        </w:r>
        <w:r w:rsidR="000B691F" w:rsidDel="00D73A4E">
          <w:rPr>
            <w:webHidden/>
          </w:rPr>
          <w:tab/>
        </w:r>
        <w:r w:rsidR="000B691F" w:rsidDel="00D73A4E">
          <w:rPr>
            <w:rFonts w:hint="eastAsia"/>
            <w:webHidden/>
          </w:rPr>
          <w:delText>6</w:delText>
        </w:r>
      </w:del>
    </w:p>
    <w:p w14:paraId="43B3655E" w14:textId="77777777" w:rsidR="000B691F" w:rsidDel="00D73A4E" w:rsidRDefault="000B691F" w:rsidP="000B691F">
      <w:pPr>
        <w:pStyle w:val="21"/>
        <w:ind w:left="280" w:hanging="280"/>
        <w:rPr>
          <w:del w:id="31" w:author="User" w:date="2021-08-08T12:28:00Z"/>
          <w:rFonts w:eastAsiaTheme="minorEastAsia" w:cstheme="minorBidi" w:hint="eastAsia"/>
          <w:kern w:val="2"/>
          <w:sz w:val="24"/>
          <w:szCs w:val="22"/>
          <w:lang w:val="en-US"/>
        </w:rPr>
      </w:pPr>
      <w:del w:id="32" w:author="User" w:date="2021-08-08T12:28:00Z">
        <w:r w:rsidRPr="00D73A4E" w:rsidDel="00D73A4E">
          <w:rPr>
            <w:rFonts w:hint="eastAsia"/>
            <w:rPrChange w:id="33" w:author="User" w:date="2021-08-08T12:28:00Z">
              <w:rPr>
                <w:rStyle w:val="a4"/>
                <w:rFonts w:hint="eastAsia"/>
              </w:rPr>
            </w:rPrChange>
          </w:rPr>
          <w:delText>第一節</w:delText>
        </w:r>
        <w:r w:rsidRPr="00D73A4E" w:rsidDel="00D73A4E">
          <w:rPr>
            <w:rFonts w:hint="eastAsia"/>
            <w:rPrChange w:id="34" w:author="User" w:date="2021-08-08T12:28:00Z">
              <w:rPr>
                <w:rStyle w:val="a4"/>
                <w:rFonts w:hint="eastAsia"/>
              </w:rPr>
            </w:rPrChange>
          </w:rPr>
          <w:delText xml:space="preserve"> </w:delText>
        </w:r>
        <w:r w:rsidRPr="00D73A4E" w:rsidDel="00D73A4E">
          <w:rPr>
            <w:rFonts w:hint="eastAsia"/>
            <w:rPrChange w:id="35" w:author="User" w:date="2021-08-08T12:28:00Z">
              <w:rPr>
                <w:rStyle w:val="a4"/>
                <w:rFonts w:hint="eastAsia"/>
              </w:rPr>
            </w:rPrChange>
          </w:rPr>
          <w:delText>計畫名稱</w:delText>
        </w:r>
        <w:r w:rsidDel="00D73A4E">
          <w:rPr>
            <w:webHidden/>
          </w:rPr>
          <w:tab/>
        </w:r>
        <w:r w:rsidDel="00D73A4E">
          <w:rPr>
            <w:rFonts w:hint="eastAsia"/>
            <w:webHidden/>
          </w:rPr>
          <w:delText>6</w:delText>
        </w:r>
      </w:del>
    </w:p>
    <w:p w14:paraId="54448FC1" w14:textId="77777777" w:rsidR="000B691F" w:rsidDel="00D73A4E" w:rsidRDefault="000B691F" w:rsidP="000B691F">
      <w:pPr>
        <w:pStyle w:val="21"/>
        <w:ind w:left="280" w:hanging="280"/>
        <w:rPr>
          <w:del w:id="36" w:author="User" w:date="2021-08-08T12:28:00Z"/>
          <w:rFonts w:eastAsiaTheme="minorEastAsia" w:cstheme="minorBidi" w:hint="eastAsia"/>
          <w:kern w:val="2"/>
          <w:sz w:val="24"/>
          <w:szCs w:val="22"/>
          <w:lang w:val="en-US"/>
        </w:rPr>
      </w:pPr>
      <w:del w:id="37" w:author="User" w:date="2021-08-08T12:28:00Z">
        <w:r w:rsidRPr="00D73A4E" w:rsidDel="00D73A4E">
          <w:rPr>
            <w:rFonts w:hint="eastAsia"/>
            <w:rPrChange w:id="38" w:author="User" w:date="2021-08-08T12:28:00Z">
              <w:rPr>
                <w:rStyle w:val="a4"/>
                <w:rFonts w:cstheme="majorBidi" w:hint="eastAsia"/>
              </w:rPr>
            </w:rPrChange>
          </w:rPr>
          <w:delText>第二節</w:delText>
        </w:r>
        <w:r w:rsidRPr="00D73A4E" w:rsidDel="00D73A4E">
          <w:rPr>
            <w:rFonts w:hint="eastAsia"/>
            <w:rPrChange w:id="39" w:author="User" w:date="2021-08-08T12:28:00Z">
              <w:rPr>
                <w:rStyle w:val="a4"/>
                <w:rFonts w:hint="eastAsia"/>
              </w:rPr>
            </w:rPrChange>
          </w:rPr>
          <w:delText xml:space="preserve"> </w:delText>
        </w:r>
        <w:r w:rsidRPr="00D73A4E" w:rsidDel="00D73A4E">
          <w:rPr>
            <w:rFonts w:hint="eastAsia"/>
            <w:rPrChange w:id="40" w:author="User" w:date="2021-08-08T12:28:00Z">
              <w:rPr>
                <w:rStyle w:val="a4"/>
                <w:rFonts w:hint="eastAsia"/>
              </w:rPr>
            </w:rPrChange>
          </w:rPr>
          <w:delText>計畫源起</w:delText>
        </w:r>
        <w:r w:rsidDel="00D73A4E">
          <w:rPr>
            <w:webHidden/>
          </w:rPr>
          <w:tab/>
        </w:r>
        <w:r w:rsidDel="00D73A4E">
          <w:rPr>
            <w:rFonts w:hint="eastAsia"/>
            <w:webHidden/>
          </w:rPr>
          <w:delText>6</w:delText>
        </w:r>
      </w:del>
    </w:p>
    <w:p w14:paraId="654BB953" w14:textId="77777777" w:rsidR="000B691F" w:rsidDel="00D73A4E" w:rsidRDefault="000B691F" w:rsidP="000B691F">
      <w:pPr>
        <w:pStyle w:val="31"/>
        <w:spacing w:before="120" w:after="120"/>
        <w:ind w:left="240" w:right="840" w:hanging="240"/>
        <w:rPr>
          <w:del w:id="41" w:author="User" w:date="2021-08-08T12:28:00Z"/>
          <w:rFonts w:eastAsiaTheme="minorEastAsia" w:cstheme="minorBidi" w:hint="eastAsia"/>
          <w:kern w:val="2"/>
          <w:szCs w:val="22"/>
          <w:lang w:val="en-US"/>
        </w:rPr>
      </w:pPr>
      <w:del w:id="42" w:author="User" w:date="2021-08-08T12:28:00Z">
        <w:r w:rsidRPr="00D73A4E" w:rsidDel="00D73A4E">
          <w:rPr>
            <w:rFonts w:hint="eastAsia"/>
            <w:rPrChange w:id="43"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44" w:author="User" w:date="2021-08-08T12:28:00Z">
              <w:rPr>
                <w:rStyle w:val="a4"/>
                <w:rFonts w:hint="eastAsia"/>
              </w:rPr>
            </w:rPrChange>
          </w:rPr>
          <w:delText>前言</w:delText>
        </w:r>
        <w:r w:rsidDel="00D73A4E">
          <w:rPr>
            <w:webHidden/>
          </w:rPr>
          <w:tab/>
        </w:r>
        <w:r w:rsidDel="00D73A4E">
          <w:rPr>
            <w:rFonts w:hint="eastAsia"/>
            <w:webHidden/>
          </w:rPr>
          <w:delText>6</w:delText>
        </w:r>
      </w:del>
    </w:p>
    <w:p w14:paraId="251199AB" w14:textId="77777777" w:rsidR="000B691F" w:rsidDel="00D73A4E" w:rsidRDefault="000B691F" w:rsidP="000B691F">
      <w:pPr>
        <w:pStyle w:val="31"/>
        <w:spacing w:before="120" w:after="120"/>
        <w:ind w:left="240" w:right="840" w:hanging="240"/>
        <w:rPr>
          <w:del w:id="45" w:author="User" w:date="2021-08-08T12:28:00Z"/>
          <w:rFonts w:eastAsiaTheme="minorEastAsia" w:cstheme="minorBidi" w:hint="eastAsia"/>
          <w:kern w:val="2"/>
          <w:szCs w:val="22"/>
          <w:lang w:val="en-US"/>
        </w:rPr>
      </w:pPr>
      <w:del w:id="46" w:author="User" w:date="2021-08-08T12:28:00Z">
        <w:r w:rsidRPr="00D73A4E" w:rsidDel="00D73A4E">
          <w:rPr>
            <w:rFonts w:hint="eastAsia"/>
            <w:rPrChange w:id="47"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48" w:author="User" w:date="2021-08-08T12:28:00Z">
              <w:rPr>
                <w:rStyle w:val="a4"/>
                <w:rFonts w:hint="eastAsia"/>
              </w:rPr>
            </w:rPrChange>
          </w:rPr>
          <w:delText>現況分析</w:delText>
        </w:r>
        <w:r w:rsidDel="00D73A4E">
          <w:rPr>
            <w:webHidden/>
          </w:rPr>
          <w:tab/>
        </w:r>
        <w:r w:rsidDel="00D73A4E">
          <w:rPr>
            <w:rFonts w:hint="eastAsia"/>
            <w:webHidden/>
          </w:rPr>
          <w:delText>6</w:delText>
        </w:r>
      </w:del>
    </w:p>
    <w:p w14:paraId="2F40F9E8" w14:textId="77777777" w:rsidR="000B691F" w:rsidDel="00D73A4E" w:rsidRDefault="000B691F" w:rsidP="000B691F">
      <w:pPr>
        <w:pStyle w:val="21"/>
        <w:ind w:left="280" w:hanging="280"/>
        <w:rPr>
          <w:del w:id="49" w:author="User" w:date="2021-08-08T12:28:00Z"/>
          <w:rFonts w:eastAsiaTheme="minorEastAsia" w:cstheme="minorBidi" w:hint="eastAsia"/>
          <w:kern w:val="2"/>
          <w:sz w:val="24"/>
          <w:szCs w:val="22"/>
          <w:lang w:val="en-US"/>
        </w:rPr>
      </w:pPr>
      <w:del w:id="50" w:author="User" w:date="2021-08-08T12:28:00Z">
        <w:r w:rsidRPr="00D73A4E" w:rsidDel="00D73A4E">
          <w:rPr>
            <w:rFonts w:hint="eastAsia"/>
            <w:rPrChange w:id="51" w:author="User" w:date="2021-08-08T12:28:00Z">
              <w:rPr>
                <w:rStyle w:val="a4"/>
                <w:rFonts w:cstheme="majorBidi" w:hint="eastAsia"/>
              </w:rPr>
            </w:rPrChange>
          </w:rPr>
          <w:delText>第三節</w:delText>
        </w:r>
        <w:r w:rsidRPr="00D73A4E" w:rsidDel="00D73A4E">
          <w:rPr>
            <w:rFonts w:hint="eastAsia"/>
            <w:rPrChange w:id="52" w:author="User" w:date="2021-08-08T12:28:00Z">
              <w:rPr>
                <w:rStyle w:val="a4"/>
                <w:rFonts w:hint="eastAsia"/>
              </w:rPr>
            </w:rPrChange>
          </w:rPr>
          <w:delText xml:space="preserve"> </w:delText>
        </w:r>
        <w:r w:rsidRPr="00D73A4E" w:rsidDel="00D73A4E">
          <w:rPr>
            <w:rFonts w:hint="eastAsia"/>
            <w:rPrChange w:id="53" w:author="User" w:date="2021-08-08T12:28:00Z">
              <w:rPr>
                <w:rStyle w:val="a4"/>
                <w:rFonts w:hint="eastAsia"/>
              </w:rPr>
            </w:rPrChange>
          </w:rPr>
          <w:delText>計畫目標</w:delText>
        </w:r>
        <w:r w:rsidDel="00D73A4E">
          <w:rPr>
            <w:webHidden/>
          </w:rPr>
          <w:tab/>
        </w:r>
        <w:r w:rsidDel="00D73A4E">
          <w:rPr>
            <w:rFonts w:hint="eastAsia"/>
            <w:webHidden/>
          </w:rPr>
          <w:delText>7</w:delText>
        </w:r>
      </w:del>
    </w:p>
    <w:p w14:paraId="6AC00961" w14:textId="77777777" w:rsidR="000B691F" w:rsidDel="00D73A4E" w:rsidRDefault="000B691F" w:rsidP="000B691F">
      <w:pPr>
        <w:pStyle w:val="31"/>
        <w:spacing w:before="120" w:after="120"/>
        <w:ind w:left="240" w:right="840" w:hanging="240"/>
        <w:rPr>
          <w:del w:id="54" w:author="User" w:date="2021-08-08T12:28:00Z"/>
          <w:rFonts w:eastAsiaTheme="minorEastAsia" w:cstheme="minorBidi" w:hint="eastAsia"/>
          <w:kern w:val="2"/>
          <w:szCs w:val="22"/>
          <w:lang w:val="en-US"/>
        </w:rPr>
      </w:pPr>
      <w:del w:id="55" w:author="User" w:date="2021-08-08T12:28:00Z">
        <w:r w:rsidRPr="00D73A4E" w:rsidDel="00D73A4E">
          <w:rPr>
            <w:rFonts w:hint="eastAsia"/>
            <w:rPrChange w:id="56"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57" w:author="User" w:date="2021-08-08T12:28:00Z">
              <w:rPr>
                <w:rStyle w:val="a4"/>
                <w:rFonts w:hint="eastAsia"/>
              </w:rPr>
            </w:rPrChange>
          </w:rPr>
          <w:delText>道路巡查「科技」化</w:delText>
        </w:r>
        <w:r w:rsidDel="00D73A4E">
          <w:rPr>
            <w:webHidden/>
          </w:rPr>
          <w:tab/>
        </w:r>
        <w:r w:rsidDel="00D73A4E">
          <w:rPr>
            <w:rFonts w:hint="eastAsia"/>
            <w:webHidden/>
          </w:rPr>
          <w:delText>7</w:delText>
        </w:r>
      </w:del>
    </w:p>
    <w:p w14:paraId="6434AEBE" w14:textId="77777777" w:rsidR="000B691F" w:rsidDel="00D73A4E" w:rsidRDefault="000B691F" w:rsidP="000B691F">
      <w:pPr>
        <w:pStyle w:val="31"/>
        <w:spacing w:before="120" w:after="120"/>
        <w:ind w:left="240" w:right="840" w:hanging="240"/>
        <w:rPr>
          <w:del w:id="58" w:author="User" w:date="2021-08-08T12:28:00Z"/>
          <w:rFonts w:eastAsiaTheme="minorEastAsia" w:cstheme="minorBidi" w:hint="eastAsia"/>
          <w:kern w:val="2"/>
          <w:szCs w:val="22"/>
          <w:lang w:val="en-US"/>
        </w:rPr>
      </w:pPr>
      <w:del w:id="59" w:author="User" w:date="2021-08-08T12:28:00Z">
        <w:r w:rsidRPr="00D73A4E" w:rsidDel="00D73A4E">
          <w:rPr>
            <w:rFonts w:hint="eastAsia"/>
            <w:rPrChange w:id="60"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61" w:author="User" w:date="2021-08-08T12:28:00Z">
              <w:rPr>
                <w:rStyle w:val="a4"/>
                <w:rFonts w:hint="eastAsia"/>
              </w:rPr>
            </w:rPrChange>
          </w:rPr>
          <w:delText>缺陷地理資訊「智能」化</w:delText>
        </w:r>
        <w:r w:rsidDel="00D73A4E">
          <w:rPr>
            <w:webHidden/>
          </w:rPr>
          <w:tab/>
        </w:r>
        <w:r w:rsidDel="00D73A4E">
          <w:rPr>
            <w:rFonts w:hint="eastAsia"/>
            <w:webHidden/>
          </w:rPr>
          <w:delText>8</w:delText>
        </w:r>
      </w:del>
    </w:p>
    <w:p w14:paraId="5420AD6D" w14:textId="77777777" w:rsidR="000B691F" w:rsidDel="00D73A4E" w:rsidRDefault="000B691F" w:rsidP="000B691F">
      <w:pPr>
        <w:pStyle w:val="31"/>
        <w:spacing w:before="120" w:after="120"/>
        <w:ind w:left="240" w:right="840" w:hanging="240"/>
        <w:rPr>
          <w:del w:id="62" w:author="User" w:date="2021-08-08T12:28:00Z"/>
          <w:rFonts w:eastAsiaTheme="minorEastAsia" w:cstheme="minorBidi" w:hint="eastAsia"/>
          <w:kern w:val="2"/>
          <w:szCs w:val="22"/>
          <w:lang w:val="en-US"/>
        </w:rPr>
      </w:pPr>
      <w:del w:id="63" w:author="User" w:date="2021-08-08T12:28:00Z">
        <w:r w:rsidRPr="00D73A4E" w:rsidDel="00D73A4E">
          <w:rPr>
            <w:rFonts w:hint="eastAsia"/>
            <w:rPrChange w:id="64" w:author="User" w:date="2021-08-08T12:28:00Z">
              <w:rPr>
                <w:rStyle w:val="a4"/>
                <w:rFonts w:hint="eastAsia"/>
                <w14:scene3d>
                  <w14:camera w14:prst="orthographicFront"/>
                  <w14:lightRig w14:rig="threePt" w14:dir="t">
                    <w14:rot w14:lat="0" w14:lon="0" w14:rev="0"/>
                  </w14:lightRig>
                </w14:scene3d>
              </w:rPr>
            </w:rPrChange>
          </w:rPr>
          <w:delText>三</w:delText>
        </w:r>
        <w:r w:rsidDel="00D73A4E">
          <w:rPr>
            <w:rFonts w:eastAsiaTheme="minorEastAsia" w:cstheme="minorBidi"/>
            <w:kern w:val="2"/>
            <w:szCs w:val="22"/>
            <w:lang w:val="en-US"/>
          </w:rPr>
          <w:tab/>
        </w:r>
        <w:r w:rsidRPr="00D73A4E" w:rsidDel="00D73A4E">
          <w:rPr>
            <w:rFonts w:hint="eastAsia"/>
            <w:rPrChange w:id="65" w:author="User" w:date="2021-08-08T12:28:00Z">
              <w:rPr>
                <w:rStyle w:val="a4"/>
                <w:rFonts w:hint="eastAsia"/>
              </w:rPr>
            </w:rPrChange>
          </w:rPr>
          <w:delText>道路養護「效率」化</w:delText>
        </w:r>
        <w:r w:rsidDel="00D73A4E">
          <w:rPr>
            <w:webHidden/>
          </w:rPr>
          <w:tab/>
        </w:r>
        <w:r w:rsidDel="00D73A4E">
          <w:rPr>
            <w:rFonts w:hint="eastAsia"/>
            <w:webHidden/>
          </w:rPr>
          <w:delText>8</w:delText>
        </w:r>
      </w:del>
    </w:p>
    <w:p w14:paraId="04AA18DA" w14:textId="77777777" w:rsidR="000B691F" w:rsidDel="00D73A4E" w:rsidRDefault="000B691F" w:rsidP="000B691F">
      <w:pPr>
        <w:pStyle w:val="31"/>
        <w:spacing w:before="120" w:after="120"/>
        <w:ind w:left="240" w:right="840" w:hanging="240"/>
        <w:rPr>
          <w:del w:id="66" w:author="User" w:date="2021-08-08T12:28:00Z"/>
          <w:rFonts w:eastAsiaTheme="minorEastAsia" w:cstheme="minorBidi" w:hint="eastAsia"/>
          <w:kern w:val="2"/>
          <w:szCs w:val="22"/>
          <w:lang w:val="en-US"/>
        </w:rPr>
      </w:pPr>
      <w:del w:id="67" w:author="User" w:date="2021-08-08T12:28:00Z">
        <w:r w:rsidRPr="00D73A4E" w:rsidDel="00D73A4E">
          <w:rPr>
            <w:rFonts w:hint="eastAsia"/>
            <w:rPrChange w:id="68" w:author="User" w:date="2021-08-08T12:28:00Z">
              <w:rPr>
                <w:rStyle w:val="a4"/>
                <w:rFonts w:hint="eastAsia"/>
                <w14:scene3d>
                  <w14:camera w14:prst="orthographicFront"/>
                  <w14:lightRig w14:rig="threePt" w14:dir="t">
                    <w14:rot w14:lat="0" w14:lon="0" w14:rev="0"/>
                  </w14:lightRig>
                </w14:scene3d>
              </w:rPr>
            </w:rPrChange>
          </w:rPr>
          <w:delText>四</w:delText>
        </w:r>
        <w:r w:rsidDel="00D73A4E">
          <w:rPr>
            <w:rFonts w:eastAsiaTheme="minorEastAsia" w:cstheme="minorBidi"/>
            <w:kern w:val="2"/>
            <w:szCs w:val="22"/>
            <w:lang w:val="en-US"/>
          </w:rPr>
          <w:tab/>
        </w:r>
        <w:r w:rsidRPr="00D73A4E" w:rsidDel="00D73A4E">
          <w:rPr>
            <w:rFonts w:hint="eastAsia"/>
            <w:rPrChange w:id="69" w:author="User" w:date="2021-08-08T12:28:00Z">
              <w:rPr>
                <w:rStyle w:val="a4"/>
                <w:rFonts w:hint="eastAsia"/>
              </w:rPr>
            </w:rPrChange>
          </w:rPr>
          <w:delText>巡查成果資料「數位化」</w:delText>
        </w:r>
        <w:r w:rsidDel="00D73A4E">
          <w:rPr>
            <w:webHidden/>
          </w:rPr>
          <w:tab/>
        </w:r>
        <w:r w:rsidDel="00D73A4E">
          <w:rPr>
            <w:rFonts w:hint="eastAsia"/>
            <w:webHidden/>
          </w:rPr>
          <w:delText>8</w:delText>
        </w:r>
      </w:del>
    </w:p>
    <w:p w14:paraId="0C88060A" w14:textId="77777777" w:rsidR="000B691F" w:rsidDel="00D73A4E" w:rsidRDefault="000B691F">
      <w:pPr>
        <w:pStyle w:val="21"/>
        <w:ind w:left="280" w:hanging="280"/>
        <w:rPr>
          <w:del w:id="70" w:author="User" w:date="2021-08-08T12:28:00Z"/>
          <w:rFonts w:eastAsiaTheme="minorEastAsia" w:cstheme="minorBidi" w:hint="eastAsia"/>
          <w:kern w:val="2"/>
          <w:sz w:val="24"/>
          <w:szCs w:val="22"/>
          <w:lang w:val="en-US"/>
        </w:rPr>
      </w:pPr>
      <w:del w:id="71" w:author="User" w:date="2021-08-08T12:28:00Z">
        <w:r w:rsidRPr="00D73A4E" w:rsidDel="00D73A4E">
          <w:rPr>
            <w:rFonts w:hint="eastAsia"/>
            <w:rPrChange w:id="72" w:author="User" w:date="2021-08-08T12:28:00Z">
              <w:rPr>
                <w:rStyle w:val="a4"/>
                <w:rFonts w:hint="eastAsia"/>
              </w:rPr>
            </w:rPrChange>
          </w:rPr>
          <w:delText>第四節</w:delText>
        </w:r>
        <w:r w:rsidRPr="00D73A4E" w:rsidDel="00D73A4E">
          <w:rPr>
            <w:rFonts w:hint="eastAsia"/>
            <w:rPrChange w:id="73" w:author="User" w:date="2021-08-08T12:28:00Z">
              <w:rPr>
                <w:rStyle w:val="a4"/>
                <w:rFonts w:hint="eastAsia"/>
              </w:rPr>
            </w:rPrChange>
          </w:rPr>
          <w:delText xml:space="preserve"> </w:delText>
        </w:r>
        <w:r w:rsidRPr="00D73A4E" w:rsidDel="00D73A4E">
          <w:rPr>
            <w:rFonts w:hint="eastAsia"/>
            <w:rPrChange w:id="74" w:author="User" w:date="2021-08-08T12:28:00Z">
              <w:rPr>
                <w:rStyle w:val="a4"/>
                <w:rFonts w:hint="eastAsia"/>
              </w:rPr>
            </w:rPrChange>
          </w:rPr>
          <w:delText>工作項目</w:delText>
        </w:r>
        <w:r w:rsidDel="00D73A4E">
          <w:rPr>
            <w:webHidden/>
          </w:rPr>
          <w:tab/>
        </w:r>
        <w:r w:rsidDel="00D73A4E">
          <w:rPr>
            <w:rFonts w:hint="eastAsia"/>
            <w:webHidden/>
          </w:rPr>
          <w:delText>9</w:delText>
        </w:r>
      </w:del>
    </w:p>
    <w:p w14:paraId="595C72DE" w14:textId="77777777" w:rsidR="000B691F" w:rsidDel="00D73A4E" w:rsidRDefault="000B691F">
      <w:pPr>
        <w:pStyle w:val="12"/>
        <w:ind w:left="280" w:hanging="280"/>
        <w:rPr>
          <w:del w:id="75" w:author="User" w:date="2021-08-08T12:28:00Z"/>
          <w:rFonts w:asciiTheme="minorHAnsi" w:eastAsiaTheme="minorEastAsia" w:hAnsiTheme="minorHAnsi" w:cstheme="minorBidi" w:hint="eastAsia"/>
          <w:b w:val="0"/>
          <w:kern w:val="2"/>
          <w:sz w:val="24"/>
          <w:szCs w:val="22"/>
          <w:lang w:val="en-US"/>
        </w:rPr>
      </w:pPr>
      <w:del w:id="76" w:author="User" w:date="2021-08-08T12:28:00Z">
        <w:r w:rsidRPr="00D73A4E" w:rsidDel="00D73A4E">
          <w:rPr>
            <w:rFonts w:hint="eastAsia"/>
            <w:rPrChange w:id="77" w:author="User" w:date="2021-08-08T12:28:00Z">
              <w:rPr>
                <w:rStyle w:val="a4"/>
                <w:rFonts w:hint="eastAsia"/>
                <w14:scene3d>
                  <w14:camera w14:prst="orthographicFront"/>
                  <w14:lightRig w14:rig="threePt" w14:dir="t">
                    <w14:rot w14:lat="0" w14:lon="0" w14:rev="0"/>
                  </w14:lightRig>
                </w14:scene3d>
              </w:rPr>
            </w:rPrChange>
          </w:rPr>
          <w:delText>第貳章</w:delText>
        </w:r>
        <w:r w:rsidRPr="00D73A4E" w:rsidDel="00D73A4E">
          <w:rPr>
            <w:rFonts w:hint="eastAsia"/>
            <w:rPrChange w:id="78" w:author="User" w:date="2021-08-08T12:28:00Z">
              <w:rPr>
                <w:rStyle w:val="a4"/>
                <w:rFonts w:hint="eastAsia"/>
              </w:rPr>
            </w:rPrChange>
          </w:rPr>
          <w:delText xml:space="preserve"> </w:delText>
        </w:r>
        <w:r w:rsidRPr="00D73A4E" w:rsidDel="00D73A4E">
          <w:rPr>
            <w:rFonts w:hint="eastAsia"/>
            <w:rPrChange w:id="79" w:author="User" w:date="2021-08-08T12:28:00Z">
              <w:rPr>
                <w:rStyle w:val="a4"/>
                <w:rFonts w:hint="eastAsia"/>
              </w:rPr>
            </w:rPrChange>
          </w:rPr>
          <w:delText>工作計畫規劃及執行</w:delText>
        </w:r>
        <w:r w:rsidDel="00D73A4E">
          <w:rPr>
            <w:webHidden/>
          </w:rPr>
          <w:tab/>
        </w:r>
        <w:r w:rsidDel="00D73A4E">
          <w:rPr>
            <w:rFonts w:hint="eastAsia"/>
            <w:webHidden/>
          </w:rPr>
          <w:delText>10</w:delText>
        </w:r>
      </w:del>
    </w:p>
    <w:p w14:paraId="4AAF8231" w14:textId="77777777" w:rsidR="000B691F" w:rsidDel="00D73A4E" w:rsidRDefault="000B691F" w:rsidP="000B691F">
      <w:pPr>
        <w:pStyle w:val="21"/>
        <w:ind w:left="280" w:hanging="280"/>
        <w:rPr>
          <w:del w:id="80" w:author="User" w:date="2021-08-08T12:28:00Z"/>
          <w:rFonts w:eastAsiaTheme="minorEastAsia" w:cstheme="minorBidi" w:hint="eastAsia"/>
          <w:kern w:val="2"/>
          <w:sz w:val="24"/>
          <w:szCs w:val="22"/>
          <w:lang w:val="en-US"/>
        </w:rPr>
      </w:pPr>
      <w:del w:id="81" w:author="User" w:date="2021-08-08T12:28:00Z">
        <w:r w:rsidRPr="00D73A4E" w:rsidDel="00D73A4E">
          <w:rPr>
            <w:rFonts w:hint="eastAsia"/>
            <w:rPrChange w:id="82" w:author="User" w:date="2021-08-08T12:28:00Z">
              <w:rPr>
                <w:rStyle w:val="a4"/>
                <w:rFonts w:hint="eastAsia"/>
              </w:rPr>
            </w:rPrChange>
          </w:rPr>
          <w:delText>第一節</w:delText>
        </w:r>
        <w:r w:rsidRPr="00D73A4E" w:rsidDel="00D73A4E">
          <w:rPr>
            <w:rFonts w:hint="eastAsia"/>
            <w:rPrChange w:id="83" w:author="User" w:date="2021-08-08T12:28:00Z">
              <w:rPr>
                <w:rStyle w:val="a4"/>
                <w:rFonts w:hint="eastAsia"/>
              </w:rPr>
            </w:rPrChange>
          </w:rPr>
          <w:delText xml:space="preserve"> </w:delText>
        </w:r>
        <w:r w:rsidRPr="00D73A4E" w:rsidDel="00D73A4E">
          <w:rPr>
            <w:rFonts w:hint="eastAsia"/>
            <w:rPrChange w:id="84" w:author="User" w:date="2021-08-08T12:28:00Z">
              <w:rPr>
                <w:rStyle w:val="a4"/>
                <w:rFonts w:hint="eastAsia"/>
              </w:rPr>
            </w:rPrChange>
          </w:rPr>
          <w:delText>系統建置構想與規劃</w:delText>
        </w:r>
        <w:r w:rsidDel="00D73A4E">
          <w:rPr>
            <w:webHidden/>
          </w:rPr>
          <w:tab/>
        </w:r>
        <w:r w:rsidDel="00D73A4E">
          <w:rPr>
            <w:rFonts w:hint="eastAsia"/>
            <w:webHidden/>
          </w:rPr>
          <w:delText>10</w:delText>
        </w:r>
      </w:del>
    </w:p>
    <w:p w14:paraId="4A227FF2" w14:textId="77777777" w:rsidR="000B691F" w:rsidDel="00D73A4E" w:rsidRDefault="000B691F" w:rsidP="000B691F">
      <w:pPr>
        <w:pStyle w:val="31"/>
        <w:spacing w:before="120" w:after="120"/>
        <w:ind w:left="240" w:right="840" w:hanging="240"/>
        <w:rPr>
          <w:del w:id="85" w:author="User" w:date="2021-08-08T12:28:00Z"/>
          <w:rFonts w:eastAsiaTheme="minorEastAsia" w:cstheme="minorBidi" w:hint="eastAsia"/>
          <w:kern w:val="2"/>
          <w:szCs w:val="22"/>
          <w:lang w:val="en-US"/>
        </w:rPr>
      </w:pPr>
      <w:del w:id="86" w:author="User" w:date="2021-08-08T12:28:00Z">
        <w:r w:rsidRPr="00D73A4E" w:rsidDel="00D73A4E">
          <w:rPr>
            <w:rFonts w:hint="eastAsia"/>
            <w:rPrChange w:id="87"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88" w:author="User" w:date="2021-08-08T12:28:00Z">
              <w:rPr>
                <w:rStyle w:val="a4"/>
                <w:rFonts w:hint="eastAsia"/>
              </w:rPr>
            </w:rPrChange>
          </w:rPr>
          <w:delText>整體系統構想規劃</w:delText>
        </w:r>
        <w:r w:rsidDel="00D73A4E">
          <w:rPr>
            <w:webHidden/>
          </w:rPr>
          <w:tab/>
        </w:r>
        <w:r w:rsidDel="00D73A4E">
          <w:rPr>
            <w:rFonts w:hint="eastAsia"/>
            <w:webHidden/>
          </w:rPr>
          <w:delText>10</w:delText>
        </w:r>
      </w:del>
    </w:p>
    <w:p w14:paraId="28934134" w14:textId="77777777" w:rsidR="000B691F" w:rsidDel="00D73A4E" w:rsidRDefault="000B691F" w:rsidP="000B691F">
      <w:pPr>
        <w:pStyle w:val="31"/>
        <w:spacing w:before="120" w:after="120"/>
        <w:ind w:left="240" w:right="840" w:hanging="240"/>
        <w:rPr>
          <w:del w:id="89" w:author="User" w:date="2021-08-08T12:28:00Z"/>
          <w:rFonts w:eastAsiaTheme="minorEastAsia" w:cstheme="minorBidi" w:hint="eastAsia"/>
          <w:kern w:val="2"/>
          <w:szCs w:val="22"/>
          <w:lang w:val="en-US"/>
        </w:rPr>
      </w:pPr>
      <w:del w:id="90" w:author="User" w:date="2021-08-08T12:28:00Z">
        <w:r w:rsidRPr="00D73A4E" w:rsidDel="00D73A4E">
          <w:rPr>
            <w:rFonts w:hint="eastAsia"/>
            <w:rPrChange w:id="91"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92" w:author="User" w:date="2021-08-08T12:28:00Z">
              <w:rPr>
                <w:rStyle w:val="a4"/>
                <w:rFonts w:hint="eastAsia"/>
              </w:rPr>
            </w:rPrChange>
          </w:rPr>
          <w:delText>專案系統軟體及資料庫開發建置架構</w:delText>
        </w:r>
        <w:r w:rsidDel="00D73A4E">
          <w:rPr>
            <w:webHidden/>
          </w:rPr>
          <w:tab/>
        </w:r>
        <w:r w:rsidDel="00D73A4E">
          <w:rPr>
            <w:rFonts w:hint="eastAsia"/>
            <w:webHidden/>
          </w:rPr>
          <w:delText>11</w:delText>
        </w:r>
      </w:del>
    </w:p>
    <w:p w14:paraId="34393D03" w14:textId="77777777" w:rsidR="000B691F" w:rsidDel="00D73A4E" w:rsidRDefault="000B691F" w:rsidP="000B691F">
      <w:pPr>
        <w:pStyle w:val="31"/>
        <w:spacing w:before="120" w:after="120"/>
        <w:ind w:left="240" w:right="840" w:hanging="240"/>
        <w:rPr>
          <w:del w:id="93" w:author="User" w:date="2021-08-08T12:28:00Z"/>
          <w:rFonts w:eastAsiaTheme="minorEastAsia" w:cstheme="minorBidi" w:hint="eastAsia"/>
          <w:kern w:val="2"/>
          <w:szCs w:val="22"/>
          <w:lang w:val="en-US"/>
        </w:rPr>
      </w:pPr>
      <w:del w:id="94" w:author="User" w:date="2021-08-08T12:28:00Z">
        <w:r w:rsidRPr="00D73A4E" w:rsidDel="00D73A4E">
          <w:rPr>
            <w:rFonts w:hint="eastAsia"/>
            <w:rPrChange w:id="95" w:author="User" w:date="2021-08-08T12:28:00Z">
              <w:rPr>
                <w:rStyle w:val="a4"/>
                <w:rFonts w:hint="eastAsia"/>
                <w14:scene3d>
                  <w14:camera w14:prst="orthographicFront"/>
                  <w14:lightRig w14:rig="threePt" w14:dir="t">
                    <w14:rot w14:lat="0" w14:lon="0" w14:rev="0"/>
                  </w14:lightRig>
                </w14:scene3d>
              </w:rPr>
            </w:rPrChange>
          </w:rPr>
          <w:delText>三</w:delText>
        </w:r>
        <w:r w:rsidDel="00D73A4E">
          <w:rPr>
            <w:rFonts w:eastAsiaTheme="minorEastAsia" w:cstheme="minorBidi"/>
            <w:kern w:val="2"/>
            <w:szCs w:val="22"/>
            <w:lang w:val="en-US"/>
          </w:rPr>
          <w:tab/>
        </w:r>
        <w:r w:rsidRPr="00D73A4E" w:rsidDel="00D73A4E">
          <w:rPr>
            <w:rFonts w:hint="eastAsia"/>
            <w:rPrChange w:id="96" w:author="User" w:date="2021-08-08T12:28:00Z">
              <w:rPr>
                <w:rStyle w:val="a4"/>
                <w:rFonts w:hint="eastAsia"/>
              </w:rPr>
            </w:rPrChange>
          </w:rPr>
          <w:delText>專案系統軟體車機軟體系統</w:delText>
        </w:r>
        <w:r w:rsidDel="00D73A4E">
          <w:rPr>
            <w:webHidden/>
          </w:rPr>
          <w:tab/>
        </w:r>
        <w:r w:rsidDel="00D73A4E">
          <w:rPr>
            <w:rFonts w:hint="eastAsia"/>
            <w:webHidden/>
          </w:rPr>
          <w:delText>12</w:delText>
        </w:r>
      </w:del>
    </w:p>
    <w:p w14:paraId="12E65CC2" w14:textId="77777777" w:rsidR="000B691F" w:rsidDel="00D73A4E" w:rsidRDefault="000B691F" w:rsidP="000B691F">
      <w:pPr>
        <w:pStyle w:val="31"/>
        <w:spacing w:before="120" w:after="120"/>
        <w:ind w:left="240" w:right="840" w:hanging="240"/>
        <w:rPr>
          <w:del w:id="97" w:author="User" w:date="2021-08-08T12:28:00Z"/>
          <w:rFonts w:eastAsiaTheme="minorEastAsia" w:cstheme="minorBidi" w:hint="eastAsia"/>
          <w:kern w:val="2"/>
          <w:szCs w:val="22"/>
          <w:lang w:val="en-US"/>
        </w:rPr>
      </w:pPr>
      <w:del w:id="98" w:author="User" w:date="2021-08-08T12:28:00Z">
        <w:r w:rsidRPr="00D73A4E" w:rsidDel="00D73A4E">
          <w:rPr>
            <w:rFonts w:hint="eastAsia"/>
            <w:rPrChange w:id="99" w:author="User" w:date="2021-08-08T12:28:00Z">
              <w:rPr>
                <w:rStyle w:val="a4"/>
                <w:rFonts w:hint="eastAsia"/>
                <w14:scene3d>
                  <w14:camera w14:prst="orthographicFront"/>
                  <w14:lightRig w14:rig="threePt" w14:dir="t">
                    <w14:rot w14:lat="0" w14:lon="0" w14:rev="0"/>
                  </w14:lightRig>
                </w14:scene3d>
              </w:rPr>
            </w:rPrChange>
          </w:rPr>
          <w:delText>四</w:delText>
        </w:r>
        <w:r w:rsidDel="00D73A4E">
          <w:rPr>
            <w:rFonts w:eastAsiaTheme="minorEastAsia" w:cstheme="minorBidi"/>
            <w:kern w:val="2"/>
            <w:szCs w:val="22"/>
            <w:lang w:val="en-US"/>
          </w:rPr>
          <w:tab/>
        </w:r>
        <w:r w:rsidRPr="00D73A4E" w:rsidDel="00D73A4E">
          <w:rPr>
            <w:rFonts w:hint="eastAsia"/>
            <w:rPrChange w:id="100" w:author="User" w:date="2021-08-08T12:28:00Z">
              <w:rPr>
                <w:rStyle w:val="a4"/>
                <w:rFonts w:hint="eastAsia"/>
              </w:rPr>
            </w:rPrChange>
          </w:rPr>
          <w:delText>專案系統執行硬體</w:delText>
        </w:r>
        <w:r w:rsidDel="00D73A4E">
          <w:rPr>
            <w:webHidden/>
          </w:rPr>
          <w:tab/>
        </w:r>
        <w:r w:rsidDel="00D73A4E">
          <w:rPr>
            <w:rFonts w:hint="eastAsia"/>
            <w:webHidden/>
          </w:rPr>
          <w:delText>13</w:delText>
        </w:r>
      </w:del>
    </w:p>
    <w:p w14:paraId="2A812897" w14:textId="77777777" w:rsidR="000B691F" w:rsidDel="00D73A4E" w:rsidRDefault="000B691F" w:rsidP="000B691F">
      <w:pPr>
        <w:pStyle w:val="31"/>
        <w:spacing w:before="120" w:after="120"/>
        <w:ind w:left="240" w:right="840" w:hanging="240"/>
        <w:rPr>
          <w:del w:id="101" w:author="User" w:date="2021-08-08T12:28:00Z"/>
          <w:rFonts w:eastAsiaTheme="minorEastAsia" w:cstheme="minorBidi" w:hint="eastAsia"/>
          <w:kern w:val="2"/>
          <w:szCs w:val="22"/>
          <w:lang w:val="en-US"/>
        </w:rPr>
      </w:pPr>
      <w:del w:id="102" w:author="User" w:date="2021-08-08T12:28:00Z">
        <w:r w:rsidRPr="00D73A4E" w:rsidDel="00D73A4E">
          <w:rPr>
            <w:rFonts w:hint="eastAsia"/>
            <w:rPrChange w:id="103" w:author="User" w:date="2021-08-08T12:28:00Z">
              <w:rPr>
                <w:rStyle w:val="a4"/>
                <w:rFonts w:hint="eastAsia"/>
                <w14:scene3d>
                  <w14:camera w14:prst="orthographicFront"/>
                  <w14:lightRig w14:rig="threePt" w14:dir="t">
                    <w14:rot w14:lat="0" w14:lon="0" w14:rev="0"/>
                  </w14:lightRig>
                </w14:scene3d>
              </w:rPr>
            </w:rPrChange>
          </w:rPr>
          <w:delText>五</w:delText>
        </w:r>
        <w:r w:rsidDel="00D73A4E">
          <w:rPr>
            <w:rFonts w:eastAsiaTheme="minorEastAsia" w:cstheme="minorBidi"/>
            <w:kern w:val="2"/>
            <w:szCs w:val="22"/>
            <w:lang w:val="en-US"/>
          </w:rPr>
          <w:tab/>
        </w:r>
        <w:r w:rsidRPr="00D73A4E" w:rsidDel="00D73A4E">
          <w:rPr>
            <w:rFonts w:hint="eastAsia"/>
            <w:rPrChange w:id="104" w:author="User" w:date="2021-08-08T12:28:00Z">
              <w:rPr>
                <w:rStyle w:val="a4"/>
                <w:rFonts w:hint="eastAsia"/>
              </w:rPr>
            </w:rPrChange>
          </w:rPr>
          <w:delText>整體系統架構</w:delText>
        </w:r>
        <w:r w:rsidDel="00D73A4E">
          <w:rPr>
            <w:webHidden/>
          </w:rPr>
          <w:tab/>
        </w:r>
        <w:r w:rsidDel="00D73A4E">
          <w:rPr>
            <w:rFonts w:hint="eastAsia"/>
            <w:webHidden/>
          </w:rPr>
          <w:delText>14</w:delText>
        </w:r>
      </w:del>
    </w:p>
    <w:p w14:paraId="37FEDF7B" w14:textId="77777777" w:rsidR="000B691F" w:rsidDel="00D73A4E" w:rsidRDefault="000B691F" w:rsidP="000B691F">
      <w:pPr>
        <w:pStyle w:val="21"/>
        <w:ind w:left="280" w:hanging="280"/>
        <w:rPr>
          <w:del w:id="105" w:author="User" w:date="2021-08-08T12:28:00Z"/>
          <w:rFonts w:eastAsiaTheme="minorEastAsia" w:cstheme="minorBidi" w:hint="eastAsia"/>
          <w:kern w:val="2"/>
          <w:sz w:val="24"/>
          <w:szCs w:val="22"/>
          <w:lang w:val="en-US"/>
        </w:rPr>
      </w:pPr>
      <w:del w:id="106" w:author="User" w:date="2021-08-08T12:28:00Z">
        <w:r w:rsidRPr="00D73A4E" w:rsidDel="00D73A4E">
          <w:rPr>
            <w:rFonts w:hint="eastAsia"/>
            <w:rPrChange w:id="107" w:author="User" w:date="2021-08-08T12:28:00Z">
              <w:rPr>
                <w:rStyle w:val="a4"/>
                <w:rFonts w:hint="eastAsia"/>
              </w:rPr>
            </w:rPrChange>
          </w:rPr>
          <w:delText>第二節</w:delText>
        </w:r>
        <w:r w:rsidRPr="00D73A4E" w:rsidDel="00D73A4E">
          <w:rPr>
            <w:rFonts w:hint="eastAsia"/>
            <w:rPrChange w:id="108" w:author="User" w:date="2021-08-08T12:28:00Z">
              <w:rPr>
                <w:rStyle w:val="a4"/>
                <w:rFonts w:hint="eastAsia"/>
              </w:rPr>
            </w:rPrChange>
          </w:rPr>
          <w:delText xml:space="preserve"> </w:delText>
        </w:r>
        <w:r w:rsidRPr="00D73A4E" w:rsidDel="00D73A4E">
          <w:rPr>
            <w:rFonts w:hint="eastAsia"/>
            <w:rPrChange w:id="109" w:author="User" w:date="2021-08-08T12:28:00Z">
              <w:rPr>
                <w:rStyle w:val="a4"/>
                <w:rFonts w:hint="eastAsia"/>
              </w:rPr>
            </w:rPrChange>
          </w:rPr>
          <w:delText>路面缺陷影像與相關資料蒐集</w:delText>
        </w:r>
        <w:r w:rsidDel="00D73A4E">
          <w:rPr>
            <w:webHidden/>
          </w:rPr>
          <w:tab/>
        </w:r>
        <w:r w:rsidDel="00D73A4E">
          <w:rPr>
            <w:rFonts w:hint="eastAsia"/>
            <w:webHidden/>
          </w:rPr>
          <w:delText>15</w:delText>
        </w:r>
      </w:del>
    </w:p>
    <w:p w14:paraId="47D0351E" w14:textId="77777777" w:rsidR="000B691F" w:rsidDel="00D73A4E" w:rsidRDefault="000B691F" w:rsidP="000B691F">
      <w:pPr>
        <w:pStyle w:val="31"/>
        <w:spacing w:before="120" w:after="120"/>
        <w:ind w:left="240" w:right="840" w:hanging="240"/>
        <w:rPr>
          <w:del w:id="110" w:author="User" w:date="2021-08-08T12:28:00Z"/>
          <w:rFonts w:eastAsiaTheme="minorEastAsia" w:cstheme="minorBidi" w:hint="eastAsia"/>
          <w:kern w:val="2"/>
          <w:szCs w:val="22"/>
          <w:lang w:val="en-US"/>
        </w:rPr>
      </w:pPr>
      <w:del w:id="111" w:author="User" w:date="2021-08-08T12:28:00Z">
        <w:r w:rsidRPr="00D73A4E" w:rsidDel="00D73A4E">
          <w:rPr>
            <w:rFonts w:hint="eastAsia"/>
            <w:rPrChange w:id="112"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113" w:author="User" w:date="2021-08-08T12:28:00Z">
              <w:rPr>
                <w:rStyle w:val="a4"/>
                <w:rFonts w:hint="eastAsia"/>
              </w:rPr>
            </w:rPrChange>
          </w:rPr>
          <w:delText>影像蒐集範圍</w:delText>
        </w:r>
        <w:r w:rsidDel="00D73A4E">
          <w:rPr>
            <w:webHidden/>
          </w:rPr>
          <w:tab/>
        </w:r>
        <w:r w:rsidDel="00D73A4E">
          <w:rPr>
            <w:rFonts w:hint="eastAsia"/>
            <w:webHidden/>
          </w:rPr>
          <w:delText>15</w:delText>
        </w:r>
      </w:del>
    </w:p>
    <w:p w14:paraId="1992AC06" w14:textId="77777777" w:rsidR="000B691F" w:rsidDel="00D73A4E" w:rsidRDefault="000B691F" w:rsidP="000B691F">
      <w:pPr>
        <w:pStyle w:val="31"/>
        <w:spacing w:before="120" w:after="120"/>
        <w:ind w:left="240" w:right="840" w:hanging="240"/>
        <w:rPr>
          <w:del w:id="114" w:author="User" w:date="2021-08-08T12:28:00Z"/>
          <w:rFonts w:eastAsiaTheme="minorEastAsia" w:cstheme="minorBidi" w:hint="eastAsia"/>
          <w:kern w:val="2"/>
          <w:szCs w:val="22"/>
          <w:lang w:val="en-US"/>
        </w:rPr>
      </w:pPr>
      <w:del w:id="115" w:author="User" w:date="2021-08-08T12:28:00Z">
        <w:r w:rsidRPr="00D73A4E" w:rsidDel="00D73A4E">
          <w:rPr>
            <w:rFonts w:hint="eastAsia"/>
            <w:rPrChange w:id="116"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117" w:author="User" w:date="2021-08-08T12:28:00Z">
              <w:rPr>
                <w:rStyle w:val="a4"/>
                <w:rFonts w:hint="eastAsia"/>
              </w:rPr>
            </w:rPrChange>
          </w:rPr>
          <w:delText>影像蒐集說明</w:delText>
        </w:r>
        <w:r w:rsidDel="00D73A4E">
          <w:rPr>
            <w:webHidden/>
          </w:rPr>
          <w:tab/>
        </w:r>
        <w:r w:rsidDel="00D73A4E">
          <w:rPr>
            <w:rFonts w:hint="eastAsia"/>
            <w:webHidden/>
          </w:rPr>
          <w:delText>16</w:delText>
        </w:r>
      </w:del>
    </w:p>
    <w:p w14:paraId="2ADE19C7" w14:textId="77777777" w:rsidR="000B691F" w:rsidDel="00D73A4E" w:rsidRDefault="000B691F" w:rsidP="000B691F">
      <w:pPr>
        <w:pStyle w:val="21"/>
        <w:ind w:left="280" w:hanging="280"/>
        <w:rPr>
          <w:del w:id="118" w:author="User" w:date="2021-08-08T12:28:00Z"/>
          <w:rFonts w:eastAsiaTheme="minorEastAsia" w:cstheme="minorBidi" w:hint="eastAsia"/>
          <w:kern w:val="2"/>
          <w:sz w:val="24"/>
          <w:szCs w:val="22"/>
          <w:lang w:val="en-US"/>
        </w:rPr>
      </w:pPr>
      <w:del w:id="119" w:author="User" w:date="2021-08-08T12:28:00Z">
        <w:r w:rsidRPr="00D73A4E" w:rsidDel="00D73A4E">
          <w:rPr>
            <w:rFonts w:hint="eastAsia"/>
            <w:rPrChange w:id="120" w:author="User" w:date="2021-08-08T12:28:00Z">
              <w:rPr>
                <w:rStyle w:val="a4"/>
                <w:rFonts w:hint="eastAsia"/>
              </w:rPr>
            </w:rPrChange>
          </w:rPr>
          <w:delText>第三節</w:delText>
        </w:r>
        <w:r w:rsidRPr="00D73A4E" w:rsidDel="00D73A4E">
          <w:rPr>
            <w:rFonts w:hint="eastAsia"/>
            <w:rPrChange w:id="121" w:author="User" w:date="2021-08-08T12:28:00Z">
              <w:rPr>
                <w:rStyle w:val="a4"/>
                <w:rFonts w:ascii="Helvetica Neue" w:eastAsia="Arial Unicode MS" w:hAnsi="Helvetica Neue" w:hint="eastAsia"/>
              </w:rPr>
            </w:rPrChange>
          </w:rPr>
          <w:delText xml:space="preserve"> </w:delText>
        </w:r>
        <w:r w:rsidRPr="00D73A4E" w:rsidDel="00D73A4E">
          <w:rPr>
            <w:rFonts w:hint="eastAsia"/>
            <w:rPrChange w:id="122" w:author="User" w:date="2021-08-08T12:28:00Z">
              <w:rPr>
                <w:rStyle w:val="a4"/>
                <w:rFonts w:hint="eastAsia"/>
              </w:rPr>
            </w:rPrChange>
          </w:rPr>
          <w:delText>建置智能辨識判斷系統</w:delText>
        </w:r>
        <w:r w:rsidRPr="00D73A4E" w:rsidDel="00D73A4E">
          <w:rPr>
            <w:rFonts w:hint="eastAsia"/>
            <w:rPrChange w:id="123" w:author="User" w:date="2021-08-08T12:28:00Z">
              <w:rPr>
                <w:rStyle w:val="a4"/>
                <w:rFonts w:hint="eastAsia"/>
              </w:rPr>
            </w:rPrChange>
          </w:rPr>
          <w:delText>/</w:delText>
        </w:r>
        <w:r w:rsidRPr="00D73A4E" w:rsidDel="00D73A4E">
          <w:rPr>
            <w:rFonts w:hint="eastAsia"/>
            <w:rPrChange w:id="124" w:author="User" w:date="2021-08-08T12:28:00Z">
              <w:rPr>
                <w:rStyle w:val="a4"/>
                <w:rFonts w:hint="eastAsia"/>
              </w:rPr>
            </w:rPrChange>
          </w:rPr>
          <w:delText>智能模型訓練建置</w:delText>
        </w:r>
        <w:r w:rsidDel="00D73A4E">
          <w:rPr>
            <w:webHidden/>
          </w:rPr>
          <w:tab/>
        </w:r>
        <w:r w:rsidDel="00D73A4E">
          <w:rPr>
            <w:rFonts w:hint="eastAsia"/>
            <w:webHidden/>
          </w:rPr>
          <w:delText>17</w:delText>
        </w:r>
      </w:del>
    </w:p>
    <w:p w14:paraId="258FB898" w14:textId="77777777" w:rsidR="000B691F" w:rsidDel="00D73A4E" w:rsidRDefault="000B691F" w:rsidP="000B691F">
      <w:pPr>
        <w:pStyle w:val="31"/>
        <w:spacing w:before="120" w:after="120"/>
        <w:ind w:left="240" w:right="840" w:hanging="240"/>
        <w:rPr>
          <w:del w:id="125" w:author="User" w:date="2021-08-08T12:28:00Z"/>
          <w:rFonts w:eastAsiaTheme="minorEastAsia" w:cstheme="minorBidi" w:hint="eastAsia"/>
          <w:kern w:val="2"/>
          <w:szCs w:val="22"/>
          <w:lang w:val="en-US"/>
        </w:rPr>
      </w:pPr>
      <w:del w:id="126" w:author="User" w:date="2021-08-08T12:28:00Z">
        <w:r w:rsidRPr="00D73A4E" w:rsidDel="00D73A4E">
          <w:rPr>
            <w:rFonts w:hint="eastAsia"/>
            <w:rPrChange w:id="127"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128" w:author="User" w:date="2021-08-08T12:28:00Z">
              <w:rPr>
                <w:rStyle w:val="a4"/>
                <w:rFonts w:hint="eastAsia"/>
              </w:rPr>
            </w:rPrChange>
          </w:rPr>
          <w:delText>本公司已有模型</w:delText>
        </w:r>
        <w:r w:rsidDel="00D73A4E">
          <w:rPr>
            <w:webHidden/>
          </w:rPr>
          <w:tab/>
        </w:r>
        <w:r w:rsidDel="00D73A4E">
          <w:rPr>
            <w:rFonts w:hint="eastAsia"/>
            <w:webHidden/>
          </w:rPr>
          <w:delText>17</w:delText>
        </w:r>
      </w:del>
    </w:p>
    <w:p w14:paraId="15A955C5" w14:textId="77777777" w:rsidR="000B691F" w:rsidDel="00D73A4E" w:rsidRDefault="000B691F" w:rsidP="000B691F">
      <w:pPr>
        <w:pStyle w:val="31"/>
        <w:spacing w:before="120" w:after="120"/>
        <w:ind w:left="240" w:right="840" w:hanging="240"/>
        <w:rPr>
          <w:del w:id="129" w:author="User" w:date="2021-08-08T12:28:00Z"/>
          <w:rFonts w:eastAsiaTheme="minorEastAsia" w:cstheme="minorBidi" w:hint="eastAsia"/>
          <w:kern w:val="2"/>
          <w:szCs w:val="22"/>
          <w:lang w:val="en-US"/>
        </w:rPr>
      </w:pPr>
      <w:del w:id="130" w:author="User" w:date="2021-08-08T12:28:00Z">
        <w:r w:rsidRPr="00D73A4E" w:rsidDel="00D73A4E">
          <w:rPr>
            <w:rFonts w:hint="eastAsia"/>
            <w:rPrChange w:id="131"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132" w:author="User" w:date="2021-08-08T12:28:00Z">
              <w:rPr>
                <w:rStyle w:val="a4"/>
                <w:rFonts w:hint="eastAsia"/>
              </w:rPr>
            </w:rPrChange>
          </w:rPr>
          <w:delText>本案建立臺南市獨有模型</w:delText>
        </w:r>
        <w:r w:rsidDel="00D73A4E">
          <w:rPr>
            <w:webHidden/>
          </w:rPr>
          <w:tab/>
        </w:r>
        <w:r w:rsidDel="00D73A4E">
          <w:rPr>
            <w:rFonts w:hint="eastAsia"/>
            <w:webHidden/>
          </w:rPr>
          <w:delText>17</w:delText>
        </w:r>
      </w:del>
    </w:p>
    <w:p w14:paraId="1C4C2309" w14:textId="77777777" w:rsidR="000B691F" w:rsidDel="00D73A4E" w:rsidRDefault="000B691F" w:rsidP="000B691F">
      <w:pPr>
        <w:pStyle w:val="21"/>
        <w:ind w:left="280" w:hanging="280"/>
        <w:rPr>
          <w:del w:id="133" w:author="User" w:date="2021-08-08T12:28:00Z"/>
          <w:rFonts w:eastAsiaTheme="minorEastAsia" w:cstheme="minorBidi" w:hint="eastAsia"/>
          <w:kern w:val="2"/>
          <w:sz w:val="24"/>
          <w:szCs w:val="22"/>
          <w:lang w:val="en-US"/>
        </w:rPr>
      </w:pPr>
      <w:del w:id="134" w:author="User" w:date="2021-08-08T12:28:00Z">
        <w:r w:rsidRPr="00D73A4E" w:rsidDel="00D73A4E">
          <w:rPr>
            <w:rFonts w:hint="eastAsia"/>
            <w:rPrChange w:id="135" w:author="User" w:date="2021-08-08T12:28:00Z">
              <w:rPr>
                <w:rStyle w:val="a4"/>
                <w:rFonts w:hint="eastAsia"/>
              </w:rPr>
            </w:rPrChange>
          </w:rPr>
          <w:delText>第四節</w:delText>
        </w:r>
        <w:r w:rsidRPr="00D73A4E" w:rsidDel="00D73A4E">
          <w:rPr>
            <w:rFonts w:hint="eastAsia"/>
            <w:rPrChange w:id="136" w:author="User" w:date="2021-08-08T12:28:00Z">
              <w:rPr>
                <w:rStyle w:val="a4"/>
                <w:rFonts w:hint="eastAsia"/>
              </w:rPr>
            </w:rPrChange>
          </w:rPr>
          <w:delText xml:space="preserve"> </w:delText>
        </w:r>
        <w:r w:rsidRPr="00D73A4E" w:rsidDel="00D73A4E">
          <w:rPr>
            <w:rFonts w:hint="eastAsia"/>
            <w:rPrChange w:id="137" w:author="User" w:date="2021-08-08T12:28:00Z">
              <w:rPr>
                <w:rStyle w:val="a4"/>
                <w:rFonts w:hint="eastAsia"/>
              </w:rPr>
            </w:rPrChange>
          </w:rPr>
          <w:delText>建置直觀查詢系統</w:delText>
        </w:r>
        <w:r w:rsidDel="00D73A4E">
          <w:rPr>
            <w:webHidden/>
          </w:rPr>
          <w:tab/>
        </w:r>
        <w:r w:rsidDel="00D73A4E">
          <w:rPr>
            <w:rFonts w:hint="eastAsia"/>
            <w:webHidden/>
          </w:rPr>
          <w:delText>18</w:delText>
        </w:r>
      </w:del>
    </w:p>
    <w:p w14:paraId="2FE8DA26" w14:textId="77777777" w:rsidR="000B691F" w:rsidDel="00D73A4E" w:rsidRDefault="000B691F" w:rsidP="000B691F">
      <w:pPr>
        <w:pStyle w:val="31"/>
        <w:spacing w:before="120" w:after="120"/>
        <w:ind w:left="240" w:right="840" w:hanging="240"/>
        <w:rPr>
          <w:del w:id="138" w:author="User" w:date="2021-08-08T12:28:00Z"/>
          <w:rFonts w:eastAsiaTheme="minorEastAsia" w:cstheme="minorBidi" w:hint="eastAsia"/>
          <w:kern w:val="2"/>
          <w:szCs w:val="22"/>
          <w:lang w:val="en-US"/>
        </w:rPr>
      </w:pPr>
      <w:del w:id="139" w:author="User" w:date="2021-08-08T12:28:00Z">
        <w:r w:rsidRPr="00D73A4E" w:rsidDel="00D73A4E">
          <w:rPr>
            <w:rFonts w:hint="eastAsia"/>
            <w:rPrChange w:id="140"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141" w:author="User" w:date="2021-08-08T12:28:00Z">
              <w:rPr>
                <w:rStyle w:val="a4"/>
                <w:rFonts w:hint="eastAsia"/>
              </w:rPr>
            </w:rPrChange>
          </w:rPr>
          <w:delText>系統開發</w:delText>
        </w:r>
        <w:r w:rsidDel="00D73A4E">
          <w:rPr>
            <w:webHidden/>
          </w:rPr>
          <w:tab/>
        </w:r>
        <w:r w:rsidDel="00D73A4E">
          <w:rPr>
            <w:rFonts w:hint="eastAsia"/>
            <w:webHidden/>
          </w:rPr>
          <w:delText>18</w:delText>
        </w:r>
      </w:del>
    </w:p>
    <w:p w14:paraId="1305C165" w14:textId="77777777" w:rsidR="000B691F" w:rsidDel="00D73A4E" w:rsidRDefault="000B691F" w:rsidP="000B691F">
      <w:pPr>
        <w:pStyle w:val="31"/>
        <w:spacing w:before="120" w:after="120"/>
        <w:ind w:left="240" w:right="840" w:hanging="240"/>
        <w:rPr>
          <w:del w:id="142" w:author="User" w:date="2021-08-08T12:28:00Z"/>
          <w:rFonts w:eastAsiaTheme="minorEastAsia" w:cstheme="minorBidi" w:hint="eastAsia"/>
          <w:kern w:val="2"/>
          <w:szCs w:val="22"/>
          <w:lang w:val="en-US"/>
        </w:rPr>
      </w:pPr>
      <w:del w:id="143" w:author="User" w:date="2021-08-08T12:28:00Z">
        <w:r w:rsidRPr="00D73A4E" w:rsidDel="00D73A4E">
          <w:rPr>
            <w:rFonts w:hint="eastAsia"/>
            <w:rPrChange w:id="144"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145" w:author="User" w:date="2021-08-08T12:28:00Z">
              <w:rPr>
                <w:rStyle w:val="a4"/>
                <w:rFonts w:hint="eastAsia"/>
              </w:rPr>
            </w:rPrChange>
          </w:rPr>
          <w:delText>缺陷畫面顯示查詢功能</w:delText>
        </w:r>
        <w:r w:rsidDel="00D73A4E">
          <w:rPr>
            <w:webHidden/>
          </w:rPr>
          <w:tab/>
        </w:r>
        <w:r w:rsidDel="00D73A4E">
          <w:rPr>
            <w:rFonts w:hint="eastAsia"/>
            <w:webHidden/>
          </w:rPr>
          <w:delText>18</w:delText>
        </w:r>
      </w:del>
    </w:p>
    <w:p w14:paraId="5ED8EE25" w14:textId="77777777" w:rsidR="000B691F" w:rsidDel="00D73A4E" w:rsidRDefault="000B691F">
      <w:pPr>
        <w:pStyle w:val="21"/>
        <w:ind w:left="280" w:hanging="280"/>
        <w:rPr>
          <w:del w:id="146" w:author="User" w:date="2021-08-08T12:28:00Z"/>
          <w:rFonts w:eastAsiaTheme="minorEastAsia" w:cstheme="minorBidi" w:hint="eastAsia"/>
          <w:kern w:val="2"/>
          <w:sz w:val="24"/>
          <w:szCs w:val="22"/>
          <w:lang w:val="en-US"/>
        </w:rPr>
      </w:pPr>
      <w:del w:id="147" w:author="User" w:date="2021-08-08T12:28:00Z">
        <w:r w:rsidRPr="00D73A4E" w:rsidDel="00D73A4E">
          <w:rPr>
            <w:rFonts w:hint="eastAsia"/>
            <w:rPrChange w:id="148" w:author="User" w:date="2021-08-08T12:28:00Z">
              <w:rPr>
                <w:rStyle w:val="a4"/>
                <w:rFonts w:hint="eastAsia"/>
              </w:rPr>
            </w:rPrChange>
          </w:rPr>
          <w:delText>第五節</w:delText>
        </w:r>
        <w:r w:rsidRPr="00D73A4E" w:rsidDel="00D73A4E">
          <w:rPr>
            <w:rFonts w:hint="eastAsia"/>
            <w:rPrChange w:id="149" w:author="User" w:date="2021-08-08T12:28:00Z">
              <w:rPr>
                <w:rStyle w:val="a4"/>
                <w:rFonts w:hint="eastAsia"/>
              </w:rPr>
            </w:rPrChange>
          </w:rPr>
          <w:delText xml:space="preserve"> </w:delText>
        </w:r>
        <w:r w:rsidRPr="00D73A4E" w:rsidDel="00D73A4E">
          <w:rPr>
            <w:rFonts w:hint="eastAsia"/>
            <w:rPrChange w:id="150" w:author="User" w:date="2021-08-08T12:28:00Z">
              <w:rPr>
                <w:rStyle w:val="a4"/>
                <w:rFonts w:hint="eastAsia"/>
              </w:rPr>
            </w:rPrChange>
          </w:rPr>
          <w:delText>安裝建置</w:delText>
        </w:r>
        <w:r w:rsidRPr="00D73A4E" w:rsidDel="00D73A4E">
          <w:rPr>
            <w:rFonts w:hint="eastAsia"/>
            <w:rPrChange w:id="151" w:author="User" w:date="2021-08-08T12:28:00Z">
              <w:rPr>
                <w:rStyle w:val="a4"/>
                <w:rFonts w:hint="eastAsia"/>
              </w:rPr>
            </w:rPrChange>
          </w:rPr>
          <w:delText>AI</w:delText>
        </w:r>
        <w:r w:rsidRPr="00D73A4E" w:rsidDel="00D73A4E">
          <w:rPr>
            <w:rFonts w:hint="eastAsia"/>
            <w:rPrChange w:id="152" w:author="User" w:date="2021-08-08T12:28:00Z">
              <w:rPr>
                <w:rStyle w:val="a4"/>
                <w:rFonts w:hint="eastAsia"/>
              </w:rPr>
            </w:rPrChange>
          </w:rPr>
          <w:delText>智能巡查車載車機系統</w:delText>
        </w:r>
        <w:r w:rsidDel="00D73A4E">
          <w:rPr>
            <w:webHidden/>
          </w:rPr>
          <w:tab/>
        </w:r>
        <w:r w:rsidDel="00D73A4E">
          <w:rPr>
            <w:rFonts w:hint="eastAsia"/>
            <w:webHidden/>
          </w:rPr>
          <w:delText>20</w:delText>
        </w:r>
      </w:del>
    </w:p>
    <w:p w14:paraId="4334F2F5" w14:textId="77777777" w:rsidR="000B691F" w:rsidDel="00D73A4E" w:rsidRDefault="000B691F">
      <w:pPr>
        <w:pStyle w:val="21"/>
        <w:ind w:left="280" w:hanging="280"/>
        <w:rPr>
          <w:del w:id="153" w:author="User" w:date="2021-08-08T12:28:00Z"/>
          <w:rFonts w:eastAsiaTheme="minorEastAsia" w:cstheme="minorBidi" w:hint="eastAsia"/>
          <w:kern w:val="2"/>
          <w:sz w:val="24"/>
          <w:szCs w:val="22"/>
          <w:lang w:val="en-US"/>
        </w:rPr>
      </w:pPr>
      <w:del w:id="154" w:author="User" w:date="2021-08-08T12:28:00Z">
        <w:r w:rsidRPr="00D73A4E" w:rsidDel="00D73A4E">
          <w:rPr>
            <w:rFonts w:hint="eastAsia"/>
            <w:rPrChange w:id="155" w:author="User" w:date="2021-08-08T12:28:00Z">
              <w:rPr>
                <w:rStyle w:val="a4"/>
                <w:rFonts w:hint="eastAsia"/>
              </w:rPr>
            </w:rPrChange>
          </w:rPr>
          <w:delText>第六節</w:delText>
        </w:r>
        <w:r w:rsidRPr="00D73A4E" w:rsidDel="00D73A4E">
          <w:rPr>
            <w:rFonts w:hint="eastAsia"/>
            <w:rPrChange w:id="156" w:author="User" w:date="2021-08-08T12:28:00Z">
              <w:rPr>
                <w:rStyle w:val="a4"/>
                <w:rFonts w:hint="eastAsia"/>
              </w:rPr>
            </w:rPrChange>
          </w:rPr>
          <w:delText xml:space="preserve"> </w:delText>
        </w:r>
        <w:r w:rsidRPr="00D73A4E" w:rsidDel="00D73A4E">
          <w:rPr>
            <w:rFonts w:hint="eastAsia"/>
            <w:rPrChange w:id="157" w:author="User" w:date="2021-08-08T12:28:00Z">
              <w:rPr>
                <w:rStyle w:val="a4"/>
                <w:rFonts w:hint="eastAsia"/>
              </w:rPr>
            </w:rPrChange>
          </w:rPr>
          <w:delText>建置報表產出系統</w:delText>
        </w:r>
        <w:r w:rsidDel="00D73A4E">
          <w:rPr>
            <w:webHidden/>
          </w:rPr>
          <w:tab/>
        </w:r>
        <w:r w:rsidDel="00D73A4E">
          <w:rPr>
            <w:rFonts w:hint="eastAsia"/>
            <w:webHidden/>
          </w:rPr>
          <w:delText>22</w:delText>
        </w:r>
      </w:del>
    </w:p>
    <w:p w14:paraId="615981F6" w14:textId="77777777" w:rsidR="000B691F" w:rsidDel="00D73A4E" w:rsidRDefault="000B691F" w:rsidP="000B691F">
      <w:pPr>
        <w:pStyle w:val="21"/>
        <w:ind w:left="280" w:hanging="280"/>
        <w:rPr>
          <w:del w:id="158" w:author="User" w:date="2021-08-08T12:28:00Z"/>
          <w:rFonts w:eastAsiaTheme="minorEastAsia" w:cstheme="minorBidi" w:hint="eastAsia"/>
          <w:kern w:val="2"/>
          <w:sz w:val="24"/>
          <w:szCs w:val="22"/>
          <w:lang w:val="en-US"/>
        </w:rPr>
      </w:pPr>
      <w:del w:id="159" w:author="User" w:date="2021-08-08T12:28:00Z">
        <w:r w:rsidRPr="00D73A4E" w:rsidDel="00D73A4E">
          <w:rPr>
            <w:rFonts w:hint="eastAsia"/>
            <w:rPrChange w:id="160" w:author="User" w:date="2021-08-08T12:28:00Z">
              <w:rPr>
                <w:rStyle w:val="a4"/>
                <w:rFonts w:hint="eastAsia"/>
              </w:rPr>
            </w:rPrChange>
          </w:rPr>
          <w:delText>第七節</w:delText>
        </w:r>
        <w:r w:rsidRPr="00D73A4E" w:rsidDel="00D73A4E">
          <w:rPr>
            <w:rFonts w:hint="eastAsia"/>
            <w:rPrChange w:id="161" w:author="User" w:date="2021-08-08T12:28:00Z">
              <w:rPr>
                <w:rStyle w:val="a4"/>
                <w:rFonts w:hint="eastAsia"/>
              </w:rPr>
            </w:rPrChange>
          </w:rPr>
          <w:delText xml:space="preserve"> </w:delText>
        </w:r>
        <w:r w:rsidRPr="00D73A4E" w:rsidDel="00D73A4E">
          <w:rPr>
            <w:rFonts w:hint="eastAsia"/>
            <w:rPrChange w:id="162" w:author="User" w:date="2021-08-08T12:28:00Z">
              <w:rPr>
                <w:rStyle w:val="a4"/>
                <w:rFonts w:hint="eastAsia"/>
              </w:rPr>
            </w:rPrChange>
          </w:rPr>
          <w:delText>資訊安全防護</w:delText>
        </w:r>
        <w:r w:rsidDel="00D73A4E">
          <w:rPr>
            <w:webHidden/>
          </w:rPr>
          <w:tab/>
        </w:r>
        <w:r w:rsidDel="00D73A4E">
          <w:rPr>
            <w:rFonts w:hint="eastAsia"/>
            <w:webHidden/>
          </w:rPr>
          <w:delText>24</w:delText>
        </w:r>
      </w:del>
    </w:p>
    <w:p w14:paraId="41DB95DB" w14:textId="77777777" w:rsidR="000B691F" w:rsidDel="00D73A4E" w:rsidRDefault="000B691F" w:rsidP="000B691F">
      <w:pPr>
        <w:pStyle w:val="21"/>
        <w:ind w:left="280" w:hanging="280"/>
        <w:rPr>
          <w:del w:id="163" w:author="User" w:date="2021-08-08T12:28:00Z"/>
          <w:rFonts w:eastAsiaTheme="minorEastAsia" w:cstheme="minorBidi" w:hint="eastAsia"/>
          <w:kern w:val="2"/>
          <w:sz w:val="24"/>
          <w:szCs w:val="22"/>
          <w:lang w:val="en-US"/>
        </w:rPr>
      </w:pPr>
      <w:del w:id="164" w:author="User" w:date="2021-08-08T12:28:00Z">
        <w:r w:rsidRPr="00D73A4E" w:rsidDel="00D73A4E">
          <w:rPr>
            <w:rFonts w:hint="eastAsia"/>
            <w:rPrChange w:id="165" w:author="User" w:date="2021-08-08T12:28:00Z">
              <w:rPr>
                <w:rStyle w:val="a4"/>
                <w:rFonts w:hint="eastAsia"/>
              </w:rPr>
            </w:rPrChange>
          </w:rPr>
          <w:delText>第八節</w:delText>
        </w:r>
        <w:r w:rsidRPr="00D73A4E" w:rsidDel="00D73A4E">
          <w:rPr>
            <w:rFonts w:hint="eastAsia"/>
            <w:rPrChange w:id="166" w:author="User" w:date="2021-08-08T12:28:00Z">
              <w:rPr>
                <w:rStyle w:val="a4"/>
                <w:rFonts w:hint="eastAsia"/>
              </w:rPr>
            </w:rPrChange>
          </w:rPr>
          <w:delText xml:space="preserve"> </w:delText>
        </w:r>
        <w:r w:rsidRPr="00D73A4E" w:rsidDel="00D73A4E">
          <w:rPr>
            <w:rFonts w:hint="eastAsia"/>
            <w:rPrChange w:id="167" w:author="User" w:date="2021-08-08T12:28:00Z">
              <w:rPr>
                <w:rStyle w:val="a4"/>
                <w:rFonts w:hint="eastAsia"/>
              </w:rPr>
            </w:rPrChange>
          </w:rPr>
          <w:delText>教育訓練及服務諮詢</w:delText>
        </w:r>
        <w:r w:rsidDel="00D73A4E">
          <w:rPr>
            <w:webHidden/>
          </w:rPr>
          <w:tab/>
        </w:r>
        <w:r w:rsidDel="00D73A4E">
          <w:rPr>
            <w:rFonts w:hint="eastAsia"/>
            <w:webHidden/>
          </w:rPr>
          <w:delText>25</w:delText>
        </w:r>
      </w:del>
    </w:p>
    <w:p w14:paraId="2010C415" w14:textId="77777777" w:rsidR="000B691F" w:rsidDel="00D73A4E" w:rsidRDefault="000B691F" w:rsidP="000B691F">
      <w:pPr>
        <w:pStyle w:val="31"/>
        <w:spacing w:before="120" w:after="120"/>
        <w:ind w:left="240" w:right="840" w:hanging="240"/>
        <w:rPr>
          <w:del w:id="168" w:author="User" w:date="2021-08-08T12:28:00Z"/>
          <w:rFonts w:eastAsiaTheme="minorEastAsia" w:cstheme="minorBidi" w:hint="eastAsia"/>
          <w:kern w:val="2"/>
          <w:szCs w:val="22"/>
          <w:lang w:val="en-US"/>
        </w:rPr>
      </w:pPr>
      <w:del w:id="169" w:author="User" w:date="2021-08-08T12:28:00Z">
        <w:r w:rsidRPr="00D73A4E" w:rsidDel="00D73A4E">
          <w:rPr>
            <w:rFonts w:hint="eastAsia"/>
            <w:rPrChange w:id="170"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171" w:author="User" w:date="2021-08-08T12:28:00Z">
              <w:rPr>
                <w:rStyle w:val="a4"/>
                <w:rFonts w:hint="eastAsia"/>
              </w:rPr>
            </w:rPrChange>
          </w:rPr>
          <w:delText>教育訓練</w:delText>
        </w:r>
        <w:r w:rsidDel="00D73A4E">
          <w:rPr>
            <w:webHidden/>
          </w:rPr>
          <w:tab/>
        </w:r>
        <w:r w:rsidDel="00D73A4E">
          <w:rPr>
            <w:rFonts w:hint="eastAsia"/>
            <w:webHidden/>
          </w:rPr>
          <w:delText>25</w:delText>
        </w:r>
      </w:del>
    </w:p>
    <w:p w14:paraId="3E3F2515" w14:textId="77777777" w:rsidR="000B691F" w:rsidDel="00D73A4E" w:rsidRDefault="000B691F" w:rsidP="000B691F">
      <w:pPr>
        <w:pStyle w:val="31"/>
        <w:spacing w:before="120" w:after="120"/>
        <w:ind w:left="240" w:right="840" w:hanging="240"/>
        <w:rPr>
          <w:del w:id="172" w:author="User" w:date="2021-08-08T12:28:00Z"/>
          <w:rFonts w:eastAsiaTheme="minorEastAsia" w:cstheme="minorBidi" w:hint="eastAsia"/>
          <w:kern w:val="2"/>
          <w:szCs w:val="22"/>
          <w:lang w:val="en-US"/>
        </w:rPr>
      </w:pPr>
      <w:del w:id="173" w:author="User" w:date="2021-08-08T12:28:00Z">
        <w:r w:rsidRPr="00D73A4E" w:rsidDel="00D73A4E">
          <w:rPr>
            <w:rFonts w:hint="eastAsia"/>
            <w:rPrChange w:id="174"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175" w:author="User" w:date="2021-08-08T12:28:00Z">
              <w:rPr>
                <w:rStyle w:val="a4"/>
                <w:rFonts w:hint="eastAsia"/>
              </w:rPr>
            </w:rPrChange>
          </w:rPr>
          <w:delText>服務諮詢</w:delText>
        </w:r>
        <w:r w:rsidDel="00D73A4E">
          <w:rPr>
            <w:webHidden/>
          </w:rPr>
          <w:tab/>
        </w:r>
        <w:r w:rsidDel="00D73A4E">
          <w:rPr>
            <w:rFonts w:hint="eastAsia"/>
            <w:webHidden/>
          </w:rPr>
          <w:delText>26</w:delText>
        </w:r>
      </w:del>
    </w:p>
    <w:p w14:paraId="177E6D19" w14:textId="77777777" w:rsidR="000B691F" w:rsidDel="00D73A4E" w:rsidRDefault="000B691F">
      <w:pPr>
        <w:pStyle w:val="12"/>
        <w:ind w:left="280" w:hanging="280"/>
        <w:rPr>
          <w:del w:id="176" w:author="User" w:date="2021-08-08T12:28:00Z"/>
          <w:rFonts w:asciiTheme="minorHAnsi" w:eastAsiaTheme="minorEastAsia" w:hAnsiTheme="minorHAnsi" w:cstheme="minorBidi" w:hint="eastAsia"/>
          <w:b w:val="0"/>
          <w:kern w:val="2"/>
          <w:sz w:val="24"/>
          <w:szCs w:val="22"/>
          <w:lang w:val="en-US"/>
        </w:rPr>
      </w:pPr>
      <w:del w:id="177" w:author="User" w:date="2021-08-08T12:28:00Z">
        <w:r w:rsidRPr="00D73A4E" w:rsidDel="00D73A4E">
          <w:rPr>
            <w:rFonts w:hint="eastAsia"/>
            <w:rPrChange w:id="178" w:author="User" w:date="2021-08-08T12:28:00Z">
              <w:rPr>
                <w:rStyle w:val="a4"/>
                <w:rFonts w:ascii="標楷體" w:hAnsi="標楷體" w:hint="eastAsia"/>
                <w14:scene3d>
                  <w14:camera w14:prst="orthographicFront"/>
                  <w14:lightRig w14:rig="threePt" w14:dir="t">
                    <w14:rot w14:lat="0" w14:lon="0" w14:rev="0"/>
                  </w14:lightRig>
                </w14:scene3d>
              </w:rPr>
            </w:rPrChange>
          </w:rPr>
          <w:delText>第參章</w:delText>
        </w:r>
        <w:r w:rsidRPr="00D73A4E" w:rsidDel="00D73A4E">
          <w:rPr>
            <w:rFonts w:hint="eastAsia"/>
            <w:rPrChange w:id="179" w:author="User" w:date="2021-08-08T12:28:00Z">
              <w:rPr>
                <w:rStyle w:val="a4"/>
                <w:rFonts w:hint="eastAsia"/>
              </w:rPr>
            </w:rPrChange>
          </w:rPr>
          <w:delText xml:space="preserve"> </w:delText>
        </w:r>
        <w:r w:rsidRPr="00D73A4E" w:rsidDel="00D73A4E">
          <w:rPr>
            <w:rFonts w:hint="eastAsia"/>
            <w:rPrChange w:id="180" w:author="User" w:date="2021-08-08T12:28:00Z">
              <w:rPr>
                <w:rStyle w:val="a4"/>
                <w:rFonts w:hint="eastAsia"/>
              </w:rPr>
            </w:rPrChange>
          </w:rPr>
          <w:delText>專案系統品管</w:delText>
        </w:r>
        <w:r w:rsidDel="00D73A4E">
          <w:rPr>
            <w:webHidden/>
          </w:rPr>
          <w:tab/>
        </w:r>
        <w:r w:rsidDel="00D73A4E">
          <w:rPr>
            <w:rFonts w:hint="eastAsia"/>
            <w:webHidden/>
          </w:rPr>
          <w:delText>27</w:delText>
        </w:r>
      </w:del>
    </w:p>
    <w:p w14:paraId="682C2315" w14:textId="77777777" w:rsidR="000B691F" w:rsidDel="00D73A4E" w:rsidRDefault="000B691F" w:rsidP="000B691F">
      <w:pPr>
        <w:pStyle w:val="21"/>
        <w:ind w:left="280" w:hanging="280"/>
        <w:rPr>
          <w:del w:id="181" w:author="User" w:date="2021-08-08T12:28:00Z"/>
          <w:rFonts w:eastAsiaTheme="minorEastAsia" w:cstheme="minorBidi" w:hint="eastAsia"/>
          <w:kern w:val="2"/>
          <w:sz w:val="24"/>
          <w:szCs w:val="22"/>
          <w:lang w:val="en-US"/>
        </w:rPr>
      </w:pPr>
      <w:del w:id="182" w:author="User" w:date="2021-08-08T12:28:00Z">
        <w:r w:rsidRPr="00D73A4E" w:rsidDel="00D73A4E">
          <w:rPr>
            <w:rFonts w:hint="eastAsia"/>
            <w:rPrChange w:id="183" w:author="User" w:date="2021-08-08T12:28:00Z">
              <w:rPr>
                <w:rStyle w:val="a4"/>
                <w:rFonts w:hint="eastAsia"/>
              </w:rPr>
            </w:rPrChange>
          </w:rPr>
          <w:delText>第一節</w:delText>
        </w:r>
        <w:r w:rsidRPr="00D73A4E" w:rsidDel="00D73A4E">
          <w:rPr>
            <w:rFonts w:hint="eastAsia"/>
            <w:rPrChange w:id="184" w:author="User" w:date="2021-08-08T12:28:00Z">
              <w:rPr>
                <w:rStyle w:val="a4"/>
                <w:rFonts w:hint="eastAsia"/>
              </w:rPr>
            </w:rPrChange>
          </w:rPr>
          <w:delText xml:space="preserve"> </w:delText>
        </w:r>
        <w:r w:rsidRPr="00D73A4E" w:rsidDel="00D73A4E">
          <w:rPr>
            <w:rFonts w:hint="eastAsia"/>
            <w:rPrChange w:id="185" w:author="User" w:date="2021-08-08T12:28:00Z">
              <w:rPr>
                <w:rStyle w:val="a4"/>
                <w:rFonts w:hint="eastAsia"/>
              </w:rPr>
            </w:rPrChange>
          </w:rPr>
          <w:delText>專案組織</w:delText>
        </w:r>
        <w:r w:rsidDel="00D73A4E">
          <w:rPr>
            <w:webHidden/>
          </w:rPr>
          <w:tab/>
        </w:r>
        <w:r w:rsidDel="00D73A4E">
          <w:rPr>
            <w:rFonts w:hint="eastAsia"/>
            <w:webHidden/>
          </w:rPr>
          <w:delText>27</w:delText>
        </w:r>
      </w:del>
    </w:p>
    <w:p w14:paraId="004AD604" w14:textId="77777777" w:rsidR="000B691F" w:rsidDel="00D73A4E" w:rsidRDefault="000B691F" w:rsidP="000B691F">
      <w:pPr>
        <w:pStyle w:val="31"/>
        <w:spacing w:before="120" w:after="120"/>
        <w:ind w:left="240" w:right="840" w:hanging="240"/>
        <w:rPr>
          <w:del w:id="186" w:author="User" w:date="2021-08-08T12:28:00Z"/>
          <w:rFonts w:eastAsiaTheme="minorEastAsia" w:cstheme="minorBidi" w:hint="eastAsia"/>
          <w:kern w:val="2"/>
          <w:szCs w:val="22"/>
          <w:lang w:val="en-US"/>
        </w:rPr>
      </w:pPr>
      <w:del w:id="187" w:author="User" w:date="2021-08-08T12:28:00Z">
        <w:r w:rsidRPr="00D73A4E" w:rsidDel="00D73A4E">
          <w:rPr>
            <w:rFonts w:hint="eastAsia"/>
            <w:rPrChange w:id="188"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189" w:author="User" w:date="2021-08-08T12:28:00Z">
              <w:rPr>
                <w:rStyle w:val="a4"/>
                <w:rFonts w:hint="eastAsia"/>
              </w:rPr>
            </w:rPrChange>
          </w:rPr>
          <w:delText>團隊組員經歷</w:delText>
        </w:r>
        <w:r w:rsidDel="00D73A4E">
          <w:rPr>
            <w:webHidden/>
          </w:rPr>
          <w:tab/>
        </w:r>
        <w:r w:rsidDel="00D73A4E">
          <w:rPr>
            <w:rFonts w:hint="eastAsia"/>
            <w:webHidden/>
          </w:rPr>
          <w:delText>27</w:delText>
        </w:r>
      </w:del>
    </w:p>
    <w:p w14:paraId="520114D2" w14:textId="77777777" w:rsidR="000B691F" w:rsidDel="00D73A4E" w:rsidRDefault="000B691F" w:rsidP="000B691F">
      <w:pPr>
        <w:pStyle w:val="31"/>
        <w:spacing w:before="120" w:after="120"/>
        <w:ind w:left="240" w:right="840" w:hanging="240"/>
        <w:rPr>
          <w:del w:id="190" w:author="User" w:date="2021-08-08T12:28:00Z"/>
          <w:rFonts w:eastAsiaTheme="minorEastAsia" w:cstheme="minorBidi" w:hint="eastAsia"/>
          <w:kern w:val="2"/>
          <w:szCs w:val="22"/>
          <w:lang w:val="en-US"/>
        </w:rPr>
      </w:pPr>
      <w:del w:id="191" w:author="User" w:date="2021-08-08T12:28:00Z">
        <w:r w:rsidRPr="00D73A4E" w:rsidDel="00D73A4E">
          <w:rPr>
            <w:rFonts w:hint="eastAsia"/>
            <w:rPrChange w:id="192"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193" w:author="User" w:date="2021-08-08T12:28:00Z">
              <w:rPr>
                <w:rStyle w:val="a4"/>
                <w:rFonts w:hint="eastAsia"/>
              </w:rPr>
            </w:rPrChange>
          </w:rPr>
          <w:delText>團隊人員工作職掌分配表</w:delText>
        </w:r>
        <w:r w:rsidDel="00D73A4E">
          <w:rPr>
            <w:webHidden/>
          </w:rPr>
          <w:tab/>
        </w:r>
        <w:r w:rsidDel="00D73A4E">
          <w:rPr>
            <w:rFonts w:hint="eastAsia"/>
            <w:webHidden/>
          </w:rPr>
          <w:delText>28</w:delText>
        </w:r>
      </w:del>
    </w:p>
    <w:p w14:paraId="0E888D11" w14:textId="77777777" w:rsidR="000B691F" w:rsidDel="00D73A4E" w:rsidRDefault="000B691F" w:rsidP="000B691F">
      <w:pPr>
        <w:pStyle w:val="31"/>
        <w:spacing w:before="120" w:after="120"/>
        <w:ind w:left="240" w:right="840" w:hanging="240"/>
        <w:rPr>
          <w:del w:id="194" w:author="User" w:date="2021-08-08T12:28:00Z"/>
          <w:rFonts w:eastAsiaTheme="minorEastAsia" w:cstheme="minorBidi" w:hint="eastAsia"/>
          <w:kern w:val="2"/>
          <w:szCs w:val="22"/>
          <w:lang w:val="en-US"/>
        </w:rPr>
      </w:pPr>
      <w:del w:id="195" w:author="User" w:date="2021-08-08T12:28:00Z">
        <w:r w:rsidRPr="00D73A4E" w:rsidDel="00D73A4E">
          <w:rPr>
            <w:rFonts w:hint="eastAsia"/>
            <w:rPrChange w:id="196" w:author="User" w:date="2021-08-08T12:28:00Z">
              <w:rPr>
                <w:rStyle w:val="a4"/>
                <w:rFonts w:hint="eastAsia"/>
                <w14:scene3d>
                  <w14:camera w14:prst="orthographicFront"/>
                  <w14:lightRig w14:rig="threePt" w14:dir="t">
                    <w14:rot w14:lat="0" w14:lon="0" w14:rev="0"/>
                  </w14:lightRig>
                </w14:scene3d>
              </w:rPr>
            </w:rPrChange>
          </w:rPr>
          <w:delText>三</w:delText>
        </w:r>
        <w:r w:rsidDel="00D73A4E">
          <w:rPr>
            <w:rFonts w:eastAsiaTheme="minorEastAsia" w:cstheme="minorBidi"/>
            <w:kern w:val="2"/>
            <w:szCs w:val="22"/>
            <w:lang w:val="en-US"/>
          </w:rPr>
          <w:tab/>
        </w:r>
        <w:r w:rsidRPr="00D73A4E" w:rsidDel="00D73A4E">
          <w:rPr>
            <w:rFonts w:hint="eastAsia"/>
            <w:rPrChange w:id="197" w:author="User" w:date="2021-08-08T12:28:00Z">
              <w:rPr>
                <w:rStyle w:val="a4"/>
                <w:rFonts w:hint="eastAsia"/>
              </w:rPr>
            </w:rPrChange>
          </w:rPr>
          <w:delText>專案管理計畫</w:delText>
        </w:r>
        <w:r w:rsidDel="00D73A4E">
          <w:rPr>
            <w:webHidden/>
          </w:rPr>
          <w:tab/>
        </w:r>
        <w:r w:rsidDel="00D73A4E">
          <w:rPr>
            <w:rFonts w:hint="eastAsia"/>
            <w:webHidden/>
          </w:rPr>
          <w:delText>29</w:delText>
        </w:r>
      </w:del>
    </w:p>
    <w:p w14:paraId="27987FB2" w14:textId="77777777" w:rsidR="000B691F" w:rsidDel="00D73A4E" w:rsidRDefault="000B691F" w:rsidP="000B691F">
      <w:pPr>
        <w:pStyle w:val="31"/>
        <w:spacing w:before="120" w:after="120"/>
        <w:ind w:left="240" w:right="840" w:hanging="240"/>
        <w:rPr>
          <w:del w:id="198" w:author="User" w:date="2021-08-08T12:28:00Z"/>
          <w:rFonts w:eastAsiaTheme="minorEastAsia" w:cstheme="minorBidi" w:hint="eastAsia"/>
          <w:kern w:val="2"/>
          <w:szCs w:val="22"/>
          <w:lang w:val="en-US"/>
        </w:rPr>
      </w:pPr>
      <w:del w:id="199" w:author="User" w:date="2021-08-08T12:28:00Z">
        <w:r w:rsidRPr="00D73A4E" w:rsidDel="00D73A4E">
          <w:rPr>
            <w:rFonts w:hint="eastAsia"/>
            <w:rPrChange w:id="200" w:author="User" w:date="2021-08-08T12:28:00Z">
              <w:rPr>
                <w:rStyle w:val="a4"/>
                <w:rFonts w:hint="eastAsia"/>
                <w14:scene3d>
                  <w14:camera w14:prst="orthographicFront"/>
                  <w14:lightRig w14:rig="threePt" w14:dir="t">
                    <w14:rot w14:lat="0" w14:lon="0" w14:rev="0"/>
                  </w14:lightRig>
                </w14:scene3d>
              </w:rPr>
            </w:rPrChange>
          </w:rPr>
          <w:delText>四</w:delText>
        </w:r>
        <w:r w:rsidDel="00D73A4E">
          <w:rPr>
            <w:rFonts w:eastAsiaTheme="minorEastAsia" w:cstheme="minorBidi"/>
            <w:kern w:val="2"/>
            <w:szCs w:val="22"/>
            <w:lang w:val="en-US"/>
          </w:rPr>
          <w:tab/>
        </w:r>
        <w:r w:rsidRPr="00D73A4E" w:rsidDel="00D73A4E">
          <w:rPr>
            <w:rFonts w:hint="eastAsia"/>
            <w:rPrChange w:id="201" w:author="User" w:date="2021-08-08T12:28:00Z">
              <w:rPr>
                <w:rStyle w:val="a4"/>
                <w:rFonts w:hint="eastAsia"/>
              </w:rPr>
            </w:rPrChange>
          </w:rPr>
          <w:delText>品質管制</w:delText>
        </w:r>
        <w:r w:rsidDel="00D73A4E">
          <w:rPr>
            <w:webHidden/>
          </w:rPr>
          <w:tab/>
        </w:r>
        <w:r w:rsidDel="00D73A4E">
          <w:rPr>
            <w:rFonts w:hint="eastAsia"/>
            <w:webHidden/>
          </w:rPr>
          <w:delText>30</w:delText>
        </w:r>
      </w:del>
    </w:p>
    <w:p w14:paraId="2067A42F" w14:textId="77777777" w:rsidR="000B691F" w:rsidDel="00D73A4E" w:rsidRDefault="000B691F" w:rsidP="000B691F">
      <w:pPr>
        <w:pStyle w:val="21"/>
        <w:ind w:left="280" w:hanging="280"/>
        <w:rPr>
          <w:del w:id="202" w:author="User" w:date="2021-08-08T12:28:00Z"/>
          <w:rFonts w:eastAsiaTheme="minorEastAsia" w:cstheme="minorBidi" w:hint="eastAsia"/>
          <w:kern w:val="2"/>
          <w:sz w:val="24"/>
          <w:szCs w:val="22"/>
          <w:lang w:val="en-US"/>
        </w:rPr>
      </w:pPr>
      <w:del w:id="203" w:author="User" w:date="2021-08-08T12:28:00Z">
        <w:r w:rsidRPr="00D73A4E" w:rsidDel="00D73A4E">
          <w:rPr>
            <w:rFonts w:hint="eastAsia"/>
            <w:rPrChange w:id="204" w:author="User" w:date="2021-08-08T12:28:00Z">
              <w:rPr>
                <w:rStyle w:val="a4"/>
                <w:rFonts w:hint="eastAsia"/>
              </w:rPr>
            </w:rPrChange>
          </w:rPr>
          <w:delText>第二節</w:delText>
        </w:r>
        <w:r w:rsidRPr="00D73A4E" w:rsidDel="00D73A4E">
          <w:rPr>
            <w:rFonts w:hint="eastAsia"/>
            <w:rPrChange w:id="205" w:author="User" w:date="2021-08-08T12:28:00Z">
              <w:rPr>
                <w:rStyle w:val="a4"/>
                <w:rFonts w:hint="eastAsia"/>
              </w:rPr>
            </w:rPrChange>
          </w:rPr>
          <w:delText xml:space="preserve"> </w:delText>
        </w:r>
        <w:r w:rsidRPr="00D73A4E" w:rsidDel="00D73A4E">
          <w:rPr>
            <w:rFonts w:hint="eastAsia"/>
            <w:rPrChange w:id="206" w:author="User" w:date="2021-08-08T12:28:00Z">
              <w:rPr>
                <w:rStyle w:val="a4"/>
                <w:rFonts w:hint="eastAsia"/>
              </w:rPr>
            </w:rPrChange>
          </w:rPr>
          <w:delText>整體工作規劃與時程</w:delText>
        </w:r>
        <w:r w:rsidDel="00D73A4E">
          <w:rPr>
            <w:webHidden/>
          </w:rPr>
          <w:tab/>
        </w:r>
        <w:r w:rsidDel="00D73A4E">
          <w:rPr>
            <w:rFonts w:hint="eastAsia"/>
            <w:webHidden/>
          </w:rPr>
          <w:delText>30</w:delText>
        </w:r>
      </w:del>
    </w:p>
    <w:p w14:paraId="431274B8" w14:textId="77777777" w:rsidR="000B691F" w:rsidDel="00D73A4E" w:rsidRDefault="000B691F" w:rsidP="000B691F">
      <w:pPr>
        <w:pStyle w:val="31"/>
        <w:spacing w:before="120" w:after="120"/>
        <w:ind w:left="240" w:right="840" w:hanging="240"/>
        <w:rPr>
          <w:del w:id="207" w:author="User" w:date="2021-08-08T12:28:00Z"/>
          <w:rFonts w:eastAsiaTheme="minorEastAsia" w:cstheme="minorBidi" w:hint="eastAsia"/>
          <w:kern w:val="2"/>
          <w:szCs w:val="22"/>
          <w:lang w:val="en-US"/>
        </w:rPr>
      </w:pPr>
      <w:del w:id="208" w:author="User" w:date="2021-08-08T12:28:00Z">
        <w:r w:rsidRPr="00D73A4E" w:rsidDel="00D73A4E">
          <w:rPr>
            <w:rFonts w:hint="eastAsia"/>
            <w:rPrChange w:id="209"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210" w:author="User" w:date="2021-08-08T12:28:00Z">
              <w:rPr>
                <w:rStyle w:val="a4"/>
                <w:rFonts w:hint="eastAsia"/>
              </w:rPr>
            </w:rPrChange>
          </w:rPr>
          <w:delText>各階段應交付項目</w:delText>
        </w:r>
        <w:r w:rsidDel="00D73A4E">
          <w:rPr>
            <w:webHidden/>
          </w:rPr>
          <w:tab/>
        </w:r>
        <w:r w:rsidDel="00D73A4E">
          <w:rPr>
            <w:rFonts w:hint="eastAsia"/>
            <w:webHidden/>
          </w:rPr>
          <w:delText>30</w:delText>
        </w:r>
      </w:del>
    </w:p>
    <w:p w14:paraId="361481EC" w14:textId="77777777" w:rsidR="000B691F" w:rsidDel="00D73A4E" w:rsidRDefault="000B691F" w:rsidP="000B691F">
      <w:pPr>
        <w:pStyle w:val="31"/>
        <w:spacing w:before="120" w:after="120"/>
        <w:ind w:left="240" w:right="840" w:hanging="240"/>
        <w:rPr>
          <w:del w:id="211" w:author="User" w:date="2021-08-08T12:28:00Z"/>
          <w:rFonts w:eastAsiaTheme="minorEastAsia" w:cstheme="minorBidi" w:hint="eastAsia"/>
          <w:kern w:val="2"/>
          <w:szCs w:val="22"/>
          <w:lang w:val="en-US"/>
        </w:rPr>
      </w:pPr>
      <w:del w:id="212" w:author="User" w:date="2021-08-08T12:28:00Z">
        <w:r w:rsidRPr="00D73A4E" w:rsidDel="00D73A4E">
          <w:rPr>
            <w:rFonts w:hint="eastAsia"/>
            <w:rPrChange w:id="213"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214" w:author="User" w:date="2021-08-08T12:28:00Z">
              <w:rPr>
                <w:rStyle w:val="a4"/>
                <w:rFonts w:hint="eastAsia"/>
              </w:rPr>
            </w:rPrChange>
          </w:rPr>
          <w:delText>試運轉報告交付</w:delText>
        </w:r>
        <w:r w:rsidDel="00D73A4E">
          <w:rPr>
            <w:webHidden/>
          </w:rPr>
          <w:tab/>
        </w:r>
        <w:r w:rsidDel="00D73A4E">
          <w:rPr>
            <w:rFonts w:hint="eastAsia"/>
            <w:webHidden/>
          </w:rPr>
          <w:delText>31</w:delText>
        </w:r>
      </w:del>
    </w:p>
    <w:p w14:paraId="4BC914B9" w14:textId="77777777" w:rsidR="000B691F" w:rsidDel="00D73A4E" w:rsidRDefault="000B691F" w:rsidP="000B691F">
      <w:pPr>
        <w:pStyle w:val="31"/>
        <w:spacing w:before="120" w:after="120"/>
        <w:ind w:left="240" w:right="840" w:hanging="240"/>
        <w:rPr>
          <w:del w:id="215" w:author="User" w:date="2021-08-08T12:28:00Z"/>
          <w:rFonts w:eastAsiaTheme="minorEastAsia" w:cstheme="minorBidi" w:hint="eastAsia"/>
          <w:kern w:val="2"/>
          <w:szCs w:val="22"/>
          <w:lang w:val="en-US"/>
        </w:rPr>
      </w:pPr>
      <w:del w:id="216" w:author="User" w:date="2021-08-08T12:28:00Z">
        <w:r w:rsidRPr="00D73A4E" w:rsidDel="00D73A4E">
          <w:rPr>
            <w:rFonts w:hint="eastAsia"/>
            <w:rPrChange w:id="217" w:author="User" w:date="2021-08-08T12:28:00Z">
              <w:rPr>
                <w:rStyle w:val="a4"/>
                <w:rFonts w:hint="eastAsia"/>
                <w14:scene3d>
                  <w14:camera w14:prst="orthographicFront"/>
                  <w14:lightRig w14:rig="threePt" w14:dir="t">
                    <w14:rot w14:lat="0" w14:lon="0" w14:rev="0"/>
                  </w14:lightRig>
                </w14:scene3d>
              </w:rPr>
            </w:rPrChange>
          </w:rPr>
          <w:delText>三</w:delText>
        </w:r>
        <w:r w:rsidDel="00D73A4E">
          <w:rPr>
            <w:rFonts w:eastAsiaTheme="minorEastAsia" w:cstheme="minorBidi"/>
            <w:kern w:val="2"/>
            <w:szCs w:val="22"/>
            <w:lang w:val="en-US"/>
          </w:rPr>
          <w:tab/>
        </w:r>
        <w:r w:rsidRPr="00D73A4E" w:rsidDel="00D73A4E">
          <w:rPr>
            <w:rFonts w:hint="eastAsia"/>
            <w:rPrChange w:id="218" w:author="User" w:date="2021-08-08T12:28:00Z">
              <w:rPr>
                <w:rStyle w:val="a4"/>
                <w:rFonts w:hint="eastAsia"/>
              </w:rPr>
            </w:rPrChange>
          </w:rPr>
          <w:delText>期中報告成果交付</w:delText>
        </w:r>
        <w:r w:rsidDel="00D73A4E">
          <w:rPr>
            <w:webHidden/>
          </w:rPr>
          <w:tab/>
        </w:r>
        <w:r w:rsidDel="00D73A4E">
          <w:rPr>
            <w:rFonts w:hint="eastAsia"/>
            <w:webHidden/>
          </w:rPr>
          <w:delText>31</w:delText>
        </w:r>
      </w:del>
    </w:p>
    <w:p w14:paraId="7C2CDCD0" w14:textId="77777777" w:rsidR="000B691F" w:rsidDel="00D73A4E" w:rsidRDefault="000B691F" w:rsidP="000B691F">
      <w:pPr>
        <w:pStyle w:val="31"/>
        <w:spacing w:before="120" w:after="120"/>
        <w:ind w:left="240" w:right="840" w:hanging="240"/>
        <w:rPr>
          <w:del w:id="219" w:author="User" w:date="2021-08-08T12:28:00Z"/>
          <w:rFonts w:eastAsiaTheme="minorEastAsia" w:cstheme="minorBidi" w:hint="eastAsia"/>
          <w:kern w:val="2"/>
          <w:szCs w:val="22"/>
          <w:lang w:val="en-US"/>
        </w:rPr>
      </w:pPr>
      <w:del w:id="220" w:author="User" w:date="2021-08-08T12:28:00Z">
        <w:r w:rsidRPr="00D73A4E" w:rsidDel="00D73A4E">
          <w:rPr>
            <w:rFonts w:hint="eastAsia"/>
            <w:rPrChange w:id="221" w:author="User" w:date="2021-08-08T12:28:00Z">
              <w:rPr>
                <w:rStyle w:val="a4"/>
                <w:rFonts w:hint="eastAsia"/>
                <w14:scene3d>
                  <w14:camera w14:prst="orthographicFront"/>
                  <w14:lightRig w14:rig="threePt" w14:dir="t">
                    <w14:rot w14:lat="0" w14:lon="0" w14:rev="0"/>
                  </w14:lightRig>
                </w14:scene3d>
              </w:rPr>
            </w:rPrChange>
          </w:rPr>
          <w:delText>四</w:delText>
        </w:r>
        <w:r w:rsidDel="00D73A4E">
          <w:rPr>
            <w:rFonts w:eastAsiaTheme="minorEastAsia" w:cstheme="minorBidi"/>
            <w:kern w:val="2"/>
            <w:szCs w:val="22"/>
            <w:lang w:val="en-US"/>
          </w:rPr>
          <w:tab/>
        </w:r>
        <w:r w:rsidRPr="00D73A4E" w:rsidDel="00D73A4E">
          <w:rPr>
            <w:rFonts w:hint="eastAsia"/>
            <w:rPrChange w:id="222" w:author="User" w:date="2021-08-08T12:28:00Z">
              <w:rPr>
                <w:rStyle w:val="a4"/>
                <w:rFonts w:hint="eastAsia"/>
              </w:rPr>
            </w:rPrChange>
          </w:rPr>
          <w:delText>期末成果交付</w:delText>
        </w:r>
        <w:r w:rsidDel="00D73A4E">
          <w:rPr>
            <w:webHidden/>
          </w:rPr>
          <w:tab/>
        </w:r>
        <w:r w:rsidDel="00D73A4E">
          <w:rPr>
            <w:rFonts w:hint="eastAsia"/>
            <w:webHidden/>
          </w:rPr>
          <w:delText>31</w:delText>
        </w:r>
      </w:del>
    </w:p>
    <w:p w14:paraId="60200F12" w14:textId="77777777" w:rsidR="000B691F" w:rsidDel="00D73A4E" w:rsidRDefault="000B691F" w:rsidP="000B691F">
      <w:pPr>
        <w:pStyle w:val="31"/>
        <w:spacing w:before="120" w:after="120"/>
        <w:ind w:left="240" w:right="840" w:hanging="240"/>
        <w:rPr>
          <w:del w:id="223" w:author="User" w:date="2021-08-08T12:28:00Z"/>
          <w:rFonts w:eastAsiaTheme="minorEastAsia" w:cstheme="minorBidi" w:hint="eastAsia"/>
          <w:kern w:val="2"/>
          <w:szCs w:val="22"/>
          <w:lang w:val="en-US"/>
        </w:rPr>
      </w:pPr>
      <w:del w:id="224" w:author="User" w:date="2021-08-08T12:28:00Z">
        <w:r w:rsidRPr="00D73A4E" w:rsidDel="00D73A4E">
          <w:rPr>
            <w:rFonts w:hint="eastAsia"/>
            <w:rPrChange w:id="225" w:author="User" w:date="2021-08-08T12:28:00Z">
              <w:rPr>
                <w:rStyle w:val="a4"/>
                <w:rFonts w:hint="eastAsia"/>
                <w14:scene3d>
                  <w14:camera w14:prst="orthographicFront"/>
                  <w14:lightRig w14:rig="threePt" w14:dir="t">
                    <w14:rot w14:lat="0" w14:lon="0" w14:rev="0"/>
                  </w14:lightRig>
                </w14:scene3d>
              </w:rPr>
            </w:rPrChange>
          </w:rPr>
          <w:delText>五</w:delText>
        </w:r>
        <w:r w:rsidDel="00D73A4E">
          <w:rPr>
            <w:rFonts w:eastAsiaTheme="minorEastAsia" w:cstheme="minorBidi"/>
            <w:kern w:val="2"/>
            <w:szCs w:val="22"/>
            <w:lang w:val="en-US"/>
          </w:rPr>
          <w:tab/>
        </w:r>
        <w:r w:rsidRPr="00D73A4E" w:rsidDel="00D73A4E">
          <w:rPr>
            <w:rFonts w:hint="eastAsia"/>
            <w:rPrChange w:id="226" w:author="User" w:date="2021-08-08T12:28:00Z">
              <w:rPr>
                <w:rStyle w:val="a4"/>
                <w:rFonts w:hint="eastAsia"/>
              </w:rPr>
            </w:rPrChange>
          </w:rPr>
          <w:delText>各期履行期限及工作計畫時程甘特圖</w:delText>
        </w:r>
        <w:r w:rsidDel="00D73A4E">
          <w:rPr>
            <w:webHidden/>
          </w:rPr>
          <w:tab/>
        </w:r>
        <w:r w:rsidDel="00D73A4E">
          <w:rPr>
            <w:rFonts w:hint="eastAsia"/>
            <w:webHidden/>
          </w:rPr>
          <w:delText>32</w:delText>
        </w:r>
      </w:del>
    </w:p>
    <w:p w14:paraId="48EF1AF4" w14:textId="77777777" w:rsidR="000B691F" w:rsidDel="00D73A4E" w:rsidRDefault="000B691F" w:rsidP="000B691F">
      <w:pPr>
        <w:pStyle w:val="31"/>
        <w:spacing w:before="120" w:after="120"/>
        <w:ind w:left="240" w:right="840" w:hanging="240"/>
        <w:rPr>
          <w:del w:id="227" w:author="User" w:date="2021-08-08T12:28:00Z"/>
          <w:rFonts w:eastAsiaTheme="minorEastAsia" w:cstheme="minorBidi" w:hint="eastAsia"/>
          <w:kern w:val="2"/>
          <w:szCs w:val="22"/>
          <w:lang w:val="en-US"/>
        </w:rPr>
      </w:pPr>
      <w:del w:id="228" w:author="User" w:date="2021-08-08T12:28:00Z">
        <w:r w:rsidRPr="00D73A4E" w:rsidDel="00D73A4E">
          <w:rPr>
            <w:rFonts w:hint="eastAsia"/>
            <w:rPrChange w:id="229" w:author="User" w:date="2021-08-08T12:28:00Z">
              <w:rPr>
                <w:rStyle w:val="a4"/>
                <w:rFonts w:hint="eastAsia"/>
                <w14:scene3d>
                  <w14:camera w14:prst="orthographicFront"/>
                  <w14:lightRig w14:rig="threePt" w14:dir="t">
                    <w14:rot w14:lat="0" w14:lon="0" w14:rev="0"/>
                  </w14:lightRig>
                </w14:scene3d>
              </w:rPr>
            </w:rPrChange>
          </w:rPr>
          <w:delText>六</w:delText>
        </w:r>
        <w:r w:rsidDel="00D73A4E">
          <w:rPr>
            <w:rFonts w:eastAsiaTheme="minorEastAsia" w:cstheme="minorBidi"/>
            <w:kern w:val="2"/>
            <w:szCs w:val="22"/>
            <w:lang w:val="en-US"/>
          </w:rPr>
          <w:tab/>
        </w:r>
        <w:r w:rsidRPr="00D73A4E" w:rsidDel="00D73A4E">
          <w:rPr>
            <w:rFonts w:hint="eastAsia"/>
            <w:rPrChange w:id="230" w:author="User" w:date="2021-08-08T12:28:00Z">
              <w:rPr>
                <w:rStyle w:val="a4"/>
                <w:rFonts w:hint="eastAsia"/>
              </w:rPr>
            </w:rPrChange>
          </w:rPr>
          <w:delText>注意事項：</w:delText>
        </w:r>
        <w:r w:rsidDel="00D73A4E">
          <w:rPr>
            <w:webHidden/>
          </w:rPr>
          <w:tab/>
        </w:r>
        <w:r w:rsidDel="00D73A4E">
          <w:rPr>
            <w:rFonts w:hint="eastAsia"/>
            <w:webHidden/>
          </w:rPr>
          <w:delText>35</w:delText>
        </w:r>
      </w:del>
    </w:p>
    <w:p w14:paraId="17E9CE52" w14:textId="77777777" w:rsidR="000B691F" w:rsidDel="00D73A4E" w:rsidRDefault="000B691F" w:rsidP="000B691F">
      <w:pPr>
        <w:pStyle w:val="31"/>
        <w:spacing w:before="120" w:after="120"/>
        <w:ind w:left="240" w:right="840" w:hanging="240"/>
        <w:rPr>
          <w:del w:id="231" w:author="User" w:date="2021-08-08T12:28:00Z"/>
          <w:rFonts w:eastAsiaTheme="minorEastAsia" w:cstheme="minorBidi" w:hint="eastAsia"/>
          <w:kern w:val="2"/>
          <w:szCs w:val="22"/>
          <w:lang w:val="en-US"/>
        </w:rPr>
      </w:pPr>
      <w:del w:id="232" w:author="User" w:date="2021-08-08T12:28:00Z">
        <w:r w:rsidRPr="00D73A4E" w:rsidDel="00D73A4E">
          <w:rPr>
            <w:rFonts w:hint="eastAsia"/>
            <w:rPrChange w:id="233" w:author="User" w:date="2021-08-08T12:28:00Z">
              <w:rPr>
                <w:rStyle w:val="a4"/>
                <w:rFonts w:hint="eastAsia"/>
                <w14:scene3d>
                  <w14:camera w14:prst="orthographicFront"/>
                  <w14:lightRig w14:rig="threePt" w14:dir="t">
                    <w14:rot w14:lat="0" w14:lon="0" w14:rev="0"/>
                  </w14:lightRig>
                </w14:scene3d>
              </w:rPr>
            </w:rPrChange>
          </w:rPr>
          <w:delText>七</w:delText>
        </w:r>
        <w:r w:rsidDel="00D73A4E">
          <w:rPr>
            <w:rFonts w:eastAsiaTheme="minorEastAsia" w:cstheme="minorBidi"/>
            <w:kern w:val="2"/>
            <w:szCs w:val="22"/>
            <w:lang w:val="en-US"/>
          </w:rPr>
          <w:tab/>
        </w:r>
        <w:r w:rsidRPr="00D73A4E" w:rsidDel="00D73A4E">
          <w:rPr>
            <w:rFonts w:hint="eastAsia"/>
            <w:rPrChange w:id="234" w:author="User" w:date="2021-08-08T12:28:00Z">
              <w:rPr>
                <w:rStyle w:val="a4"/>
                <w:rFonts w:hint="eastAsia"/>
              </w:rPr>
            </w:rPrChange>
          </w:rPr>
          <w:delText>成果驗收</w:delText>
        </w:r>
        <w:r w:rsidDel="00D73A4E">
          <w:rPr>
            <w:webHidden/>
          </w:rPr>
          <w:tab/>
        </w:r>
        <w:r w:rsidDel="00D73A4E">
          <w:rPr>
            <w:rFonts w:hint="eastAsia"/>
            <w:webHidden/>
          </w:rPr>
          <w:delText>36</w:delText>
        </w:r>
      </w:del>
    </w:p>
    <w:p w14:paraId="7F9CE4CB" w14:textId="77777777" w:rsidR="000B691F" w:rsidDel="00D73A4E" w:rsidRDefault="000B691F">
      <w:pPr>
        <w:pStyle w:val="12"/>
        <w:ind w:left="280" w:hanging="280"/>
        <w:rPr>
          <w:del w:id="235" w:author="User" w:date="2021-08-08T12:28:00Z"/>
          <w:rFonts w:asciiTheme="minorHAnsi" w:eastAsiaTheme="minorEastAsia" w:hAnsiTheme="minorHAnsi" w:cstheme="minorBidi" w:hint="eastAsia"/>
          <w:b w:val="0"/>
          <w:kern w:val="2"/>
          <w:sz w:val="24"/>
          <w:szCs w:val="22"/>
          <w:lang w:val="en-US"/>
        </w:rPr>
      </w:pPr>
      <w:del w:id="236" w:author="User" w:date="2021-08-08T12:28:00Z">
        <w:r w:rsidRPr="00D73A4E" w:rsidDel="00D73A4E">
          <w:rPr>
            <w:rFonts w:hint="eastAsia"/>
            <w:rPrChange w:id="237" w:author="User" w:date="2021-08-08T12:28:00Z">
              <w:rPr>
                <w:rStyle w:val="a4"/>
                <w:rFonts w:ascii="標楷體" w:hAnsi="標楷體" w:hint="eastAsia"/>
                <w14:scene3d>
                  <w14:camera w14:prst="orthographicFront"/>
                  <w14:lightRig w14:rig="threePt" w14:dir="t">
                    <w14:rot w14:lat="0" w14:lon="0" w14:rev="0"/>
                  </w14:lightRig>
                </w14:scene3d>
              </w:rPr>
            </w:rPrChange>
          </w:rPr>
          <w:delText>第肆章</w:delText>
        </w:r>
        <w:r w:rsidRPr="00D73A4E" w:rsidDel="00D73A4E">
          <w:rPr>
            <w:rFonts w:hint="eastAsia"/>
            <w:rPrChange w:id="238" w:author="User" w:date="2021-08-08T12:28:00Z">
              <w:rPr>
                <w:rStyle w:val="a4"/>
                <w:rFonts w:hint="eastAsia"/>
              </w:rPr>
            </w:rPrChange>
          </w:rPr>
          <w:delText xml:space="preserve"> </w:delText>
        </w:r>
        <w:r w:rsidRPr="00D73A4E" w:rsidDel="00D73A4E">
          <w:rPr>
            <w:rFonts w:hint="eastAsia"/>
            <w:rPrChange w:id="239" w:author="User" w:date="2021-08-08T12:28:00Z">
              <w:rPr>
                <w:rStyle w:val="a4"/>
                <w:rFonts w:hint="eastAsia"/>
              </w:rPr>
            </w:rPrChange>
          </w:rPr>
          <w:delText>創意項目及創新作為</w:delText>
        </w:r>
        <w:r w:rsidDel="00D73A4E">
          <w:rPr>
            <w:webHidden/>
          </w:rPr>
          <w:tab/>
        </w:r>
        <w:r w:rsidDel="00D73A4E">
          <w:rPr>
            <w:rFonts w:hint="eastAsia"/>
            <w:webHidden/>
          </w:rPr>
          <w:delText>39</w:delText>
        </w:r>
      </w:del>
    </w:p>
    <w:p w14:paraId="41024B1D" w14:textId="77777777" w:rsidR="000B691F" w:rsidDel="00D73A4E" w:rsidRDefault="000B691F" w:rsidP="000B691F">
      <w:pPr>
        <w:pStyle w:val="21"/>
        <w:ind w:left="280" w:hanging="280"/>
        <w:rPr>
          <w:del w:id="240" w:author="User" w:date="2021-08-08T12:28:00Z"/>
          <w:rFonts w:eastAsiaTheme="minorEastAsia" w:cstheme="minorBidi" w:hint="eastAsia"/>
          <w:kern w:val="2"/>
          <w:sz w:val="24"/>
          <w:szCs w:val="22"/>
          <w:lang w:val="en-US"/>
        </w:rPr>
      </w:pPr>
      <w:del w:id="241" w:author="User" w:date="2021-08-08T12:28:00Z">
        <w:r w:rsidRPr="00D73A4E" w:rsidDel="00D73A4E">
          <w:rPr>
            <w:rFonts w:hint="eastAsia"/>
            <w:rPrChange w:id="242" w:author="User" w:date="2021-08-08T12:28:00Z">
              <w:rPr>
                <w:rStyle w:val="a4"/>
                <w:rFonts w:hint="eastAsia"/>
              </w:rPr>
            </w:rPrChange>
          </w:rPr>
          <w:delText>第一節</w:delText>
        </w:r>
        <w:r w:rsidRPr="00D73A4E" w:rsidDel="00D73A4E">
          <w:rPr>
            <w:rFonts w:hint="eastAsia"/>
            <w:rPrChange w:id="243" w:author="User" w:date="2021-08-08T12:28:00Z">
              <w:rPr>
                <w:rStyle w:val="a4"/>
                <w:rFonts w:hint="eastAsia"/>
              </w:rPr>
            </w:rPrChange>
          </w:rPr>
          <w:delText xml:space="preserve"> </w:delText>
        </w:r>
        <w:r w:rsidRPr="00D73A4E" w:rsidDel="00D73A4E">
          <w:rPr>
            <w:rFonts w:hint="eastAsia"/>
            <w:rPrChange w:id="244" w:author="User" w:date="2021-08-08T12:28:00Z">
              <w:rPr>
                <w:rStyle w:val="a4"/>
                <w:rFonts w:hint="eastAsia"/>
              </w:rPr>
            </w:rPrChange>
          </w:rPr>
          <w:delText>創意項目與額外承諾</w:delText>
        </w:r>
        <w:r w:rsidDel="00D73A4E">
          <w:rPr>
            <w:webHidden/>
          </w:rPr>
          <w:tab/>
        </w:r>
        <w:r w:rsidDel="00D73A4E">
          <w:rPr>
            <w:rFonts w:hint="eastAsia"/>
            <w:webHidden/>
          </w:rPr>
          <w:delText>39</w:delText>
        </w:r>
      </w:del>
    </w:p>
    <w:p w14:paraId="10086BAF" w14:textId="77777777" w:rsidR="000B691F" w:rsidDel="00D73A4E" w:rsidRDefault="000B691F" w:rsidP="000B691F">
      <w:pPr>
        <w:pStyle w:val="31"/>
        <w:spacing w:before="120" w:after="120"/>
        <w:ind w:left="240" w:right="840" w:hanging="240"/>
        <w:rPr>
          <w:del w:id="245" w:author="User" w:date="2021-08-08T12:28:00Z"/>
          <w:rFonts w:eastAsiaTheme="minorEastAsia" w:cstheme="minorBidi" w:hint="eastAsia"/>
          <w:kern w:val="2"/>
          <w:szCs w:val="22"/>
          <w:lang w:val="en-US"/>
        </w:rPr>
      </w:pPr>
      <w:del w:id="246" w:author="User" w:date="2021-08-08T12:28:00Z">
        <w:r w:rsidRPr="00D73A4E" w:rsidDel="00D73A4E">
          <w:rPr>
            <w:rFonts w:hint="eastAsia"/>
            <w:rPrChange w:id="247"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248" w:author="User" w:date="2021-08-08T12:28:00Z">
              <w:rPr>
                <w:rStyle w:val="a4"/>
                <w:rFonts w:hint="eastAsia"/>
              </w:rPr>
            </w:rPrChange>
          </w:rPr>
          <w:delText>車機功能延伸</w:delText>
        </w:r>
        <w:r w:rsidDel="00D73A4E">
          <w:rPr>
            <w:webHidden/>
          </w:rPr>
          <w:tab/>
        </w:r>
        <w:r w:rsidDel="00D73A4E">
          <w:rPr>
            <w:rFonts w:hint="eastAsia"/>
            <w:webHidden/>
          </w:rPr>
          <w:delText>39</w:delText>
        </w:r>
      </w:del>
    </w:p>
    <w:p w14:paraId="2E17CB61" w14:textId="77777777" w:rsidR="000B691F" w:rsidDel="00D73A4E" w:rsidRDefault="000B691F" w:rsidP="000B691F">
      <w:pPr>
        <w:pStyle w:val="31"/>
        <w:spacing w:before="120" w:after="120"/>
        <w:ind w:left="240" w:right="840" w:hanging="240"/>
        <w:rPr>
          <w:del w:id="249" w:author="User" w:date="2021-08-08T12:28:00Z"/>
          <w:rFonts w:eastAsiaTheme="minorEastAsia" w:cstheme="minorBidi" w:hint="eastAsia"/>
          <w:kern w:val="2"/>
          <w:szCs w:val="22"/>
          <w:lang w:val="en-US"/>
        </w:rPr>
      </w:pPr>
      <w:del w:id="250" w:author="User" w:date="2021-08-08T12:28:00Z">
        <w:r w:rsidRPr="00D73A4E" w:rsidDel="00D73A4E">
          <w:rPr>
            <w:rFonts w:hint="eastAsia"/>
            <w:rPrChange w:id="251"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252" w:author="User" w:date="2021-08-08T12:28:00Z">
              <w:rPr>
                <w:rStyle w:val="a4"/>
                <w:rFonts w:hint="eastAsia"/>
              </w:rPr>
            </w:rPrChange>
          </w:rPr>
          <w:delText>共同後台系統維護</w:delText>
        </w:r>
        <w:r w:rsidDel="00D73A4E">
          <w:rPr>
            <w:webHidden/>
          </w:rPr>
          <w:tab/>
        </w:r>
        <w:r w:rsidDel="00D73A4E">
          <w:rPr>
            <w:rFonts w:hint="eastAsia"/>
            <w:webHidden/>
          </w:rPr>
          <w:delText>39</w:delText>
        </w:r>
      </w:del>
    </w:p>
    <w:p w14:paraId="61E2018F" w14:textId="77777777" w:rsidR="000B691F" w:rsidDel="00D73A4E" w:rsidRDefault="000B691F" w:rsidP="000B691F">
      <w:pPr>
        <w:pStyle w:val="31"/>
        <w:spacing w:before="120" w:after="120"/>
        <w:ind w:left="240" w:right="840" w:hanging="240"/>
        <w:rPr>
          <w:del w:id="253" w:author="User" w:date="2021-08-08T12:28:00Z"/>
          <w:rFonts w:eastAsiaTheme="minorEastAsia" w:cstheme="minorBidi" w:hint="eastAsia"/>
          <w:kern w:val="2"/>
          <w:szCs w:val="22"/>
          <w:lang w:val="en-US"/>
        </w:rPr>
      </w:pPr>
      <w:del w:id="254" w:author="User" w:date="2021-08-08T12:28:00Z">
        <w:r w:rsidRPr="00D73A4E" w:rsidDel="00D73A4E">
          <w:rPr>
            <w:rFonts w:hint="eastAsia"/>
            <w:rPrChange w:id="255" w:author="User" w:date="2021-08-08T12:28:00Z">
              <w:rPr>
                <w:rStyle w:val="a4"/>
                <w:rFonts w:cs="標楷體" w:hint="eastAsia"/>
                <w14:scene3d>
                  <w14:camera w14:prst="orthographicFront"/>
                  <w14:lightRig w14:rig="threePt" w14:dir="t">
                    <w14:rot w14:lat="0" w14:lon="0" w14:rev="0"/>
                  </w14:lightRig>
                </w14:scene3d>
              </w:rPr>
            </w:rPrChange>
          </w:rPr>
          <w:delText>三</w:delText>
        </w:r>
        <w:r w:rsidDel="00D73A4E">
          <w:rPr>
            <w:rFonts w:eastAsiaTheme="minorEastAsia" w:cstheme="minorBidi"/>
            <w:kern w:val="2"/>
            <w:szCs w:val="22"/>
            <w:lang w:val="en-US"/>
          </w:rPr>
          <w:tab/>
        </w:r>
        <w:r w:rsidRPr="00D73A4E" w:rsidDel="00D73A4E">
          <w:rPr>
            <w:rFonts w:hint="eastAsia"/>
            <w:rPrChange w:id="256" w:author="User" w:date="2021-08-08T12:28:00Z">
              <w:rPr>
                <w:rStyle w:val="a4"/>
                <w:rFonts w:hint="eastAsia"/>
              </w:rPr>
            </w:rPrChange>
          </w:rPr>
          <w:delText>超前部署</w:delText>
        </w:r>
        <w:r w:rsidDel="00D73A4E">
          <w:rPr>
            <w:webHidden/>
          </w:rPr>
          <w:tab/>
        </w:r>
        <w:r w:rsidDel="00D73A4E">
          <w:rPr>
            <w:rFonts w:hint="eastAsia"/>
            <w:webHidden/>
          </w:rPr>
          <w:delText>39</w:delText>
        </w:r>
      </w:del>
    </w:p>
    <w:p w14:paraId="3662A311" w14:textId="77777777" w:rsidR="000B691F" w:rsidDel="00D73A4E" w:rsidRDefault="000B691F" w:rsidP="000B691F">
      <w:pPr>
        <w:pStyle w:val="21"/>
        <w:ind w:left="280" w:hanging="280"/>
        <w:rPr>
          <w:del w:id="257" w:author="User" w:date="2021-08-08T12:28:00Z"/>
          <w:rFonts w:eastAsiaTheme="minorEastAsia" w:cstheme="minorBidi" w:hint="eastAsia"/>
          <w:kern w:val="2"/>
          <w:sz w:val="24"/>
          <w:szCs w:val="22"/>
          <w:lang w:val="en-US"/>
        </w:rPr>
      </w:pPr>
      <w:del w:id="258" w:author="User" w:date="2021-08-08T12:28:00Z">
        <w:r w:rsidRPr="00D73A4E" w:rsidDel="00D73A4E">
          <w:rPr>
            <w:rFonts w:hint="eastAsia"/>
            <w:rPrChange w:id="259" w:author="User" w:date="2021-08-08T12:28:00Z">
              <w:rPr>
                <w:rStyle w:val="a4"/>
                <w:rFonts w:hint="eastAsia"/>
              </w:rPr>
            </w:rPrChange>
          </w:rPr>
          <w:delText>第二節</w:delText>
        </w:r>
        <w:r w:rsidRPr="00D73A4E" w:rsidDel="00D73A4E">
          <w:rPr>
            <w:rFonts w:hint="eastAsia"/>
            <w:rPrChange w:id="260" w:author="User" w:date="2021-08-08T12:28:00Z">
              <w:rPr>
                <w:rStyle w:val="a4"/>
                <w:rFonts w:hint="eastAsia"/>
              </w:rPr>
            </w:rPrChange>
          </w:rPr>
          <w:delText xml:space="preserve"> </w:delText>
        </w:r>
        <w:r w:rsidRPr="00D73A4E" w:rsidDel="00D73A4E">
          <w:rPr>
            <w:rFonts w:hint="eastAsia"/>
            <w:rPrChange w:id="261" w:author="User" w:date="2021-08-08T12:28:00Z">
              <w:rPr>
                <w:rStyle w:val="a4"/>
                <w:rFonts w:hint="eastAsia"/>
              </w:rPr>
            </w:rPrChange>
          </w:rPr>
          <w:delText>創新作為</w:delText>
        </w:r>
        <w:r w:rsidDel="00D73A4E">
          <w:rPr>
            <w:webHidden/>
          </w:rPr>
          <w:tab/>
        </w:r>
        <w:r w:rsidDel="00D73A4E">
          <w:rPr>
            <w:rFonts w:hint="eastAsia"/>
            <w:webHidden/>
          </w:rPr>
          <w:delText>39</w:delText>
        </w:r>
      </w:del>
    </w:p>
    <w:p w14:paraId="01168E09" w14:textId="77777777" w:rsidR="000B691F" w:rsidDel="00D73A4E" w:rsidRDefault="000B691F" w:rsidP="000B691F">
      <w:pPr>
        <w:pStyle w:val="31"/>
        <w:spacing w:before="120" w:after="120"/>
        <w:ind w:left="240" w:right="840" w:hanging="240"/>
        <w:rPr>
          <w:del w:id="262" w:author="User" w:date="2021-08-08T12:28:00Z"/>
          <w:rFonts w:eastAsiaTheme="minorEastAsia" w:cstheme="minorBidi" w:hint="eastAsia"/>
          <w:kern w:val="2"/>
          <w:szCs w:val="22"/>
          <w:lang w:val="en-US"/>
        </w:rPr>
      </w:pPr>
      <w:del w:id="263" w:author="User" w:date="2021-08-08T12:28:00Z">
        <w:r w:rsidRPr="00D73A4E" w:rsidDel="00D73A4E">
          <w:rPr>
            <w:rFonts w:hint="eastAsia"/>
            <w:rPrChange w:id="264" w:author="User" w:date="2021-08-08T12:28:00Z">
              <w:rPr>
                <w:rStyle w:val="a4"/>
                <w:rFonts w:hint="eastAsia"/>
                <w14:scene3d>
                  <w14:camera w14:prst="orthographicFront"/>
                  <w14:lightRig w14:rig="threePt" w14:dir="t">
                    <w14:rot w14:lat="0" w14:lon="0" w14:rev="0"/>
                  </w14:lightRig>
                </w14:scene3d>
              </w:rPr>
            </w:rPrChange>
          </w:rPr>
          <w:delText>一</w:delText>
        </w:r>
        <w:r w:rsidDel="00D73A4E">
          <w:rPr>
            <w:rFonts w:eastAsiaTheme="minorEastAsia" w:cstheme="minorBidi"/>
            <w:kern w:val="2"/>
            <w:szCs w:val="22"/>
            <w:lang w:val="en-US"/>
          </w:rPr>
          <w:tab/>
        </w:r>
        <w:r w:rsidRPr="00D73A4E" w:rsidDel="00D73A4E">
          <w:rPr>
            <w:rFonts w:hint="eastAsia"/>
            <w:rPrChange w:id="265" w:author="User" w:date="2021-08-08T12:28:00Z">
              <w:rPr>
                <w:rStyle w:val="a4"/>
                <w:rFonts w:hint="eastAsia"/>
              </w:rPr>
            </w:rPrChange>
          </w:rPr>
          <w:delText>支持性服務</w:delText>
        </w:r>
        <w:r w:rsidDel="00D73A4E">
          <w:rPr>
            <w:webHidden/>
          </w:rPr>
          <w:tab/>
        </w:r>
        <w:r w:rsidDel="00D73A4E">
          <w:rPr>
            <w:rFonts w:hint="eastAsia"/>
            <w:webHidden/>
          </w:rPr>
          <w:delText>40</w:delText>
        </w:r>
      </w:del>
    </w:p>
    <w:p w14:paraId="59538DFD" w14:textId="77777777" w:rsidR="000B691F" w:rsidDel="00D73A4E" w:rsidRDefault="000B691F" w:rsidP="000B691F">
      <w:pPr>
        <w:pStyle w:val="31"/>
        <w:spacing w:before="120" w:after="120"/>
        <w:ind w:left="240" w:right="840" w:hanging="240"/>
        <w:rPr>
          <w:del w:id="266" w:author="User" w:date="2021-08-08T12:28:00Z"/>
          <w:rFonts w:eastAsiaTheme="minorEastAsia" w:cstheme="minorBidi" w:hint="eastAsia"/>
          <w:kern w:val="2"/>
          <w:szCs w:val="22"/>
          <w:lang w:val="en-US"/>
        </w:rPr>
      </w:pPr>
      <w:del w:id="267" w:author="User" w:date="2021-08-08T12:28:00Z">
        <w:r w:rsidRPr="00D73A4E" w:rsidDel="00D73A4E">
          <w:rPr>
            <w:rFonts w:hint="eastAsia"/>
            <w:rPrChange w:id="268" w:author="User" w:date="2021-08-08T12:28:00Z">
              <w:rPr>
                <w:rStyle w:val="a4"/>
                <w:rFonts w:hint="eastAsia"/>
                <w14:scene3d>
                  <w14:camera w14:prst="orthographicFront"/>
                  <w14:lightRig w14:rig="threePt" w14:dir="t">
                    <w14:rot w14:lat="0" w14:lon="0" w14:rev="0"/>
                  </w14:lightRig>
                </w14:scene3d>
              </w:rPr>
            </w:rPrChange>
          </w:rPr>
          <w:delText>二</w:delText>
        </w:r>
        <w:r w:rsidDel="00D73A4E">
          <w:rPr>
            <w:rFonts w:eastAsiaTheme="minorEastAsia" w:cstheme="minorBidi"/>
            <w:kern w:val="2"/>
            <w:szCs w:val="22"/>
            <w:lang w:val="en-US"/>
          </w:rPr>
          <w:tab/>
        </w:r>
        <w:r w:rsidRPr="00D73A4E" w:rsidDel="00D73A4E">
          <w:rPr>
            <w:rFonts w:hint="eastAsia"/>
            <w:rPrChange w:id="269" w:author="User" w:date="2021-08-08T12:28:00Z">
              <w:rPr>
                <w:rStyle w:val="a4"/>
                <w:rFonts w:hint="eastAsia"/>
              </w:rPr>
            </w:rPrChange>
          </w:rPr>
          <w:delText>異業結盟、節能減碳、降低成本</w:delText>
        </w:r>
        <w:r w:rsidDel="00D73A4E">
          <w:rPr>
            <w:webHidden/>
          </w:rPr>
          <w:tab/>
        </w:r>
        <w:r w:rsidDel="00D73A4E">
          <w:rPr>
            <w:rFonts w:hint="eastAsia"/>
            <w:webHidden/>
          </w:rPr>
          <w:delText>40</w:delText>
        </w:r>
      </w:del>
    </w:p>
    <w:p w14:paraId="757B0EE1" w14:textId="77777777" w:rsidR="000B691F" w:rsidDel="00D73A4E" w:rsidRDefault="000B691F" w:rsidP="000B691F">
      <w:pPr>
        <w:pStyle w:val="31"/>
        <w:spacing w:before="120" w:after="120"/>
        <w:ind w:left="240" w:right="840" w:hanging="240"/>
        <w:rPr>
          <w:del w:id="270" w:author="User" w:date="2021-08-08T12:28:00Z"/>
          <w:rFonts w:eastAsiaTheme="minorEastAsia" w:cstheme="minorBidi" w:hint="eastAsia"/>
          <w:kern w:val="2"/>
          <w:szCs w:val="22"/>
          <w:lang w:val="en-US"/>
        </w:rPr>
      </w:pPr>
      <w:del w:id="271" w:author="User" w:date="2021-08-08T12:28:00Z">
        <w:r w:rsidRPr="00D73A4E" w:rsidDel="00D73A4E">
          <w:rPr>
            <w:rFonts w:hint="eastAsia"/>
            <w:rPrChange w:id="272" w:author="User" w:date="2021-08-08T12:28:00Z">
              <w:rPr>
                <w:rStyle w:val="a4"/>
                <w:rFonts w:hint="eastAsia"/>
                <w14:scene3d>
                  <w14:camera w14:prst="orthographicFront"/>
                  <w14:lightRig w14:rig="threePt" w14:dir="t">
                    <w14:rot w14:lat="0" w14:lon="0" w14:rev="0"/>
                  </w14:lightRig>
                </w14:scene3d>
              </w:rPr>
            </w:rPrChange>
          </w:rPr>
          <w:delText>三</w:delText>
        </w:r>
        <w:r w:rsidDel="00D73A4E">
          <w:rPr>
            <w:rFonts w:eastAsiaTheme="minorEastAsia" w:cstheme="minorBidi"/>
            <w:kern w:val="2"/>
            <w:szCs w:val="22"/>
            <w:lang w:val="en-US"/>
          </w:rPr>
          <w:tab/>
        </w:r>
        <w:r w:rsidRPr="00D73A4E" w:rsidDel="00D73A4E">
          <w:rPr>
            <w:rFonts w:hint="eastAsia"/>
            <w:rPrChange w:id="273" w:author="User" w:date="2021-08-08T12:28:00Z">
              <w:rPr>
                <w:rStyle w:val="a4"/>
                <w:rFonts w:hint="eastAsia"/>
              </w:rPr>
            </w:rPrChange>
          </w:rPr>
          <w:delText>IT</w:delText>
        </w:r>
        <w:r w:rsidRPr="00D73A4E" w:rsidDel="00D73A4E">
          <w:rPr>
            <w:rFonts w:hint="eastAsia"/>
            <w:rPrChange w:id="274" w:author="User" w:date="2021-08-08T12:28:00Z">
              <w:rPr>
                <w:rStyle w:val="a4"/>
                <w:rFonts w:hint="eastAsia"/>
              </w:rPr>
            </w:rPrChange>
          </w:rPr>
          <w:delText>、</w:delText>
        </w:r>
        <w:r w:rsidRPr="00D73A4E" w:rsidDel="00D73A4E">
          <w:rPr>
            <w:rFonts w:hint="eastAsia"/>
            <w:rPrChange w:id="275" w:author="User" w:date="2021-08-08T12:28:00Z">
              <w:rPr>
                <w:rStyle w:val="a4"/>
                <w:rFonts w:hint="eastAsia"/>
              </w:rPr>
            </w:rPrChange>
          </w:rPr>
          <w:delText>AI</w:delText>
        </w:r>
        <w:r w:rsidRPr="00D73A4E" w:rsidDel="00D73A4E">
          <w:rPr>
            <w:rFonts w:hint="eastAsia"/>
            <w:rPrChange w:id="276" w:author="User" w:date="2021-08-08T12:28:00Z">
              <w:rPr>
                <w:rStyle w:val="a4"/>
                <w:rFonts w:hint="eastAsia"/>
              </w:rPr>
            </w:rPrChange>
          </w:rPr>
          <w:delText>與道路鋪面缺陷資訊完美整合</w:delText>
        </w:r>
        <w:r w:rsidDel="00D73A4E">
          <w:rPr>
            <w:webHidden/>
          </w:rPr>
          <w:tab/>
        </w:r>
        <w:r w:rsidDel="00D73A4E">
          <w:rPr>
            <w:rFonts w:hint="eastAsia"/>
            <w:webHidden/>
          </w:rPr>
          <w:delText>41</w:delText>
        </w:r>
      </w:del>
    </w:p>
    <w:p w14:paraId="0CF6CF98" w14:textId="77777777" w:rsidR="000B691F" w:rsidDel="00D73A4E" w:rsidRDefault="000B691F">
      <w:pPr>
        <w:pStyle w:val="12"/>
        <w:ind w:left="280" w:hanging="280"/>
        <w:rPr>
          <w:del w:id="277" w:author="User" w:date="2021-08-08T12:28:00Z"/>
          <w:rFonts w:asciiTheme="minorHAnsi" w:eastAsiaTheme="minorEastAsia" w:hAnsiTheme="minorHAnsi" w:cstheme="minorBidi" w:hint="eastAsia"/>
          <w:b w:val="0"/>
          <w:kern w:val="2"/>
          <w:sz w:val="24"/>
          <w:szCs w:val="22"/>
          <w:lang w:val="en-US"/>
        </w:rPr>
      </w:pPr>
      <w:del w:id="278" w:author="User" w:date="2021-08-08T12:28:00Z">
        <w:r w:rsidRPr="00D73A4E" w:rsidDel="00D73A4E">
          <w:rPr>
            <w:rFonts w:hint="eastAsia"/>
            <w:rPrChange w:id="279" w:author="User" w:date="2021-08-08T12:28:00Z">
              <w:rPr>
                <w:rStyle w:val="a4"/>
                <w:rFonts w:hint="eastAsia"/>
                <w14:scene3d>
                  <w14:camera w14:prst="orthographicFront"/>
                  <w14:lightRig w14:rig="threePt" w14:dir="t">
                    <w14:rot w14:lat="0" w14:lon="0" w14:rev="0"/>
                  </w14:lightRig>
                </w14:scene3d>
              </w:rPr>
            </w:rPrChange>
          </w:rPr>
          <w:delText>第伍章</w:delText>
        </w:r>
        <w:r w:rsidRPr="00D73A4E" w:rsidDel="00D73A4E">
          <w:rPr>
            <w:rFonts w:hint="eastAsia"/>
            <w:rPrChange w:id="280" w:author="User" w:date="2021-08-08T12:28:00Z">
              <w:rPr>
                <w:rStyle w:val="a4"/>
                <w:rFonts w:hint="eastAsia"/>
              </w:rPr>
            </w:rPrChange>
          </w:rPr>
          <w:delText xml:space="preserve"> </w:delText>
        </w:r>
        <w:r w:rsidRPr="00D73A4E" w:rsidDel="00D73A4E">
          <w:rPr>
            <w:rFonts w:hint="eastAsia"/>
            <w:rPrChange w:id="281" w:author="User" w:date="2021-08-08T12:28:00Z">
              <w:rPr>
                <w:rStyle w:val="a4"/>
                <w:rFonts w:hint="eastAsia"/>
              </w:rPr>
            </w:rPrChange>
          </w:rPr>
          <w:delText>計畫預期效益</w:delText>
        </w:r>
        <w:r w:rsidDel="00D73A4E">
          <w:rPr>
            <w:webHidden/>
          </w:rPr>
          <w:tab/>
        </w:r>
        <w:r w:rsidDel="00D73A4E">
          <w:rPr>
            <w:rFonts w:hint="eastAsia"/>
            <w:webHidden/>
          </w:rPr>
          <w:delText>42</w:delText>
        </w:r>
      </w:del>
    </w:p>
    <w:p w14:paraId="7386A573" w14:textId="77777777" w:rsidR="000B691F" w:rsidDel="00D73A4E" w:rsidRDefault="000B691F">
      <w:pPr>
        <w:pStyle w:val="12"/>
        <w:ind w:left="280" w:hanging="280"/>
        <w:rPr>
          <w:del w:id="282" w:author="User" w:date="2021-08-08T12:28:00Z"/>
          <w:rFonts w:asciiTheme="minorHAnsi" w:eastAsiaTheme="minorEastAsia" w:hAnsiTheme="minorHAnsi" w:cstheme="minorBidi" w:hint="eastAsia"/>
          <w:b w:val="0"/>
          <w:kern w:val="2"/>
          <w:sz w:val="24"/>
          <w:szCs w:val="22"/>
          <w:lang w:val="en-US"/>
        </w:rPr>
      </w:pPr>
      <w:del w:id="283" w:author="User" w:date="2021-08-08T12:28:00Z">
        <w:r w:rsidRPr="00D73A4E" w:rsidDel="00D73A4E">
          <w:rPr>
            <w:rFonts w:hint="eastAsia"/>
            <w:rPrChange w:id="284" w:author="User" w:date="2021-08-08T12:28:00Z">
              <w:rPr>
                <w:rStyle w:val="a4"/>
                <w:rFonts w:hint="eastAsia"/>
                <w14:scene3d>
                  <w14:camera w14:prst="orthographicFront"/>
                  <w14:lightRig w14:rig="threePt" w14:dir="t">
                    <w14:rot w14:lat="0" w14:lon="0" w14:rev="0"/>
                  </w14:lightRig>
                </w14:scene3d>
              </w:rPr>
            </w:rPrChange>
          </w:rPr>
          <w:delText>第陸章</w:delText>
        </w:r>
        <w:r w:rsidRPr="00D73A4E" w:rsidDel="00D73A4E">
          <w:rPr>
            <w:rFonts w:hint="eastAsia"/>
            <w:rPrChange w:id="285" w:author="User" w:date="2021-08-08T12:28:00Z">
              <w:rPr>
                <w:rStyle w:val="a4"/>
                <w:rFonts w:hint="eastAsia"/>
              </w:rPr>
            </w:rPrChange>
          </w:rPr>
          <w:delText xml:space="preserve"> </w:delText>
        </w:r>
        <w:r w:rsidRPr="00D73A4E" w:rsidDel="00D73A4E">
          <w:rPr>
            <w:rFonts w:hint="eastAsia"/>
            <w:rPrChange w:id="286" w:author="User" w:date="2021-08-08T12:28:00Z">
              <w:rPr>
                <w:rStyle w:val="a4"/>
                <w:rFonts w:hint="eastAsia"/>
              </w:rPr>
            </w:rPrChange>
          </w:rPr>
          <w:delText>優規服務</w:delText>
        </w:r>
        <w:r w:rsidDel="00D73A4E">
          <w:rPr>
            <w:webHidden/>
          </w:rPr>
          <w:tab/>
        </w:r>
        <w:r w:rsidDel="00D73A4E">
          <w:rPr>
            <w:rFonts w:hint="eastAsia"/>
            <w:webHidden/>
          </w:rPr>
          <w:delText>43</w:delText>
        </w:r>
      </w:del>
    </w:p>
    <w:p w14:paraId="0F862591" w14:textId="77777777" w:rsidR="000B691F" w:rsidDel="00D73A4E" w:rsidRDefault="000B691F">
      <w:pPr>
        <w:pStyle w:val="12"/>
        <w:ind w:left="280" w:hanging="280"/>
        <w:rPr>
          <w:del w:id="287" w:author="User" w:date="2021-08-08T12:28:00Z"/>
          <w:rFonts w:asciiTheme="minorHAnsi" w:eastAsiaTheme="minorEastAsia" w:hAnsiTheme="minorHAnsi" w:cstheme="minorBidi" w:hint="eastAsia"/>
          <w:b w:val="0"/>
          <w:kern w:val="2"/>
          <w:sz w:val="24"/>
          <w:szCs w:val="22"/>
          <w:lang w:val="en-US"/>
        </w:rPr>
      </w:pPr>
      <w:del w:id="288" w:author="User" w:date="2021-08-08T12:28:00Z">
        <w:r w:rsidRPr="00D73A4E" w:rsidDel="00D73A4E">
          <w:rPr>
            <w:rFonts w:hint="eastAsia"/>
            <w:rPrChange w:id="289" w:author="User" w:date="2021-08-08T12:28:00Z">
              <w:rPr>
                <w:rStyle w:val="a4"/>
                <w:rFonts w:hint="eastAsia"/>
                <w14:scene3d>
                  <w14:camera w14:prst="orthographicFront"/>
                  <w14:lightRig w14:rig="threePt" w14:dir="t">
                    <w14:rot w14:lat="0" w14:lon="0" w14:rev="0"/>
                  </w14:lightRig>
                </w14:scene3d>
              </w:rPr>
            </w:rPrChange>
          </w:rPr>
          <w:delText>第柒章</w:delText>
        </w:r>
        <w:r w:rsidRPr="00D73A4E" w:rsidDel="00D73A4E">
          <w:rPr>
            <w:rFonts w:hint="eastAsia"/>
            <w:rPrChange w:id="290" w:author="User" w:date="2021-08-08T12:28:00Z">
              <w:rPr>
                <w:rStyle w:val="a4"/>
                <w:rFonts w:hint="eastAsia"/>
              </w:rPr>
            </w:rPrChange>
          </w:rPr>
          <w:delText xml:space="preserve"> </w:delText>
        </w:r>
        <w:r w:rsidRPr="00D73A4E" w:rsidDel="00D73A4E">
          <w:rPr>
            <w:rFonts w:hint="eastAsia"/>
            <w:rPrChange w:id="291" w:author="User" w:date="2021-08-08T12:28:00Z">
              <w:rPr>
                <w:rStyle w:val="a4"/>
                <w:rFonts w:hint="eastAsia"/>
              </w:rPr>
            </w:rPrChange>
          </w:rPr>
          <w:delText>附件</w:delText>
        </w:r>
        <w:r w:rsidDel="00D73A4E">
          <w:rPr>
            <w:webHidden/>
          </w:rPr>
          <w:tab/>
        </w:r>
        <w:r w:rsidDel="00D73A4E">
          <w:rPr>
            <w:rFonts w:hint="eastAsia"/>
            <w:webHidden/>
          </w:rPr>
          <w:delText>44</w:delText>
        </w:r>
      </w:del>
    </w:p>
    <w:p w14:paraId="285BD7A9" w14:textId="77777777" w:rsidR="000B691F" w:rsidDel="00D73A4E" w:rsidRDefault="000B691F" w:rsidP="000B691F">
      <w:pPr>
        <w:pStyle w:val="41"/>
        <w:ind w:left="1360" w:hanging="240"/>
        <w:rPr>
          <w:del w:id="292" w:author="User" w:date="2021-08-08T12:28:00Z"/>
          <w:rFonts w:eastAsiaTheme="minorEastAsia" w:hint="eastAsia"/>
          <w:noProof/>
          <w:szCs w:val="22"/>
        </w:rPr>
      </w:pPr>
      <w:del w:id="293" w:author="User" w:date="2021-08-08T12:28:00Z">
        <w:r w:rsidRPr="00D73A4E" w:rsidDel="00D73A4E">
          <w:rPr>
            <w:rFonts w:hint="eastAsia"/>
            <w:rPrChange w:id="294" w:author="User" w:date="2021-08-08T12:28:00Z">
              <w:rPr>
                <w:rStyle w:val="a4"/>
                <w:rFonts w:hint="eastAsia"/>
                <w:noProof/>
              </w:rPr>
            </w:rPrChange>
          </w:rPr>
          <w:delText>附件一</w:delText>
        </w:r>
        <w:r w:rsidDel="00D73A4E">
          <w:rPr>
            <w:rFonts w:eastAsiaTheme="minorEastAsia"/>
            <w:noProof/>
            <w:szCs w:val="22"/>
          </w:rPr>
          <w:tab/>
        </w:r>
        <w:r w:rsidRPr="00D73A4E" w:rsidDel="00D73A4E">
          <w:rPr>
            <w:rFonts w:hint="eastAsia"/>
            <w:rPrChange w:id="295" w:author="User" w:date="2021-08-08T12:28:00Z">
              <w:rPr>
                <w:rStyle w:val="a4"/>
                <w:rFonts w:hint="eastAsia"/>
                <w:noProof/>
              </w:rPr>
            </w:rPrChange>
          </w:rPr>
          <w:delText>本案巡查範圍一覽表</w:delText>
        </w:r>
        <w:r w:rsidDel="00D73A4E">
          <w:rPr>
            <w:noProof/>
            <w:webHidden/>
          </w:rPr>
          <w:tab/>
        </w:r>
        <w:r w:rsidDel="00D73A4E">
          <w:rPr>
            <w:rFonts w:hint="eastAsia"/>
            <w:noProof/>
            <w:webHidden/>
          </w:rPr>
          <w:delText>44</w:delText>
        </w:r>
      </w:del>
    </w:p>
    <w:p w14:paraId="666D39C5" w14:textId="77777777" w:rsidR="000B691F" w:rsidDel="00D73A4E" w:rsidRDefault="000B691F" w:rsidP="000B691F">
      <w:pPr>
        <w:pStyle w:val="41"/>
        <w:ind w:left="1360" w:hanging="240"/>
        <w:rPr>
          <w:del w:id="296" w:author="User" w:date="2021-08-08T12:28:00Z"/>
          <w:rFonts w:eastAsiaTheme="minorEastAsia" w:hint="eastAsia"/>
          <w:noProof/>
          <w:szCs w:val="22"/>
        </w:rPr>
      </w:pPr>
      <w:del w:id="297" w:author="User" w:date="2021-08-08T12:28:00Z">
        <w:r w:rsidRPr="00D73A4E" w:rsidDel="00D73A4E">
          <w:rPr>
            <w:rFonts w:hint="eastAsia"/>
            <w:rPrChange w:id="298" w:author="User" w:date="2021-08-08T12:28:00Z">
              <w:rPr>
                <w:rStyle w:val="a4"/>
                <w:rFonts w:hint="eastAsia"/>
                <w:noProof/>
              </w:rPr>
            </w:rPrChange>
          </w:rPr>
          <w:delText>附件二</w:delText>
        </w:r>
        <w:r w:rsidDel="00D73A4E">
          <w:rPr>
            <w:rFonts w:eastAsiaTheme="minorEastAsia"/>
            <w:noProof/>
            <w:szCs w:val="22"/>
          </w:rPr>
          <w:tab/>
        </w:r>
        <w:r w:rsidRPr="00D73A4E" w:rsidDel="00D73A4E">
          <w:rPr>
            <w:rFonts w:hint="eastAsia"/>
            <w:rPrChange w:id="299" w:author="User" w:date="2021-08-08T12:28:00Z">
              <w:rPr>
                <w:rStyle w:val="a4"/>
                <w:rFonts w:hint="eastAsia"/>
                <w:noProof/>
              </w:rPr>
            </w:rPrChange>
          </w:rPr>
          <w:delText>保密同意書</w:delText>
        </w:r>
        <w:r w:rsidDel="00D73A4E">
          <w:rPr>
            <w:noProof/>
            <w:webHidden/>
          </w:rPr>
          <w:tab/>
        </w:r>
        <w:r w:rsidDel="00D73A4E">
          <w:rPr>
            <w:rFonts w:hint="eastAsia"/>
            <w:noProof/>
            <w:webHidden/>
          </w:rPr>
          <w:delText>73</w:delText>
        </w:r>
      </w:del>
    </w:p>
    <w:p w14:paraId="074E306F" w14:textId="77777777" w:rsidR="000B691F" w:rsidDel="00D73A4E" w:rsidRDefault="000B691F" w:rsidP="000B691F">
      <w:pPr>
        <w:pStyle w:val="41"/>
        <w:ind w:left="1360" w:hanging="240"/>
        <w:rPr>
          <w:del w:id="300" w:author="User" w:date="2021-08-08T12:28:00Z"/>
          <w:rFonts w:eastAsiaTheme="minorEastAsia" w:hint="eastAsia"/>
          <w:noProof/>
          <w:szCs w:val="22"/>
        </w:rPr>
      </w:pPr>
      <w:del w:id="301" w:author="User" w:date="2021-08-08T12:28:00Z">
        <w:r w:rsidRPr="00D73A4E" w:rsidDel="00D73A4E">
          <w:rPr>
            <w:rFonts w:hint="eastAsia"/>
            <w:rPrChange w:id="302" w:author="User" w:date="2021-08-08T12:28:00Z">
              <w:rPr>
                <w:rStyle w:val="a4"/>
                <w:rFonts w:hint="eastAsia"/>
                <w:noProof/>
              </w:rPr>
            </w:rPrChange>
          </w:rPr>
          <w:delText>附件三</w:delText>
        </w:r>
        <w:r w:rsidDel="00D73A4E">
          <w:rPr>
            <w:rFonts w:eastAsiaTheme="minorEastAsia"/>
            <w:noProof/>
            <w:szCs w:val="22"/>
          </w:rPr>
          <w:tab/>
        </w:r>
        <w:r w:rsidRPr="00D73A4E" w:rsidDel="00D73A4E">
          <w:rPr>
            <w:rFonts w:hint="eastAsia"/>
            <w:rPrChange w:id="303" w:author="User" w:date="2021-08-08T12:28:00Z">
              <w:rPr>
                <w:rStyle w:val="a4"/>
                <w:rFonts w:hint="eastAsia"/>
                <w:noProof/>
              </w:rPr>
            </w:rPrChange>
          </w:rPr>
          <w:delText>保密切結書</w:delText>
        </w:r>
        <w:r w:rsidDel="00D73A4E">
          <w:rPr>
            <w:noProof/>
            <w:webHidden/>
          </w:rPr>
          <w:tab/>
        </w:r>
        <w:r w:rsidDel="00D73A4E">
          <w:rPr>
            <w:rFonts w:hint="eastAsia"/>
            <w:noProof/>
            <w:webHidden/>
          </w:rPr>
          <w:delText>74</w:delText>
        </w:r>
      </w:del>
    </w:p>
    <w:p w14:paraId="5DA4BB15" w14:textId="77777777" w:rsidR="000B691F" w:rsidDel="00D73A4E" w:rsidRDefault="000B691F" w:rsidP="000B691F">
      <w:pPr>
        <w:pStyle w:val="41"/>
        <w:ind w:left="1360" w:hanging="240"/>
        <w:rPr>
          <w:del w:id="304" w:author="User" w:date="2021-08-08T12:28:00Z"/>
          <w:rFonts w:eastAsiaTheme="minorEastAsia" w:hint="eastAsia"/>
          <w:noProof/>
          <w:szCs w:val="22"/>
        </w:rPr>
      </w:pPr>
      <w:del w:id="305" w:author="User" w:date="2021-08-08T12:28:00Z">
        <w:r w:rsidRPr="00D73A4E" w:rsidDel="00D73A4E">
          <w:rPr>
            <w:rFonts w:hint="eastAsia"/>
            <w:rPrChange w:id="306" w:author="User" w:date="2021-08-08T12:28:00Z">
              <w:rPr>
                <w:rStyle w:val="a4"/>
                <w:rFonts w:hint="eastAsia"/>
                <w:noProof/>
              </w:rPr>
            </w:rPrChange>
          </w:rPr>
          <w:delText>附件四</w:delText>
        </w:r>
        <w:r w:rsidDel="00D73A4E">
          <w:rPr>
            <w:rFonts w:eastAsiaTheme="minorEastAsia"/>
            <w:noProof/>
            <w:szCs w:val="22"/>
          </w:rPr>
          <w:tab/>
        </w:r>
        <w:r w:rsidRPr="00D73A4E" w:rsidDel="00D73A4E">
          <w:rPr>
            <w:rFonts w:hint="eastAsia"/>
            <w:rPrChange w:id="307" w:author="User" w:date="2021-08-08T12:28:00Z">
              <w:rPr>
                <w:rStyle w:val="a4"/>
                <w:rFonts w:hint="eastAsia"/>
                <w:noProof/>
              </w:rPr>
            </w:rPrChange>
          </w:rPr>
          <w:delText>委外廠商資訊安全與個人資料保護自我評鑑表</w:delText>
        </w:r>
        <w:r w:rsidDel="00D73A4E">
          <w:rPr>
            <w:noProof/>
            <w:webHidden/>
          </w:rPr>
          <w:tab/>
        </w:r>
        <w:r w:rsidDel="00D73A4E">
          <w:rPr>
            <w:rFonts w:hint="eastAsia"/>
            <w:noProof/>
            <w:webHidden/>
          </w:rPr>
          <w:delText>75</w:delText>
        </w:r>
      </w:del>
    </w:p>
    <w:p w14:paraId="48D3C3BD" w14:textId="6517A315" w:rsidR="00D1741E" w:rsidRDefault="00A76FFA">
      <w:pPr>
        <w:pStyle w:val="12"/>
        <w:ind w:left="280" w:hanging="280"/>
        <w:rPr>
          <w:ins w:id="308" w:author="User" w:date="2021-10-22T10:21:00Z"/>
          <w:rFonts w:asciiTheme="minorHAnsi" w:eastAsiaTheme="minorEastAsia" w:hAnsiTheme="minorHAnsi" w:cstheme="minorBidi" w:hint="eastAsia"/>
          <w:b w:val="0"/>
          <w:kern w:val="2"/>
          <w:sz w:val="24"/>
          <w:szCs w:val="22"/>
          <w:lang w:val="en-US"/>
        </w:rPr>
      </w:pPr>
      <w:del w:id="309" w:author="User" w:date="2021-09-13T10:04:00Z">
        <w:r w:rsidRPr="003E6DC2" w:rsidDel="0080393E">
          <w:rPr>
            <w:rStyle w:val="a6"/>
            <w:rFonts w:ascii="標楷體" w:hAnsi="標楷體"/>
            <w:b/>
            <w:bCs w:val="0"/>
            <w:color w:val="000000" w:themeColor="text1"/>
            <w14:scene3d>
              <w14:camera w14:prst="orthographicFront"/>
              <w14:lightRig w14:rig="threePt" w14:dir="t">
                <w14:rot w14:lat="0" w14:lon="0" w14:rev="0"/>
              </w14:lightRig>
            </w14:scene3d>
          </w:rPr>
          <w:fldChar w:fldCharType="end"/>
        </w:r>
      </w:del>
      <w:ins w:id="310" w:author="User" w:date="2021-09-13T10:04:00Z">
        <w:r w:rsidR="0080393E">
          <w:rPr>
            <w:rStyle w:val="a6"/>
            <w:rFonts w:ascii="標楷體" w:hAnsi="標楷體"/>
            <w:bCs w:val="0"/>
            <w:color w:val="000000" w:themeColor="text1"/>
            <w14:scene3d>
              <w14:camera w14:prst="orthographicFront"/>
              <w14:lightRig w14:rig="threePt" w14:dir="t">
                <w14:rot w14:lat="0" w14:lon="0" w14:rev="0"/>
              </w14:lightRig>
            </w14:scene3d>
          </w:rPr>
          <w:fldChar w:fldCharType="begin"/>
        </w:r>
        <w:r w:rsidR="0080393E">
          <w:rPr>
            <w:rStyle w:val="a6"/>
            <w:rFonts w:ascii="標楷體" w:hAnsi="標楷體"/>
            <w:bCs w:val="0"/>
            <w:color w:val="000000" w:themeColor="text1"/>
            <w14:scene3d>
              <w14:camera w14:prst="orthographicFront"/>
              <w14:lightRig w14:rig="threePt" w14:dir="t">
                <w14:rot w14:lat="0" w14:lon="0" w14:rev="0"/>
              </w14:lightRig>
            </w14:scene3d>
          </w:rPr>
          <w:instrText xml:space="preserve"> TOC \h \z \u \t "標題 2,1,標題 3,2,標題 4,3" </w:instrText>
        </w:r>
      </w:ins>
      <w:r w:rsidR="0080393E">
        <w:rPr>
          <w:rStyle w:val="a6"/>
          <w:rFonts w:ascii="標楷體" w:hAnsi="標楷體"/>
          <w:bCs w:val="0"/>
          <w:color w:val="000000" w:themeColor="text1"/>
          <w14:scene3d>
            <w14:camera w14:prst="orthographicFront"/>
            <w14:lightRig w14:rig="threePt" w14:dir="t">
              <w14:rot w14:lat="0" w14:lon="0" w14:rev="0"/>
            </w14:lightRig>
          </w14:scene3d>
        </w:rPr>
        <w:fldChar w:fldCharType="separate"/>
      </w:r>
      <w:ins w:id="311" w:author="User" w:date="2021-10-22T10:21:00Z">
        <w:r w:rsidR="00D1741E" w:rsidRPr="004F49B9">
          <w:rPr>
            <w:rStyle w:val="a4"/>
          </w:rPr>
          <w:fldChar w:fldCharType="begin"/>
        </w:r>
        <w:r w:rsidR="00D1741E" w:rsidRPr="004F49B9">
          <w:rPr>
            <w:rStyle w:val="a4"/>
          </w:rPr>
          <w:instrText xml:space="preserve"> </w:instrText>
        </w:r>
        <w:r w:rsidR="00D1741E">
          <w:instrText>HYPERLINK \l "_Toc85790481"</w:instrText>
        </w:r>
        <w:r w:rsidR="00D1741E" w:rsidRPr="004F49B9">
          <w:rPr>
            <w:rStyle w:val="a4"/>
          </w:rPr>
          <w:instrText xml:space="preserve"> </w:instrText>
        </w:r>
        <w:r w:rsidR="00D1741E" w:rsidRPr="004F49B9">
          <w:rPr>
            <w:rStyle w:val="a4"/>
          </w:rPr>
          <w:fldChar w:fldCharType="separate"/>
        </w:r>
        <w:r w:rsidR="00D1741E" w:rsidRPr="004F49B9">
          <w:rPr>
            <w:rStyle w:val="a4"/>
            <w:rFonts w:hint="eastAsia"/>
            <w14:scene3d>
              <w14:camera w14:prst="orthographicFront"/>
              <w14:lightRig w14:rig="threePt" w14:dir="t">
                <w14:rot w14:lat="0" w14:lon="0" w14:rev="0"/>
              </w14:lightRig>
            </w14:scene3d>
          </w:rPr>
          <w:t>第壹章</w:t>
        </w:r>
        <w:r w:rsidR="00D1741E" w:rsidRPr="004F49B9">
          <w:rPr>
            <w:rStyle w:val="a4"/>
            <w:rFonts w:hint="eastAsia"/>
          </w:rPr>
          <w:t xml:space="preserve"> </w:t>
        </w:r>
        <w:r w:rsidR="00D1741E" w:rsidRPr="004F49B9">
          <w:rPr>
            <w:rStyle w:val="a4"/>
            <w:rFonts w:hint="eastAsia"/>
          </w:rPr>
          <w:t>計畫說明</w:t>
        </w:r>
        <w:r w:rsidR="00D1741E">
          <w:rPr>
            <w:webHidden/>
          </w:rPr>
          <w:tab/>
        </w:r>
        <w:r w:rsidR="00D1741E">
          <w:rPr>
            <w:webHidden/>
          </w:rPr>
          <w:fldChar w:fldCharType="begin"/>
        </w:r>
        <w:r w:rsidR="00D1741E">
          <w:rPr>
            <w:webHidden/>
          </w:rPr>
          <w:instrText xml:space="preserve"> PAGEREF _Toc85790481 \h </w:instrText>
        </w:r>
      </w:ins>
      <w:r w:rsidR="00D1741E">
        <w:rPr>
          <w:webHidden/>
        </w:rPr>
      </w:r>
      <w:r w:rsidR="00D1741E">
        <w:rPr>
          <w:webHidden/>
        </w:rPr>
        <w:fldChar w:fldCharType="separate"/>
      </w:r>
      <w:ins w:id="312" w:author="User" w:date="2021-10-22T10:47:00Z">
        <w:r w:rsidR="00853FBC">
          <w:rPr>
            <w:rFonts w:hint="eastAsia"/>
            <w:webHidden/>
          </w:rPr>
          <w:t>6</w:t>
        </w:r>
      </w:ins>
      <w:ins w:id="313" w:author="User" w:date="2021-10-22T10:21:00Z">
        <w:r w:rsidR="00D1741E">
          <w:rPr>
            <w:webHidden/>
          </w:rPr>
          <w:fldChar w:fldCharType="end"/>
        </w:r>
        <w:r w:rsidR="00D1741E" w:rsidRPr="004F49B9">
          <w:rPr>
            <w:rStyle w:val="a4"/>
          </w:rPr>
          <w:fldChar w:fldCharType="end"/>
        </w:r>
      </w:ins>
    </w:p>
    <w:p w14:paraId="7F08F928" w14:textId="71230B87" w:rsidR="00D1741E" w:rsidRDefault="00D1741E">
      <w:pPr>
        <w:pStyle w:val="21"/>
        <w:rPr>
          <w:ins w:id="314" w:author="User" w:date="2021-10-22T10:21:00Z"/>
          <w:rFonts w:eastAsiaTheme="minorEastAsia" w:cstheme="minorBidi" w:hint="eastAsia"/>
          <w:kern w:val="2"/>
          <w:sz w:val="24"/>
          <w:szCs w:val="22"/>
          <w:lang w:val="en-US"/>
        </w:rPr>
      </w:pPr>
      <w:ins w:id="315" w:author="User" w:date="2021-10-22T10:21:00Z">
        <w:r w:rsidRPr="004F49B9">
          <w:rPr>
            <w:rStyle w:val="a4"/>
          </w:rPr>
          <w:fldChar w:fldCharType="begin"/>
        </w:r>
        <w:r w:rsidRPr="004F49B9">
          <w:rPr>
            <w:rStyle w:val="a4"/>
          </w:rPr>
          <w:instrText xml:space="preserve"> </w:instrText>
        </w:r>
        <w:r>
          <w:instrText>HYPERLINK \l "_Toc85790482"</w:instrText>
        </w:r>
        <w:r w:rsidRPr="004F49B9">
          <w:rPr>
            <w:rStyle w:val="a4"/>
          </w:rPr>
          <w:instrText xml:space="preserve"> </w:instrText>
        </w:r>
        <w:r w:rsidRPr="004F49B9">
          <w:rPr>
            <w:rStyle w:val="a4"/>
          </w:rPr>
          <w:fldChar w:fldCharType="separate"/>
        </w:r>
        <w:r w:rsidRPr="004F49B9">
          <w:rPr>
            <w:rStyle w:val="a4"/>
            <w:rFonts w:hint="eastAsia"/>
          </w:rPr>
          <w:t>第一節</w:t>
        </w:r>
        <w:r w:rsidRPr="004F49B9">
          <w:rPr>
            <w:rStyle w:val="a4"/>
            <w:rFonts w:hint="eastAsia"/>
          </w:rPr>
          <w:t xml:space="preserve"> </w:t>
        </w:r>
        <w:r w:rsidRPr="004F49B9">
          <w:rPr>
            <w:rStyle w:val="a4"/>
            <w:rFonts w:hint="eastAsia"/>
          </w:rPr>
          <w:t>計畫名稱</w:t>
        </w:r>
        <w:r>
          <w:rPr>
            <w:webHidden/>
          </w:rPr>
          <w:tab/>
        </w:r>
        <w:r>
          <w:rPr>
            <w:webHidden/>
          </w:rPr>
          <w:fldChar w:fldCharType="begin"/>
        </w:r>
        <w:r>
          <w:rPr>
            <w:webHidden/>
          </w:rPr>
          <w:instrText xml:space="preserve"> PAGEREF _Toc85790482 \h </w:instrText>
        </w:r>
      </w:ins>
      <w:r>
        <w:rPr>
          <w:webHidden/>
        </w:rPr>
      </w:r>
      <w:r>
        <w:rPr>
          <w:webHidden/>
        </w:rPr>
        <w:fldChar w:fldCharType="separate"/>
      </w:r>
      <w:ins w:id="316" w:author="User" w:date="2021-10-22T10:47:00Z">
        <w:r w:rsidR="00853FBC">
          <w:rPr>
            <w:rFonts w:hint="eastAsia"/>
            <w:webHidden/>
          </w:rPr>
          <w:t>6</w:t>
        </w:r>
      </w:ins>
      <w:ins w:id="317" w:author="User" w:date="2021-10-22T10:21:00Z">
        <w:r>
          <w:rPr>
            <w:webHidden/>
          </w:rPr>
          <w:fldChar w:fldCharType="end"/>
        </w:r>
        <w:r w:rsidRPr="004F49B9">
          <w:rPr>
            <w:rStyle w:val="a4"/>
          </w:rPr>
          <w:fldChar w:fldCharType="end"/>
        </w:r>
      </w:ins>
    </w:p>
    <w:p w14:paraId="164B6906" w14:textId="4AB05589" w:rsidR="00D1741E" w:rsidRDefault="00D1741E">
      <w:pPr>
        <w:pStyle w:val="21"/>
        <w:rPr>
          <w:ins w:id="318" w:author="User" w:date="2021-10-22T10:21:00Z"/>
          <w:rFonts w:eastAsiaTheme="minorEastAsia" w:cstheme="minorBidi" w:hint="eastAsia"/>
          <w:kern w:val="2"/>
          <w:sz w:val="24"/>
          <w:szCs w:val="22"/>
          <w:lang w:val="en-US"/>
        </w:rPr>
      </w:pPr>
      <w:ins w:id="319" w:author="User" w:date="2021-10-22T10:21:00Z">
        <w:r w:rsidRPr="004F49B9">
          <w:rPr>
            <w:rStyle w:val="a4"/>
          </w:rPr>
          <w:fldChar w:fldCharType="begin"/>
        </w:r>
        <w:r w:rsidRPr="004F49B9">
          <w:rPr>
            <w:rStyle w:val="a4"/>
          </w:rPr>
          <w:instrText xml:space="preserve"> </w:instrText>
        </w:r>
        <w:r>
          <w:instrText>HYPERLINK \l "_Toc85790483"</w:instrText>
        </w:r>
        <w:r w:rsidRPr="004F49B9">
          <w:rPr>
            <w:rStyle w:val="a4"/>
          </w:rPr>
          <w:instrText xml:space="preserve"> </w:instrText>
        </w:r>
        <w:r w:rsidRPr="004F49B9">
          <w:rPr>
            <w:rStyle w:val="a4"/>
          </w:rPr>
          <w:fldChar w:fldCharType="separate"/>
        </w:r>
        <w:r w:rsidRPr="004F49B9">
          <w:rPr>
            <w:rStyle w:val="a4"/>
            <w:rFonts w:cstheme="majorBidi" w:hint="eastAsia"/>
          </w:rPr>
          <w:t>第二節</w:t>
        </w:r>
        <w:r w:rsidRPr="004F49B9">
          <w:rPr>
            <w:rStyle w:val="a4"/>
            <w:rFonts w:hint="eastAsia"/>
          </w:rPr>
          <w:t xml:space="preserve"> </w:t>
        </w:r>
        <w:r w:rsidRPr="004F49B9">
          <w:rPr>
            <w:rStyle w:val="a4"/>
            <w:rFonts w:hint="eastAsia"/>
          </w:rPr>
          <w:t>計畫源起</w:t>
        </w:r>
        <w:r>
          <w:rPr>
            <w:webHidden/>
          </w:rPr>
          <w:tab/>
        </w:r>
        <w:r>
          <w:rPr>
            <w:webHidden/>
          </w:rPr>
          <w:fldChar w:fldCharType="begin"/>
        </w:r>
        <w:r>
          <w:rPr>
            <w:webHidden/>
          </w:rPr>
          <w:instrText xml:space="preserve"> PAGEREF _Toc85790483 \h </w:instrText>
        </w:r>
      </w:ins>
      <w:r>
        <w:rPr>
          <w:webHidden/>
        </w:rPr>
      </w:r>
      <w:r>
        <w:rPr>
          <w:webHidden/>
        </w:rPr>
        <w:fldChar w:fldCharType="separate"/>
      </w:r>
      <w:ins w:id="320" w:author="User" w:date="2021-10-22T10:47:00Z">
        <w:r w:rsidR="00853FBC">
          <w:rPr>
            <w:rFonts w:hint="eastAsia"/>
            <w:webHidden/>
          </w:rPr>
          <w:t>6</w:t>
        </w:r>
      </w:ins>
      <w:ins w:id="321" w:author="User" w:date="2021-10-22T10:21:00Z">
        <w:r>
          <w:rPr>
            <w:webHidden/>
          </w:rPr>
          <w:fldChar w:fldCharType="end"/>
        </w:r>
        <w:r w:rsidRPr="004F49B9">
          <w:rPr>
            <w:rStyle w:val="a4"/>
          </w:rPr>
          <w:fldChar w:fldCharType="end"/>
        </w:r>
      </w:ins>
    </w:p>
    <w:p w14:paraId="6608B776" w14:textId="2B0EB320" w:rsidR="00D1741E" w:rsidRDefault="00D1741E">
      <w:pPr>
        <w:pStyle w:val="31"/>
        <w:spacing w:before="120" w:after="120"/>
        <w:ind w:left="240" w:right="840" w:hanging="240"/>
        <w:rPr>
          <w:ins w:id="322" w:author="User" w:date="2021-10-22T10:21:00Z"/>
          <w:rFonts w:eastAsiaTheme="minorEastAsia" w:cstheme="minorBidi" w:hint="eastAsia"/>
          <w:kern w:val="2"/>
          <w:szCs w:val="22"/>
          <w:lang w:val="en-US"/>
        </w:rPr>
      </w:pPr>
      <w:ins w:id="323" w:author="User" w:date="2021-10-22T10:21:00Z">
        <w:r w:rsidRPr="004F49B9">
          <w:rPr>
            <w:rStyle w:val="a4"/>
          </w:rPr>
          <w:fldChar w:fldCharType="begin"/>
        </w:r>
        <w:r w:rsidRPr="004F49B9">
          <w:rPr>
            <w:rStyle w:val="a4"/>
          </w:rPr>
          <w:instrText xml:space="preserve"> </w:instrText>
        </w:r>
        <w:r>
          <w:instrText>HYPERLINK \l "_Toc85790484"</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前言</w:t>
        </w:r>
        <w:r>
          <w:rPr>
            <w:webHidden/>
          </w:rPr>
          <w:tab/>
        </w:r>
        <w:r>
          <w:rPr>
            <w:webHidden/>
          </w:rPr>
          <w:tab/>
        </w:r>
        <w:r>
          <w:rPr>
            <w:webHidden/>
          </w:rPr>
          <w:tab/>
        </w:r>
        <w:r>
          <w:rPr>
            <w:webHidden/>
          </w:rPr>
          <w:fldChar w:fldCharType="begin"/>
        </w:r>
        <w:r>
          <w:rPr>
            <w:webHidden/>
          </w:rPr>
          <w:instrText xml:space="preserve"> PAGEREF _Toc85790484 \h </w:instrText>
        </w:r>
      </w:ins>
      <w:r>
        <w:rPr>
          <w:webHidden/>
        </w:rPr>
      </w:r>
      <w:r>
        <w:rPr>
          <w:webHidden/>
        </w:rPr>
        <w:fldChar w:fldCharType="separate"/>
      </w:r>
      <w:ins w:id="324" w:author="User" w:date="2021-10-22T10:47:00Z">
        <w:r w:rsidR="00853FBC">
          <w:rPr>
            <w:rFonts w:hint="eastAsia"/>
            <w:webHidden/>
          </w:rPr>
          <w:t>6</w:t>
        </w:r>
      </w:ins>
      <w:ins w:id="325" w:author="User" w:date="2021-10-22T10:21:00Z">
        <w:r>
          <w:rPr>
            <w:webHidden/>
          </w:rPr>
          <w:fldChar w:fldCharType="end"/>
        </w:r>
        <w:r w:rsidRPr="004F49B9">
          <w:rPr>
            <w:rStyle w:val="a4"/>
          </w:rPr>
          <w:fldChar w:fldCharType="end"/>
        </w:r>
      </w:ins>
    </w:p>
    <w:p w14:paraId="7773111E" w14:textId="44F38030" w:rsidR="00D1741E" w:rsidRDefault="00D1741E">
      <w:pPr>
        <w:pStyle w:val="31"/>
        <w:spacing w:before="120" w:after="120"/>
        <w:ind w:left="240" w:right="840" w:hanging="240"/>
        <w:rPr>
          <w:ins w:id="326" w:author="User" w:date="2021-10-22T10:21:00Z"/>
          <w:rFonts w:eastAsiaTheme="minorEastAsia" w:cstheme="minorBidi" w:hint="eastAsia"/>
          <w:kern w:val="2"/>
          <w:szCs w:val="22"/>
          <w:lang w:val="en-US"/>
        </w:rPr>
      </w:pPr>
      <w:ins w:id="327" w:author="User" w:date="2021-10-22T10:21:00Z">
        <w:r w:rsidRPr="004F49B9">
          <w:rPr>
            <w:rStyle w:val="a4"/>
          </w:rPr>
          <w:fldChar w:fldCharType="begin"/>
        </w:r>
        <w:r w:rsidRPr="004F49B9">
          <w:rPr>
            <w:rStyle w:val="a4"/>
          </w:rPr>
          <w:instrText xml:space="preserve"> </w:instrText>
        </w:r>
        <w:r>
          <w:instrText>HYPERLINK \l "_Toc85790485"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現況分析</w:t>
        </w:r>
        <w:r>
          <w:rPr>
            <w:webHidden/>
          </w:rPr>
          <w:tab/>
        </w:r>
        <w:r>
          <w:rPr>
            <w:webHidden/>
          </w:rPr>
          <w:tab/>
        </w:r>
        <w:r>
          <w:rPr>
            <w:webHidden/>
          </w:rPr>
          <w:fldChar w:fldCharType="begin"/>
        </w:r>
        <w:r>
          <w:rPr>
            <w:webHidden/>
          </w:rPr>
          <w:instrText xml:space="preserve"> PAGEREF _Toc85790485 \h </w:instrText>
        </w:r>
      </w:ins>
      <w:r>
        <w:rPr>
          <w:webHidden/>
        </w:rPr>
      </w:r>
      <w:r>
        <w:rPr>
          <w:webHidden/>
        </w:rPr>
        <w:fldChar w:fldCharType="separate"/>
      </w:r>
      <w:ins w:id="328" w:author="User" w:date="2021-10-22T10:47:00Z">
        <w:r w:rsidR="00853FBC">
          <w:rPr>
            <w:rFonts w:hint="eastAsia"/>
            <w:webHidden/>
          </w:rPr>
          <w:t>6</w:t>
        </w:r>
      </w:ins>
      <w:ins w:id="329" w:author="User" w:date="2021-10-22T10:21:00Z">
        <w:r>
          <w:rPr>
            <w:webHidden/>
          </w:rPr>
          <w:fldChar w:fldCharType="end"/>
        </w:r>
        <w:r w:rsidRPr="004F49B9">
          <w:rPr>
            <w:rStyle w:val="a4"/>
          </w:rPr>
          <w:fldChar w:fldCharType="end"/>
        </w:r>
      </w:ins>
    </w:p>
    <w:p w14:paraId="14649148" w14:textId="522A060D" w:rsidR="00D1741E" w:rsidRDefault="00D1741E">
      <w:pPr>
        <w:pStyle w:val="21"/>
        <w:rPr>
          <w:ins w:id="330" w:author="User" w:date="2021-10-22T10:21:00Z"/>
          <w:rFonts w:eastAsiaTheme="minorEastAsia" w:cstheme="minorBidi" w:hint="eastAsia"/>
          <w:kern w:val="2"/>
          <w:sz w:val="24"/>
          <w:szCs w:val="22"/>
          <w:lang w:val="en-US"/>
        </w:rPr>
      </w:pPr>
      <w:ins w:id="331" w:author="User" w:date="2021-10-22T10:21:00Z">
        <w:r w:rsidRPr="004F49B9">
          <w:rPr>
            <w:rStyle w:val="a4"/>
          </w:rPr>
          <w:fldChar w:fldCharType="begin"/>
        </w:r>
        <w:r w:rsidRPr="004F49B9">
          <w:rPr>
            <w:rStyle w:val="a4"/>
          </w:rPr>
          <w:instrText xml:space="preserve"> </w:instrText>
        </w:r>
        <w:r>
          <w:instrText>HYPERLINK \l "_Toc85790486"</w:instrText>
        </w:r>
        <w:r w:rsidRPr="004F49B9">
          <w:rPr>
            <w:rStyle w:val="a4"/>
          </w:rPr>
          <w:instrText xml:space="preserve"> </w:instrText>
        </w:r>
        <w:r w:rsidRPr="004F49B9">
          <w:rPr>
            <w:rStyle w:val="a4"/>
          </w:rPr>
          <w:fldChar w:fldCharType="separate"/>
        </w:r>
        <w:r w:rsidRPr="004F49B9">
          <w:rPr>
            <w:rStyle w:val="a4"/>
            <w:rFonts w:cstheme="majorBidi" w:hint="eastAsia"/>
          </w:rPr>
          <w:t>第三節</w:t>
        </w:r>
        <w:r w:rsidRPr="004F49B9">
          <w:rPr>
            <w:rStyle w:val="a4"/>
            <w:rFonts w:hint="eastAsia"/>
          </w:rPr>
          <w:t xml:space="preserve"> </w:t>
        </w:r>
        <w:r w:rsidRPr="004F49B9">
          <w:rPr>
            <w:rStyle w:val="a4"/>
            <w:rFonts w:hint="eastAsia"/>
          </w:rPr>
          <w:t>計畫目標</w:t>
        </w:r>
        <w:r>
          <w:rPr>
            <w:webHidden/>
          </w:rPr>
          <w:tab/>
        </w:r>
        <w:r>
          <w:rPr>
            <w:webHidden/>
          </w:rPr>
          <w:fldChar w:fldCharType="begin"/>
        </w:r>
        <w:r>
          <w:rPr>
            <w:webHidden/>
          </w:rPr>
          <w:instrText xml:space="preserve"> PAGEREF _Toc85790486 \h </w:instrText>
        </w:r>
      </w:ins>
      <w:r>
        <w:rPr>
          <w:webHidden/>
        </w:rPr>
      </w:r>
      <w:r>
        <w:rPr>
          <w:webHidden/>
        </w:rPr>
        <w:fldChar w:fldCharType="separate"/>
      </w:r>
      <w:ins w:id="332" w:author="User" w:date="2021-10-22T10:47:00Z">
        <w:r w:rsidR="00853FBC">
          <w:rPr>
            <w:rFonts w:hint="eastAsia"/>
            <w:webHidden/>
          </w:rPr>
          <w:t>7</w:t>
        </w:r>
      </w:ins>
      <w:ins w:id="333" w:author="User" w:date="2021-10-22T10:21:00Z">
        <w:r>
          <w:rPr>
            <w:webHidden/>
          </w:rPr>
          <w:fldChar w:fldCharType="end"/>
        </w:r>
        <w:r w:rsidRPr="004F49B9">
          <w:rPr>
            <w:rStyle w:val="a4"/>
          </w:rPr>
          <w:fldChar w:fldCharType="end"/>
        </w:r>
      </w:ins>
    </w:p>
    <w:p w14:paraId="7126217D" w14:textId="28A6D06A" w:rsidR="00D1741E" w:rsidRDefault="00D1741E">
      <w:pPr>
        <w:pStyle w:val="31"/>
        <w:spacing w:before="120" w:after="120"/>
        <w:ind w:left="240" w:right="840" w:hanging="240"/>
        <w:rPr>
          <w:ins w:id="334" w:author="User" w:date="2021-10-22T10:21:00Z"/>
          <w:rFonts w:eastAsiaTheme="minorEastAsia" w:cstheme="minorBidi" w:hint="eastAsia"/>
          <w:kern w:val="2"/>
          <w:szCs w:val="22"/>
          <w:lang w:val="en-US"/>
        </w:rPr>
      </w:pPr>
      <w:ins w:id="335" w:author="User" w:date="2021-10-22T10:21:00Z">
        <w:r w:rsidRPr="004F49B9">
          <w:rPr>
            <w:rStyle w:val="a4"/>
          </w:rPr>
          <w:fldChar w:fldCharType="begin"/>
        </w:r>
        <w:r w:rsidRPr="004F49B9">
          <w:rPr>
            <w:rStyle w:val="a4"/>
          </w:rPr>
          <w:instrText xml:space="preserve"> </w:instrText>
        </w:r>
        <w:r>
          <w:instrText>HYPERLINK \l "_Toc85790487"</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道路巡查「科技」化</w:t>
        </w:r>
        <w:r>
          <w:rPr>
            <w:webHidden/>
          </w:rPr>
          <w:tab/>
        </w:r>
        <w:r>
          <w:rPr>
            <w:webHidden/>
          </w:rPr>
          <w:fldChar w:fldCharType="begin"/>
        </w:r>
        <w:r>
          <w:rPr>
            <w:webHidden/>
          </w:rPr>
          <w:instrText xml:space="preserve"> PAGEREF _Toc85790487 \h </w:instrText>
        </w:r>
      </w:ins>
      <w:r>
        <w:rPr>
          <w:webHidden/>
        </w:rPr>
      </w:r>
      <w:r>
        <w:rPr>
          <w:webHidden/>
        </w:rPr>
        <w:fldChar w:fldCharType="separate"/>
      </w:r>
      <w:ins w:id="336" w:author="User" w:date="2021-10-22T10:47:00Z">
        <w:r w:rsidR="00853FBC">
          <w:rPr>
            <w:rFonts w:hint="eastAsia"/>
            <w:webHidden/>
          </w:rPr>
          <w:t>7</w:t>
        </w:r>
      </w:ins>
      <w:ins w:id="337" w:author="User" w:date="2021-10-22T10:21:00Z">
        <w:r>
          <w:rPr>
            <w:webHidden/>
          </w:rPr>
          <w:fldChar w:fldCharType="end"/>
        </w:r>
        <w:r w:rsidRPr="004F49B9">
          <w:rPr>
            <w:rStyle w:val="a4"/>
          </w:rPr>
          <w:fldChar w:fldCharType="end"/>
        </w:r>
      </w:ins>
    </w:p>
    <w:p w14:paraId="5EDFAA4D" w14:textId="75E87E75" w:rsidR="00D1741E" w:rsidRDefault="00D1741E">
      <w:pPr>
        <w:pStyle w:val="31"/>
        <w:spacing w:before="120" w:after="120"/>
        <w:ind w:left="240" w:right="840" w:hanging="240"/>
        <w:rPr>
          <w:ins w:id="338" w:author="User" w:date="2021-10-22T10:21:00Z"/>
          <w:rFonts w:eastAsiaTheme="minorEastAsia" w:cstheme="minorBidi" w:hint="eastAsia"/>
          <w:kern w:val="2"/>
          <w:szCs w:val="22"/>
          <w:lang w:val="en-US"/>
        </w:rPr>
      </w:pPr>
      <w:ins w:id="339" w:author="User" w:date="2021-10-22T10:21:00Z">
        <w:r w:rsidRPr="004F49B9">
          <w:rPr>
            <w:rStyle w:val="a4"/>
          </w:rPr>
          <w:fldChar w:fldCharType="begin"/>
        </w:r>
        <w:r w:rsidRPr="004F49B9">
          <w:rPr>
            <w:rStyle w:val="a4"/>
          </w:rPr>
          <w:instrText xml:space="preserve"> </w:instrText>
        </w:r>
        <w:r>
          <w:instrText>HYPERLINK \l "_Toc85790488"</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缺陷地理資訊「智能」化</w:t>
        </w:r>
        <w:r>
          <w:rPr>
            <w:webHidden/>
          </w:rPr>
          <w:tab/>
        </w:r>
        <w:r>
          <w:rPr>
            <w:webHidden/>
          </w:rPr>
          <w:fldChar w:fldCharType="begin"/>
        </w:r>
        <w:r>
          <w:rPr>
            <w:webHidden/>
          </w:rPr>
          <w:instrText xml:space="preserve"> PAGEREF _Toc85790488 \h </w:instrText>
        </w:r>
      </w:ins>
      <w:r>
        <w:rPr>
          <w:webHidden/>
        </w:rPr>
      </w:r>
      <w:r>
        <w:rPr>
          <w:webHidden/>
        </w:rPr>
        <w:fldChar w:fldCharType="separate"/>
      </w:r>
      <w:ins w:id="340" w:author="User" w:date="2021-10-22T10:47:00Z">
        <w:r w:rsidR="00853FBC">
          <w:rPr>
            <w:rFonts w:hint="eastAsia"/>
            <w:webHidden/>
          </w:rPr>
          <w:t>8</w:t>
        </w:r>
      </w:ins>
      <w:ins w:id="341" w:author="User" w:date="2021-10-22T10:21:00Z">
        <w:r>
          <w:rPr>
            <w:webHidden/>
          </w:rPr>
          <w:fldChar w:fldCharType="end"/>
        </w:r>
        <w:r w:rsidRPr="004F49B9">
          <w:rPr>
            <w:rStyle w:val="a4"/>
          </w:rPr>
          <w:fldChar w:fldCharType="end"/>
        </w:r>
      </w:ins>
    </w:p>
    <w:p w14:paraId="45952969" w14:textId="355FA5C4" w:rsidR="00D1741E" w:rsidRDefault="00D1741E">
      <w:pPr>
        <w:pStyle w:val="31"/>
        <w:spacing w:before="120" w:after="120"/>
        <w:ind w:left="240" w:right="840" w:hanging="240"/>
        <w:rPr>
          <w:ins w:id="342" w:author="User" w:date="2021-10-22T10:21:00Z"/>
          <w:rFonts w:eastAsiaTheme="minorEastAsia" w:cstheme="minorBidi" w:hint="eastAsia"/>
          <w:kern w:val="2"/>
          <w:szCs w:val="22"/>
          <w:lang w:val="en-US"/>
        </w:rPr>
      </w:pPr>
      <w:ins w:id="343" w:author="User" w:date="2021-10-22T10:21:00Z">
        <w:r w:rsidRPr="004F49B9">
          <w:rPr>
            <w:rStyle w:val="a4"/>
          </w:rPr>
          <w:fldChar w:fldCharType="begin"/>
        </w:r>
        <w:r w:rsidRPr="004F49B9">
          <w:rPr>
            <w:rStyle w:val="a4"/>
          </w:rPr>
          <w:instrText xml:space="preserve"> </w:instrText>
        </w:r>
        <w:r>
          <w:instrText>HYPERLINK \l "_Toc85790489"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三、</w:t>
        </w:r>
        <w:r w:rsidRPr="004F49B9">
          <w:rPr>
            <w:rStyle w:val="a4"/>
            <w:rFonts w:hint="eastAsia"/>
          </w:rPr>
          <w:t xml:space="preserve"> </w:t>
        </w:r>
        <w:r w:rsidRPr="004F49B9">
          <w:rPr>
            <w:rStyle w:val="a4"/>
            <w:rFonts w:hint="eastAsia"/>
          </w:rPr>
          <w:t>道路養護「效率」化</w:t>
        </w:r>
        <w:r>
          <w:rPr>
            <w:webHidden/>
          </w:rPr>
          <w:tab/>
        </w:r>
        <w:r>
          <w:rPr>
            <w:webHidden/>
          </w:rPr>
          <w:fldChar w:fldCharType="begin"/>
        </w:r>
        <w:r>
          <w:rPr>
            <w:webHidden/>
          </w:rPr>
          <w:instrText xml:space="preserve"> PAGEREF _Toc85790489 \h </w:instrText>
        </w:r>
      </w:ins>
      <w:r>
        <w:rPr>
          <w:webHidden/>
        </w:rPr>
      </w:r>
      <w:r>
        <w:rPr>
          <w:webHidden/>
        </w:rPr>
        <w:fldChar w:fldCharType="separate"/>
      </w:r>
      <w:ins w:id="344" w:author="User" w:date="2021-10-22T10:47:00Z">
        <w:r w:rsidR="00853FBC">
          <w:rPr>
            <w:rFonts w:hint="eastAsia"/>
            <w:webHidden/>
          </w:rPr>
          <w:t>8</w:t>
        </w:r>
      </w:ins>
      <w:ins w:id="345" w:author="User" w:date="2021-10-22T10:21:00Z">
        <w:r>
          <w:rPr>
            <w:webHidden/>
          </w:rPr>
          <w:fldChar w:fldCharType="end"/>
        </w:r>
        <w:r w:rsidRPr="004F49B9">
          <w:rPr>
            <w:rStyle w:val="a4"/>
          </w:rPr>
          <w:fldChar w:fldCharType="end"/>
        </w:r>
      </w:ins>
    </w:p>
    <w:p w14:paraId="06626808" w14:textId="59CB2773" w:rsidR="00D1741E" w:rsidRDefault="00D1741E">
      <w:pPr>
        <w:pStyle w:val="31"/>
        <w:spacing w:before="120" w:after="120"/>
        <w:ind w:left="240" w:right="840" w:hanging="240"/>
        <w:rPr>
          <w:ins w:id="346" w:author="User" w:date="2021-10-22T10:21:00Z"/>
          <w:rFonts w:eastAsiaTheme="minorEastAsia" w:cstheme="minorBidi" w:hint="eastAsia"/>
          <w:kern w:val="2"/>
          <w:szCs w:val="22"/>
          <w:lang w:val="en-US"/>
        </w:rPr>
      </w:pPr>
      <w:ins w:id="347" w:author="User" w:date="2021-10-22T10:21:00Z">
        <w:r w:rsidRPr="004F49B9">
          <w:rPr>
            <w:rStyle w:val="a4"/>
          </w:rPr>
          <w:fldChar w:fldCharType="begin"/>
        </w:r>
        <w:r w:rsidRPr="004F49B9">
          <w:rPr>
            <w:rStyle w:val="a4"/>
          </w:rPr>
          <w:instrText xml:space="preserve"> </w:instrText>
        </w:r>
        <w:r>
          <w:instrText>HYPERLINK \l "_Toc85790490"</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四、</w:t>
        </w:r>
        <w:r w:rsidRPr="004F49B9">
          <w:rPr>
            <w:rStyle w:val="a4"/>
          </w:rPr>
          <w:t xml:space="preserve"> </w:t>
        </w:r>
        <w:r w:rsidRPr="004F49B9">
          <w:rPr>
            <w:rStyle w:val="a4"/>
            <w:rFonts w:hint="eastAsia"/>
          </w:rPr>
          <w:t>巡查成果資料「數位化」</w:t>
        </w:r>
        <w:r>
          <w:rPr>
            <w:webHidden/>
          </w:rPr>
          <w:tab/>
        </w:r>
        <w:r>
          <w:rPr>
            <w:webHidden/>
          </w:rPr>
          <w:fldChar w:fldCharType="begin"/>
        </w:r>
        <w:r>
          <w:rPr>
            <w:webHidden/>
          </w:rPr>
          <w:instrText xml:space="preserve"> PAGEREF _Toc85790490 \h </w:instrText>
        </w:r>
      </w:ins>
      <w:r>
        <w:rPr>
          <w:webHidden/>
        </w:rPr>
      </w:r>
      <w:r>
        <w:rPr>
          <w:webHidden/>
        </w:rPr>
        <w:fldChar w:fldCharType="separate"/>
      </w:r>
      <w:ins w:id="348" w:author="User" w:date="2021-10-22T10:47:00Z">
        <w:r w:rsidR="00853FBC">
          <w:rPr>
            <w:rFonts w:hint="eastAsia"/>
            <w:webHidden/>
          </w:rPr>
          <w:t>8</w:t>
        </w:r>
      </w:ins>
      <w:ins w:id="349" w:author="User" w:date="2021-10-22T10:21:00Z">
        <w:r>
          <w:rPr>
            <w:webHidden/>
          </w:rPr>
          <w:fldChar w:fldCharType="end"/>
        </w:r>
        <w:r w:rsidRPr="004F49B9">
          <w:rPr>
            <w:rStyle w:val="a4"/>
          </w:rPr>
          <w:fldChar w:fldCharType="end"/>
        </w:r>
      </w:ins>
    </w:p>
    <w:p w14:paraId="083DA7F1" w14:textId="0193BE0A" w:rsidR="00D1741E" w:rsidRDefault="00D1741E">
      <w:pPr>
        <w:pStyle w:val="21"/>
        <w:rPr>
          <w:ins w:id="350" w:author="User" w:date="2021-10-22T10:21:00Z"/>
          <w:rFonts w:eastAsiaTheme="minorEastAsia" w:cstheme="minorBidi" w:hint="eastAsia"/>
          <w:kern w:val="2"/>
          <w:sz w:val="24"/>
          <w:szCs w:val="22"/>
          <w:lang w:val="en-US"/>
        </w:rPr>
      </w:pPr>
      <w:ins w:id="351" w:author="User" w:date="2021-10-22T10:21:00Z">
        <w:r w:rsidRPr="004F49B9">
          <w:rPr>
            <w:rStyle w:val="a4"/>
          </w:rPr>
          <w:fldChar w:fldCharType="begin"/>
        </w:r>
        <w:r w:rsidRPr="004F49B9">
          <w:rPr>
            <w:rStyle w:val="a4"/>
          </w:rPr>
          <w:instrText xml:space="preserve"> </w:instrText>
        </w:r>
        <w:r>
          <w:instrText>HYPERLINK \l "_Toc85790491"</w:instrText>
        </w:r>
        <w:r w:rsidRPr="004F49B9">
          <w:rPr>
            <w:rStyle w:val="a4"/>
          </w:rPr>
          <w:instrText xml:space="preserve"> </w:instrText>
        </w:r>
        <w:r w:rsidRPr="004F49B9">
          <w:rPr>
            <w:rStyle w:val="a4"/>
          </w:rPr>
          <w:fldChar w:fldCharType="separate"/>
        </w:r>
        <w:r w:rsidRPr="004F49B9">
          <w:rPr>
            <w:rStyle w:val="a4"/>
            <w:rFonts w:hint="eastAsia"/>
          </w:rPr>
          <w:t>第四節</w:t>
        </w:r>
        <w:r w:rsidRPr="004F49B9">
          <w:rPr>
            <w:rStyle w:val="a4"/>
            <w:rFonts w:hint="eastAsia"/>
          </w:rPr>
          <w:t xml:space="preserve"> </w:t>
        </w:r>
        <w:r w:rsidRPr="004F49B9">
          <w:rPr>
            <w:rStyle w:val="a4"/>
            <w:rFonts w:hint="eastAsia"/>
          </w:rPr>
          <w:t>工作項目</w:t>
        </w:r>
        <w:r>
          <w:rPr>
            <w:webHidden/>
          </w:rPr>
          <w:tab/>
        </w:r>
        <w:r>
          <w:rPr>
            <w:webHidden/>
          </w:rPr>
          <w:fldChar w:fldCharType="begin"/>
        </w:r>
        <w:r>
          <w:rPr>
            <w:webHidden/>
          </w:rPr>
          <w:instrText xml:space="preserve"> PAGEREF _Toc85790491 \h </w:instrText>
        </w:r>
      </w:ins>
      <w:r>
        <w:rPr>
          <w:webHidden/>
        </w:rPr>
      </w:r>
      <w:r>
        <w:rPr>
          <w:webHidden/>
        </w:rPr>
        <w:fldChar w:fldCharType="separate"/>
      </w:r>
      <w:ins w:id="352" w:author="User" w:date="2021-10-22T10:47:00Z">
        <w:r w:rsidR="00853FBC">
          <w:rPr>
            <w:rFonts w:hint="eastAsia"/>
            <w:webHidden/>
          </w:rPr>
          <w:t>9</w:t>
        </w:r>
      </w:ins>
      <w:ins w:id="353" w:author="User" w:date="2021-10-22T10:21:00Z">
        <w:r>
          <w:rPr>
            <w:webHidden/>
          </w:rPr>
          <w:fldChar w:fldCharType="end"/>
        </w:r>
        <w:r w:rsidRPr="004F49B9">
          <w:rPr>
            <w:rStyle w:val="a4"/>
          </w:rPr>
          <w:fldChar w:fldCharType="end"/>
        </w:r>
      </w:ins>
    </w:p>
    <w:p w14:paraId="40608265" w14:textId="1DCF7050" w:rsidR="00D1741E" w:rsidRDefault="00D1741E">
      <w:pPr>
        <w:pStyle w:val="12"/>
        <w:ind w:left="280" w:hanging="280"/>
        <w:rPr>
          <w:ins w:id="354" w:author="User" w:date="2021-10-22T10:21:00Z"/>
          <w:rFonts w:asciiTheme="minorHAnsi" w:eastAsiaTheme="minorEastAsia" w:hAnsiTheme="minorHAnsi" w:cstheme="minorBidi" w:hint="eastAsia"/>
          <w:b w:val="0"/>
          <w:kern w:val="2"/>
          <w:sz w:val="24"/>
          <w:szCs w:val="22"/>
          <w:lang w:val="en-US"/>
        </w:rPr>
      </w:pPr>
      <w:ins w:id="355" w:author="User" w:date="2021-10-22T10:21:00Z">
        <w:r w:rsidRPr="004F49B9">
          <w:rPr>
            <w:rStyle w:val="a4"/>
          </w:rPr>
          <w:fldChar w:fldCharType="begin"/>
        </w:r>
        <w:r w:rsidRPr="004F49B9">
          <w:rPr>
            <w:rStyle w:val="a4"/>
          </w:rPr>
          <w:instrText xml:space="preserve"> </w:instrText>
        </w:r>
        <w:r>
          <w:instrText>HYPERLINK \l "_Toc85790492"</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第貳章</w:t>
        </w:r>
        <w:r w:rsidRPr="004F49B9">
          <w:rPr>
            <w:rStyle w:val="a4"/>
            <w:rFonts w:hint="eastAsia"/>
          </w:rPr>
          <w:t xml:space="preserve"> </w:t>
        </w:r>
        <w:r w:rsidRPr="004F49B9">
          <w:rPr>
            <w:rStyle w:val="a4"/>
            <w:rFonts w:hint="eastAsia"/>
          </w:rPr>
          <w:t>工作計畫規劃及執行</w:t>
        </w:r>
        <w:r>
          <w:rPr>
            <w:webHidden/>
          </w:rPr>
          <w:tab/>
        </w:r>
        <w:r>
          <w:rPr>
            <w:webHidden/>
          </w:rPr>
          <w:fldChar w:fldCharType="begin"/>
        </w:r>
        <w:r>
          <w:rPr>
            <w:webHidden/>
          </w:rPr>
          <w:instrText xml:space="preserve"> PAGEREF _Toc85790492 \h </w:instrText>
        </w:r>
      </w:ins>
      <w:r>
        <w:rPr>
          <w:webHidden/>
        </w:rPr>
      </w:r>
      <w:r>
        <w:rPr>
          <w:webHidden/>
        </w:rPr>
        <w:fldChar w:fldCharType="separate"/>
      </w:r>
      <w:ins w:id="356" w:author="User" w:date="2021-10-22T10:47:00Z">
        <w:r w:rsidR="00853FBC">
          <w:rPr>
            <w:rFonts w:hint="eastAsia"/>
            <w:webHidden/>
          </w:rPr>
          <w:t>10</w:t>
        </w:r>
      </w:ins>
      <w:ins w:id="357" w:author="User" w:date="2021-10-22T10:21:00Z">
        <w:r>
          <w:rPr>
            <w:webHidden/>
          </w:rPr>
          <w:fldChar w:fldCharType="end"/>
        </w:r>
        <w:r w:rsidRPr="004F49B9">
          <w:rPr>
            <w:rStyle w:val="a4"/>
          </w:rPr>
          <w:fldChar w:fldCharType="end"/>
        </w:r>
      </w:ins>
    </w:p>
    <w:p w14:paraId="51773F39" w14:textId="3BEC22AE" w:rsidR="00D1741E" w:rsidRDefault="00D1741E">
      <w:pPr>
        <w:pStyle w:val="21"/>
        <w:rPr>
          <w:ins w:id="358" w:author="User" w:date="2021-10-22T10:21:00Z"/>
          <w:rFonts w:eastAsiaTheme="minorEastAsia" w:cstheme="minorBidi" w:hint="eastAsia"/>
          <w:kern w:val="2"/>
          <w:sz w:val="24"/>
          <w:szCs w:val="22"/>
          <w:lang w:val="en-US"/>
        </w:rPr>
      </w:pPr>
      <w:ins w:id="359" w:author="User" w:date="2021-10-22T10:21:00Z">
        <w:r w:rsidRPr="004F49B9">
          <w:rPr>
            <w:rStyle w:val="a4"/>
          </w:rPr>
          <w:fldChar w:fldCharType="begin"/>
        </w:r>
        <w:r w:rsidRPr="004F49B9">
          <w:rPr>
            <w:rStyle w:val="a4"/>
          </w:rPr>
          <w:instrText xml:space="preserve"> </w:instrText>
        </w:r>
        <w:r>
          <w:instrText>HYPERLINK \l "_Toc85790493"</w:instrText>
        </w:r>
        <w:r w:rsidRPr="004F49B9">
          <w:rPr>
            <w:rStyle w:val="a4"/>
          </w:rPr>
          <w:instrText xml:space="preserve"> </w:instrText>
        </w:r>
        <w:r w:rsidRPr="004F49B9">
          <w:rPr>
            <w:rStyle w:val="a4"/>
          </w:rPr>
          <w:fldChar w:fldCharType="separate"/>
        </w:r>
        <w:r w:rsidRPr="004F49B9">
          <w:rPr>
            <w:rStyle w:val="a4"/>
            <w:rFonts w:hint="eastAsia"/>
          </w:rPr>
          <w:t>第一節</w:t>
        </w:r>
        <w:r w:rsidRPr="004F49B9">
          <w:rPr>
            <w:rStyle w:val="a4"/>
            <w:rFonts w:hint="eastAsia"/>
          </w:rPr>
          <w:t xml:space="preserve"> </w:t>
        </w:r>
        <w:r w:rsidRPr="004F49B9">
          <w:rPr>
            <w:rStyle w:val="a4"/>
            <w:rFonts w:hint="eastAsia"/>
          </w:rPr>
          <w:t>系統建置構想與規劃</w:t>
        </w:r>
        <w:r>
          <w:rPr>
            <w:webHidden/>
          </w:rPr>
          <w:tab/>
        </w:r>
        <w:r>
          <w:rPr>
            <w:webHidden/>
          </w:rPr>
          <w:fldChar w:fldCharType="begin"/>
        </w:r>
        <w:r>
          <w:rPr>
            <w:webHidden/>
          </w:rPr>
          <w:instrText xml:space="preserve"> PAGEREF _Toc85790493 \h </w:instrText>
        </w:r>
      </w:ins>
      <w:r>
        <w:rPr>
          <w:webHidden/>
        </w:rPr>
      </w:r>
      <w:r>
        <w:rPr>
          <w:webHidden/>
        </w:rPr>
        <w:fldChar w:fldCharType="separate"/>
      </w:r>
      <w:ins w:id="360" w:author="User" w:date="2021-10-22T10:47:00Z">
        <w:r w:rsidR="00853FBC">
          <w:rPr>
            <w:rFonts w:hint="eastAsia"/>
            <w:webHidden/>
          </w:rPr>
          <w:t>10</w:t>
        </w:r>
      </w:ins>
      <w:ins w:id="361" w:author="User" w:date="2021-10-22T10:21:00Z">
        <w:r>
          <w:rPr>
            <w:webHidden/>
          </w:rPr>
          <w:fldChar w:fldCharType="end"/>
        </w:r>
        <w:r w:rsidRPr="004F49B9">
          <w:rPr>
            <w:rStyle w:val="a4"/>
          </w:rPr>
          <w:fldChar w:fldCharType="end"/>
        </w:r>
      </w:ins>
    </w:p>
    <w:p w14:paraId="66C14213" w14:textId="7C7D4AF0" w:rsidR="00D1741E" w:rsidRDefault="00D1741E">
      <w:pPr>
        <w:pStyle w:val="31"/>
        <w:spacing w:before="120" w:after="120"/>
        <w:ind w:left="240" w:right="840" w:hanging="240"/>
        <w:rPr>
          <w:ins w:id="362" w:author="User" w:date="2021-10-22T10:21:00Z"/>
          <w:rFonts w:eastAsiaTheme="minorEastAsia" w:cstheme="minorBidi" w:hint="eastAsia"/>
          <w:kern w:val="2"/>
          <w:szCs w:val="22"/>
          <w:lang w:val="en-US"/>
        </w:rPr>
      </w:pPr>
      <w:ins w:id="363" w:author="User" w:date="2021-10-22T10:21:00Z">
        <w:r w:rsidRPr="004F49B9">
          <w:rPr>
            <w:rStyle w:val="a4"/>
          </w:rPr>
          <w:fldChar w:fldCharType="begin"/>
        </w:r>
        <w:r w:rsidRPr="004F49B9">
          <w:rPr>
            <w:rStyle w:val="a4"/>
          </w:rPr>
          <w:instrText xml:space="preserve"> </w:instrText>
        </w:r>
        <w:r>
          <w:instrText>HYPERLINK \l "_Toc85790494"</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整體系統構想規劃</w:t>
        </w:r>
        <w:r>
          <w:rPr>
            <w:webHidden/>
          </w:rPr>
          <w:tab/>
        </w:r>
        <w:r>
          <w:rPr>
            <w:webHidden/>
          </w:rPr>
          <w:fldChar w:fldCharType="begin"/>
        </w:r>
        <w:r>
          <w:rPr>
            <w:webHidden/>
          </w:rPr>
          <w:instrText xml:space="preserve"> PAGEREF _Toc85790494 \h </w:instrText>
        </w:r>
      </w:ins>
      <w:r>
        <w:rPr>
          <w:webHidden/>
        </w:rPr>
      </w:r>
      <w:r>
        <w:rPr>
          <w:webHidden/>
        </w:rPr>
        <w:fldChar w:fldCharType="separate"/>
      </w:r>
      <w:ins w:id="364" w:author="User" w:date="2021-10-22T10:47:00Z">
        <w:r w:rsidR="00853FBC">
          <w:rPr>
            <w:rFonts w:hint="eastAsia"/>
            <w:webHidden/>
          </w:rPr>
          <w:t>10</w:t>
        </w:r>
      </w:ins>
      <w:ins w:id="365" w:author="User" w:date="2021-10-22T10:21:00Z">
        <w:r>
          <w:rPr>
            <w:webHidden/>
          </w:rPr>
          <w:fldChar w:fldCharType="end"/>
        </w:r>
        <w:r w:rsidRPr="004F49B9">
          <w:rPr>
            <w:rStyle w:val="a4"/>
          </w:rPr>
          <w:fldChar w:fldCharType="end"/>
        </w:r>
      </w:ins>
    </w:p>
    <w:p w14:paraId="1F10C0F9" w14:textId="33D2EB9D" w:rsidR="00D1741E" w:rsidRDefault="00D1741E">
      <w:pPr>
        <w:pStyle w:val="31"/>
        <w:spacing w:before="120" w:after="120"/>
        <w:ind w:left="240" w:right="840" w:hanging="240"/>
        <w:rPr>
          <w:ins w:id="366" w:author="User" w:date="2021-10-22T10:21:00Z"/>
          <w:rFonts w:eastAsiaTheme="minorEastAsia" w:cstheme="minorBidi" w:hint="eastAsia"/>
          <w:kern w:val="2"/>
          <w:szCs w:val="22"/>
          <w:lang w:val="en-US"/>
        </w:rPr>
      </w:pPr>
      <w:ins w:id="367" w:author="User" w:date="2021-10-22T10:21:00Z">
        <w:r w:rsidRPr="004F49B9">
          <w:rPr>
            <w:rStyle w:val="a4"/>
          </w:rPr>
          <w:fldChar w:fldCharType="begin"/>
        </w:r>
        <w:r w:rsidRPr="004F49B9">
          <w:rPr>
            <w:rStyle w:val="a4"/>
          </w:rPr>
          <w:instrText xml:space="preserve"> </w:instrText>
        </w:r>
        <w:r>
          <w:instrText>HYPERLINK \l "_Toc85790495"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專案系統軟體及資料庫開發建置架構</w:t>
        </w:r>
        <w:r>
          <w:rPr>
            <w:webHidden/>
          </w:rPr>
          <w:tab/>
        </w:r>
        <w:r>
          <w:rPr>
            <w:webHidden/>
          </w:rPr>
          <w:fldChar w:fldCharType="begin"/>
        </w:r>
        <w:r>
          <w:rPr>
            <w:webHidden/>
          </w:rPr>
          <w:instrText xml:space="preserve"> PAGEREF _Toc85790495 \h </w:instrText>
        </w:r>
      </w:ins>
      <w:r>
        <w:rPr>
          <w:webHidden/>
        </w:rPr>
      </w:r>
      <w:r>
        <w:rPr>
          <w:webHidden/>
        </w:rPr>
        <w:fldChar w:fldCharType="separate"/>
      </w:r>
      <w:ins w:id="368" w:author="User" w:date="2021-10-22T10:47:00Z">
        <w:r w:rsidR="00853FBC">
          <w:rPr>
            <w:rFonts w:hint="eastAsia"/>
            <w:webHidden/>
          </w:rPr>
          <w:t>11</w:t>
        </w:r>
      </w:ins>
      <w:ins w:id="369" w:author="User" w:date="2021-10-22T10:21:00Z">
        <w:r>
          <w:rPr>
            <w:webHidden/>
          </w:rPr>
          <w:fldChar w:fldCharType="end"/>
        </w:r>
        <w:r w:rsidRPr="004F49B9">
          <w:rPr>
            <w:rStyle w:val="a4"/>
          </w:rPr>
          <w:fldChar w:fldCharType="end"/>
        </w:r>
      </w:ins>
    </w:p>
    <w:p w14:paraId="60C7E3C7" w14:textId="168036EF" w:rsidR="00D1741E" w:rsidRDefault="00D1741E">
      <w:pPr>
        <w:pStyle w:val="31"/>
        <w:spacing w:before="120" w:after="120"/>
        <w:ind w:left="240" w:right="840" w:hanging="240"/>
        <w:rPr>
          <w:ins w:id="370" w:author="User" w:date="2021-10-22T10:21:00Z"/>
          <w:rFonts w:eastAsiaTheme="minorEastAsia" w:cstheme="minorBidi" w:hint="eastAsia"/>
          <w:kern w:val="2"/>
          <w:szCs w:val="22"/>
          <w:lang w:val="en-US"/>
        </w:rPr>
      </w:pPr>
      <w:ins w:id="371" w:author="User" w:date="2021-10-22T10:21:00Z">
        <w:r w:rsidRPr="004F49B9">
          <w:rPr>
            <w:rStyle w:val="a4"/>
          </w:rPr>
          <w:fldChar w:fldCharType="begin"/>
        </w:r>
        <w:r w:rsidRPr="004F49B9">
          <w:rPr>
            <w:rStyle w:val="a4"/>
          </w:rPr>
          <w:instrText xml:space="preserve"> </w:instrText>
        </w:r>
        <w:r>
          <w:instrText>HYPERLINK \l "_Toc85790496"</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三、</w:t>
        </w:r>
        <w:r w:rsidRPr="004F49B9">
          <w:rPr>
            <w:rStyle w:val="a4"/>
            <w:rFonts w:hint="eastAsia"/>
          </w:rPr>
          <w:t xml:space="preserve"> </w:t>
        </w:r>
        <w:r w:rsidRPr="004F49B9">
          <w:rPr>
            <w:rStyle w:val="a4"/>
            <w:rFonts w:hint="eastAsia"/>
          </w:rPr>
          <w:t>專案系統軟體車機軟體系統</w:t>
        </w:r>
        <w:r>
          <w:rPr>
            <w:webHidden/>
          </w:rPr>
          <w:tab/>
        </w:r>
        <w:r>
          <w:rPr>
            <w:webHidden/>
          </w:rPr>
          <w:fldChar w:fldCharType="begin"/>
        </w:r>
        <w:r>
          <w:rPr>
            <w:webHidden/>
          </w:rPr>
          <w:instrText xml:space="preserve"> PAGEREF _Toc85790496 \h </w:instrText>
        </w:r>
      </w:ins>
      <w:r>
        <w:rPr>
          <w:webHidden/>
        </w:rPr>
      </w:r>
      <w:r>
        <w:rPr>
          <w:webHidden/>
        </w:rPr>
        <w:fldChar w:fldCharType="separate"/>
      </w:r>
      <w:ins w:id="372" w:author="User" w:date="2021-10-22T10:47:00Z">
        <w:r w:rsidR="00853FBC">
          <w:rPr>
            <w:rFonts w:hint="eastAsia"/>
            <w:webHidden/>
          </w:rPr>
          <w:t>12</w:t>
        </w:r>
      </w:ins>
      <w:ins w:id="373" w:author="User" w:date="2021-10-22T10:21:00Z">
        <w:r>
          <w:rPr>
            <w:webHidden/>
          </w:rPr>
          <w:fldChar w:fldCharType="end"/>
        </w:r>
        <w:r w:rsidRPr="004F49B9">
          <w:rPr>
            <w:rStyle w:val="a4"/>
          </w:rPr>
          <w:fldChar w:fldCharType="end"/>
        </w:r>
      </w:ins>
    </w:p>
    <w:p w14:paraId="6F7A2288" w14:textId="4F428E54" w:rsidR="00D1741E" w:rsidRDefault="00D1741E">
      <w:pPr>
        <w:pStyle w:val="31"/>
        <w:spacing w:before="120" w:after="120"/>
        <w:ind w:left="240" w:right="840" w:hanging="240"/>
        <w:rPr>
          <w:ins w:id="374" w:author="User" w:date="2021-10-22T10:21:00Z"/>
          <w:rFonts w:eastAsiaTheme="minorEastAsia" w:cstheme="minorBidi" w:hint="eastAsia"/>
          <w:kern w:val="2"/>
          <w:szCs w:val="22"/>
          <w:lang w:val="en-US"/>
        </w:rPr>
      </w:pPr>
      <w:ins w:id="375" w:author="User" w:date="2021-10-22T10:21:00Z">
        <w:r w:rsidRPr="004F49B9">
          <w:rPr>
            <w:rStyle w:val="a4"/>
          </w:rPr>
          <w:fldChar w:fldCharType="begin"/>
        </w:r>
        <w:r w:rsidRPr="004F49B9">
          <w:rPr>
            <w:rStyle w:val="a4"/>
          </w:rPr>
          <w:instrText xml:space="preserve"> </w:instrText>
        </w:r>
        <w:r>
          <w:instrText>HYPERLINK \l "_Toc85790497"</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四、</w:t>
        </w:r>
        <w:r w:rsidRPr="004F49B9">
          <w:rPr>
            <w:rStyle w:val="a4"/>
            <w:rFonts w:hint="eastAsia"/>
          </w:rPr>
          <w:t xml:space="preserve"> </w:t>
        </w:r>
        <w:r w:rsidRPr="004F49B9">
          <w:rPr>
            <w:rStyle w:val="a4"/>
            <w:rFonts w:hint="eastAsia"/>
          </w:rPr>
          <w:t>專案系統執行硬體</w:t>
        </w:r>
        <w:r>
          <w:rPr>
            <w:webHidden/>
          </w:rPr>
          <w:tab/>
        </w:r>
        <w:r>
          <w:rPr>
            <w:webHidden/>
          </w:rPr>
          <w:fldChar w:fldCharType="begin"/>
        </w:r>
        <w:r>
          <w:rPr>
            <w:webHidden/>
          </w:rPr>
          <w:instrText xml:space="preserve"> PAGEREF _Toc85790497 \h </w:instrText>
        </w:r>
      </w:ins>
      <w:r>
        <w:rPr>
          <w:webHidden/>
        </w:rPr>
      </w:r>
      <w:r>
        <w:rPr>
          <w:webHidden/>
        </w:rPr>
        <w:fldChar w:fldCharType="separate"/>
      </w:r>
      <w:ins w:id="376" w:author="User" w:date="2021-10-22T10:47:00Z">
        <w:r w:rsidR="00853FBC">
          <w:rPr>
            <w:rFonts w:hint="eastAsia"/>
            <w:webHidden/>
          </w:rPr>
          <w:t>13</w:t>
        </w:r>
      </w:ins>
      <w:ins w:id="377" w:author="User" w:date="2021-10-22T10:21:00Z">
        <w:r>
          <w:rPr>
            <w:webHidden/>
          </w:rPr>
          <w:fldChar w:fldCharType="end"/>
        </w:r>
        <w:r w:rsidRPr="004F49B9">
          <w:rPr>
            <w:rStyle w:val="a4"/>
          </w:rPr>
          <w:fldChar w:fldCharType="end"/>
        </w:r>
      </w:ins>
    </w:p>
    <w:p w14:paraId="3B8BA20F" w14:textId="0BF84CC0" w:rsidR="00D1741E" w:rsidRDefault="00D1741E">
      <w:pPr>
        <w:pStyle w:val="31"/>
        <w:spacing w:before="120" w:after="120"/>
        <w:ind w:left="240" w:right="840" w:hanging="240"/>
        <w:rPr>
          <w:ins w:id="378" w:author="User" w:date="2021-10-22T10:21:00Z"/>
          <w:rFonts w:eastAsiaTheme="minorEastAsia" w:cstheme="minorBidi" w:hint="eastAsia"/>
          <w:kern w:val="2"/>
          <w:szCs w:val="22"/>
          <w:lang w:val="en-US"/>
        </w:rPr>
      </w:pPr>
      <w:ins w:id="379" w:author="User" w:date="2021-10-22T10:21:00Z">
        <w:r w:rsidRPr="004F49B9">
          <w:rPr>
            <w:rStyle w:val="a4"/>
          </w:rPr>
          <w:fldChar w:fldCharType="begin"/>
        </w:r>
        <w:r w:rsidRPr="004F49B9">
          <w:rPr>
            <w:rStyle w:val="a4"/>
          </w:rPr>
          <w:instrText xml:space="preserve"> </w:instrText>
        </w:r>
        <w:r>
          <w:instrText>HYPERLINK \l "_Toc85790499"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五、</w:t>
        </w:r>
        <w:r w:rsidRPr="004F49B9">
          <w:rPr>
            <w:rStyle w:val="a4"/>
            <w:rFonts w:hint="eastAsia"/>
          </w:rPr>
          <w:t xml:space="preserve"> </w:t>
        </w:r>
        <w:r w:rsidRPr="004F49B9">
          <w:rPr>
            <w:rStyle w:val="a4"/>
            <w:rFonts w:hint="eastAsia"/>
          </w:rPr>
          <w:t>整體系統架構</w:t>
        </w:r>
        <w:r>
          <w:rPr>
            <w:webHidden/>
          </w:rPr>
          <w:tab/>
        </w:r>
        <w:r>
          <w:rPr>
            <w:webHidden/>
          </w:rPr>
          <w:fldChar w:fldCharType="begin"/>
        </w:r>
        <w:r>
          <w:rPr>
            <w:webHidden/>
          </w:rPr>
          <w:instrText xml:space="preserve"> PAGEREF _Toc85790499 \h </w:instrText>
        </w:r>
      </w:ins>
      <w:r>
        <w:rPr>
          <w:webHidden/>
        </w:rPr>
      </w:r>
      <w:r>
        <w:rPr>
          <w:webHidden/>
        </w:rPr>
        <w:fldChar w:fldCharType="separate"/>
      </w:r>
      <w:ins w:id="380" w:author="User" w:date="2021-10-22T10:47:00Z">
        <w:r w:rsidR="00853FBC">
          <w:rPr>
            <w:rFonts w:hint="eastAsia"/>
            <w:webHidden/>
          </w:rPr>
          <w:t>14</w:t>
        </w:r>
      </w:ins>
      <w:ins w:id="381" w:author="User" w:date="2021-10-22T10:21:00Z">
        <w:r>
          <w:rPr>
            <w:webHidden/>
          </w:rPr>
          <w:fldChar w:fldCharType="end"/>
        </w:r>
        <w:r w:rsidRPr="004F49B9">
          <w:rPr>
            <w:rStyle w:val="a4"/>
          </w:rPr>
          <w:fldChar w:fldCharType="end"/>
        </w:r>
      </w:ins>
    </w:p>
    <w:p w14:paraId="76D4ED97" w14:textId="0999B5DA" w:rsidR="00D1741E" w:rsidRDefault="00D1741E">
      <w:pPr>
        <w:pStyle w:val="31"/>
        <w:spacing w:before="120" w:after="120"/>
        <w:ind w:left="240" w:right="840" w:hanging="240"/>
        <w:rPr>
          <w:ins w:id="382" w:author="User" w:date="2021-10-22T10:21:00Z"/>
          <w:rFonts w:eastAsiaTheme="minorEastAsia" w:cstheme="minorBidi" w:hint="eastAsia"/>
          <w:kern w:val="2"/>
          <w:szCs w:val="22"/>
          <w:lang w:val="en-US"/>
        </w:rPr>
      </w:pPr>
      <w:ins w:id="383" w:author="User" w:date="2021-10-22T10:21:00Z">
        <w:r w:rsidRPr="004F49B9">
          <w:rPr>
            <w:rStyle w:val="a4"/>
          </w:rPr>
          <w:fldChar w:fldCharType="begin"/>
        </w:r>
        <w:r w:rsidRPr="004F49B9">
          <w:rPr>
            <w:rStyle w:val="a4"/>
          </w:rPr>
          <w:instrText xml:space="preserve"> </w:instrText>
        </w:r>
        <w:r>
          <w:instrText>HYPERLINK \l "_Toc85790500"</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六、</w:t>
        </w:r>
        <w:r w:rsidRPr="004F49B9">
          <w:rPr>
            <w:rStyle w:val="a4"/>
            <w:rFonts w:hint="eastAsia"/>
          </w:rPr>
          <w:t xml:space="preserve"> </w:t>
        </w:r>
        <w:r w:rsidRPr="004F49B9">
          <w:rPr>
            <w:rStyle w:val="a4"/>
            <w:rFonts w:hint="eastAsia"/>
          </w:rPr>
          <w:t>機關之業務單位與資訊單位配合事項</w:t>
        </w:r>
        <w:r>
          <w:rPr>
            <w:webHidden/>
          </w:rPr>
          <w:tab/>
        </w:r>
        <w:r>
          <w:rPr>
            <w:webHidden/>
          </w:rPr>
          <w:fldChar w:fldCharType="begin"/>
        </w:r>
        <w:r>
          <w:rPr>
            <w:webHidden/>
          </w:rPr>
          <w:instrText xml:space="preserve"> PAGEREF _Toc85790500 \h </w:instrText>
        </w:r>
      </w:ins>
      <w:r>
        <w:rPr>
          <w:webHidden/>
        </w:rPr>
      </w:r>
      <w:r>
        <w:rPr>
          <w:webHidden/>
        </w:rPr>
        <w:fldChar w:fldCharType="separate"/>
      </w:r>
      <w:ins w:id="384" w:author="User" w:date="2021-10-22T10:47:00Z">
        <w:r w:rsidR="00853FBC">
          <w:rPr>
            <w:rFonts w:hint="eastAsia"/>
            <w:webHidden/>
          </w:rPr>
          <w:t>16</w:t>
        </w:r>
      </w:ins>
      <w:ins w:id="385" w:author="User" w:date="2021-10-22T10:21:00Z">
        <w:r>
          <w:rPr>
            <w:webHidden/>
          </w:rPr>
          <w:fldChar w:fldCharType="end"/>
        </w:r>
        <w:r w:rsidRPr="004F49B9">
          <w:rPr>
            <w:rStyle w:val="a4"/>
          </w:rPr>
          <w:fldChar w:fldCharType="end"/>
        </w:r>
      </w:ins>
    </w:p>
    <w:p w14:paraId="61ABB962" w14:textId="460E1958" w:rsidR="00D1741E" w:rsidRDefault="00D1741E">
      <w:pPr>
        <w:pStyle w:val="21"/>
        <w:rPr>
          <w:ins w:id="386" w:author="User" w:date="2021-10-22T10:21:00Z"/>
          <w:rFonts w:eastAsiaTheme="minorEastAsia" w:cstheme="minorBidi" w:hint="eastAsia"/>
          <w:kern w:val="2"/>
          <w:sz w:val="24"/>
          <w:szCs w:val="22"/>
          <w:lang w:val="en-US"/>
        </w:rPr>
      </w:pPr>
      <w:ins w:id="387" w:author="User" w:date="2021-10-22T10:21:00Z">
        <w:r w:rsidRPr="004F49B9">
          <w:rPr>
            <w:rStyle w:val="a4"/>
          </w:rPr>
          <w:fldChar w:fldCharType="begin"/>
        </w:r>
        <w:r w:rsidRPr="004F49B9">
          <w:rPr>
            <w:rStyle w:val="a4"/>
          </w:rPr>
          <w:instrText xml:space="preserve"> </w:instrText>
        </w:r>
        <w:r>
          <w:instrText>HYPERLINK \l "_Toc85790501"</w:instrText>
        </w:r>
        <w:r w:rsidRPr="004F49B9">
          <w:rPr>
            <w:rStyle w:val="a4"/>
          </w:rPr>
          <w:instrText xml:space="preserve"> </w:instrText>
        </w:r>
        <w:r w:rsidRPr="004F49B9">
          <w:rPr>
            <w:rStyle w:val="a4"/>
          </w:rPr>
          <w:fldChar w:fldCharType="separate"/>
        </w:r>
        <w:r w:rsidRPr="004F49B9">
          <w:rPr>
            <w:rStyle w:val="a4"/>
            <w:rFonts w:hint="eastAsia"/>
          </w:rPr>
          <w:t>第二節</w:t>
        </w:r>
        <w:r w:rsidRPr="004F49B9">
          <w:rPr>
            <w:rStyle w:val="a4"/>
            <w:rFonts w:hint="eastAsia"/>
          </w:rPr>
          <w:t xml:space="preserve"> </w:t>
        </w:r>
        <w:r w:rsidRPr="004F49B9">
          <w:rPr>
            <w:rStyle w:val="a4"/>
            <w:rFonts w:hint="eastAsia"/>
          </w:rPr>
          <w:t>路面缺陷影像與相關資料蒐集</w:t>
        </w:r>
        <w:r>
          <w:rPr>
            <w:webHidden/>
          </w:rPr>
          <w:tab/>
        </w:r>
        <w:r>
          <w:rPr>
            <w:webHidden/>
          </w:rPr>
          <w:fldChar w:fldCharType="begin"/>
        </w:r>
        <w:r>
          <w:rPr>
            <w:webHidden/>
          </w:rPr>
          <w:instrText xml:space="preserve"> PAGEREF _Toc85790501 \h </w:instrText>
        </w:r>
      </w:ins>
      <w:r>
        <w:rPr>
          <w:webHidden/>
        </w:rPr>
      </w:r>
      <w:r>
        <w:rPr>
          <w:webHidden/>
        </w:rPr>
        <w:fldChar w:fldCharType="separate"/>
      </w:r>
      <w:ins w:id="388" w:author="User" w:date="2021-10-22T10:47:00Z">
        <w:r w:rsidR="00853FBC">
          <w:rPr>
            <w:rFonts w:hint="eastAsia"/>
            <w:webHidden/>
          </w:rPr>
          <w:t>16</w:t>
        </w:r>
      </w:ins>
      <w:ins w:id="389" w:author="User" w:date="2021-10-22T10:21:00Z">
        <w:r>
          <w:rPr>
            <w:webHidden/>
          </w:rPr>
          <w:fldChar w:fldCharType="end"/>
        </w:r>
        <w:r w:rsidRPr="004F49B9">
          <w:rPr>
            <w:rStyle w:val="a4"/>
          </w:rPr>
          <w:fldChar w:fldCharType="end"/>
        </w:r>
      </w:ins>
    </w:p>
    <w:p w14:paraId="13F3C470" w14:textId="64469CCC" w:rsidR="00D1741E" w:rsidRDefault="00D1741E">
      <w:pPr>
        <w:pStyle w:val="31"/>
        <w:spacing w:before="120" w:after="120"/>
        <w:ind w:left="240" w:right="840" w:hanging="240"/>
        <w:rPr>
          <w:ins w:id="390" w:author="User" w:date="2021-10-22T10:21:00Z"/>
          <w:rFonts w:eastAsiaTheme="minorEastAsia" w:cstheme="minorBidi" w:hint="eastAsia"/>
          <w:kern w:val="2"/>
          <w:szCs w:val="22"/>
          <w:lang w:val="en-US"/>
        </w:rPr>
      </w:pPr>
      <w:ins w:id="391" w:author="User" w:date="2021-10-22T10:21:00Z">
        <w:r w:rsidRPr="004F49B9">
          <w:rPr>
            <w:rStyle w:val="a4"/>
          </w:rPr>
          <w:fldChar w:fldCharType="begin"/>
        </w:r>
        <w:r w:rsidRPr="004F49B9">
          <w:rPr>
            <w:rStyle w:val="a4"/>
          </w:rPr>
          <w:instrText xml:space="preserve"> </w:instrText>
        </w:r>
        <w:r>
          <w:instrText>HYPERLINK \l "_Toc85790502"</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影像蒐集範圍</w:t>
        </w:r>
        <w:r>
          <w:rPr>
            <w:webHidden/>
          </w:rPr>
          <w:tab/>
        </w:r>
        <w:r>
          <w:rPr>
            <w:webHidden/>
          </w:rPr>
          <w:fldChar w:fldCharType="begin"/>
        </w:r>
        <w:r>
          <w:rPr>
            <w:webHidden/>
          </w:rPr>
          <w:instrText xml:space="preserve"> PAGEREF _Toc85790502 \h </w:instrText>
        </w:r>
      </w:ins>
      <w:r>
        <w:rPr>
          <w:webHidden/>
        </w:rPr>
      </w:r>
      <w:r>
        <w:rPr>
          <w:webHidden/>
        </w:rPr>
        <w:fldChar w:fldCharType="separate"/>
      </w:r>
      <w:ins w:id="392" w:author="User" w:date="2021-10-22T10:47:00Z">
        <w:r w:rsidR="00853FBC">
          <w:rPr>
            <w:rFonts w:hint="eastAsia"/>
            <w:webHidden/>
          </w:rPr>
          <w:t>16</w:t>
        </w:r>
      </w:ins>
      <w:ins w:id="393" w:author="User" w:date="2021-10-22T10:21:00Z">
        <w:r>
          <w:rPr>
            <w:webHidden/>
          </w:rPr>
          <w:fldChar w:fldCharType="end"/>
        </w:r>
        <w:r w:rsidRPr="004F49B9">
          <w:rPr>
            <w:rStyle w:val="a4"/>
          </w:rPr>
          <w:fldChar w:fldCharType="end"/>
        </w:r>
      </w:ins>
    </w:p>
    <w:p w14:paraId="09C3BC61" w14:textId="2E753FEE" w:rsidR="00D1741E" w:rsidRDefault="00D1741E">
      <w:pPr>
        <w:pStyle w:val="31"/>
        <w:spacing w:before="120" w:after="120"/>
        <w:ind w:left="240" w:right="840" w:hanging="240"/>
        <w:rPr>
          <w:ins w:id="394" w:author="User" w:date="2021-10-22T10:21:00Z"/>
          <w:rFonts w:eastAsiaTheme="minorEastAsia" w:cstheme="minorBidi" w:hint="eastAsia"/>
          <w:kern w:val="2"/>
          <w:szCs w:val="22"/>
          <w:lang w:val="en-US"/>
        </w:rPr>
      </w:pPr>
      <w:ins w:id="395" w:author="User" w:date="2021-10-22T10:21:00Z">
        <w:r w:rsidRPr="004F49B9">
          <w:rPr>
            <w:rStyle w:val="a4"/>
          </w:rPr>
          <w:fldChar w:fldCharType="begin"/>
        </w:r>
        <w:r w:rsidRPr="004F49B9">
          <w:rPr>
            <w:rStyle w:val="a4"/>
          </w:rPr>
          <w:instrText xml:space="preserve"> </w:instrText>
        </w:r>
        <w:r>
          <w:instrText>HYPERLINK \l "_Toc85790503"</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影像蒐集說明</w:t>
        </w:r>
        <w:r>
          <w:rPr>
            <w:webHidden/>
          </w:rPr>
          <w:tab/>
        </w:r>
        <w:r>
          <w:rPr>
            <w:webHidden/>
          </w:rPr>
          <w:fldChar w:fldCharType="begin"/>
        </w:r>
        <w:r>
          <w:rPr>
            <w:webHidden/>
          </w:rPr>
          <w:instrText xml:space="preserve"> PAGEREF _Toc85790503 \h </w:instrText>
        </w:r>
      </w:ins>
      <w:r>
        <w:rPr>
          <w:webHidden/>
        </w:rPr>
      </w:r>
      <w:r>
        <w:rPr>
          <w:webHidden/>
        </w:rPr>
        <w:fldChar w:fldCharType="separate"/>
      </w:r>
      <w:ins w:id="396" w:author="User" w:date="2021-10-22T10:47:00Z">
        <w:r w:rsidR="00853FBC">
          <w:rPr>
            <w:rFonts w:hint="eastAsia"/>
            <w:webHidden/>
          </w:rPr>
          <w:t>16</w:t>
        </w:r>
      </w:ins>
      <w:ins w:id="397" w:author="User" w:date="2021-10-22T10:21:00Z">
        <w:r>
          <w:rPr>
            <w:webHidden/>
          </w:rPr>
          <w:fldChar w:fldCharType="end"/>
        </w:r>
        <w:r w:rsidRPr="004F49B9">
          <w:rPr>
            <w:rStyle w:val="a4"/>
          </w:rPr>
          <w:fldChar w:fldCharType="end"/>
        </w:r>
      </w:ins>
    </w:p>
    <w:p w14:paraId="351E97DA" w14:textId="391E4F70" w:rsidR="00D1741E" w:rsidRDefault="00D1741E">
      <w:pPr>
        <w:pStyle w:val="21"/>
        <w:rPr>
          <w:ins w:id="398" w:author="User" w:date="2021-10-22T10:21:00Z"/>
          <w:rFonts w:eastAsiaTheme="minorEastAsia" w:cstheme="minorBidi" w:hint="eastAsia"/>
          <w:kern w:val="2"/>
          <w:sz w:val="24"/>
          <w:szCs w:val="22"/>
          <w:lang w:val="en-US"/>
        </w:rPr>
      </w:pPr>
      <w:ins w:id="399" w:author="User" w:date="2021-10-22T10:21:00Z">
        <w:r w:rsidRPr="004F49B9">
          <w:rPr>
            <w:rStyle w:val="a4"/>
          </w:rPr>
          <w:fldChar w:fldCharType="begin"/>
        </w:r>
        <w:r w:rsidRPr="004F49B9">
          <w:rPr>
            <w:rStyle w:val="a4"/>
          </w:rPr>
          <w:instrText xml:space="preserve"> </w:instrText>
        </w:r>
        <w:r>
          <w:instrText>HYPERLINK \l "_Toc85790504"</w:instrText>
        </w:r>
        <w:r w:rsidRPr="004F49B9">
          <w:rPr>
            <w:rStyle w:val="a4"/>
          </w:rPr>
          <w:instrText xml:space="preserve"> </w:instrText>
        </w:r>
        <w:r w:rsidRPr="004F49B9">
          <w:rPr>
            <w:rStyle w:val="a4"/>
          </w:rPr>
          <w:fldChar w:fldCharType="separate"/>
        </w:r>
        <w:r w:rsidRPr="004F49B9">
          <w:rPr>
            <w:rStyle w:val="a4"/>
            <w:rFonts w:hint="eastAsia"/>
          </w:rPr>
          <w:t>第三節</w:t>
        </w:r>
        <w:r w:rsidRPr="004F49B9">
          <w:rPr>
            <w:rStyle w:val="a4"/>
            <w:rFonts w:hint="eastAsia"/>
          </w:rPr>
          <w:t xml:space="preserve"> </w:t>
        </w:r>
        <w:r w:rsidRPr="004F49B9">
          <w:rPr>
            <w:rStyle w:val="a4"/>
            <w:rFonts w:hint="eastAsia"/>
          </w:rPr>
          <w:t>建置智能辨識判斷系統</w:t>
        </w:r>
        <w:r w:rsidRPr="004F49B9">
          <w:rPr>
            <w:rStyle w:val="a4"/>
          </w:rPr>
          <w:t>/</w:t>
        </w:r>
        <w:r w:rsidRPr="004F49B9">
          <w:rPr>
            <w:rStyle w:val="a4"/>
            <w:rFonts w:hint="eastAsia"/>
          </w:rPr>
          <w:t>智能模型訓練建置</w:t>
        </w:r>
        <w:r>
          <w:rPr>
            <w:webHidden/>
          </w:rPr>
          <w:tab/>
        </w:r>
        <w:r>
          <w:rPr>
            <w:webHidden/>
          </w:rPr>
          <w:fldChar w:fldCharType="begin"/>
        </w:r>
        <w:r>
          <w:rPr>
            <w:webHidden/>
          </w:rPr>
          <w:instrText xml:space="preserve"> PAGEREF _Toc85790504 \h </w:instrText>
        </w:r>
      </w:ins>
      <w:r>
        <w:rPr>
          <w:webHidden/>
        </w:rPr>
      </w:r>
      <w:r>
        <w:rPr>
          <w:webHidden/>
        </w:rPr>
        <w:fldChar w:fldCharType="separate"/>
      </w:r>
      <w:ins w:id="400" w:author="User" w:date="2021-10-22T10:47:00Z">
        <w:r w:rsidR="00853FBC">
          <w:rPr>
            <w:rFonts w:hint="eastAsia"/>
            <w:webHidden/>
          </w:rPr>
          <w:t>17</w:t>
        </w:r>
      </w:ins>
      <w:ins w:id="401" w:author="User" w:date="2021-10-22T10:21:00Z">
        <w:r>
          <w:rPr>
            <w:webHidden/>
          </w:rPr>
          <w:fldChar w:fldCharType="end"/>
        </w:r>
        <w:r w:rsidRPr="004F49B9">
          <w:rPr>
            <w:rStyle w:val="a4"/>
          </w:rPr>
          <w:fldChar w:fldCharType="end"/>
        </w:r>
      </w:ins>
    </w:p>
    <w:p w14:paraId="71B44C07" w14:textId="06BF1A52" w:rsidR="00D1741E" w:rsidRDefault="00D1741E">
      <w:pPr>
        <w:pStyle w:val="31"/>
        <w:spacing w:before="120" w:after="120"/>
        <w:ind w:left="240" w:right="840" w:hanging="240"/>
        <w:rPr>
          <w:ins w:id="402" w:author="User" w:date="2021-10-22T10:21:00Z"/>
          <w:rFonts w:eastAsiaTheme="minorEastAsia" w:cstheme="minorBidi" w:hint="eastAsia"/>
          <w:kern w:val="2"/>
          <w:szCs w:val="22"/>
          <w:lang w:val="en-US"/>
        </w:rPr>
      </w:pPr>
      <w:ins w:id="403" w:author="User" w:date="2021-10-22T10:21:00Z">
        <w:r w:rsidRPr="004F49B9">
          <w:rPr>
            <w:rStyle w:val="a4"/>
          </w:rPr>
          <w:fldChar w:fldCharType="begin"/>
        </w:r>
        <w:r w:rsidRPr="004F49B9">
          <w:rPr>
            <w:rStyle w:val="a4"/>
          </w:rPr>
          <w:instrText xml:space="preserve"> </w:instrText>
        </w:r>
        <w:r>
          <w:instrText>HYPERLINK \l "_Toc85790505"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本公司已有模型</w:t>
        </w:r>
        <w:r>
          <w:rPr>
            <w:webHidden/>
          </w:rPr>
          <w:tab/>
        </w:r>
        <w:r>
          <w:rPr>
            <w:webHidden/>
          </w:rPr>
          <w:fldChar w:fldCharType="begin"/>
        </w:r>
        <w:r>
          <w:rPr>
            <w:webHidden/>
          </w:rPr>
          <w:instrText xml:space="preserve"> PAGEREF _Toc85790505 \h </w:instrText>
        </w:r>
      </w:ins>
      <w:r>
        <w:rPr>
          <w:webHidden/>
        </w:rPr>
      </w:r>
      <w:r>
        <w:rPr>
          <w:webHidden/>
        </w:rPr>
        <w:fldChar w:fldCharType="separate"/>
      </w:r>
      <w:ins w:id="404" w:author="User" w:date="2021-10-22T10:47:00Z">
        <w:r w:rsidR="00853FBC">
          <w:rPr>
            <w:rFonts w:hint="eastAsia"/>
            <w:webHidden/>
          </w:rPr>
          <w:t>17</w:t>
        </w:r>
      </w:ins>
      <w:ins w:id="405" w:author="User" w:date="2021-10-22T10:21:00Z">
        <w:r>
          <w:rPr>
            <w:webHidden/>
          </w:rPr>
          <w:fldChar w:fldCharType="end"/>
        </w:r>
        <w:r w:rsidRPr="004F49B9">
          <w:rPr>
            <w:rStyle w:val="a4"/>
          </w:rPr>
          <w:fldChar w:fldCharType="end"/>
        </w:r>
      </w:ins>
    </w:p>
    <w:p w14:paraId="2CD58D79" w14:textId="703E5DA6" w:rsidR="00D1741E" w:rsidRDefault="00D1741E">
      <w:pPr>
        <w:pStyle w:val="31"/>
        <w:spacing w:before="120" w:after="120"/>
        <w:ind w:left="240" w:right="840" w:hanging="240"/>
        <w:rPr>
          <w:ins w:id="406" w:author="User" w:date="2021-10-22T10:21:00Z"/>
          <w:rFonts w:eastAsiaTheme="minorEastAsia" w:cstheme="minorBidi" w:hint="eastAsia"/>
          <w:kern w:val="2"/>
          <w:szCs w:val="22"/>
          <w:lang w:val="en-US"/>
        </w:rPr>
      </w:pPr>
      <w:ins w:id="407" w:author="User" w:date="2021-10-22T10:21:00Z">
        <w:r w:rsidRPr="004F49B9">
          <w:rPr>
            <w:rStyle w:val="a4"/>
          </w:rPr>
          <w:fldChar w:fldCharType="begin"/>
        </w:r>
        <w:r w:rsidRPr="004F49B9">
          <w:rPr>
            <w:rStyle w:val="a4"/>
          </w:rPr>
          <w:instrText xml:space="preserve"> </w:instrText>
        </w:r>
        <w:r>
          <w:instrText>HYPERLINK \l "_Toc85790506"</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本案建立臺南市獨有模型</w:t>
        </w:r>
        <w:r>
          <w:rPr>
            <w:webHidden/>
          </w:rPr>
          <w:tab/>
        </w:r>
        <w:r>
          <w:rPr>
            <w:webHidden/>
          </w:rPr>
          <w:fldChar w:fldCharType="begin"/>
        </w:r>
        <w:r>
          <w:rPr>
            <w:webHidden/>
          </w:rPr>
          <w:instrText xml:space="preserve"> PAGEREF _Toc85790506 \h </w:instrText>
        </w:r>
      </w:ins>
      <w:r>
        <w:rPr>
          <w:webHidden/>
        </w:rPr>
      </w:r>
      <w:r>
        <w:rPr>
          <w:webHidden/>
        </w:rPr>
        <w:fldChar w:fldCharType="separate"/>
      </w:r>
      <w:ins w:id="408" w:author="User" w:date="2021-10-22T10:47:00Z">
        <w:r w:rsidR="00853FBC">
          <w:rPr>
            <w:rFonts w:hint="eastAsia"/>
            <w:webHidden/>
          </w:rPr>
          <w:t>18</w:t>
        </w:r>
      </w:ins>
      <w:ins w:id="409" w:author="User" w:date="2021-10-22T10:21:00Z">
        <w:r>
          <w:rPr>
            <w:webHidden/>
          </w:rPr>
          <w:fldChar w:fldCharType="end"/>
        </w:r>
        <w:r w:rsidRPr="004F49B9">
          <w:rPr>
            <w:rStyle w:val="a4"/>
          </w:rPr>
          <w:fldChar w:fldCharType="end"/>
        </w:r>
      </w:ins>
    </w:p>
    <w:p w14:paraId="17A12836" w14:textId="24FF3AC5" w:rsidR="00D1741E" w:rsidRDefault="00D1741E">
      <w:pPr>
        <w:pStyle w:val="21"/>
        <w:rPr>
          <w:ins w:id="410" w:author="User" w:date="2021-10-22T10:21:00Z"/>
          <w:rFonts w:eastAsiaTheme="minorEastAsia" w:cstheme="minorBidi" w:hint="eastAsia"/>
          <w:kern w:val="2"/>
          <w:sz w:val="24"/>
          <w:szCs w:val="22"/>
          <w:lang w:val="en-US"/>
        </w:rPr>
      </w:pPr>
      <w:ins w:id="411" w:author="User" w:date="2021-10-22T10:21:00Z">
        <w:r w:rsidRPr="004F49B9">
          <w:rPr>
            <w:rStyle w:val="a4"/>
          </w:rPr>
          <w:fldChar w:fldCharType="begin"/>
        </w:r>
        <w:r w:rsidRPr="004F49B9">
          <w:rPr>
            <w:rStyle w:val="a4"/>
          </w:rPr>
          <w:instrText xml:space="preserve"> </w:instrText>
        </w:r>
        <w:r>
          <w:instrText>HYPERLINK \l "_Toc85790507"</w:instrText>
        </w:r>
        <w:r w:rsidRPr="004F49B9">
          <w:rPr>
            <w:rStyle w:val="a4"/>
          </w:rPr>
          <w:instrText xml:space="preserve"> </w:instrText>
        </w:r>
        <w:r w:rsidRPr="004F49B9">
          <w:rPr>
            <w:rStyle w:val="a4"/>
          </w:rPr>
          <w:fldChar w:fldCharType="separate"/>
        </w:r>
        <w:r w:rsidRPr="004F49B9">
          <w:rPr>
            <w:rStyle w:val="a4"/>
            <w:rFonts w:hint="eastAsia"/>
          </w:rPr>
          <w:t>第四節</w:t>
        </w:r>
        <w:r w:rsidRPr="004F49B9">
          <w:rPr>
            <w:rStyle w:val="a4"/>
            <w:rFonts w:hint="eastAsia"/>
          </w:rPr>
          <w:t xml:space="preserve"> </w:t>
        </w:r>
        <w:r w:rsidRPr="004F49B9">
          <w:rPr>
            <w:rStyle w:val="a4"/>
            <w:rFonts w:hint="eastAsia"/>
          </w:rPr>
          <w:t>建置直觀查詢系統</w:t>
        </w:r>
        <w:r>
          <w:rPr>
            <w:webHidden/>
          </w:rPr>
          <w:tab/>
        </w:r>
        <w:r>
          <w:rPr>
            <w:webHidden/>
          </w:rPr>
          <w:fldChar w:fldCharType="begin"/>
        </w:r>
        <w:r>
          <w:rPr>
            <w:webHidden/>
          </w:rPr>
          <w:instrText xml:space="preserve"> PAGEREF _Toc85790507 \h </w:instrText>
        </w:r>
      </w:ins>
      <w:r>
        <w:rPr>
          <w:webHidden/>
        </w:rPr>
      </w:r>
      <w:r>
        <w:rPr>
          <w:webHidden/>
        </w:rPr>
        <w:fldChar w:fldCharType="separate"/>
      </w:r>
      <w:ins w:id="412" w:author="User" w:date="2021-10-22T10:47:00Z">
        <w:r w:rsidR="00853FBC">
          <w:rPr>
            <w:rFonts w:hint="eastAsia"/>
            <w:webHidden/>
          </w:rPr>
          <w:t>18</w:t>
        </w:r>
      </w:ins>
      <w:ins w:id="413" w:author="User" w:date="2021-10-22T10:21:00Z">
        <w:r>
          <w:rPr>
            <w:webHidden/>
          </w:rPr>
          <w:fldChar w:fldCharType="end"/>
        </w:r>
        <w:r w:rsidRPr="004F49B9">
          <w:rPr>
            <w:rStyle w:val="a4"/>
          </w:rPr>
          <w:fldChar w:fldCharType="end"/>
        </w:r>
      </w:ins>
    </w:p>
    <w:p w14:paraId="1C905D83" w14:textId="00CC373F" w:rsidR="00D1741E" w:rsidRDefault="00D1741E">
      <w:pPr>
        <w:pStyle w:val="31"/>
        <w:spacing w:before="120" w:after="120"/>
        <w:ind w:left="240" w:right="840" w:hanging="240"/>
        <w:rPr>
          <w:ins w:id="414" w:author="User" w:date="2021-10-22T10:21:00Z"/>
          <w:rFonts w:eastAsiaTheme="minorEastAsia" w:cstheme="minorBidi" w:hint="eastAsia"/>
          <w:kern w:val="2"/>
          <w:szCs w:val="22"/>
          <w:lang w:val="en-US"/>
        </w:rPr>
      </w:pPr>
      <w:ins w:id="415" w:author="User" w:date="2021-10-22T10:21:00Z">
        <w:r w:rsidRPr="004F49B9">
          <w:rPr>
            <w:rStyle w:val="a4"/>
          </w:rPr>
          <w:fldChar w:fldCharType="begin"/>
        </w:r>
        <w:r w:rsidRPr="004F49B9">
          <w:rPr>
            <w:rStyle w:val="a4"/>
          </w:rPr>
          <w:instrText xml:space="preserve"> </w:instrText>
        </w:r>
        <w:r>
          <w:instrText>HYPERLINK \l "_Toc85790508"</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系統開發</w:t>
        </w:r>
        <w:r>
          <w:rPr>
            <w:webHidden/>
          </w:rPr>
          <w:tab/>
        </w:r>
        <w:r>
          <w:rPr>
            <w:webHidden/>
          </w:rPr>
          <w:tab/>
        </w:r>
        <w:r>
          <w:rPr>
            <w:webHidden/>
          </w:rPr>
          <w:fldChar w:fldCharType="begin"/>
        </w:r>
        <w:r>
          <w:rPr>
            <w:webHidden/>
          </w:rPr>
          <w:instrText xml:space="preserve"> PAGEREF _Toc85790508 \h </w:instrText>
        </w:r>
      </w:ins>
      <w:r>
        <w:rPr>
          <w:webHidden/>
        </w:rPr>
      </w:r>
      <w:r>
        <w:rPr>
          <w:webHidden/>
        </w:rPr>
        <w:fldChar w:fldCharType="separate"/>
      </w:r>
      <w:ins w:id="416" w:author="User" w:date="2021-10-22T10:47:00Z">
        <w:r w:rsidR="00853FBC">
          <w:rPr>
            <w:rFonts w:hint="eastAsia"/>
            <w:webHidden/>
          </w:rPr>
          <w:t>18</w:t>
        </w:r>
      </w:ins>
      <w:ins w:id="417" w:author="User" w:date="2021-10-22T10:21:00Z">
        <w:r>
          <w:rPr>
            <w:webHidden/>
          </w:rPr>
          <w:fldChar w:fldCharType="end"/>
        </w:r>
        <w:r w:rsidRPr="004F49B9">
          <w:rPr>
            <w:rStyle w:val="a4"/>
          </w:rPr>
          <w:fldChar w:fldCharType="end"/>
        </w:r>
      </w:ins>
    </w:p>
    <w:p w14:paraId="69601F69" w14:textId="28C94BF6" w:rsidR="00D1741E" w:rsidRDefault="00D1741E">
      <w:pPr>
        <w:pStyle w:val="31"/>
        <w:spacing w:before="120" w:after="120"/>
        <w:ind w:left="240" w:right="840" w:hanging="240"/>
        <w:rPr>
          <w:ins w:id="418" w:author="User" w:date="2021-10-22T10:21:00Z"/>
          <w:rFonts w:eastAsiaTheme="minorEastAsia" w:cstheme="minorBidi" w:hint="eastAsia"/>
          <w:kern w:val="2"/>
          <w:szCs w:val="22"/>
          <w:lang w:val="en-US"/>
        </w:rPr>
      </w:pPr>
      <w:ins w:id="419" w:author="User" w:date="2021-10-22T10:21:00Z">
        <w:r w:rsidRPr="004F49B9">
          <w:rPr>
            <w:rStyle w:val="a4"/>
          </w:rPr>
          <w:fldChar w:fldCharType="begin"/>
        </w:r>
        <w:r w:rsidRPr="004F49B9">
          <w:rPr>
            <w:rStyle w:val="a4"/>
          </w:rPr>
          <w:instrText xml:space="preserve"> </w:instrText>
        </w:r>
        <w:r>
          <w:instrText>HYPERLINK \l "_Toc85790509"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缺陷畫面顯示查詢功能</w:t>
        </w:r>
        <w:r>
          <w:rPr>
            <w:webHidden/>
          </w:rPr>
          <w:tab/>
        </w:r>
        <w:r>
          <w:rPr>
            <w:webHidden/>
          </w:rPr>
          <w:fldChar w:fldCharType="begin"/>
        </w:r>
        <w:r>
          <w:rPr>
            <w:webHidden/>
          </w:rPr>
          <w:instrText xml:space="preserve"> PAGEREF _Toc85790509 \h </w:instrText>
        </w:r>
      </w:ins>
      <w:r>
        <w:rPr>
          <w:webHidden/>
        </w:rPr>
      </w:r>
      <w:r>
        <w:rPr>
          <w:webHidden/>
        </w:rPr>
        <w:fldChar w:fldCharType="separate"/>
      </w:r>
      <w:ins w:id="420" w:author="User" w:date="2021-10-22T10:47:00Z">
        <w:r w:rsidR="00853FBC">
          <w:rPr>
            <w:rFonts w:hint="eastAsia"/>
            <w:webHidden/>
          </w:rPr>
          <w:t>18</w:t>
        </w:r>
      </w:ins>
      <w:ins w:id="421" w:author="User" w:date="2021-10-22T10:21:00Z">
        <w:r>
          <w:rPr>
            <w:webHidden/>
          </w:rPr>
          <w:fldChar w:fldCharType="end"/>
        </w:r>
        <w:r w:rsidRPr="004F49B9">
          <w:rPr>
            <w:rStyle w:val="a4"/>
          </w:rPr>
          <w:fldChar w:fldCharType="end"/>
        </w:r>
      </w:ins>
    </w:p>
    <w:p w14:paraId="27A20186" w14:textId="71F320DE" w:rsidR="00D1741E" w:rsidRDefault="00D1741E">
      <w:pPr>
        <w:pStyle w:val="21"/>
        <w:rPr>
          <w:ins w:id="422" w:author="User" w:date="2021-10-22T10:21:00Z"/>
          <w:rFonts w:eastAsiaTheme="minorEastAsia" w:cstheme="minorBidi" w:hint="eastAsia"/>
          <w:kern w:val="2"/>
          <w:sz w:val="24"/>
          <w:szCs w:val="22"/>
          <w:lang w:val="en-US"/>
        </w:rPr>
      </w:pPr>
      <w:ins w:id="423" w:author="User" w:date="2021-10-22T10:21:00Z">
        <w:r w:rsidRPr="004F49B9">
          <w:rPr>
            <w:rStyle w:val="a4"/>
          </w:rPr>
          <w:fldChar w:fldCharType="begin"/>
        </w:r>
        <w:r w:rsidRPr="004F49B9">
          <w:rPr>
            <w:rStyle w:val="a4"/>
          </w:rPr>
          <w:instrText xml:space="preserve"> </w:instrText>
        </w:r>
        <w:r>
          <w:instrText>HYPERLINK \l "_Toc85790510"</w:instrText>
        </w:r>
        <w:r w:rsidRPr="004F49B9">
          <w:rPr>
            <w:rStyle w:val="a4"/>
          </w:rPr>
          <w:instrText xml:space="preserve"> </w:instrText>
        </w:r>
        <w:r w:rsidRPr="004F49B9">
          <w:rPr>
            <w:rStyle w:val="a4"/>
          </w:rPr>
          <w:fldChar w:fldCharType="separate"/>
        </w:r>
        <w:r w:rsidRPr="004F49B9">
          <w:rPr>
            <w:rStyle w:val="a4"/>
            <w:rFonts w:hint="eastAsia"/>
          </w:rPr>
          <w:t>第五節</w:t>
        </w:r>
        <w:r w:rsidRPr="004F49B9">
          <w:rPr>
            <w:rStyle w:val="a4"/>
            <w:rFonts w:hint="eastAsia"/>
          </w:rPr>
          <w:t xml:space="preserve"> </w:t>
        </w:r>
        <w:r w:rsidRPr="004F49B9">
          <w:rPr>
            <w:rStyle w:val="a4"/>
            <w:rFonts w:hint="eastAsia"/>
          </w:rPr>
          <w:t>安裝建置</w:t>
        </w:r>
        <w:r w:rsidRPr="004F49B9">
          <w:rPr>
            <w:rStyle w:val="a4"/>
          </w:rPr>
          <w:t>AI</w:t>
        </w:r>
        <w:r w:rsidRPr="004F49B9">
          <w:rPr>
            <w:rStyle w:val="a4"/>
            <w:rFonts w:hint="eastAsia"/>
          </w:rPr>
          <w:t>智能巡查車載車機系統</w:t>
        </w:r>
        <w:r>
          <w:rPr>
            <w:webHidden/>
          </w:rPr>
          <w:tab/>
        </w:r>
        <w:r>
          <w:rPr>
            <w:webHidden/>
          </w:rPr>
          <w:fldChar w:fldCharType="begin"/>
        </w:r>
        <w:r>
          <w:rPr>
            <w:webHidden/>
          </w:rPr>
          <w:instrText xml:space="preserve"> PAGEREF _Toc85790510 \h </w:instrText>
        </w:r>
      </w:ins>
      <w:r>
        <w:rPr>
          <w:webHidden/>
        </w:rPr>
      </w:r>
      <w:r>
        <w:rPr>
          <w:webHidden/>
        </w:rPr>
        <w:fldChar w:fldCharType="separate"/>
      </w:r>
      <w:ins w:id="424" w:author="User" w:date="2021-10-22T10:47:00Z">
        <w:r w:rsidR="00853FBC">
          <w:rPr>
            <w:rFonts w:hint="eastAsia"/>
            <w:webHidden/>
          </w:rPr>
          <w:t>20</w:t>
        </w:r>
      </w:ins>
      <w:ins w:id="425" w:author="User" w:date="2021-10-22T10:21:00Z">
        <w:r>
          <w:rPr>
            <w:webHidden/>
          </w:rPr>
          <w:fldChar w:fldCharType="end"/>
        </w:r>
        <w:r w:rsidRPr="004F49B9">
          <w:rPr>
            <w:rStyle w:val="a4"/>
          </w:rPr>
          <w:fldChar w:fldCharType="end"/>
        </w:r>
      </w:ins>
    </w:p>
    <w:p w14:paraId="0D212742" w14:textId="2CD810B4" w:rsidR="00D1741E" w:rsidRDefault="00D1741E">
      <w:pPr>
        <w:pStyle w:val="21"/>
        <w:rPr>
          <w:ins w:id="426" w:author="User" w:date="2021-10-22T10:21:00Z"/>
          <w:rFonts w:eastAsiaTheme="minorEastAsia" w:cstheme="minorBidi" w:hint="eastAsia"/>
          <w:kern w:val="2"/>
          <w:sz w:val="24"/>
          <w:szCs w:val="22"/>
          <w:lang w:val="en-US"/>
        </w:rPr>
      </w:pPr>
      <w:ins w:id="427" w:author="User" w:date="2021-10-22T10:21:00Z">
        <w:r w:rsidRPr="004F49B9">
          <w:rPr>
            <w:rStyle w:val="a4"/>
          </w:rPr>
          <w:lastRenderedPageBreak/>
          <w:fldChar w:fldCharType="begin"/>
        </w:r>
        <w:r w:rsidRPr="004F49B9">
          <w:rPr>
            <w:rStyle w:val="a4"/>
          </w:rPr>
          <w:instrText xml:space="preserve"> </w:instrText>
        </w:r>
        <w:r>
          <w:instrText>HYPERLINK \l "_Toc85790511"</w:instrText>
        </w:r>
        <w:r w:rsidRPr="004F49B9">
          <w:rPr>
            <w:rStyle w:val="a4"/>
          </w:rPr>
          <w:instrText xml:space="preserve"> </w:instrText>
        </w:r>
        <w:r w:rsidRPr="004F49B9">
          <w:rPr>
            <w:rStyle w:val="a4"/>
          </w:rPr>
          <w:fldChar w:fldCharType="separate"/>
        </w:r>
        <w:r w:rsidRPr="004F49B9">
          <w:rPr>
            <w:rStyle w:val="a4"/>
            <w:rFonts w:hint="eastAsia"/>
          </w:rPr>
          <w:t>第六節</w:t>
        </w:r>
        <w:r w:rsidRPr="004F49B9">
          <w:rPr>
            <w:rStyle w:val="a4"/>
            <w:rFonts w:hint="eastAsia"/>
          </w:rPr>
          <w:t xml:space="preserve"> </w:t>
        </w:r>
        <w:r w:rsidRPr="004F49B9">
          <w:rPr>
            <w:rStyle w:val="a4"/>
            <w:rFonts w:hint="eastAsia"/>
          </w:rPr>
          <w:t>建置報表產出系統</w:t>
        </w:r>
        <w:r>
          <w:rPr>
            <w:webHidden/>
          </w:rPr>
          <w:tab/>
        </w:r>
        <w:r>
          <w:rPr>
            <w:webHidden/>
          </w:rPr>
          <w:fldChar w:fldCharType="begin"/>
        </w:r>
        <w:r>
          <w:rPr>
            <w:webHidden/>
          </w:rPr>
          <w:instrText xml:space="preserve"> PAGEREF _Toc85790511 \h </w:instrText>
        </w:r>
      </w:ins>
      <w:r>
        <w:rPr>
          <w:webHidden/>
        </w:rPr>
      </w:r>
      <w:r>
        <w:rPr>
          <w:webHidden/>
        </w:rPr>
        <w:fldChar w:fldCharType="separate"/>
      </w:r>
      <w:ins w:id="428" w:author="User" w:date="2021-10-22T10:47:00Z">
        <w:r w:rsidR="00853FBC">
          <w:rPr>
            <w:rFonts w:hint="eastAsia"/>
            <w:webHidden/>
          </w:rPr>
          <w:t>23</w:t>
        </w:r>
      </w:ins>
      <w:ins w:id="429" w:author="User" w:date="2021-10-22T10:21:00Z">
        <w:r>
          <w:rPr>
            <w:webHidden/>
          </w:rPr>
          <w:fldChar w:fldCharType="end"/>
        </w:r>
        <w:r w:rsidRPr="004F49B9">
          <w:rPr>
            <w:rStyle w:val="a4"/>
          </w:rPr>
          <w:fldChar w:fldCharType="end"/>
        </w:r>
      </w:ins>
    </w:p>
    <w:p w14:paraId="4BEBBD95" w14:textId="096E15F7" w:rsidR="00D1741E" w:rsidRDefault="00D1741E">
      <w:pPr>
        <w:pStyle w:val="21"/>
        <w:rPr>
          <w:ins w:id="430" w:author="User" w:date="2021-10-22T10:21:00Z"/>
          <w:rFonts w:eastAsiaTheme="minorEastAsia" w:cstheme="minorBidi" w:hint="eastAsia"/>
          <w:kern w:val="2"/>
          <w:sz w:val="24"/>
          <w:szCs w:val="22"/>
          <w:lang w:val="en-US"/>
        </w:rPr>
      </w:pPr>
      <w:ins w:id="431" w:author="User" w:date="2021-10-22T10:21:00Z">
        <w:r w:rsidRPr="004F49B9">
          <w:rPr>
            <w:rStyle w:val="a4"/>
          </w:rPr>
          <w:fldChar w:fldCharType="begin"/>
        </w:r>
        <w:r w:rsidRPr="004F49B9">
          <w:rPr>
            <w:rStyle w:val="a4"/>
          </w:rPr>
          <w:instrText xml:space="preserve"> </w:instrText>
        </w:r>
        <w:r>
          <w:instrText>HYPERLINK \l "_Toc85790512"</w:instrText>
        </w:r>
        <w:r w:rsidRPr="004F49B9">
          <w:rPr>
            <w:rStyle w:val="a4"/>
          </w:rPr>
          <w:instrText xml:space="preserve"> </w:instrText>
        </w:r>
        <w:r w:rsidRPr="004F49B9">
          <w:rPr>
            <w:rStyle w:val="a4"/>
          </w:rPr>
          <w:fldChar w:fldCharType="separate"/>
        </w:r>
        <w:r w:rsidRPr="004F49B9">
          <w:rPr>
            <w:rStyle w:val="a4"/>
            <w:rFonts w:hint="eastAsia"/>
          </w:rPr>
          <w:t>第七節</w:t>
        </w:r>
        <w:r w:rsidRPr="004F49B9">
          <w:rPr>
            <w:rStyle w:val="a4"/>
            <w:rFonts w:hint="eastAsia"/>
          </w:rPr>
          <w:t xml:space="preserve"> </w:t>
        </w:r>
        <w:r w:rsidRPr="004F49B9">
          <w:rPr>
            <w:rStyle w:val="a4"/>
            <w:rFonts w:hint="eastAsia"/>
          </w:rPr>
          <w:t>軟體開發各階段工作內容</w:t>
        </w:r>
        <w:r>
          <w:rPr>
            <w:webHidden/>
          </w:rPr>
          <w:tab/>
        </w:r>
        <w:r>
          <w:rPr>
            <w:webHidden/>
          </w:rPr>
          <w:fldChar w:fldCharType="begin"/>
        </w:r>
        <w:r>
          <w:rPr>
            <w:webHidden/>
          </w:rPr>
          <w:instrText xml:space="preserve"> PAGEREF _Toc85790512 \h </w:instrText>
        </w:r>
      </w:ins>
      <w:r>
        <w:rPr>
          <w:webHidden/>
        </w:rPr>
      </w:r>
      <w:r>
        <w:rPr>
          <w:webHidden/>
        </w:rPr>
        <w:fldChar w:fldCharType="separate"/>
      </w:r>
      <w:ins w:id="432" w:author="User" w:date="2021-10-22T10:47:00Z">
        <w:r w:rsidR="00853FBC">
          <w:rPr>
            <w:rFonts w:hint="eastAsia"/>
            <w:webHidden/>
          </w:rPr>
          <w:t>24</w:t>
        </w:r>
      </w:ins>
      <w:ins w:id="433" w:author="User" w:date="2021-10-22T10:21:00Z">
        <w:r>
          <w:rPr>
            <w:webHidden/>
          </w:rPr>
          <w:fldChar w:fldCharType="end"/>
        </w:r>
        <w:r w:rsidRPr="004F49B9">
          <w:rPr>
            <w:rStyle w:val="a4"/>
          </w:rPr>
          <w:fldChar w:fldCharType="end"/>
        </w:r>
      </w:ins>
    </w:p>
    <w:p w14:paraId="2DD4D638" w14:textId="3612715B" w:rsidR="00D1741E" w:rsidRDefault="00D1741E">
      <w:pPr>
        <w:pStyle w:val="21"/>
        <w:rPr>
          <w:ins w:id="434" w:author="User" w:date="2021-10-22T10:21:00Z"/>
          <w:rFonts w:eastAsiaTheme="minorEastAsia" w:cstheme="minorBidi" w:hint="eastAsia"/>
          <w:kern w:val="2"/>
          <w:sz w:val="24"/>
          <w:szCs w:val="22"/>
          <w:lang w:val="en-US"/>
        </w:rPr>
      </w:pPr>
      <w:ins w:id="435" w:author="User" w:date="2021-10-22T10:21:00Z">
        <w:r w:rsidRPr="004F49B9">
          <w:rPr>
            <w:rStyle w:val="a4"/>
          </w:rPr>
          <w:fldChar w:fldCharType="begin"/>
        </w:r>
        <w:r w:rsidRPr="004F49B9">
          <w:rPr>
            <w:rStyle w:val="a4"/>
          </w:rPr>
          <w:instrText xml:space="preserve"> </w:instrText>
        </w:r>
        <w:r>
          <w:instrText>HYPERLINK \l "_Toc85790513"</w:instrText>
        </w:r>
        <w:r w:rsidRPr="004F49B9">
          <w:rPr>
            <w:rStyle w:val="a4"/>
          </w:rPr>
          <w:instrText xml:space="preserve"> </w:instrText>
        </w:r>
        <w:r w:rsidRPr="004F49B9">
          <w:rPr>
            <w:rStyle w:val="a4"/>
          </w:rPr>
          <w:fldChar w:fldCharType="separate"/>
        </w:r>
        <w:r w:rsidRPr="004F49B9">
          <w:rPr>
            <w:rStyle w:val="a4"/>
            <w:rFonts w:hint="eastAsia"/>
          </w:rPr>
          <w:t>第八節</w:t>
        </w:r>
        <w:r w:rsidRPr="004F49B9">
          <w:rPr>
            <w:rStyle w:val="a4"/>
            <w:rFonts w:hint="eastAsia"/>
          </w:rPr>
          <w:t xml:space="preserve"> </w:t>
        </w:r>
        <w:r w:rsidRPr="004F49B9">
          <w:rPr>
            <w:rStyle w:val="a4"/>
            <w:rFonts w:hint="eastAsia"/>
          </w:rPr>
          <w:t>資訊安全防護</w:t>
        </w:r>
        <w:r>
          <w:rPr>
            <w:webHidden/>
          </w:rPr>
          <w:tab/>
        </w:r>
        <w:r>
          <w:rPr>
            <w:webHidden/>
          </w:rPr>
          <w:fldChar w:fldCharType="begin"/>
        </w:r>
        <w:r>
          <w:rPr>
            <w:webHidden/>
          </w:rPr>
          <w:instrText xml:space="preserve"> PAGEREF _Toc85790513 \h </w:instrText>
        </w:r>
      </w:ins>
      <w:r>
        <w:rPr>
          <w:webHidden/>
        </w:rPr>
      </w:r>
      <w:r>
        <w:rPr>
          <w:webHidden/>
        </w:rPr>
        <w:fldChar w:fldCharType="separate"/>
      </w:r>
      <w:ins w:id="436" w:author="User" w:date="2021-10-22T10:47:00Z">
        <w:r w:rsidR="00853FBC">
          <w:rPr>
            <w:rFonts w:hint="eastAsia"/>
            <w:webHidden/>
          </w:rPr>
          <w:t>25</w:t>
        </w:r>
      </w:ins>
      <w:ins w:id="437" w:author="User" w:date="2021-10-22T10:21:00Z">
        <w:r>
          <w:rPr>
            <w:webHidden/>
          </w:rPr>
          <w:fldChar w:fldCharType="end"/>
        </w:r>
        <w:r w:rsidRPr="004F49B9">
          <w:rPr>
            <w:rStyle w:val="a4"/>
          </w:rPr>
          <w:fldChar w:fldCharType="end"/>
        </w:r>
      </w:ins>
    </w:p>
    <w:p w14:paraId="592AFB0F" w14:textId="43578BA4" w:rsidR="00D1741E" w:rsidRDefault="00D1741E">
      <w:pPr>
        <w:pStyle w:val="21"/>
        <w:rPr>
          <w:ins w:id="438" w:author="User" w:date="2021-10-22T10:21:00Z"/>
          <w:rFonts w:eastAsiaTheme="minorEastAsia" w:cstheme="minorBidi" w:hint="eastAsia"/>
          <w:kern w:val="2"/>
          <w:sz w:val="24"/>
          <w:szCs w:val="22"/>
          <w:lang w:val="en-US"/>
        </w:rPr>
      </w:pPr>
      <w:ins w:id="439" w:author="User" w:date="2021-10-22T10:21:00Z">
        <w:r w:rsidRPr="004F49B9">
          <w:rPr>
            <w:rStyle w:val="a4"/>
          </w:rPr>
          <w:fldChar w:fldCharType="begin"/>
        </w:r>
        <w:r w:rsidRPr="004F49B9">
          <w:rPr>
            <w:rStyle w:val="a4"/>
          </w:rPr>
          <w:instrText xml:space="preserve"> </w:instrText>
        </w:r>
        <w:r>
          <w:instrText>HYPERLINK \l "_Toc85790514"</w:instrText>
        </w:r>
        <w:r w:rsidRPr="004F49B9">
          <w:rPr>
            <w:rStyle w:val="a4"/>
          </w:rPr>
          <w:instrText xml:space="preserve"> </w:instrText>
        </w:r>
        <w:r w:rsidRPr="004F49B9">
          <w:rPr>
            <w:rStyle w:val="a4"/>
          </w:rPr>
          <w:fldChar w:fldCharType="separate"/>
        </w:r>
        <w:r w:rsidRPr="004F49B9">
          <w:rPr>
            <w:rStyle w:val="a4"/>
            <w:rFonts w:hint="eastAsia"/>
          </w:rPr>
          <w:t>第九節</w:t>
        </w:r>
        <w:r w:rsidRPr="004F49B9">
          <w:rPr>
            <w:rStyle w:val="a4"/>
            <w:rFonts w:hint="eastAsia"/>
          </w:rPr>
          <w:t xml:space="preserve"> </w:t>
        </w:r>
        <w:r w:rsidRPr="004F49B9">
          <w:rPr>
            <w:rStyle w:val="a4"/>
            <w:rFonts w:hint="eastAsia"/>
          </w:rPr>
          <w:t>教育訓練及服務諮詢</w:t>
        </w:r>
        <w:r>
          <w:rPr>
            <w:webHidden/>
          </w:rPr>
          <w:tab/>
        </w:r>
        <w:r>
          <w:rPr>
            <w:webHidden/>
          </w:rPr>
          <w:fldChar w:fldCharType="begin"/>
        </w:r>
        <w:r>
          <w:rPr>
            <w:webHidden/>
          </w:rPr>
          <w:instrText xml:space="preserve"> PAGEREF _Toc85790514 \h </w:instrText>
        </w:r>
      </w:ins>
      <w:r>
        <w:rPr>
          <w:webHidden/>
        </w:rPr>
      </w:r>
      <w:r>
        <w:rPr>
          <w:webHidden/>
        </w:rPr>
        <w:fldChar w:fldCharType="separate"/>
      </w:r>
      <w:ins w:id="440" w:author="User" w:date="2021-10-22T10:47:00Z">
        <w:r w:rsidR="00853FBC">
          <w:rPr>
            <w:rFonts w:hint="eastAsia"/>
            <w:webHidden/>
          </w:rPr>
          <w:t>26</w:t>
        </w:r>
      </w:ins>
      <w:ins w:id="441" w:author="User" w:date="2021-10-22T10:21:00Z">
        <w:r>
          <w:rPr>
            <w:webHidden/>
          </w:rPr>
          <w:fldChar w:fldCharType="end"/>
        </w:r>
        <w:r w:rsidRPr="004F49B9">
          <w:rPr>
            <w:rStyle w:val="a4"/>
          </w:rPr>
          <w:fldChar w:fldCharType="end"/>
        </w:r>
      </w:ins>
    </w:p>
    <w:p w14:paraId="60EE4AAF" w14:textId="3B58A0E4" w:rsidR="00D1741E" w:rsidRDefault="00D1741E">
      <w:pPr>
        <w:pStyle w:val="31"/>
        <w:spacing w:before="120" w:after="120"/>
        <w:ind w:left="240" w:right="840" w:hanging="240"/>
        <w:rPr>
          <w:ins w:id="442" w:author="User" w:date="2021-10-22T10:21:00Z"/>
          <w:rFonts w:eastAsiaTheme="minorEastAsia" w:cstheme="minorBidi" w:hint="eastAsia"/>
          <w:kern w:val="2"/>
          <w:szCs w:val="22"/>
          <w:lang w:val="en-US"/>
        </w:rPr>
      </w:pPr>
      <w:ins w:id="443" w:author="User" w:date="2021-10-22T10:21:00Z">
        <w:r w:rsidRPr="004F49B9">
          <w:rPr>
            <w:rStyle w:val="a4"/>
          </w:rPr>
          <w:fldChar w:fldCharType="begin"/>
        </w:r>
        <w:r w:rsidRPr="004F49B9">
          <w:rPr>
            <w:rStyle w:val="a4"/>
          </w:rPr>
          <w:instrText xml:space="preserve"> </w:instrText>
        </w:r>
        <w:r>
          <w:instrText>HYPERLINK \l "_Toc85790515"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教育訓練</w:t>
        </w:r>
        <w:r>
          <w:rPr>
            <w:webHidden/>
          </w:rPr>
          <w:tab/>
        </w:r>
        <w:r>
          <w:rPr>
            <w:webHidden/>
          </w:rPr>
          <w:tab/>
        </w:r>
        <w:r>
          <w:rPr>
            <w:webHidden/>
          </w:rPr>
          <w:fldChar w:fldCharType="begin"/>
        </w:r>
        <w:r>
          <w:rPr>
            <w:webHidden/>
          </w:rPr>
          <w:instrText xml:space="preserve"> PAGEREF _Toc85790515 \h </w:instrText>
        </w:r>
      </w:ins>
      <w:r>
        <w:rPr>
          <w:webHidden/>
        </w:rPr>
      </w:r>
      <w:r>
        <w:rPr>
          <w:webHidden/>
        </w:rPr>
        <w:fldChar w:fldCharType="separate"/>
      </w:r>
      <w:ins w:id="444" w:author="User" w:date="2021-10-22T10:47:00Z">
        <w:r w:rsidR="00853FBC">
          <w:rPr>
            <w:rFonts w:hint="eastAsia"/>
            <w:webHidden/>
          </w:rPr>
          <w:t>26</w:t>
        </w:r>
      </w:ins>
      <w:ins w:id="445" w:author="User" w:date="2021-10-22T10:21:00Z">
        <w:r>
          <w:rPr>
            <w:webHidden/>
          </w:rPr>
          <w:fldChar w:fldCharType="end"/>
        </w:r>
        <w:r w:rsidRPr="004F49B9">
          <w:rPr>
            <w:rStyle w:val="a4"/>
          </w:rPr>
          <w:fldChar w:fldCharType="end"/>
        </w:r>
      </w:ins>
    </w:p>
    <w:p w14:paraId="30B40C6B" w14:textId="5A216178" w:rsidR="00D1741E" w:rsidRDefault="00D1741E">
      <w:pPr>
        <w:pStyle w:val="31"/>
        <w:spacing w:before="120" w:after="120"/>
        <w:ind w:left="240" w:right="840" w:hanging="240"/>
        <w:rPr>
          <w:ins w:id="446" w:author="User" w:date="2021-10-22T10:21:00Z"/>
          <w:rFonts w:eastAsiaTheme="minorEastAsia" w:cstheme="minorBidi" w:hint="eastAsia"/>
          <w:kern w:val="2"/>
          <w:szCs w:val="22"/>
          <w:lang w:val="en-US"/>
        </w:rPr>
      </w:pPr>
      <w:ins w:id="447" w:author="User" w:date="2021-10-22T10:21:00Z">
        <w:r w:rsidRPr="004F49B9">
          <w:rPr>
            <w:rStyle w:val="a4"/>
          </w:rPr>
          <w:fldChar w:fldCharType="begin"/>
        </w:r>
        <w:r w:rsidRPr="004F49B9">
          <w:rPr>
            <w:rStyle w:val="a4"/>
          </w:rPr>
          <w:instrText xml:space="preserve"> </w:instrText>
        </w:r>
        <w:r>
          <w:instrText>HYPERLINK \l "_Toc85790516"</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服務諮詢</w:t>
        </w:r>
        <w:r>
          <w:rPr>
            <w:webHidden/>
          </w:rPr>
          <w:tab/>
        </w:r>
        <w:r>
          <w:rPr>
            <w:webHidden/>
          </w:rPr>
          <w:tab/>
        </w:r>
        <w:r>
          <w:rPr>
            <w:webHidden/>
          </w:rPr>
          <w:fldChar w:fldCharType="begin"/>
        </w:r>
        <w:r>
          <w:rPr>
            <w:webHidden/>
          </w:rPr>
          <w:instrText xml:space="preserve"> PAGEREF _Toc85790516 \h </w:instrText>
        </w:r>
      </w:ins>
      <w:r>
        <w:rPr>
          <w:webHidden/>
        </w:rPr>
      </w:r>
      <w:r>
        <w:rPr>
          <w:webHidden/>
        </w:rPr>
        <w:fldChar w:fldCharType="separate"/>
      </w:r>
      <w:ins w:id="448" w:author="User" w:date="2021-10-22T10:47:00Z">
        <w:r w:rsidR="00853FBC">
          <w:rPr>
            <w:rFonts w:hint="eastAsia"/>
            <w:webHidden/>
          </w:rPr>
          <w:t>27</w:t>
        </w:r>
      </w:ins>
      <w:ins w:id="449" w:author="User" w:date="2021-10-22T10:21:00Z">
        <w:r>
          <w:rPr>
            <w:webHidden/>
          </w:rPr>
          <w:fldChar w:fldCharType="end"/>
        </w:r>
        <w:r w:rsidRPr="004F49B9">
          <w:rPr>
            <w:rStyle w:val="a4"/>
          </w:rPr>
          <w:fldChar w:fldCharType="end"/>
        </w:r>
      </w:ins>
    </w:p>
    <w:p w14:paraId="064D2D7B" w14:textId="509E7F8C" w:rsidR="00D1741E" w:rsidRDefault="00D1741E">
      <w:pPr>
        <w:pStyle w:val="12"/>
        <w:ind w:left="280" w:hanging="280"/>
        <w:rPr>
          <w:ins w:id="450" w:author="User" w:date="2021-10-22T10:21:00Z"/>
          <w:rFonts w:asciiTheme="minorHAnsi" w:eastAsiaTheme="minorEastAsia" w:hAnsiTheme="minorHAnsi" w:cstheme="minorBidi" w:hint="eastAsia"/>
          <w:b w:val="0"/>
          <w:kern w:val="2"/>
          <w:sz w:val="24"/>
          <w:szCs w:val="22"/>
          <w:lang w:val="en-US"/>
        </w:rPr>
      </w:pPr>
      <w:ins w:id="451" w:author="User" w:date="2021-10-22T10:21:00Z">
        <w:r w:rsidRPr="004F49B9">
          <w:rPr>
            <w:rStyle w:val="a4"/>
          </w:rPr>
          <w:fldChar w:fldCharType="begin"/>
        </w:r>
        <w:r w:rsidRPr="004F49B9">
          <w:rPr>
            <w:rStyle w:val="a4"/>
          </w:rPr>
          <w:instrText xml:space="preserve"> </w:instrText>
        </w:r>
        <w:r>
          <w:instrText>HYPERLINK \l "_Toc85790517"</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第參章</w:t>
        </w:r>
        <w:r w:rsidRPr="004F49B9">
          <w:rPr>
            <w:rStyle w:val="a4"/>
            <w:rFonts w:hint="eastAsia"/>
          </w:rPr>
          <w:t xml:space="preserve"> </w:t>
        </w:r>
        <w:r w:rsidRPr="004F49B9">
          <w:rPr>
            <w:rStyle w:val="a4"/>
            <w:rFonts w:hint="eastAsia"/>
          </w:rPr>
          <w:t>維護、營運管理</w:t>
        </w:r>
        <w:r>
          <w:rPr>
            <w:webHidden/>
          </w:rPr>
          <w:tab/>
        </w:r>
        <w:r>
          <w:rPr>
            <w:webHidden/>
          </w:rPr>
          <w:fldChar w:fldCharType="begin"/>
        </w:r>
        <w:r>
          <w:rPr>
            <w:webHidden/>
          </w:rPr>
          <w:instrText xml:space="preserve"> PAGEREF _Toc85790517 \h </w:instrText>
        </w:r>
      </w:ins>
      <w:r>
        <w:rPr>
          <w:webHidden/>
        </w:rPr>
      </w:r>
      <w:r>
        <w:rPr>
          <w:webHidden/>
        </w:rPr>
        <w:fldChar w:fldCharType="separate"/>
      </w:r>
      <w:ins w:id="452" w:author="User" w:date="2021-10-22T10:47:00Z">
        <w:r w:rsidR="00853FBC">
          <w:rPr>
            <w:rFonts w:hint="eastAsia"/>
            <w:webHidden/>
          </w:rPr>
          <w:t>28</w:t>
        </w:r>
      </w:ins>
      <w:ins w:id="453" w:author="User" w:date="2021-10-22T10:21:00Z">
        <w:r>
          <w:rPr>
            <w:webHidden/>
          </w:rPr>
          <w:fldChar w:fldCharType="end"/>
        </w:r>
        <w:r w:rsidRPr="004F49B9">
          <w:rPr>
            <w:rStyle w:val="a4"/>
          </w:rPr>
          <w:fldChar w:fldCharType="end"/>
        </w:r>
      </w:ins>
    </w:p>
    <w:p w14:paraId="59D67B88" w14:textId="0EB68D57" w:rsidR="00D1741E" w:rsidRDefault="00D1741E">
      <w:pPr>
        <w:pStyle w:val="31"/>
        <w:spacing w:before="120" w:after="120"/>
        <w:ind w:left="240" w:right="840" w:hanging="240"/>
        <w:rPr>
          <w:ins w:id="454" w:author="User" w:date="2021-10-22T10:21:00Z"/>
          <w:rFonts w:eastAsiaTheme="minorEastAsia" w:cstheme="minorBidi" w:hint="eastAsia"/>
          <w:kern w:val="2"/>
          <w:szCs w:val="22"/>
          <w:lang w:val="en-US"/>
        </w:rPr>
      </w:pPr>
      <w:ins w:id="455" w:author="User" w:date="2021-10-22T10:21:00Z">
        <w:r w:rsidRPr="004F49B9">
          <w:rPr>
            <w:rStyle w:val="a4"/>
          </w:rPr>
          <w:fldChar w:fldCharType="begin"/>
        </w:r>
        <w:r w:rsidRPr="004F49B9">
          <w:rPr>
            <w:rStyle w:val="a4"/>
          </w:rPr>
          <w:instrText xml:space="preserve"> </w:instrText>
        </w:r>
        <w:r>
          <w:instrText>HYPERLINK \l "_Toc85790518"</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風險管理</w:t>
        </w:r>
        <w:r>
          <w:rPr>
            <w:webHidden/>
          </w:rPr>
          <w:tab/>
        </w:r>
        <w:r>
          <w:rPr>
            <w:webHidden/>
          </w:rPr>
          <w:tab/>
        </w:r>
        <w:r>
          <w:rPr>
            <w:webHidden/>
          </w:rPr>
          <w:fldChar w:fldCharType="begin"/>
        </w:r>
        <w:r>
          <w:rPr>
            <w:webHidden/>
          </w:rPr>
          <w:instrText xml:space="preserve"> PAGEREF _Toc85790518 \h </w:instrText>
        </w:r>
      </w:ins>
      <w:r>
        <w:rPr>
          <w:webHidden/>
        </w:rPr>
      </w:r>
      <w:r>
        <w:rPr>
          <w:webHidden/>
        </w:rPr>
        <w:fldChar w:fldCharType="separate"/>
      </w:r>
      <w:ins w:id="456" w:author="User" w:date="2021-10-22T10:47:00Z">
        <w:r w:rsidR="00853FBC">
          <w:rPr>
            <w:rFonts w:hint="eastAsia"/>
            <w:webHidden/>
          </w:rPr>
          <w:t>28</w:t>
        </w:r>
      </w:ins>
      <w:ins w:id="457" w:author="User" w:date="2021-10-22T10:21:00Z">
        <w:r>
          <w:rPr>
            <w:webHidden/>
          </w:rPr>
          <w:fldChar w:fldCharType="end"/>
        </w:r>
        <w:r w:rsidRPr="004F49B9">
          <w:rPr>
            <w:rStyle w:val="a4"/>
          </w:rPr>
          <w:fldChar w:fldCharType="end"/>
        </w:r>
      </w:ins>
    </w:p>
    <w:p w14:paraId="144E04EC" w14:textId="4A5E66E4" w:rsidR="00D1741E" w:rsidRDefault="00D1741E">
      <w:pPr>
        <w:pStyle w:val="31"/>
        <w:spacing w:before="120" w:after="120"/>
        <w:ind w:left="240" w:right="840" w:hanging="240"/>
        <w:rPr>
          <w:ins w:id="458" w:author="User" w:date="2021-10-22T10:21:00Z"/>
          <w:rFonts w:eastAsiaTheme="minorEastAsia" w:cstheme="minorBidi" w:hint="eastAsia"/>
          <w:kern w:val="2"/>
          <w:szCs w:val="22"/>
          <w:lang w:val="en-US"/>
        </w:rPr>
      </w:pPr>
      <w:ins w:id="459" w:author="User" w:date="2021-10-22T10:21:00Z">
        <w:r w:rsidRPr="004F49B9">
          <w:rPr>
            <w:rStyle w:val="a4"/>
          </w:rPr>
          <w:fldChar w:fldCharType="begin"/>
        </w:r>
        <w:r w:rsidRPr="004F49B9">
          <w:rPr>
            <w:rStyle w:val="a4"/>
          </w:rPr>
          <w:instrText xml:space="preserve"> </w:instrText>
        </w:r>
        <w:r>
          <w:instrText>HYPERLINK \l "_Toc85790519"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安全管理</w:t>
        </w:r>
        <w:r>
          <w:rPr>
            <w:webHidden/>
          </w:rPr>
          <w:tab/>
        </w:r>
        <w:r>
          <w:rPr>
            <w:webHidden/>
          </w:rPr>
          <w:tab/>
        </w:r>
        <w:r>
          <w:rPr>
            <w:webHidden/>
          </w:rPr>
          <w:fldChar w:fldCharType="begin"/>
        </w:r>
        <w:r>
          <w:rPr>
            <w:webHidden/>
          </w:rPr>
          <w:instrText xml:space="preserve"> PAGEREF _Toc85790519 \h </w:instrText>
        </w:r>
      </w:ins>
      <w:r>
        <w:rPr>
          <w:webHidden/>
        </w:rPr>
      </w:r>
      <w:r>
        <w:rPr>
          <w:webHidden/>
        </w:rPr>
        <w:fldChar w:fldCharType="separate"/>
      </w:r>
      <w:ins w:id="460" w:author="User" w:date="2021-10-22T10:47:00Z">
        <w:r w:rsidR="00853FBC">
          <w:rPr>
            <w:rFonts w:hint="eastAsia"/>
            <w:webHidden/>
          </w:rPr>
          <w:t>31</w:t>
        </w:r>
      </w:ins>
      <w:ins w:id="461" w:author="User" w:date="2021-10-22T10:21:00Z">
        <w:r>
          <w:rPr>
            <w:webHidden/>
          </w:rPr>
          <w:fldChar w:fldCharType="end"/>
        </w:r>
        <w:r w:rsidRPr="004F49B9">
          <w:rPr>
            <w:rStyle w:val="a4"/>
          </w:rPr>
          <w:fldChar w:fldCharType="end"/>
        </w:r>
      </w:ins>
    </w:p>
    <w:p w14:paraId="101F9686" w14:textId="22EED670" w:rsidR="00D1741E" w:rsidRDefault="00D1741E">
      <w:pPr>
        <w:pStyle w:val="31"/>
        <w:spacing w:before="120" w:after="120"/>
        <w:ind w:left="240" w:right="840" w:hanging="240"/>
        <w:rPr>
          <w:ins w:id="462" w:author="User" w:date="2021-10-22T10:21:00Z"/>
          <w:rFonts w:eastAsiaTheme="minorEastAsia" w:cstheme="minorBidi" w:hint="eastAsia"/>
          <w:kern w:val="2"/>
          <w:szCs w:val="22"/>
          <w:lang w:val="en-US"/>
        </w:rPr>
      </w:pPr>
      <w:ins w:id="463" w:author="User" w:date="2021-10-22T10:21:00Z">
        <w:r w:rsidRPr="004F49B9">
          <w:rPr>
            <w:rStyle w:val="a4"/>
          </w:rPr>
          <w:fldChar w:fldCharType="begin"/>
        </w:r>
        <w:r w:rsidRPr="004F49B9">
          <w:rPr>
            <w:rStyle w:val="a4"/>
          </w:rPr>
          <w:instrText xml:space="preserve"> </w:instrText>
        </w:r>
        <w:r>
          <w:instrText>HYPERLINK \l "_Toc85790520"</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三、</w:t>
        </w:r>
        <w:r w:rsidRPr="004F49B9">
          <w:rPr>
            <w:rStyle w:val="a4"/>
            <w:rFonts w:hint="eastAsia"/>
          </w:rPr>
          <w:t xml:space="preserve"> </w:t>
        </w:r>
        <w:r w:rsidRPr="004F49B9">
          <w:rPr>
            <w:rStyle w:val="a4"/>
            <w:rFonts w:hint="eastAsia"/>
          </w:rPr>
          <w:t>問題管理</w:t>
        </w:r>
        <w:r>
          <w:rPr>
            <w:webHidden/>
          </w:rPr>
          <w:tab/>
        </w:r>
        <w:r>
          <w:rPr>
            <w:webHidden/>
          </w:rPr>
          <w:tab/>
        </w:r>
        <w:r>
          <w:rPr>
            <w:webHidden/>
          </w:rPr>
          <w:fldChar w:fldCharType="begin"/>
        </w:r>
        <w:r>
          <w:rPr>
            <w:webHidden/>
          </w:rPr>
          <w:instrText xml:space="preserve"> PAGEREF _Toc85790520 \h </w:instrText>
        </w:r>
      </w:ins>
      <w:r>
        <w:rPr>
          <w:webHidden/>
        </w:rPr>
      </w:r>
      <w:r>
        <w:rPr>
          <w:webHidden/>
        </w:rPr>
        <w:fldChar w:fldCharType="separate"/>
      </w:r>
      <w:ins w:id="464" w:author="User" w:date="2021-10-22T10:47:00Z">
        <w:r w:rsidR="00853FBC">
          <w:rPr>
            <w:rFonts w:hint="eastAsia"/>
            <w:webHidden/>
          </w:rPr>
          <w:t>31</w:t>
        </w:r>
      </w:ins>
      <w:ins w:id="465" w:author="User" w:date="2021-10-22T10:21:00Z">
        <w:r>
          <w:rPr>
            <w:webHidden/>
          </w:rPr>
          <w:fldChar w:fldCharType="end"/>
        </w:r>
        <w:r w:rsidRPr="004F49B9">
          <w:rPr>
            <w:rStyle w:val="a4"/>
          </w:rPr>
          <w:fldChar w:fldCharType="end"/>
        </w:r>
      </w:ins>
    </w:p>
    <w:p w14:paraId="26DE3C6B" w14:textId="4161A72C" w:rsidR="00D1741E" w:rsidRDefault="00D1741E">
      <w:pPr>
        <w:pStyle w:val="31"/>
        <w:spacing w:before="120" w:after="120"/>
        <w:ind w:left="240" w:right="840" w:hanging="240"/>
        <w:rPr>
          <w:ins w:id="466" w:author="User" w:date="2021-10-22T10:21:00Z"/>
          <w:rFonts w:eastAsiaTheme="minorEastAsia" w:cstheme="minorBidi" w:hint="eastAsia"/>
          <w:kern w:val="2"/>
          <w:szCs w:val="22"/>
          <w:lang w:val="en-US"/>
        </w:rPr>
      </w:pPr>
      <w:ins w:id="467" w:author="User" w:date="2021-10-22T10:21:00Z">
        <w:r w:rsidRPr="004F49B9">
          <w:rPr>
            <w:rStyle w:val="a4"/>
          </w:rPr>
          <w:fldChar w:fldCharType="begin"/>
        </w:r>
        <w:r w:rsidRPr="004F49B9">
          <w:rPr>
            <w:rStyle w:val="a4"/>
          </w:rPr>
          <w:instrText xml:space="preserve"> </w:instrText>
        </w:r>
        <w:r>
          <w:instrText>HYPERLINK \l "_Toc85790521"</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四、</w:t>
        </w:r>
        <w:r w:rsidRPr="004F49B9">
          <w:rPr>
            <w:rStyle w:val="a4"/>
            <w:rFonts w:hint="eastAsia"/>
          </w:rPr>
          <w:t xml:space="preserve"> </w:t>
        </w:r>
        <w:r w:rsidRPr="004F49B9">
          <w:rPr>
            <w:rStyle w:val="a4"/>
            <w:rFonts w:hint="eastAsia"/>
          </w:rPr>
          <w:t>應變及備援措施或設備</w:t>
        </w:r>
        <w:r>
          <w:rPr>
            <w:webHidden/>
          </w:rPr>
          <w:tab/>
        </w:r>
        <w:r>
          <w:rPr>
            <w:webHidden/>
          </w:rPr>
          <w:fldChar w:fldCharType="begin"/>
        </w:r>
        <w:r>
          <w:rPr>
            <w:webHidden/>
          </w:rPr>
          <w:instrText xml:space="preserve"> PAGEREF _Toc85790521 \h </w:instrText>
        </w:r>
      </w:ins>
      <w:r>
        <w:rPr>
          <w:webHidden/>
        </w:rPr>
      </w:r>
      <w:r>
        <w:rPr>
          <w:webHidden/>
        </w:rPr>
        <w:fldChar w:fldCharType="separate"/>
      </w:r>
      <w:ins w:id="468" w:author="User" w:date="2021-10-22T10:47:00Z">
        <w:r w:rsidR="00853FBC">
          <w:rPr>
            <w:rFonts w:hint="eastAsia"/>
            <w:webHidden/>
          </w:rPr>
          <w:t>33</w:t>
        </w:r>
      </w:ins>
      <w:ins w:id="469" w:author="User" w:date="2021-10-22T10:21:00Z">
        <w:r>
          <w:rPr>
            <w:webHidden/>
          </w:rPr>
          <w:fldChar w:fldCharType="end"/>
        </w:r>
        <w:r w:rsidRPr="004F49B9">
          <w:rPr>
            <w:rStyle w:val="a4"/>
          </w:rPr>
          <w:fldChar w:fldCharType="end"/>
        </w:r>
      </w:ins>
    </w:p>
    <w:p w14:paraId="36C08F04" w14:textId="5858FA96" w:rsidR="00D1741E" w:rsidRDefault="00D1741E">
      <w:pPr>
        <w:pStyle w:val="12"/>
        <w:ind w:left="280" w:hanging="280"/>
        <w:rPr>
          <w:ins w:id="470" w:author="User" w:date="2021-10-22T10:21:00Z"/>
          <w:rFonts w:asciiTheme="minorHAnsi" w:eastAsiaTheme="minorEastAsia" w:hAnsiTheme="minorHAnsi" w:cstheme="minorBidi" w:hint="eastAsia"/>
          <w:b w:val="0"/>
          <w:kern w:val="2"/>
          <w:sz w:val="24"/>
          <w:szCs w:val="22"/>
          <w:lang w:val="en-US"/>
        </w:rPr>
      </w:pPr>
      <w:ins w:id="471" w:author="User" w:date="2021-10-22T10:21:00Z">
        <w:r w:rsidRPr="004F49B9">
          <w:rPr>
            <w:rStyle w:val="a4"/>
          </w:rPr>
          <w:fldChar w:fldCharType="begin"/>
        </w:r>
        <w:r w:rsidRPr="004F49B9">
          <w:rPr>
            <w:rStyle w:val="a4"/>
          </w:rPr>
          <w:instrText xml:space="preserve"> </w:instrText>
        </w:r>
        <w:r>
          <w:instrText>HYPERLINK \l "_Toc85790522"</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第肆章</w:t>
        </w:r>
        <w:r w:rsidRPr="004F49B9">
          <w:rPr>
            <w:rStyle w:val="a4"/>
            <w:rFonts w:hint="eastAsia"/>
          </w:rPr>
          <w:t xml:space="preserve"> </w:t>
        </w:r>
        <w:r w:rsidRPr="004F49B9">
          <w:rPr>
            <w:rStyle w:val="a4"/>
            <w:rFonts w:hint="eastAsia"/>
          </w:rPr>
          <w:t>專案系統品管</w:t>
        </w:r>
        <w:r>
          <w:rPr>
            <w:webHidden/>
          </w:rPr>
          <w:tab/>
        </w:r>
        <w:r>
          <w:rPr>
            <w:webHidden/>
          </w:rPr>
          <w:fldChar w:fldCharType="begin"/>
        </w:r>
        <w:r>
          <w:rPr>
            <w:webHidden/>
          </w:rPr>
          <w:instrText xml:space="preserve"> PAGEREF _Toc85790522 \h </w:instrText>
        </w:r>
      </w:ins>
      <w:r>
        <w:rPr>
          <w:webHidden/>
        </w:rPr>
      </w:r>
      <w:r>
        <w:rPr>
          <w:webHidden/>
        </w:rPr>
        <w:fldChar w:fldCharType="separate"/>
      </w:r>
      <w:ins w:id="472" w:author="User" w:date="2021-10-22T10:47:00Z">
        <w:r w:rsidR="00853FBC">
          <w:rPr>
            <w:rFonts w:hint="eastAsia"/>
            <w:webHidden/>
          </w:rPr>
          <w:t>35</w:t>
        </w:r>
      </w:ins>
      <w:ins w:id="473" w:author="User" w:date="2021-10-22T10:21:00Z">
        <w:r>
          <w:rPr>
            <w:webHidden/>
          </w:rPr>
          <w:fldChar w:fldCharType="end"/>
        </w:r>
        <w:r w:rsidRPr="004F49B9">
          <w:rPr>
            <w:rStyle w:val="a4"/>
          </w:rPr>
          <w:fldChar w:fldCharType="end"/>
        </w:r>
      </w:ins>
    </w:p>
    <w:p w14:paraId="143B647F" w14:textId="4A8D5446" w:rsidR="00D1741E" w:rsidRDefault="00D1741E">
      <w:pPr>
        <w:pStyle w:val="21"/>
        <w:rPr>
          <w:ins w:id="474" w:author="User" w:date="2021-10-22T10:21:00Z"/>
          <w:rFonts w:eastAsiaTheme="minorEastAsia" w:cstheme="minorBidi" w:hint="eastAsia"/>
          <w:kern w:val="2"/>
          <w:sz w:val="24"/>
          <w:szCs w:val="22"/>
          <w:lang w:val="en-US"/>
        </w:rPr>
      </w:pPr>
      <w:ins w:id="475" w:author="User" w:date="2021-10-22T10:21:00Z">
        <w:r w:rsidRPr="004F49B9">
          <w:rPr>
            <w:rStyle w:val="a4"/>
          </w:rPr>
          <w:fldChar w:fldCharType="begin"/>
        </w:r>
        <w:r w:rsidRPr="004F49B9">
          <w:rPr>
            <w:rStyle w:val="a4"/>
          </w:rPr>
          <w:instrText xml:space="preserve"> </w:instrText>
        </w:r>
        <w:r>
          <w:instrText>HYPERLINK \l "_Toc85790523"</w:instrText>
        </w:r>
        <w:r w:rsidRPr="004F49B9">
          <w:rPr>
            <w:rStyle w:val="a4"/>
          </w:rPr>
          <w:instrText xml:space="preserve"> </w:instrText>
        </w:r>
        <w:r w:rsidRPr="004F49B9">
          <w:rPr>
            <w:rStyle w:val="a4"/>
          </w:rPr>
          <w:fldChar w:fldCharType="separate"/>
        </w:r>
        <w:r w:rsidRPr="004F49B9">
          <w:rPr>
            <w:rStyle w:val="a4"/>
            <w:rFonts w:hint="eastAsia"/>
          </w:rPr>
          <w:t>第一節</w:t>
        </w:r>
        <w:r w:rsidRPr="004F49B9">
          <w:rPr>
            <w:rStyle w:val="a4"/>
            <w:rFonts w:hint="eastAsia"/>
          </w:rPr>
          <w:t xml:space="preserve"> </w:t>
        </w:r>
        <w:r w:rsidRPr="004F49B9">
          <w:rPr>
            <w:rStyle w:val="a4"/>
            <w:rFonts w:hint="eastAsia"/>
          </w:rPr>
          <w:t>專案組織</w:t>
        </w:r>
        <w:r>
          <w:rPr>
            <w:webHidden/>
          </w:rPr>
          <w:tab/>
        </w:r>
        <w:r>
          <w:rPr>
            <w:webHidden/>
          </w:rPr>
          <w:fldChar w:fldCharType="begin"/>
        </w:r>
        <w:r>
          <w:rPr>
            <w:webHidden/>
          </w:rPr>
          <w:instrText xml:space="preserve"> PAGEREF _Toc85790523 \h </w:instrText>
        </w:r>
      </w:ins>
      <w:r>
        <w:rPr>
          <w:webHidden/>
        </w:rPr>
      </w:r>
      <w:r>
        <w:rPr>
          <w:webHidden/>
        </w:rPr>
        <w:fldChar w:fldCharType="separate"/>
      </w:r>
      <w:ins w:id="476" w:author="User" w:date="2021-10-22T10:47:00Z">
        <w:r w:rsidR="00853FBC">
          <w:rPr>
            <w:rFonts w:hint="eastAsia"/>
            <w:webHidden/>
          </w:rPr>
          <w:t>35</w:t>
        </w:r>
      </w:ins>
      <w:ins w:id="477" w:author="User" w:date="2021-10-22T10:21:00Z">
        <w:r>
          <w:rPr>
            <w:webHidden/>
          </w:rPr>
          <w:fldChar w:fldCharType="end"/>
        </w:r>
        <w:r w:rsidRPr="004F49B9">
          <w:rPr>
            <w:rStyle w:val="a4"/>
          </w:rPr>
          <w:fldChar w:fldCharType="end"/>
        </w:r>
      </w:ins>
    </w:p>
    <w:p w14:paraId="458B2006" w14:textId="761D703C" w:rsidR="00D1741E" w:rsidRDefault="00D1741E">
      <w:pPr>
        <w:pStyle w:val="31"/>
        <w:spacing w:before="120" w:after="120"/>
        <w:ind w:left="240" w:right="840" w:hanging="240"/>
        <w:rPr>
          <w:ins w:id="478" w:author="User" w:date="2021-10-22T10:21:00Z"/>
          <w:rFonts w:eastAsiaTheme="minorEastAsia" w:cstheme="minorBidi" w:hint="eastAsia"/>
          <w:kern w:val="2"/>
          <w:szCs w:val="22"/>
          <w:lang w:val="en-US"/>
        </w:rPr>
      </w:pPr>
      <w:ins w:id="479" w:author="User" w:date="2021-10-22T10:21:00Z">
        <w:r w:rsidRPr="004F49B9">
          <w:rPr>
            <w:rStyle w:val="a4"/>
          </w:rPr>
          <w:fldChar w:fldCharType="begin"/>
        </w:r>
        <w:r w:rsidRPr="004F49B9">
          <w:rPr>
            <w:rStyle w:val="a4"/>
          </w:rPr>
          <w:instrText xml:space="preserve"> </w:instrText>
        </w:r>
        <w:r>
          <w:instrText>HYPERLINK \l "_Toc85790524"</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團隊組員經歷</w:t>
        </w:r>
        <w:r>
          <w:rPr>
            <w:webHidden/>
          </w:rPr>
          <w:tab/>
        </w:r>
        <w:r>
          <w:rPr>
            <w:webHidden/>
          </w:rPr>
          <w:fldChar w:fldCharType="begin"/>
        </w:r>
        <w:r>
          <w:rPr>
            <w:webHidden/>
          </w:rPr>
          <w:instrText xml:space="preserve"> PAGEREF _Toc85790524 \h </w:instrText>
        </w:r>
      </w:ins>
      <w:r>
        <w:rPr>
          <w:webHidden/>
        </w:rPr>
      </w:r>
      <w:r>
        <w:rPr>
          <w:webHidden/>
        </w:rPr>
        <w:fldChar w:fldCharType="separate"/>
      </w:r>
      <w:ins w:id="480" w:author="User" w:date="2021-10-22T10:47:00Z">
        <w:r w:rsidR="00853FBC">
          <w:rPr>
            <w:rFonts w:hint="eastAsia"/>
            <w:webHidden/>
          </w:rPr>
          <w:t>35</w:t>
        </w:r>
      </w:ins>
      <w:ins w:id="481" w:author="User" w:date="2021-10-22T10:21:00Z">
        <w:r>
          <w:rPr>
            <w:webHidden/>
          </w:rPr>
          <w:fldChar w:fldCharType="end"/>
        </w:r>
        <w:r w:rsidRPr="004F49B9">
          <w:rPr>
            <w:rStyle w:val="a4"/>
          </w:rPr>
          <w:fldChar w:fldCharType="end"/>
        </w:r>
      </w:ins>
    </w:p>
    <w:p w14:paraId="05584F63" w14:textId="3D2697C9" w:rsidR="00D1741E" w:rsidRDefault="00D1741E">
      <w:pPr>
        <w:pStyle w:val="31"/>
        <w:spacing w:before="120" w:after="120"/>
        <w:ind w:left="240" w:right="840" w:hanging="240"/>
        <w:rPr>
          <w:ins w:id="482" w:author="User" w:date="2021-10-22T10:21:00Z"/>
          <w:rFonts w:eastAsiaTheme="minorEastAsia" w:cstheme="minorBidi" w:hint="eastAsia"/>
          <w:kern w:val="2"/>
          <w:szCs w:val="22"/>
          <w:lang w:val="en-US"/>
        </w:rPr>
      </w:pPr>
      <w:ins w:id="483" w:author="User" w:date="2021-10-22T10:21:00Z">
        <w:r w:rsidRPr="004F49B9">
          <w:rPr>
            <w:rStyle w:val="a4"/>
          </w:rPr>
          <w:fldChar w:fldCharType="begin"/>
        </w:r>
        <w:r w:rsidRPr="004F49B9">
          <w:rPr>
            <w:rStyle w:val="a4"/>
          </w:rPr>
          <w:instrText xml:space="preserve"> </w:instrText>
        </w:r>
        <w:r>
          <w:instrText>HYPERLINK \l "_Toc85790525"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團隊人員工作職掌分配表</w:t>
        </w:r>
        <w:r>
          <w:rPr>
            <w:webHidden/>
          </w:rPr>
          <w:tab/>
        </w:r>
        <w:r>
          <w:rPr>
            <w:webHidden/>
          </w:rPr>
          <w:fldChar w:fldCharType="begin"/>
        </w:r>
        <w:r>
          <w:rPr>
            <w:webHidden/>
          </w:rPr>
          <w:instrText xml:space="preserve"> PAGEREF _Toc85790525 \h </w:instrText>
        </w:r>
      </w:ins>
      <w:r>
        <w:rPr>
          <w:webHidden/>
        </w:rPr>
      </w:r>
      <w:r>
        <w:rPr>
          <w:webHidden/>
        </w:rPr>
        <w:fldChar w:fldCharType="separate"/>
      </w:r>
      <w:ins w:id="484" w:author="User" w:date="2021-10-22T10:47:00Z">
        <w:r w:rsidR="00853FBC">
          <w:rPr>
            <w:rFonts w:hint="eastAsia"/>
            <w:webHidden/>
          </w:rPr>
          <w:t>36</w:t>
        </w:r>
      </w:ins>
      <w:ins w:id="485" w:author="User" w:date="2021-10-22T10:21:00Z">
        <w:r>
          <w:rPr>
            <w:webHidden/>
          </w:rPr>
          <w:fldChar w:fldCharType="end"/>
        </w:r>
        <w:r w:rsidRPr="004F49B9">
          <w:rPr>
            <w:rStyle w:val="a4"/>
          </w:rPr>
          <w:fldChar w:fldCharType="end"/>
        </w:r>
      </w:ins>
    </w:p>
    <w:p w14:paraId="27EA4E33" w14:textId="0173325A" w:rsidR="00D1741E" w:rsidRDefault="00D1741E">
      <w:pPr>
        <w:pStyle w:val="31"/>
        <w:spacing w:before="120" w:after="120"/>
        <w:ind w:left="240" w:right="840" w:hanging="240"/>
        <w:rPr>
          <w:ins w:id="486" w:author="User" w:date="2021-10-22T10:21:00Z"/>
          <w:rFonts w:eastAsiaTheme="minorEastAsia" w:cstheme="minorBidi" w:hint="eastAsia"/>
          <w:kern w:val="2"/>
          <w:szCs w:val="22"/>
          <w:lang w:val="en-US"/>
        </w:rPr>
      </w:pPr>
      <w:ins w:id="487" w:author="User" w:date="2021-10-22T10:21:00Z">
        <w:r w:rsidRPr="004F49B9">
          <w:rPr>
            <w:rStyle w:val="a4"/>
          </w:rPr>
          <w:fldChar w:fldCharType="begin"/>
        </w:r>
        <w:r w:rsidRPr="004F49B9">
          <w:rPr>
            <w:rStyle w:val="a4"/>
          </w:rPr>
          <w:instrText xml:space="preserve"> </w:instrText>
        </w:r>
        <w:r>
          <w:instrText>HYPERLINK \l "_Toc85790526"</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三、</w:t>
        </w:r>
        <w:r w:rsidRPr="004F49B9">
          <w:rPr>
            <w:rStyle w:val="a4"/>
            <w:rFonts w:hint="eastAsia"/>
          </w:rPr>
          <w:t xml:space="preserve"> </w:t>
        </w:r>
        <w:r w:rsidRPr="004F49B9">
          <w:rPr>
            <w:rStyle w:val="a4"/>
            <w:rFonts w:hint="eastAsia"/>
          </w:rPr>
          <w:t>專案管理計畫</w:t>
        </w:r>
        <w:r>
          <w:rPr>
            <w:webHidden/>
          </w:rPr>
          <w:tab/>
        </w:r>
        <w:r>
          <w:rPr>
            <w:webHidden/>
          </w:rPr>
          <w:fldChar w:fldCharType="begin"/>
        </w:r>
        <w:r>
          <w:rPr>
            <w:webHidden/>
          </w:rPr>
          <w:instrText xml:space="preserve"> PAGEREF _Toc85790526 \h </w:instrText>
        </w:r>
      </w:ins>
      <w:r>
        <w:rPr>
          <w:webHidden/>
        </w:rPr>
      </w:r>
      <w:r>
        <w:rPr>
          <w:webHidden/>
        </w:rPr>
        <w:fldChar w:fldCharType="separate"/>
      </w:r>
      <w:ins w:id="488" w:author="User" w:date="2021-10-22T10:47:00Z">
        <w:r w:rsidR="00853FBC">
          <w:rPr>
            <w:rFonts w:hint="eastAsia"/>
            <w:webHidden/>
          </w:rPr>
          <w:t>37</w:t>
        </w:r>
      </w:ins>
      <w:ins w:id="489" w:author="User" w:date="2021-10-22T10:21:00Z">
        <w:r>
          <w:rPr>
            <w:webHidden/>
          </w:rPr>
          <w:fldChar w:fldCharType="end"/>
        </w:r>
        <w:r w:rsidRPr="004F49B9">
          <w:rPr>
            <w:rStyle w:val="a4"/>
          </w:rPr>
          <w:fldChar w:fldCharType="end"/>
        </w:r>
      </w:ins>
    </w:p>
    <w:p w14:paraId="62C6CE12" w14:textId="543879FA" w:rsidR="00D1741E" w:rsidRDefault="00D1741E">
      <w:pPr>
        <w:pStyle w:val="31"/>
        <w:spacing w:before="120" w:after="120"/>
        <w:ind w:left="240" w:right="840" w:hanging="240"/>
        <w:rPr>
          <w:ins w:id="490" w:author="User" w:date="2021-10-22T10:21:00Z"/>
          <w:rFonts w:eastAsiaTheme="minorEastAsia" w:cstheme="minorBidi" w:hint="eastAsia"/>
          <w:kern w:val="2"/>
          <w:szCs w:val="22"/>
          <w:lang w:val="en-US"/>
        </w:rPr>
      </w:pPr>
      <w:ins w:id="491" w:author="User" w:date="2021-10-22T10:21:00Z">
        <w:r w:rsidRPr="004F49B9">
          <w:rPr>
            <w:rStyle w:val="a4"/>
          </w:rPr>
          <w:fldChar w:fldCharType="begin"/>
        </w:r>
        <w:r w:rsidRPr="004F49B9">
          <w:rPr>
            <w:rStyle w:val="a4"/>
          </w:rPr>
          <w:instrText xml:space="preserve"> </w:instrText>
        </w:r>
        <w:r>
          <w:instrText>HYPERLINK \l "_Toc85790527"</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四、</w:t>
        </w:r>
        <w:r w:rsidRPr="004F49B9">
          <w:rPr>
            <w:rStyle w:val="a4"/>
            <w:rFonts w:hint="eastAsia"/>
          </w:rPr>
          <w:t xml:space="preserve"> </w:t>
        </w:r>
        <w:r w:rsidRPr="004F49B9">
          <w:rPr>
            <w:rStyle w:val="a4"/>
            <w:rFonts w:hint="eastAsia"/>
          </w:rPr>
          <w:t>績效指標</w:t>
        </w:r>
        <w:r>
          <w:rPr>
            <w:webHidden/>
          </w:rPr>
          <w:tab/>
        </w:r>
        <w:r>
          <w:rPr>
            <w:webHidden/>
          </w:rPr>
          <w:tab/>
        </w:r>
        <w:r>
          <w:rPr>
            <w:webHidden/>
          </w:rPr>
          <w:fldChar w:fldCharType="begin"/>
        </w:r>
        <w:r>
          <w:rPr>
            <w:webHidden/>
          </w:rPr>
          <w:instrText xml:space="preserve"> PAGEREF _Toc85790527 \h </w:instrText>
        </w:r>
      </w:ins>
      <w:r>
        <w:rPr>
          <w:webHidden/>
        </w:rPr>
      </w:r>
      <w:r>
        <w:rPr>
          <w:webHidden/>
        </w:rPr>
        <w:fldChar w:fldCharType="separate"/>
      </w:r>
      <w:ins w:id="492" w:author="User" w:date="2021-10-22T10:47:00Z">
        <w:r w:rsidR="00853FBC">
          <w:rPr>
            <w:rFonts w:hint="eastAsia"/>
            <w:webHidden/>
          </w:rPr>
          <w:t>38</w:t>
        </w:r>
      </w:ins>
      <w:ins w:id="493" w:author="User" w:date="2021-10-22T10:21:00Z">
        <w:r>
          <w:rPr>
            <w:webHidden/>
          </w:rPr>
          <w:fldChar w:fldCharType="end"/>
        </w:r>
        <w:r w:rsidRPr="004F49B9">
          <w:rPr>
            <w:rStyle w:val="a4"/>
          </w:rPr>
          <w:fldChar w:fldCharType="end"/>
        </w:r>
      </w:ins>
    </w:p>
    <w:p w14:paraId="7FDC76AE" w14:textId="0C583D50" w:rsidR="00D1741E" w:rsidRDefault="00D1741E">
      <w:pPr>
        <w:pStyle w:val="21"/>
        <w:rPr>
          <w:ins w:id="494" w:author="User" w:date="2021-10-22T10:21:00Z"/>
          <w:rFonts w:eastAsiaTheme="minorEastAsia" w:cstheme="minorBidi" w:hint="eastAsia"/>
          <w:kern w:val="2"/>
          <w:sz w:val="24"/>
          <w:szCs w:val="22"/>
          <w:lang w:val="en-US"/>
        </w:rPr>
      </w:pPr>
      <w:ins w:id="495" w:author="User" w:date="2021-10-22T10:21:00Z">
        <w:r w:rsidRPr="004F49B9">
          <w:rPr>
            <w:rStyle w:val="a4"/>
          </w:rPr>
          <w:fldChar w:fldCharType="begin"/>
        </w:r>
        <w:r w:rsidRPr="004F49B9">
          <w:rPr>
            <w:rStyle w:val="a4"/>
          </w:rPr>
          <w:instrText xml:space="preserve"> </w:instrText>
        </w:r>
        <w:r>
          <w:instrText>HYPERLINK \l "_Toc85790528"</w:instrText>
        </w:r>
        <w:r w:rsidRPr="004F49B9">
          <w:rPr>
            <w:rStyle w:val="a4"/>
          </w:rPr>
          <w:instrText xml:space="preserve"> </w:instrText>
        </w:r>
        <w:r w:rsidRPr="004F49B9">
          <w:rPr>
            <w:rStyle w:val="a4"/>
          </w:rPr>
          <w:fldChar w:fldCharType="separate"/>
        </w:r>
        <w:r w:rsidRPr="004F49B9">
          <w:rPr>
            <w:rStyle w:val="a4"/>
            <w:rFonts w:hint="eastAsia"/>
          </w:rPr>
          <w:t>第二節</w:t>
        </w:r>
        <w:r w:rsidRPr="004F49B9">
          <w:rPr>
            <w:rStyle w:val="a4"/>
            <w:rFonts w:hint="eastAsia"/>
          </w:rPr>
          <w:t xml:space="preserve"> </w:t>
        </w:r>
        <w:r w:rsidRPr="004F49B9">
          <w:rPr>
            <w:rStyle w:val="a4"/>
            <w:rFonts w:hint="eastAsia"/>
          </w:rPr>
          <w:t>整體工作規劃與時程</w:t>
        </w:r>
        <w:r>
          <w:rPr>
            <w:webHidden/>
          </w:rPr>
          <w:tab/>
        </w:r>
        <w:r>
          <w:rPr>
            <w:webHidden/>
          </w:rPr>
          <w:fldChar w:fldCharType="begin"/>
        </w:r>
        <w:r>
          <w:rPr>
            <w:webHidden/>
          </w:rPr>
          <w:instrText xml:space="preserve"> PAGEREF _Toc85790528 \h </w:instrText>
        </w:r>
      </w:ins>
      <w:r>
        <w:rPr>
          <w:webHidden/>
        </w:rPr>
      </w:r>
      <w:r>
        <w:rPr>
          <w:webHidden/>
        </w:rPr>
        <w:fldChar w:fldCharType="separate"/>
      </w:r>
      <w:ins w:id="496" w:author="User" w:date="2021-10-22T10:47:00Z">
        <w:r w:rsidR="00853FBC">
          <w:rPr>
            <w:rFonts w:hint="eastAsia"/>
            <w:webHidden/>
          </w:rPr>
          <w:t>38</w:t>
        </w:r>
      </w:ins>
      <w:ins w:id="497" w:author="User" w:date="2021-10-22T10:21:00Z">
        <w:r>
          <w:rPr>
            <w:webHidden/>
          </w:rPr>
          <w:fldChar w:fldCharType="end"/>
        </w:r>
        <w:r w:rsidRPr="004F49B9">
          <w:rPr>
            <w:rStyle w:val="a4"/>
          </w:rPr>
          <w:fldChar w:fldCharType="end"/>
        </w:r>
      </w:ins>
    </w:p>
    <w:p w14:paraId="47C1F1DD" w14:textId="7690148B" w:rsidR="00D1741E" w:rsidRDefault="00D1741E">
      <w:pPr>
        <w:pStyle w:val="31"/>
        <w:spacing w:before="120" w:after="120"/>
        <w:ind w:left="240" w:right="840" w:hanging="240"/>
        <w:rPr>
          <w:ins w:id="498" w:author="User" w:date="2021-10-22T10:21:00Z"/>
          <w:rFonts w:eastAsiaTheme="minorEastAsia" w:cstheme="minorBidi" w:hint="eastAsia"/>
          <w:kern w:val="2"/>
          <w:szCs w:val="22"/>
          <w:lang w:val="en-US"/>
        </w:rPr>
      </w:pPr>
      <w:ins w:id="499" w:author="User" w:date="2021-10-22T10:21:00Z">
        <w:r w:rsidRPr="004F49B9">
          <w:rPr>
            <w:rStyle w:val="a4"/>
          </w:rPr>
          <w:fldChar w:fldCharType="begin"/>
        </w:r>
        <w:r w:rsidRPr="004F49B9">
          <w:rPr>
            <w:rStyle w:val="a4"/>
          </w:rPr>
          <w:instrText xml:space="preserve"> </w:instrText>
        </w:r>
        <w:r>
          <w:instrText>HYPERLINK \l "_Toc85790529"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各階段應交付項目</w:t>
        </w:r>
        <w:r>
          <w:rPr>
            <w:webHidden/>
          </w:rPr>
          <w:tab/>
        </w:r>
        <w:r>
          <w:rPr>
            <w:webHidden/>
          </w:rPr>
          <w:fldChar w:fldCharType="begin"/>
        </w:r>
        <w:r>
          <w:rPr>
            <w:webHidden/>
          </w:rPr>
          <w:instrText xml:space="preserve"> PAGEREF _Toc85790529 \h </w:instrText>
        </w:r>
      </w:ins>
      <w:r>
        <w:rPr>
          <w:webHidden/>
        </w:rPr>
      </w:r>
      <w:r>
        <w:rPr>
          <w:webHidden/>
        </w:rPr>
        <w:fldChar w:fldCharType="separate"/>
      </w:r>
      <w:ins w:id="500" w:author="User" w:date="2021-10-22T10:47:00Z">
        <w:r w:rsidR="00853FBC">
          <w:rPr>
            <w:rFonts w:hint="eastAsia"/>
            <w:webHidden/>
          </w:rPr>
          <w:t>38</w:t>
        </w:r>
      </w:ins>
      <w:ins w:id="501" w:author="User" w:date="2021-10-22T10:21:00Z">
        <w:r>
          <w:rPr>
            <w:webHidden/>
          </w:rPr>
          <w:fldChar w:fldCharType="end"/>
        </w:r>
        <w:r w:rsidRPr="004F49B9">
          <w:rPr>
            <w:rStyle w:val="a4"/>
          </w:rPr>
          <w:fldChar w:fldCharType="end"/>
        </w:r>
      </w:ins>
    </w:p>
    <w:p w14:paraId="7668807A" w14:textId="5C7FEBC6" w:rsidR="00D1741E" w:rsidRDefault="00D1741E">
      <w:pPr>
        <w:pStyle w:val="31"/>
        <w:spacing w:before="120" w:after="120"/>
        <w:ind w:left="240" w:right="840" w:hanging="240"/>
        <w:rPr>
          <w:ins w:id="502" w:author="User" w:date="2021-10-22T10:21:00Z"/>
          <w:rFonts w:eastAsiaTheme="minorEastAsia" w:cstheme="minorBidi" w:hint="eastAsia"/>
          <w:kern w:val="2"/>
          <w:szCs w:val="22"/>
          <w:lang w:val="en-US"/>
        </w:rPr>
      </w:pPr>
      <w:ins w:id="503" w:author="User" w:date="2021-10-22T10:21:00Z">
        <w:r w:rsidRPr="004F49B9">
          <w:rPr>
            <w:rStyle w:val="a4"/>
          </w:rPr>
          <w:fldChar w:fldCharType="begin"/>
        </w:r>
        <w:r w:rsidRPr="004F49B9">
          <w:rPr>
            <w:rStyle w:val="a4"/>
          </w:rPr>
          <w:instrText xml:space="preserve"> </w:instrText>
        </w:r>
        <w:r>
          <w:instrText>HYPERLINK \l "_Toc85790530"</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試運轉報告交付</w:t>
        </w:r>
        <w:r>
          <w:rPr>
            <w:webHidden/>
          </w:rPr>
          <w:tab/>
        </w:r>
        <w:r>
          <w:rPr>
            <w:webHidden/>
          </w:rPr>
          <w:fldChar w:fldCharType="begin"/>
        </w:r>
        <w:r>
          <w:rPr>
            <w:webHidden/>
          </w:rPr>
          <w:instrText xml:space="preserve"> PAGEREF _Toc85790530 \h </w:instrText>
        </w:r>
      </w:ins>
      <w:r>
        <w:rPr>
          <w:webHidden/>
        </w:rPr>
      </w:r>
      <w:r>
        <w:rPr>
          <w:webHidden/>
        </w:rPr>
        <w:fldChar w:fldCharType="separate"/>
      </w:r>
      <w:ins w:id="504" w:author="User" w:date="2021-10-22T10:47:00Z">
        <w:r w:rsidR="00853FBC">
          <w:rPr>
            <w:rFonts w:hint="eastAsia"/>
            <w:webHidden/>
          </w:rPr>
          <w:t>39</w:t>
        </w:r>
      </w:ins>
      <w:ins w:id="505" w:author="User" w:date="2021-10-22T10:21:00Z">
        <w:r>
          <w:rPr>
            <w:webHidden/>
          </w:rPr>
          <w:fldChar w:fldCharType="end"/>
        </w:r>
        <w:r w:rsidRPr="004F49B9">
          <w:rPr>
            <w:rStyle w:val="a4"/>
          </w:rPr>
          <w:fldChar w:fldCharType="end"/>
        </w:r>
      </w:ins>
    </w:p>
    <w:p w14:paraId="2215B651" w14:textId="32E9A178" w:rsidR="00D1741E" w:rsidRDefault="00D1741E">
      <w:pPr>
        <w:pStyle w:val="31"/>
        <w:spacing w:before="120" w:after="120"/>
        <w:ind w:left="240" w:right="840" w:hanging="240"/>
        <w:rPr>
          <w:ins w:id="506" w:author="User" w:date="2021-10-22T10:21:00Z"/>
          <w:rFonts w:eastAsiaTheme="minorEastAsia" w:cstheme="minorBidi" w:hint="eastAsia"/>
          <w:kern w:val="2"/>
          <w:szCs w:val="22"/>
          <w:lang w:val="en-US"/>
        </w:rPr>
      </w:pPr>
      <w:ins w:id="507" w:author="User" w:date="2021-10-22T10:21:00Z">
        <w:r w:rsidRPr="004F49B9">
          <w:rPr>
            <w:rStyle w:val="a4"/>
          </w:rPr>
          <w:fldChar w:fldCharType="begin"/>
        </w:r>
        <w:r w:rsidRPr="004F49B9">
          <w:rPr>
            <w:rStyle w:val="a4"/>
          </w:rPr>
          <w:instrText xml:space="preserve"> </w:instrText>
        </w:r>
        <w:r>
          <w:instrText>HYPERLINK \l "_Toc85790531"</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三、</w:t>
        </w:r>
        <w:r w:rsidRPr="004F49B9">
          <w:rPr>
            <w:rStyle w:val="a4"/>
            <w:rFonts w:hint="eastAsia"/>
          </w:rPr>
          <w:t xml:space="preserve"> </w:t>
        </w:r>
        <w:r w:rsidRPr="004F49B9">
          <w:rPr>
            <w:rStyle w:val="a4"/>
            <w:rFonts w:hint="eastAsia"/>
          </w:rPr>
          <w:t>期中報告成果交付</w:t>
        </w:r>
        <w:r>
          <w:rPr>
            <w:webHidden/>
          </w:rPr>
          <w:tab/>
        </w:r>
        <w:r>
          <w:rPr>
            <w:webHidden/>
          </w:rPr>
          <w:fldChar w:fldCharType="begin"/>
        </w:r>
        <w:r>
          <w:rPr>
            <w:webHidden/>
          </w:rPr>
          <w:instrText xml:space="preserve"> PAGEREF _Toc85790531 \h </w:instrText>
        </w:r>
      </w:ins>
      <w:r>
        <w:rPr>
          <w:webHidden/>
        </w:rPr>
      </w:r>
      <w:r>
        <w:rPr>
          <w:webHidden/>
        </w:rPr>
        <w:fldChar w:fldCharType="separate"/>
      </w:r>
      <w:ins w:id="508" w:author="User" w:date="2021-10-22T10:47:00Z">
        <w:r w:rsidR="00853FBC">
          <w:rPr>
            <w:rFonts w:hint="eastAsia"/>
            <w:webHidden/>
          </w:rPr>
          <w:t>39</w:t>
        </w:r>
      </w:ins>
      <w:ins w:id="509" w:author="User" w:date="2021-10-22T10:21:00Z">
        <w:r>
          <w:rPr>
            <w:webHidden/>
          </w:rPr>
          <w:fldChar w:fldCharType="end"/>
        </w:r>
        <w:r w:rsidRPr="004F49B9">
          <w:rPr>
            <w:rStyle w:val="a4"/>
          </w:rPr>
          <w:fldChar w:fldCharType="end"/>
        </w:r>
      </w:ins>
    </w:p>
    <w:p w14:paraId="36000DC7" w14:textId="1927CCF2" w:rsidR="00D1741E" w:rsidRDefault="00D1741E">
      <w:pPr>
        <w:pStyle w:val="31"/>
        <w:spacing w:before="120" w:after="120"/>
        <w:ind w:left="240" w:right="840" w:hanging="240"/>
        <w:rPr>
          <w:ins w:id="510" w:author="User" w:date="2021-10-22T10:21:00Z"/>
          <w:rFonts w:eastAsiaTheme="minorEastAsia" w:cstheme="minorBidi" w:hint="eastAsia"/>
          <w:kern w:val="2"/>
          <w:szCs w:val="22"/>
          <w:lang w:val="en-US"/>
        </w:rPr>
      </w:pPr>
      <w:ins w:id="511" w:author="User" w:date="2021-10-22T10:21:00Z">
        <w:r w:rsidRPr="004F49B9">
          <w:rPr>
            <w:rStyle w:val="a4"/>
          </w:rPr>
          <w:fldChar w:fldCharType="begin"/>
        </w:r>
        <w:r w:rsidRPr="004F49B9">
          <w:rPr>
            <w:rStyle w:val="a4"/>
          </w:rPr>
          <w:instrText xml:space="preserve"> </w:instrText>
        </w:r>
        <w:r>
          <w:instrText>HYPERLINK \l "_Toc85790532"</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四、</w:t>
        </w:r>
        <w:r w:rsidRPr="004F49B9">
          <w:rPr>
            <w:rStyle w:val="a4"/>
            <w:rFonts w:hint="eastAsia"/>
          </w:rPr>
          <w:t xml:space="preserve"> </w:t>
        </w:r>
        <w:r w:rsidRPr="004F49B9">
          <w:rPr>
            <w:rStyle w:val="a4"/>
            <w:rFonts w:hint="eastAsia"/>
          </w:rPr>
          <w:t>期末</w:t>
        </w:r>
        <w:r w:rsidRPr="004F49B9">
          <w:rPr>
            <w:rStyle w:val="a4"/>
          </w:rPr>
          <w:t>(</w:t>
        </w:r>
        <w:r w:rsidRPr="004F49B9">
          <w:rPr>
            <w:rStyle w:val="a4"/>
            <w:rFonts w:hint="eastAsia"/>
          </w:rPr>
          <w:t>結案</w:t>
        </w:r>
        <w:r w:rsidRPr="004F49B9">
          <w:rPr>
            <w:rStyle w:val="a4"/>
          </w:rPr>
          <w:t>)</w:t>
        </w:r>
        <w:r w:rsidRPr="004F49B9">
          <w:rPr>
            <w:rStyle w:val="a4"/>
            <w:rFonts w:hint="eastAsia"/>
          </w:rPr>
          <w:t>成果交付</w:t>
        </w:r>
        <w:r>
          <w:rPr>
            <w:webHidden/>
          </w:rPr>
          <w:tab/>
        </w:r>
        <w:r>
          <w:rPr>
            <w:webHidden/>
          </w:rPr>
          <w:fldChar w:fldCharType="begin"/>
        </w:r>
        <w:r>
          <w:rPr>
            <w:webHidden/>
          </w:rPr>
          <w:instrText xml:space="preserve"> PAGEREF _Toc85790532 \h </w:instrText>
        </w:r>
      </w:ins>
      <w:r>
        <w:rPr>
          <w:webHidden/>
        </w:rPr>
      </w:r>
      <w:r>
        <w:rPr>
          <w:webHidden/>
        </w:rPr>
        <w:fldChar w:fldCharType="separate"/>
      </w:r>
      <w:ins w:id="512" w:author="User" w:date="2021-10-22T10:47:00Z">
        <w:r w:rsidR="00853FBC">
          <w:rPr>
            <w:rFonts w:hint="eastAsia"/>
            <w:webHidden/>
          </w:rPr>
          <w:t>40</w:t>
        </w:r>
      </w:ins>
      <w:ins w:id="513" w:author="User" w:date="2021-10-22T10:21:00Z">
        <w:r>
          <w:rPr>
            <w:webHidden/>
          </w:rPr>
          <w:fldChar w:fldCharType="end"/>
        </w:r>
        <w:r w:rsidRPr="004F49B9">
          <w:rPr>
            <w:rStyle w:val="a4"/>
          </w:rPr>
          <w:fldChar w:fldCharType="end"/>
        </w:r>
      </w:ins>
    </w:p>
    <w:p w14:paraId="3B1D68A7" w14:textId="1650D62B" w:rsidR="00D1741E" w:rsidRDefault="00D1741E">
      <w:pPr>
        <w:pStyle w:val="31"/>
        <w:spacing w:before="120" w:after="120"/>
        <w:ind w:left="240" w:right="840" w:hanging="240"/>
        <w:rPr>
          <w:ins w:id="514" w:author="User" w:date="2021-10-22T10:21:00Z"/>
          <w:rFonts w:eastAsiaTheme="minorEastAsia" w:cstheme="minorBidi" w:hint="eastAsia"/>
          <w:kern w:val="2"/>
          <w:szCs w:val="22"/>
          <w:lang w:val="en-US"/>
        </w:rPr>
      </w:pPr>
      <w:ins w:id="515" w:author="User" w:date="2021-10-22T10:21:00Z">
        <w:r w:rsidRPr="004F49B9">
          <w:rPr>
            <w:rStyle w:val="a4"/>
          </w:rPr>
          <w:fldChar w:fldCharType="begin"/>
        </w:r>
        <w:r w:rsidRPr="004F49B9">
          <w:rPr>
            <w:rStyle w:val="a4"/>
          </w:rPr>
          <w:instrText xml:space="preserve"> </w:instrText>
        </w:r>
        <w:r>
          <w:instrText>HYPERLINK \l "_Toc85790533"</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五、</w:t>
        </w:r>
        <w:r w:rsidRPr="004F49B9">
          <w:rPr>
            <w:rStyle w:val="a4"/>
            <w:rFonts w:hint="eastAsia"/>
          </w:rPr>
          <w:t xml:space="preserve"> </w:t>
        </w:r>
        <w:r w:rsidRPr="004F49B9">
          <w:rPr>
            <w:rStyle w:val="a4"/>
            <w:rFonts w:hint="eastAsia"/>
          </w:rPr>
          <w:t>各期履行期限及工作計畫時程甘特圖</w:t>
        </w:r>
        <w:r>
          <w:rPr>
            <w:webHidden/>
          </w:rPr>
          <w:tab/>
        </w:r>
        <w:r>
          <w:rPr>
            <w:webHidden/>
          </w:rPr>
          <w:fldChar w:fldCharType="begin"/>
        </w:r>
        <w:r>
          <w:rPr>
            <w:webHidden/>
          </w:rPr>
          <w:instrText xml:space="preserve"> PAGEREF _Toc85790533 \h </w:instrText>
        </w:r>
      </w:ins>
      <w:r>
        <w:rPr>
          <w:webHidden/>
        </w:rPr>
      </w:r>
      <w:r>
        <w:rPr>
          <w:webHidden/>
        </w:rPr>
        <w:fldChar w:fldCharType="separate"/>
      </w:r>
      <w:ins w:id="516" w:author="User" w:date="2021-10-22T10:47:00Z">
        <w:r w:rsidR="00853FBC">
          <w:rPr>
            <w:rFonts w:hint="eastAsia"/>
            <w:webHidden/>
          </w:rPr>
          <w:t>40</w:t>
        </w:r>
      </w:ins>
      <w:ins w:id="517" w:author="User" w:date="2021-10-22T10:21:00Z">
        <w:r>
          <w:rPr>
            <w:webHidden/>
          </w:rPr>
          <w:fldChar w:fldCharType="end"/>
        </w:r>
        <w:r w:rsidRPr="004F49B9">
          <w:rPr>
            <w:rStyle w:val="a4"/>
          </w:rPr>
          <w:fldChar w:fldCharType="end"/>
        </w:r>
      </w:ins>
    </w:p>
    <w:p w14:paraId="7244B4F1" w14:textId="25B6EABB" w:rsidR="00D1741E" w:rsidRDefault="00D1741E">
      <w:pPr>
        <w:pStyle w:val="31"/>
        <w:spacing w:before="120" w:after="120"/>
        <w:ind w:left="240" w:right="840" w:hanging="240"/>
        <w:rPr>
          <w:ins w:id="518" w:author="User" w:date="2021-10-22T10:21:00Z"/>
          <w:rFonts w:eastAsiaTheme="minorEastAsia" w:cstheme="minorBidi" w:hint="eastAsia"/>
          <w:kern w:val="2"/>
          <w:szCs w:val="22"/>
          <w:lang w:val="en-US"/>
        </w:rPr>
      </w:pPr>
      <w:ins w:id="519" w:author="User" w:date="2021-10-22T10:21:00Z">
        <w:r w:rsidRPr="004F49B9">
          <w:rPr>
            <w:rStyle w:val="a4"/>
          </w:rPr>
          <w:fldChar w:fldCharType="begin"/>
        </w:r>
        <w:r w:rsidRPr="004F49B9">
          <w:rPr>
            <w:rStyle w:val="a4"/>
          </w:rPr>
          <w:instrText xml:space="preserve"> </w:instrText>
        </w:r>
        <w:r>
          <w:instrText>HYPERLINK \l "_Toc85790534"</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六、</w:t>
        </w:r>
        <w:r w:rsidRPr="004F49B9">
          <w:rPr>
            <w:rStyle w:val="a4"/>
            <w:rFonts w:hint="eastAsia"/>
          </w:rPr>
          <w:t xml:space="preserve"> </w:t>
        </w:r>
        <w:r w:rsidRPr="004F49B9">
          <w:rPr>
            <w:rStyle w:val="a4"/>
            <w:rFonts w:hint="eastAsia"/>
          </w:rPr>
          <w:t>注意事項：</w:t>
        </w:r>
        <w:r>
          <w:rPr>
            <w:webHidden/>
          </w:rPr>
          <w:tab/>
        </w:r>
        <w:r>
          <w:rPr>
            <w:webHidden/>
          </w:rPr>
          <w:fldChar w:fldCharType="begin"/>
        </w:r>
        <w:r>
          <w:rPr>
            <w:webHidden/>
          </w:rPr>
          <w:instrText xml:space="preserve"> PAGEREF _Toc85790534 \h </w:instrText>
        </w:r>
      </w:ins>
      <w:r>
        <w:rPr>
          <w:webHidden/>
        </w:rPr>
      </w:r>
      <w:r>
        <w:rPr>
          <w:webHidden/>
        </w:rPr>
        <w:fldChar w:fldCharType="separate"/>
      </w:r>
      <w:ins w:id="520" w:author="User" w:date="2021-10-22T10:47:00Z">
        <w:r w:rsidR="00853FBC">
          <w:rPr>
            <w:rFonts w:hint="eastAsia"/>
            <w:webHidden/>
          </w:rPr>
          <w:t>43</w:t>
        </w:r>
      </w:ins>
      <w:ins w:id="521" w:author="User" w:date="2021-10-22T10:21:00Z">
        <w:r>
          <w:rPr>
            <w:webHidden/>
          </w:rPr>
          <w:fldChar w:fldCharType="end"/>
        </w:r>
        <w:r w:rsidRPr="004F49B9">
          <w:rPr>
            <w:rStyle w:val="a4"/>
          </w:rPr>
          <w:fldChar w:fldCharType="end"/>
        </w:r>
      </w:ins>
    </w:p>
    <w:p w14:paraId="50DE7F6E" w14:textId="4460FE6D" w:rsidR="00D1741E" w:rsidRDefault="00D1741E">
      <w:pPr>
        <w:pStyle w:val="31"/>
        <w:spacing w:before="120" w:after="120"/>
        <w:ind w:left="240" w:right="840" w:hanging="240"/>
        <w:rPr>
          <w:ins w:id="522" w:author="User" w:date="2021-10-22T10:21:00Z"/>
          <w:rFonts w:eastAsiaTheme="minorEastAsia" w:cstheme="minorBidi" w:hint="eastAsia"/>
          <w:kern w:val="2"/>
          <w:szCs w:val="22"/>
          <w:lang w:val="en-US"/>
        </w:rPr>
      </w:pPr>
      <w:ins w:id="523" w:author="User" w:date="2021-10-22T10:21:00Z">
        <w:r w:rsidRPr="004F49B9">
          <w:rPr>
            <w:rStyle w:val="a4"/>
          </w:rPr>
          <w:fldChar w:fldCharType="begin"/>
        </w:r>
        <w:r w:rsidRPr="004F49B9">
          <w:rPr>
            <w:rStyle w:val="a4"/>
          </w:rPr>
          <w:instrText xml:space="preserve"> </w:instrText>
        </w:r>
        <w:r>
          <w:instrText>HYPERLINK \l "_Toc85790535"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七、</w:t>
        </w:r>
        <w:r w:rsidRPr="004F49B9">
          <w:rPr>
            <w:rStyle w:val="a4"/>
            <w:rFonts w:hint="eastAsia"/>
          </w:rPr>
          <w:t xml:space="preserve"> </w:t>
        </w:r>
        <w:r w:rsidRPr="004F49B9">
          <w:rPr>
            <w:rStyle w:val="a4"/>
            <w:rFonts w:hint="eastAsia"/>
          </w:rPr>
          <w:t>成果驗收</w:t>
        </w:r>
        <w:r>
          <w:rPr>
            <w:rStyle w:val="a4"/>
          </w:rPr>
          <w:tab/>
        </w:r>
        <w:r>
          <w:rPr>
            <w:webHidden/>
          </w:rPr>
          <w:tab/>
        </w:r>
        <w:r>
          <w:rPr>
            <w:webHidden/>
          </w:rPr>
          <w:fldChar w:fldCharType="begin"/>
        </w:r>
        <w:r>
          <w:rPr>
            <w:webHidden/>
          </w:rPr>
          <w:instrText xml:space="preserve"> PAGEREF _Toc85790535 \h </w:instrText>
        </w:r>
      </w:ins>
      <w:r>
        <w:rPr>
          <w:webHidden/>
        </w:rPr>
      </w:r>
      <w:r>
        <w:rPr>
          <w:webHidden/>
        </w:rPr>
        <w:fldChar w:fldCharType="separate"/>
      </w:r>
      <w:ins w:id="524" w:author="User" w:date="2021-10-22T10:47:00Z">
        <w:r w:rsidR="00853FBC">
          <w:rPr>
            <w:rFonts w:hint="eastAsia"/>
            <w:webHidden/>
          </w:rPr>
          <w:t>44</w:t>
        </w:r>
      </w:ins>
      <w:ins w:id="525" w:author="User" w:date="2021-10-22T10:21:00Z">
        <w:r>
          <w:rPr>
            <w:webHidden/>
          </w:rPr>
          <w:fldChar w:fldCharType="end"/>
        </w:r>
        <w:r w:rsidRPr="004F49B9">
          <w:rPr>
            <w:rStyle w:val="a4"/>
          </w:rPr>
          <w:fldChar w:fldCharType="end"/>
        </w:r>
      </w:ins>
    </w:p>
    <w:p w14:paraId="02CB7ECC" w14:textId="15E96C2D" w:rsidR="00D1741E" w:rsidRDefault="00D1741E">
      <w:pPr>
        <w:pStyle w:val="12"/>
        <w:ind w:left="280" w:hanging="280"/>
        <w:rPr>
          <w:ins w:id="526" w:author="User" w:date="2021-10-22T10:21:00Z"/>
          <w:rFonts w:asciiTheme="minorHAnsi" w:eastAsiaTheme="minorEastAsia" w:hAnsiTheme="minorHAnsi" w:cstheme="minorBidi" w:hint="eastAsia"/>
          <w:b w:val="0"/>
          <w:kern w:val="2"/>
          <w:sz w:val="24"/>
          <w:szCs w:val="22"/>
          <w:lang w:val="en-US"/>
        </w:rPr>
      </w:pPr>
      <w:ins w:id="527" w:author="User" w:date="2021-10-22T10:21:00Z">
        <w:r w:rsidRPr="004F49B9">
          <w:rPr>
            <w:rStyle w:val="a4"/>
          </w:rPr>
          <w:fldChar w:fldCharType="begin"/>
        </w:r>
        <w:r w:rsidRPr="004F49B9">
          <w:rPr>
            <w:rStyle w:val="a4"/>
          </w:rPr>
          <w:instrText xml:space="preserve"> </w:instrText>
        </w:r>
        <w:r>
          <w:instrText>HYPERLINK \l "_Toc85790536"</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第伍章</w:t>
        </w:r>
        <w:r w:rsidRPr="004F49B9">
          <w:rPr>
            <w:rStyle w:val="a4"/>
            <w:rFonts w:hint="eastAsia"/>
          </w:rPr>
          <w:t xml:space="preserve"> </w:t>
        </w:r>
        <w:r w:rsidRPr="004F49B9">
          <w:rPr>
            <w:rStyle w:val="a4"/>
            <w:rFonts w:hint="eastAsia"/>
          </w:rPr>
          <w:t>創意項目及創新作為</w:t>
        </w:r>
        <w:r>
          <w:rPr>
            <w:webHidden/>
          </w:rPr>
          <w:tab/>
        </w:r>
        <w:r>
          <w:rPr>
            <w:webHidden/>
          </w:rPr>
          <w:fldChar w:fldCharType="begin"/>
        </w:r>
        <w:r>
          <w:rPr>
            <w:webHidden/>
          </w:rPr>
          <w:instrText xml:space="preserve"> PAGEREF _Toc85790536 \h </w:instrText>
        </w:r>
      </w:ins>
      <w:r>
        <w:rPr>
          <w:webHidden/>
        </w:rPr>
      </w:r>
      <w:r>
        <w:rPr>
          <w:webHidden/>
        </w:rPr>
        <w:fldChar w:fldCharType="separate"/>
      </w:r>
      <w:ins w:id="528" w:author="User" w:date="2021-10-22T10:47:00Z">
        <w:r w:rsidR="00853FBC">
          <w:rPr>
            <w:rFonts w:hint="eastAsia"/>
            <w:webHidden/>
          </w:rPr>
          <w:t>47</w:t>
        </w:r>
      </w:ins>
      <w:ins w:id="529" w:author="User" w:date="2021-10-22T10:21:00Z">
        <w:r>
          <w:rPr>
            <w:webHidden/>
          </w:rPr>
          <w:fldChar w:fldCharType="end"/>
        </w:r>
        <w:r w:rsidRPr="004F49B9">
          <w:rPr>
            <w:rStyle w:val="a4"/>
          </w:rPr>
          <w:fldChar w:fldCharType="end"/>
        </w:r>
      </w:ins>
    </w:p>
    <w:p w14:paraId="53CC17CC" w14:textId="70BF4C6D" w:rsidR="00D1741E" w:rsidRDefault="00D1741E">
      <w:pPr>
        <w:pStyle w:val="21"/>
        <w:rPr>
          <w:ins w:id="530" w:author="User" w:date="2021-10-22T10:21:00Z"/>
          <w:rFonts w:eastAsiaTheme="minorEastAsia" w:cstheme="minorBidi" w:hint="eastAsia"/>
          <w:kern w:val="2"/>
          <w:sz w:val="24"/>
          <w:szCs w:val="22"/>
          <w:lang w:val="en-US"/>
        </w:rPr>
      </w:pPr>
      <w:ins w:id="531" w:author="User" w:date="2021-10-22T10:21:00Z">
        <w:r w:rsidRPr="004F49B9">
          <w:rPr>
            <w:rStyle w:val="a4"/>
          </w:rPr>
          <w:fldChar w:fldCharType="begin"/>
        </w:r>
        <w:r w:rsidRPr="004F49B9">
          <w:rPr>
            <w:rStyle w:val="a4"/>
          </w:rPr>
          <w:instrText xml:space="preserve"> </w:instrText>
        </w:r>
        <w:r>
          <w:instrText>HYPERLINK \l "_Toc85790537"</w:instrText>
        </w:r>
        <w:r w:rsidRPr="004F49B9">
          <w:rPr>
            <w:rStyle w:val="a4"/>
          </w:rPr>
          <w:instrText xml:space="preserve"> </w:instrText>
        </w:r>
        <w:r w:rsidRPr="004F49B9">
          <w:rPr>
            <w:rStyle w:val="a4"/>
          </w:rPr>
          <w:fldChar w:fldCharType="separate"/>
        </w:r>
        <w:r w:rsidRPr="004F49B9">
          <w:rPr>
            <w:rStyle w:val="a4"/>
            <w:rFonts w:hint="eastAsia"/>
          </w:rPr>
          <w:t>第一節</w:t>
        </w:r>
        <w:r w:rsidRPr="004F49B9">
          <w:rPr>
            <w:rStyle w:val="a4"/>
            <w:rFonts w:hint="eastAsia"/>
          </w:rPr>
          <w:t xml:space="preserve"> </w:t>
        </w:r>
        <w:r w:rsidRPr="004F49B9">
          <w:rPr>
            <w:rStyle w:val="a4"/>
            <w:rFonts w:hint="eastAsia"/>
          </w:rPr>
          <w:t>創意項目與額外承諾</w:t>
        </w:r>
        <w:r>
          <w:rPr>
            <w:webHidden/>
          </w:rPr>
          <w:tab/>
        </w:r>
        <w:r>
          <w:rPr>
            <w:webHidden/>
          </w:rPr>
          <w:fldChar w:fldCharType="begin"/>
        </w:r>
        <w:r>
          <w:rPr>
            <w:webHidden/>
          </w:rPr>
          <w:instrText xml:space="preserve"> PAGEREF _Toc85790537 \h </w:instrText>
        </w:r>
      </w:ins>
      <w:r>
        <w:rPr>
          <w:webHidden/>
        </w:rPr>
      </w:r>
      <w:r>
        <w:rPr>
          <w:webHidden/>
        </w:rPr>
        <w:fldChar w:fldCharType="separate"/>
      </w:r>
      <w:ins w:id="532" w:author="User" w:date="2021-10-22T10:47:00Z">
        <w:r w:rsidR="00853FBC">
          <w:rPr>
            <w:rFonts w:hint="eastAsia"/>
            <w:webHidden/>
          </w:rPr>
          <w:t>47</w:t>
        </w:r>
      </w:ins>
      <w:ins w:id="533" w:author="User" w:date="2021-10-22T10:21:00Z">
        <w:r>
          <w:rPr>
            <w:webHidden/>
          </w:rPr>
          <w:fldChar w:fldCharType="end"/>
        </w:r>
        <w:r w:rsidRPr="004F49B9">
          <w:rPr>
            <w:rStyle w:val="a4"/>
          </w:rPr>
          <w:fldChar w:fldCharType="end"/>
        </w:r>
      </w:ins>
    </w:p>
    <w:p w14:paraId="57B9D616" w14:textId="4241F3EE" w:rsidR="00D1741E" w:rsidRDefault="00D1741E">
      <w:pPr>
        <w:pStyle w:val="31"/>
        <w:spacing w:before="120" w:after="120"/>
        <w:ind w:left="240" w:right="840" w:hanging="240"/>
        <w:rPr>
          <w:ins w:id="534" w:author="User" w:date="2021-10-22T10:21:00Z"/>
          <w:rFonts w:eastAsiaTheme="minorEastAsia" w:cstheme="minorBidi" w:hint="eastAsia"/>
          <w:kern w:val="2"/>
          <w:szCs w:val="22"/>
          <w:lang w:val="en-US"/>
        </w:rPr>
      </w:pPr>
      <w:ins w:id="535" w:author="User" w:date="2021-10-22T10:21:00Z">
        <w:r w:rsidRPr="004F49B9">
          <w:rPr>
            <w:rStyle w:val="a4"/>
          </w:rPr>
          <w:fldChar w:fldCharType="begin"/>
        </w:r>
        <w:r w:rsidRPr="004F49B9">
          <w:rPr>
            <w:rStyle w:val="a4"/>
          </w:rPr>
          <w:instrText xml:space="preserve"> </w:instrText>
        </w:r>
        <w:r>
          <w:instrText>HYPERLINK \l "_Toc85790538"</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車機功能延伸</w:t>
        </w:r>
        <w:r>
          <w:rPr>
            <w:webHidden/>
          </w:rPr>
          <w:tab/>
        </w:r>
        <w:r>
          <w:rPr>
            <w:webHidden/>
          </w:rPr>
          <w:fldChar w:fldCharType="begin"/>
        </w:r>
        <w:r>
          <w:rPr>
            <w:webHidden/>
          </w:rPr>
          <w:instrText xml:space="preserve"> PAGEREF _Toc85790538 \h </w:instrText>
        </w:r>
      </w:ins>
      <w:r>
        <w:rPr>
          <w:webHidden/>
        </w:rPr>
      </w:r>
      <w:r>
        <w:rPr>
          <w:webHidden/>
        </w:rPr>
        <w:fldChar w:fldCharType="separate"/>
      </w:r>
      <w:ins w:id="536" w:author="User" w:date="2021-10-22T10:47:00Z">
        <w:r w:rsidR="00853FBC">
          <w:rPr>
            <w:rFonts w:hint="eastAsia"/>
            <w:webHidden/>
          </w:rPr>
          <w:t>47</w:t>
        </w:r>
      </w:ins>
      <w:ins w:id="537" w:author="User" w:date="2021-10-22T10:21:00Z">
        <w:r>
          <w:rPr>
            <w:webHidden/>
          </w:rPr>
          <w:fldChar w:fldCharType="end"/>
        </w:r>
        <w:r w:rsidRPr="004F49B9">
          <w:rPr>
            <w:rStyle w:val="a4"/>
          </w:rPr>
          <w:fldChar w:fldCharType="end"/>
        </w:r>
      </w:ins>
    </w:p>
    <w:p w14:paraId="0F56E6D5" w14:textId="329BD95A" w:rsidR="00D1741E" w:rsidRDefault="00D1741E">
      <w:pPr>
        <w:pStyle w:val="31"/>
        <w:spacing w:before="120" w:after="120"/>
        <w:ind w:left="240" w:right="840" w:hanging="240"/>
        <w:rPr>
          <w:ins w:id="538" w:author="User" w:date="2021-10-22T10:21:00Z"/>
          <w:rFonts w:eastAsiaTheme="minorEastAsia" w:cstheme="minorBidi" w:hint="eastAsia"/>
          <w:kern w:val="2"/>
          <w:szCs w:val="22"/>
          <w:lang w:val="en-US"/>
        </w:rPr>
      </w:pPr>
      <w:ins w:id="539" w:author="User" w:date="2021-10-22T10:21:00Z">
        <w:r w:rsidRPr="004F49B9">
          <w:rPr>
            <w:rStyle w:val="a4"/>
          </w:rPr>
          <w:fldChar w:fldCharType="begin"/>
        </w:r>
        <w:r w:rsidRPr="004F49B9">
          <w:rPr>
            <w:rStyle w:val="a4"/>
          </w:rPr>
          <w:instrText xml:space="preserve"> </w:instrText>
        </w:r>
        <w:r>
          <w:instrText>HYPERLINK \l "_Toc85790539"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共同後台系統維護</w:t>
        </w:r>
        <w:r>
          <w:rPr>
            <w:webHidden/>
          </w:rPr>
          <w:tab/>
        </w:r>
        <w:r>
          <w:rPr>
            <w:webHidden/>
          </w:rPr>
          <w:fldChar w:fldCharType="begin"/>
        </w:r>
        <w:r>
          <w:rPr>
            <w:webHidden/>
          </w:rPr>
          <w:instrText xml:space="preserve"> PAGEREF _Toc85790539 \h </w:instrText>
        </w:r>
      </w:ins>
      <w:r>
        <w:rPr>
          <w:webHidden/>
        </w:rPr>
      </w:r>
      <w:r>
        <w:rPr>
          <w:webHidden/>
        </w:rPr>
        <w:fldChar w:fldCharType="separate"/>
      </w:r>
      <w:ins w:id="540" w:author="User" w:date="2021-10-22T10:47:00Z">
        <w:r w:rsidR="00853FBC">
          <w:rPr>
            <w:rFonts w:hint="eastAsia"/>
            <w:webHidden/>
          </w:rPr>
          <w:t>47</w:t>
        </w:r>
      </w:ins>
      <w:ins w:id="541" w:author="User" w:date="2021-10-22T10:21:00Z">
        <w:r>
          <w:rPr>
            <w:webHidden/>
          </w:rPr>
          <w:fldChar w:fldCharType="end"/>
        </w:r>
        <w:r w:rsidRPr="004F49B9">
          <w:rPr>
            <w:rStyle w:val="a4"/>
          </w:rPr>
          <w:fldChar w:fldCharType="end"/>
        </w:r>
      </w:ins>
    </w:p>
    <w:p w14:paraId="13E22EE1" w14:textId="0E8A7E23" w:rsidR="00D1741E" w:rsidRDefault="00D1741E">
      <w:pPr>
        <w:pStyle w:val="31"/>
        <w:spacing w:before="120" w:after="120"/>
        <w:ind w:left="240" w:right="840" w:hanging="240"/>
        <w:rPr>
          <w:ins w:id="542" w:author="User" w:date="2021-10-22T10:21:00Z"/>
          <w:rFonts w:eastAsiaTheme="minorEastAsia" w:cstheme="minorBidi" w:hint="eastAsia"/>
          <w:kern w:val="2"/>
          <w:szCs w:val="22"/>
          <w:lang w:val="en-US"/>
        </w:rPr>
      </w:pPr>
      <w:ins w:id="543" w:author="User" w:date="2021-10-22T10:21:00Z">
        <w:r w:rsidRPr="004F49B9">
          <w:rPr>
            <w:rStyle w:val="a4"/>
          </w:rPr>
          <w:fldChar w:fldCharType="begin"/>
        </w:r>
        <w:r w:rsidRPr="004F49B9">
          <w:rPr>
            <w:rStyle w:val="a4"/>
          </w:rPr>
          <w:instrText xml:space="preserve"> </w:instrText>
        </w:r>
        <w:r>
          <w:instrText>HYPERLINK \l "_Toc85790540"</w:instrText>
        </w:r>
        <w:r w:rsidRPr="004F49B9">
          <w:rPr>
            <w:rStyle w:val="a4"/>
          </w:rPr>
          <w:instrText xml:space="preserve"> </w:instrText>
        </w:r>
        <w:r w:rsidRPr="004F49B9">
          <w:rPr>
            <w:rStyle w:val="a4"/>
          </w:rPr>
          <w:fldChar w:fldCharType="separate"/>
        </w:r>
        <w:r w:rsidRPr="004F49B9">
          <w:rPr>
            <w:rStyle w:val="a4"/>
            <w:rFonts w:cs="標楷體" w:hint="eastAsia"/>
            <w14:scene3d>
              <w14:camera w14:prst="orthographicFront"/>
              <w14:lightRig w14:rig="threePt" w14:dir="t">
                <w14:rot w14:lat="0" w14:lon="0" w14:rev="0"/>
              </w14:lightRig>
            </w14:scene3d>
          </w:rPr>
          <w:t>三、</w:t>
        </w:r>
        <w:r w:rsidRPr="004F49B9">
          <w:rPr>
            <w:rStyle w:val="a4"/>
            <w:rFonts w:hint="eastAsia"/>
          </w:rPr>
          <w:t xml:space="preserve"> </w:t>
        </w:r>
        <w:r w:rsidRPr="004F49B9">
          <w:rPr>
            <w:rStyle w:val="a4"/>
            <w:rFonts w:hint="eastAsia"/>
          </w:rPr>
          <w:t>超前部署</w:t>
        </w:r>
        <w:r>
          <w:rPr>
            <w:webHidden/>
          </w:rPr>
          <w:tab/>
        </w:r>
        <w:r>
          <w:rPr>
            <w:webHidden/>
          </w:rPr>
          <w:fldChar w:fldCharType="begin"/>
        </w:r>
        <w:r>
          <w:rPr>
            <w:webHidden/>
          </w:rPr>
          <w:instrText xml:space="preserve"> PAGEREF _Toc85790540 \h </w:instrText>
        </w:r>
      </w:ins>
      <w:r>
        <w:rPr>
          <w:webHidden/>
        </w:rPr>
      </w:r>
      <w:r>
        <w:rPr>
          <w:webHidden/>
        </w:rPr>
        <w:fldChar w:fldCharType="separate"/>
      </w:r>
      <w:ins w:id="544" w:author="User" w:date="2021-10-22T10:47:00Z">
        <w:r w:rsidR="00853FBC">
          <w:rPr>
            <w:rFonts w:hint="eastAsia"/>
            <w:webHidden/>
          </w:rPr>
          <w:t>47</w:t>
        </w:r>
      </w:ins>
      <w:ins w:id="545" w:author="User" w:date="2021-10-22T10:21:00Z">
        <w:r>
          <w:rPr>
            <w:webHidden/>
          </w:rPr>
          <w:fldChar w:fldCharType="end"/>
        </w:r>
        <w:r w:rsidRPr="004F49B9">
          <w:rPr>
            <w:rStyle w:val="a4"/>
          </w:rPr>
          <w:fldChar w:fldCharType="end"/>
        </w:r>
      </w:ins>
    </w:p>
    <w:p w14:paraId="672D3BBD" w14:textId="44A4545B" w:rsidR="00D1741E" w:rsidRDefault="00D1741E">
      <w:pPr>
        <w:pStyle w:val="21"/>
        <w:rPr>
          <w:ins w:id="546" w:author="User" w:date="2021-10-22T10:21:00Z"/>
          <w:rFonts w:eastAsiaTheme="minorEastAsia" w:cstheme="minorBidi" w:hint="eastAsia"/>
          <w:kern w:val="2"/>
          <w:sz w:val="24"/>
          <w:szCs w:val="22"/>
          <w:lang w:val="en-US"/>
        </w:rPr>
      </w:pPr>
      <w:ins w:id="547" w:author="User" w:date="2021-10-22T10:21:00Z">
        <w:r w:rsidRPr="004F49B9">
          <w:rPr>
            <w:rStyle w:val="a4"/>
          </w:rPr>
          <w:lastRenderedPageBreak/>
          <w:fldChar w:fldCharType="begin"/>
        </w:r>
        <w:r w:rsidRPr="004F49B9">
          <w:rPr>
            <w:rStyle w:val="a4"/>
          </w:rPr>
          <w:instrText xml:space="preserve"> </w:instrText>
        </w:r>
        <w:r>
          <w:instrText>HYPERLINK \l "_Toc85790541"</w:instrText>
        </w:r>
        <w:r w:rsidRPr="004F49B9">
          <w:rPr>
            <w:rStyle w:val="a4"/>
          </w:rPr>
          <w:instrText xml:space="preserve"> </w:instrText>
        </w:r>
        <w:r w:rsidRPr="004F49B9">
          <w:rPr>
            <w:rStyle w:val="a4"/>
          </w:rPr>
          <w:fldChar w:fldCharType="separate"/>
        </w:r>
        <w:r w:rsidRPr="004F49B9">
          <w:rPr>
            <w:rStyle w:val="a4"/>
            <w:rFonts w:hint="eastAsia"/>
          </w:rPr>
          <w:t>第二節</w:t>
        </w:r>
        <w:r w:rsidRPr="004F49B9">
          <w:rPr>
            <w:rStyle w:val="a4"/>
            <w:rFonts w:hint="eastAsia"/>
          </w:rPr>
          <w:t xml:space="preserve"> </w:t>
        </w:r>
        <w:r w:rsidRPr="004F49B9">
          <w:rPr>
            <w:rStyle w:val="a4"/>
            <w:rFonts w:hint="eastAsia"/>
          </w:rPr>
          <w:t>創新作為</w:t>
        </w:r>
        <w:r>
          <w:rPr>
            <w:webHidden/>
          </w:rPr>
          <w:tab/>
        </w:r>
        <w:r>
          <w:rPr>
            <w:webHidden/>
          </w:rPr>
          <w:fldChar w:fldCharType="begin"/>
        </w:r>
        <w:r>
          <w:rPr>
            <w:webHidden/>
          </w:rPr>
          <w:instrText xml:space="preserve"> PAGEREF _Toc85790541 \h </w:instrText>
        </w:r>
      </w:ins>
      <w:r>
        <w:rPr>
          <w:webHidden/>
        </w:rPr>
      </w:r>
      <w:r>
        <w:rPr>
          <w:webHidden/>
        </w:rPr>
        <w:fldChar w:fldCharType="separate"/>
      </w:r>
      <w:ins w:id="548" w:author="User" w:date="2021-10-22T10:47:00Z">
        <w:r w:rsidR="00853FBC">
          <w:rPr>
            <w:rFonts w:hint="eastAsia"/>
            <w:webHidden/>
          </w:rPr>
          <w:t>47</w:t>
        </w:r>
      </w:ins>
      <w:ins w:id="549" w:author="User" w:date="2021-10-22T10:21:00Z">
        <w:r>
          <w:rPr>
            <w:webHidden/>
          </w:rPr>
          <w:fldChar w:fldCharType="end"/>
        </w:r>
        <w:r w:rsidRPr="004F49B9">
          <w:rPr>
            <w:rStyle w:val="a4"/>
          </w:rPr>
          <w:fldChar w:fldCharType="end"/>
        </w:r>
      </w:ins>
    </w:p>
    <w:p w14:paraId="4D599EDF" w14:textId="435D5EF4" w:rsidR="00D1741E" w:rsidRDefault="00D1741E">
      <w:pPr>
        <w:pStyle w:val="31"/>
        <w:spacing w:before="120" w:after="120"/>
        <w:ind w:left="240" w:right="840" w:hanging="240"/>
        <w:rPr>
          <w:ins w:id="550" w:author="User" w:date="2021-10-22T10:21:00Z"/>
          <w:rFonts w:eastAsiaTheme="minorEastAsia" w:cstheme="minorBidi" w:hint="eastAsia"/>
          <w:kern w:val="2"/>
          <w:szCs w:val="22"/>
          <w:lang w:val="en-US"/>
        </w:rPr>
      </w:pPr>
      <w:ins w:id="551" w:author="User" w:date="2021-10-22T10:21:00Z">
        <w:r w:rsidRPr="004F49B9">
          <w:rPr>
            <w:rStyle w:val="a4"/>
          </w:rPr>
          <w:fldChar w:fldCharType="begin"/>
        </w:r>
        <w:r w:rsidRPr="004F49B9">
          <w:rPr>
            <w:rStyle w:val="a4"/>
          </w:rPr>
          <w:instrText xml:space="preserve"> </w:instrText>
        </w:r>
        <w:r>
          <w:instrText>HYPERLINK \l "_Toc85790542"</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一、</w:t>
        </w:r>
        <w:r w:rsidRPr="004F49B9">
          <w:rPr>
            <w:rStyle w:val="a4"/>
            <w:rFonts w:hint="eastAsia"/>
          </w:rPr>
          <w:t xml:space="preserve"> </w:t>
        </w:r>
        <w:r w:rsidRPr="004F49B9">
          <w:rPr>
            <w:rStyle w:val="a4"/>
            <w:rFonts w:hint="eastAsia"/>
          </w:rPr>
          <w:t>支持性服務</w:t>
        </w:r>
        <w:r>
          <w:rPr>
            <w:webHidden/>
          </w:rPr>
          <w:tab/>
        </w:r>
        <w:r>
          <w:rPr>
            <w:webHidden/>
          </w:rPr>
          <w:fldChar w:fldCharType="begin"/>
        </w:r>
        <w:r>
          <w:rPr>
            <w:webHidden/>
          </w:rPr>
          <w:instrText xml:space="preserve"> PAGEREF _Toc85790542 \h </w:instrText>
        </w:r>
      </w:ins>
      <w:r>
        <w:rPr>
          <w:webHidden/>
        </w:rPr>
      </w:r>
      <w:r>
        <w:rPr>
          <w:webHidden/>
        </w:rPr>
        <w:fldChar w:fldCharType="separate"/>
      </w:r>
      <w:ins w:id="552" w:author="User" w:date="2021-10-22T10:47:00Z">
        <w:r w:rsidR="00853FBC">
          <w:rPr>
            <w:rFonts w:hint="eastAsia"/>
            <w:webHidden/>
          </w:rPr>
          <w:t>48</w:t>
        </w:r>
      </w:ins>
      <w:ins w:id="553" w:author="User" w:date="2021-10-22T10:21:00Z">
        <w:r>
          <w:rPr>
            <w:webHidden/>
          </w:rPr>
          <w:fldChar w:fldCharType="end"/>
        </w:r>
        <w:r w:rsidRPr="004F49B9">
          <w:rPr>
            <w:rStyle w:val="a4"/>
          </w:rPr>
          <w:fldChar w:fldCharType="end"/>
        </w:r>
      </w:ins>
    </w:p>
    <w:p w14:paraId="0230A95B" w14:textId="46BD0DC5" w:rsidR="00D1741E" w:rsidRDefault="00D1741E">
      <w:pPr>
        <w:pStyle w:val="31"/>
        <w:spacing w:before="120" w:after="120"/>
        <w:ind w:left="240" w:right="840" w:hanging="240"/>
        <w:rPr>
          <w:ins w:id="554" w:author="User" w:date="2021-10-22T10:21:00Z"/>
          <w:rFonts w:eastAsiaTheme="minorEastAsia" w:cstheme="minorBidi" w:hint="eastAsia"/>
          <w:kern w:val="2"/>
          <w:szCs w:val="22"/>
          <w:lang w:val="en-US"/>
        </w:rPr>
      </w:pPr>
      <w:ins w:id="555" w:author="User" w:date="2021-10-22T10:21:00Z">
        <w:r w:rsidRPr="004F49B9">
          <w:rPr>
            <w:rStyle w:val="a4"/>
          </w:rPr>
          <w:fldChar w:fldCharType="begin"/>
        </w:r>
        <w:r w:rsidRPr="004F49B9">
          <w:rPr>
            <w:rStyle w:val="a4"/>
          </w:rPr>
          <w:instrText xml:space="preserve"> </w:instrText>
        </w:r>
        <w:r>
          <w:instrText>HYPERLINK \l "_Toc85790543"</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二、</w:t>
        </w:r>
        <w:r w:rsidRPr="004F49B9">
          <w:rPr>
            <w:rStyle w:val="a4"/>
            <w:rFonts w:hint="eastAsia"/>
          </w:rPr>
          <w:t xml:space="preserve"> </w:t>
        </w:r>
        <w:r w:rsidRPr="004F49B9">
          <w:rPr>
            <w:rStyle w:val="a4"/>
            <w:rFonts w:hint="eastAsia"/>
          </w:rPr>
          <w:t>異業結盟、節能減碳、降低成本</w:t>
        </w:r>
        <w:r>
          <w:rPr>
            <w:webHidden/>
          </w:rPr>
          <w:tab/>
        </w:r>
        <w:r>
          <w:rPr>
            <w:webHidden/>
          </w:rPr>
          <w:fldChar w:fldCharType="begin"/>
        </w:r>
        <w:r>
          <w:rPr>
            <w:webHidden/>
          </w:rPr>
          <w:instrText xml:space="preserve"> PAGEREF _Toc85790543 \h </w:instrText>
        </w:r>
      </w:ins>
      <w:r>
        <w:rPr>
          <w:webHidden/>
        </w:rPr>
      </w:r>
      <w:r>
        <w:rPr>
          <w:webHidden/>
        </w:rPr>
        <w:fldChar w:fldCharType="separate"/>
      </w:r>
      <w:ins w:id="556" w:author="User" w:date="2021-10-22T10:47:00Z">
        <w:r w:rsidR="00853FBC">
          <w:rPr>
            <w:rFonts w:hint="eastAsia"/>
            <w:webHidden/>
          </w:rPr>
          <w:t>48</w:t>
        </w:r>
      </w:ins>
      <w:ins w:id="557" w:author="User" w:date="2021-10-22T10:21:00Z">
        <w:r>
          <w:rPr>
            <w:webHidden/>
          </w:rPr>
          <w:fldChar w:fldCharType="end"/>
        </w:r>
        <w:r w:rsidRPr="004F49B9">
          <w:rPr>
            <w:rStyle w:val="a4"/>
          </w:rPr>
          <w:fldChar w:fldCharType="end"/>
        </w:r>
      </w:ins>
    </w:p>
    <w:p w14:paraId="1FDDC175" w14:textId="12BD29CD" w:rsidR="00D1741E" w:rsidRDefault="00D1741E">
      <w:pPr>
        <w:pStyle w:val="31"/>
        <w:spacing w:before="120" w:after="120"/>
        <w:ind w:left="240" w:right="840" w:hanging="240"/>
        <w:rPr>
          <w:ins w:id="558" w:author="User" w:date="2021-10-22T10:21:00Z"/>
          <w:rFonts w:eastAsiaTheme="minorEastAsia" w:cstheme="minorBidi" w:hint="eastAsia"/>
          <w:kern w:val="2"/>
          <w:szCs w:val="22"/>
          <w:lang w:val="en-US"/>
        </w:rPr>
      </w:pPr>
      <w:ins w:id="559" w:author="User" w:date="2021-10-22T10:21:00Z">
        <w:r w:rsidRPr="004F49B9">
          <w:rPr>
            <w:rStyle w:val="a4"/>
          </w:rPr>
          <w:fldChar w:fldCharType="begin"/>
        </w:r>
        <w:r w:rsidRPr="004F49B9">
          <w:rPr>
            <w:rStyle w:val="a4"/>
          </w:rPr>
          <w:instrText xml:space="preserve"> </w:instrText>
        </w:r>
        <w:r>
          <w:instrText>HYPERLINK \l "_Toc85790544"</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三、</w:t>
        </w:r>
        <w:r w:rsidRPr="004F49B9">
          <w:rPr>
            <w:rStyle w:val="a4"/>
          </w:rPr>
          <w:t xml:space="preserve"> IT</w:t>
        </w:r>
        <w:r w:rsidRPr="004F49B9">
          <w:rPr>
            <w:rStyle w:val="a4"/>
            <w:rFonts w:hint="eastAsia"/>
          </w:rPr>
          <w:t>、</w:t>
        </w:r>
        <w:r w:rsidRPr="004F49B9">
          <w:rPr>
            <w:rStyle w:val="a4"/>
          </w:rPr>
          <w:t>AI</w:t>
        </w:r>
        <w:r w:rsidRPr="004F49B9">
          <w:rPr>
            <w:rStyle w:val="a4"/>
            <w:rFonts w:hint="eastAsia"/>
          </w:rPr>
          <w:t>與道路鋪面缺陷資訊完美整合</w:t>
        </w:r>
        <w:r>
          <w:rPr>
            <w:webHidden/>
          </w:rPr>
          <w:tab/>
        </w:r>
        <w:r>
          <w:rPr>
            <w:webHidden/>
          </w:rPr>
          <w:fldChar w:fldCharType="begin"/>
        </w:r>
        <w:r>
          <w:rPr>
            <w:webHidden/>
          </w:rPr>
          <w:instrText xml:space="preserve"> PAGEREF _Toc85790544 \h </w:instrText>
        </w:r>
      </w:ins>
      <w:r>
        <w:rPr>
          <w:webHidden/>
        </w:rPr>
      </w:r>
      <w:r>
        <w:rPr>
          <w:webHidden/>
        </w:rPr>
        <w:fldChar w:fldCharType="separate"/>
      </w:r>
      <w:ins w:id="560" w:author="User" w:date="2021-10-22T10:47:00Z">
        <w:r w:rsidR="00853FBC">
          <w:rPr>
            <w:rFonts w:hint="eastAsia"/>
            <w:webHidden/>
          </w:rPr>
          <w:t>49</w:t>
        </w:r>
      </w:ins>
      <w:ins w:id="561" w:author="User" w:date="2021-10-22T10:21:00Z">
        <w:r>
          <w:rPr>
            <w:webHidden/>
          </w:rPr>
          <w:fldChar w:fldCharType="end"/>
        </w:r>
        <w:r w:rsidRPr="004F49B9">
          <w:rPr>
            <w:rStyle w:val="a4"/>
          </w:rPr>
          <w:fldChar w:fldCharType="end"/>
        </w:r>
      </w:ins>
    </w:p>
    <w:p w14:paraId="19535E3B" w14:textId="63FBE569" w:rsidR="00D1741E" w:rsidRDefault="00D1741E">
      <w:pPr>
        <w:pStyle w:val="12"/>
        <w:ind w:left="280" w:hanging="280"/>
        <w:rPr>
          <w:ins w:id="562" w:author="User" w:date="2021-10-22T10:21:00Z"/>
          <w:rFonts w:asciiTheme="minorHAnsi" w:eastAsiaTheme="minorEastAsia" w:hAnsiTheme="minorHAnsi" w:cstheme="minorBidi" w:hint="eastAsia"/>
          <w:b w:val="0"/>
          <w:kern w:val="2"/>
          <w:sz w:val="24"/>
          <w:szCs w:val="22"/>
          <w:lang w:val="en-US"/>
        </w:rPr>
      </w:pPr>
      <w:ins w:id="563" w:author="User" w:date="2021-10-22T10:21:00Z">
        <w:r w:rsidRPr="004F49B9">
          <w:rPr>
            <w:rStyle w:val="a4"/>
          </w:rPr>
          <w:fldChar w:fldCharType="begin"/>
        </w:r>
        <w:r w:rsidRPr="004F49B9">
          <w:rPr>
            <w:rStyle w:val="a4"/>
          </w:rPr>
          <w:instrText xml:space="preserve"> </w:instrText>
        </w:r>
        <w:r>
          <w:instrText>HYPERLINK \l "_Toc85790545"</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第陸章</w:t>
        </w:r>
        <w:r w:rsidRPr="004F49B9">
          <w:rPr>
            <w:rStyle w:val="a4"/>
            <w:rFonts w:hint="eastAsia"/>
          </w:rPr>
          <w:t xml:space="preserve"> </w:t>
        </w:r>
        <w:r w:rsidRPr="004F49B9">
          <w:rPr>
            <w:rStyle w:val="a4"/>
            <w:rFonts w:hint="eastAsia"/>
          </w:rPr>
          <w:t>計畫機效指標及預期效益</w:t>
        </w:r>
        <w:r>
          <w:rPr>
            <w:webHidden/>
          </w:rPr>
          <w:tab/>
        </w:r>
        <w:r>
          <w:rPr>
            <w:webHidden/>
          </w:rPr>
          <w:fldChar w:fldCharType="begin"/>
        </w:r>
        <w:r>
          <w:rPr>
            <w:webHidden/>
          </w:rPr>
          <w:instrText xml:space="preserve"> PAGEREF _Toc85790545 \h </w:instrText>
        </w:r>
      </w:ins>
      <w:r>
        <w:rPr>
          <w:webHidden/>
        </w:rPr>
      </w:r>
      <w:r>
        <w:rPr>
          <w:webHidden/>
        </w:rPr>
        <w:fldChar w:fldCharType="separate"/>
      </w:r>
      <w:ins w:id="564" w:author="User" w:date="2021-10-22T10:47:00Z">
        <w:r w:rsidR="00853FBC">
          <w:rPr>
            <w:rFonts w:hint="eastAsia"/>
            <w:webHidden/>
          </w:rPr>
          <w:t>50</w:t>
        </w:r>
      </w:ins>
      <w:ins w:id="565" w:author="User" w:date="2021-10-22T10:21:00Z">
        <w:r>
          <w:rPr>
            <w:webHidden/>
          </w:rPr>
          <w:fldChar w:fldCharType="end"/>
        </w:r>
        <w:r w:rsidRPr="004F49B9">
          <w:rPr>
            <w:rStyle w:val="a4"/>
          </w:rPr>
          <w:fldChar w:fldCharType="end"/>
        </w:r>
      </w:ins>
    </w:p>
    <w:p w14:paraId="2E52B4CF" w14:textId="066804C6" w:rsidR="00D1741E" w:rsidRDefault="00D1741E">
      <w:pPr>
        <w:pStyle w:val="21"/>
        <w:rPr>
          <w:ins w:id="566" w:author="User" w:date="2021-10-22T10:21:00Z"/>
          <w:rFonts w:eastAsiaTheme="minorEastAsia" w:cstheme="minorBidi" w:hint="eastAsia"/>
          <w:kern w:val="2"/>
          <w:sz w:val="24"/>
          <w:szCs w:val="22"/>
          <w:lang w:val="en-US"/>
        </w:rPr>
      </w:pPr>
      <w:ins w:id="567" w:author="User" w:date="2021-10-22T10:21:00Z">
        <w:r w:rsidRPr="004F49B9">
          <w:rPr>
            <w:rStyle w:val="a4"/>
          </w:rPr>
          <w:fldChar w:fldCharType="begin"/>
        </w:r>
        <w:r w:rsidRPr="004F49B9">
          <w:rPr>
            <w:rStyle w:val="a4"/>
          </w:rPr>
          <w:instrText xml:space="preserve"> </w:instrText>
        </w:r>
        <w:r>
          <w:instrText>HYPERLINK \l "_Toc85790546"</w:instrText>
        </w:r>
        <w:r w:rsidRPr="004F49B9">
          <w:rPr>
            <w:rStyle w:val="a4"/>
          </w:rPr>
          <w:instrText xml:space="preserve"> </w:instrText>
        </w:r>
        <w:r w:rsidRPr="004F49B9">
          <w:rPr>
            <w:rStyle w:val="a4"/>
          </w:rPr>
          <w:fldChar w:fldCharType="separate"/>
        </w:r>
        <w:r w:rsidRPr="004F49B9">
          <w:rPr>
            <w:rStyle w:val="a4"/>
            <w:rFonts w:hint="eastAsia"/>
          </w:rPr>
          <w:t>第一節</w:t>
        </w:r>
        <w:r w:rsidRPr="004F49B9">
          <w:rPr>
            <w:rStyle w:val="a4"/>
            <w:rFonts w:hint="eastAsia"/>
          </w:rPr>
          <w:t xml:space="preserve"> </w:t>
        </w:r>
        <w:r w:rsidRPr="004F49B9">
          <w:rPr>
            <w:rStyle w:val="a4"/>
            <w:rFonts w:hint="eastAsia"/>
          </w:rPr>
          <w:t>機效指標</w:t>
        </w:r>
        <w:r>
          <w:rPr>
            <w:webHidden/>
          </w:rPr>
          <w:tab/>
        </w:r>
        <w:r>
          <w:rPr>
            <w:webHidden/>
          </w:rPr>
          <w:fldChar w:fldCharType="begin"/>
        </w:r>
        <w:r>
          <w:rPr>
            <w:webHidden/>
          </w:rPr>
          <w:instrText xml:space="preserve"> PAGEREF _Toc85790546 \h </w:instrText>
        </w:r>
      </w:ins>
      <w:r>
        <w:rPr>
          <w:webHidden/>
        </w:rPr>
      </w:r>
      <w:r>
        <w:rPr>
          <w:webHidden/>
        </w:rPr>
        <w:fldChar w:fldCharType="separate"/>
      </w:r>
      <w:ins w:id="568" w:author="User" w:date="2021-10-22T10:47:00Z">
        <w:r w:rsidR="00853FBC">
          <w:rPr>
            <w:rFonts w:hint="eastAsia"/>
            <w:webHidden/>
          </w:rPr>
          <w:t>50</w:t>
        </w:r>
      </w:ins>
      <w:ins w:id="569" w:author="User" w:date="2021-10-22T10:21:00Z">
        <w:r>
          <w:rPr>
            <w:webHidden/>
          </w:rPr>
          <w:fldChar w:fldCharType="end"/>
        </w:r>
        <w:r w:rsidRPr="004F49B9">
          <w:rPr>
            <w:rStyle w:val="a4"/>
          </w:rPr>
          <w:fldChar w:fldCharType="end"/>
        </w:r>
      </w:ins>
    </w:p>
    <w:p w14:paraId="35EF2598" w14:textId="13D23C18" w:rsidR="00D1741E" w:rsidRDefault="00D1741E">
      <w:pPr>
        <w:pStyle w:val="21"/>
        <w:rPr>
          <w:ins w:id="570" w:author="User" w:date="2021-10-22T10:21:00Z"/>
          <w:rFonts w:eastAsiaTheme="minorEastAsia" w:cstheme="minorBidi" w:hint="eastAsia"/>
          <w:kern w:val="2"/>
          <w:sz w:val="24"/>
          <w:szCs w:val="22"/>
          <w:lang w:val="en-US"/>
        </w:rPr>
      </w:pPr>
      <w:ins w:id="571" w:author="User" w:date="2021-10-22T10:21:00Z">
        <w:r w:rsidRPr="004F49B9">
          <w:rPr>
            <w:rStyle w:val="a4"/>
          </w:rPr>
          <w:fldChar w:fldCharType="begin"/>
        </w:r>
        <w:r w:rsidRPr="004F49B9">
          <w:rPr>
            <w:rStyle w:val="a4"/>
          </w:rPr>
          <w:instrText xml:space="preserve"> </w:instrText>
        </w:r>
        <w:r>
          <w:instrText>HYPERLINK \l "_Toc85790547"</w:instrText>
        </w:r>
        <w:r w:rsidRPr="004F49B9">
          <w:rPr>
            <w:rStyle w:val="a4"/>
          </w:rPr>
          <w:instrText xml:space="preserve"> </w:instrText>
        </w:r>
        <w:r w:rsidRPr="004F49B9">
          <w:rPr>
            <w:rStyle w:val="a4"/>
          </w:rPr>
          <w:fldChar w:fldCharType="separate"/>
        </w:r>
        <w:r w:rsidRPr="004F49B9">
          <w:rPr>
            <w:rStyle w:val="a4"/>
            <w:rFonts w:hint="eastAsia"/>
          </w:rPr>
          <w:t>第二節</w:t>
        </w:r>
        <w:r w:rsidRPr="004F49B9">
          <w:rPr>
            <w:rStyle w:val="a4"/>
            <w:rFonts w:hint="eastAsia"/>
          </w:rPr>
          <w:t xml:space="preserve"> </w:t>
        </w:r>
        <w:r w:rsidRPr="004F49B9">
          <w:rPr>
            <w:rStyle w:val="a4"/>
            <w:rFonts w:hint="eastAsia"/>
          </w:rPr>
          <w:t>預期效益</w:t>
        </w:r>
        <w:r>
          <w:rPr>
            <w:webHidden/>
          </w:rPr>
          <w:tab/>
        </w:r>
        <w:r>
          <w:rPr>
            <w:webHidden/>
          </w:rPr>
          <w:fldChar w:fldCharType="begin"/>
        </w:r>
        <w:r>
          <w:rPr>
            <w:webHidden/>
          </w:rPr>
          <w:instrText xml:space="preserve"> PAGEREF _Toc85790547 \h </w:instrText>
        </w:r>
      </w:ins>
      <w:r>
        <w:rPr>
          <w:webHidden/>
        </w:rPr>
      </w:r>
      <w:r>
        <w:rPr>
          <w:webHidden/>
        </w:rPr>
        <w:fldChar w:fldCharType="separate"/>
      </w:r>
      <w:ins w:id="572" w:author="User" w:date="2021-10-22T10:47:00Z">
        <w:r w:rsidR="00853FBC">
          <w:rPr>
            <w:rFonts w:hint="eastAsia"/>
            <w:webHidden/>
          </w:rPr>
          <w:t>53</w:t>
        </w:r>
      </w:ins>
      <w:ins w:id="573" w:author="User" w:date="2021-10-22T10:21:00Z">
        <w:r>
          <w:rPr>
            <w:webHidden/>
          </w:rPr>
          <w:fldChar w:fldCharType="end"/>
        </w:r>
        <w:r w:rsidRPr="004F49B9">
          <w:rPr>
            <w:rStyle w:val="a4"/>
          </w:rPr>
          <w:fldChar w:fldCharType="end"/>
        </w:r>
      </w:ins>
    </w:p>
    <w:p w14:paraId="3281FB22" w14:textId="641E196C" w:rsidR="00D1741E" w:rsidRDefault="00D1741E">
      <w:pPr>
        <w:pStyle w:val="12"/>
        <w:ind w:left="280" w:hanging="280"/>
        <w:rPr>
          <w:ins w:id="574" w:author="User" w:date="2021-10-22T10:21:00Z"/>
          <w:rFonts w:asciiTheme="minorHAnsi" w:eastAsiaTheme="minorEastAsia" w:hAnsiTheme="minorHAnsi" w:cstheme="minorBidi" w:hint="eastAsia"/>
          <w:b w:val="0"/>
          <w:kern w:val="2"/>
          <w:sz w:val="24"/>
          <w:szCs w:val="22"/>
          <w:lang w:val="en-US"/>
        </w:rPr>
      </w:pPr>
      <w:ins w:id="575" w:author="User" w:date="2021-10-22T10:21:00Z">
        <w:r w:rsidRPr="004F49B9">
          <w:rPr>
            <w:rStyle w:val="a4"/>
          </w:rPr>
          <w:fldChar w:fldCharType="begin"/>
        </w:r>
        <w:r w:rsidRPr="004F49B9">
          <w:rPr>
            <w:rStyle w:val="a4"/>
          </w:rPr>
          <w:instrText xml:space="preserve"> </w:instrText>
        </w:r>
        <w:r>
          <w:instrText>HYPERLINK \l "_Toc85790548"</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第柒章</w:t>
        </w:r>
        <w:r w:rsidRPr="004F49B9">
          <w:rPr>
            <w:rStyle w:val="a4"/>
            <w:rFonts w:hint="eastAsia"/>
          </w:rPr>
          <w:t xml:space="preserve"> </w:t>
        </w:r>
        <w:r w:rsidRPr="004F49B9">
          <w:rPr>
            <w:rStyle w:val="a4"/>
            <w:rFonts w:hint="eastAsia"/>
          </w:rPr>
          <w:t>優規服務</w:t>
        </w:r>
        <w:r>
          <w:rPr>
            <w:webHidden/>
          </w:rPr>
          <w:tab/>
        </w:r>
        <w:r>
          <w:rPr>
            <w:webHidden/>
          </w:rPr>
          <w:fldChar w:fldCharType="begin"/>
        </w:r>
        <w:r>
          <w:rPr>
            <w:webHidden/>
          </w:rPr>
          <w:instrText xml:space="preserve"> PAGEREF _Toc85790548 \h </w:instrText>
        </w:r>
      </w:ins>
      <w:r>
        <w:rPr>
          <w:webHidden/>
        </w:rPr>
      </w:r>
      <w:r>
        <w:rPr>
          <w:webHidden/>
        </w:rPr>
        <w:fldChar w:fldCharType="separate"/>
      </w:r>
      <w:ins w:id="576" w:author="User" w:date="2021-10-22T10:47:00Z">
        <w:r w:rsidR="00853FBC">
          <w:rPr>
            <w:rFonts w:hint="eastAsia"/>
            <w:webHidden/>
          </w:rPr>
          <w:t>54</w:t>
        </w:r>
      </w:ins>
      <w:ins w:id="577" w:author="User" w:date="2021-10-22T10:21:00Z">
        <w:r>
          <w:rPr>
            <w:webHidden/>
          </w:rPr>
          <w:fldChar w:fldCharType="end"/>
        </w:r>
        <w:r w:rsidRPr="004F49B9">
          <w:rPr>
            <w:rStyle w:val="a4"/>
          </w:rPr>
          <w:fldChar w:fldCharType="end"/>
        </w:r>
      </w:ins>
    </w:p>
    <w:p w14:paraId="3F8C02B2" w14:textId="42782900" w:rsidR="00D1741E" w:rsidRDefault="00D1741E">
      <w:pPr>
        <w:pStyle w:val="12"/>
        <w:ind w:left="280" w:hanging="280"/>
        <w:rPr>
          <w:ins w:id="578" w:author="User" w:date="2021-10-22T10:21:00Z"/>
          <w:rFonts w:asciiTheme="minorHAnsi" w:eastAsiaTheme="minorEastAsia" w:hAnsiTheme="minorHAnsi" w:cstheme="minorBidi" w:hint="eastAsia"/>
          <w:b w:val="0"/>
          <w:kern w:val="2"/>
          <w:sz w:val="24"/>
          <w:szCs w:val="22"/>
          <w:lang w:val="en-US"/>
        </w:rPr>
      </w:pPr>
      <w:ins w:id="579" w:author="User" w:date="2021-10-22T10:21:00Z">
        <w:r w:rsidRPr="004F49B9">
          <w:rPr>
            <w:rStyle w:val="a4"/>
          </w:rPr>
          <w:fldChar w:fldCharType="begin"/>
        </w:r>
        <w:r w:rsidRPr="004F49B9">
          <w:rPr>
            <w:rStyle w:val="a4"/>
          </w:rPr>
          <w:instrText xml:space="preserve"> </w:instrText>
        </w:r>
        <w:r>
          <w:instrText>HYPERLINK \l "_Toc85790549"</w:instrText>
        </w:r>
        <w:r w:rsidRPr="004F49B9">
          <w:rPr>
            <w:rStyle w:val="a4"/>
          </w:rPr>
          <w:instrText xml:space="preserve"> </w:instrText>
        </w:r>
        <w:r w:rsidRPr="004F49B9">
          <w:rPr>
            <w:rStyle w:val="a4"/>
          </w:rPr>
          <w:fldChar w:fldCharType="separate"/>
        </w:r>
        <w:r w:rsidRPr="004F49B9">
          <w:rPr>
            <w:rStyle w:val="a4"/>
            <w:rFonts w:hint="eastAsia"/>
            <w14:scene3d>
              <w14:camera w14:prst="orthographicFront"/>
              <w14:lightRig w14:rig="threePt" w14:dir="t">
                <w14:rot w14:lat="0" w14:lon="0" w14:rev="0"/>
              </w14:lightRig>
            </w14:scene3d>
          </w:rPr>
          <w:t>第捌章</w:t>
        </w:r>
        <w:r w:rsidRPr="004F49B9">
          <w:rPr>
            <w:rStyle w:val="a4"/>
            <w:rFonts w:hint="eastAsia"/>
          </w:rPr>
          <w:t xml:space="preserve"> </w:t>
        </w:r>
        <w:r w:rsidRPr="004F49B9">
          <w:rPr>
            <w:rStyle w:val="a4"/>
            <w:rFonts w:hint="eastAsia"/>
          </w:rPr>
          <w:t>附件</w:t>
        </w:r>
        <w:r>
          <w:rPr>
            <w:webHidden/>
          </w:rPr>
          <w:tab/>
        </w:r>
        <w:r>
          <w:rPr>
            <w:webHidden/>
          </w:rPr>
          <w:fldChar w:fldCharType="begin"/>
        </w:r>
        <w:r>
          <w:rPr>
            <w:webHidden/>
          </w:rPr>
          <w:instrText xml:space="preserve"> PAGEREF _Toc85790549 \h </w:instrText>
        </w:r>
      </w:ins>
      <w:r>
        <w:rPr>
          <w:webHidden/>
        </w:rPr>
      </w:r>
      <w:r>
        <w:rPr>
          <w:webHidden/>
        </w:rPr>
        <w:fldChar w:fldCharType="separate"/>
      </w:r>
      <w:ins w:id="580" w:author="User" w:date="2021-10-22T10:47:00Z">
        <w:r w:rsidR="00853FBC">
          <w:rPr>
            <w:rFonts w:hint="eastAsia"/>
            <w:webHidden/>
          </w:rPr>
          <w:t>55</w:t>
        </w:r>
      </w:ins>
      <w:ins w:id="581" w:author="User" w:date="2021-10-22T10:21:00Z">
        <w:r>
          <w:rPr>
            <w:webHidden/>
          </w:rPr>
          <w:fldChar w:fldCharType="end"/>
        </w:r>
        <w:r w:rsidRPr="004F49B9">
          <w:rPr>
            <w:rStyle w:val="a4"/>
          </w:rPr>
          <w:fldChar w:fldCharType="end"/>
        </w:r>
      </w:ins>
    </w:p>
    <w:p w14:paraId="7D35C437" w14:textId="79503B1B" w:rsidR="00D1741E" w:rsidDel="00D1741E" w:rsidRDefault="00D1741E">
      <w:pPr>
        <w:pStyle w:val="12"/>
        <w:ind w:left="280" w:hanging="280"/>
        <w:rPr>
          <w:del w:id="582" w:author="User" w:date="2021-10-22T10:21:00Z"/>
          <w:rFonts w:hint="eastAsia"/>
        </w:rPr>
      </w:pPr>
    </w:p>
    <w:p w14:paraId="0CD106B1" w14:textId="7A80446D" w:rsidR="0041132F" w:rsidDel="0041132F" w:rsidRDefault="0041132F">
      <w:pPr>
        <w:pStyle w:val="12"/>
        <w:ind w:left="280" w:hanging="280"/>
        <w:rPr>
          <w:del w:id="583" w:author="User" w:date="2021-10-22T09:57:00Z"/>
          <w:rFonts w:hint="eastAsia"/>
        </w:rPr>
      </w:pPr>
    </w:p>
    <w:p w14:paraId="3DFD836C" w14:textId="3DA5C53C" w:rsidR="0041132F" w:rsidDel="0041132F" w:rsidRDefault="0041132F">
      <w:pPr>
        <w:pStyle w:val="12"/>
        <w:ind w:left="280" w:hanging="280"/>
        <w:rPr>
          <w:del w:id="584" w:author="User" w:date="2021-10-22T09:56:00Z"/>
          <w:rFonts w:hint="eastAsia"/>
        </w:rPr>
      </w:pPr>
    </w:p>
    <w:p w14:paraId="29C5CEB6" w14:textId="2CF00C90" w:rsidR="002C2139" w:rsidDel="002C2139" w:rsidRDefault="002C2139">
      <w:pPr>
        <w:pStyle w:val="12"/>
        <w:ind w:left="280" w:hanging="280"/>
        <w:rPr>
          <w:del w:id="585" w:author="User" w:date="2021-09-14T17:04:00Z"/>
          <w:rFonts w:hint="eastAsia"/>
        </w:rPr>
      </w:pPr>
    </w:p>
    <w:p w14:paraId="507DCD93" w14:textId="0E17F6EA" w:rsidR="00112490" w:rsidDel="00112490" w:rsidRDefault="00112490">
      <w:pPr>
        <w:pStyle w:val="12"/>
        <w:ind w:left="280" w:hanging="280"/>
        <w:rPr>
          <w:del w:id="586" w:author="User" w:date="2021-09-14T15:29:00Z"/>
          <w:rFonts w:hint="eastAsia"/>
        </w:rPr>
      </w:pPr>
    </w:p>
    <w:p w14:paraId="6C214C8F" w14:textId="290B033D" w:rsidR="002F18F5" w:rsidDel="002F18F5" w:rsidRDefault="002F18F5">
      <w:pPr>
        <w:pStyle w:val="12"/>
        <w:ind w:left="280" w:hanging="280"/>
        <w:rPr>
          <w:del w:id="587" w:author="User" w:date="2021-09-14T15:17:00Z"/>
          <w:rFonts w:hint="eastAsia"/>
        </w:rPr>
      </w:pPr>
    </w:p>
    <w:p w14:paraId="0845732F" w14:textId="7890075A" w:rsidR="00D321AF" w:rsidDel="00D321AF" w:rsidRDefault="00D321AF">
      <w:pPr>
        <w:pStyle w:val="12"/>
        <w:ind w:left="280" w:hanging="280"/>
        <w:rPr>
          <w:del w:id="588" w:author="User" w:date="2021-09-14T14:21:00Z"/>
          <w:rFonts w:hint="eastAsia"/>
        </w:rPr>
      </w:pPr>
    </w:p>
    <w:p w14:paraId="5E68E115" w14:textId="6085B1D1" w:rsidR="00D321AF" w:rsidDel="00D321AF" w:rsidRDefault="00D321AF">
      <w:pPr>
        <w:pStyle w:val="12"/>
        <w:ind w:left="280" w:hanging="280"/>
        <w:rPr>
          <w:del w:id="589" w:author="User" w:date="2021-09-14T14:19:00Z"/>
          <w:rFonts w:hint="eastAsia"/>
        </w:rPr>
      </w:pPr>
    </w:p>
    <w:p w14:paraId="512AA206" w14:textId="3B39491B" w:rsidR="00D321AF" w:rsidDel="00D321AF" w:rsidRDefault="00D321AF">
      <w:pPr>
        <w:pStyle w:val="12"/>
        <w:ind w:left="280" w:hanging="280"/>
        <w:rPr>
          <w:del w:id="590" w:author="User" w:date="2021-09-14T14:18:00Z"/>
          <w:rFonts w:hint="eastAsia"/>
        </w:rPr>
      </w:pPr>
    </w:p>
    <w:p w14:paraId="62370A19" w14:textId="665D9AE0" w:rsidR="00D321AF" w:rsidDel="00D321AF" w:rsidRDefault="00D321AF">
      <w:pPr>
        <w:pStyle w:val="12"/>
        <w:ind w:left="280" w:hanging="280"/>
        <w:rPr>
          <w:del w:id="591" w:author="User" w:date="2021-09-14T14:16:00Z"/>
          <w:rFonts w:hint="eastAsia"/>
        </w:rPr>
      </w:pPr>
    </w:p>
    <w:p w14:paraId="0BD80366" w14:textId="004D97EC" w:rsidR="00D321AF" w:rsidDel="00D321AF" w:rsidRDefault="00D321AF">
      <w:pPr>
        <w:pStyle w:val="12"/>
        <w:ind w:left="280" w:hanging="280"/>
        <w:rPr>
          <w:del w:id="592" w:author="User" w:date="2021-09-14T14:13:00Z"/>
          <w:rFonts w:hint="eastAsia"/>
        </w:rPr>
      </w:pPr>
    </w:p>
    <w:p w14:paraId="408CC689" w14:textId="1C56556B" w:rsidR="00736E5E" w:rsidDel="00736E5E" w:rsidRDefault="00736E5E">
      <w:pPr>
        <w:pStyle w:val="12"/>
        <w:ind w:left="280" w:hanging="280"/>
        <w:rPr>
          <w:del w:id="593" w:author="User" w:date="2021-09-13T10:57:00Z"/>
          <w:rFonts w:hint="eastAsia"/>
        </w:rPr>
      </w:pPr>
    </w:p>
    <w:p w14:paraId="66F55BAB" w14:textId="7CAD26D3" w:rsidR="00064340" w:rsidDel="00064340" w:rsidRDefault="00064340">
      <w:pPr>
        <w:pStyle w:val="12"/>
        <w:ind w:left="280" w:hanging="280"/>
        <w:rPr>
          <w:del w:id="594" w:author="User" w:date="2021-09-13T10:29:00Z"/>
          <w:rFonts w:hint="eastAsia"/>
        </w:rPr>
      </w:pPr>
    </w:p>
    <w:p w14:paraId="3E950570" w14:textId="6BB7457F" w:rsidR="00064340" w:rsidDel="00064340" w:rsidRDefault="00064340">
      <w:pPr>
        <w:pStyle w:val="12"/>
        <w:ind w:left="280" w:hanging="280"/>
        <w:rPr>
          <w:del w:id="595" w:author="User" w:date="2021-09-13T10:27:00Z"/>
          <w:rFonts w:hint="eastAsia"/>
        </w:rPr>
      </w:pPr>
    </w:p>
    <w:p w14:paraId="5F2C7D7A" w14:textId="774D3E1D" w:rsidR="00064340" w:rsidDel="00064340" w:rsidRDefault="00064340">
      <w:pPr>
        <w:pStyle w:val="12"/>
        <w:ind w:left="280" w:hanging="280"/>
        <w:rPr>
          <w:del w:id="596" w:author="User" w:date="2021-09-13T10:24:00Z"/>
          <w:rFonts w:hint="eastAsia"/>
        </w:rPr>
      </w:pPr>
    </w:p>
    <w:p w14:paraId="02F8D04E" w14:textId="12C9282C" w:rsidR="0080393E" w:rsidDel="0080393E" w:rsidRDefault="0080393E" w:rsidP="00BD2A8E">
      <w:pPr>
        <w:ind w:left="280" w:hanging="280"/>
        <w:rPr>
          <w:del w:id="597" w:author="User" w:date="2021-09-13T10:04:00Z"/>
          <w:rFonts w:hint="eastAsia"/>
          <w:noProof/>
        </w:rPr>
      </w:pPr>
    </w:p>
    <w:p w14:paraId="084D35CA" w14:textId="67C17029" w:rsidR="00590F6D" w:rsidRPr="003E6DC2" w:rsidRDefault="0080393E" w:rsidP="00BD2A8E">
      <w:pPr>
        <w:ind w:left="280" w:hanging="280"/>
        <w:rPr>
          <w:rStyle w:val="a6"/>
          <w:rFonts w:ascii="標楷體" w:hAnsi="標楷體"/>
          <w:b w:val="0"/>
          <w:bCs w:val="0"/>
          <w:noProof/>
          <w:color w:val="000000" w:themeColor="text1"/>
          <w:szCs w:val="32"/>
          <w:bdr w:val="none" w:sz="0" w:space="0" w:color="auto"/>
          <w14:scene3d>
            <w14:camera w14:prst="orthographicFront"/>
            <w14:lightRig w14:rig="threePt" w14:dir="t">
              <w14:rot w14:lat="0" w14:lon="0" w14:rev="0"/>
            </w14:lightRig>
          </w14:scene3d>
        </w:rPr>
      </w:pPr>
      <w:ins w:id="598" w:author="User" w:date="2021-09-13T10:04:00Z">
        <w:r>
          <w:rPr>
            <w:rStyle w:val="a6"/>
            <w:rFonts w:ascii="標楷體" w:hAnsi="標楷體"/>
            <w:bCs w:val="0"/>
            <w:noProof/>
            <w:color w:val="000000" w:themeColor="text1"/>
            <w:szCs w:val="32"/>
            <w:bdr w:val="none" w:sz="0" w:space="0" w:color="auto"/>
            <w14:scene3d>
              <w14:camera w14:prst="orthographicFront"/>
              <w14:lightRig w14:rig="threePt" w14:dir="t">
                <w14:rot w14:lat="0" w14:lon="0" w14:rev="0"/>
              </w14:lightRig>
            </w14:scene3d>
          </w:rPr>
          <w:fldChar w:fldCharType="end"/>
        </w:r>
      </w:ins>
    </w:p>
    <w:p w14:paraId="2D5A7BDA" w14:textId="77777777" w:rsidR="00590F6D" w:rsidRPr="003E6DC2" w:rsidRDefault="00590F6D">
      <w:pPr>
        <w:ind w:left="280" w:hanging="280"/>
        <w:rPr>
          <w:rStyle w:val="a6"/>
          <w:rFonts w:ascii="標楷體" w:hAnsi="標楷體"/>
          <w:b w:val="0"/>
          <w:bCs w:val="0"/>
          <w:noProof/>
          <w:color w:val="000000" w:themeColor="text1"/>
          <w:szCs w:val="32"/>
          <w:bdr w:val="none" w:sz="0" w:space="0" w:color="auto"/>
          <w14:scene3d>
            <w14:camera w14:prst="orthographicFront"/>
            <w14:lightRig w14:rig="threePt" w14:dir="t">
              <w14:rot w14:lat="0" w14:lon="0" w14:rev="0"/>
            </w14:lightRig>
          </w14:scene3d>
        </w:rPr>
      </w:pPr>
      <w:r w:rsidRPr="003E6DC2">
        <w:rPr>
          <w:rStyle w:val="a6"/>
          <w:rFonts w:ascii="標楷體" w:hAnsi="標楷體"/>
          <w:b w:val="0"/>
          <w:bCs w:val="0"/>
          <w:noProof/>
          <w:color w:val="000000" w:themeColor="text1"/>
          <w:szCs w:val="32"/>
          <w:bdr w:val="none" w:sz="0" w:space="0" w:color="auto"/>
          <w14:scene3d>
            <w14:camera w14:prst="orthographicFront"/>
            <w14:lightRig w14:rig="threePt" w14:dir="t">
              <w14:rot w14:lat="0" w14:lon="0" w14:rev="0"/>
            </w14:lightRig>
          </w14:scene3d>
        </w:rPr>
        <w:br w:type="page"/>
      </w:r>
    </w:p>
    <w:p w14:paraId="5F8080B1" w14:textId="77777777" w:rsidR="00B851E0" w:rsidRPr="003E6DC2" w:rsidRDefault="00B851E0" w:rsidP="00BD2A8E">
      <w:pPr>
        <w:ind w:left="280" w:hanging="280"/>
        <w:rPr>
          <w:rStyle w:val="a6"/>
          <w:rFonts w:ascii="標楷體" w:hAnsi="標楷體"/>
          <w:b w:val="0"/>
          <w:bCs w:val="0"/>
          <w:color w:val="000000" w:themeColor="text1"/>
        </w:rPr>
      </w:pPr>
    </w:p>
    <w:p w14:paraId="64533D2E" w14:textId="77777777" w:rsidR="00C557F4" w:rsidRPr="00C557F4" w:rsidRDefault="00DB6966">
      <w:pPr>
        <w:ind w:left="280" w:hanging="280"/>
        <w:jc w:val="center"/>
        <w:rPr>
          <w:ins w:id="599" w:author="User" w:date="2021-08-08T14:04:00Z"/>
          <w:rStyle w:val="a6"/>
          <w:rFonts w:ascii="標楷體" w:hAnsi="標楷體" w:hint="eastAsia"/>
          <w:b w:val="0"/>
          <w:bCs w:val="0"/>
          <w:color w:val="000000" w:themeColor="text1"/>
          <w:rPrChange w:id="600" w:author="User" w:date="2021-08-08T14:04:00Z">
            <w:rPr>
              <w:ins w:id="601" w:author="User" w:date="2021-08-08T14:04:00Z"/>
              <w:rStyle w:val="a6"/>
              <w:rFonts w:asciiTheme="majorHAnsi" w:eastAsiaTheme="minorEastAsia" w:hAnsiTheme="majorHAnsi" w:hint="eastAsia"/>
              <w:b w:val="0"/>
              <w:bCs w:val="0"/>
              <w:noProof w:val="0"/>
              <w:color w:val="000000" w:themeColor="text1"/>
              <w:sz w:val="28"/>
            </w:rPr>
          </w:rPrChange>
        </w:rPr>
        <w:pPrChange w:id="602" w:author="User" w:date="2021-08-08T14:04:00Z">
          <w:pPr>
            <w:pStyle w:val="afc"/>
            <w:tabs>
              <w:tab w:val="right" w:leader="dot" w:pos="9060"/>
            </w:tabs>
            <w:ind w:left="960" w:hanging="960"/>
          </w:pPr>
        </w:pPrChange>
      </w:pPr>
      <w:bookmarkStart w:id="603" w:name="_Toc78975606"/>
      <w:r w:rsidRPr="00C557F4">
        <w:rPr>
          <w:rStyle w:val="a6"/>
          <w:rFonts w:ascii="標楷體" w:hAnsi="標楷體" w:hint="eastAsia"/>
          <w:b w:val="0"/>
          <w:bCs w:val="0"/>
          <w:color w:val="000000" w:themeColor="text1"/>
          <w:rPrChange w:id="604" w:author="User" w:date="2021-08-08T14:04:00Z">
            <w:rPr>
              <w:rStyle w:val="a6"/>
              <w:rFonts w:hint="eastAsia"/>
              <w:b w:val="0"/>
              <w:bCs w:val="0"/>
              <w:color w:val="000000" w:themeColor="text1"/>
            </w:rPr>
          </w:rPrChange>
        </w:rPr>
        <w:t>圖</w:t>
      </w:r>
      <w:r w:rsidR="00B851E0" w:rsidRPr="00C557F4">
        <w:rPr>
          <w:rStyle w:val="a6"/>
          <w:rFonts w:ascii="標楷體" w:hAnsi="標楷體" w:hint="eastAsia"/>
          <w:b w:val="0"/>
          <w:bCs w:val="0"/>
          <w:color w:val="000000" w:themeColor="text1"/>
          <w:rPrChange w:id="605" w:author="User" w:date="2021-08-08T14:04:00Z">
            <w:rPr>
              <w:rStyle w:val="a6"/>
              <w:rFonts w:hint="eastAsia"/>
              <w:b w:val="0"/>
              <w:bCs w:val="0"/>
              <w:color w:val="000000" w:themeColor="text1"/>
            </w:rPr>
          </w:rPrChange>
        </w:rPr>
        <w:t>目錄</w:t>
      </w:r>
      <w:bookmarkStart w:id="606" w:name="_Toc60996052"/>
      <w:bookmarkStart w:id="607" w:name="_Toc60996340"/>
      <w:bookmarkStart w:id="608" w:name="_Toc60997415"/>
      <w:bookmarkStart w:id="609" w:name="_Toc60996053"/>
      <w:bookmarkStart w:id="610" w:name="_Toc60996341"/>
      <w:bookmarkStart w:id="611" w:name="_Toc60997416"/>
      <w:bookmarkEnd w:id="603"/>
      <w:bookmarkEnd w:id="606"/>
      <w:bookmarkEnd w:id="607"/>
      <w:bookmarkEnd w:id="608"/>
      <w:bookmarkEnd w:id="609"/>
      <w:bookmarkEnd w:id="610"/>
      <w:bookmarkEnd w:id="611"/>
    </w:p>
    <w:p w14:paraId="19F90082" w14:textId="6361346F" w:rsidR="00853FBC" w:rsidRDefault="005D5617">
      <w:pPr>
        <w:pStyle w:val="afc"/>
        <w:tabs>
          <w:tab w:val="right" w:leader="dot" w:pos="9060"/>
        </w:tabs>
        <w:ind w:left="960" w:hanging="960"/>
        <w:rPr>
          <w:ins w:id="612" w:author="User" w:date="2021-10-22T10:46:00Z"/>
          <w:rFonts w:asciiTheme="minorHAnsi" w:eastAsiaTheme="minorEastAsia" w:hAnsiTheme="minorHAnsi" w:cstheme="minorBidi" w:hint="eastAsia"/>
          <w:kern w:val="2"/>
          <w:szCs w:val="22"/>
          <w:bdr w:val="none" w:sz="0" w:space="0" w:color="auto"/>
        </w:rPr>
      </w:pPr>
      <w:r w:rsidRPr="003E6DC2">
        <w:rPr>
          <w:rStyle w:val="a6"/>
          <w:b w:val="0"/>
          <w:bCs w:val="0"/>
          <w:color w:val="000000" w:themeColor="text1"/>
        </w:rPr>
        <w:fldChar w:fldCharType="begin"/>
      </w:r>
      <w:r w:rsidRPr="003E6DC2">
        <w:rPr>
          <w:rStyle w:val="a6"/>
          <w:b w:val="0"/>
          <w:bCs w:val="0"/>
          <w:color w:val="000000" w:themeColor="text1"/>
        </w:rPr>
        <w:instrText xml:space="preserve"> TOC \f F \h \z \t "cjk" \c "圖" </w:instrText>
      </w:r>
      <w:r w:rsidRPr="003E6DC2">
        <w:rPr>
          <w:rStyle w:val="a6"/>
          <w:b w:val="0"/>
          <w:bCs w:val="0"/>
          <w:color w:val="000000" w:themeColor="text1"/>
        </w:rPr>
        <w:fldChar w:fldCharType="separate"/>
      </w:r>
      <w:ins w:id="613" w:author="User" w:date="2021-10-22T10:46:00Z">
        <w:r w:rsidR="00853FBC" w:rsidRPr="00CB7393">
          <w:rPr>
            <w:rStyle w:val="a4"/>
          </w:rPr>
          <w:fldChar w:fldCharType="begin"/>
        </w:r>
        <w:r w:rsidR="00853FBC" w:rsidRPr="00CB7393">
          <w:rPr>
            <w:rStyle w:val="a4"/>
          </w:rPr>
          <w:instrText xml:space="preserve"> </w:instrText>
        </w:r>
        <w:r w:rsidR="00853FBC">
          <w:instrText>HYPERLINK \l "_Toc85792017"</w:instrText>
        </w:r>
        <w:r w:rsidR="00853FBC" w:rsidRPr="00CB7393">
          <w:rPr>
            <w:rStyle w:val="a4"/>
          </w:rPr>
          <w:instrText xml:space="preserve"> </w:instrText>
        </w:r>
        <w:r w:rsidR="00853FBC" w:rsidRPr="00CB7393">
          <w:rPr>
            <w:rStyle w:val="a4"/>
          </w:rPr>
          <w:fldChar w:fldCharType="separate"/>
        </w:r>
        <w:r w:rsidR="00853FBC" w:rsidRPr="00CB7393">
          <w:rPr>
            <w:rStyle w:val="a4"/>
            <w:rFonts w:hint="eastAsia"/>
          </w:rPr>
          <w:t>圖</w:t>
        </w:r>
        <w:r w:rsidR="00853FBC" w:rsidRPr="00CB7393">
          <w:rPr>
            <w:rStyle w:val="a4"/>
          </w:rPr>
          <w:t xml:space="preserve"> </w:t>
        </w:r>
        <w:r w:rsidR="00853FBC" w:rsidRPr="00CB7393">
          <w:rPr>
            <w:rStyle w:val="a4"/>
            <w:rFonts w:hint="eastAsia"/>
          </w:rPr>
          <w:t>一：本案整體目標圖</w:t>
        </w:r>
        <w:r w:rsidR="00853FBC">
          <w:rPr>
            <w:webHidden/>
          </w:rPr>
          <w:tab/>
        </w:r>
        <w:r w:rsidR="00853FBC">
          <w:rPr>
            <w:webHidden/>
          </w:rPr>
          <w:fldChar w:fldCharType="begin"/>
        </w:r>
        <w:r w:rsidR="00853FBC">
          <w:rPr>
            <w:webHidden/>
          </w:rPr>
          <w:instrText xml:space="preserve"> PAGEREF _Toc85792017 \h </w:instrText>
        </w:r>
      </w:ins>
      <w:r w:rsidR="00853FBC">
        <w:rPr>
          <w:webHidden/>
        </w:rPr>
      </w:r>
      <w:r w:rsidR="00853FBC">
        <w:rPr>
          <w:webHidden/>
        </w:rPr>
        <w:fldChar w:fldCharType="separate"/>
      </w:r>
      <w:ins w:id="614" w:author="User" w:date="2021-10-22T10:47:00Z">
        <w:r w:rsidR="00853FBC">
          <w:rPr>
            <w:webHidden/>
          </w:rPr>
          <w:t>8</w:t>
        </w:r>
      </w:ins>
      <w:ins w:id="615" w:author="User" w:date="2021-10-22T10:46:00Z">
        <w:r w:rsidR="00853FBC">
          <w:rPr>
            <w:webHidden/>
          </w:rPr>
          <w:fldChar w:fldCharType="end"/>
        </w:r>
        <w:r w:rsidR="00853FBC" w:rsidRPr="00CB7393">
          <w:rPr>
            <w:rStyle w:val="a4"/>
          </w:rPr>
          <w:fldChar w:fldCharType="end"/>
        </w:r>
      </w:ins>
    </w:p>
    <w:p w14:paraId="00953C91" w14:textId="6C8DB56D" w:rsidR="00853FBC" w:rsidRDefault="00853FBC">
      <w:pPr>
        <w:pStyle w:val="afc"/>
        <w:tabs>
          <w:tab w:val="right" w:leader="dot" w:pos="9060"/>
        </w:tabs>
        <w:ind w:left="960" w:hanging="960"/>
        <w:rPr>
          <w:ins w:id="616" w:author="User" w:date="2021-10-22T10:46:00Z"/>
          <w:rFonts w:asciiTheme="minorHAnsi" w:eastAsiaTheme="minorEastAsia" w:hAnsiTheme="minorHAnsi" w:cstheme="minorBidi" w:hint="eastAsia"/>
          <w:kern w:val="2"/>
          <w:szCs w:val="22"/>
          <w:bdr w:val="none" w:sz="0" w:space="0" w:color="auto"/>
        </w:rPr>
      </w:pPr>
      <w:ins w:id="617" w:author="User" w:date="2021-10-22T10:46:00Z">
        <w:r w:rsidRPr="00CB7393">
          <w:rPr>
            <w:rStyle w:val="a4"/>
          </w:rPr>
          <w:fldChar w:fldCharType="begin"/>
        </w:r>
        <w:r w:rsidRPr="00CB7393">
          <w:rPr>
            <w:rStyle w:val="a4"/>
          </w:rPr>
          <w:instrText xml:space="preserve"> </w:instrText>
        </w:r>
        <w:r>
          <w:instrText>HYPERLINK \l "_Toc85792018"</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w:t>
        </w:r>
        <w:r w:rsidRPr="00CB7393">
          <w:rPr>
            <w:rStyle w:val="a4"/>
          </w:rPr>
          <w:t>110</w:t>
        </w:r>
        <w:r w:rsidRPr="00CB7393">
          <w:rPr>
            <w:rStyle w:val="a4"/>
            <w:rFonts w:hint="eastAsia"/>
          </w:rPr>
          <w:t>年度台南市道路巡查缺失智能辨識系統建置架構圖</w:t>
        </w:r>
        <w:r>
          <w:rPr>
            <w:webHidden/>
          </w:rPr>
          <w:tab/>
        </w:r>
        <w:r>
          <w:rPr>
            <w:webHidden/>
          </w:rPr>
          <w:fldChar w:fldCharType="begin"/>
        </w:r>
        <w:r>
          <w:rPr>
            <w:webHidden/>
          </w:rPr>
          <w:instrText xml:space="preserve"> PAGEREF _Toc85792018 \h </w:instrText>
        </w:r>
      </w:ins>
      <w:r>
        <w:rPr>
          <w:webHidden/>
        </w:rPr>
      </w:r>
      <w:r>
        <w:rPr>
          <w:webHidden/>
        </w:rPr>
        <w:fldChar w:fldCharType="separate"/>
      </w:r>
      <w:ins w:id="618" w:author="User" w:date="2021-10-22T10:47:00Z">
        <w:r>
          <w:rPr>
            <w:webHidden/>
          </w:rPr>
          <w:t>10</w:t>
        </w:r>
      </w:ins>
      <w:ins w:id="619" w:author="User" w:date="2021-10-22T10:46:00Z">
        <w:r>
          <w:rPr>
            <w:webHidden/>
          </w:rPr>
          <w:fldChar w:fldCharType="end"/>
        </w:r>
        <w:r w:rsidRPr="00CB7393">
          <w:rPr>
            <w:rStyle w:val="a4"/>
          </w:rPr>
          <w:fldChar w:fldCharType="end"/>
        </w:r>
      </w:ins>
    </w:p>
    <w:p w14:paraId="78414922" w14:textId="32F11842" w:rsidR="00853FBC" w:rsidRDefault="00853FBC">
      <w:pPr>
        <w:pStyle w:val="afc"/>
        <w:tabs>
          <w:tab w:val="right" w:leader="dot" w:pos="9060"/>
        </w:tabs>
        <w:ind w:left="960" w:hanging="960"/>
        <w:rPr>
          <w:ins w:id="620" w:author="User" w:date="2021-10-22T10:46:00Z"/>
          <w:rFonts w:asciiTheme="minorHAnsi" w:eastAsiaTheme="minorEastAsia" w:hAnsiTheme="minorHAnsi" w:cstheme="minorBidi" w:hint="eastAsia"/>
          <w:kern w:val="2"/>
          <w:szCs w:val="22"/>
          <w:bdr w:val="none" w:sz="0" w:space="0" w:color="auto"/>
        </w:rPr>
      </w:pPr>
      <w:ins w:id="621" w:author="User" w:date="2021-10-22T10:46:00Z">
        <w:r w:rsidRPr="00CB7393">
          <w:rPr>
            <w:rStyle w:val="a4"/>
          </w:rPr>
          <w:fldChar w:fldCharType="begin"/>
        </w:r>
        <w:r w:rsidRPr="00CB7393">
          <w:rPr>
            <w:rStyle w:val="a4"/>
          </w:rPr>
          <w:instrText xml:space="preserve"> </w:instrText>
        </w:r>
        <w:r>
          <w:instrText>HYPERLINK \l "_Toc85792019"</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三：系統軟體及資料庫開發建置架構圖</w:t>
        </w:r>
        <w:r>
          <w:rPr>
            <w:webHidden/>
          </w:rPr>
          <w:tab/>
        </w:r>
        <w:r>
          <w:rPr>
            <w:webHidden/>
          </w:rPr>
          <w:fldChar w:fldCharType="begin"/>
        </w:r>
        <w:r>
          <w:rPr>
            <w:webHidden/>
          </w:rPr>
          <w:instrText xml:space="preserve"> PAGEREF _Toc85792019 \h </w:instrText>
        </w:r>
      </w:ins>
      <w:r>
        <w:rPr>
          <w:webHidden/>
        </w:rPr>
      </w:r>
      <w:r>
        <w:rPr>
          <w:webHidden/>
        </w:rPr>
        <w:fldChar w:fldCharType="separate"/>
      </w:r>
      <w:ins w:id="622" w:author="User" w:date="2021-10-22T10:47:00Z">
        <w:r>
          <w:rPr>
            <w:webHidden/>
          </w:rPr>
          <w:t>12</w:t>
        </w:r>
      </w:ins>
      <w:ins w:id="623" w:author="User" w:date="2021-10-22T10:46:00Z">
        <w:r>
          <w:rPr>
            <w:webHidden/>
          </w:rPr>
          <w:fldChar w:fldCharType="end"/>
        </w:r>
        <w:r w:rsidRPr="00CB7393">
          <w:rPr>
            <w:rStyle w:val="a4"/>
          </w:rPr>
          <w:fldChar w:fldCharType="end"/>
        </w:r>
      </w:ins>
    </w:p>
    <w:p w14:paraId="7B9FA1F9" w14:textId="3592665A" w:rsidR="00853FBC" w:rsidRDefault="00853FBC">
      <w:pPr>
        <w:pStyle w:val="afc"/>
        <w:tabs>
          <w:tab w:val="right" w:leader="dot" w:pos="9060"/>
        </w:tabs>
        <w:ind w:left="960" w:hanging="960"/>
        <w:rPr>
          <w:ins w:id="624" w:author="User" w:date="2021-10-22T10:46:00Z"/>
          <w:rFonts w:asciiTheme="minorHAnsi" w:eastAsiaTheme="minorEastAsia" w:hAnsiTheme="minorHAnsi" w:cstheme="minorBidi" w:hint="eastAsia"/>
          <w:kern w:val="2"/>
          <w:szCs w:val="22"/>
          <w:bdr w:val="none" w:sz="0" w:space="0" w:color="auto"/>
        </w:rPr>
      </w:pPr>
      <w:ins w:id="625" w:author="User" w:date="2021-10-22T10:46:00Z">
        <w:r w:rsidRPr="00CB7393">
          <w:rPr>
            <w:rStyle w:val="a4"/>
          </w:rPr>
          <w:fldChar w:fldCharType="begin"/>
        </w:r>
        <w:r w:rsidRPr="00CB7393">
          <w:rPr>
            <w:rStyle w:val="a4"/>
          </w:rPr>
          <w:instrText xml:space="preserve"> </w:instrText>
        </w:r>
        <w:r>
          <w:instrText>HYPERLINK \l "_Toc85792020"</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四：</w:t>
        </w:r>
        <w:r w:rsidRPr="00CB7393">
          <w:rPr>
            <w:rStyle w:val="a4"/>
          </w:rPr>
          <w:t>AI</w:t>
        </w:r>
        <w:r w:rsidRPr="00CB7393">
          <w:rPr>
            <w:rStyle w:val="a4"/>
            <w:rFonts w:hint="eastAsia"/>
          </w:rPr>
          <w:t>道路巡查（車機）軟體系統架構圖</w:t>
        </w:r>
        <w:r>
          <w:rPr>
            <w:webHidden/>
          </w:rPr>
          <w:tab/>
        </w:r>
        <w:r>
          <w:rPr>
            <w:webHidden/>
          </w:rPr>
          <w:fldChar w:fldCharType="begin"/>
        </w:r>
        <w:r>
          <w:rPr>
            <w:webHidden/>
          </w:rPr>
          <w:instrText xml:space="preserve"> PAGEREF _Toc85792020 \h </w:instrText>
        </w:r>
      </w:ins>
      <w:r>
        <w:rPr>
          <w:webHidden/>
        </w:rPr>
      </w:r>
      <w:r>
        <w:rPr>
          <w:webHidden/>
        </w:rPr>
        <w:fldChar w:fldCharType="separate"/>
      </w:r>
      <w:ins w:id="626" w:author="User" w:date="2021-10-22T10:47:00Z">
        <w:r>
          <w:rPr>
            <w:webHidden/>
          </w:rPr>
          <w:t>12</w:t>
        </w:r>
      </w:ins>
      <w:ins w:id="627" w:author="User" w:date="2021-10-22T10:46:00Z">
        <w:r>
          <w:rPr>
            <w:webHidden/>
          </w:rPr>
          <w:fldChar w:fldCharType="end"/>
        </w:r>
        <w:r w:rsidRPr="00CB7393">
          <w:rPr>
            <w:rStyle w:val="a4"/>
          </w:rPr>
          <w:fldChar w:fldCharType="end"/>
        </w:r>
      </w:ins>
    </w:p>
    <w:p w14:paraId="3615C62B" w14:textId="1BDC0BC3" w:rsidR="00853FBC" w:rsidRDefault="00853FBC">
      <w:pPr>
        <w:pStyle w:val="afc"/>
        <w:tabs>
          <w:tab w:val="right" w:leader="dot" w:pos="9060"/>
        </w:tabs>
        <w:ind w:left="960" w:hanging="960"/>
        <w:rPr>
          <w:ins w:id="628" w:author="User" w:date="2021-10-22T10:46:00Z"/>
          <w:rFonts w:asciiTheme="minorHAnsi" w:eastAsiaTheme="minorEastAsia" w:hAnsiTheme="minorHAnsi" w:cstheme="minorBidi" w:hint="eastAsia"/>
          <w:kern w:val="2"/>
          <w:szCs w:val="22"/>
          <w:bdr w:val="none" w:sz="0" w:space="0" w:color="auto"/>
        </w:rPr>
      </w:pPr>
      <w:ins w:id="629" w:author="User" w:date="2021-10-22T10:46:00Z">
        <w:r w:rsidRPr="00CB7393">
          <w:rPr>
            <w:rStyle w:val="a4"/>
          </w:rPr>
          <w:fldChar w:fldCharType="begin"/>
        </w:r>
        <w:r w:rsidRPr="00CB7393">
          <w:rPr>
            <w:rStyle w:val="a4"/>
          </w:rPr>
          <w:instrText xml:space="preserve"> </w:instrText>
        </w:r>
        <w:r>
          <w:instrText>HYPERLINK "Z:\\8</w:instrText>
        </w:r>
        <w:r>
          <w:rPr>
            <w:rFonts w:hint="eastAsia"/>
          </w:rPr>
          <w:instrText>業務專區</w:instrText>
        </w:r>
        <w:r>
          <w:instrText>\\4</w:instrText>
        </w:r>
        <w:r>
          <w:rPr>
            <w:rFonts w:hint="eastAsia"/>
          </w:rPr>
          <w:instrText>標案</w:instrText>
        </w:r>
        <w:r>
          <w:instrText xml:space="preserve">\\110 </w:instrText>
        </w:r>
        <w:r>
          <w:rPr>
            <w:rFonts w:hint="eastAsia"/>
          </w:rPr>
          <w:instrText>年度臺南市道路巡查缺失智能辨識系統建置案</w:instrText>
        </w:r>
        <w:r>
          <w:instrText>\\110</w:instrText>
        </w:r>
        <w:r>
          <w:rPr>
            <w:rFonts w:hint="eastAsia"/>
          </w:rPr>
          <w:instrText>年臺南市道路巡查缺失智能辨識系統建置工作計畫書</w:instrText>
        </w:r>
        <w:r>
          <w:instrText>-</w:instrText>
        </w:r>
        <w:r>
          <w:rPr>
            <w:rFonts w:hint="eastAsia"/>
          </w:rPr>
          <w:instrText>第一版</w:instrText>
        </w:r>
        <w:r>
          <w:instrText>(</w:instrText>
        </w:r>
        <w:r>
          <w:rPr>
            <w:rFonts w:hint="eastAsia"/>
          </w:rPr>
          <w:instrText>打印版</w:instrText>
        </w:r>
        <w:r>
          <w:instrText>)\\1.</w:instrText>
        </w:r>
        <w:r>
          <w:rPr>
            <w:rFonts w:hint="eastAsia"/>
          </w:rPr>
          <w:instrText>送印</w:instrText>
        </w:r>
        <w:r>
          <w:instrText>-</w:instrText>
        </w:r>
        <w:r>
          <w:rPr>
            <w:rFonts w:hint="eastAsia"/>
          </w:rPr>
          <w:instrText>第一期</w:instrText>
        </w:r>
        <w:r>
          <w:instrText xml:space="preserve"> 110</w:instrText>
        </w:r>
        <w:r>
          <w:rPr>
            <w:rFonts w:hint="eastAsia"/>
          </w:rPr>
          <w:instrText>年臺南市道路巡查缺失智能辨識系統建置工作計畫書</w:instrText>
        </w:r>
        <w:r>
          <w:instrText>\\110</w:instrText>
        </w:r>
        <w:r>
          <w:rPr>
            <w:rFonts w:hint="eastAsia"/>
          </w:rPr>
          <w:instrText>年臺南市道路巡查缺失智能辨識系統建置工作計畫書</w:instrText>
        </w:r>
        <w:r>
          <w:instrText>-</w:instrText>
        </w:r>
        <w:r>
          <w:rPr>
            <w:rFonts w:hint="eastAsia"/>
          </w:rPr>
          <w:instrText>更新</w:instrText>
        </w:r>
        <w:r>
          <w:instrText>2</w:instrText>
        </w:r>
        <w:r>
          <w:rPr>
            <w:rFonts w:hint="eastAsia"/>
          </w:rPr>
          <w:instrText>無頁首尾</w:instrText>
        </w:r>
        <w:r>
          <w:instrText>.docx" \l "_Toc85792021"</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五：援多點巡查資料回傳示意</w:t>
        </w:r>
        <w:r>
          <w:rPr>
            <w:webHidden/>
          </w:rPr>
          <w:tab/>
        </w:r>
        <w:r>
          <w:rPr>
            <w:webHidden/>
          </w:rPr>
          <w:fldChar w:fldCharType="begin"/>
        </w:r>
        <w:r>
          <w:rPr>
            <w:webHidden/>
          </w:rPr>
          <w:instrText xml:space="preserve"> PAGEREF _Toc85792021 \h </w:instrText>
        </w:r>
      </w:ins>
      <w:r>
        <w:rPr>
          <w:webHidden/>
        </w:rPr>
      </w:r>
      <w:r>
        <w:rPr>
          <w:webHidden/>
        </w:rPr>
        <w:fldChar w:fldCharType="separate"/>
      </w:r>
      <w:ins w:id="630" w:author="User" w:date="2021-10-22T10:47:00Z">
        <w:r>
          <w:rPr>
            <w:webHidden/>
          </w:rPr>
          <w:t>12</w:t>
        </w:r>
      </w:ins>
      <w:ins w:id="631" w:author="User" w:date="2021-10-22T10:46:00Z">
        <w:r>
          <w:rPr>
            <w:webHidden/>
          </w:rPr>
          <w:fldChar w:fldCharType="end"/>
        </w:r>
        <w:r w:rsidRPr="00CB7393">
          <w:rPr>
            <w:rStyle w:val="a4"/>
          </w:rPr>
          <w:fldChar w:fldCharType="end"/>
        </w:r>
      </w:ins>
    </w:p>
    <w:p w14:paraId="7C602B12" w14:textId="3EA64CEA" w:rsidR="00853FBC" w:rsidRDefault="00853FBC">
      <w:pPr>
        <w:pStyle w:val="afc"/>
        <w:tabs>
          <w:tab w:val="right" w:leader="dot" w:pos="9060"/>
        </w:tabs>
        <w:ind w:left="960" w:hanging="960"/>
        <w:rPr>
          <w:ins w:id="632" w:author="User" w:date="2021-10-22T10:46:00Z"/>
          <w:rFonts w:asciiTheme="minorHAnsi" w:eastAsiaTheme="minorEastAsia" w:hAnsiTheme="minorHAnsi" w:cstheme="minorBidi" w:hint="eastAsia"/>
          <w:kern w:val="2"/>
          <w:szCs w:val="22"/>
          <w:bdr w:val="none" w:sz="0" w:space="0" w:color="auto"/>
        </w:rPr>
      </w:pPr>
      <w:ins w:id="633" w:author="User" w:date="2021-10-22T10:46:00Z">
        <w:r w:rsidRPr="00CB7393">
          <w:rPr>
            <w:rStyle w:val="a4"/>
          </w:rPr>
          <w:fldChar w:fldCharType="begin"/>
        </w:r>
        <w:r w:rsidRPr="00CB7393">
          <w:rPr>
            <w:rStyle w:val="a4"/>
          </w:rPr>
          <w:instrText xml:space="preserve"> </w:instrText>
        </w:r>
        <w:r>
          <w:instrText>HYPERLINK \l "_Toc85792022"</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六：車機支援不同的硬體示意圖</w:t>
        </w:r>
        <w:r>
          <w:rPr>
            <w:webHidden/>
          </w:rPr>
          <w:tab/>
        </w:r>
        <w:r>
          <w:rPr>
            <w:webHidden/>
          </w:rPr>
          <w:fldChar w:fldCharType="begin"/>
        </w:r>
        <w:r>
          <w:rPr>
            <w:webHidden/>
          </w:rPr>
          <w:instrText xml:space="preserve"> PAGEREF _Toc85792022 \h </w:instrText>
        </w:r>
      </w:ins>
      <w:r>
        <w:rPr>
          <w:webHidden/>
        </w:rPr>
      </w:r>
      <w:r>
        <w:rPr>
          <w:webHidden/>
        </w:rPr>
        <w:fldChar w:fldCharType="separate"/>
      </w:r>
      <w:ins w:id="634" w:author="User" w:date="2021-10-22T10:47:00Z">
        <w:r>
          <w:rPr>
            <w:webHidden/>
          </w:rPr>
          <w:t>13</w:t>
        </w:r>
      </w:ins>
      <w:ins w:id="635" w:author="User" w:date="2021-10-22T10:46:00Z">
        <w:r>
          <w:rPr>
            <w:webHidden/>
          </w:rPr>
          <w:fldChar w:fldCharType="end"/>
        </w:r>
        <w:r w:rsidRPr="00CB7393">
          <w:rPr>
            <w:rStyle w:val="a4"/>
          </w:rPr>
          <w:fldChar w:fldCharType="end"/>
        </w:r>
      </w:ins>
    </w:p>
    <w:p w14:paraId="10614E5F" w14:textId="3FC6099F" w:rsidR="00853FBC" w:rsidRDefault="00853FBC">
      <w:pPr>
        <w:pStyle w:val="afc"/>
        <w:tabs>
          <w:tab w:val="right" w:leader="dot" w:pos="9060"/>
        </w:tabs>
        <w:ind w:left="960" w:hanging="960"/>
        <w:rPr>
          <w:ins w:id="636" w:author="User" w:date="2021-10-22T10:46:00Z"/>
          <w:rFonts w:asciiTheme="minorHAnsi" w:eastAsiaTheme="minorEastAsia" w:hAnsiTheme="minorHAnsi" w:cstheme="minorBidi" w:hint="eastAsia"/>
          <w:kern w:val="2"/>
          <w:szCs w:val="22"/>
          <w:bdr w:val="none" w:sz="0" w:space="0" w:color="auto"/>
        </w:rPr>
      </w:pPr>
      <w:ins w:id="637" w:author="User" w:date="2021-10-22T10:46:00Z">
        <w:r w:rsidRPr="00CB7393">
          <w:rPr>
            <w:rStyle w:val="a4"/>
          </w:rPr>
          <w:fldChar w:fldCharType="begin"/>
        </w:r>
        <w:r w:rsidRPr="00CB7393">
          <w:rPr>
            <w:rStyle w:val="a4"/>
          </w:rPr>
          <w:instrText xml:space="preserve"> </w:instrText>
        </w:r>
        <w:r>
          <w:instrText>HYPERLINK \l "_Toc85792023"</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七：系統整體建置架構圖</w:t>
        </w:r>
        <w:r>
          <w:rPr>
            <w:webHidden/>
          </w:rPr>
          <w:tab/>
        </w:r>
        <w:r>
          <w:rPr>
            <w:webHidden/>
          </w:rPr>
          <w:fldChar w:fldCharType="begin"/>
        </w:r>
        <w:r>
          <w:rPr>
            <w:webHidden/>
          </w:rPr>
          <w:instrText xml:space="preserve"> PAGEREF _Toc85792023 \h </w:instrText>
        </w:r>
      </w:ins>
      <w:r>
        <w:rPr>
          <w:webHidden/>
        </w:rPr>
      </w:r>
      <w:r>
        <w:rPr>
          <w:webHidden/>
        </w:rPr>
        <w:fldChar w:fldCharType="separate"/>
      </w:r>
      <w:ins w:id="638" w:author="User" w:date="2021-10-22T10:47:00Z">
        <w:r>
          <w:rPr>
            <w:webHidden/>
          </w:rPr>
          <w:t>14</w:t>
        </w:r>
      </w:ins>
      <w:ins w:id="639" w:author="User" w:date="2021-10-22T10:46:00Z">
        <w:r>
          <w:rPr>
            <w:webHidden/>
          </w:rPr>
          <w:fldChar w:fldCharType="end"/>
        </w:r>
        <w:r w:rsidRPr="00CB7393">
          <w:rPr>
            <w:rStyle w:val="a4"/>
          </w:rPr>
          <w:fldChar w:fldCharType="end"/>
        </w:r>
      </w:ins>
    </w:p>
    <w:p w14:paraId="00085DAB" w14:textId="663B7BA4" w:rsidR="00853FBC" w:rsidRDefault="00853FBC">
      <w:pPr>
        <w:pStyle w:val="afc"/>
        <w:tabs>
          <w:tab w:val="right" w:leader="dot" w:pos="9060"/>
        </w:tabs>
        <w:ind w:left="960" w:hanging="960"/>
        <w:rPr>
          <w:ins w:id="640" w:author="User" w:date="2021-10-22T10:46:00Z"/>
          <w:rFonts w:asciiTheme="minorHAnsi" w:eastAsiaTheme="minorEastAsia" w:hAnsiTheme="minorHAnsi" w:cstheme="minorBidi" w:hint="eastAsia"/>
          <w:kern w:val="2"/>
          <w:szCs w:val="22"/>
          <w:bdr w:val="none" w:sz="0" w:space="0" w:color="auto"/>
        </w:rPr>
      </w:pPr>
      <w:ins w:id="641" w:author="User" w:date="2021-10-22T10:46:00Z">
        <w:r w:rsidRPr="00CB7393">
          <w:rPr>
            <w:rStyle w:val="a4"/>
          </w:rPr>
          <w:fldChar w:fldCharType="begin"/>
        </w:r>
        <w:r w:rsidRPr="00CB7393">
          <w:rPr>
            <w:rStyle w:val="a4"/>
          </w:rPr>
          <w:instrText xml:space="preserve"> </w:instrText>
        </w:r>
        <w:r>
          <w:instrText>HYPERLINK \l "_Toc85792024"</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八：本機隨時備份及異機隨時備援示意圖</w:t>
        </w:r>
        <w:r>
          <w:rPr>
            <w:webHidden/>
          </w:rPr>
          <w:tab/>
        </w:r>
        <w:r>
          <w:rPr>
            <w:webHidden/>
          </w:rPr>
          <w:fldChar w:fldCharType="begin"/>
        </w:r>
        <w:r>
          <w:rPr>
            <w:webHidden/>
          </w:rPr>
          <w:instrText xml:space="preserve"> PAGEREF _Toc85792024 \h </w:instrText>
        </w:r>
      </w:ins>
      <w:r>
        <w:rPr>
          <w:webHidden/>
        </w:rPr>
      </w:r>
      <w:r>
        <w:rPr>
          <w:webHidden/>
        </w:rPr>
        <w:fldChar w:fldCharType="separate"/>
      </w:r>
      <w:ins w:id="642" w:author="User" w:date="2021-10-22T10:47:00Z">
        <w:r>
          <w:rPr>
            <w:webHidden/>
          </w:rPr>
          <w:t>15</w:t>
        </w:r>
      </w:ins>
      <w:ins w:id="643" w:author="User" w:date="2021-10-22T10:46:00Z">
        <w:r>
          <w:rPr>
            <w:webHidden/>
          </w:rPr>
          <w:fldChar w:fldCharType="end"/>
        </w:r>
        <w:r w:rsidRPr="00CB7393">
          <w:rPr>
            <w:rStyle w:val="a4"/>
          </w:rPr>
          <w:fldChar w:fldCharType="end"/>
        </w:r>
      </w:ins>
    </w:p>
    <w:p w14:paraId="5BFE23B7" w14:textId="7F0625BF" w:rsidR="00853FBC" w:rsidRDefault="00853FBC">
      <w:pPr>
        <w:pStyle w:val="afc"/>
        <w:tabs>
          <w:tab w:val="right" w:leader="dot" w:pos="9060"/>
        </w:tabs>
        <w:ind w:left="960" w:hanging="960"/>
        <w:rPr>
          <w:ins w:id="644" w:author="User" w:date="2021-10-22T10:46:00Z"/>
          <w:rFonts w:asciiTheme="minorHAnsi" w:eastAsiaTheme="minorEastAsia" w:hAnsiTheme="minorHAnsi" w:cstheme="minorBidi" w:hint="eastAsia"/>
          <w:kern w:val="2"/>
          <w:szCs w:val="22"/>
          <w:bdr w:val="none" w:sz="0" w:space="0" w:color="auto"/>
        </w:rPr>
      </w:pPr>
      <w:ins w:id="645" w:author="User" w:date="2021-10-22T10:46:00Z">
        <w:r w:rsidRPr="00CB7393">
          <w:rPr>
            <w:rStyle w:val="a4"/>
          </w:rPr>
          <w:fldChar w:fldCharType="begin"/>
        </w:r>
        <w:r w:rsidRPr="00CB7393">
          <w:rPr>
            <w:rStyle w:val="a4"/>
          </w:rPr>
          <w:instrText xml:space="preserve"> </w:instrText>
        </w:r>
        <w:r>
          <w:instrText>HYPERLINK \l "_Toc85792025"</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九：路面缺陷影像及資料蒐集流程示意圖</w:t>
        </w:r>
        <w:r>
          <w:rPr>
            <w:webHidden/>
          </w:rPr>
          <w:tab/>
        </w:r>
        <w:r>
          <w:rPr>
            <w:webHidden/>
          </w:rPr>
          <w:fldChar w:fldCharType="begin"/>
        </w:r>
        <w:r>
          <w:rPr>
            <w:webHidden/>
          </w:rPr>
          <w:instrText xml:space="preserve"> PAGEREF _Toc85792025 \h </w:instrText>
        </w:r>
      </w:ins>
      <w:r>
        <w:rPr>
          <w:webHidden/>
        </w:rPr>
      </w:r>
      <w:r>
        <w:rPr>
          <w:webHidden/>
        </w:rPr>
        <w:fldChar w:fldCharType="separate"/>
      </w:r>
      <w:ins w:id="646" w:author="User" w:date="2021-10-22T10:47:00Z">
        <w:r>
          <w:rPr>
            <w:webHidden/>
          </w:rPr>
          <w:t>17</w:t>
        </w:r>
      </w:ins>
      <w:ins w:id="647" w:author="User" w:date="2021-10-22T10:46:00Z">
        <w:r>
          <w:rPr>
            <w:webHidden/>
          </w:rPr>
          <w:fldChar w:fldCharType="end"/>
        </w:r>
        <w:r w:rsidRPr="00CB7393">
          <w:rPr>
            <w:rStyle w:val="a4"/>
          </w:rPr>
          <w:fldChar w:fldCharType="end"/>
        </w:r>
      </w:ins>
    </w:p>
    <w:p w14:paraId="3FACFEF8" w14:textId="07FA576E" w:rsidR="00853FBC" w:rsidRDefault="00853FBC">
      <w:pPr>
        <w:pStyle w:val="afc"/>
        <w:tabs>
          <w:tab w:val="right" w:leader="dot" w:pos="9060"/>
        </w:tabs>
        <w:ind w:left="960" w:hanging="960"/>
        <w:rPr>
          <w:ins w:id="648" w:author="User" w:date="2021-10-22T10:46:00Z"/>
          <w:rFonts w:asciiTheme="minorHAnsi" w:eastAsiaTheme="minorEastAsia" w:hAnsiTheme="minorHAnsi" w:cstheme="minorBidi" w:hint="eastAsia"/>
          <w:kern w:val="2"/>
          <w:szCs w:val="22"/>
          <w:bdr w:val="none" w:sz="0" w:space="0" w:color="auto"/>
        </w:rPr>
      </w:pPr>
      <w:ins w:id="649" w:author="User" w:date="2021-10-22T10:46:00Z">
        <w:r w:rsidRPr="00CB7393">
          <w:rPr>
            <w:rStyle w:val="a4"/>
          </w:rPr>
          <w:fldChar w:fldCharType="begin"/>
        </w:r>
        <w:r w:rsidRPr="00CB7393">
          <w:rPr>
            <w:rStyle w:val="a4"/>
          </w:rPr>
          <w:instrText xml:space="preserve"> </w:instrText>
        </w:r>
        <w:r>
          <w:instrText>HYPERLINK \l "_Toc85792026"</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w:t>
        </w:r>
        <w:r w:rsidRPr="00CB7393">
          <w:rPr>
            <w:rStyle w:val="a4"/>
          </w:rPr>
          <w:t xml:space="preserve"> </w:t>
        </w:r>
        <w:r w:rsidRPr="00CB7393">
          <w:rPr>
            <w:rStyle w:val="a4"/>
            <w:rFonts w:hint="eastAsia"/>
          </w:rPr>
          <w:t>：觀網頁查詢系統實際截圖</w:t>
        </w:r>
        <w:r>
          <w:rPr>
            <w:webHidden/>
          </w:rPr>
          <w:tab/>
        </w:r>
        <w:r>
          <w:rPr>
            <w:webHidden/>
          </w:rPr>
          <w:fldChar w:fldCharType="begin"/>
        </w:r>
        <w:r>
          <w:rPr>
            <w:webHidden/>
          </w:rPr>
          <w:instrText xml:space="preserve"> PAGEREF _Toc85792026 \h </w:instrText>
        </w:r>
      </w:ins>
      <w:r>
        <w:rPr>
          <w:webHidden/>
        </w:rPr>
      </w:r>
      <w:r>
        <w:rPr>
          <w:webHidden/>
        </w:rPr>
        <w:fldChar w:fldCharType="separate"/>
      </w:r>
      <w:ins w:id="650" w:author="User" w:date="2021-10-22T10:47:00Z">
        <w:r>
          <w:rPr>
            <w:webHidden/>
          </w:rPr>
          <w:t>19</w:t>
        </w:r>
      </w:ins>
      <w:ins w:id="651" w:author="User" w:date="2021-10-22T10:46:00Z">
        <w:r>
          <w:rPr>
            <w:webHidden/>
          </w:rPr>
          <w:fldChar w:fldCharType="end"/>
        </w:r>
        <w:r w:rsidRPr="00CB7393">
          <w:rPr>
            <w:rStyle w:val="a4"/>
          </w:rPr>
          <w:fldChar w:fldCharType="end"/>
        </w:r>
      </w:ins>
    </w:p>
    <w:p w14:paraId="6ABE4F40" w14:textId="48839BF9" w:rsidR="00853FBC" w:rsidRDefault="00853FBC">
      <w:pPr>
        <w:pStyle w:val="afc"/>
        <w:tabs>
          <w:tab w:val="right" w:leader="dot" w:pos="9060"/>
        </w:tabs>
        <w:ind w:left="960" w:hanging="960"/>
        <w:rPr>
          <w:ins w:id="652" w:author="User" w:date="2021-10-22T10:46:00Z"/>
          <w:rFonts w:asciiTheme="minorHAnsi" w:eastAsiaTheme="minorEastAsia" w:hAnsiTheme="minorHAnsi" w:cstheme="minorBidi" w:hint="eastAsia"/>
          <w:kern w:val="2"/>
          <w:szCs w:val="22"/>
          <w:bdr w:val="none" w:sz="0" w:space="0" w:color="auto"/>
        </w:rPr>
      </w:pPr>
      <w:ins w:id="653" w:author="User" w:date="2021-10-22T10:46:00Z">
        <w:r w:rsidRPr="00CB7393">
          <w:rPr>
            <w:rStyle w:val="a4"/>
          </w:rPr>
          <w:fldChar w:fldCharType="begin"/>
        </w:r>
        <w:r w:rsidRPr="00CB7393">
          <w:rPr>
            <w:rStyle w:val="a4"/>
          </w:rPr>
          <w:instrText xml:space="preserve"> </w:instrText>
        </w:r>
        <w:r>
          <w:instrText>HYPERLINK \l "_Toc85792027"</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十一：直觀網頁查詢系統實際截圖</w:t>
        </w:r>
        <w:r w:rsidRPr="00CB7393">
          <w:rPr>
            <w:rStyle w:val="a4"/>
          </w:rPr>
          <w:t>1</w:t>
        </w:r>
        <w:r>
          <w:rPr>
            <w:webHidden/>
          </w:rPr>
          <w:tab/>
        </w:r>
        <w:r>
          <w:rPr>
            <w:webHidden/>
          </w:rPr>
          <w:fldChar w:fldCharType="begin"/>
        </w:r>
        <w:r>
          <w:rPr>
            <w:webHidden/>
          </w:rPr>
          <w:instrText xml:space="preserve"> PAGEREF _Toc85792027 \h </w:instrText>
        </w:r>
      </w:ins>
      <w:r>
        <w:rPr>
          <w:webHidden/>
        </w:rPr>
      </w:r>
      <w:r>
        <w:rPr>
          <w:webHidden/>
        </w:rPr>
        <w:fldChar w:fldCharType="separate"/>
      </w:r>
      <w:ins w:id="654" w:author="User" w:date="2021-10-22T10:47:00Z">
        <w:r>
          <w:rPr>
            <w:webHidden/>
          </w:rPr>
          <w:t>19</w:t>
        </w:r>
      </w:ins>
      <w:ins w:id="655" w:author="User" w:date="2021-10-22T10:46:00Z">
        <w:r>
          <w:rPr>
            <w:webHidden/>
          </w:rPr>
          <w:fldChar w:fldCharType="end"/>
        </w:r>
        <w:r w:rsidRPr="00CB7393">
          <w:rPr>
            <w:rStyle w:val="a4"/>
          </w:rPr>
          <w:fldChar w:fldCharType="end"/>
        </w:r>
      </w:ins>
    </w:p>
    <w:p w14:paraId="21F33E51" w14:textId="2A65A066" w:rsidR="00853FBC" w:rsidRDefault="00853FBC">
      <w:pPr>
        <w:pStyle w:val="afc"/>
        <w:tabs>
          <w:tab w:val="right" w:leader="dot" w:pos="9060"/>
        </w:tabs>
        <w:ind w:left="960" w:hanging="960"/>
        <w:rPr>
          <w:ins w:id="656" w:author="User" w:date="2021-10-22T10:46:00Z"/>
          <w:rFonts w:asciiTheme="minorHAnsi" w:eastAsiaTheme="minorEastAsia" w:hAnsiTheme="minorHAnsi" w:cstheme="minorBidi" w:hint="eastAsia"/>
          <w:kern w:val="2"/>
          <w:szCs w:val="22"/>
          <w:bdr w:val="none" w:sz="0" w:space="0" w:color="auto"/>
        </w:rPr>
      </w:pPr>
      <w:ins w:id="657" w:author="User" w:date="2021-10-22T10:46:00Z">
        <w:r w:rsidRPr="00CB7393">
          <w:rPr>
            <w:rStyle w:val="a4"/>
          </w:rPr>
          <w:fldChar w:fldCharType="begin"/>
        </w:r>
        <w:r w:rsidRPr="00CB7393">
          <w:rPr>
            <w:rStyle w:val="a4"/>
          </w:rPr>
          <w:instrText xml:space="preserve"> </w:instrText>
        </w:r>
        <w:r>
          <w:instrText>HYPERLINK \l "_Toc85792028"</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十二：直觀網頁查詢系統實際截圖</w:t>
        </w:r>
        <w:r w:rsidRPr="00CB7393">
          <w:rPr>
            <w:rStyle w:val="a4"/>
          </w:rPr>
          <w:t xml:space="preserve"> 2</w:t>
        </w:r>
        <w:r>
          <w:rPr>
            <w:webHidden/>
          </w:rPr>
          <w:tab/>
        </w:r>
        <w:r>
          <w:rPr>
            <w:webHidden/>
          </w:rPr>
          <w:fldChar w:fldCharType="begin"/>
        </w:r>
        <w:r>
          <w:rPr>
            <w:webHidden/>
          </w:rPr>
          <w:instrText xml:space="preserve"> PAGEREF _Toc85792028 \h </w:instrText>
        </w:r>
      </w:ins>
      <w:r>
        <w:rPr>
          <w:webHidden/>
        </w:rPr>
      </w:r>
      <w:r>
        <w:rPr>
          <w:webHidden/>
        </w:rPr>
        <w:fldChar w:fldCharType="separate"/>
      </w:r>
      <w:ins w:id="658" w:author="User" w:date="2021-10-22T10:47:00Z">
        <w:r>
          <w:rPr>
            <w:webHidden/>
          </w:rPr>
          <w:t>20</w:t>
        </w:r>
      </w:ins>
      <w:ins w:id="659" w:author="User" w:date="2021-10-22T10:46:00Z">
        <w:r>
          <w:rPr>
            <w:webHidden/>
          </w:rPr>
          <w:fldChar w:fldCharType="end"/>
        </w:r>
        <w:r w:rsidRPr="00CB7393">
          <w:rPr>
            <w:rStyle w:val="a4"/>
          </w:rPr>
          <w:fldChar w:fldCharType="end"/>
        </w:r>
      </w:ins>
    </w:p>
    <w:p w14:paraId="0BAA6AC4" w14:textId="4EAF4748" w:rsidR="00853FBC" w:rsidRDefault="00853FBC">
      <w:pPr>
        <w:pStyle w:val="afc"/>
        <w:tabs>
          <w:tab w:val="right" w:leader="dot" w:pos="9060"/>
        </w:tabs>
        <w:ind w:left="960" w:hanging="960"/>
        <w:rPr>
          <w:ins w:id="660" w:author="User" w:date="2021-10-22T10:46:00Z"/>
          <w:rFonts w:asciiTheme="minorHAnsi" w:eastAsiaTheme="minorEastAsia" w:hAnsiTheme="minorHAnsi" w:cstheme="minorBidi" w:hint="eastAsia"/>
          <w:kern w:val="2"/>
          <w:szCs w:val="22"/>
          <w:bdr w:val="none" w:sz="0" w:space="0" w:color="auto"/>
        </w:rPr>
      </w:pPr>
      <w:ins w:id="661" w:author="User" w:date="2021-10-22T10:46:00Z">
        <w:r w:rsidRPr="00CB7393">
          <w:rPr>
            <w:rStyle w:val="a4"/>
          </w:rPr>
          <w:fldChar w:fldCharType="begin"/>
        </w:r>
        <w:r w:rsidRPr="00CB7393">
          <w:rPr>
            <w:rStyle w:val="a4"/>
          </w:rPr>
          <w:instrText xml:space="preserve"> </w:instrText>
        </w:r>
        <w:r>
          <w:instrText>HYPERLINK \l "_Toc85792029"</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十三：直觀網頁查詢系統實際截圖</w:t>
        </w:r>
        <w:r w:rsidRPr="00CB7393">
          <w:rPr>
            <w:rStyle w:val="a4"/>
          </w:rPr>
          <w:t xml:space="preserve"> 2</w:t>
        </w:r>
        <w:r>
          <w:rPr>
            <w:webHidden/>
          </w:rPr>
          <w:tab/>
        </w:r>
        <w:r>
          <w:rPr>
            <w:webHidden/>
          </w:rPr>
          <w:fldChar w:fldCharType="begin"/>
        </w:r>
        <w:r>
          <w:rPr>
            <w:webHidden/>
          </w:rPr>
          <w:instrText xml:space="preserve"> PAGEREF _Toc85792029 \h </w:instrText>
        </w:r>
      </w:ins>
      <w:r>
        <w:rPr>
          <w:webHidden/>
        </w:rPr>
      </w:r>
      <w:r>
        <w:rPr>
          <w:webHidden/>
        </w:rPr>
        <w:fldChar w:fldCharType="separate"/>
      </w:r>
      <w:ins w:id="662" w:author="User" w:date="2021-10-22T10:47:00Z">
        <w:r>
          <w:rPr>
            <w:webHidden/>
          </w:rPr>
          <w:t>20</w:t>
        </w:r>
      </w:ins>
      <w:ins w:id="663" w:author="User" w:date="2021-10-22T10:46:00Z">
        <w:r>
          <w:rPr>
            <w:webHidden/>
          </w:rPr>
          <w:fldChar w:fldCharType="end"/>
        </w:r>
        <w:r w:rsidRPr="00CB7393">
          <w:rPr>
            <w:rStyle w:val="a4"/>
          </w:rPr>
          <w:fldChar w:fldCharType="end"/>
        </w:r>
      </w:ins>
    </w:p>
    <w:p w14:paraId="23CEA3AB" w14:textId="1E4CAF91" w:rsidR="00853FBC" w:rsidRDefault="00853FBC">
      <w:pPr>
        <w:pStyle w:val="afc"/>
        <w:tabs>
          <w:tab w:val="right" w:leader="dot" w:pos="9060"/>
        </w:tabs>
        <w:ind w:left="960" w:hanging="960"/>
        <w:rPr>
          <w:ins w:id="664" w:author="User" w:date="2021-10-22T10:46:00Z"/>
          <w:rFonts w:asciiTheme="minorHAnsi" w:eastAsiaTheme="minorEastAsia" w:hAnsiTheme="minorHAnsi" w:cstheme="minorBidi" w:hint="eastAsia"/>
          <w:kern w:val="2"/>
          <w:szCs w:val="22"/>
          <w:bdr w:val="none" w:sz="0" w:space="0" w:color="auto"/>
        </w:rPr>
      </w:pPr>
      <w:ins w:id="665" w:author="User" w:date="2021-10-22T10:46:00Z">
        <w:r w:rsidRPr="00CB7393">
          <w:rPr>
            <w:rStyle w:val="a4"/>
          </w:rPr>
          <w:fldChar w:fldCharType="begin"/>
        </w:r>
        <w:r w:rsidRPr="00CB7393">
          <w:rPr>
            <w:rStyle w:val="a4"/>
          </w:rPr>
          <w:instrText xml:space="preserve"> </w:instrText>
        </w:r>
        <w:r>
          <w:instrText>HYPERLINK \l "_Toc85792030"</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十四：</w:t>
        </w:r>
        <w:r w:rsidRPr="00CB7393">
          <w:rPr>
            <w:rStyle w:val="a4"/>
          </w:rPr>
          <w:t xml:space="preserve">AI </w:t>
        </w:r>
        <w:r w:rsidRPr="00CB7393">
          <w:rPr>
            <w:rStyle w:val="a4"/>
            <w:rFonts w:hint="eastAsia"/>
          </w:rPr>
          <w:t>巡查車巡查方式示意圖</w:t>
        </w:r>
        <w:r>
          <w:rPr>
            <w:webHidden/>
          </w:rPr>
          <w:tab/>
        </w:r>
        <w:r>
          <w:rPr>
            <w:webHidden/>
          </w:rPr>
          <w:fldChar w:fldCharType="begin"/>
        </w:r>
        <w:r>
          <w:rPr>
            <w:webHidden/>
          </w:rPr>
          <w:instrText xml:space="preserve"> PAGEREF _Toc85792030 \h </w:instrText>
        </w:r>
      </w:ins>
      <w:r>
        <w:rPr>
          <w:webHidden/>
        </w:rPr>
      </w:r>
      <w:r>
        <w:rPr>
          <w:webHidden/>
        </w:rPr>
        <w:fldChar w:fldCharType="separate"/>
      </w:r>
      <w:ins w:id="666" w:author="User" w:date="2021-10-22T10:47:00Z">
        <w:r>
          <w:rPr>
            <w:webHidden/>
          </w:rPr>
          <w:t>21</w:t>
        </w:r>
      </w:ins>
      <w:ins w:id="667" w:author="User" w:date="2021-10-22T10:46:00Z">
        <w:r>
          <w:rPr>
            <w:webHidden/>
          </w:rPr>
          <w:fldChar w:fldCharType="end"/>
        </w:r>
        <w:r w:rsidRPr="00CB7393">
          <w:rPr>
            <w:rStyle w:val="a4"/>
          </w:rPr>
          <w:fldChar w:fldCharType="end"/>
        </w:r>
      </w:ins>
    </w:p>
    <w:p w14:paraId="49698F04" w14:textId="0F9555B3" w:rsidR="00853FBC" w:rsidRDefault="00853FBC">
      <w:pPr>
        <w:pStyle w:val="afc"/>
        <w:tabs>
          <w:tab w:val="right" w:leader="dot" w:pos="9060"/>
        </w:tabs>
        <w:ind w:left="960" w:hanging="960"/>
        <w:rPr>
          <w:ins w:id="668" w:author="User" w:date="2021-10-22T10:46:00Z"/>
          <w:rFonts w:asciiTheme="minorHAnsi" w:eastAsiaTheme="minorEastAsia" w:hAnsiTheme="minorHAnsi" w:cstheme="minorBidi" w:hint="eastAsia"/>
          <w:kern w:val="2"/>
          <w:szCs w:val="22"/>
          <w:bdr w:val="none" w:sz="0" w:space="0" w:color="auto"/>
        </w:rPr>
      </w:pPr>
      <w:ins w:id="669" w:author="User" w:date="2021-10-22T10:46:00Z">
        <w:r w:rsidRPr="00CB7393">
          <w:rPr>
            <w:rStyle w:val="a4"/>
          </w:rPr>
          <w:fldChar w:fldCharType="begin"/>
        </w:r>
        <w:r w:rsidRPr="00CB7393">
          <w:rPr>
            <w:rStyle w:val="a4"/>
          </w:rPr>
          <w:instrText xml:space="preserve"> </w:instrText>
        </w:r>
        <w:r>
          <w:instrText>HYPERLINK \l "_Toc85792031"</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十五：裝設實拍圖</w:t>
        </w:r>
        <w:r>
          <w:rPr>
            <w:webHidden/>
          </w:rPr>
          <w:tab/>
        </w:r>
        <w:r>
          <w:rPr>
            <w:webHidden/>
          </w:rPr>
          <w:fldChar w:fldCharType="begin"/>
        </w:r>
        <w:r>
          <w:rPr>
            <w:webHidden/>
          </w:rPr>
          <w:instrText xml:space="preserve"> PAGEREF _Toc85792031 \h </w:instrText>
        </w:r>
      </w:ins>
      <w:r>
        <w:rPr>
          <w:webHidden/>
        </w:rPr>
      </w:r>
      <w:r>
        <w:rPr>
          <w:webHidden/>
        </w:rPr>
        <w:fldChar w:fldCharType="separate"/>
      </w:r>
      <w:ins w:id="670" w:author="User" w:date="2021-10-22T10:47:00Z">
        <w:r>
          <w:rPr>
            <w:webHidden/>
          </w:rPr>
          <w:t>22</w:t>
        </w:r>
      </w:ins>
      <w:ins w:id="671" w:author="User" w:date="2021-10-22T10:46:00Z">
        <w:r>
          <w:rPr>
            <w:webHidden/>
          </w:rPr>
          <w:fldChar w:fldCharType="end"/>
        </w:r>
        <w:r w:rsidRPr="00CB7393">
          <w:rPr>
            <w:rStyle w:val="a4"/>
          </w:rPr>
          <w:fldChar w:fldCharType="end"/>
        </w:r>
      </w:ins>
    </w:p>
    <w:p w14:paraId="71A0799F" w14:textId="3E5D8628" w:rsidR="00853FBC" w:rsidRDefault="00853FBC">
      <w:pPr>
        <w:pStyle w:val="afc"/>
        <w:tabs>
          <w:tab w:val="right" w:leader="dot" w:pos="9060"/>
        </w:tabs>
        <w:ind w:left="960" w:hanging="960"/>
        <w:rPr>
          <w:ins w:id="672" w:author="User" w:date="2021-10-22T10:46:00Z"/>
          <w:rFonts w:asciiTheme="minorHAnsi" w:eastAsiaTheme="minorEastAsia" w:hAnsiTheme="minorHAnsi" w:cstheme="minorBidi" w:hint="eastAsia"/>
          <w:kern w:val="2"/>
          <w:szCs w:val="22"/>
          <w:bdr w:val="none" w:sz="0" w:space="0" w:color="auto"/>
        </w:rPr>
      </w:pPr>
      <w:ins w:id="673" w:author="User" w:date="2021-10-22T10:46:00Z">
        <w:r w:rsidRPr="00CB7393">
          <w:rPr>
            <w:rStyle w:val="a4"/>
          </w:rPr>
          <w:fldChar w:fldCharType="begin"/>
        </w:r>
        <w:r w:rsidRPr="00CB7393">
          <w:rPr>
            <w:rStyle w:val="a4"/>
          </w:rPr>
          <w:instrText xml:space="preserve"> </w:instrText>
        </w:r>
        <w:r>
          <w:instrText>HYPERLINK \l "_Toc85792032"</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十六：攝影機裝設位置實拍圖</w:t>
        </w:r>
        <w:r>
          <w:rPr>
            <w:webHidden/>
          </w:rPr>
          <w:tab/>
        </w:r>
        <w:r>
          <w:rPr>
            <w:webHidden/>
          </w:rPr>
          <w:fldChar w:fldCharType="begin"/>
        </w:r>
        <w:r>
          <w:rPr>
            <w:webHidden/>
          </w:rPr>
          <w:instrText xml:space="preserve"> PAGEREF _Toc85792032 \h </w:instrText>
        </w:r>
      </w:ins>
      <w:r>
        <w:rPr>
          <w:webHidden/>
        </w:rPr>
      </w:r>
      <w:r>
        <w:rPr>
          <w:webHidden/>
        </w:rPr>
        <w:fldChar w:fldCharType="separate"/>
      </w:r>
      <w:ins w:id="674" w:author="User" w:date="2021-10-22T10:47:00Z">
        <w:r>
          <w:rPr>
            <w:webHidden/>
          </w:rPr>
          <w:t>22</w:t>
        </w:r>
      </w:ins>
      <w:ins w:id="675" w:author="User" w:date="2021-10-22T10:46:00Z">
        <w:r>
          <w:rPr>
            <w:webHidden/>
          </w:rPr>
          <w:fldChar w:fldCharType="end"/>
        </w:r>
        <w:r w:rsidRPr="00CB7393">
          <w:rPr>
            <w:rStyle w:val="a4"/>
          </w:rPr>
          <w:fldChar w:fldCharType="end"/>
        </w:r>
      </w:ins>
    </w:p>
    <w:p w14:paraId="3466BB8E" w14:textId="37B95AB5" w:rsidR="00853FBC" w:rsidRDefault="00853FBC">
      <w:pPr>
        <w:pStyle w:val="afc"/>
        <w:tabs>
          <w:tab w:val="right" w:leader="dot" w:pos="9060"/>
        </w:tabs>
        <w:ind w:left="960" w:hanging="960"/>
        <w:rPr>
          <w:ins w:id="676" w:author="User" w:date="2021-10-22T10:46:00Z"/>
          <w:rFonts w:asciiTheme="minorHAnsi" w:eastAsiaTheme="minorEastAsia" w:hAnsiTheme="minorHAnsi" w:cstheme="minorBidi" w:hint="eastAsia"/>
          <w:kern w:val="2"/>
          <w:szCs w:val="22"/>
          <w:bdr w:val="none" w:sz="0" w:space="0" w:color="auto"/>
        </w:rPr>
      </w:pPr>
      <w:ins w:id="677" w:author="User" w:date="2021-10-22T10:46:00Z">
        <w:r w:rsidRPr="00CB7393">
          <w:rPr>
            <w:rStyle w:val="a4"/>
          </w:rPr>
          <w:fldChar w:fldCharType="begin"/>
        </w:r>
        <w:r w:rsidRPr="00CB7393">
          <w:rPr>
            <w:rStyle w:val="a4"/>
          </w:rPr>
          <w:instrText xml:space="preserve"> </w:instrText>
        </w:r>
        <w:r>
          <w:instrText>HYPERLINK \l "_Toc85792033"</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十七：車機螢幕顯示實際截圖</w:t>
        </w:r>
        <w:r>
          <w:rPr>
            <w:webHidden/>
          </w:rPr>
          <w:tab/>
        </w:r>
        <w:r>
          <w:rPr>
            <w:webHidden/>
          </w:rPr>
          <w:fldChar w:fldCharType="begin"/>
        </w:r>
        <w:r>
          <w:rPr>
            <w:webHidden/>
          </w:rPr>
          <w:instrText xml:space="preserve"> PAGEREF _Toc85792033 \h </w:instrText>
        </w:r>
      </w:ins>
      <w:r>
        <w:rPr>
          <w:webHidden/>
        </w:rPr>
      </w:r>
      <w:r>
        <w:rPr>
          <w:webHidden/>
        </w:rPr>
        <w:fldChar w:fldCharType="separate"/>
      </w:r>
      <w:ins w:id="678" w:author="User" w:date="2021-10-22T10:47:00Z">
        <w:r>
          <w:rPr>
            <w:webHidden/>
          </w:rPr>
          <w:t>23</w:t>
        </w:r>
      </w:ins>
      <w:ins w:id="679" w:author="User" w:date="2021-10-22T10:46:00Z">
        <w:r>
          <w:rPr>
            <w:webHidden/>
          </w:rPr>
          <w:fldChar w:fldCharType="end"/>
        </w:r>
        <w:r w:rsidRPr="00CB7393">
          <w:rPr>
            <w:rStyle w:val="a4"/>
          </w:rPr>
          <w:fldChar w:fldCharType="end"/>
        </w:r>
      </w:ins>
    </w:p>
    <w:p w14:paraId="6435F48D" w14:textId="21CD239B" w:rsidR="00853FBC" w:rsidRDefault="00853FBC">
      <w:pPr>
        <w:pStyle w:val="afc"/>
        <w:tabs>
          <w:tab w:val="right" w:leader="dot" w:pos="9060"/>
        </w:tabs>
        <w:ind w:left="960" w:hanging="960"/>
        <w:rPr>
          <w:ins w:id="680" w:author="User" w:date="2021-10-22T10:46:00Z"/>
          <w:rFonts w:asciiTheme="minorHAnsi" w:eastAsiaTheme="minorEastAsia" w:hAnsiTheme="minorHAnsi" w:cstheme="minorBidi" w:hint="eastAsia"/>
          <w:kern w:val="2"/>
          <w:szCs w:val="22"/>
          <w:bdr w:val="none" w:sz="0" w:space="0" w:color="auto"/>
        </w:rPr>
      </w:pPr>
      <w:ins w:id="681" w:author="User" w:date="2021-10-22T10:46:00Z">
        <w:r w:rsidRPr="00CB7393">
          <w:rPr>
            <w:rStyle w:val="a4"/>
          </w:rPr>
          <w:fldChar w:fldCharType="begin"/>
        </w:r>
        <w:r w:rsidRPr="00CB7393">
          <w:rPr>
            <w:rStyle w:val="a4"/>
          </w:rPr>
          <w:instrText xml:space="preserve"> </w:instrText>
        </w:r>
        <w:r>
          <w:instrText>HYPERLINK \l "_Toc85792034"</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十八：報表系統實際截圖</w:t>
        </w:r>
        <w:r>
          <w:rPr>
            <w:webHidden/>
          </w:rPr>
          <w:tab/>
        </w:r>
        <w:r>
          <w:rPr>
            <w:webHidden/>
          </w:rPr>
          <w:fldChar w:fldCharType="begin"/>
        </w:r>
        <w:r>
          <w:rPr>
            <w:webHidden/>
          </w:rPr>
          <w:instrText xml:space="preserve"> PAGEREF _Toc85792034 \h </w:instrText>
        </w:r>
      </w:ins>
      <w:r>
        <w:rPr>
          <w:webHidden/>
        </w:rPr>
      </w:r>
      <w:r>
        <w:rPr>
          <w:webHidden/>
        </w:rPr>
        <w:fldChar w:fldCharType="separate"/>
      </w:r>
      <w:ins w:id="682" w:author="User" w:date="2021-10-22T10:47:00Z">
        <w:r>
          <w:rPr>
            <w:webHidden/>
          </w:rPr>
          <w:t>24</w:t>
        </w:r>
      </w:ins>
      <w:ins w:id="683" w:author="User" w:date="2021-10-22T10:46:00Z">
        <w:r>
          <w:rPr>
            <w:webHidden/>
          </w:rPr>
          <w:fldChar w:fldCharType="end"/>
        </w:r>
        <w:r w:rsidRPr="00CB7393">
          <w:rPr>
            <w:rStyle w:val="a4"/>
          </w:rPr>
          <w:fldChar w:fldCharType="end"/>
        </w:r>
      </w:ins>
    </w:p>
    <w:p w14:paraId="04F3A762" w14:textId="68027108" w:rsidR="00853FBC" w:rsidRDefault="00853FBC">
      <w:pPr>
        <w:pStyle w:val="afc"/>
        <w:tabs>
          <w:tab w:val="right" w:leader="dot" w:pos="9060"/>
        </w:tabs>
        <w:ind w:left="960" w:hanging="960"/>
        <w:rPr>
          <w:ins w:id="684" w:author="User" w:date="2021-10-22T10:46:00Z"/>
          <w:rFonts w:asciiTheme="minorHAnsi" w:eastAsiaTheme="minorEastAsia" w:hAnsiTheme="minorHAnsi" w:cstheme="minorBidi" w:hint="eastAsia"/>
          <w:kern w:val="2"/>
          <w:szCs w:val="22"/>
          <w:bdr w:val="none" w:sz="0" w:space="0" w:color="auto"/>
        </w:rPr>
      </w:pPr>
      <w:ins w:id="685" w:author="User" w:date="2021-10-22T10:46:00Z">
        <w:r w:rsidRPr="00CB7393">
          <w:rPr>
            <w:rStyle w:val="a4"/>
          </w:rPr>
          <w:fldChar w:fldCharType="begin"/>
        </w:r>
        <w:r w:rsidRPr="00CB7393">
          <w:rPr>
            <w:rStyle w:val="a4"/>
          </w:rPr>
          <w:instrText xml:space="preserve"> </w:instrText>
        </w:r>
        <w:r>
          <w:instrText>HYPERLINK \l "_Toc85792035"</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十九：儲存設備及備份與備援示意圖</w:t>
        </w:r>
        <w:r>
          <w:rPr>
            <w:webHidden/>
          </w:rPr>
          <w:tab/>
        </w:r>
        <w:r>
          <w:rPr>
            <w:webHidden/>
          </w:rPr>
          <w:fldChar w:fldCharType="begin"/>
        </w:r>
        <w:r>
          <w:rPr>
            <w:webHidden/>
          </w:rPr>
          <w:instrText xml:space="preserve"> PAGEREF _Toc85792035 \h </w:instrText>
        </w:r>
      </w:ins>
      <w:r>
        <w:rPr>
          <w:webHidden/>
        </w:rPr>
      </w:r>
      <w:r>
        <w:rPr>
          <w:webHidden/>
        </w:rPr>
        <w:fldChar w:fldCharType="separate"/>
      </w:r>
      <w:ins w:id="686" w:author="User" w:date="2021-10-22T10:47:00Z">
        <w:r>
          <w:rPr>
            <w:webHidden/>
          </w:rPr>
          <w:t>26</w:t>
        </w:r>
      </w:ins>
      <w:ins w:id="687" w:author="User" w:date="2021-10-22T10:46:00Z">
        <w:r>
          <w:rPr>
            <w:webHidden/>
          </w:rPr>
          <w:fldChar w:fldCharType="end"/>
        </w:r>
        <w:r w:rsidRPr="00CB7393">
          <w:rPr>
            <w:rStyle w:val="a4"/>
          </w:rPr>
          <w:fldChar w:fldCharType="end"/>
        </w:r>
      </w:ins>
    </w:p>
    <w:p w14:paraId="12690C22" w14:textId="4F2F1A59" w:rsidR="00853FBC" w:rsidRDefault="00853FBC">
      <w:pPr>
        <w:pStyle w:val="afc"/>
        <w:tabs>
          <w:tab w:val="right" w:leader="dot" w:pos="9060"/>
        </w:tabs>
        <w:ind w:left="960" w:hanging="960"/>
        <w:rPr>
          <w:ins w:id="688" w:author="User" w:date="2021-10-22T10:46:00Z"/>
          <w:rFonts w:asciiTheme="minorHAnsi" w:eastAsiaTheme="minorEastAsia" w:hAnsiTheme="minorHAnsi" w:cstheme="minorBidi" w:hint="eastAsia"/>
          <w:kern w:val="2"/>
          <w:szCs w:val="22"/>
          <w:bdr w:val="none" w:sz="0" w:space="0" w:color="auto"/>
        </w:rPr>
      </w:pPr>
      <w:ins w:id="689" w:author="User" w:date="2021-10-22T10:46:00Z">
        <w:r w:rsidRPr="00CB7393">
          <w:rPr>
            <w:rStyle w:val="a4"/>
          </w:rPr>
          <w:fldChar w:fldCharType="begin"/>
        </w:r>
        <w:r w:rsidRPr="00CB7393">
          <w:rPr>
            <w:rStyle w:val="a4"/>
          </w:rPr>
          <w:instrText xml:space="preserve"> </w:instrText>
        </w:r>
        <w:r>
          <w:instrText>HYPERLINK \l "_Toc85792036"</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二十：風險管理人員架構圖</w:t>
        </w:r>
        <w:r>
          <w:rPr>
            <w:webHidden/>
          </w:rPr>
          <w:tab/>
        </w:r>
        <w:r>
          <w:rPr>
            <w:webHidden/>
          </w:rPr>
          <w:fldChar w:fldCharType="begin"/>
        </w:r>
        <w:r>
          <w:rPr>
            <w:webHidden/>
          </w:rPr>
          <w:instrText xml:space="preserve"> PAGEREF _Toc85792036 \h </w:instrText>
        </w:r>
      </w:ins>
      <w:r>
        <w:rPr>
          <w:webHidden/>
        </w:rPr>
      </w:r>
      <w:r>
        <w:rPr>
          <w:webHidden/>
        </w:rPr>
        <w:fldChar w:fldCharType="separate"/>
      </w:r>
      <w:ins w:id="690" w:author="User" w:date="2021-10-22T10:47:00Z">
        <w:r>
          <w:rPr>
            <w:webHidden/>
          </w:rPr>
          <w:t>28</w:t>
        </w:r>
      </w:ins>
      <w:ins w:id="691" w:author="User" w:date="2021-10-22T10:46:00Z">
        <w:r>
          <w:rPr>
            <w:webHidden/>
          </w:rPr>
          <w:fldChar w:fldCharType="end"/>
        </w:r>
        <w:r w:rsidRPr="00CB7393">
          <w:rPr>
            <w:rStyle w:val="a4"/>
          </w:rPr>
          <w:fldChar w:fldCharType="end"/>
        </w:r>
      </w:ins>
    </w:p>
    <w:p w14:paraId="63032A4C" w14:textId="2D0CD8DE" w:rsidR="00853FBC" w:rsidRDefault="00853FBC">
      <w:pPr>
        <w:pStyle w:val="afc"/>
        <w:tabs>
          <w:tab w:val="right" w:leader="dot" w:pos="9060"/>
        </w:tabs>
        <w:ind w:left="960" w:hanging="960"/>
        <w:rPr>
          <w:ins w:id="692" w:author="User" w:date="2021-10-22T10:46:00Z"/>
          <w:rFonts w:asciiTheme="minorHAnsi" w:eastAsiaTheme="minorEastAsia" w:hAnsiTheme="minorHAnsi" w:cstheme="minorBidi" w:hint="eastAsia"/>
          <w:kern w:val="2"/>
          <w:szCs w:val="22"/>
          <w:bdr w:val="none" w:sz="0" w:space="0" w:color="auto"/>
        </w:rPr>
      </w:pPr>
      <w:ins w:id="693" w:author="User" w:date="2021-10-22T10:46:00Z">
        <w:r w:rsidRPr="00CB7393">
          <w:rPr>
            <w:rStyle w:val="a4"/>
          </w:rPr>
          <w:fldChar w:fldCharType="begin"/>
        </w:r>
        <w:r w:rsidRPr="00CB7393">
          <w:rPr>
            <w:rStyle w:val="a4"/>
          </w:rPr>
          <w:instrText xml:space="preserve"> </w:instrText>
        </w:r>
        <w:r>
          <w:instrText>HYPERLINK "Z:\\8</w:instrText>
        </w:r>
        <w:r>
          <w:rPr>
            <w:rFonts w:hint="eastAsia"/>
          </w:rPr>
          <w:instrText>業務專區</w:instrText>
        </w:r>
        <w:r>
          <w:instrText>\\4</w:instrText>
        </w:r>
        <w:r>
          <w:rPr>
            <w:rFonts w:hint="eastAsia"/>
          </w:rPr>
          <w:instrText>標案</w:instrText>
        </w:r>
        <w:r>
          <w:instrText xml:space="preserve">\\110 </w:instrText>
        </w:r>
        <w:r>
          <w:rPr>
            <w:rFonts w:hint="eastAsia"/>
          </w:rPr>
          <w:instrText>年度臺南市道路巡查缺失智能辨識系統建置案</w:instrText>
        </w:r>
        <w:r>
          <w:instrText>\\110</w:instrText>
        </w:r>
        <w:r>
          <w:rPr>
            <w:rFonts w:hint="eastAsia"/>
          </w:rPr>
          <w:instrText>年臺南市道路巡查缺失智能辨識系統建置工作計畫書</w:instrText>
        </w:r>
        <w:r>
          <w:instrText>-</w:instrText>
        </w:r>
        <w:r>
          <w:rPr>
            <w:rFonts w:hint="eastAsia"/>
          </w:rPr>
          <w:instrText>第一版</w:instrText>
        </w:r>
        <w:r>
          <w:instrText>(</w:instrText>
        </w:r>
        <w:r>
          <w:rPr>
            <w:rFonts w:hint="eastAsia"/>
          </w:rPr>
          <w:instrText>打印版</w:instrText>
        </w:r>
        <w:r>
          <w:instrText>)\\1.</w:instrText>
        </w:r>
        <w:r>
          <w:rPr>
            <w:rFonts w:hint="eastAsia"/>
          </w:rPr>
          <w:instrText>送印</w:instrText>
        </w:r>
        <w:r>
          <w:instrText>-</w:instrText>
        </w:r>
        <w:r>
          <w:rPr>
            <w:rFonts w:hint="eastAsia"/>
          </w:rPr>
          <w:instrText>第一期</w:instrText>
        </w:r>
        <w:r>
          <w:instrText xml:space="preserve"> 110</w:instrText>
        </w:r>
        <w:r>
          <w:rPr>
            <w:rFonts w:hint="eastAsia"/>
          </w:rPr>
          <w:instrText>年臺南市道路巡查缺失智能辨識系統建置工作計畫書</w:instrText>
        </w:r>
        <w:r>
          <w:instrText>\\110</w:instrText>
        </w:r>
        <w:r>
          <w:rPr>
            <w:rFonts w:hint="eastAsia"/>
          </w:rPr>
          <w:instrText>年臺南市道路巡查缺失智能辨識系統建置工作計畫書</w:instrText>
        </w:r>
        <w:r>
          <w:instrText>-</w:instrText>
        </w:r>
        <w:r>
          <w:rPr>
            <w:rFonts w:hint="eastAsia"/>
          </w:rPr>
          <w:instrText>更新</w:instrText>
        </w:r>
        <w:r>
          <w:instrText>2</w:instrText>
        </w:r>
        <w:r>
          <w:rPr>
            <w:rFonts w:hint="eastAsia"/>
          </w:rPr>
          <w:instrText>無頁首尾</w:instrText>
        </w:r>
        <w:r>
          <w:instrText>.docx" \l "_Toc85792037"</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二十一：風險管理流程圖</w:t>
        </w:r>
        <w:r>
          <w:rPr>
            <w:webHidden/>
          </w:rPr>
          <w:tab/>
        </w:r>
        <w:r>
          <w:rPr>
            <w:webHidden/>
          </w:rPr>
          <w:fldChar w:fldCharType="begin"/>
        </w:r>
        <w:r>
          <w:rPr>
            <w:webHidden/>
          </w:rPr>
          <w:instrText xml:space="preserve"> PAGEREF _Toc85792037 \h </w:instrText>
        </w:r>
      </w:ins>
      <w:r>
        <w:rPr>
          <w:webHidden/>
        </w:rPr>
      </w:r>
      <w:r>
        <w:rPr>
          <w:webHidden/>
        </w:rPr>
        <w:fldChar w:fldCharType="separate"/>
      </w:r>
      <w:ins w:id="694" w:author="User" w:date="2021-10-22T10:47:00Z">
        <w:r>
          <w:rPr>
            <w:webHidden/>
          </w:rPr>
          <w:t>29</w:t>
        </w:r>
      </w:ins>
      <w:ins w:id="695" w:author="User" w:date="2021-10-22T10:46:00Z">
        <w:r>
          <w:rPr>
            <w:webHidden/>
          </w:rPr>
          <w:fldChar w:fldCharType="end"/>
        </w:r>
        <w:r w:rsidRPr="00CB7393">
          <w:rPr>
            <w:rStyle w:val="a4"/>
          </w:rPr>
          <w:fldChar w:fldCharType="end"/>
        </w:r>
      </w:ins>
    </w:p>
    <w:p w14:paraId="0B7A9D6C" w14:textId="539D6534" w:rsidR="00853FBC" w:rsidRDefault="00853FBC">
      <w:pPr>
        <w:pStyle w:val="afc"/>
        <w:tabs>
          <w:tab w:val="right" w:leader="dot" w:pos="9060"/>
        </w:tabs>
        <w:ind w:left="960" w:hanging="960"/>
        <w:rPr>
          <w:ins w:id="696" w:author="User" w:date="2021-10-22T10:46:00Z"/>
          <w:rFonts w:asciiTheme="minorHAnsi" w:eastAsiaTheme="minorEastAsia" w:hAnsiTheme="minorHAnsi" w:cstheme="minorBidi" w:hint="eastAsia"/>
          <w:kern w:val="2"/>
          <w:szCs w:val="22"/>
          <w:bdr w:val="none" w:sz="0" w:space="0" w:color="auto"/>
        </w:rPr>
      </w:pPr>
      <w:ins w:id="697" w:author="User" w:date="2021-10-22T10:46:00Z">
        <w:r w:rsidRPr="00CB7393">
          <w:rPr>
            <w:rStyle w:val="a4"/>
          </w:rPr>
          <w:fldChar w:fldCharType="begin"/>
        </w:r>
        <w:r w:rsidRPr="00CB7393">
          <w:rPr>
            <w:rStyle w:val="a4"/>
          </w:rPr>
          <w:instrText xml:space="preserve"> </w:instrText>
        </w:r>
        <w:r>
          <w:instrText>HYPERLINK "Z:\\8</w:instrText>
        </w:r>
        <w:r>
          <w:rPr>
            <w:rFonts w:hint="eastAsia"/>
          </w:rPr>
          <w:instrText>業務專區</w:instrText>
        </w:r>
        <w:r>
          <w:instrText>\\4</w:instrText>
        </w:r>
        <w:r>
          <w:rPr>
            <w:rFonts w:hint="eastAsia"/>
          </w:rPr>
          <w:instrText>標案</w:instrText>
        </w:r>
        <w:r>
          <w:instrText xml:space="preserve">\\110 </w:instrText>
        </w:r>
        <w:r>
          <w:rPr>
            <w:rFonts w:hint="eastAsia"/>
          </w:rPr>
          <w:instrText>年度臺南市道路巡查缺失智能辨識系統建置案</w:instrText>
        </w:r>
        <w:r>
          <w:instrText>\\110</w:instrText>
        </w:r>
        <w:r>
          <w:rPr>
            <w:rFonts w:hint="eastAsia"/>
          </w:rPr>
          <w:instrText>年臺南市道路巡查缺失智能辨識系統建置工作計畫書</w:instrText>
        </w:r>
        <w:r>
          <w:instrText>-</w:instrText>
        </w:r>
        <w:r>
          <w:rPr>
            <w:rFonts w:hint="eastAsia"/>
          </w:rPr>
          <w:instrText>第一版</w:instrText>
        </w:r>
        <w:r>
          <w:instrText>(</w:instrText>
        </w:r>
        <w:r>
          <w:rPr>
            <w:rFonts w:hint="eastAsia"/>
          </w:rPr>
          <w:instrText>打印版</w:instrText>
        </w:r>
        <w:r>
          <w:instrText>)\\1.</w:instrText>
        </w:r>
        <w:r>
          <w:rPr>
            <w:rFonts w:hint="eastAsia"/>
          </w:rPr>
          <w:instrText>送印</w:instrText>
        </w:r>
        <w:r>
          <w:instrText>-</w:instrText>
        </w:r>
        <w:r>
          <w:rPr>
            <w:rFonts w:hint="eastAsia"/>
          </w:rPr>
          <w:instrText>第一期</w:instrText>
        </w:r>
        <w:r>
          <w:instrText xml:space="preserve"> 110</w:instrText>
        </w:r>
        <w:r>
          <w:rPr>
            <w:rFonts w:hint="eastAsia"/>
          </w:rPr>
          <w:instrText>年臺南市道路巡查缺失智能辨識系統建置工作計畫書</w:instrText>
        </w:r>
        <w:r>
          <w:instrText>\\110</w:instrText>
        </w:r>
        <w:r>
          <w:rPr>
            <w:rFonts w:hint="eastAsia"/>
          </w:rPr>
          <w:instrText>年臺南市道路巡查缺失智能辨識系統建置工作計畫書</w:instrText>
        </w:r>
        <w:r>
          <w:instrText>-</w:instrText>
        </w:r>
        <w:r>
          <w:rPr>
            <w:rFonts w:hint="eastAsia"/>
          </w:rPr>
          <w:instrText>更新</w:instrText>
        </w:r>
        <w:r>
          <w:instrText>2</w:instrText>
        </w:r>
        <w:r>
          <w:rPr>
            <w:rFonts w:hint="eastAsia"/>
          </w:rPr>
          <w:instrText>無頁首尾</w:instrText>
        </w:r>
        <w:r>
          <w:instrText>.docx" \l "_Toc85792038"</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二十二：問題管理流程圖</w:t>
        </w:r>
        <w:r>
          <w:rPr>
            <w:webHidden/>
          </w:rPr>
          <w:tab/>
        </w:r>
        <w:r>
          <w:rPr>
            <w:webHidden/>
          </w:rPr>
          <w:fldChar w:fldCharType="begin"/>
        </w:r>
        <w:r>
          <w:rPr>
            <w:webHidden/>
          </w:rPr>
          <w:instrText xml:space="preserve"> PAGEREF _Toc85792038 \h </w:instrText>
        </w:r>
      </w:ins>
      <w:r>
        <w:rPr>
          <w:webHidden/>
        </w:rPr>
      </w:r>
      <w:r>
        <w:rPr>
          <w:webHidden/>
        </w:rPr>
        <w:fldChar w:fldCharType="separate"/>
      </w:r>
      <w:ins w:id="698" w:author="User" w:date="2021-10-22T10:47:00Z">
        <w:r>
          <w:rPr>
            <w:webHidden/>
          </w:rPr>
          <w:t>32</w:t>
        </w:r>
      </w:ins>
      <w:ins w:id="699" w:author="User" w:date="2021-10-22T10:46:00Z">
        <w:r>
          <w:rPr>
            <w:webHidden/>
          </w:rPr>
          <w:fldChar w:fldCharType="end"/>
        </w:r>
        <w:r w:rsidRPr="00CB7393">
          <w:rPr>
            <w:rStyle w:val="a4"/>
          </w:rPr>
          <w:fldChar w:fldCharType="end"/>
        </w:r>
      </w:ins>
    </w:p>
    <w:p w14:paraId="79F5FCB7" w14:textId="3B198B15" w:rsidR="00853FBC" w:rsidRDefault="00853FBC">
      <w:pPr>
        <w:pStyle w:val="afc"/>
        <w:tabs>
          <w:tab w:val="right" w:leader="dot" w:pos="9060"/>
        </w:tabs>
        <w:ind w:left="960" w:hanging="960"/>
        <w:rPr>
          <w:ins w:id="700" w:author="User" w:date="2021-10-22T10:46:00Z"/>
          <w:rFonts w:asciiTheme="minorHAnsi" w:eastAsiaTheme="minorEastAsia" w:hAnsiTheme="minorHAnsi" w:cstheme="minorBidi" w:hint="eastAsia"/>
          <w:kern w:val="2"/>
          <w:szCs w:val="22"/>
          <w:bdr w:val="none" w:sz="0" w:space="0" w:color="auto"/>
        </w:rPr>
      </w:pPr>
      <w:ins w:id="701" w:author="User" w:date="2021-10-22T10:46:00Z">
        <w:r w:rsidRPr="00CB7393">
          <w:rPr>
            <w:rStyle w:val="a4"/>
          </w:rPr>
          <w:fldChar w:fldCharType="begin"/>
        </w:r>
        <w:r w:rsidRPr="00CB7393">
          <w:rPr>
            <w:rStyle w:val="a4"/>
          </w:rPr>
          <w:instrText xml:space="preserve"> </w:instrText>
        </w:r>
        <w:r>
          <w:instrText>HYPERLINK "Z:\\8</w:instrText>
        </w:r>
        <w:r>
          <w:rPr>
            <w:rFonts w:hint="eastAsia"/>
          </w:rPr>
          <w:instrText>業務專區</w:instrText>
        </w:r>
        <w:r>
          <w:instrText>\\4</w:instrText>
        </w:r>
        <w:r>
          <w:rPr>
            <w:rFonts w:hint="eastAsia"/>
          </w:rPr>
          <w:instrText>標案</w:instrText>
        </w:r>
        <w:r>
          <w:instrText xml:space="preserve">\\110 </w:instrText>
        </w:r>
        <w:r>
          <w:rPr>
            <w:rFonts w:hint="eastAsia"/>
          </w:rPr>
          <w:instrText>年度臺南市道路巡查缺失智能辨識系統建置案</w:instrText>
        </w:r>
        <w:r>
          <w:instrText>\\110</w:instrText>
        </w:r>
        <w:r>
          <w:rPr>
            <w:rFonts w:hint="eastAsia"/>
          </w:rPr>
          <w:instrText>年臺南市道路巡查缺失智能辨識系統建置工作計畫書</w:instrText>
        </w:r>
        <w:r>
          <w:instrText>-</w:instrText>
        </w:r>
        <w:r>
          <w:rPr>
            <w:rFonts w:hint="eastAsia"/>
          </w:rPr>
          <w:instrText>第一版</w:instrText>
        </w:r>
        <w:r>
          <w:instrText>(</w:instrText>
        </w:r>
        <w:r>
          <w:rPr>
            <w:rFonts w:hint="eastAsia"/>
          </w:rPr>
          <w:instrText>打印版</w:instrText>
        </w:r>
        <w:r>
          <w:instrText>)\\1.</w:instrText>
        </w:r>
        <w:r>
          <w:rPr>
            <w:rFonts w:hint="eastAsia"/>
          </w:rPr>
          <w:instrText>送印</w:instrText>
        </w:r>
        <w:r>
          <w:instrText>-</w:instrText>
        </w:r>
        <w:r>
          <w:rPr>
            <w:rFonts w:hint="eastAsia"/>
          </w:rPr>
          <w:instrText>第一期</w:instrText>
        </w:r>
        <w:r>
          <w:instrText xml:space="preserve"> 110</w:instrText>
        </w:r>
        <w:r>
          <w:rPr>
            <w:rFonts w:hint="eastAsia"/>
          </w:rPr>
          <w:instrText>年臺南市道路巡查缺失智能辨識系統建置工作計畫書</w:instrText>
        </w:r>
        <w:r>
          <w:instrText>\\110</w:instrText>
        </w:r>
        <w:r>
          <w:rPr>
            <w:rFonts w:hint="eastAsia"/>
          </w:rPr>
          <w:instrText>年臺南市道路巡查缺失智能辨識系統建置工作計畫書</w:instrText>
        </w:r>
        <w:r>
          <w:instrText>-</w:instrText>
        </w:r>
        <w:r>
          <w:rPr>
            <w:rFonts w:hint="eastAsia"/>
          </w:rPr>
          <w:instrText>更新</w:instrText>
        </w:r>
        <w:r>
          <w:instrText>2</w:instrText>
        </w:r>
        <w:r>
          <w:rPr>
            <w:rFonts w:hint="eastAsia"/>
          </w:rPr>
          <w:instrText>無頁首尾</w:instrText>
        </w:r>
        <w:r>
          <w:instrText>.docx" \l "_Toc85792039"</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二十三：資安相關事故預防、通報及應變機制運作流程圖</w:t>
        </w:r>
        <w:r>
          <w:rPr>
            <w:webHidden/>
          </w:rPr>
          <w:tab/>
        </w:r>
        <w:r>
          <w:rPr>
            <w:webHidden/>
          </w:rPr>
          <w:fldChar w:fldCharType="begin"/>
        </w:r>
        <w:r>
          <w:rPr>
            <w:webHidden/>
          </w:rPr>
          <w:instrText xml:space="preserve"> PAGEREF _Toc85792039 \h </w:instrText>
        </w:r>
      </w:ins>
      <w:r>
        <w:rPr>
          <w:webHidden/>
        </w:rPr>
      </w:r>
      <w:r>
        <w:rPr>
          <w:webHidden/>
        </w:rPr>
        <w:fldChar w:fldCharType="separate"/>
      </w:r>
      <w:ins w:id="702" w:author="User" w:date="2021-10-22T10:47:00Z">
        <w:r>
          <w:rPr>
            <w:webHidden/>
          </w:rPr>
          <w:t>34</w:t>
        </w:r>
      </w:ins>
      <w:ins w:id="703" w:author="User" w:date="2021-10-22T10:46:00Z">
        <w:r>
          <w:rPr>
            <w:webHidden/>
          </w:rPr>
          <w:fldChar w:fldCharType="end"/>
        </w:r>
        <w:r w:rsidRPr="00CB7393">
          <w:rPr>
            <w:rStyle w:val="a4"/>
          </w:rPr>
          <w:fldChar w:fldCharType="end"/>
        </w:r>
      </w:ins>
    </w:p>
    <w:p w14:paraId="6CECF96E" w14:textId="487847A0" w:rsidR="00853FBC" w:rsidRDefault="00853FBC">
      <w:pPr>
        <w:pStyle w:val="afc"/>
        <w:tabs>
          <w:tab w:val="right" w:leader="dot" w:pos="9060"/>
        </w:tabs>
        <w:ind w:left="960" w:hanging="960"/>
        <w:rPr>
          <w:ins w:id="704" w:author="User" w:date="2021-10-22T10:46:00Z"/>
          <w:rFonts w:asciiTheme="minorHAnsi" w:eastAsiaTheme="minorEastAsia" w:hAnsiTheme="minorHAnsi" w:cstheme="minorBidi" w:hint="eastAsia"/>
          <w:kern w:val="2"/>
          <w:szCs w:val="22"/>
          <w:bdr w:val="none" w:sz="0" w:space="0" w:color="auto"/>
        </w:rPr>
      </w:pPr>
      <w:ins w:id="705" w:author="User" w:date="2021-10-22T10:46:00Z">
        <w:r w:rsidRPr="00CB7393">
          <w:rPr>
            <w:rStyle w:val="a4"/>
          </w:rPr>
          <w:fldChar w:fldCharType="begin"/>
        </w:r>
        <w:r w:rsidRPr="00CB7393">
          <w:rPr>
            <w:rStyle w:val="a4"/>
          </w:rPr>
          <w:instrText xml:space="preserve"> </w:instrText>
        </w:r>
        <w:r>
          <w:instrText>HYPERLINK \l "_Toc85792040"</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二十四：專案組織圖</w:t>
        </w:r>
        <w:r>
          <w:rPr>
            <w:webHidden/>
          </w:rPr>
          <w:tab/>
        </w:r>
        <w:r>
          <w:rPr>
            <w:webHidden/>
          </w:rPr>
          <w:fldChar w:fldCharType="begin"/>
        </w:r>
        <w:r>
          <w:rPr>
            <w:webHidden/>
          </w:rPr>
          <w:instrText xml:space="preserve"> PAGEREF _Toc85792040 \h </w:instrText>
        </w:r>
      </w:ins>
      <w:r>
        <w:rPr>
          <w:webHidden/>
        </w:rPr>
      </w:r>
      <w:r>
        <w:rPr>
          <w:webHidden/>
        </w:rPr>
        <w:fldChar w:fldCharType="separate"/>
      </w:r>
      <w:ins w:id="706" w:author="User" w:date="2021-10-22T10:47:00Z">
        <w:r>
          <w:rPr>
            <w:webHidden/>
          </w:rPr>
          <w:t>35</w:t>
        </w:r>
      </w:ins>
      <w:ins w:id="707" w:author="User" w:date="2021-10-22T10:46:00Z">
        <w:r>
          <w:rPr>
            <w:webHidden/>
          </w:rPr>
          <w:fldChar w:fldCharType="end"/>
        </w:r>
        <w:r w:rsidRPr="00CB7393">
          <w:rPr>
            <w:rStyle w:val="a4"/>
          </w:rPr>
          <w:fldChar w:fldCharType="end"/>
        </w:r>
      </w:ins>
    </w:p>
    <w:p w14:paraId="5A29E207" w14:textId="1C96A632" w:rsidR="00853FBC" w:rsidRDefault="00853FBC">
      <w:pPr>
        <w:pStyle w:val="afc"/>
        <w:tabs>
          <w:tab w:val="right" w:leader="dot" w:pos="9060"/>
        </w:tabs>
        <w:ind w:left="960" w:hanging="960"/>
        <w:rPr>
          <w:ins w:id="708" w:author="User" w:date="2021-10-22T10:46:00Z"/>
          <w:rFonts w:asciiTheme="minorHAnsi" w:eastAsiaTheme="minorEastAsia" w:hAnsiTheme="minorHAnsi" w:cstheme="minorBidi" w:hint="eastAsia"/>
          <w:kern w:val="2"/>
          <w:szCs w:val="22"/>
          <w:bdr w:val="none" w:sz="0" w:space="0" w:color="auto"/>
        </w:rPr>
      </w:pPr>
      <w:ins w:id="709" w:author="User" w:date="2021-10-22T10:46:00Z">
        <w:r w:rsidRPr="00CB7393">
          <w:rPr>
            <w:rStyle w:val="a4"/>
          </w:rPr>
          <w:fldChar w:fldCharType="begin"/>
        </w:r>
        <w:r w:rsidRPr="00CB7393">
          <w:rPr>
            <w:rStyle w:val="a4"/>
          </w:rPr>
          <w:instrText xml:space="preserve"> </w:instrText>
        </w:r>
        <w:r>
          <w:instrText>HYPERLINK \l "_Toc85792041"</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二十五：問提管理流程圖</w:t>
        </w:r>
        <w:r>
          <w:rPr>
            <w:webHidden/>
          </w:rPr>
          <w:tab/>
        </w:r>
        <w:r>
          <w:rPr>
            <w:webHidden/>
          </w:rPr>
          <w:fldChar w:fldCharType="begin"/>
        </w:r>
        <w:r>
          <w:rPr>
            <w:webHidden/>
          </w:rPr>
          <w:instrText xml:space="preserve"> PAGEREF _Toc85792041 \h </w:instrText>
        </w:r>
      </w:ins>
      <w:r>
        <w:rPr>
          <w:webHidden/>
        </w:rPr>
      </w:r>
      <w:r>
        <w:rPr>
          <w:webHidden/>
        </w:rPr>
        <w:fldChar w:fldCharType="separate"/>
      </w:r>
      <w:ins w:id="710" w:author="User" w:date="2021-10-22T10:47:00Z">
        <w:r>
          <w:rPr>
            <w:webHidden/>
          </w:rPr>
          <w:t>38</w:t>
        </w:r>
      </w:ins>
      <w:ins w:id="711" w:author="User" w:date="2021-10-22T10:46:00Z">
        <w:r>
          <w:rPr>
            <w:webHidden/>
          </w:rPr>
          <w:fldChar w:fldCharType="end"/>
        </w:r>
        <w:r w:rsidRPr="00CB7393">
          <w:rPr>
            <w:rStyle w:val="a4"/>
          </w:rPr>
          <w:fldChar w:fldCharType="end"/>
        </w:r>
      </w:ins>
    </w:p>
    <w:p w14:paraId="13D10422" w14:textId="77B9AFAD" w:rsidR="00853FBC" w:rsidRDefault="00853FBC">
      <w:pPr>
        <w:pStyle w:val="afc"/>
        <w:tabs>
          <w:tab w:val="right" w:leader="dot" w:pos="9060"/>
        </w:tabs>
        <w:ind w:left="960" w:hanging="960"/>
        <w:rPr>
          <w:ins w:id="712" w:author="User" w:date="2021-10-22T10:46:00Z"/>
          <w:rFonts w:asciiTheme="minorHAnsi" w:eastAsiaTheme="minorEastAsia" w:hAnsiTheme="minorHAnsi" w:cstheme="minorBidi" w:hint="eastAsia"/>
          <w:kern w:val="2"/>
          <w:szCs w:val="22"/>
          <w:bdr w:val="none" w:sz="0" w:space="0" w:color="auto"/>
        </w:rPr>
      </w:pPr>
      <w:ins w:id="713" w:author="User" w:date="2021-10-22T10:46:00Z">
        <w:r w:rsidRPr="00CB7393">
          <w:rPr>
            <w:rStyle w:val="a4"/>
          </w:rPr>
          <w:fldChar w:fldCharType="begin"/>
        </w:r>
        <w:r w:rsidRPr="00CB7393">
          <w:rPr>
            <w:rStyle w:val="a4"/>
          </w:rPr>
          <w:instrText xml:space="preserve"> </w:instrText>
        </w:r>
        <w:r>
          <w:instrText>HYPERLINK \l "_Toc85792042"</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二十六：各期履行期限及工作計畫甘特圖</w:t>
        </w:r>
        <w:r>
          <w:rPr>
            <w:webHidden/>
          </w:rPr>
          <w:tab/>
        </w:r>
        <w:r>
          <w:rPr>
            <w:webHidden/>
          </w:rPr>
          <w:fldChar w:fldCharType="begin"/>
        </w:r>
        <w:r>
          <w:rPr>
            <w:webHidden/>
          </w:rPr>
          <w:instrText xml:space="preserve"> PAGEREF _Toc85792042 \h </w:instrText>
        </w:r>
      </w:ins>
      <w:r>
        <w:rPr>
          <w:webHidden/>
        </w:rPr>
      </w:r>
      <w:r>
        <w:rPr>
          <w:webHidden/>
        </w:rPr>
        <w:fldChar w:fldCharType="separate"/>
      </w:r>
      <w:ins w:id="714" w:author="User" w:date="2021-10-22T10:47:00Z">
        <w:r>
          <w:rPr>
            <w:webHidden/>
          </w:rPr>
          <w:t>43</w:t>
        </w:r>
      </w:ins>
      <w:ins w:id="715" w:author="User" w:date="2021-10-22T10:46:00Z">
        <w:r>
          <w:rPr>
            <w:webHidden/>
          </w:rPr>
          <w:fldChar w:fldCharType="end"/>
        </w:r>
        <w:r w:rsidRPr="00CB7393">
          <w:rPr>
            <w:rStyle w:val="a4"/>
          </w:rPr>
          <w:fldChar w:fldCharType="end"/>
        </w:r>
      </w:ins>
    </w:p>
    <w:p w14:paraId="54983ACE" w14:textId="64F16067" w:rsidR="00853FBC" w:rsidRDefault="00853FBC">
      <w:pPr>
        <w:pStyle w:val="afc"/>
        <w:tabs>
          <w:tab w:val="right" w:leader="dot" w:pos="9060"/>
        </w:tabs>
        <w:ind w:left="960" w:hanging="960"/>
        <w:rPr>
          <w:ins w:id="716" w:author="User" w:date="2021-10-22T10:46:00Z"/>
          <w:rFonts w:asciiTheme="minorHAnsi" w:eastAsiaTheme="minorEastAsia" w:hAnsiTheme="minorHAnsi" w:cstheme="minorBidi" w:hint="eastAsia"/>
          <w:kern w:val="2"/>
          <w:szCs w:val="22"/>
          <w:bdr w:val="none" w:sz="0" w:space="0" w:color="auto"/>
        </w:rPr>
      </w:pPr>
      <w:ins w:id="717" w:author="User" w:date="2021-10-22T10:46:00Z">
        <w:r w:rsidRPr="00CB7393">
          <w:rPr>
            <w:rStyle w:val="a4"/>
          </w:rPr>
          <w:fldChar w:fldCharType="begin"/>
        </w:r>
        <w:r w:rsidRPr="00CB7393">
          <w:rPr>
            <w:rStyle w:val="a4"/>
          </w:rPr>
          <w:instrText xml:space="preserve"> </w:instrText>
        </w:r>
        <w:r>
          <w:instrText>HYPERLINK \l "_Toc85792043"</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二十七：威傑科技有限公司諮詢服務流程圖</w:t>
        </w:r>
        <w:r>
          <w:rPr>
            <w:webHidden/>
          </w:rPr>
          <w:tab/>
        </w:r>
        <w:r>
          <w:rPr>
            <w:webHidden/>
          </w:rPr>
          <w:fldChar w:fldCharType="begin"/>
        </w:r>
        <w:r>
          <w:rPr>
            <w:webHidden/>
          </w:rPr>
          <w:instrText xml:space="preserve"> PAGEREF _Toc85792043 \h </w:instrText>
        </w:r>
      </w:ins>
      <w:r>
        <w:rPr>
          <w:webHidden/>
        </w:rPr>
      </w:r>
      <w:r>
        <w:rPr>
          <w:webHidden/>
        </w:rPr>
        <w:fldChar w:fldCharType="separate"/>
      </w:r>
      <w:ins w:id="718" w:author="User" w:date="2021-10-22T10:47:00Z">
        <w:r>
          <w:rPr>
            <w:webHidden/>
          </w:rPr>
          <w:t>73</w:t>
        </w:r>
      </w:ins>
      <w:ins w:id="719" w:author="User" w:date="2021-10-22T10:46:00Z">
        <w:r>
          <w:rPr>
            <w:webHidden/>
          </w:rPr>
          <w:fldChar w:fldCharType="end"/>
        </w:r>
        <w:r w:rsidRPr="00CB7393">
          <w:rPr>
            <w:rStyle w:val="a4"/>
          </w:rPr>
          <w:fldChar w:fldCharType="end"/>
        </w:r>
      </w:ins>
    </w:p>
    <w:p w14:paraId="6F14E25A" w14:textId="3EBCA1F3" w:rsidR="00853FBC" w:rsidRDefault="00853FBC">
      <w:pPr>
        <w:pStyle w:val="afc"/>
        <w:tabs>
          <w:tab w:val="right" w:leader="dot" w:pos="9060"/>
        </w:tabs>
        <w:ind w:left="960" w:hanging="960"/>
        <w:rPr>
          <w:ins w:id="720" w:author="User" w:date="2021-10-22T10:46:00Z"/>
          <w:rFonts w:asciiTheme="minorHAnsi" w:eastAsiaTheme="minorEastAsia" w:hAnsiTheme="minorHAnsi" w:cstheme="minorBidi" w:hint="eastAsia"/>
          <w:kern w:val="2"/>
          <w:szCs w:val="22"/>
          <w:bdr w:val="none" w:sz="0" w:space="0" w:color="auto"/>
        </w:rPr>
      </w:pPr>
      <w:ins w:id="721" w:author="User" w:date="2021-10-22T10:46:00Z">
        <w:r w:rsidRPr="00CB7393">
          <w:rPr>
            <w:rStyle w:val="a4"/>
          </w:rPr>
          <w:fldChar w:fldCharType="begin"/>
        </w:r>
        <w:r w:rsidRPr="00CB7393">
          <w:rPr>
            <w:rStyle w:val="a4"/>
          </w:rPr>
          <w:instrText xml:space="preserve"> </w:instrText>
        </w:r>
        <w:r>
          <w:instrText>HYPERLINK \l "_Toc85792044"</w:instrText>
        </w:r>
        <w:r w:rsidRPr="00CB7393">
          <w:rPr>
            <w:rStyle w:val="a4"/>
          </w:rPr>
          <w:instrText xml:space="preserve"> </w:instrText>
        </w:r>
        <w:r w:rsidRPr="00CB7393">
          <w:rPr>
            <w:rStyle w:val="a4"/>
          </w:rPr>
          <w:fldChar w:fldCharType="separate"/>
        </w:r>
        <w:r w:rsidRPr="00CB7393">
          <w:rPr>
            <w:rStyle w:val="a4"/>
            <w:rFonts w:hint="eastAsia"/>
          </w:rPr>
          <w:t>圖</w:t>
        </w:r>
        <w:r w:rsidRPr="00CB7393">
          <w:rPr>
            <w:rStyle w:val="a4"/>
          </w:rPr>
          <w:t xml:space="preserve"> </w:t>
        </w:r>
        <w:r w:rsidRPr="00CB7393">
          <w:rPr>
            <w:rStyle w:val="a4"/>
            <w:rFonts w:hint="eastAsia"/>
          </w:rPr>
          <w:t>二十八：提供服務之通訊方式圖</w:t>
        </w:r>
        <w:r>
          <w:rPr>
            <w:webHidden/>
          </w:rPr>
          <w:tab/>
        </w:r>
        <w:r>
          <w:rPr>
            <w:webHidden/>
          </w:rPr>
          <w:fldChar w:fldCharType="begin"/>
        </w:r>
        <w:r>
          <w:rPr>
            <w:webHidden/>
          </w:rPr>
          <w:instrText xml:space="preserve"> PAGEREF _Toc85792044 \h </w:instrText>
        </w:r>
      </w:ins>
      <w:r>
        <w:rPr>
          <w:webHidden/>
        </w:rPr>
      </w:r>
      <w:r>
        <w:rPr>
          <w:webHidden/>
        </w:rPr>
        <w:fldChar w:fldCharType="separate"/>
      </w:r>
      <w:ins w:id="722" w:author="User" w:date="2021-10-22T10:47:00Z">
        <w:r>
          <w:rPr>
            <w:webHidden/>
          </w:rPr>
          <w:t>74</w:t>
        </w:r>
      </w:ins>
      <w:ins w:id="723" w:author="User" w:date="2021-10-22T10:46:00Z">
        <w:r>
          <w:rPr>
            <w:webHidden/>
          </w:rPr>
          <w:fldChar w:fldCharType="end"/>
        </w:r>
        <w:r w:rsidRPr="00CB7393">
          <w:rPr>
            <w:rStyle w:val="a4"/>
          </w:rPr>
          <w:fldChar w:fldCharType="end"/>
        </w:r>
      </w:ins>
    </w:p>
    <w:p w14:paraId="0F3C77A8" w14:textId="6E5F5CD6" w:rsidR="00853FBC" w:rsidRDefault="00853FBC">
      <w:pPr>
        <w:pStyle w:val="afc"/>
        <w:tabs>
          <w:tab w:val="right" w:leader="dot" w:pos="9060"/>
        </w:tabs>
        <w:ind w:left="960" w:hanging="960"/>
        <w:rPr>
          <w:ins w:id="724" w:author="User" w:date="2021-10-22T10:46:00Z"/>
          <w:rFonts w:asciiTheme="minorHAnsi" w:eastAsiaTheme="minorEastAsia" w:hAnsiTheme="minorHAnsi" w:cstheme="minorBidi" w:hint="eastAsia"/>
          <w:kern w:val="2"/>
          <w:szCs w:val="22"/>
          <w:bdr w:val="none" w:sz="0" w:space="0" w:color="auto"/>
        </w:rPr>
      </w:pPr>
    </w:p>
    <w:p w14:paraId="5713C798" w14:textId="1DC71D4F" w:rsidR="00C557F4" w:rsidDel="00C557F4" w:rsidRDefault="00C557F4">
      <w:pPr>
        <w:pStyle w:val="afc"/>
        <w:tabs>
          <w:tab w:val="right" w:leader="dot" w:pos="9060"/>
        </w:tabs>
        <w:ind w:left="960" w:hanging="960"/>
        <w:rPr>
          <w:del w:id="725" w:author="User" w:date="2021-08-08T14:04:00Z"/>
        </w:rPr>
      </w:pPr>
    </w:p>
    <w:p w14:paraId="30E94A2A" w14:textId="77777777" w:rsidR="00EE2FB6" w:rsidDel="00EE2FB6" w:rsidRDefault="00EE2FB6" w:rsidP="006C1A28">
      <w:pPr>
        <w:ind w:left="280" w:hanging="280"/>
        <w:jc w:val="center"/>
        <w:rPr>
          <w:del w:id="726" w:author="User" w:date="2021-08-08T12:45:00Z"/>
          <w:rFonts w:hint="eastAsia"/>
          <w:noProof/>
        </w:rPr>
      </w:pPr>
    </w:p>
    <w:p w14:paraId="7148FCAA" w14:textId="77777777" w:rsidR="000B691F" w:rsidDel="00EE2FB6" w:rsidRDefault="000B691F" w:rsidP="006C1A28">
      <w:pPr>
        <w:ind w:left="280" w:hanging="280"/>
        <w:jc w:val="center"/>
        <w:rPr>
          <w:del w:id="727" w:author="User" w:date="2021-08-08T12:45:00Z"/>
          <w:rFonts w:hint="eastAsia"/>
          <w:noProof/>
        </w:rPr>
      </w:pPr>
    </w:p>
    <w:p w14:paraId="1812097C" w14:textId="77777777" w:rsidR="000B691F" w:rsidDel="00EE2FB6" w:rsidRDefault="000B691F" w:rsidP="000B691F">
      <w:pPr>
        <w:pStyle w:val="afc"/>
        <w:tabs>
          <w:tab w:val="right" w:leader="dot" w:pos="9060"/>
        </w:tabs>
        <w:ind w:left="960" w:hanging="960"/>
        <w:rPr>
          <w:del w:id="728" w:author="User" w:date="2021-08-08T12:45:00Z"/>
          <w:rFonts w:asciiTheme="minorHAnsi" w:eastAsiaTheme="minorEastAsia" w:hAnsiTheme="minorHAnsi" w:cstheme="minorBidi" w:hint="eastAsia"/>
          <w:kern w:val="2"/>
          <w:szCs w:val="22"/>
          <w:bdr w:val="none" w:sz="0" w:space="0" w:color="auto"/>
        </w:rPr>
      </w:pPr>
      <w:del w:id="729" w:author="User" w:date="2021-08-08T12:45:00Z">
        <w:r w:rsidRPr="00EE2FB6" w:rsidDel="00EE2FB6">
          <w:rPr>
            <w:rFonts w:hint="eastAsia"/>
            <w:rPrChange w:id="730" w:author="User" w:date="2021-08-08T12:45:00Z">
              <w:rPr>
                <w:rStyle w:val="a4"/>
                <w:rFonts w:hint="eastAsia"/>
              </w:rPr>
            </w:rPrChange>
          </w:rPr>
          <w:delText>圖</w:delText>
        </w:r>
        <w:r w:rsidRPr="00EE2FB6" w:rsidDel="00EE2FB6">
          <w:rPr>
            <w:rPrChange w:id="731" w:author="User" w:date="2021-08-08T12:45:00Z">
              <w:rPr>
                <w:rStyle w:val="a4"/>
              </w:rPr>
            </w:rPrChange>
          </w:rPr>
          <w:delText xml:space="preserve"> </w:delText>
        </w:r>
        <w:r w:rsidRPr="00EE2FB6" w:rsidDel="00EE2FB6">
          <w:rPr>
            <w:rFonts w:hint="eastAsia"/>
            <w:rPrChange w:id="732" w:author="User" w:date="2021-08-08T12:45:00Z">
              <w:rPr>
                <w:rStyle w:val="a4"/>
                <w:rFonts w:hint="eastAsia"/>
              </w:rPr>
            </w:rPrChange>
          </w:rPr>
          <w:delText>一：本案整體目標圖</w:delText>
        </w:r>
        <w:r w:rsidDel="00EE2FB6">
          <w:rPr>
            <w:webHidden/>
          </w:rPr>
          <w:tab/>
          <w:delText>8</w:delText>
        </w:r>
      </w:del>
    </w:p>
    <w:p w14:paraId="070299F7" w14:textId="77777777" w:rsidR="000B691F" w:rsidDel="00EE2FB6" w:rsidRDefault="000B691F" w:rsidP="000B691F">
      <w:pPr>
        <w:pStyle w:val="afc"/>
        <w:tabs>
          <w:tab w:val="right" w:leader="dot" w:pos="9060"/>
        </w:tabs>
        <w:ind w:left="960" w:hanging="960"/>
        <w:rPr>
          <w:del w:id="733" w:author="User" w:date="2021-08-08T12:45:00Z"/>
          <w:rFonts w:asciiTheme="minorHAnsi" w:eastAsiaTheme="minorEastAsia" w:hAnsiTheme="minorHAnsi" w:cstheme="minorBidi" w:hint="eastAsia"/>
          <w:kern w:val="2"/>
          <w:szCs w:val="22"/>
          <w:bdr w:val="none" w:sz="0" w:space="0" w:color="auto"/>
        </w:rPr>
      </w:pPr>
      <w:del w:id="734" w:author="User" w:date="2021-08-08T12:45:00Z">
        <w:r w:rsidRPr="00EE2FB6" w:rsidDel="00EE2FB6">
          <w:rPr>
            <w:rFonts w:hint="eastAsia"/>
            <w:rPrChange w:id="735" w:author="User" w:date="2021-08-08T12:45:00Z">
              <w:rPr>
                <w:rStyle w:val="a4"/>
                <w:rFonts w:hint="eastAsia"/>
              </w:rPr>
            </w:rPrChange>
          </w:rPr>
          <w:delText>圖</w:delText>
        </w:r>
        <w:r w:rsidRPr="00EE2FB6" w:rsidDel="00EE2FB6">
          <w:rPr>
            <w:rPrChange w:id="736" w:author="User" w:date="2021-08-08T12:45:00Z">
              <w:rPr>
                <w:rStyle w:val="a4"/>
              </w:rPr>
            </w:rPrChange>
          </w:rPr>
          <w:delText xml:space="preserve"> </w:delText>
        </w:r>
        <w:r w:rsidRPr="00EE2FB6" w:rsidDel="00EE2FB6">
          <w:rPr>
            <w:rFonts w:hint="eastAsia"/>
            <w:rPrChange w:id="737" w:author="User" w:date="2021-08-08T12:45:00Z">
              <w:rPr>
                <w:rStyle w:val="a4"/>
                <w:rFonts w:hint="eastAsia"/>
              </w:rPr>
            </w:rPrChange>
          </w:rPr>
          <w:delText>二：</w:delText>
        </w:r>
        <w:r w:rsidRPr="00EE2FB6" w:rsidDel="00EE2FB6">
          <w:rPr>
            <w:rPrChange w:id="738" w:author="User" w:date="2021-08-08T12:45:00Z">
              <w:rPr>
                <w:rStyle w:val="a4"/>
              </w:rPr>
            </w:rPrChange>
          </w:rPr>
          <w:delText>110</w:delText>
        </w:r>
        <w:r w:rsidRPr="00EE2FB6" w:rsidDel="00EE2FB6">
          <w:rPr>
            <w:rFonts w:hint="eastAsia"/>
            <w:rPrChange w:id="739" w:author="User" w:date="2021-08-08T12:45:00Z">
              <w:rPr>
                <w:rStyle w:val="a4"/>
                <w:rFonts w:hint="eastAsia"/>
              </w:rPr>
            </w:rPrChange>
          </w:rPr>
          <w:delText>年度台南市道路巡查缺失智能辨識系統建置架構圖</w:delText>
        </w:r>
        <w:r w:rsidDel="00EE2FB6">
          <w:rPr>
            <w:webHidden/>
          </w:rPr>
          <w:tab/>
          <w:delText>10</w:delText>
        </w:r>
      </w:del>
    </w:p>
    <w:p w14:paraId="09D949E3" w14:textId="77777777" w:rsidR="000B691F" w:rsidDel="00EE2FB6" w:rsidRDefault="000B691F" w:rsidP="000B691F">
      <w:pPr>
        <w:pStyle w:val="afc"/>
        <w:tabs>
          <w:tab w:val="right" w:leader="dot" w:pos="9060"/>
        </w:tabs>
        <w:ind w:left="960" w:hanging="960"/>
        <w:rPr>
          <w:del w:id="740" w:author="User" w:date="2021-08-08T12:45:00Z"/>
          <w:rFonts w:asciiTheme="minorHAnsi" w:eastAsiaTheme="minorEastAsia" w:hAnsiTheme="minorHAnsi" w:cstheme="minorBidi" w:hint="eastAsia"/>
          <w:kern w:val="2"/>
          <w:szCs w:val="22"/>
          <w:bdr w:val="none" w:sz="0" w:space="0" w:color="auto"/>
        </w:rPr>
      </w:pPr>
      <w:del w:id="741" w:author="User" w:date="2021-08-08T12:45:00Z">
        <w:r w:rsidRPr="00EE2FB6" w:rsidDel="00EE2FB6">
          <w:rPr>
            <w:rFonts w:hint="eastAsia"/>
            <w:rPrChange w:id="742" w:author="User" w:date="2021-08-08T12:45:00Z">
              <w:rPr>
                <w:rStyle w:val="a4"/>
                <w:rFonts w:hint="eastAsia"/>
              </w:rPr>
            </w:rPrChange>
          </w:rPr>
          <w:delText>圖</w:delText>
        </w:r>
        <w:r w:rsidRPr="00EE2FB6" w:rsidDel="00EE2FB6">
          <w:rPr>
            <w:rPrChange w:id="743" w:author="User" w:date="2021-08-08T12:45:00Z">
              <w:rPr>
                <w:rStyle w:val="a4"/>
              </w:rPr>
            </w:rPrChange>
          </w:rPr>
          <w:delText xml:space="preserve"> </w:delText>
        </w:r>
        <w:r w:rsidRPr="00EE2FB6" w:rsidDel="00EE2FB6">
          <w:rPr>
            <w:rFonts w:hint="eastAsia"/>
            <w:rPrChange w:id="744" w:author="User" w:date="2021-08-08T12:45:00Z">
              <w:rPr>
                <w:rStyle w:val="a4"/>
                <w:rFonts w:hint="eastAsia"/>
              </w:rPr>
            </w:rPrChange>
          </w:rPr>
          <w:delText>三：本系統軟體及資料庫開發建置架構圖</w:delText>
        </w:r>
        <w:r w:rsidDel="00EE2FB6">
          <w:rPr>
            <w:webHidden/>
          </w:rPr>
          <w:tab/>
          <w:delText>12</w:delText>
        </w:r>
      </w:del>
    </w:p>
    <w:p w14:paraId="6FF442EF" w14:textId="77777777" w:rsidR="000B691F" w:rsidDel="00EE2FB6" w:rsidRDefault="000B691F" w:rsidP="000B691F">
      <w:pPr>
        <w:pStyle w:val="afc"/>
        <w:tabs>
          <w:tab w:val="right" w:leader="dot" w:pos="9060"/>
        </w:tabs>
        <w:ind w:left="960" w:hanging="960"/>
        <w:rPr>
          <w:del w:id="745" w:author="User" w:date="2021-08-08T12:45:00Z"/>
          <w:rFonts w:asciiTheme="minorHAnsi" w:eastAsiaTheme="minorEastAsia" w:hAnsiTheme="minorHAnsi" w:cstheme="minorBidi" w:hint="eastAsia"/>
          <w:kern w:val="2"/>
          <w:szCs w:val="22"/>
          <w:bdr w:val="none" w:sz="0" w:space="0" w:color="auto"/>
        </w:rPr>
      </w:pPr>
      <w:del w:id="746" w:author="User" w:date="2021-08-08T12:45:00Z">
        <w:r w:rsidRPr="00EE2FB6" w:rsidDel="00EE2FB6">
          <w:rPr>
            <w:rFonts w:hint="eastAsia"/>
            <w:rPrChange w:id="747" w:author="User" w:date="2021-08-08T12:45:00Z">
              <w:rPr>
                <w:rStyle w:val="a4"/>
                <w:rFonts w:hint="eastAsia"/>
              </w:rPr>
            </w:rPrChange>
          </w:rPr>
          <w:delText>圖</w:delText>
        </w:r>
        <w:r w:rsidRPr="00EE2FB6" w:rsidDel="00EE2FB6">
          <w:rPr>
            <w:rPrChange w:id="748" w:author="User" w:date="2021-08-08T12:45:00Z">
              <w:rPr>
                <w:rStyle w:val="a4"/>
              </w:rPr>
            </w:rPrChange>
          </w:rPr>
          <w:delText xml:space="preserve"> </w:delText>
        </w:r>
        <w:r w:rsidRPr="00EE2FB6" w:rsidDel="00EE2FB6">
          <w:rPr>
            <w:rFonts w:hint="eastAsia"/>
            <w:rPrChange w:id="749" w:author="User" w:date="2021-08-08T12:45:00Z">
              <w:rPr>
                <w:rStyle w:val="a4"/>
                <w:rFonts w:hint="eastAsia"/>
              </w:rPr>
            </w:rPrChange>
          </w:rPr>
          <w:delText>四：</w:delText>
        </w:r>
        <w:r w:rsidRPr="00EE2FB6" w:rsidDel="00EE2FB6">
          <w:rPr>
            <w:rPrChange w:id="750" w:author="User" w:date="2021-08-08T12:45:00Z">
              <w:rPr>
                <w:rStyle w:val="a4"/>
              </w:rPr>
            </w:rPrChange>
          </w:rPr>
          <w:delText>AI</w:delText>
        </w:r>
        <w:r w:rsidRPr="00EE2FB6" w:rsidDel="00EE2FB6">
          <w:rPr>
            <w:rFonts w:hint="eastAsia"/>
            <w:rPrChange w:id="751" w:author="User" w:date="2021-08-08T12:45:00Z">
              <w:rPr>
                <w:rStyle w:val="a4"/>
                <w:rFonts w:hint="eastAsia"/>
              </w:rPr>
            </w:rPrChange>
          </w:rPr>
          <w:delText>道路巡查（車機）軟體系統架構圖</w:delText>
        </w:r>
        <w:r w:rsidDel="00EE2FB6">
          <w:rPr>
            <w:webHidden/>
          </w:rPr>
          <w:tab/>
          <w:delText>12</w:delText>
        </w:r>
      </w:del>
    </w:p>
    <w:p w14:paraId="08B8B0E1" w14:textId="77777777" w:rsidR="000B691F" w:rsidDel="00EE2FB6" w:rsidRDefault="000B691F" w:rsidP="000B691F">
      <w:pPr>
        <w:pStyle w:val="afc"/>
        <w:tabs>
          <w:tab w:val="right" w:leader="dot" w:pos="9060"/>
        </w:tabs>
        <w:ind w:left="960" w:hanging="960"/>
        <w:rPr>
          <w:del w:id="752" w:author="User" w:date="2021-08-08T12:45:00Z"/>
          <w:rFonts w:asciiTheme="minorHAnsi" w:eastAsiaTheme="minorEastAsia" w:hAnsiTheme="minorHAnsi" w:cstheme="minorBidi" w:hint="eastAsia"/>
          <w:kern w:val="2"/>
          <w:szCs w:val="22"/>
          <w:bdr w:val="none" w:sz="0" w:space="0" w:color="auto"/>
        </w:rPr>
      </w:pPr>
      <w:del w:id="753" w:author="User" w:date="2021-08-08T12:45:00Z">
        <w:r w:rsidRPr="00EE2FB6" w:rsidDel="00EE2FB6">
          <w:rPr>
            <w:rFonts w:hint="eastAsia"/>
            <w:rPrChange w:id="754" w:author="User" w:date="2021-08-08T12:45:00Z">
              <w:rPr>
                <w:rStyle w:val="a4"/>
                <w:rFonts w:hint="eastAsia"/>
              </w:rPr>
            </w:rPrChange>
          </w:rPr>
          <w:delText>圖</w:delText>
        </w:r>
        <w:r w:rsidRPr="00EE2FB6" w:rsidDel="00EE2FB6">
          <w:rPr>
            <w:rPrChange w:id="755" w:author="User" w:date="2021-08-08T12:45:00Z">
              <w:rPr>
                <w:rStyle w:val="a4"/>
              </w:rPr>
            </w:rPrChange>
          </w:rPr>
          <w:delText xml:space="preserve"> </w:delText>
        </w:r>
        <w:r w:rsidRPr="00EE2FB6" w:rsidDel="00EE2FB6">
          <w:rPr>
            <w:rFonts w:hint="eastAsia"/>
            <w:rPrChange w:id="756" w:author="User" w:date="2021-08-08T12:45:00Z">
              <w:rPr>
                <w:rStyle w:val="a4"/>
                <w:rFonts w:hint="eastAsia"/>
              </w:rPr>
            </w:rPrChange>
          </w:rPr>
          <w:delText>五：支援多點巡查資料回傳示意圖</w:delText>
        </w:r>
        <w:r w:rsidDel="00EE2FB6">
          <w:rPr>
            <w:webHidden/>
          </w:rPr>
          <w:tab/>
          <w:delText>12</w:delText>
        </w:r>
      </w:del>
    </w:p>
    <w:p w14:paraId="30666A5A" w14:textId="77777777" w:rsidR="000B691F" w:rsidDel="00EE2FB6" w:rsidRDefault="000B691F" w:rsidP="000B691F">
      <w:pPr>
        <w:pStyle w:val="afc"/>
        <w:tabs>
          <w:tab w:val="right" w:leader="dot" w:pos="9060"/>
        </w:tabs>
        <w:ind w:left="960" w:hanging="960"/>
        <w:rPr>
          <w:del w:id="757" w:author="User" w:date="2021-08-08T12:45:00Z"/>
          <w:rFonts w:asciiTheme="minorHAnsi" w:eastAsiaTheme="minorEastAsia" w:hAnsiTheme="minorHAnsi" w:cstheme="minorBidi" w:hint="eastAsia"/>
          <w:kern w:val="2"/>
          <w:szCs w:val="22"/>
          <w:bdr w:val="none" w:sz="0" w:space="0" w:color="auto"/>
        </w:rPr>
      </w:pPr>
      <w:del w:id="758" w:author="User" w:date="2021-08-08T12:45:00Z">
        <w:r w:rsidRPr="00EE2FB6" w:rsidDel="00EE2FB6">
          <w:rPr>
            <w:rFonts w:hint="eastAsia"/>
            <w:rPrChange w:id="759" w:author="User" w:date="2021-08-08T12:45:00Z">
              <w:rPr>
                <w:rStyle w:val="a4"/>
                <w:rFonts w:hint="eastAsia"/>
              </w:rPr>
            </w:rPrChange>
          </w:rPr>
          <w:delText>圖</w:delText>
        </w:r>
        <w:r w:rsidRPr="00EE2FB6" w:rsidDel="00EE2FB6">
          <w:rPr>
            <w:rPrChange w:id="760" w:author="User" w:date="2021-08-08T12:45:00Z">
              <w:rPr>
                <w:rStyle w:val="a4"/>
              </w:rPr>
            </w:rPrChange>
          </w:rPr>
          <w:delText xml:space="preserve"> </w:delText>
        </w:r>
        <w:r w:rsidRPr="00EE2FB6" w:rsidDel="00EE2FB6">
          <w:rPr>
            <w:rFonts w:hint="eastAsia"/>
            <w:rPrChange w:id="761" w:author="User" w:date="2021-08-08T12:45:00Z">
              <w:rPr>
                <w:rStyle w:val="a4"/>
                <w:rFonts w:hint="eastAsia"/>
              </w:rPr>
            </w:rPrChange>
          </w:rPr>
          <w:delText>六：車機支援不同的硬體示意圖</w:delText>
        </w:r>
        <w:r w:rsidDel="00EE2FB6">
          <w:rPr>
            <w:webHidden/>
          </w:rPr>
          <w:tab/>
          <w:delText>13</w:delText>
        </w:r>
      </w:del>
    </w:p>
    <w:p w14:paraId="640AC487" w14:textId="77777777" w:rsidR="000B691F" w:rsidDel="00EE2FB6" w:rsidRDefault="000B691F" w:rsidP="000B691F">
      <w:pPr>
        <w:pStyle w:val="afc"/>
        <w:tabs>
          <w:tab w:val="right" w:leader="dot" w:pos="9060"/>
        </w:tabs>
        <w:ind w:left="960" w:hanging="960"/>
        <w:rPr>
          <w:del w:id="762" w:author="User" w:date="2021-08-08T12:45:00Z"/>
          <w:rFonts w:asciiTheme="minorHAnsi" w:eastAsiaTheme="minorEastAsia" w:hAnsiTheme="minorHAnsi" w:cstheme="minorBidi" w:hint="eastAsia"/>
          <w:kern w:val="2"/>
          <w:szCs w:val="22"/>
          <w:bdr w:val="none" w:sz="0" w:space="0" w:color="auto"/>
        </w:rPr>
      </w:pPr>
      <w:del w:id="763" w:author="User" w:date="2021-08-08T12:45:00Z">
        <w:r w:rsidRPr="00EE2FB6" w:rsidDel="00EE2FB6">
          <w:rPr>
            <w:rFonts w:hint="eastAsia"/>
            <w:rPrChange w:id="764" w:author="User" w:date="2021-08-08T12:45:00Z">
              <w:rPr>
                <w:rStyle w:val="a4"/>
                <w:rFonts w:hint="eastAsia"/>
              </w:rPr>
            </w:rPrChange>
          </w:rPr>
          <w:delText>圖</w:delText>
        </w:r>
        <w:r w:rsidRPr="00EE2FB6" w:rsidDel="00EE2FB6">
          <w:rPr>
            <w:rPrChange w:id="765" w:author="User" w:date="2021-08-08T12:45:00Z">
              <w:rPr>
                <w:rStyle w:val="a4"/>
              </w:rPr>
            </w:rPrChange>
          </w:rPr>
          <w:delText xml:space="preserve"> </w:delText>
        </w:r>
        <w:r w:rsidRPr="00EE2FB6" w:rsidDel="00EE2FB6">
          <w:rPr>
            <w:rFonts w:hint="eastAsia"/>
            <w:rPrChange w:id="766" w:author="User" w:date="2021-08-08T12:45:00Z">
              <w:rPr>
                <w:rStyle w:val="a4"/>
                <w:rFonts w:hint="eastAsia"/>
              </w:rPr>
            </w:rPrChange>
          </w:rPr>
          <w:delText>七：系統整體建置架構圖</w:delText>
        </w:r>
        <w:r w:rsidDel="00EE2FB6">
          <w:rPr>
            <w:webHidden/>
          </w:rPr>
          <w:tab/>
          <w:delText>14</w:delText>
        </w:r>
      </w:del>
    </w:p>
    <w:p w14:paraId="0C2253FA" w14:textId="77777777" w:rsidR="000B691F" w:rsidDel="00EE2FB6" w:rsidRDefault="000B691F" w:rsidP="000B691F">
      <w:pPr>
        <w:pStyle w:val="afc"/>
        <w:tabs>
          <w:tab w:val="right" w:leader="dot" w:pos="9060"/>
        </w:tabs>
        <w:ind w:left="960" w:hanging="960"/>
        <w:rPr>
          <w:del w:id="767" w:author="User" w:date="2021-08-08T12:45:00Z"/>
          <w:rFonts w:asciiTheme="minorHAnsi" w:eastAsiaTheme="minorEastAsia" w:hAnsiTheme="minorHAnsi" w:cstheme="minorBidi" w:hint="eastAsia"/>
          <w:kern w:val="2"/>
          <w:szCs w:val="22"/>
          <w:bdr w:val="none" w:sz="0" w:space="0" w:color="auto"/>
        </w:rPr>
      </w:pPr>
      <w:del w:id="768" w:author="User" w:date="2021-08-08T12:45:00Z">
        <w:r w:rsidRPr="00EE2FB6" w:rsidDel="00EE2FB6">
          <w:rPr>
            <w:rFonts w:hint="eastAsia"/>
            <w:rPrChange w:id="769" w:author="User" w:date="2021-08-08T12:45:00Z">
              <w:rPr>
                <w:rStyle w:val="a4"/>
                <w:rFonts w:hint="eastAsia"/>
              </w:rPr>
            </w:rPrChange>
          </w:rPr>
          <w:delText>圖</w:delText>
        </w:r>
        <w:r w:rsidRPr="00EE2FB6" w:rsidDel="00EE2FB6">
          <w:rPr>
            <w:rPrChange w:id="770" w:author="User" w:date="2021-08-08T12:45:00Z">
              <w:rPr>
                <w:rStyle w:val="a4"/>
              </w:rPr>
            </w:rPrChange>
          </w:rPr>
          <w:delText xml:space="preserve"> </w:delText>
        </w:r>
        <w:r w:rsidRPr="00EE2FB6" w:rsidDel="00EE2FB6">
          <w:rPr>
            <w:rFonts w:hint="eastAsia"/>
            <w:rPrChange w:id="771" w:author="User" w:date="2021-08-08T12:45:00Z">
              <w:rPr>
                <w:rStyle w:val="a4"/>
                <w:rFonts w:hint="eastAsia"/>
              </w:rPr>
            </w:rPrChange>
          </w:rPr>
          <w:delText>八：本機隨時備份及異機隨時備援示意圖</w:delText>
        </w:r>
        <w:r w:rsidDel="00EE2FB6">
          <w:rPr>
            <w:webHidden/>
          </w:rPr>
          <w:tab/>
          <w:delText>15</w:delText>
        </w:r>
      </w:del>
    </w:p>
    <w:p w14:paraId="1BFC44A3" w14:textId="77777777" w:rsidR="000B691F" w:rsidDel="00EE2FB6" w:rsidRDefault="000B691F" w:rsidP="000B691F">
      <w:pPr>
        <w:pStyle w:val="afc"/>
        <w:tabs>
          <w:tab w:val="right" w:leader="dot" w:pos="9060"/>
        </w:tabs>
        <w:ind w:left="960" w:hanging="960"/>
        <w:rPr>
          <w:del w:id="772" w:author="User" w:date="2021-08-08T12:45:00Z"/>
          <w:rFonts w:asciiTheme="minorHAnsi" w:eastAsiaTheme="minorEastAsia" w:hAnsiTheme="minorHAnsi" w:cstheme="minorBidi" w:hint="eastAsia"/>
          <w:kern w:val="2"/>
          <w:szCs w:val="22"/>
          <w:bdr w:val="none" w:sz="0" w:space="0" w:color="auto"/>
        </w:rPr>
      </w:pPr>
      <w:del w:id="773" w:author="User" w:date="2021-08-08T12:45:00Z">
        <w:r w:rsidRPr="00EE2FB6" w:rsidDel="00EE2FB6">
          <w:rPr>
            <w:rFonts w:hint="eastAsia"/>
            <w:rPrChange w:id="774" w:author="User" w:date="2021-08-08T12:45:00Z">
              <w:rPr>
                <w:rStyle w:val="a4"/>
                <w:rFonts w:hint="eastAsia"/>
              </w:rPr>
            </w:rPrChange>
          </w:rPr>
          <w:delText>圖</w:delText>
        </w:r>
        <w:r w:rsidRPr="00EE2FB6" w:rsidDel="00EE2FB6">
          <w:rPr>
            <w:rPrChange w:id="775" w:author="User" w:date="2021-08-08T12:45:00Z">
              <w:rPr>
                <w:rStyle w:val="a4"/>
              </w:rPr>
            </w:rPrChange>
          </w:rPr>
          <w:delText xml:space="preserve"> </w:delText>
        </w:r>
        <w:r w:rsidRPr="00EE2FB6" w:rsidDel="00EE2FB6">
          <w:rPr>
            <w:rFonts w:hint="eastAsia"/>
            <w:rPrChange w:id="776" w:author="User" w:date="2021-08-08T12:45:00Z">
              <w:rPr>
                <w:rStyle w:val="a4"/>
                <w:rFonts w:hint="eastAsia"/>
              </w:rPr>
            </w:rPrChange>
          </w:rPr>
          <w:delText>九：路面缺陷影像及資料蒐集流程示意圖</w:delText>
        </w:r>
        <w:r w:rsidDel="00EE2FB6">
          <w:rPr>
            <w:webHidden/>
          </w:rPr>
          <w:tab/>
          <w:delText>16</w:delText>
        </w:r>
      </w:del>
    </w:p>
    <w:p w14:paraId="37E1D823" w14:textId="77777777" w:rsidR="000B691F" w:rsidDel="00EE2FB6" w:rsidRDefault="000B691F" w:rsidP="000B691F">
      <w:pPr>
        <w:pStyle w:val="afc"/>
        <w:tabs>
          <w:tab w:val="right" w:leader="dot" w:pos="9060"/>
        </w:tabs>
        <w:ind w:left="960" w:hanging="960"/>
        <w:rPr>
          <w:del w:id="777" w:author="User" w:date="2021-08-08T12:45:00Z"/>
          <w:rFonts w:asciiTheme="minorHAnsi" w:eastAsiaTheme="minorEastAsia" w:hAnsiTheme="minorHAnsi" w:cstheme="minorBidi" w:hint="eastAsia"/>
          <w:kern w:val="2"/>
          <w:szCs w:val="22"/>
          <w:bdr w:val="none" w:sz="0" w:space="0" w:color="auto"/>
        </w:rPr>
      </w:pPr>
      <w:del w:id="778" w:author="User" w:date="2021-08-08T12:45:00Z">
        <w:r w:rsidRPr="00EE2FB6" w:rsidDel="00EE2FB6">
          <w:rPr>
            <w:rFonts w:hint="eastAsia"/>
            <w:rPrChange w:id="779" w:author="User" w:date="2021-08-08T12:45:00Z">
              <w:rPr>
                <w:rStyle w:val="a4"/>
                <w:rFonts w:hint="eastAsia"/>
              </w:rPr>
            </w:rPrChange>
          </w:rPr>
          <w:delText>圖</w:delText>
        </w:r>
        <w:r w:rsidRPr="00EE2FB6" w:rsidDel="00EE2FB6">
          <w:rPr>
            <w:rPrChange w:id="780" w:author="User" w:date="2021-08-08T12:45:00Z">
              <w:rPr>
                <w:rStyle w:val="a4"/>
              </w:rPr>
            </w:rPrChange>
          </w:rPr>
          <w:delText xml:space="preserve"> </w:delText>
        </w:r>
        <w:r w:rsidRPr="00EE2FB6" w:rsidDel="00EE2FB6">
          <w:rPr>
            <w:rFonts w:hint="eastAsia"/>
            <w:rPrChange w:id="781" w:author="User" w:date="2021-08-08T12:45:00Z">
              <w:rPr>
                <w:rStyle w:val="a4"/>
                <w:rFonts w:hint="eastAsia"/>
              </w:rPr>
            </w:rPrChange>
          </w:rPr>
          <w:delText>十：直觀網頁查詢系統實際截圖</w:delText>
        </w:r>
        <w:r w:rsidDel="00EE2FB6">
          <w:rPr>
            <w:webHidden/>
          </w:rPr>
          <w:tab/>
          <w:delText>18</w:delText>
        </w:r>
      </w:del>
    </w:p>
    <w:p w14:paraId="6E2D9605" w14:textId="77777777" w:rsidR="000B691F" w:rsidDel="00EE2FB6" w:rsidRDefault="000B691F" w:rsidP="000B691F">
      <w:pPr>
        <w:pStyle w:val="afc"/>
        <w:tabs>
          <w:tab w:val="right" w:leader="dot" w:pos="9060"/>
        </w:tabs>
        <w:ind w:left="960" w:hanging="960"/>
        <w:rPr>
          <w:del w:id="782" w:author="User" w:date="2021-08-08T12:45:00Z"/>
          <w:rFonts w:asciiTheme="minorHAnsi" w:eastAsiaTheme="minorEastAsia" w:hAnsiTheme="minorHAnsi" w:cstheme="minorBidi" w:hint="eastAsia"/>
          <w:kern w:val="2"/>
          <w:szCs w:val="22"/>
          <w:bdr w:val="none" w:sz="0" w:space="0" w:color="auto"/>
        </w:rPr>
      </w:pPr>
      <w:del w:id="783" w:author="User" w:date="2021-08-08T12:45:00Z">
        <w:r w:rsidRPr="00EE2FB6" w:rsidDel="00EE2FB6">
          <w:rPr>
            <w:rFonts w:hint="eastAsia"/>
            <w:rPrChange w:id="784" w:author="User" w:date="2021-08-08T12:45:00Z">
              <w:rPr>
                <w:rStyle w:val="a4"/>
                <w:rFonts w:hint="eastAsia"/>
              </w:rPr>
            </w:rPrChange>
          </w:rPr>
          <w:delText>圖</w:delText>
        </w:r>
        <w:r w:rsidRPr="00EE2FB6" w:rsidDel="00EE2FB6">
          <w:rPr>
            <w:rPrChange w:id="785" w:author="User" w:date="2021-08-08T12:45:00Z">
              <w:rPr>
                <w:rStyle w:val="a4"/>
              </w:rPr>
            </w:rPrChange>
          </w:rPr>
          <w:delText xml:space="preserve"> </w:delText>
        </w:r>
        <w:r w:rsidRPr="00EE2FB6" w:rsidDel="00EE2FB6">
          <w:rPr>
            <w:rFonts w:hint="eastAsia"/>
            <w:rPrChange w:id="786" w:author="User" w:date="2021-08-08T12:45:00Z">
              <w:rPr>
                <w:rStyle w:val="a4"/>
                <w:rFonts w:hint="eastAsia"/>
              </w:rPr>
            </w:rPrChange>
          </w:rPr>
          <w:delText>十一：直觀網頁查詢系統實際截圖</w:delText>
        </w:r>
        <w:r w:rsidRPr="00EE2FB6" w:rsidDel="00EE2FB6">
          <w:rPr>
            <w:rPrChange w:id="787" w:author="User" w:date="2021-08-08T12:45:00Z">
              <w:rPr>
                <w:rStyle w:val="a4"/>
              </w:rPr>
            </w:rPrChange>
          </w:rPr>
          <w:delText>1</w:delText>
        </w:r>
        <w:r w:rsidDel="00EE2FB6">
          <w:rPr>
            <w:webHidden/>
          </w:rPr>
          <w:tab/>
          <w:delText>19</w:delText>
        </w:r>
      </w:del>
    </w:p>
    <w:p w14:paraId="65E13FD1" w14:textId="77777777" w:rsidR="000B691F" w:rsidDel="00EE2FB6" w:rsidRDefault="000B691F" w:rsidP="000B691F">
      <w:pPr>
        <w:pStyle w:val="afc"/>
        <w:tabs>
          <w:tab w:val="right" w:leader="dot" w:pos="9060"/>
        </w:tabs>
        <w:ind w:left="960" w:hanging="960"/>
        <w:rPr>
          <w:del w:id="788" w:author="User" w:date="2021-08-08T12:45:00Z"/>
          <w:rFonts w:asciiTheme="minorHAnsi" w:eastAsiaTheme="minorEastAsia" w:hAnsiTheme="minorHAnsi" w:cstheme="minorBidi" w:hint="eastAsia"/>
          <w:kern w:val="2"/>
          <w:szCs w:val="22"/>
          <w:bdr w:val="none" w:sz="0" w:space="0" w:color="auto"/>
        </w:rPr>
      </w:pPr>
      <w:del w:id="789" w:author="User" w:date="2021-08-08T12:45:00Z">
        <w:r w:rsidRPr="00EE2FB6" w:rsidDel="00EE2FB6">
          <w:rPr>
            <w:rFonts w:hint="eastAsia"/>
            <w:rPrChange w:id="790" w:author="User" w:date="2021-08-08T12:45:00Z">
              <w:rPr>
                <w:rStyle w:val="a4"/>
                <w:rFonts w:hint="eastAsia"/>
              </w:rPr>
            </w:rPrChange>
          </w:rPr>
          <w:delText>圖</w:delText>
        </w:r>
        <w:r w:rsidRPr="00EE2FB6" w:rsidDel="00EE2FB6">
          <w:rPr>
            <w:rPrChange w:id="791" w:author="User" w:date="2021-08-08T12:45:00Z">
              <w:rPr>
                <w:rStyle w:val="a4"/>
              </w:rPr>
            </w:rPrChange>
          </w:rPr>
          <w:delText xml:space="preserve"> </w:delText>
        </w:r>
        <w:r w:rsidRPr="00EE2FB6" w:rsidDel="00EE2FB6">
          <w:rPr>
            <w:rFonts w:hint="eastAsia"/>
            <w:rPrChange w:id="792" w:author="User" w:date="2021-08-08T12:45:00Z">
              <w:rPr>
                <w:rStyle w:val="a4"/>
                <w:rFonts w:hint="eastAsia"/>
              </w:rPr>
            </w:rPrChange>
          </w:rPr>
          <w:delText>十二：直觀網頁查詢系統實際截圖</w:delText>
        </w:r>
        <w:r w:rsidRPr="00EE2FB6" w:rsidDel="00EE2FB6">
          <w:rPr>
            <w:rPrChange w:id="793" w:author="User" w:date="2021-08-08T12:45:00Z">
              <w:rPr>
                <w:rStyle w:val="a4"/>
              </w:rPr>
            </w:rPrChange>
          </w:rPr>
          <w:delText>2</w:delText>
        </w:r>
        <w:r w:rsidDel="00EE2FB6">
          <w:rPr>
            <w:webHidden/>
          </w:rPr>
          <w:tab/>
          <w:delText>19</w:delText>
        </w:r>
      </w:del>
    </w:p>
    <w:p w14:paraId="0D5A1476" w14:textId="77777777" w:rsidR="000B691F" w:rsidDel="00EE2FB6" w:rsidRDefault="000B691F" w:rsidP="000B691F">
      <w:pPr>
        <w:pStyle w:val="afc"/>
        <w:tabs>
          <w:tab w:val="right" w:leader="dot" w:pos="9060"/>
        </w:tabs>
        <w:ind w:left="960" w:hanging="960"/>
        <w:rPr>
          <w:del w:id="794" w:author="User" w:date="2021-08-08T12:45:00Z"/>
          <w:rFonts w:asciiTheme="minorHAnsi" w:eastAsiaTheme="minorEastAsia" w:hAnsiTheme="minorHAnsi" w:cstheme="minorBidi" w:hint="eastAsia"/>
          <w:kern w:val="2"/>
          <w:szCs w:val="22"/>
          <w:bdr w:val="none" w:sz="0" w:space="0" w:color="auto"/>
        </w:rPr>
      </w:pPr>
      <w:del w:id="795" w:author="User" w:date="2021-08-08T12:45:00Z">
        <w:r w:rsidRPr="00EE2FB6" w:rsidDel="00EE2FB6">
          <w:rPr>
            <w:rFonts w:hint="eastAsia"/>
            <w:rPrChange w:id="796" w:author="User" w:date="2021-08-08T12:45:00Z">
              <w:rPr>
                <w:rStyle w:val="a4"/>
                <w:rFonts w:hint="eastAsia"/>
              </w:rPr>
            </w:rPrChange>
          </w:rPr>
          <w:delText>圖</w:delText>
        </w:r>
        <w:r w:rsidRPr="00EE2FB6" w:rsidDel="00EE2FB6">
          <w:rPr>
            <w:rPrChange w:id="797" w:author="User" w:date="2021-08-08T12:45:00Z">
              <w:rPr>
                <w:rStyle w:val="a4"/>
              </w:rPr>
            </w:rPrChange>
          </w:rPr>
          <w:delText xml:space="preserve"> </w:delText>
        </w:r>
        <w:r w:rsidRPr="00EE2FB6" w:rsidDel="00EE2FB6">
          <w:rPr>
            <w:rFonts w:hint="eastAsia"/>
            <w:rPrChange w:id="798" w:author="User" w:date="2021-08-08T12:45:00Z">
              <w:rPr>
                <w:rStyle w:val="a4"/>
                <w:rFonts w:hint="eastAsia"/>
              </w:rPr>
            </w:rPrChange>
          </w:rPr>
          <w:delText>十三：直觀網頁查詢系統實際截圖</w:delText>
        </w:r>
        <w:r w:rsidRPr="00EE2FB6" w:rsidDel="00EE2FB6">
          <w:rPr>
            <w:rPrChange w:id="799" w:author="User" w:date="2021-08-08T12:45:00Z">
              <w:rPr>
                <w:rStyle w:val="a4"/>
              </w:rPr>
            </w:rPrChange>
          </w:rPr>
          <w:delText>3</w:delText>
        </w:r>
        <w:r w:rsidDel="00EE2FB6">
          <w:rPr>
            <w:webHidden/>
          </w:rPr>
          <w:tab/>
          <w:delText>19</w:delText>
        </w:r>
      </w:del>
    </w:p>
    <w:p w14:paraId="53CFBD0C" w14:textId="77777777" w:rsidR="000B691F" w:rsidDel="00EE2FB6" w:rsidRDefault="000B691F" w:rsidP="000B691F">
      <w:pPr>
        <w:pStyle w:val="afc"/>
        <w:tabs>
          <w:tab w:val="right" w:leader="dot" w:pos="9060"/>
        </w:tabs>
        <w:ind w:left="960" w:hanging="960"/>
        <w:rPr>
          <w:del w:id="800" w:author="User" w:date="2021-08-08T12:45:00Z"/>
          <w:rFonts w:asciiTheme="minorHAnsi" w:eastAsiaTheme="minorEastAsia" w:hAnsiTheme="minorHAnsi" w:cstheme="minorBidi" w:hint="eastAsia"/>
          <w:kern w:val="2"/>
          <w:szCs w:val="22"/>
          <w:bdr w:val="none" w:sz="0" w:space="0" w:color="auto"/>
        </w:rPr>
      </w:pPr>
      <w:del w:id="801" w:author="User" w:date="2021-08-08T12:45:00Z">
        <w:r w:rsidRPr="00EE2FB6" w:rsidDel="00EE2FB6">
          <w:rPr>
            <w:rFonts w:hint="eastAsia"/>
            <w:rPrChange w:id="802" w:author="User" w:date="2021-08-08T12:45:00Z">
              <w:rPr>
                <w:rStyle w:val="a4"/>
                <w:rFonts w:hint="eastAsia"/>
              </w:rPr>
            </w:rPrChange>
          </w:rPr>
          <w:delText>圖</w:delText>
        </w:r>
        <w:r w:rsidRPr="00EE2FB6" w:rsidDel="00EE2FB6">
          <w:rPr>
            <w:rPrChange w:id="803" w:author="User" w:date="2021-08-08T12:45:00Z">
              <w:rPr>
                <w:rStyle w:val="a4"/>
              </w:rPr>
            </w:rPrChange>
          </w:rPr>
          <w:delText xml:space="preserve"> </w:delText>
        </w:r>
        <w:r w:rsidRPr="00EE2FB6" w:rsidDel="00EE2FB6">
          <w:rPr>
            <w:rFonts w:hint="eastAsia"/>
            <w:rPrChange w:id="804" w:author="User" w:date="2021-08-08T12:45:00Z">
              <w:rPr>
                <w:rStyle w:val="a4"/>
                <w:rFonts w:hint="eastAsia"/>
              </w:rPr>
            </w:rPrChange>
          </w:rPr>
          <w:delText>十四：</w:delText>
        </w:r>
        <w:r w:rsidRPr="00EE2FB6" w:rsidDel="00EE2FB6">
          <w:rPr>
            <w:rPrChange w:id="805" w:author="User" w:date="2021-08-08T12:45:00Z">
              <w:rPr>
                <w:rStyle w:val="a4"/>
              </w:rPr>
            </w:rPrChange>
          </w:rPr>
          <w:delText>AI</w:delText>
        </w:r>
        <w:r w:rsidRPr="00EE2FB6" w:rsidDel="00EE2FB6">
          <w:rPr>
            <w:rFonts w:hint="eastAsia"/>
            <w:rPrChange w:id="806" w:author="User" w:date="2021-08-08T12:45:00Z">
              <w:rPr>
                <w:rStyle w:val="a4"/>
                <w:rFonts w:hint="eastAsia"/>
              </w:rPr>
            </w:rPrChange>
          </w:rPr>
          <w:delText>巡查車巡查方式示意圖</w:delText>
        </w:r>
        <w:r w:rsidDel="00EE2FB6">
          <w:rPr>
            <w:webHidden/>
          </w:rPr>
          <w:tab/>
          <w:delText>20</w:delText>
        </w:r>
      </w:del>
    </w:p>
    <w:p w14:paraId="63944874" w14:textId="77777777" w:rsidR="000B691F" w:rsidDel="00EE2FB6" w:rsidRDefault="000B691F" w:rsidP="000B691F">
      <w:pPr>
        <w:pStyle w:val="afc"/>
        <w:tabs>
          <w:tab w:val="right" w:leader="dot" w:pos="9060"/>
        </w:tabs>
        <w:ind w:left="960" w:hanging="960"/>
        <w:rPr>
          <w:del w:id="807" w:author="User" w:date="2021-08-08T12:45:00Z"/>
          <w:rFonts w:asciiTheme="minorHAnsi" w:eastAsiaTheme="minorEastAsia" w:hAnsiTheme="minorHAnsi" w:cstheme="minorBidi" w:hint="eastAsia"/>
          <w:kern w:val="2"/>
          <w:szCs w:val="22"/>
          <w:bdr w:val="none" w:sz="0" w:space="0" w:color="auto"/>
        </w:rPr>
      </w:pPr>
      <w:del w:id="808" w:author="User" w:date="2021-08-08T12:45:00Z">
        <w:r w:rsidRPr="00EE2FB6" w:rsidDel="00EE2FB6">
          <w:rPr>
            <w:rFonts w:hint="eastAsia"/>
            <w:rPrChange w:id="809" w:author="User" w:date="2021-08-08T12:45:00Z">
              <w:rPr>
                <w:rStyle w:val="a4"/>
                <w:rFonts w:hint="eastAsia"/>
              </w:rPr>
            </w:rPrChange>
          </w:rPr>
          <w:delText>圖</w:delText>
        </w:r>
        <w:r w:rsidRPr="00EE2FB6" w:rsidDel="00EE2FB6">
          <w:rPr>
            <w:rPrChange w:id="810" w:author="User" w:date="2021-08-08T12:45:00Z">
              <w:rPr>
                <w:rStyle w:val="a4"/>
              </w:rPr>
            </w:rPrChange>
          </w:rPr>
          <w:delText xml:space="preserve"> </w:delText>
        </w:r>
        <w:r w:rsidRPr="00EE2FB6" w:rsidDel="00EE2FB6">
          <w:rPr>
            <w:rFonts w:hint="eastAsia"/>
            <w:rPrChange w:id="811" w:author="User" w:date="2021-08-08T12:45:00Z">
              <w:rPr>
                <w:rStyle w:val="a4"/>
                <w:rFonts w:hint="eastAsia"/>
              </w:rPr>
            </w:rPrChange>
          </w:rPr>
          <w:delText>十五：</w:delText>
        </w:r>
        <w:r w:rsidRPr="00EE2FB6" w:rsidDel="00EE2FB6">
          <w:rPr>
            <w:rPrChange w:id="812" w:author="User" w:date="2021-08-08T12:45:00Z">
              <w:rPr>
                <w:rStyle w:val="a4"/>
              </w:rPr>
            </w:rPrChange>
          </w:rPr>
          <w:delText xml:space="preserve"> </w:delText>
        </w:r>
        <w:r w:rsidRPr="00EE2FB6" w:rsidDel="00EE2FB6">
          <w:rPr>
            <w:rFonts w:hint="eastAsia"/>
            <w:rPrChange w:id="813" w:author="User" w:date="2021-08-08T12:45:00Z">
              <w:rPr>
                <w:rStyle w:val="a4"/>
                <w:rFonts w:hint="eastAsia"/>
              </w:rPr>
            </w:rPrChange>
          </w:rPr>
          <w:delText>裝設實拍圖</w:delText>
        </w:r>
        <w:r w:rsidDel="00EE2FB6">
          <w:rPr>
            <w:webHidden/>
          </w:rPr>
          <w:tab/>
          <w:delText>21</w:delText>
        </w:r>
      </w:del>
    </w:p>
    <w:p w14:paraId="4AAC74D7" w14:textId="77777777" w:rsidR="000B691F" w:rsidDel="00EE2FB6" w:rsidRDefault="000B691F" w:rsidP="000B691F">
      <w:pPr>
        <w:pStyle w:val="afc"/>
        <w:tabs>
          <w:tab w:val="right" w:leader="dot" w:pos="9060"/>
        </w:tabs>
        <w:ind w:left="960" w:hanging="960"/>
        <w:rPr>
          <w:del w:id="814" w:author="User" w:date="2021-08-08T12:45:00Z"/>
          <w:rFonts w:asciiTheme="minorHAnsi" w:eastAsiaTheme="minorEastAsia" w:hAnsiTheme="minorHAnsi" w:cstheme="minorBidi" w:hint="eastAsia"/>
          <w:kern w:val="2"/>
          <w:szCs w:val="22"/>
          <w:bdr w:val="none" w:sz="0" w:space="0" w:color="auto"/>
        </w:rPr>
      </w:pPr>
      <w:del w:id="815" w:author="User" w:date="2021-08-08T12:45:00Z">
        <w:r w:rsidRPr="00EE2FB6" w:rsidDel="00EE2FB6">
          <w:rPr>
            <w:rFonts w:hint="eastAsia"/>
            <w:rPrChange w:id="816" w:author="User" w:date="2021-08-08T12:45:00Z">
              <w:rPr>
                <w:rStyle w:val="a4"/>
                <w:rFonts w:hint="eastAsia"/>
              </w:rPr>
            </w:rPrChange>
          </w:rPr>
          <w:delText>圖</w:delText>
        </w:r>
        <w:r w:rsidRPr="00EE2FB6" w:rsidDel="00EE2FB6">
          <w:rPr>
            <w:rPrChange w:id="817" w:author="User" w:date="2021-08-08T12:45:00Z">
              <w:rPr>
                <w:rStyle w:val="a4"/>
              </w:rPr>
            </w:rPrChange>
          </w:rPr>
          <w:delText xml:space="preserve"> </w:delText>
        </w:r>
        <w:r w:rsidRPr="00EE2FB6" w:rsidDel="00EE2FB6">
          <w:rPr>
            <w:rFonts w:hint="eastAsia"/>
            <w:rPrChange w:id="818" w:author="User" w:date="2021-08-08T12:45:00Z">
              <w:rPr>
                <w:rStyle w:val="a4"/>
                <w:rFonts w:hint="eastAsia"/>
              </w:rPr>
            </w:rPrChange>
          </w:rPr>
          <w:delText>十六：攝影機裝設位置實拍圖</w:delText>
        </w:r>
        <w:r w:rsidDel="00EE2FB6">
          <w:rPr>
            <w:webHidden/>
          </w:rPr>
          <w:tab/>
          <w:delText>22</w:delText>
        </w:r>
      </w:del>
    </w:p>
    <w:p w14:paraId="550B28C2" w14:textId="77777777" w:rsidR="000B691F" w:rsidDel="00EE2FB6" w:rsidRDefault="000B691F" w:rsidP="000B691F">
      <w:pPr>
        <w:pStyle w:val="afc"/>
        <w:tabs>
          <w:tab w:val="right" w:leader="dot" w:pos="9060"/>
        </w:tabs>
        <w:ind w:left="960" w:hanging="960"/>
        <w:rPr>
          <w:del w:id="819" w:author="User" w:date="2021-08-08T12:45:00Z"/>
          <w:rFonts w:asciiTheme="minorHAnsi" w:eastAsiaTheme="minorEastAsia" w:hAnsiTheme="minorHAnsi" w:cstheme="minorBidi" w:hint="eastAsia"/>
          <w:kern w:val="2"/>
          <w:szCs w:val="22"/>
          <w:bdr w:val="none" w:sz="0" w:space="0" w:color="auto"/>
        </w:rPr>
      </w:pPr>
      <w:del w:id="820" w:author="User" w:date="2021-08-08T12:45:00Z">
        <w:r w:rsidRPr="00EE2FB6" w:rsidDel="00EE2FB6">
          <w:rPr>
            <w:rFonts w:hint="eastAsia"/>
            <w:rPrChange w:id="821" w:author="User" w:date="2021-08-08T12:45:00Z">
              <w:rPr>
                <w:rStyle w:val="a4"/>
                <w:rFonts w:hint="eastAsia"/>
              </w:rPr>
            </w:rPrChange>
          </w:rPr>
          <w:delText>圖</w:delText>
        </w:r>
        <w:r w:rsidRPr="00EE2FB6" w:rsidDel="00EE2FB6">
          <w:rPr>
            <w:rPrChange w:id="822" w:author="User" w:date="2021-08-08T12:45:00Z">
              <w:rPr>
                <w:rStyle w:val="a4"/>
              </w:rPr>
            </w:rPrChange>
          </w:rPr>
          <w:delText xml:space="preserve"> </w:delText>
        </w:r>
        <w:r w:rsidRPr="00EE2FB6" w:rsidDel="00EE2FB6">
          <w:rPr>
            <w:rFonts w:hint="eastAsia"/>
            <w:rPrChange w:id="823" w:author="User" w:date="2021-08-08T12:45:00Z">
              <w:rPr>
                <w:rStyle w:val="a4"/>
                <w:rFonts w:hint="eastAsia"/>
              </w:rPr>
            </w:rPrChange>
          </w:rPr>
          <w:delText>十七：車機螢幕顯示實際截圖</w:delText>
        </w:r>
        <w:r w:rsidDel="00EE2FB6">
          <w:rPr>
            <w:webHidden/>
          </w:rPr>
          <w:tab/>
          <w:delText>22</w:delText>
        </w:r>
      </w:del>
    </w:p>
    <w:p w14:paraId="28276D59" w14:textId="77777777" w:rsidR="000B691F" w:rsidDel="00EE2FB6" w:rsidRDefault="000B691F" w:rsidP="000B691F">
      <w:pPr>
        <w:pStyle w:val="afc"/>
        <w:tabs>
          <w:tab w:val="right" w:leader="dot" w:pos="9060"/>
        </w:tabs>
        <w:ind w:left="960" w:hanging="960"/>
        <w:rPr>
          <w:del w:id="824" w:author="User" w:date="2021-08-08T12:45:00Z"/>
          <w:rFonts w:asciiTheme="minorHAnsi" w:eastAsiaTheme="minorEastAsia" w:hAnsiTheme="minorHAnsi" w:cstheme="minorBidi" w:hint="eastAsia"/>
          <w:kern w:val="2"/>
          <w:szCs w:val="22"/>
          <w:bdr w:val="none" w:sz="0" w:space="0" w:color="auto"/>
        </w:rPr>
      </w:pPr>
      <w:del w:id="825" w:author="User" w:date="2021-08-08T12:45:00Z">
        <w:r w:rsidRPr="00EE2FB6" w:rsidDel="00EE2FB6">
          <w:rPr>
            <w:rFonts w:hint="eastAsia"/>
            <w:rPrChange w:id="826" w:author="User" w:date="2021-08-08T12:45:00Z">
              <w:rPr>
                <w:rStyle w:val="a4"/>
                <w:rFonts w:hint="eastAsia"/>
              </w:rPr>
            </w:rPrChange>
          </w:rPr>
          <w:delText>圖</w:delText>
        </w:r>
        <w:r w:rsidRPr="00EE2FB6" w:rsidDel="00EE2FB6">
          <w:rPr>
            <w:rPrChange w:id="827" w:author="User" w:date="2021-08-08T12:45:00Z">
              <w:rPr>
                <w:rStyle w:val="a4"/>
              </w:rPr>
            </w:rPrChange>
          </w:rPr>
          <w:delText xml:space="preserve"> </w:delText>
        </w:r>
        <w:r w:rsidRPr="00EE2FB6" w:rsidDel="00EE2FB6">
          <w:rPr>
            <w:rFonts w:hint="eastAsia"/>
            <w:rPrChange w:id="828" w:author="User" w:date="2021-08-08T12:45:00Z">
              <w:rPr>
                <w:rStyle w:val="a4"/>
                <w:rFonts w:hint="eastAsia"/>
              </w:rPr>
            </w:rPrChange>
          </w:rPr>
          <w:delText>十八：報表系統實際截圖</w:delText>
        </w:r>
        <w:r w:rsidDel="00EE2FB6">
          <w:rPr>
            <w:webHidden/>
          </w:rPr>
          <w:tab/>
          <w:delText>23</w:delText>
        </w:r>
      </w:del>
    </w:p>
    <w:p w14:paraId="0B9AC521" w14:textId="77777777" w:rsidR="000B691F" w:rsidDel="00EE2FB6" w:rsidRDefault="000B691F" w:rsidP="000B691F">
      <w:pPr>
        <w:pStyle w:val="afc"/>
        <w:tabs>
          <w:tab w:val="right" w:leader="dot" w:pos="9060"/>
        </w:tabs>
        <w:ind w:left="960" w:hanging="960"/>
        <w:rPr>
          <w:del w:id="829" w:author="User" w:date="2021-08-08T12:45:00Z"/>
          <w:rFonts w:asciiTheme="minorHAnsi" w:eastAsiaTheme="minorEastAsia" w:hAnsiTheme="minorHAnsi" w:cstheme="minorBidi" w:hint="eastAsia"/>
          <w:kern w:val="2"/>
          <w:szCs w:val="22"/>
          <w:bdr w:val="none" w:sz="0" w:space="0" w:color="auto"/>
        </w:rPr>
      </w:pPr>
      <w:del w:id="830" w:author="User" w:date="2021-08-08T12:45:00Z">
        <w:r w:rsidRPr="00EE2FB6" w:rsidDel="00EE2FB6">
          <w:rPr>
            <w:rFonts w:hint="eastAsia"/>
            <w:rPrChange w:id="831" w:author="User" w:date="2021-08-08T12:45:00Z">
              <w:rPr>
                <w:rStyle w:val="a4"/>
                <w:rFonts w:hint="eastAsia"/>
              </w:rPr>
            </w:rPrChange>
          </w:rPr>
          <w:delText>圖</w:delText>
        </w:r>
        <w:r w:rsidRPr="00EE2FB6" w:rsidDel="00EE2FB6">
          <w:rPr>
            <w:rPrChange w:id="832" w:author="User" w:date="2021-08-08T12:45:00Z">
              <w:rPr>
                <w:rStyle w:val="a4"/>
              </w:rPr>
            </w:rPrChange>
          </w:rPr>
          <w:delText xml:space="preserve"> </w:delText>
        </w:r>
        <w:r w:rsidRPr="00EE2FB6" w:rsidDel="00EE2FB6">
          <w:rPr>
            <w:rFonts w:hint="eastAsia"/>
            <w:rPrChange w:id="833" w:author="User" w:date="2021-08-08T12:45:00Z">
              <w:rPr>
                <w:rStyle w:val="a4"/>
                <w:rFonts w:hint="eastAsia"/>
              </w:rPr>
            </w:rPrChange>
          </w:rPr>
          <w:delText>十九：儲存設備及備份與備援示意圖</w:delText>
        </w:r>
        <w:r w:rsidDel="00EE2FB6">
          <w:rPr>
            <w:webHidden/>
          </w:rPr>
          <w:tab/>
          <w:delText>25</w:delText>
        </w:r>
      </w:del>
    </w:p>
    <w:p w14:paraId="4B8935A4" w14:textId="77777777" w:rsidR="000B691F" w:rsidDel="00EE2FB6" w:rsidRDefault="000B691F" w:rsidP="000B691F">
      <w:pPr>
        <w:pStyle w:val="afc"/>
        <w:tabs>
          <w:tab w:val="right" w:leader="dot" w:pos="9060"/>
        </w:tabs>
        <w:ind w:left="960" w:hanging="960"/>
        <w:rPr>
          <w:del w:id="834" w:author="User" w:date="2021-08-08T12:45:00Z"/>
          <w:rFonts w:asciiTheme="minorHAnsi" w:eastAsiaTheme="minorEastAsia" w:hAnsiTheme="minorHAnsi" w:cstheme="minorBidi" w:hint="eastAsia"/>
          <w:kern w:val="2"/>
          <w:szCs w:val="22"/>
          <w:bdr w:val="none" w:sz="0" w:space="0" w:color="auto"/>
        </w:rPr>
      </w:pPr>
      <w:del w:id="835" w:author="User" w:date="2021-08-08T12:45:00Z">
        <w:r w:rsidRPr="00EE2FB6" w:rsidDel="00EE2FB6">
          <w:rPr>
            <w:rFonts w:hint="eastAsia"/>
            <w:rPrChange w:id="836" w:author="User" w:date="2021-08-08T12:45:00Z">
              <w:rPr>
                <w:rStyle w:val="a4"/>
                <w:rFonts w:hint="eastAsia"/>
              </w:rPr>
            </w:rPrChange>
          </w:rPr>
          <w:delText>圖</w:delText>
        </w:r>
        <w:r w:rsidRPr="00EE2FB6" w:rsidDel="00EE2FB6">
          <w:rPr>
            <w:rPrChange w:id="837" w:author="User" w:date="2021-08-08T12:45:00Z">
              <w:rPr>
                <w:rStyle w:val="a4"/>
              </w:rPr>
            </w:rPrChange>
          </w:rPr>
          <w:delText xml:space="preserve"> </w:delText>
        </w:r>
        <w:r w:rsidRPr="00EE2FB6" w:rsidDel="00EE2FB6">
          <w:rPr>
            <w:rFonts w:hint="eastAsia"/>
            <w:rPrChange w:id="838" w:author="User" w:date="2021-08-08T12:45:00Z">
              <w:rPr>
                <w:rStyle w:val="a4"/>
                <w:rFonts w:hint="eastAsia"/>
              </w:rPr>
            </w:rPrChange>
          </w:rPr>
          <w:delText>二十：專案組織圖</w:delText>
        </w:r>
        <w:r w:rsidDel="00EE2FB6">
          <w:rPr>
            <w:webHidden/>
          </w:rPr>
          <w:tab/>
          <w:delText>27</w:delText>
        </w:r>
      </w:del>
    </w:p>
    <w:p w14:paraId="69DBA653" w14:textId="77777777" w:rsidR="000B691F" w:rsidDel="00EE2FB6" w:rsidRDefault="000B691F" w:rsidP="000B691F">
      <w:pPr>
        <w:pStyle w:val="afc"/>
        <w:tabs>
          <w:tab w:val="right" w:leader="dot" w:pos="9060"/>
        </w:tabs>
        <w:ind w:left="960" w:hanging="960"/>
        <w:rPr>
          <w:del w:id="839" w:author="User" w:date="2021-08-08T12:45:00Z"/>
          <w:rFonts w:asciiTheme="minorHAnsi" w:eastAsiaTheme="minorEastAsia" w:hAnsiTheme="minorHAnsi" w:cstheme="minorBidi" w:hint="eastAsia"/>
          <w:kern w:val="2"/>
          <w:szCs w:val="22"/>
          <w:bdr w:val="none" w:sz="0" w:space="0" w:color="auto"/>
        </w:rPr>
      </w:pPr>
      <w:del w:id="840" w:author="User" w:date="2021-08-08T12:45:00Z">
        <w:r w:rsidRPr="00EE2FB6" w:rsidDel="00EE2FB6">
          <w:rPr>
            <w:rFonts w:hint="eastAsia"/>
            <w:rPrChange w:id="841" w:author="User" w:date="2021-08-08T12:45:00Z">
              <w:rPr>
                <w:rStyle w:val="a4"/>
                <w:rFonts w:hint="eastAsia"/>
              </w:rPr>
            </w:rPrChange>
          </w:rPr>
          <w:delText>圖</w:delText>
        </w:r>
        <w:r w:rsidRPr="00EE2FB6" w:rsidDel="00EE2FB6">
          <w:rPr>
            <w:rPrChange w:id="842" w:author="User" w:date="2021-08-08T12:45:00Z">
              <w:rPr>
                <w:rStyle w:val="a4"/>
              </w:rPr>
            </w:rPrChange>
          </w:rPr>
          <w:delText xml:space="preserve"> </w:delText>
        </w:r>
        <w:r w:rsidRPr="00EE2FB6" w:rsidDel="00EE2FB6">
          <w:rPr>
            <w:rFonts w:hint="eastAsia"/>
            <w:rPrChange w:id="843" w:author="User" w:date="2021-08-08T12:45:00Z">
              <w:rPr>
                <w:rStyle w:val="a4"/>
                <w:rFonts w:hint="eastAsia"/>
              </w:rPr>
            </w:rPrChange>
          </w:rPr>
          <w:delText>二十一：問題管理流程圖</w:delText>
        </w:r>
        <w:r w:rsidDel="00EE2FB6">
          <w:rPr>
            <w:webHidden/>
          </w:rPr>
          <w:tab/>
          <w:delText>29</w:delText>
        </w:r>
      </w:del>
    </w:p>
    <w:p w14:paraId="2A889E83" w14:textId="77777777" w:rsidR="000B691F" w:rsidDel="00EE2FB6" w:rsidRDefault="000B691F" w:rsidP="000B691F">
      <w:pPr>
        <w:pStyle w:val="afc"/>
        <w:tabs>
          <w:tab w:val="right" w:leader="dot" w:pos="9060"/>
        </w:tabs>
        <w:ind w:left="960" w:hanging="960"/>
        <w:rPr>
          <w:del w:id="844" w:author="User" w:date="2021-08-08T12:45:00Z"/>
          <w:rFonts w:asciiTheme="minorHAnsi" w:eastAsiaTheme="minorEastAsia" w:hAnsiTheme="minorHAnsi" w:cstheme="minorBidi" w:hint="eastAsia"/>
          <w:kern w:val="2"/>
          <w:szCs w:val="22"/>
          <w:bdr w:val="none" w:sz="0" w:space="0" w:color="auto"/>
        </w:rPr>
      </w:pPr>
      <w:del w:id="845" w:author="User" w:date="2021-08-08T12:45:00Z">
        <w:r w:rsidRPr="00EE2FB6" w:rsidDel="00EE2FB6">
          <w:rPr>
            <w:rFonts w:hint="eastAsia"/>
            <w:rPrChange w:id="846" w:author="User" w:date="2021-08-08T12:45:00Z">
              <w:rPr>
                <w:rStyle w:val="a4"/>
                <w:rFonts w:hint="eastAsia"/>
              </w:rPr>
            </w:rPrChange>
          </w:rPr>
          <w:delText>圖</w:delText>
        </w:r>
        <w:r w:rsidRPr="00EE2FB6" w:rsidDel="00EE2FB6">
          <w:rPr>
            <w:rPrChange w:id="847" w:author="User" w:date="2021-08-08T12:45:00Z">
              <w:rPr>
                <w:rStyle w:val="a4"/>
              </w:rPr>
            </w:rPrChange>
          </w:rPr>
          <w:delText xml:space="preserve"> </w:delText>
        </w:r>
        <w:r w:rsidRPr="00EE2FB6" w:rsidDel="00EE2FB6">
          <w:rPr>
            <w:rFonts w:hint="eastAsia"/>
            <w:rPrChange w:id="848" w:author="User" w:date="2021-08-08T12:45:00Z">
              <w:rPr>
                <w:rStyle w:val="a4"/>
                <w:rFonts w:hint="eastAsia"/>
              </w:rPr>
            </w:rPrChange>
          </w:rPr>
          <w:delText>二十二：各期履行期限及工作計畫甘特圖</w:delText>
        </w:r>
        <w:r w:rsidDel="00EE2FB6">
          <w:rPr>
            <w:webHidden/>
          </w:rPr>
          <w:tab/>
          <w:delText>35</w:delText>
        </w:r>
      </w:del>
    </w:p>
    <w:p w14:paraId="67787C4E" w14:textId="416D2E38" w:rsidR="007B1126" w:rsidRPr="003E6DC2" w:rsidDel="00C81491" w:rsidRDefault="005D5617" w:rsidP="0043771A">
      <w:pPr>
        <w:pStyle w:val="afc"/>
        <w:spacing w:before="120" w:after="120"/>
        <w:ind w:left="960" w:hanging="960"/>
        <w:rPr>
          <w:del w:id="849" w:author="User" w:date="2021-09-12T14:46:00Z"/>
          <w:rStyle w:val="a6"/>
          <w:b w:val="0"/>
          <w:bCs w:val="0"/>
          <w:color w:val="000000" w:themeColor="text1"/>
          <w:sz w:val="28"/>
        </w:rPr>
      </w:pPr>
      <w:r w:rsidRPr="003E6DC2">
        <w:rPr>
          <w:rStyle w:val="a6"/>
          <w:b w:val="0"/>
          <w:bCs w:val="0"/>
          <w:color w:val="000000" w:themeColor="text1"/>
        </w:rPr>
        <w:fldChar w:fldCharType="end"/>
      </w:r>
    </w:p>
    <w:p w14:paraId="7071706C" w14:textId="6255BBC6" w:rsidR="007B1126" w:rsidRPr="003E6DC2" w:rsidDel="00C81491" w:rsidRDefault="007B1126">
      <w:pPr>
        <w:pStyle w:val="afc"/>
        <w:spacing w:before="120" w:after="120"/>
        <w:ind w:left="960" w:hanging="960"/>
        <w:rPr>
          <w:del w:id="850" w:author="User" w:date="2021-09-12T14:46:00Z"/>
          <w:rStyle w:val="a6"/>
          <w:b w:val="0"/>
          <w:bCs w:val="0"/>
          <w:color w:val="000000" w:themeColor="text1"/>
        </w:rPr>
        <w:pPrChange w:id="851" w:author="User" w:date="2021-09-12T14:46:00Z">
          <w:pPr>
            <w:ind w:left="280" w:hanging="280"/>
          </w:pPr>
        </w:pPrChange>
      </w:pPr>
      <w:del w:id="852" w:author="User" w:date="2021-09-12T14:46:00Z">
        <w:r w:rsidRPr="003E6DC2" w:rsidDel="00C81491">
          <w:rPr>
            <w:rStyle w:val="a6"/>
            <w:b w:val="0"/>
            <w:bCs w:val="0"/>
            <w:color w:val="000000" w:themeColor="text1"/>
          </w:rPr>
          <w:br w:type="page"/>
        </w:r>
      </w:del>
    </w:p>
    <w:p w14:paraId="558666FA" w14:textId="77777777" w:rsidR="005D5617" w:rsidRPr="003E6DC2" w:rsidRDefault="005D5617" w:rsidP="007B1126">
      <w:pPr>
        <w:pStyle w:val="afc"/>
        <w:spacing w:before="120" w:after="120"/>
        <w:ind w:left="960" w:hanging="960"/>
        <w:rPr>
          <w:rStyle w:val="a6"/>
          <w:b w:val="0"/>
          <w:bCs w:val="0"/>
          <w:color w:val="000000" w:themeColor="text1"/>
        </w:rPr>
      </w:pPr>
    </w:p>
    <w:p w14:paraId="405C1B31" w14:textId="14D5EDB7" w:rsidR="005D5617" w:rsidRPr="003E6DC2" w:rsidRDefault="003D6692" w:rsidP="006C1A28">
      <w:pPr>
        <w:ind w:left="280" w:hanging="280"/>
        <w:jc w:val="center"/>
        <w:rPr>
          <w:rStyle w:val="a6"/>
          <w:rFonts w:ascii="標楷體" w:hAnsi="標楷體"/>
          <w:b w:val="0"/>
          <w:bCs w:val="0"/>
          <w:color w:val="000000" w:themeColor="text1"/>
        </w:rPr>
      </w:pPr>
      <w:r w:rsidRPr="003E6DC2">
        <w:rPr>
          <w:rStyle w:val="a6"/>
          <w:rFonts w:ascii="標楷體" w:hAnsi="標楷體" w:hint="eastAsia"/>
          <w:b w:val="0"/>
          <w:bCs w:val="0"/>
          <w:color w:val="000000" w:themeColor="text1"/>
        </w:rPr>
        <w:t>表目錄</w:t>
      </w:r>
    </w:p>
    <w:p w14:paraId="320F297B" w14:textId="36C2AF2B" w:rsidR="00853FBC" w:rsidRDefault="003D6692">
      <w:pPr>
        <w:pStyle w:val="afc"/>
        <w:tabs>
          <w:tab w:val="right" w:leader="dot" w:pos="9060"/>
        </w:tabs>
        <w:ind w:left="1120" w:hanging="1120"/>
        <w:rPr>
          <w:ins w:id="853" w:author="User" w:date="2021-10-22T10:49:00Z"/>
          <w:rFonts w:asciiTheme="minorHAnsi" w:eastAsiaTheme="minorEastAsia" w:hAnsiTheme="minorHAnsi" w:cstheme="minorBidi" w:hint="eastAsia"/>
          <w:kern w:val="2"/>
          <w:szCs w:val="22"/>
          <w:bdr w:val="none" w:sz="0" w:space="0" w:color="auto"/>
        </w:rPr>
      </w:pPr>
      <w:r w:rsidRPr="003E6DC2">
        <w:rPr>
          <w:rStyle w:val="a6"/>
          <w:b w:val="0"/>
          <w:bCs w:val="0"/>
          <w:color w:val="000000" w:themeColor="text1"/>
          <w:sz w:val="28"/>
        </w:rPr>
        <w:fldChar w:fldCharType="begin"/>
      </w:r>
      <w:r w:rsidRPr="003E6DC2">
        <w:rPr>
          <w:rStyle w:val="a6"/>
          <w:b w:val="0"/>
          <w:bCs w:val="0"/>
          <w:color w:val="000000" w:themeColor="text1"/>
          <w:sz w:val="28"/>
        </w:rPr>
        <w:instrText xml:space="preserve"> </w:instrText>
      </w:r>
      <w:r w:rsidRPr="003E6DC2">
        <w:rPr>
          <w:rStyle w:val="a6"/>
          <w:rFonts w:hint="eastAsia"/>
          <w:b w:val="0"/>
          <w:bCs w:val="0"/>
          <w:color w:val="000000" w:themeColor="text1"/>
          <w:sz w:val="28"/>
        </w:rPr>
        <w:instrText>TOC \h \z \c "表"</w:instrText>
      </w:r>
      <w:r w:rsidRPr="003E6DC2">
        <w:rPr>
          <w:rStyle w:val="a6"/>
          <w:b w:val="0"/>
          <w:bCs w:val="0"/>
          <w:color w:val="000000" w:themeColor="text1"/>
          <w:sz w:val="28"/>
        </w:rPr>
        <w:instrText xml:space="preserve"> </w:instrText>
      </w:r>
      <w:r w:rsidRPr="003E6DC2">
        <w:rPr>
          <w:rStyle w:val="a6"/>
          <w:b w:val="0"/>
          <w:bCs w:val="0"/>
          <w:color w:val="000000" w:themeColor="text1"/>
          <w:sz w:val="28"/>
        </w:rPr>
        <w:fldChar w:fldCharType="separate"/>
      </w:r>
      <w:ins w:id="854" w:author="User" w:date="2021-10-22T10:49:00Z">
        <w:r w:rsidR="00853FBC" w:rsidRPr="00EE1554">
          <w:rPr>
            <w:rStyle w:val="a4"/>
          </w:rPr>
          <w:fldChar w:fldCharType="begin"/>
        </w:r>
        <w:r w:rsidR="00853FBC" w:rsidRPr="00EE1554">
          <w:rPr>
            <w:rStyle w:val="a4"/>
          </w:rPr>
          <w:instrText xml:space="preserve"> </w:instrText>
        </w:r>
        <w:r w:rsidR="00853FBC">
          <w:instrText>HYPERLINK \l "_Toc85792186"</w:instrText>
        </w:r>
        <w:r w:rsidR="00853FBC" w:rsidRPr="00EE1554">
          <w:rPr>
            <w:rStyle w:val="a4"/>
          </w:rPr>
          <w:instrText xml:space="preserve"> </w:instrText>
        </w:r>
        <w:r w:rsidR="00853FBC" w:rsidRPr="00EE1554">
          <w:rPr>
            <w:rStyle w:val="a4"/>
          </w:rPr>
          <w:fldChar w:fldCharType="separate"/>
        </w:r>
        <w:r w:rsidR="00853FBC" w:rsidRPr="00EE1554">
          <w:rPr>
            <w:rStyle w:val="a4"/>
            <w:rFonts w:hint="eastAsia"/>
          </w:rPr>
          <w:t>表</w:t>
        </w:r>
        <w:r w:rsidR="00853FBC" w:rsidRPr="00EE1554">
          <w:rPr>
            <w:rStyle w:val="a4"/>
          </w:rPr>
          <w:t xml:space="preserve"> </w:t>
        </w:r>
        <w:r w:rsidR="00853FBC" w:rsidRPr="00EE1554">
          <w:rPr>
            <w:rStyle w:val="a4"/>
            <w:rFonts w:hint="eastAsia"/>
          </w:rPr>
          <w:t>一</w:t>
        </w:r>
        <w:r w:rsidR="00853FBC" w:rsidRPr="00EE1554">
          <w:rPr>
            <w:rStyle w:val="a4"/>
          </w:rPr>
          <w:t xml:space="preserve"> </w:t>
        </w:r>
        <w:r w:rsidR="00853FBC" w:rsidRPr="00EE1554">
          <w:rPr>
            <w:rStyle w:val="a4"/>
            <w:rFonts w:hint="eastAsia"/>
          </w:rPr>
          <w:t>：教育訓練初步規劃表</w:t>
        </w:r>
        <w:r w:rsidR="00853FBC">
          <w:rPr>
            <w:webHidden/>
          </w:rPr>
          <w:tab/>
        </w:r>
        <w:r w:rsidR="00853FBC">
          <w:rPr>
            <w:webHidden/>
          </w:rPr>
          <w:fldChar w:fldCharType="begin"/>
        </w:r>
        <w:r w:rsidR="00853FBC">
          <w:rPr>
            <w:webHidden/>
          </w:rPr>
          <w:instrText xml:space="preserve"> PAGEREF _Toc85792186 \h </w:instrText>
        </w:r>
      </w:ins>
      <w:r w:rsidR="00853FBC">
        <w:rPr>
          <w:webHidden/>
        </w:rPr>
      </w:r>
      <w:r w:rsidR="00853FBC">
        <w:rPr>
          <w:webHidden/>
        </w:rPr>
        <w:fldChar w:fldCharType="separate"/>
      </w:r>
      <w:ins w:id="855" w:author="User" w:date="2021-10-22T10:49:00Z">
        <w:r w:rsidR="00853FBC">
          <w:rPr>
            <w:webHidden/>
          </w:rPr>
          <w:t>24</w:t>
        </w:r>
        <w:r w:rsidR="00853FBC">
          <w:rPr>
            <w:webHidden/>
          </w:rPr>
          <w:fldChar w:fldCharType="end"/>
        </w:r>
        <w:r w:rsidR="00853FBC" w:rsidRPr="00EE1554">
          <w:rPr>
            <w:rStyle w:val="a4"/>
          </w:rPr>
          <w:fldChar w:fldCharType="end"/>
        </w:r>
      </w:ins>
    </w:p>
    <w:p w14:paraId="0AB7285B" w14:textId="486D5A14" w:rsidR="00853FBC" w:rsidRDefault="00853FBC">
      <w:pPr>
        <w:pStyle w:val="afc"/>
        <w:tabs>
          <w:tab w:val="right" w:leader="dot" w:pos="9060"/>
        </w:tabs>
        <w:ind w:left="960" w:hanging="960"/>
        <w:rPr>
          <w:ins w:id="856" w:author="User" w:date="2021-10-22T10:49:00Z"/>
          <w:rFonts w:asciiTheme="minorHAnsi" w:eastAsiaTheme="minorEastAsia" w:hAnsiTheme="minorHAnsi" w:cstheme="minorBidi" w:hint="eastAsia"/>
          <w:kern w:val="2"/>
          <w:szCs w:val="22"/>
          <w:bdr w:val="none" w:sz="0" w:space="0" w:color="auto"/>
        </w:rPr>
      </w:pPr>
      <w:ins w:id="857" w:author="User" w:date="2021-10-22T10:49:00Z">
        <w:r w:rsidRPr="00EE1554">
          <w:rPr>
            <w:rStyle w:val="a4"/>
          </w:rPr>
          <w:fldChar w:fldCharType="begin"/>
        </w:r>
        <w:r w:rsidRPr="00EE1554">
          <w:rPr>
            <w:rStyle w:val="a4"/>
          </w:rPr>
          <w:instrText xml:space="preserve"> </w:instrText>
        </w:r>
        <w:r>
          <w:instrText>HYPERLINK \l "_Toc85792187"</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二：教育訓練初步規劃表</w:t>
        </w:r>
        <w:r>
          <w:rPr>
            <w:webHidden/>
          </w:rPr>
          <w:tab/>
        </w:r>
        <w:r>
          <w:rPr>
            <w:webHidden/>
          </w:rPr>
          <w:fldChar w:fldCharType="begin"/>
        </w:r>
        <w:r>
          <w:rPr>
            <w:webHidden/>
          </w:rPr>
          <w:instrText xml:space="preserve"> PAGEREF _Toc85792187 \h </w:instrText>
        </w:r>
      </w:ins>
      <w:r>
        <w:rPr>
          <w:webHidden/>
        </w:rPr>
      </w:r>
      <w:r>
        <w:rPr>
          <w:webHidden/>
        </w:rPr>
        <w:fldChar w:fldCharType="separate"/>
      </w:r>
      <w:ins w:id="858" w:author="User" w:date="2021-10-22T10:49:00Z">
        <w:r>
          <w:rPr>
            <w:webHidden/>
          </w:rPr>
          <w:t>26</w:t>
        </w:r>
        <w:r>
          <w:rPr>
            <w:webHidden/>
          </w:rPr>
          <w:fldChar w:fldCharType="end"/>
        </w:r>
        <w:r w:rsidRPr="00EE1554">
          <w:rPr>
            <w:rStyle w:val="a4"/>
          </w:rPr>
          <w:fldChar w:fldCharType="end"/>
        </w:r>
      </w:ins>
    </w:p>
    <w:p w14:paraId="2F93E847" w14:textId="51744396" w:rsidR="00853FBC" w:rsidRDefault="00853FBC">
      <w:pPr>
        <w:pStyle w:val="afc"/>
        <w:tabs>
          <w:tab w:val="right" w:leader="dot" w:pos="9060"/>
        </w:tabs>
        <w:ind w:left="960" w:hanging="960"/>
        <w:rPr>
          <w:ins w:id="859" w:author="User" w:date="2021-10-22T10:49:00Z"/>
          <w:rFonts w:asciiTheme="minorHAnsi" w:eastAsiaTheme="minorEastAsia" w:hAnsiTheme="minorHAnsi" w:cstheme="minorBidi" w:hint="eastAsia"/>
          <w:kern w:val="2"/>
          <w:szCs w:val="22"/>
          <w:bdr w:val="none" w:sz="0" w:space="0" w:color="auto"/>
        </w:rPr>
      </w:pPr>
      <w:ins w:id="860" w:author="User" w:date="2021-10-22T10:49:00Z">
        <w:r w:rsidRPr="00EE1554">
          <w:rPr>
            <w:rStyle w:val="a4"/>
          </w:rPr>
          <w:fldChar w:fldCharType="begin"/>
        </w:r>
        <w:r w:rsidRPr="00EE1554">
          <w:rPr>
            <w:rStyle w:val="a4"/>
          </w:rPr>
          <w:instrText xml:space="preserve"> </w:instrText>
        </w:r>
        <w:r>
          <w:instrText>HYPERLINK \l "_Toc85792188"</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三：服務諮詢人員一覽表</w:t>
        </w:r>
        <w:r>
          <w:rPr>
            <w:webHidden/>
          </w:rPr>
          <w:tab/>
        </w:r>
        <w:r>
          <w:rPr>
            <w:webHidden/>
          </w:rPr>
          <w:fldChar w:fldCharType="begin"/>
        </w:r>
        <w:r>
          <w:rPr>
            <w:webHidden/>
          </w:rPr>
          <w:instrText xml:space="preserve"> PAGEREF _Toc85792188 \h </w:instrText>
        </w:r>
      </w:ins>
      <w:r>
        <w:rPr>
          <w:webHidden/>
        </w:rPr>
      </w:r>
      <w:r>
        <w:rPr>
          <w:webHidden/>
        </w:rPr>
        <w:fldChar w:fldCharType="separate"/>
      </w:r>
      <w:ins w:id="861" w:author="User" w:date="2021-10-22T10:49:00Z">
        <w:r>
          <w:rPr>
            <w:webHidden/>
          </w:rPr>
          <w:t>27</w:t>
        </w:r>
        <w:r>
          <w:rPr>
            <w:webHidden/>
          </w:rPr>
          <w:fldChar w:fldCharType="end"/>
        </w:r>
        <w:r w:rsidRPr="00EE1554">
          <w:rPr>
            <w:rStyle w:val="a4"/>
          </w:rPr>
          <w:fldChar w:fldCharType="end"/>
        </w:r>
      </w:ins>
    </w:p>
    <w:p w14:paraId="5842AEA1" w14:textId="3D96EDE6" w:rsidR="00853FBC" w:rsidRDefault="00853FBC">
      <w:pPr>
        <w:pStyle w:val="afc"/>
        <w:tabs>
          <w:tab w:val="right" w:leader="dot" w:pos="9060"/>
        </w:tabs>
        <w:ind w:left="960" w:hanging="960"/>
        <w:rPr>
          <w:ins w:id="862" w:author="User" w:date="2021-10-22T10:49:00Z"/>
          <w:rFonts w:asciiTheme="minorHAnsi" w:eastAsiaTheme="minorEastAsia" w:hAnsiTheme="minorHAnsi" w:cstheme="minorBidi" w:hint="eastAsia"/>
          <w:kern w:val="2"/>
          <w:szCs w:val="22"/>
          <w:bdr w:val="none" w:sz="0" w:space="0" w:color="auto"/>
        </w:rPr>
      </w:pPr>
      <w:ins w:id="863" w:author="User" w:date="2021-10-22T10:49:00Z">
        <w:r w:rsidRPr="00EE1554">
          <w:rPr>
            <w:rStyle w:val="a4"/>
          </w:rPr>
          <w:fldChar w:fldCharType="begin"/>
        </w:r>
        <w:r w:rsidRPr="00EE1554">
          <w:rPr>
            <w:rStyle w:val="a4"/>
          </w:rPr>
          <w:instrText xml:space="preserve"> </w:instrText>
        </w:r>
        <w:r>
          <w:instrText>HYPERLINK \l "_Toc85792189"</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四：團隊人員資歷一覽表</w:t>
        </w:r>
        <w:r>
          <w:rPr>
            <w:webHidden/>
          </w:rPr>
          <w:tab/>
        </w:r>
        <w:r>
          <w:rPr>
            <w:webHidden/>
          </w:rPr>
          <w:fldChar w:fldCharType="begin"/>
        </w:r>
        <w:r>
          <w:rPr>
            <w:webHidden/>
          </w:rPr>
          <w:instrText xml:space="preserve"> PAGEREF _Toc85792189 \h </w:instrText>
        </w:r>
      </w:ins>
      <w:r>
        <w:rPr>
          <w:webHidden/>
        </w:rPr>
      </w:r>
      <w:r>
        <w:rPr>
          <w:webHidden/>
        </w:rPr>
        <w:fldChar w:fldCharType="separate"/>
      </w:r>
      <w:ins w:id="864" w:author="User" w:date="2021-10-22T10:49:00Z">
        <w:r>
          <w:rPr>
            <w:webHidden/>
          </w:rPr>
          <w:t>36</w:t>
        </w:r>
        <w:r>
          <w:rPr>
            <w:webHidden/>
          </w:rPr>
          <w:fldChar w:fldCharType="end"/>
        </w:r>
        <w:r w:rsidRPr="00EE1554">
          <w:rPr>
            <w:rStyle w:val="a4"/>
          </w:rPr>
          <w:fldChar w:fldCharType="end"/>
        </w:r>
      </w:ins>
    </w:p>
    <w:p w14:paraId="1132313B" w14:textId="3654F832" w:rsidR="00853FBC" w:rsidRDefault="00853FBC">
      <w:pPr>
        <w:pStyle w:val="afc"/>
        <w:tabs>
          <w:tab w:val="right" w:leader="dot" w:pos="9060"/>
        </w:tabs>
        <w:ind w:left="960" w:hanging="960"/>
        <w:rPr>
          <w:ins w:id="865" w:author="User" w:date="2021-10-22T10:49:00Z"/>
          <w:rFonts w:asciiTheme="minorHAnsi" w:eastAsiaTheme="minorEastAsia" w:hAnsiTheme="minorHAnsi" w:cstheme="minorBidi" w:hint="eastAsia"/>
          <w:kern w:val="2"/>
          <w:szCs w:val="22"/>
          <w:bdr w:val="none" w:sz="0" w:space="0" w:color="auto"/>
        </w:rPr>
      </w:pPr>
      <w:ins w:id="866" w:author="User" w:date="2021-10-22T10:49:00Z">
        <w:r w:rsidRPr="00EE1554">
          <w:rPr>
            <w:rStyle w:val="a4"/>
          </w:rPr>
          <w:fldChar w:fldCharType="begin"/>
        </w:r>
        <w:r w:rsidRPr="00EE1554">
          <w:rPr>
            <w:rStyle w:val="a4"/>
          </w:rPr>
          <w:instrText xml:space="preserve"> </w:instrText>
        </w:r>
        <w:r>
          <w:instrText>HYPERLINK \l "_Toc85792190"</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五：團隊人員工作職掌分配表</w:t>
        </w:r>
        <w:r>
          <w:rPr>
            <w:webHidden/>
          </w:rPr>
          <w:tab/>
        </w:r>
        <w:r>
          <w:rPr>
            <w:webHidden/>
          </w:rPr>
          <w:fldChar w:fldCharType="begin"/>
        </w:r>
        <w:r>
          <w:rPr>
            <w:webHidden/>
          </w:rPr>
          <w:instrText xml:space="preserve"> PAGEREF _Toc85792190 \h </w:instrText>
        </w:r>
      </w:ins>
      <w:r>
        <w:rPr>
          <w:webHidden/>
        </w:rPr>
      </w:r>
      <w:r>
        <w:rPr>
          <w:webHidden/>
        </w:rPr>
        <w:fldChar w:fldCharType="separate"/>
      </w:r>
      <w:ins w:id="867" w:author="User" w:date="2021-10-22T10:49:00Z">
        <w:r>
          <w:rPr>
            <w:webHidden/>
          </w:rPr>
          <w:t>36</w:t>
        </w:r>
        <w:r>
          <w:rPr>
            <w:webHidden/>
          </w:rPr>
          <w:fldChar w:fldCharType="end"/>
        </w:r>
        <w:r w:rsidRPr="00EE1554">
          <w:rPr>
            <w:rStyle w:val="a4"/>
          </w:rPr>
          <w:fldChar w:fldCharType="end"/>
        </w:r>
      </w:ins>
    </w:p>
    <w:p w14:paraId="4D9756A3" w14:textId="3E770D8C" w:rsidR="00853FBC" w:rsidRDefault="00853FBC">
      <w:pPr>
        <w:pStyle w:val="afc"/>
        <w:tabs>
          <w:tab w:val="right" w:leader="dot" w:pos="9060"/>
        </w:tabs>
        <w:ind w:left="960" w:hanging="960"/>
        <w:rPr>
          <w:ins w:id="868" w:author="User" w:date="2021-10-22T10:49:00Z"/>
          <w:rFonts w:asciiTheme="minorHAnsi" w:eastAsiaTheme="minorEastAsia" w:hAnsiTheme="minorHAnsi" w:cstheme="minorBidi" w:hint="eastAsia"/>
          <w:kern w:val="2"/>
          <w:szCs w:val="22"/>
          <w:bdr w:val="none" w:sz="0" w:space="0" w:color="auto"/>
        </w:rPr>
      </w:pPr>
      <w:ins w:id="869" w:author="User" w:date="2021-10-22T10:49:00Z">
        <w:r w:rsidRPr="00EE1554">
          <w:rPr>
            <w:rStyle w:val="a4"/>
          </w:rPr>
          <w:fldChar w:fldCharType="begin"/>
        </w:r>
        <w:r w:rsidRPr="00EE1554">
          <w:rPr>
            <w:rStyle w:val="a4"/>
          </w:rPr>
          <w:instrText xml:space="preserve"> </w:instrText>
        </w:r>
        <w:r>
          <w:instrText>HYPERLINK \l "_Toc85792191"</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六：工作計畫書交付內容一覽表</w:t>
        </w:r>
        <w:r>
          <w:rPr>
            <w:webHidden/>
          </w:rPr>
          <w:tab/>
        </w:r>
        <w:r>
          <w:rPr>
            <w:webHidden/>
          </w:rPr>
          <w:fldChar w:fldCharType="begin"/>
        </w:r>
        <w:r>
          <w:rPr>
            <w:webHidden/>
          </w:rPr>
          <w:instrText xml:space="preserve"> PAGEREF _Toc85792191 \h </w:instrText>
        </w:r>
      </w:ins>
      <w:r>
        <w:rPr>
          <w:webHidden/>
        </w:rPr>
      </w:r>
      <w:r>
        <w:rPr>
          <w:webHidden/>
        </w:rPr>
        <w:fldChar w:fldCharType="separate"/>
      </w:r>
      <w:ins w:id="870" w:author="User" w:date="2021-10-22T10:49:00Z">
        <w:r>
          <w:rPr>
            <w:webHidden/>
          </w:rPr>
          <w:t>39</w:t>
        </w:r>
        <w:r>
          <w:rPr>
            <w:webHidden/>
          </w:rPr>
          <w:fldChar w:fldCharType="end"/>
        </w:r>
        <w:r w:rsidRPr="00EE1554">
          <w:rPr>
            <w:rStyle w:val="a4"/>
          </w:rPr>
          <w:fldChar w:fldCharType="end"/>
        </w:r>
      </w:ins>
    </w:p>
    <w:p w14:paraId="41E37984" w14:textId="58872BAB" w:rsidR="00853FBC" w:rsidRDefault="00853FBC">
      <w:pPr>
        <w:pStyle w:val="afc"/>
        <w:tabs>
          <w:tab w:val="right" w:leader="dot" w:pos="9060"/>
        </w:tabs>
        <w:ind w:left="960" w:hanging="960"/>
        <w:rPr>
          <w:ins w:id="871" w:author="User" w:date="2021-10-22T10:49:00Z"/>
          <w:rFonts w:asciiTheme="minorHAnsi" w:eastAsiaTheme="minorEastAsia" w:hAnsiTheme="minorHAnsi" w:cstheme="minorBidi" w:hint="eastAsia"/>
          <w:kern w:val="2"/>
          <w:szCs w:val="22"/>
          <w:bdr w:val="none" w:sz="0" w:space="0" w:color="auto"/>
        </w:rPr>
      </w:pPr>
      <w:ins w:id="872" w:author="User" w:date="2021-10-22T10:49:00Z">
        <w:r w:rsidRPr="00EE1554">
          <w:rPr>
            <w:rStyle w:val="a4"/>
          </w:rPr>
          <w:fldChar w:fldCharType="begin"/>
        </w:r>
        <w:r w:rsidRPr="00EE1554">
          <w:rPr>
            <w:rStyle w:val="a4"/>
          </w:rPr>
          <w:instrText xml:space="preserve"> </w:instrText>
        </w:r>
        <w:r>
          <w:instrText>HYPERLINK \l "_Toc85792192"</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七：試運轉報告交付一覽表</w:t>
        </w:r>
        <w:r>
          <w:rPr>
            <w:webHidden/>
          </w:rPr>
          <w:tab/>
        </w:r>
        <w:r>
          <w:rPr>
            <w:webHidden/>
          </w:rPr>
          <w:fldChar w:fldCharType="begin"/>
        </w:r>
        <w:r>
          <w:rPr>
            <w:webHidden/>
          </w:rPr>
          <w:instrText xml:space="preserve"> PAGEREF _Toc85792192 \h </w:instrText>
        </w:r>
      </w:ins>
      <w:r>
        <w:rPr>
          <w:webHidden/>
        </w:rPr>
      </w:r>
      <w:r>
        <w:rPr>
          <w:webHidden/>
        </w:rPr>
        <w:fldChar w:fldCharType="separate"/>
      </w:r>
      <w:ins w:id="873" w:author="User" w:date="2021-10-22T10:49:00Z">
        <w:r>
          <w:rPr>
            <w:webHidden/>
          </w:rPr>
          <w:t>39</w:t>
        </w:r>
        <w:r>
          <w:rPr>
            <w:webHidden/>
          </w:rPr>
          <w:fldChar w:fldCharType="end"/>
        </w:r>
        <w:r w:rsidRPr="00EE1554">
          <w:rPr>
            <w:rStyle w:val="a4"/>
          </w:rPr>
          <w:fldChar w:fldCharType="end"/>
        </w:r>
      </w:ins>
    </w:p>
    <w:p w14:paraId="4EB98FAC" w14:textId="1489F70E" w:rsidR="00853FBC" w:rsidRDefault="00853FBC">
      <w:pPr>
        <w:pStyle w:val="afc"/>
        <w:tabs>
          <w:tab w:val="right" w:leader="dot" w:pos="9060"/>
        </w:tabs>
        <w:ind w:left="960" w:hanging="960"/>
        <w:rPr>
          <w:ins w:id="874" w:author="User" w:date="2021-10-22T10:49:00Z"/>
          <w:rFonts w:asciiTheme="minorHAnsi" w:eastAsiaTheme="minorEastAsia" w:hAnsiTheme="minorHAnsi" w:cstheme="minorBidi" w:hint="eastAsia"/>
          <w:kern w:val="2"/>
          <w:szCs w:val="22"/>
          <w:bdr w:val="none" w:sz="0" w:space="0" w:color="auto"/>
        </w:rPr>
      </w:pPr>
      <w:ins w:id="875" w:author="User" w:date="2021-10-22T10:49:00Z">
        <w:r w:rsidRPr="00EE1554">
          <w:rPr>
            <w:rStyle w:val="a4"/>
          </w:rPr>
          <w:fldChar w:fldCharType="begin"/>
        </w:r>
        <w:r w:rsidRPr="00EE1554">
          <w:rPr>
            <w:rStyle w:val="a4"/>
          </w:rPr>
          <w:instrText xml:space="preserve"> </w:instrText>
        </w:r>
        <w:r>
          <w:instrText>HYPERLINK \l "_Toc85792193"</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八：期中報告成果交付一覽表</w:t>
        </w:r>
        <w:r>
          <w:rPr>
            <w:webHidden/>
          </w:rPr>
          <w:tab/>
        </w:r>
        <w:r>
          <w:rPr>
            <w:webHidden/>
          </w:rPr>
          <w:fldChar w:fldCharType="begin"/>
        </w:r>
        <w:r>
          <w:rPr>
            <w:webHidden/>
          </w:rPr>
          <w:instrText xml:space="preserve"> PAGEREF _Toc85792193 \h </w:instrText>
        </w:r>
      </w:ins>
      <w:r>
        <w:rPr>
          <w:webHidden/>
        </w:rPr>
      </w:r>
      <w:r>
        <w:rPr>
          <w:webHidden/>
        </w:rPr>
        <w:fldChar w:fldCharType="separate"/>
      </w:r>
      <w:ins w:id="876" w:author="User" w:date="2021-10-22T10:49:00Z">
        <w:r>
          <w:rPr>
            <w:webHidden/>
          </w:rPr>
          <w:t>39</w:t>
        </w:r>
        <w:r>
          <w:rPr>
            <w:webHidden/>
          </w:rPr>
          <w:fldChar w:fldCharType="end"/>
        </w:r>
        <w:r w:rsidRPr="00EE1554">
          <w:rPr>
            <w:rStyle w:val="a4"/>
          </w:rPr>
          <w:fldChar w:fldCharType="end"/>
        </w:r>
      </w:ins>
    </w:p>
    <w:p w14:paraId="3FC9A7B4" w14:textId="1E557AE7" w:rsidR="00853FBC" w:rsidRDefault="00853FBC">
      <w:pPr>
        <w:pStyle w:val="afc"/>
        <w:tabs>
          <w:tab w:val="right" w:leader="dot" w:pos="9060"/>
        </w:tabs>
        <w:ind w:left="960" w:hanging="960"/>
        <w:rPr>
          <w:ins w:id="877" w:author="User" w:date="2021-10-22T10:49:00Z"/>
          <w:rFonts w:asciiTheme="minorHAnsi" w:eastAsiaTheme="minorEastAsia" w:hAnsiTheme="minorHAnsi" w:cstheme="minorBidi" w:hint="eastAsia"/>
          <w:kern w:val="2"/>
          <w:szCs w:val="22"/>
          <w:bdr w:val="none" w:sz="0" w:space="0" w:color="auto"/>
        </w:rPr>
      </w:pPr>
      <w:ins w:id="878" w:author="User" w:date="2021-10-22T10:49:00Z">
        <w:r w:rsidRPr="00EE1554">
          <w:rPr>
            <w:rStyle w:val="a4"/>
          </w:rPr>
          <w:fldChar w:fldCharType="begin"/>
        </w:r>
        <w:r w:rsidRPr="00EE1554">
          <w:rPr>
            <w:rStyle w:val="a4"/>
          </w:rPr>
          <w:instrText xml:space="preserve"> </w:instrText>
        </w:r>
        <w:r>
          <w:instrText>HYPERLINK \l "_Toc85792194"</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九：期末成果交付一覽表</w:t>
        </w:r>
        <w:r>
          <w:rPr>
            <w:webHidden/>
          </w:rPr>
          <w:tab/>
        </w:r>
        <w:r>
          <w:rPr>
            <w:webHidden/>
          </w:rPr>
          <w:fldChar w:fldCharType="begin"/>
        </w:r>
        <w:r>
          <w:rPr>
            <w:webHidden/>
          </w:rPr>
          <w:instrText xml:space="preserve"> PAGEREF _Toc85792194 \h </w:instrText>
        </w:r>
      </w:ins>
      <w:r>
        <w:rPr>
          <w:webHidden/>
        </w:rPr>
      </w:r>
      <w:r>
        <w:rPr>
          <w:webHidden/>
        </w:rPr>
        <w:fldChar w:fldCharType="separate"/>
      </w:r>
      <w:ins w:id="879" w:author="User" w:date="2021-10-22T10:49:00Z">
        <w:r>
          <w:rPr>
            <w:webHidden/>
          </w:rPr>
          <w:t>40</w:t>
        </w:r>
        <w:r>
          <w:rPr>
            <w:webHidden/>
          </w:rPr>
          <w:fldChar w:fldCharType="end"/>
        </w:r>
        <w:r w:rsidRPr="00EE1554">
          <w:rPr>
            <w:rStyle w:val="a4"/>
          </w:rPr>
          <w:fldChar w:fldCharType="end"/>
        </w:r>
      </w:ins>
    </w:p>
    <w:p w14:paraId="363385A6" w14:textId="51EE3FF6" w:rsidR="00853FBC" w:rsidRDefault="00853FBC">
      <w:pPr>
        <w:pStyle w:val="afc"/>
        <w:tabs>
          <w:tab w:val="right" w:leader="dot" w:pos="9060"/>
        </w:tabs>
        <w:ind w:left="960" w:hanging="960"/>
        <w:rPr>
          <w:ins w:id="880" w:author="User" w:date="2021-10-22T10:49:00Z"/>
          <w:rFonts w:asciiTheme="minorHAnsi" w:eastAsiaTheme="minorEastAsia" w:hAnsiTheme="minorHAnsi" w:cstheme="minorBidi" w:hint="eastAsia"/>
          <w:kern w:val="2"/>
          <w:szCs w:val="22"/>
          <w:bdr w:val="none" w:sz="0" w:space="0" w:color="auto"/>
        </w:rPr>
      </w:pPr>
      <w:ins w:id="881" w:author="User" w:date="2021-10-22T10:49:00Z">
        <w:r w:rsidRPr="00EE1554">
          <w:rPr>
            <w:rStyle w:val="a4"/>
          </w:rPr>
          <w:fldChar w:fldCharType="begin"/>
        </w:r>
        <w:r w:rsidRPr="00EE1554">
          <w:rPr>
            <w:rStyle w:val="a4"/>
          </w:rPr>
          <w:instrText xml:space="preserve"> </w:instrText>
        </w:r>
        <w:r>
          <w:instrText>HYPERLINK \l "_Toc85792195"</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十：各期履行期限及工作計畫表</w:t>
        </w:r>
        <w:r>
          <w:rPr>
            <w:webHidden/>
          </w:rPr>
          <w:tab/>
        </w:r>
        <w:r>
          <w:rPr>
            <w:webHidden/>
          </w:rPr>
          <w:fldChar w:fldCharType="begin"/>
        </w:r>
        <w:r>
          <w:rPr>
            <w:webHidden/>
          </w:rPr>
          <w:instrText xml:space="preserve"> PAGEREF _Toc85792195 \h </w:instrText>
        </w:r>
      </w:ins>
      <w:r>
        <w:rPr>
          <w:webHidden/>
        </w:rPr>
      </w:r>
      <w:r>
        <w:rPr>
          <w:webHidden/>
        </w:rPr>
        <w:fldChar w:fldCharType="separate"/>
      </w:r>
      <w:ins w:id="882" w:author="User" w:date="2021-10-22T10:49:00Z">
        <w:r>
          <w:rPr>
            <w:webHidden/>
          </w:rPr>
          <w:t>41</w:t>
        </w:r>
        <w:r>
          <w:rPr>
            <w:webHidden/>
          </w:rPr>
          <w:fldChar w:fldCharType="end"/>
        </w:r>
        <w:r w:rsidRPr="00EE1554">
          <w:rPr>
            <w:rStyle w:val="a4"/>
          </w:rPr>
          <w:fldChar w:fldCharType="end"/>
        </w:r>
      </w:ins>
    </w:p>
    <w:p w14:paraId="719B024D" w14:textId="16E9C7C8" w:rsidR="00853FBC" w:rsidRDefault="00853FBC">
      <w:pPr>
        <w:pStyle w:val="afc"/>
        <w:tabs>
          <w:tab w:val="right" w:leader="dot" w:pos="9060"/>
        </w:tabs>
        <w:ind w:left="960" w:hanging="960"/>
        <w:rPr>
          <w:ins w:id="883" w:author="User" w:date="2021-10-22T10:49:00Z"/>
          <w:rFonts w:asciiTheme="minorHAnsi" w:eastAsiaTheme="minorEastAsia" w:hAnsiTheme="minorHAnsi" w:cstheme="minorBidi" w:hint="eastAsia"/>
          <w:kern w:val="2"/>
          <w:szCs w:val="22"/>
          <w:bdr w:val="none" w:sz="0" w:space="0" w:color="auto"/>
        </w:rPr>
      </w:pPr>
      <w:ins w:id="884" w:author="User" w:date="2021-10-22T10:49:00Z">
        <w:r w:rsidRPr="00EE1554">
          <w:rPr>
            <w:rStyle w:val="a4"/>
          </w:rPr>
          <w:fldChar w:fldCharType="begin"/>
        </w:r>
        <w:r w:rsidRPr="00EE1554">
          <w:rPr>
            <w:rStyle w:val="a4"/>
          </w:rPr>
          <w:instrText xml:space="preserve"> </w:instrText>
        </w:r>
        <w:r>
          <w:instrText>HYPERLINK \l "_Toc85792196"</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十一：驗收項目一覽表</w:t>
        </w:r>
        <w:r>
          <w:rPr>
            <w:webHidden/>
          </w:rPr>
          <w:tab/>
        </w:r>
        <w:r>
          <w:rPr>
            <w:webHidden/>
          </w:rPr>
          <w:fldChar w:fldCharType="begin"/>
        </w:r>
        <w:r>
          <w:rPr>
            <w:webHidden/>
          </w:rPr>
          <w:instrText xml:space="preserve"> PAGEREF _Toc85792196 \h </w:instrText>
        </w:r>
      </w:ins>
      <w:r>
        <w:rPr>
          <w:webHidden/>
        </w:rPr>
      </w:r>
      <w:r>
        <w:rPr>
          <w:webHidden/>
        </w:rPr>
        <w:fldChar w:fldCharType="separate"/>
      </w:r>
      <w:ins w:id="885" w:author="User" w:date="2021-10-22T10:49:00Z">
        <w:r>
          <w:rPr>
            <w:webHidden/>
          </w:rPr>
          <w:t>45</w:t>
        </w:r>
        <w:r>
          <w:rPr>
            <w:webHidden/>
          </w:rPr>
          <w:fldChar w:fldCharType="end"/>
        </w:r>
        <w:r w:rsidRPr="00EE1554">
          <w:rPr>
            <w:rStyle w:val="a4"/>
          </w:rPr>
          <w:fldChar w:fldCharType="end"/>
        </w:r>
      </w:ins>
    </w:p>
    <w:p w14:paraId="62B42B5F" w14:textId="6E128FD5" w:rsidR="00853FBC" w:rsidRDefault="00853FBC">
      <w:pPr>
        <w:pStyle w:val="afc"/>
        <w:tabs>
          <w:tab w:val="right" w:leader="dot" w:pos="9060"/>
        </w:tabs>
        <w:ind w:left="960" w:hanging="960"/>
        <w:rPr>
          <w:ins w:id="886" w:author="User" w:date="2021-10-22T10:49:00Z"/>
          <w:rFonts w:asciiTheme="minorHAnsi" w:eastAsiaTheme="minorEastAsia" w:hAnsiTheme="minorHAnsi" w:cstheme="minorBidi" w:hint="eastAsia"/>
          <w:kern w:val="2"/>
          <w:szCs w:val="22"/>
          <w:bdr w:val="none" w:sz="0" w:space="0" w:color="auto"/>
        </w:rPr>
      </w:pPr>
      <w:ins w:id="887" w:author="User" w:date="2021-10-22T10:49:00Z">
        <w:r w:rsidRPr="00EE1554">
          <w:rPr>
            <w:rStyle w:val="a4"/>
          </w:rPr>
          <w:fldChar w:fldCharType="begin"/>
        </w:r>
        <w:r w:rsidRPr="00EE1554">
          <w:rPr>
            <w:rStyle w:val="a4"/>
          </w:rPr>
          <w:instrText xml:space="preserve"> </w:instrText>
        </w:r>
        <w:r>
          <w:instrText>HYPERLINK \l "_Toc85792197"</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十二：機效指標說明表</w:t>
        </w:r>
        <w:r>
          <w:rPr>
            <w:webHidden/>
          </w:rPr>
          <w:tab/>
        </w:r>
        <w:r>
          <w:rPr>
            <w:webHidden/>
          </w:rPr>
          <w:fldChar w:fldCharType="begin"/>
        </w:r>
        <w:r>
          <w:rPr>
            <w:webHidden/>
          </w:rPr>
          <w:instrText xml:space="preserve"> PAGEREF _Toc85792197 \h </w:instrText>
        </w:r>
      </w:ins>
      <w:r>
        <w:rPr>
          <w:webHidden/>
        </w:rPr>
      </w:r>
      <w:r>
        <w:rPr>
          <w:webHidden/>
        </w:rPr>
        <w:fldChar w:fldCharType="separate"/>
      </w:r>
      <w:ins w:id="888" w:author="User" w:date="2021-10-22T10:49:00Z">
        <w:r>
          <w:rPr>
            <w:webHidden/>
          </w:rPr>
          <w:t>50</w:t>
        </w:r>
        <w:r>
          <w:rPr>
            <w:webHidden/>
          </w:rPr>
          <w:fldChar w:fldCharType="end"/>
        </w:r>
        <w:r w:rsidRPr="00EE1554">
          <w:rPr>
            <w:rStyle w:val="a4"/>
          </w:rPr>
          <w:fldChar w:fldCharType="end"/>
        </w:r>
      </w:ins>
    </w:p>
    <w:p w14:paraId="34F0CED4" w14:textId="150BEEE7" w:rsidR="00853FBC" w:rsidRDefault="00853FBC">
      <w:pPr>
        <w:pStyle w:val="afc"/>
        <w:tabs>
          <w:tab w:val="right" w:leader="dot" w:pos="9060"/>
        </w:tabs>
        <w:ind w:left="960" w:hanging="960"/>
        <w:rPr>
          <w:ins w:id="889" w:author="User" w:date="2021-10-22T10:49:00Z"/>
          <w:rFonts w:asciiTheme="minorHAnsi" w:eastAsiaTheme="minorEastAsia" w:hAnsiTheme="minorHAnsi" w:cstheme="minorBidi" w:hint="eastAsia"/>
          <w:kern w:val="2"/>
          <w:szCs w:val="22"/>
          <w:bdr w:val="none" w:sz="0" w:space="0" w:color="auto"/>
        </w:rPr>
      </w:pPr>
      <w:ins w:id="890" w:author="User" w:date="2021-10-22T10:49:00Z">
        <w:r w:rsidRPr="00EE1554">
          <w:rPr>
            <w:rStyle w:val="a4"/>
          </w:rPr>
          <w:fldChar w:fldCharType="begin"/>
        </w:r>
        <w:r w:rsidRPr="00EE1554">
          <w:rPr>
            <w:rStyle w:val="a4"/>
          </w:rPr>
          <w:instrText xml:space="preserve"> </w:instrText>
        </w:r>
        <w:r>
          <w:instrText>HYPERLINK \l "_Toc85792198"</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十三：</w:t>
        </w:r>
        <w:r w:rsidRPr="00EE1554">
          <w:rPr>
            <w:rStyle w:val="a4"/>
          </w:rPr>
          <w:t>1.</w:t>
        </w:r>
        <w:r w:rsidRPr="00EE1554">
          <w:rPr>
            <w:rStyle w:val="a4"/>
            <w:rFonts w:hint="eastAsia"/>
          </w:rPr>
          <w:t>臺南市市道巡查路線表</w:t>
        </w:r>
        <w:r>
          <w:rPr>
            <w:webHidden/>
          </w:rPr>
          <w:tab/>
        </w:r>
        <w:r>
          <w:rPr>
            <w:webHidden/>
          </w:rPr>
          <w:fldChar w:fldCharType="begin"/>
        </w:r>
        <w:r>
          <w:rPr>
            <w:webHidden/>
          </w:rPr>
          <w:instrText xml:space="preserve"> PAGEREF _Toc85792198 \h </w:instrText>
        </w:r>
      </w:ins>
      <w:r>
        <w:rPr>
          <w:webHidden/>
        </w:rPr>
      </w:r>
      <w:r>
        <w:rPr>
          <w:webHidden/>
        </w:rPr>
        <w:fldChar w:fldCharType="separate"/>
      </w:r>
      <w:ins w:id="891" w:author="User" w:date="2021-10-22T10:49:00Z">
        <w:r>
          <w:rPr>
            <w:webHidden/>
          </w:rPr>
          <w:t>55</w:t>
        </w:r>
        <w:r>
          <w:rPr>
            <w:webHidden/>
          </w:rPr>
          <w:fldChar w:fldCharType="end"/>
        </w:r>
        <w:r w:rsidRPr="00EE1554">
          <w:rPr>
            <w:rStyle w:val="a4"/>
          </w:rPr>
          <w:fldChar w:fldCharType="end"/>
        </w:r>
      </w:ins>
    </w:p>
    <w:p w14:paraId="153B6366" w14:textId="4EFDAB72" w:rsidR="00853FBC" w:rsidRDefault="00853FBC">
      <w:pPr>
        <w:pStyle w:val="afc"/>
        <w:tabs>
          <w:tab w:val="right" w:leader="dot" w:pos="9060"/>
        </w:tabs>
        <w:ind w:left="960" w:hanging="960"/>
        <w:rPr>
          <w:ins w:id="892" w:author="User" w:date="2021-10-22T10:49:00Z"/>
          <w:rFonts w:asciiTheme="minorHAnsi" w:eastAsiaTheme="minorEastAsia" w:hAnsiTheme="minorHAnsi" w:cstheme="minorBidi" w:hint="eastAsia"/>
          <w:kern w:val="2"/>
          <w:szCs w:val="22"/>
          <w:bdr w:val="none" w:sz="0" w:space="0" w:color="auto"/>
        </w:rPr>
      </w:pPr>
      <w:ins w:id="893" w:author="User" w:date="2021-10-22T10:49:00Z">
        <w:r w:rsidRPr="00EE1554">
          <w:rPr>
            <w:rStyle w:val="a4"/>
          </w:rPr>
          <w:fldChar w:fldCharType="begin"/>
        </w:r>
        <w:r w:rsidRPr="00EE1554">
          <w:rPr>
            <w:rStyle w:val="a4"/>
          </w:rPr>
          <w:instrText xml:space="preserve"> </w:instrText>
        </w:r>
        <w:r>
          <w:instrText>HYPERLINK \l "_Toc85792199"</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十四：</w:t>
        </w:r>
        <w:r w:rsidRPr="00EE1554">
          <w:rPr>
            <w:rStyle w:val="a4"/>
          </w:rPr>
          <w:t>2.</w:t>
        </w:r>
        <w:r w:rsidRPr="00EE1554">
          <w:rPr>
            <w:rStyle w:val="a4"/>
            <w:rFonts w:hint="eastAsia"/>
          </w:rPr>
          <w:t>臺南市大區道巡查路線表</w:t>
        </w:r>
        <w:r>
          <w:rPr>
            <w:webHidden/>
          </w:rPr>
          <w:tab/>
        </w:r>
        <w:r>
          <w:rPr>
            <w:webHidden/>
          </w:rPr>
          <w:fldChar w:fldCharType="begin"/>
        </w:r>
        <w:r>
          <w:rPr>
            <w:webHidden/>
          </w:rPr>
          <w:instrText xml:space="preserve"> PAGEREF _Toc85792199 \h </w:instrText>
        </w:r>
      </w:ins>
      <w:r>
        <w:rPr>
          <w:webHidden/>
        </w:rPr>
      </w:r>
      <w:r>
        <w:rPr>
          <w:webHidden/>
        </w:rPr>
        <w:fldChar w:fldCharType="separate"/>
      </w:r>
      <w:ins w:id="894" w:author="User" w:date="2021-10-22T10:49:00Z">
        <w:r>
          <w:rPr>
            <w:webHidden/>
          </w:rPr>
          <w:t>55</w:t>
        </w:r>
        <w:r>
          <w:rPr>
            <w:webHidden/>
          </w:rPr>
          <w:fldChar w:fldCharType="end"/>
        </w:r>
        <w:r w:rsidRPr="00EE1554">
          <w:rPr>
            <w:rStyle w:val="a4"/>
          </w:rPr>
          <w:fldChar w:fldCharType="end"/>
        </w:r>
      </w:ins>
    </w:p>
    <w:p w14:paraId="2261055E" w14:textId="51CAAF13" w:rsidR="00853FBC" w:rsidRDefault="00853FBC">
      <w:pPr>
        <w:pStyle w:val="afc"/>
        <w:tabs>
          <w:tab w:val="right" w:leader="dot" w:pos="9060"/>
        </w:tabs>
        <w:ind w:left="960" w:hanging="960"/>
        <w:rPr>
          <w:ins w:id="895" w:author="User" w:date="2021-10-22T10:49:00Z"/>
          <w:rFonts w:asciiTheme="minorHAnsi" w:eastAsiaTheme="minorEastAsia" w:hAnsiTheme="minorHAnsi" w:cstheme="minorBidi" w:hint="eastAsia"/>
          <w:kern w:val="2"/>
          <w:szCs w:val="22"/>
          <w:bdr w:val="none" w:sz="0" w:space="0" w:color="auto"/>
        </w:rPr>
      </w:pPr>
      <w:ins w:id="896" w:author="User" w:date="2021-10-22T10:49:00Z">
        <w:r w:rsidRPr="00EE1554">
          <w:rPr>
            <w:rStyle w:val="a4"/>
          </w:rPr>
          <w:fldChar w:fldCharType="begin"/>
        </w:r>
        <w:r w:rsidRPr="00EE1554">
          <w:rPr>
            <w:rStyle w:val="a4"/>
          </w:rPr>
          <w:instrText xml:space="preserve"> </w:instrText>
        </w:r>
        <w:r>
          <w:instrText>HYPERLINK \l "_Toc85792200"</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十五：</w:t>
        </w:r>
        <w:r w:rsidRPr="00EE1554">
          <w:rPr>
            <w:rStyle w:val="a4"/>
          </w:rPr>
          <w:t>3.</w:t>
        </w:r>
        <w:r w:rsidRPr="00EE1554">
          <w:rPr>
            <w:rStyle w:val="a4"/>
            <w:rFonts w:hint="eastAsia"/>
          </w:rPr>
          <w:t>臺南市中西區巡查路線表</w:t>
        </w:r>
        <w:r>
          <w:rPr>
            <w:webHidden/>
          </w:rPr>
          <w:tab/>
        </w:r>
        <w:r>
          <w:rPr>
            <w:webHidden/>
          </w:rPr>
          <w:fldChar w:fldCharType="begin"/>
        </w:r>
        <w:r>
          <w:rPr>
            <w:webHidden/>
          </w:rPr>
          <w:instrText xml:space="preserve"> PAGEREF _Toc85792200 \h </w:instrText>
        </w:r>
      </w:ins>
      <w:r>
        <w:rPr>
          <w:webHidden/>
        </w:rPr>
      </w:r>
      <w:r>
        <w:rPr>
          <w:webHidden/>
        </w:rPr>
        <w:fldChar w:fldCharType="separate"/>
      </w:r>
      <w:ins w:id="897" w:author="User" w:date="2021-10-22T10:49:00Z">
        <w:r>
          <w:rPr>
            <w:webHidden/>
          </w:rPr>
          <w:t>56</w:t>
        </w:r>
        <w:r>
          <w:rPr>
            <w:webHidden/>
          </w:rPr>
          <w:fldChar w:fldCharType="end"/>
        </w:r>
        <w:r w:rsidRPr="00EE1554">
          <w:rPr>
            <w:rStyle w:val="a4"/>
          </w:rPr>
          <w:fldChar w:fldCharType="end"/>
        </w:r>
      </w:ins>
    </w:p>
    <w:p w14:paraId="7F179B4C" w14:textId="341BE5A9" w:rsidR="00853FBC" w:rsidRDefault="00853FBC">
      <w:pPr>
        <w:pStyle w:val="afc"/>
        <w:tabs>
          <w:tab w:val="right" w:leader="dot" w:pos="9060"/>
        </w:tabs>
        <w:ind w:left="960" w:hanging="960"/>
        <w:rPr>
          <w:ins w:id="898" w:author="User" w:date="2021-10-22T10:49:00Z"/>
          <w:rFonts w:asciiTheme="minorHAnsi" w:eastAsiaTheme="minorEastAsia" w:hAnsiTheme="minorHAnsi" w:cstheme="minorBidi" w:hint="eastAsia"/>
          <w:kern w:val="2"/>
          <w:szCs w:val="22"/>
          <w:bdr w:val="none" w:sz="0" w:space="0" w:color="auto"/>
        </w:rPr>
      </w:pPr>
      <w:ins w:id="899" w:author="User" w:date="2021-10-22T10:49:00Z">
        <w:r w:rsidRPr="00EE1554">
          <w:rPr>
            <w:rStyle w:val="a4"/>
          </w:rPr>
          <w:fldChar w:fldCharType="begin"/>
        </w:r>
        <w:r w:rsidRPr="00EE1554">
          <w:rPr>
            <w:rStyle w:val="a4"/>
          </w:rPr>
          <w:instrText xml:space="preserve"> </w:instrText>
        </w:r>
        <w:r>
          <w:instrText>HYPERLINK \l "_Toc85792201"</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十六：</w:t>
        </w:r>
        <w:r w:rsidRPr="00EE1554">
          <w:rPr>
            <w:rStyle w:val="a4"/>
          </w:rPr>
          <w:t>4.</w:t>
        </w:r>
        <w:r w:rsidRPr="00EE1554">
          <w:rPr>
            <w:rStyle w:val="a4"/>
            <w:rFonts w:hint="eastAsia"/>
          </w:rPr>
          <w:t>臺南市東區巡查路線表</w:t>
        </w:r>
        <w:r>
          <w:rPr>
            <w:webHidden/>
          </w:rPr>
          <w:tab/>
        </w:r>
        <w:r>
          <w:rPr>
            <w:webHidden/>
          </w:rPr>
          <w:fldChar w:fldCharType="begin"/>
        </w:r>
        <w:r>
          <w:rPr>
            <w:webHidden/>
          </w:rPr>
          <w:instrText xml:space="preserve"> PAGEREF _Toc85792201 \h </w:instrText>
        </w:r>
      </w:ins>
      <w:r>
        <w:rPr>
          <w:webHidden/>
        </w:rPr>
      </w:r>
      <w:r>
        <w:rPr>
          <w:webHidden/>
        </w:rPr>
        <w:fldChar w:fldCharType="separate"/>
      </w:r>
      <w:ins w:id="900" w:author="User" w:date="2021-10-22T10:49:00Z">
        <w:r>
          <w:rPr>
            <w:webHidden/>
          </w:rPr>
          <w:t>58</w:t>
        </w:r>
        <w:r>
          <w:rPr>
            <w:webHidden/>
          </w:rPr>
          <w:fldChar w:fldCharType="end"/>
        </w:r>
        <w:r w:rsidRPr="00EE1554">
          <w:rPr>
            <w:rStyle w:val="a4"/>
          </w:rPr>
          <w:fldChar w:fldCharType="end"/>
        </w:r>
      </w:ins>
    </w:p>
    <w:p w14:paraId="47AD9CA2" w14:textId="4D2010C5" w:rsidR="00853FBC" w:rsidRDefault="00853FBC">
      <w:pPr>
        <w:pStyle w:val="afc"/>
        <w:tabs>
          <w:tab w:val="right" w:leader="dot" w:pos="9060"/>
        </w:tabs>
        <w:ind w:left="960" w:hanging="960"/>
        <w:rPr>
          <w:ins w:id="901" w:author="User" w:date="2021-10-22T10:49:00Z"/>
          <w:rFonts w:asciiTheme="minorHAnsi" w:eastAsiaTheme="minorEastAsia" w:hAnsiTheme="minorHAnsi" w:cstheme="minorBidi" w:hint="eastAsia"/>
          <w:kern w:val="2"/>
          <w:szCs w:val="22"/>
          <w:bdr w:val="none" w:sz="0" w:space="0" w:color="auto"/>
        </w:rPr>
      </w:pPr>
      <w:ins w:id="902" w:author="User" w:date="2021-10-22T10:49:00Z">
        <w:r w:rsidRPr="00EE1554">
          <w:rPr>
            <w:rStyle w:val="a4"/>
          </w:rPr>
          <w:fldChar w:fldCharType="begin"/>
        </w:r>
        <w:r w:rsidRPr="00EE1554">
          <w:rPr>
            <w:rStyle w:val="a4"/>
          </w:rPr>
          <w:instrText xml:space="preserve"> </w:instrText>
        </w:r>
        <w:r>
          <w:instrText>HYPERLINK \l "_Toc85792202"</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十七：</w:t>
        </w:r>
        <w:r w:rsidRPr="00EE1554">
          <w:rPr>
            <w:rStyle w:val="a4"/>
          </w:rPr>
          <w:t>5.</w:t>
        </w:r>
        <w:r w:rsidRPr="00EE1554">
          <w:rPr>
            <w:rStyle w:val="a4"/>
            <w:rFonts w:hint="eastAsia"/>
          </w:rPr>
          <w:t>臺南市南區巡查路線表</w:t>
        </w:r>
        <w:r>
          <w:rPr>
            <w:webHidden/>
          </w:rPr>
          <w:tab/>
        </w:r>
        <w:r>
          <w:rPr>
            <w:webHidden/>
          </w:rPr>
          <w:fldChar w:fldCharType="begin"/>
        </w:r>
        <w:r>
          <w:rPr>
            <w:webHidden/>
          </w:rPr>
          <w:instrText xml:space="preserve"> PAGEREF _Toc85792202 \h </w:instrText>
        </w:r>
      </w:ins>
      <w:r>
        <w:rPr>
          <w:webHidden/>
        </w:rPr>
      </w:r>
      <w:r>
        <w:rPr>
          <w:webHidden/>
        </w:rPr>
        <w:fldChar w:fldCharType="separate"/>
      </w:r>
      <w:ins w:id="903" w:author="User" w:date="2021-10-22T10:49:00Z">
        <w:r>
          <w:rPr>
            <w:webHidden/>
          </w:rPr>
          <w:t>60</w:t>
        </w:r>
        <w:r>
          <w:rPr>
            <w:webHidden/>
          </w:rPr>
          <w:fldChar w:fldCharType="end"/>
        </w:r>
        <w:r w:rsidRPr="00EE1554">
          <w:rPr>
            <w:rStyle w:val="a4"/>
          </w:rPr>
          <w:fldChar w:fldCharType="end"/>
        </w:r>
      </w:ins>
    </w:p>
    <w:p w14:paraId="6A5ECD96" w14:textId="0DE78F5F" w:rsidR="00853FBC" w:rsidRDefault="00853FBC">
      <w:pPr>
        <w:pStyle w:val="afc"/>
        <w:tabs>
          <w:tab w:val="right" w:leader="dot" w:pos="9060"/>
        </w:tabs>
        <w:ind w:left="960" w:hanging="960"/>
        <w:rPr>
          <w:ins w:id="904" w:author="User" w:date="2021-10-22T10:49:00Z"/>
          <w:rFonts w:asciiTheme="minorHAnsi" w:eastAsiaTheme="minorEastAsia" w:hAnsiTheme="minorHAnsi" w:cstheme="minorBidi" w:hint="eastAsia"/>
          <w:kern w:val="2"/>
          <w:szCs w:val="22"/>
          <w:bdr w:val="none" w:sz="0" w:space="0" w:color="auto"/>
        </w:rPr>
      </w:pPr>
      <w:ins w:id="905" w:author="User" w:date="2021-10-22T10:49:00Z">
        <w:r w:rsidRPr="00EE1554">
          <w:rPr>
            <w:rStyle w:val="a4"/>
          </w:rPr>
          <w:fldChar w:fldCharType="begin"/>
        </w:r>
        <w:r w:rsidRPr="00EE1554">
          <w:rPr>
            <w:rStyle w:val="a4"/>
          </w:rPr>
          <w:instrText xml:space="preserve"> </w:instrText>
        </w:r>
        <w:r>
          <w:instrText>HYPERLINK \l "_Toc85792203"</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十八：</w:t>
        </w:r>
        <w:r w:rsidRPr="00EE1554">
          <w:rPr>
            <w:rStyle w:val="a4"/>
          </w:rPr>
          <w:t>6.</w:t>
        </w:r>
        <w:r w:rsidRPr="00EE1554">
          <w:rPr>
            <w:rStyle w:val="a4"/>
            <w:rFonts w:hint="eastAsia"/>
          </w:rPr>
          <w:t>臺南市北區巡查路線表</w:t>
        </w:r>
        <w:r>
          <w:rPr>
            <w:webHidden/>
          </w:rPr>
          <w:tab/>
        </w:r>
        <w:r>
          <w:rPr>
            <w:webHidden/>
          </w:rPr>
          <w:fldChar w:fldCharType="begin"/>
        </w:r>
        <w:r>
          <w:rPr>
            <w:webHidden/>
          </w:rPr>
          <w:instrText xml:space="preserve"> PAGEREF _Toc85792203 \h </w:instrText>
        </w:r>
      </w:ins>
      <w:r>
        <w:rPr>
          <w:webHidden/>
        </w:rPr>
      </w:r>
      <w:r>
        <w:rPr>
          <w:webHidden/>
        </w:rPr>
        <w:fldChar w:fldCharType="separate"/>
      </w:r>
      <w:ins w:id="906" w:author="User" w:date="2021-10-22T10:49:00Z">
        <w:r>
          <w:rPr>
            <w:webHidden/>
          </w:rPr>
          <w:t>61</w:t>
        </w:r>
        <w:r>
          <w:rPr>
            <w:webHidden/>
          </w:rPr>
          <w:fldChar w:fldCharType="end"/>
        </w:r>
        <w:r w:rsidRPr="00EE1554">
          <w:rPr>
            <w:rStyle w:val="a4"/>
          </w:rPr>
          <w:fldChar w:fldCharType="end"/>
        </w:r>
      </w:ins>
    </w:p>
    <w:p w14:paraId="5201F26C" w14:textId="2C9CCFF3" w:rsidR="00853FBC" w:rsidRDefault="00853FBC">
      <w:pPr>
        <w:pStyle w:val="afc"/>
        <w:tabs>
          <w:tab w:val="right" w:leader="dot" w:pos="9060"/>
        </w:tabs>
        <w:ind w:left="960" w:hanging="960"/>
        <w:rPr>
          <w:ins w:id="907" w:author="User" w:date="2021-10-22T10:49:00Z"/>
          <w:rFonts w:asciiTheme="minorHAnsi" w:eastAsiaTheme="minorEastAsia" w:hAnsiTheme="minorHAnsi" w:cstheme="minorBidi" w:hint="eastAsia"/>
          <w:kern w:val="2"/>
          <w:szCs w:val="22"/>
          <w:bdr w:val="none" w:sz="0" w:space="0" w:color="auto"/>
        </w:rPr>
      </w:pPr>
      <w:ins w:id="908" w:author="User" w:date="2021-10-22T10:49:00Z">
        <w:r w:rsidRPr="00EE1554">
          <w:rPr>
            <w:rStyle w:val="a4"/>
          </w:rPr>
          <w:fldChar w:fldCharType="begin"/>
        </w:r>
        <w:r w:rsidRPr="00EE1554">
          <w:rPr>
            <w:rStyle w:val="a4"/>
          </w:rPr>
          <w:instrText xml:space="preserve"> </w:instrText>
        </w:r>
        <w:r>
          <w:instrText>HYPERLINK \l "_Toc85792204"</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十九：</w:t>
        </w:r>
        <w:r w:rsidRPr="00EE1554">
          <w:rPr>
            <w:rStyle w:val="a4"/>
          </w:rPr>
          <w:t>7.</w:t>
        </w:r>
        <w:r w:rsidRPr="00EE1554">
          <w:rPr>
            <w:rStyle w:val="a4"/>
            <w:rFonts w:hint="eastAsia"/>
          </w:rPr>
          <w:t>臺南市安平區巡查路線表</w:t>
        </w:r>
        <w:r>
          <w:rPr>
            <w:webHidden/>
          </w:rPr>
          <w:tab/>
        </w:r>
        <w:r>
          <w:rPr>
            <w:webHidden/>
          </w:rPr>
          <w:fldChar w:fldCharType="begin"/>
        </w:r>
        <w:r>
          <w:rPr>
            <w:webHidden/>
          </w:rPr>
          <w:instrText xml:space="preserve"> PAGEREF _Toc85792204 \h </w:instrText>
        </w:r>
      </w:ins>
      <w:r>
        <w:rPr>
          <w:webHidden/>
        </w:rPr>
      </w:r>
      <w:r>
        <w:rPr>
          <w:webHidden/>
        </w:rPr>
        <w:fldChar w:fldCharType="separate"/>
      </w:r>
      <w:ins w:id="909" w:author="User" w:date="2021-10-22T10:49:00Z">
        <w:r>
          <w:rPr>
            <w:webHidden/>
          </w:rPr>
          <w:t>62</w:t>
        </w:r>
        <w:r>
          <w:rPr>
            <w:webHidden/>
          </w:rPr>
          <w:fldChar w:fldCharType="end"/>
        </w:r>
        <w:r w:rsidRPr="00EE1554">
          <w:rPr>
            <w:rStyle w:val="a4"/>
          </w:rPr>
          <w:fldChar w:fldCharType="end"/>
        </w:r>
      </w:ins>
    </w:p>
    <w:p w14:paraId="2FBDE789" w14:textId="03FF8C00" w:rsidR="00853FBC" w:rsidRDefault="00853FBC">
      <w:pPr>
        <w:pStyle w:val="afc"/>
        <w:tabs>
          <w:tab w:val="right" w:leader="dot" w:pos="9060"/>
        </w:tabs>
        <w:ind w:left="960" w:hanging="960"/>
        <w:rPr>
          <w:ins w:id="910" w:author="User" w:date="2021-10-22T10:49:00Z"/>
          <w:rFonts w:asciiTheme="minorHAnsi" w:eastAsiaTheme="minorEastAsia" w:hAnsiTheme="minorHAnsi" w:cstheme="minorBidi" w:hint="eastAsia"/>
          <w:kern w:val="2"/>
          <w:szCs w:val="22"/>
          <w:bdr w:val="none" w:sz="0" w:space="0" w:color="auto"/>
        </w:rPr>
      </w:pPr>
      <w:ins w:id="911" w:author="User" w:date="2021-10-22T10:49:00Z">
        <w:r w:rsidRPr="00EE1554">
          <w:rPr>
            <w:rStyle w:val="a4"/>
          </w:rPr>
          <w:fldChar w:fldCharType="begin"/>
        </w:r>
        <w:r w:rsidRPr="00EE1554">
          <w:rPr>
            <w:rStyle w:val="a4"/>
          </w:rPr>
          <w:instrText xml:space="preserve"> </w:instrText>
        </w:r>
        <w:r>
          <w:instrText>HYPERLINK \l "_Toc85792205"</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二十：</w:t>
        </w:r>
        <w:r w:rsidRPr="00EE1554">
          <w:rPr>
            <w:rStyle w:val="a4"/>
          </w:rPr>
          <w:t>8.</w:t>
        </w:r>
        <w:r w:rsidRPr="00EE1554">
          <w:rPr>
            <w:rStyle w:val="a4"/>
            <w:rFonts w:hint="eastAsia"/>
          </w:rPr>
          <w:t>臺南市安南區巡查路線表</w:t>
        </w:r>
        <w:r>
          <w:rPr>
            <w:webHidden/>
          </w:rPr>
          <w:tab/>
        </w:r>
        <w:r>
          <w:rPr>
            <w:webHidden/>
          </w:rPr>
          <w:fldChar w:fldCharType="begin"/>
        </w:r>
        <w:r>
          <w:rPr>
            <w:webHidden/>
          </w:rPr>
          <w:instrText xml:space="preserve"> PAGEREF _Toc85792205 \h </w:instrText>
        </w:r>
      </w:ins>
      <w:r>
        <w:rPr>
          <w:webHidden/>
        </w:rPr>
      </w:r>
      <w:r>
        <w:rPr>
          <w:webHidden/>
        </w:rPr>
        <w:fldChar w:fldCharType="separate"/>
      </w:r>
      <w:ins w:id="912" w:author="User" w:date="2021-10-22T10:49:00Z">
        <w:r>
          <w:rPr>
            <w:webHidden/>
          </w:rPr>
          <w:t>63</w:t>
        </w:r>
        <w:r>
          <w:rPr>
            <w:webHidden/>
          </w:rPr>
          <w:fldChar w:fldCharType="end"/>
        </w:r>
        <w:r w:rsidRPr="00EE1554">
          <w:rPr>
            <w:rStyle w:val="a4"/>
          </w:rPr>
          <w:fldChar w:fldCharType="end"/>
        </w:r>
      </w:ins>
    </w:p>
    <w:p w14:paraId="2368457E" w14:textId="5DF6476D" w:rsidR="00853FBC" w:rsidRDefault="00853FBC">
      <w:pPr>
        <w:pStyle w:val="afc"/>
        <w:tabs>
          <w:tab w:val="right" w:leader="dot" w:pos="9060"/>
        </w:tabs>
        <w:ind w:left="960" w:hanging="960"/>
        <w:rPr>
          <w:ins w:id="913" w:author="User" w:date="2021-10-22T10:49:00Z"/>
          <w:rFonts w:asciiTheme="minorHAnsi" w:eastAsiaTheme="minorEastAsia" w:hAnsiTheme="minorHAnsi" w:cstheme="minorBidi" w:hint="eastAsia"/>
          <w:kern w:val="2"/>
          <w:szCs w:val="22"/>
          <w:bdr w:val="none" w:sz="0" w:space="0" w:color="auto"/>
        </w:rPr>
      </w:pPr>
      <w:ins w:id="914" w:author="User" w:date="2021-10-22T10:49:00Z">
        <w:r w:rsidRPr="00EE1554">
          <w:rPr>
            <w:rStyle w:val="a4"/>
          </w:rPr>
          <w:fldChar w:fldCharType="begin"/>
        </w:r>
        <w:r w:rsidRPr="00EE1554">
          <w:rPr>
            <w:rStyle w:val="a4"/>
          </w:rPr>
          <w:instrText xml:space="preserve"> </w:instrText>
        </w:r>
        <w:r>
          <w:instrText>HYPERLINK \l "_Toc85792206"</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二十一：教育訓練預備課表</w:t>
        </w:r>
        <w:r>
          <w:rPr>
            <w:webHidden/>
          </w:rPr>
          <w:tab/>
        </w:r>
        <w:r>
          <w:rPr>
            <w:webHidden/>
          </w:rPr>
          <w:fldChar w:fldCharType="begin"/>
        </w:r>
        <w:r>
          <w:rPr>
            <w:webHidden/>
          </w:rPr>
          <w:instrText xml:space="preserve"> PAGEREF _Toc85792206 \h </w:instrText>
        </w:r>
      </w:ins>
      <w:r>
        <w:rPr>
          <w:webHidden/>
        </w:rPr>
      </w:r>
      <w:r>
        <w:rPr>
          <w:webHidden/>
        </w:rPr>
        <w:fldChar w:fldCharType="separate"/>
      </w:r>
      <w:ins w:id="915" w:author="User" w:date="2021-10-22T10:49:00Z">
        <w:r>
          <w:rPr>
            <w:webHidden/>
          </w:rPr>
          <w:t>71</w:t>
        </w:r>
        <w:r>
          <w:rPr>
            <w:webHidden/>
          </w:rPr>
          <w:fldChar w:fldCharType="end"/>
        </w:r>
        <w:r w:rsidRPr="00EE1554">
          <w:rPr>
            <w:rStyle w:val="a4"/>
          </w:rPr>
          <w:fldChar w:fldCharType="end"/>
        </w:r>
      </w:ins>
    </w:p>
    <w:p w14:paraId="723EBAA0" w14:textId="6C5AD95B" w:rsidR="00853FBC" w:rsidRDefault="00853FBC">
      <w:pPr>
        <w:pStyle w:val="afc"/>
        <w:tabs>
          <w:tab w:val="right" w:leader="dot" w:pos="9060"/>
        </w:tabs>
        <w:ind w:left="960" w:hanging="960"/>
        <w:rPr>
          <w:ins w:id="916" w:author="User" w:date="2021-10-22T10:49:00Z"/>
          <w:rFonts w:asciiTheme="minorHAnsi" w:eastAsiaTheme="minorEastAsia" w:hAnsiTheme="minorHAnsi" w:cstheme="minorBidi" w:hint="eastAsia"/>
          <w:kern w:val="2"/>
          <w:szCs w:val="22"/>
          <w:bdr w:val="none" w:sz="0" w:space="0" w:color="auto"/>
        </w:rPr>
      </w:pPr>
      <w:ins w:id="917" w:author="User" w:date="2021-10-22T10:49:00Z">
        <w:r w:rsidRPr="00EE1554">
          <w:rPr>
            <w:rStyle w:val="a4"/>
          </w:rPr>
          <w:fldChar w:fldCharType="begin"/>
        </w:r>
        <w:r w:rsidRPr="00EE1554">
          <w:rPr>
            <w:rStyle w:val="a4"/>
          </w:rPr>
          <w:instrText xml:space="preserve"> </w:instrText>
        </w:r>
        <w:r>
          <w:instrText>HYPERLINK \l "_Toc85792207"</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二十二：講師介紹一覽表</w:t>
        </w:r>
        <w:r w:rsidRPr="00EE1554">
          <w:rPr>
            <w:rStyle w:val="a4"/>
          </w:rPr>
          <w:t>1</w:t>
        </w:r>
        <w:r>
          <w:rPr>
            <w:webHidden/>
          </w:rPr>
          <w:tab/>
        </w:r>
        <w:r>
          <w:rPr>
            <w:webHidden/>
          </w:rPr>
          <w:fldChar w:fldCharType="begin"/>
        </w:r>
        <w:r>
          <w:rPr>
            <w:webHidden/>
          </w:rPr>
          <w:instrText xml:space="preserve"> PAGEREF _Toc85792207 \h </w:instrText>
        </w:r>
      </w:ins>
      <w:r>
        <w:rPr>
          <w:webHidden/>
        </w:rPr>
      </w:r>
      <w:r>
        <w:rPr>
          <w:webHidden/>
        </w:rPr>
        <w:fldChar w:fldCharType="separate"/>
      </w:r>
      <w:ins w:id="918" w:author="User" w:date="2021-10-22T10:49:00Z">
        <w:r>
          <w:rPr>
            <w:webHidden/>
          </w:rPr>
          <w:t>71</w:t>
        </w:r>
        <w:r>
          <w:rPr>
            <w:webHidden/>
          </w:rPr>
          <w:fldChar w:fldCharType="end"/>
        </w:r>
        <w:r w:rsidRPr="00EE1554">
          <w:rPr>
            <w:rStyle w:val="a4"/>
          </w:rPr>
          <w:fldChar w:fldCharType="end"/>
        </w:r>
      </w:ins>
    </w:p>
    <w:p w14:paraId="6B8A93BE" w14:textId="25171313" w:rsidR="00853FBC" w:rsidRDefault="00853FBC">
      <w:pPr>
        <w:pStyle w:val="afc"/>
        <w:tabs>
          <w:tab w:val="right" w:leader="dot" w:pos="9060"/>
        </w:tabs>
        <w:ind w:left="960" w:hanging="960"/>
        <w:rPr>
          <w:ins w:id="919" w:author="User" w:date="2021-10-22T10:49:00Z"/>
          <w:rFonts w:asciiTheme="minorHAnsi" w:eastAsiaTheme="minorEastAsia" w:hAnsiTheme="minorHAnsi" w:cstheme="minorBidi" w:hint="eastAsia"/>
          <w:kern w:val="2"/>
          <w:szCs w:val="22"/>
          <w:bdr w:val="none" w:sz="0" w:space="0" w:color="auto"/>
        </w:rPr>
      </w:pPr>
      <w:ins w:id="920" w:author="User" w:date="2021-10-22T10:49:00Z">
        <w:r w:rsidRPr="00EE1554">
          <w:rPr>
            <w:rStyle w:val="a4"/>
          </w:rPr>
          <w:fldChar w:fldCharType="begin"/>
        </w:r>
        <w:r w:rsidRPr="00EE1554">
          <w:rPr>
            <w:rStyle w:val="a4"/>
          </w:rPr>
          <w:instrText xml:space="preserve"> </w:instrText>
        </w:r>
        <w:r>
          <w:instrText>HYPERLINK \l "_Toc85792208"</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二十三：講師介紹一覽表</w:t>
        </w:r>
        <w:r w:rsidRPr="00EE1554">
          <w:rPr>
            <w:rStyle w:val="a4"/>
          </w:rPr>
          <w:t>2</w:t>
        </w:r>
        <w:r>
          <w:rPr>
            <w:webHidden/>
          </w:rPr>
          <w:tab/>
        </w:r>
        <w:r>
          <w:rPr>
            <w:webHidden/>
          </w:rPr>
          <w:fldChar w:fldCharType="begin"/>
        </w:r>
        <w:r>
          <w:rPr>
            <w:webHidden/>
          </w:rPr>
          <w:instrText xml:space="preserve"> PAGEREF _Toc85792208 \h </w:instrText>
        </w:r>
      </w:ins>
      <w:r>
        <w:rPr>
          <w:webHidden/>
        </w:rPr>
      </w:r>
      <w:r>
        <w:rPr>
          <w:webHidden/>
        </w:rPr>
        <w:fldChar w:fldCharType="separate"/>
      </w:r>
      <w:ins w:id="921" w:author="User" w:date="2021-10-22T10:49:00Z">
        <w:r>
          <w:rPr>
            <w:webHidden/>
          </w:rPr>
          <w:t>72</w:t>
        </w:r>
        <w:r>
          <w:rPr>
            <w:webHidden/>
          </w:rPr>
          <w:fldChar w:fldCharType="end"/>
        </w:r>
        <w:r w:rsidRPr="00EE1554">
          <w:rPr>
            <w:rStyle w:val="a4"/>
          </w:rPr>
          <w:fldChar w:fldCharType="end"/>
        </w:r>
      </w:ins>
    </w:p>
    <w:p w14:paraId="3E52D789" w14:textId="46365B4C" w:rsidR="00853FBC" w:rsidRDefault="00853FBC">
      <w:pPr>
        <w:pStyle w:val="afc"/>
        <w:tabs>
          <w:tab w:val="right" w:leader="dot" w:pos="9060"/>
        </w:tabs>
        <w:ind w:left="960" w:hanging="960"/>
        <w:rPr>
          <w:ins w:id="922" w:author="User" w:date="2021-10-22T10:49:00Z"/>
          <w:rFonts w:asciiTheme="minorHAnsi" w:eastAsiaTheme="minorEastAsia" w:hAnsiTheme="minorHAnsi" w:cstheme="minorBidi" w:hint="eastAsia"/>
          <w:kern w:val="2"/>
          <w:szCs w:val="22"/>
          <w:bdr w:val="none" w:sz="0" w:space="0" w:color="auto"/>
        </w:rPr>
      </w:pPr>
      <w:ins w:id="923" w:author="User" w:date="2021-10-22T10:49:00Z">
        <w:r w:rsidRPr="00EE1554">
          <w:rPr>
            <w:rStyle w:val="a4"/>
          </w:rPr>
          <w:fldChar w:fldCharType="begin"/>
        </w:r>
        <w:r w:rsidRPr="00EE1554">
          <w:rPr>
            <w:rStyle w:val="a4"/>
          </w:rPr>
          <w:instrText xml:space="preserve"> </w:instrText>
        </w:r>
        <w:r>
          <w:instrText>HYPERLINK \l "_Toc85792209"</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二十四：諮詢服務對象一覽表</w:t>
        </w:r>
        <w:r>
          <w:rPr>
            <w:webHidden/>
          </w:rPr>
          <w:tab/>
        </w:r>
        <w:r>
          <w:rPr>
            <w:webHidden/>
          </w:rPr>
          <w:fldChar w:fldCharType="begin"/>
        </w:r>
        <w:r>
          <w:rPr>
            <w:webHidden/>
          </w:rPr>
          <w:instrText xml:space="preserve"> PAGEREF _Toc85792209 \h </w:instrText>
        </w:r>
      </w:ins>
      <w:r>
        <w:rPr>
          <w:webHidden/>
        </w:rPr>
      </w:r>
      <w:r>
        <w:rPr>
          <w:webHidden/>
        </w:rPr>
        <w:fldChar w:fldCharType="separate"/>
      </w:r>
      <w:ins w:id="924" w:author="User" w:date="2021-10-22T10:49:00Z">
        <w:r>
          <w:rPr>
            <w:webHidden/>
          </w:rPr>
          <w:t>74</w:t>
        </w:r>
        <w:r>
          <w:rPr>
            <w:webHidden/>
          </w:rPr>
          <w:fldChar w:fldCharType="end"/>
        </w:r>
        <w:r w:rsidRPr="00EE1554">
          <w:rPr>
            <w:rStyle w:val="a4"/>
          </w:rPr>
          <w:fldChar w:fldCharType="end"/>
        </w:r>
      </w:ins>
    </w:p>
    <w:p w14:paraId="0B2371D3" w14:textId="7DFFA457" w:rsidR="00853FBC" w:rsidRDefault="00853FBC">
      <w:pPr>
        <w:pStyle w:val="afc"/>
        <w:tabs>
          <w:tab w:val="right" w:leader="dot" w:pos="9060"/>
        </w:tabs>
        <w:ind w:left="960" w:hanging="960"/>
        <w:rPr>
          <w:ins w:id="925" w:author="User" w:date="2021-10-22T10:49:00Z"/>
          <w:rFonts w:asciiTheme="minorHAnsi" w:eastAsiaTheme="minorEastAsia" w:hAnsiTheme="minorHAnsi" w:cstheme="minorBidi" w:hint="eastAsia"/>
          <w:kern w:val="2"/>
          <w:szCs w:val="22"/>
          <w:bdr w:val="none" w:sz="0" w:space="0" w:color="auto"/>
        </w:rPr>
      </w:pPr>
      <w:ins w:id="926" w:author="User" w:date="2021-10-22T10:49:00Z">
        <w:r w:rsidRPr="00EE1554">
          <w:rPr>
            <w:rStyle w:val="a4"/>
          </w:rPr>
          <w:fldChar w:fldCharType="begin"/>
        </w:r>
        <w:r w:rsidRPr="00EE1554">
          <w:rPr>
            <w:rStyle w:val="a4"/>
          </w:rPr>
          <w:instrText xml:space="preserve"> </w:instrText>
        </w:r>
        <w:r>
          <w:instrText>HYPERLINK \l "_Toc85792210"</w:instrText>
        </w:r>
        <w:r w:rsidRPr="00EE1554">
          <w:rPr>
            <w:rStyle w:val="a4"/>
          </w:rPr>
          <w:instrText xml:space="preserve"> </w:instrText>
        </w:r>
        <w:r w:rsidRPr="00EE1554">
          <w:rPr>
            <w:rStyle w:val="a4"/>
          </w:rPr>
          <w:fldChar w:fldCharType="separate"/>
        </w:r>
        <w:r w:rsidRPr="00EE1554">
          <w:rPr>
            <w:rStyle w:val="a4"/>
            <w:rFonts w:hint="eastAsia"/>
          </w:rPr>
          <w:t>表</w:t>
        </w:r>
        <w:r w:rsidRPr="00EE1554">
          <w:rPr>
            <w:rStyle w:val="a4"/>
          </w:rPr>
          <w:t xml:space="preserve"> </w:t>
        </w:r>
        <w:r w:rsidRPr="00EE1554">
          <w:rPr>
            <w:rStyle w:val="a4"/>
            <w:rFonts w:hint="eastAsia"/>
          </w:rPr>
          <w:t>二十五：服務方式一覽表</w:t>
        </w:r>
        <w:r>
          <w:rPr>
            <w:webHidden/>
          </w:rPr>
          <w:tab/>
        </w:r>
        <w:r>
          <w:rPr>
            <w:webHidden/>
          </w:rPr>
          <w:fldChar w:fldCharType="begin"/>
        </w:r>
        <w:r>
          <w:rPr>
            <w:webHidden/>
          </w:rPr>
          <w:instrText xml:space="preserve"> PAGEREF _Toc85792210 \h </w:instrText>
        </w:r>
      </w:ins>
      <w:r>
        <w:rPr>
          <w:webHidden/>
        </w:rPr>
      </w:r>
      <w:r>
        <w:rPr>
          <w:webHidden/>
        </w:rPr>
        <w:fldChar w:fldCharType="separate"/>
      </w:r>
      <w:ins w:id="927" w:author="User" w:date="2021-10-22T10:49:00Z">
        <w:r>
          <w:rPr>
            <w:webHidden/>
          </w:rPr>
          <w:t>74</w:t>
        </w:r>
        <w:r>
          <w:rPr>
            <w:webHidden/>
          </w:rPr>
          <w:fldChar w:fldCharType="end"/>
        </w:r>
        <w:r w:rsidRPr="00EE1554">
          <w:rPr>
            <w:rStyle w:val="a4"/>
          </w:rPr>
          <w:fldChar w:fldCharType="end"/>
        </w:r>
      </w:ins>
    </w:p>
    <w:p w14:paraId="5CACE321" w14:textId="69D250F7" w:rsidR="000B691F" w:rsidDel="00EE2FB6" w:rsidRDefault="000B691F">
      <w:pPr>
        <w:pStyle w:val="afc"/>
        <w:tabs>
          <w:tab w:val="right" w:leader="dot" w:pos="9060"/>
        </w:tabs>
        <w:ind w:left="960" w:hanging="960"/>
        <w:rPr>
          <w:del w:id="928" w:author="User" w:date="2021-08-08T12:45:00Z"/>
          <w:rFonts w:asciiTheme="minorHAnsi" w:eastAsiaTheme="minorEastAsia" w:hAnsiTheme="minorHAnsi" w:cstheme="minorBidi" w:hint="eastAsia"/>
          <w:kern w:val="2"/>
          <w:szCs w:val="22"/>
          <w:bdr w:val="none" w:sz="0" w:space="0" w:color="auto"/>
        </w:rPr>
      </w:pPr>
      <w:del w:id="929" w:author="User" w:date="2021-08-08T12:45:00Z">
        <w:r w:rsidRPr="00EE2FB6" w:rsidDel="00EE2FB6">
          <w:rPr>
            <w:rFonts w:hint="eastAsia"/>
            <w:rPrChange w:id="930" w:author="User" w:date="2021-08-08T12:45:00Z">
              <w:rPr>
                <w:rStyle w:val="a4"/>
                <w:rFonts w:hint="eastAsia"/>
              </w:rPr>
            </w:rPrChange>
          </w:rPr>
          <w:delText>表</w:delText>
        </w:r>
        <w:r w:rsidRPr="00EE2FB6" w:rsidDel="00EE2FB6">
          <w:rPr>
            <w:rPrChange w:id="931" w:author="User" w:date="2021-08-08T12:45:00Z">
              <w:rPr>
                <w:rStyle w:val="a4"/>
              </w:rPr>
            </w:rPrChange>
          </w:rPr>
          <w:delText xml:space="preserve"> </w:delText>
        </w:r>
        <w:r w:rsidRPr="00EE2FB6" w:rsidDel="00EE2FB6">
          <w:rPr>
            <w:rFonts w:hint="eastAsia"/>
            <w:rPrChange w:id="932" w:author="User" w:date="2021-08-08T12:45:00Z">
              <w:rPr>
                <w:rStyle w:val="a4"/>
                <w:rFonts w:hint="eastAsia"/>
              </w:rPr>
            </w:rPrChange>
          </w:rPr>
          <w:delText>一：教育訓練初步規劃表</w:delText>
        </w:r>
        <w:r w:rsidDel="00EE2FB6">
          <w:rPr>
            <w:webHidden/>
          </w:rPr>
          <w:tab/>
          <w:delText>25</w:delText>
        </w:r>
      </w:del>
    </w:p>
    <w:p w14:paraId="6F92624B" w14:textId="77777777" w:rsidR="000B691F" w:rsidDel="00EE2FB6" w:rsidRDefault="000B691F" w:rsidP="000B691F">
      <w:pPr>
        <w:pStyle w:val="afc"/>
        <w:tabs>
          <w:tab w:val="right" w:leader="dot" w:pos="9060"/>
        </w:tabs>
        <w:ind w:left="960" w:hanging="960"/>
        <w:rPr>
          <w:del w:id="933" w:author="User" w:date="2021-08-08T12:45:00Z"/>
          <w:rFonts w:asciiTheme="minorHAnsi" w:eastAsiaTheme="minorEastAsia" w:hAnsiTheme="minorHAnsi" w:cstheme="minorBidi" w:hint="eastAsia"/>
          <w:kern w:val="2"/>
          <w:szCs w:val="22"/>
          <w:bdr w:val="none" w:sz="0" w:space="0" w:color="auto"/>
        </w:rPr>
      </w:pPr>
      <w:del w:id="934" w:author="User" w:date="2021-08-08T12:45:00Z">
        <w:r w:rsidRPr="00EE2FB6" w:rsidDel="00EE2FB6">
          <w:rPr>
            <w:rFonts w:hint="eastAsia"/>
            <w:rPrChange w:id="935" w:author="User" w:date="2021-08-08T12:45:00Z">
              <w:rPr>
                <w:rStyle w:val="a4"/>
                <w:rFonts w:hint="eastAsia"/>
              </w:rPr>
            </w:rPrChange>
          </w:rPr>
          <w:delText>表</w:delText>
        </w:r>
        <w:r w:rsidRPr="00EE2FB6" w:rsidDel="00EE2FB6">
          <w:rPr>
            <w:rPrChange w:id="936" w:author="User" w:date="2021-08-08T12:45:00Z">
              <w:rPr>
                <w:rStyle w:val="a4"/>
              </w:rPr>
            </w:rPrChange>
          </w:rPr>
          <w:delText xml:space="preserve"> </w:delText>
        </w:r>
        <w:r w:rsidRPr="00EE2FB6" w:rsidDel="00EE2FB6">
          <w:rPr>
            <w:rFonts w:hint="eastAsia"/>
            <w:rPrChange w:id="937" w:author="User" w:date="2021-08-08T12:45:00Z">
              <w:rPr>
                <w:rStyle w:val="a4"/>
                <w:rFonts w:hint="eastAsia"/>
              </w:rPr>
            </w:rPrChange>
          </w:rPr>
          <w:delText>二：服務諮詢人員一覽表</w:delText>
        </w:r>
        <w:r w:rsidDel="00EE2FB6">
          <w:rPr>
            <w:webHidden/>
          </w:rPr>
          <w:tab/>
          <w:delText>26</w:delText>
        </w:r>
      </w:del>
    </w:p>
    <w:p w14:paraId="5DD1DA5E" w14:textId="77777777" w:rsidR="000B691F" w:rsidDel="00EE2FB6" w:rsidRDefault="000B691F" w:rsidP="000B691F">
      <w:pPr>
        <w:pStyle w:val="afc"/>
        <w:tabs>
          <w:tab w:val="right" w:leader="dot" w:pos="9060"/>
        </w:tabs>
        <w:ind w:left="960" w:hanging="960"/>
        <w:rPr>
          <w:del w:id="938" w:author="User" w:date="2021-08-08T12:45:00Z"/>
          <w:rFonts w:asciiTheme="minorHAnsi" w:eastAsiaTheme="minorEastAsia" w:hAnsiTheme="minorHAnsi" w:cstheme="minorBidi" w:hint="eastAsia"/>
          <w:kern w:val="2"/>
          <w:szCs w:val="22"/>
          <w:bdr w:val="none" w:sz="0" w:space="0" w:color="auto"/>
        </w:rPr>
      </w:pPr>
      <w:del w:id="939" w:author="User" w:date="2021-08-08T12:45:00Z">
        <w:r w:rsidRPr="00EE2FB6" w:rsidDel="00EE2FB6">
          <w:rPr>
            <w:rFonts w:hint="eastAsia"/>
            <w:rPrChange w:id="940" w:author="User" w:date="2021-08-08T12:45:00Z">
              <w:rPr>
                <w:rStyle w:val="a4"/>
                <w:rFonts w:hint="eastAsia"/>
              </w:rPr>
            </w:rPrChange>
          </w:rPr>
          <w:delText>表</w:delText>
        </w:r>
        <w:r w:rsidRPr="00EE2FB6" w:rsidDel="00EE2FB6">
          <w:rPr>
            <w:rPrChange w:id="941" w:author="User" w:date="2021-08-08T12:45:00Z">
              <w:rPr>
                <w:rStyle w:val="a4"/>
              </w:rPr>
            </w:rPrChange>
          </w:rPr>
          <w:delText xml:space="preserve"> </w:delText>
        </w:r>
        <w:r w:rsidRPr="00EE2FB6" w:rsidDel="00EE2FB6">
          <w:rPr>
            <w:rFonts w:hint="eastAsia"/>
            <w:rPrChange w:id="942" w:author="User" w:date="2021-08-08T12:45:00Z">
              <w:rPr>
                <w:rStyle w:val="a4"/>
                <w:rFonts w:hint="eastAsia"/>
              </w:rPr>
            </w:rPrChange>
          </w:rPr>
          <w:delText>三：團隊人員資歷一覽表</w:delText>
        </w:r>
        <w:r w:rsidDel="00EE2FB6">
          <w:rPr>
            <w:webHidden/>
          </w:rPr>
          <w:tab/>
          <w:delText>27</w:delText>
        </w:r>
      </w:del>
    </w:p>
    <w:p w14:paraId="56B34368" w14:textId="77777777" w:rsidR="000B691F" w:rsidDel="00EE2FB6" w:rsidRDefault="000B691F" w:rsidP="000B691F">
      <w:pPr>
        <w:pStyle w:val="afc"/>
        <w:tabs>
          <w:tab w:val="right" w:leader="dot" w:pos="9060"/>
        </w:tabs>
        <w:ind w:left="960" w:hanging="960"/>
        <w:rPr>
          <w:del w:id="943" w:author="User" w:date="2021-08-08T12:45:00Z"/>
          <w:rFonts w:asciiTheme="minorHAnsi" w:eastAsiaTheme="minorEastAsia" w:hAnsiTheme="minorHAnsi" w:cstheme="minorBidi" w:hint="eastAsia"/>
          <w:kern w:val="2"/>
          <w:szCs w:val="22"/>
          <w:bdr w:val="none" w:sz="0" w:space="0" w:color="auto"/>
        </w:rPr>
      </w:pPr>
      <w:del w:id="944" w:author="User" w:date="2021-08-08T12:45:00Z">
        <w:r w:rsidRPr="00EE2FB6" w:rsidDel="00EE2FB6">
          <w:rPr>
            <w:rFonts w:hint="eastAsia"/>
            <w:rPrChange w:id="945" w:author="User" w:date="2021-08-08T12:45:00Z">
              <w:rPr>
                <w:rStyle w:val="a4"/>
                <w:rFonts w:hint="eastAsia"/>
              </w:rPr>
            </w:rPrChange>
          </w:rPr>
          <w:delText>表</w:delText>
        </w:r>
        <w:r w:rsidRPr="00EE2FB6" w:rsidDel="00EE2FB6">
          <w:rPr>
            <w:rPrChange w:id="946" w:author="User" w:date="2021-08-08T12:45:00Z">
              <w:rPr>
                <w:rStyle w:val="a4"/>
              </w:rPr>
            </w:rPrChange>
          </w:rPr>
          <w:delText xml:space="preserve"> </w:delText>
        </w:r>
        <w:r w:rsidRPr="00EE2FB6" w:rsidDel="00EE2FB6">
          <w:rPr>
            <w:rFonts w:hint="eastAsia"/>
            <w:rPrChange w:id="947" w:author="User" w:date="2021-08-08T12:45:00Z">
              <w:rPr>
                <w:rStyle w:val="a4"/>
                <w:rFonts w:hint="eastAsia"/>
              </w:rPr>
            </w:rPrChange>
          </w:rPr>
          <w:delText>四：團隊人員工作職掌分配表</w:delText>
        </w:r>
        <w:r w:rsidDel="00EE2FB6">
          <w:rPr>
            <w:webHidden/>
          </w:rPr>
          <w:tab/>
          <w:delText>28</w:delText>
        </w:r>
      </w:del>
    </w:p>
    <w:p w14:paraId="362DBEE7" w14:textId="77777777" w:rsidR="000B691F" w:rsidDel="00EE2FB6" w:rsidRDefault="000B691F" w:rsidP="000B691F">
      <w:pPr>
        <w:pStyle w:val="afc"/>
        <w:tabs>
          <w:tab w:val="right" w:leader="dot" w:pos="9060"/>
        </w:tabs>
        <w:ind w:left="960" w:hanging="960"/>
        <w:rPr>
          <w:del w:id="948" w:author="User" w:date="2021-08-08T12:45:00Z"/>
          <w:rFonts w:asciiTheme="minorHAnsi" w:eastAsiaTheme="minorEastAsia" w:hAnsiTheme="minorHAnsi" w:cstheme="minorBidi" w:hint="eastAsia"/>
          <w:kern w:val="2"/>
          <w:szCs w:val="22"/>
          <w:bdr w:val="none" w:sz="0" w:space="0" w:color="auto"/>
        </w:rPr>
      </w:pPr>
      <w:del w:id="949" w:author="User" w:date="2021-08-08T12:45:00Z">
        <w:r w:rsidRPr="00EE2FB6" w:rsidDel="00EE2FB6">
          <w:rPr>
            <w:rFonts w:hint="eastAsia"/>
            <w:rPrChange w:id="950" w:author="User" w:date="2021-08-08T12:45:00Z">
              <w:rPr>
                <w:rStyle w:val="a4"/>
                <w:rFonts w:hint="eastAsia"/>
              </w:rPr>
            </w:rPrChange>
          </w:rPr>
          <w:delText>表</w:delText>
        </w:r>
        <w:r w:rsidRPr="00EE2FB6" w:rsidDel="00EE2FB6">
          <w:rPr>
            <w:rPrChange w:id="951" w:author="User" w:date="2021-08-08T12:45:00Z">
              <w:rPr>
                <w:rStyle w:val="a4"/>
              </w:rPr>
            </w:rPrChange>
          </w:rPr>
          <w:delText xml:space="preserve"> </w:delText>
        </w:r>
        <w:r w:rsidRPr="00EE2FB6" w:rsidDel="00EE2FB6">
          <w:rPr>
            <w:rFonts w:hint="eastAsia"/>
            <w:rPrChange w:id="952" w:author="User" w:date="2021-08-08T12:45:00Z">
              <w:rPr>
                <w:rStyle w:val="a4"/>
                <w:rFonts w:hint="eastAsia"/>
              </w:rPr>
            </w:rPrChange>
          </w:rPr>
          <w:delText>五：工作計畫書交付內容一覽表</w:delText>
        </w:r>
        <w:r w:rsidDel="00EE2FB6">
          <w:rPr>
            <w:webHidden/>
          </w:rPr>
          <w:tab/>
          <w:delText>30</w:delText>
        </w:r>
      </w:del>
    </w:p>
    <w:p w14:paraId="140180C2" w14:textId="77777777" w:rsidR="000B691F" w:rsidDel="00EE2FB6" w:rsidRDefault="000B691F" w:rsidP="000B691F">
      <w:pPr>
        <w:pStyle w:val="afc"/>
        <w:tabs>
          <w:tab w:val="right" w:leader="dot" w:pos="9060"/>
        </w:tabs>
        <w:ind w:left="960" w:hanging="960"/>
        <w:rPr>
          <w:del w:id="953" w:author="User" w:date="2021-08-08T12:45:00Z"/>
          <w:rFonts w:asciiTheme="minorHAnsi" w:eastAsiaTheme="minorEastAsia" w:hAnsiTheme="minorHAnsi" w:cstheme="minorBidi" w:hint="eastAsia"/>
          <w:kern w:val="2"/>
          <w:szCs w:val="22"/>
          <w:bdr w:val="none" w:sz="0" w:space="0" w:color="auto"/>
        </w:rPr>
      </w:pPr>
      <w:del w:id="954" w:author="User" w:date="2021-08-08T12:45:00Z">
        <w:r w:rsidRPr="00EE2FB6" w:rsidDel="00EE2FB6">
          <w:rPr>
            <w:rFonts w:hint="eastAsia"/>
            <w:rPrChange w:id="955" w:author="User" w:date="2021-08-08T12:45:00Z">
              <w:rPr>
                <w:rStyle w:val="a4"/>
                <w:rFonts w:hint="eastAsia"/>
              </w:rPr>
            </w:rPrChange>
          </w:rPr>
          <w:delText>表</w:delText>
        </w:r>
        <w:r w:rsidRPr="00EE2FB6" w:rsidDel="00EE2FB6">
          <w:rPr>
            <w:rPrChange w:id="956" w:author="User" w:date="2021-08-08T12:45:00Z">
              <w:rPr>
                <w:rStyle w:val="a4"/>
              </w:rPr>
            </w:rPrChange>
          </w:rPr>
          <w:delText xml:space="preserve"> </w:delText>
        </w:r>
        <w:r w:rsidRPr="00EE2FB6" w:rsidDel="00EE2FB6">
          <w:rPr>
            <w:rFonts w:hint="eastAsia"/>
            <w:rPrChange w:id="957" w:author="User" w:date="2021-08-08T12:45:00Z">
              <w:rPr>
                <w:rStyle w:val="a4"/>
                <w:rFonts w:hint="eastAsia"/>
              </w:rPr>
            </w:rPrChange>
          </w:rPr>
          <w:delText>六：試運轉報告交付一覽表</w:delText>
        </w:r>
        <w:r w:rsidDel="00EE2FB6">
          <w:rPr>
            <w:webHidden/>
          </w:rPr>
          <w:tab/>
          <w:delText>31</w:delText>
        </w:r>
      </w:del>
    </w:p>
    <w:p w14:paraId="18B547FA" w14:textId="77777777" w:rsidR="000B691F" w:rsidDel="00EE2FB6" w:rsidRDefault="000B691F" w:rsidP="000B691F">
      <w:pPr>
        <w:pStyle w:val="afc"/>
        <w:tabs>
          <w:tab w:val="right" w:leader="dot" w:pos="9060"/>
        </w:tabs>
        <w:ind w:left="960" w:hanging="960"/>
        <w:rPr>
          <w:del w:id="958" w:author="User" w:date="2021-08-08T12:45:00Z"/>
          <w:rFonts w:asciiTheme="minorHAnsi" w:eastAsiaTheme="minorEastAsia" w:hAnsiTheme="minorHAnsi" w:cstheme="minorBidi" w:hint="eastAsia"/>
          <w:kern w:val="2"/>
          <w:szCs w:val="22"/>
          <w:bdr w:val="none" w:sz="0" w:space="0" w:color="auto"/>
        </w:rPr>
      </w:pPr>
      <w:del w:id="959" w:author="User" w:date="2021-08-08T12:45:00Z">
        <w:r w:rsidRPr="00EE2FB6" w:rsidDel="00EE2FB6">
          <w:rPr>
            <w:rFonts w:hint="eastAsia"/>
            <w:rPrChange w:id="960" w:author="User" w:date="2021-08-08T12:45:00Z">
              <w:rPr>
                <w:rStyle w:val="a4"/>
                <w:rFonts w:hint="eastAsia"/>
              </w:rPr>
            </w:rPrChange>
          </w:rPr>
          <w:delText>表</w:delText>
        </w:r>
        <w:r w:rsidRPr="00EE2FB6" w:rsidDel="00EE2FB6">
          <w:rPr>
            <w:rPrChange w:id="961" w:author="User" w:date="2021-08-08T12:45:00Z">
              <w:rPr>
                <w:rStyle w:val="a4"/>
              </w:rPr>
            </w:rPrChange>
          </w:rPr>
          <w:delText xml:space="preserve"> </w:delText>
        </w:r>
        <w:r w:rsidRPr="00EE2FB6" w:rsidDel="00EE2FB6">
          <w:rPr>
            <w:rFonts w:hint="eastAsia"/>
            <w:rPrChange w:id="962" w:author="User" w:date="2021-08-08T12:45:00Z">
              <w:rPr>
                <w:rStyle w:val="a4"/>
                <w:rFonts w:hint="eastAsia"/>
              </w:rPr>
            </w:rPrChange>
          </w:rPr>
          <w:delText>七：期中報告成果交付一覽表</w:delText>
        </w:r>
        <w:r w:rsidDel="00EE2FB6">
          <w:rPr>
            <w:webHidden/>
          </w:rPr>
          <w:tab/>
          <w:delText>31</w:delText>
        </w:r>
      </w:del>
    </w:p>
    <w:p w14:paraId="7D970FD1" w14:textId="77777777" w:rsidR="000B691F" w:rsidDel="00EE2FB6" w:rsidRDefault="000B691F" w:rsidP="000B691F">
      <w:pPr>
        <w:pStyle w:val="afc"/>
        <w:tabs>
          <w:tab w:val="right" w:leader="dot" w:pos="9060"/>
        </w:tabs>
        <w:ind w:left="960" w:hanging="960"/>
        <w:rPr>
          <w:del w:id="963" w:author="User" w:date="2021-08-08T12:45:00Z"/>
          <w:rFonts w:asciiTheme="minorHAnsi" w:eastAsiaTheme="minorEastAsia" w:hAnsiTheme="minorHAnsi" w:cstheme="minorBidi" w:hint="eastAsia"/>
          <w:kern w:val="2"/>
          <w:szCs w:val="22"/>
          <w:bdr w:val="none" w:sz="0" w:space="0" w:color="auto"/>
        </w:rPr>
      </w:pPr>
      <w:del w:id="964" w:author="User" w:date="2021-08-08T12:45:00Z">
        <w:r w:rsidRPr="00EE2FB6" w:rsidDel="00EE2FB6">
          <w:rPr>
            <w:rFonts w:hint="eastAsia"/>
            <w:rPrChange w:id="965" w:author="User" w:date="2021-08-08T12:45:00Z">
              <w:rPr>
                <w:rStyle w:val="a4"/>
                <w:rFonts w:hint="eastAsia"/>
              </w:rPr>
            </w:rPrChange>
          </w:rPr>
          <w:delText>表</w:delText>
        </w:r>
        <w:r w:rsidRPr="00EE2FB6" w:rsidDel="00EE2FB6">
          <w:rPr>
            <w:rPrChange w:id="966" w:author="User" w:date="2021-08-08T12:45:00Z">
              <w:rPr>
                <w:rStyle w:val="a4"/>
              </w:rPr>
            </w:rPrChange>
          </w:rPr>
          <w:delText xml:space="preserve"> </w:delText>
        </w:r>
        <w:r w:rsidRPr="00EE2FB6" w:rsidDel="00EE2FB6">
          <w:rPr>
            <w:rFonts w:hint="eastAsia"/>
            <w:rPrChange w:id="967" w:author="User" w:date="2021-08-08T12:45:00Z">
              <w:rPr>
                <w:rStyle w:val="a4"/>
                <w:rFonts w:hint="eastAsia"/>
              </w:rPr>
            </w:rPrChange>
          </w:rPr>
          <w:delText>八：期末成果交付一覽表</w:delText>
        </w:r>
        <w:r w:rsidDel="00EE2FB6">
          <w:rPr>
            <w:webHidden/>
          </w:rPr>
          <w:tab/>
          <w:delText>31</w:delText>
        </w:r>
      </w:del>
    </w:p>
    <w:p w14:paraId="2746C880" w14:textId="77777777" w:rsidR="000B691F" w:rsidDel="00EE2FB6" w:rsidRDefault="000B691F" w:rsidP="000B691F">
      <w:pPr>
        <w:pStyle w:val="afc"/>
        <w:tabs>
          <w:tab w:val="right" w:leader="dot" w:pos="9060"/>
        </w:tabs>
        <w:ind w:left="960" w:hanging="960"/>
        <w:rPr>
          <w:del w:id="968" w:author="User" w:date="2021-08-08T12:45:00Z"/>
          <w:rFonts w:asciiTheme="minorHAnsi" w:eastAsiaTheme="minorEastAsia" w:hAnsiTheme="minorHAnsi" w:cstheme="minorBidi" w:hint="eastAsia"/>
          <w:kern w:val="2"/>
          <w:szCs w:val="22"/>
          <w:bdr w:val="none" w:sz="0" w:space="0" w:color="auto"/>
        </w:rPr>
      </w:pPr>
      <w:del w:id="969" w:author="User" w:date="2021-08-08T12:45:00Z">
        <w:r w:rsidRPr="00EE2FB6" w:rsidDel="00EE2FB6">
          <w:rPr>
            <w:rFonts w:hint="eastAsia"/>
            <w:rPrChange w:id="970" w:author="User" w:date="2021-08-08T12:45:00Z">
              <w:rPr>
                <w:rStyle w:val="a4"/>
                <w:rFonts w:hint="eastAsia"/>
              </w:rPr>
            </w:rPrChange>
          </w:rPr>
          <w:delText>表</w:delText>
        </w:r>
        <w:r w:rsidRPr="00EE2FB6" w:rsidDel="00EE2FB6">
          <w:rPr>
            <w:rPrChange w:id="971" w:author="User" w:date="2021-08-08T12:45:00Z">
              <w:rPr>
                <w:rStyle w:val="a4"/>
              </w:rPr>
            </w:rPrChange>
          </w:rPr>
          <w:delText xml:space="preserve"> </w:delText>
        </w:r>
        <w:r w:rsidRPr="00EE2FB6" w:rsidDel="00EE2FB6">
          <w:rPr>
            <w:rFonts w:hint="eastAsia"/>
            <w:rPrChange w:id="972" w:author="User" w:date="2021-08-08T12:45:00Z">
              <w:rPr>
                <w:rStyle w:val="a4"/>
                <w:rFonts w:hint="eastAsia"/>
              </w:rPr>
            </w:rPrChange>
          </w:rPr>
          <w:delText>九：各期履行期限及工作計畫表</w:delText>
        </w:r>
        <w:r w:rsidDel="00EE2FB6">
          <w:rPr>
            <w:webHidden/>
          </w:rPr>
          <w:tab/>
          <w:delText>32</w:delText>
        </w:r>
      </w:del>
    </w:p>
    <w:p w14:paraId="6186AED7" w14:textId="77777777" w:rsidR="000B691F" w:rsidDel="00EE2FB6" w:rsidRDefault="000B691F" w:rsidP="000B691F">
      <w:pPr>
        <w:pStyle w:val="afc"/>
        <w:tabs>
          <w:tab w:val="right" w:leader="dot" w:pos="9060"/>
        </w:tabs>
        <w:ind w:left="960" w:hanging="960"/>
        <w:rPr>
          <w:del w:id="973" w:author="User" w:date="2021-08-08T12:45:00Z"/>
          <w:rFonts w:asciiTheme="minorHAnsi" w:eastAsiaTheme="minorEastAsia" w:hAnsiTheme="minorHAnsi" w:cstheme="minorBidi" w:hint="eastAsia"/>
          <w:kern w:val="2"/>
          <w:szCs w:val="22"/>
          <w:bdr w:val="none" w:sz="0" w:space="0" w:color="auto"/>
        </w:rPr>
      </w:pPr>
      <w:del w:id="974" w:author="User" w:date="2021-08-08T12:45:00Z">
        <w:r w:rsidRPr="00EE2FB6" w:rsidDel="00EE2FB6">
          <w:rPr>
            <w:rFonts w:hint="eastAsia"/>
            <w:rPrChange w:id="975" w:author="User" w:date="2021-08-08T12:45:00Z">
              <w:rPr>
                <w:rStyle w:val="a4"/>
                <w:rFonts w:hint="eastAsia"/>
              </w:rPr>
            </w:rPrChange>
          </w:rPr>
          <w:delText>表</w:delText>
        </w:r>
        <w:r w:rsidRPr="00EE2FB6" w:rsidDel="00EE2FB6">
          <w:rPr>
            <w:rPrChange w:id="976" w:author="User" w:date="2021-08-08T12:45:00Z">
              <w:rPr>
                <w:rStyle w:val="a4"/>
              </w:rPr>
            </w:rPrChange>
          </w:rPr>
          <w:delText xml:space="preserve"> </w:delText>
        </w:r>
        <w:r w:rsidRPr="00EE2FB6" w:rsidDel="00EE2FB6">
          <w:rPr>
            <w:rFonts w:hint="eastAsia"/>
            <w:rPrChange w:id="977" w:author="User" w:date="2021-08-08T12:45:00Z">
              <w:rPr>
                <w:rStyle w:val="a4"/>
                <w:rFonts w:hint="eastAsia"/>
              </w:rPr>
            </w:rPrChange>
          </w:rPr>
          <w:delText>十：驗收項目一覽表</w:delText>
        </w:r>
        <w:r w:rsidDel="00EE2FB6">
          <w:rPr>
            <w:webHidden/>
          </w:rPr>
          <w:tab/>
          <w:delText>37</w:delText>
        </w:r>
      </w:del>
    </w:p>
    <w:p w14:paraId="7BB6FA60" w14:textId="77777777" w:rsidR="005D5617" w:rsidRPr="003E6DC2" w:rsidRDefault="003D6692" w:rsidP="00F20F46">
      <w:pPr>
        <w:pStyle w:val="afc"/>
        <w:spacing w:before="120" w:after="120"/>
        <w:ind w:firstLineChars="0"/>
        <w:rPr>
          <w:rStyle w:val="a6"/>
          <w:b w:val="0"/>
          <w:bCs w:val="0"/>
          <w:color w:val="000000" w:themeColor="text1"/>
          <w:sz w:val="28"/>
        </w:rPr>
      </w:pPr>
      <w:r w:rsidRPr="003E6DC2">
        <w:rPr>
          <w:rStyle w:val="a6"/>
          <w:b w:val="0"/>
          <w:bCs w:val="0"/>
          <w:color w:val="000000" w:themeColor="text1"/>
          <w:sz w:val="28"/>
        </w:rPr>
        <w:fldChar w:fldCharType="end"/>
      </w:r>
    </w:p>
    <w:p w14:paraId="147D0BFA" w14:textId="1C413FC7" w:rsidR="0049578A" w:rsidRPr="003E6DC2" w:rsidRDefault="0049578A" w:rsidP="0043771A">
      <w:pPr>
        <w:pStyle w:val="afc"/>
        <w:ind w:left="960" w:hanging="960"/>
        <w:rPr>
          <w:color w:val="000000" w:themeColor="text1"/>
        </w:rPr>
      </w:pPr>
      <w:r w:rsidRPr="003E6DC2">
        <w:rPr>
          <w:rFonts w:hint="eastAsia"/>
          <w:color w:val="000000" w:themeColor="text1"/>
        </w:rPr>
        <w:br w:type="page"/>
      </w:r>
    </w:p>
    <w:p w14:paraId="0E38737D" w14:textId="77777777" w:rsidR="0049578A" w:rsidRPr="003E6DC2" w:rsidRDefault="0049578A" w:rsidP="0049578A">
      <w:pPr>
        <w:ind w:left="280" w:hanging="280"/>
        <w:rPr>
          <w:rFonts w:hint="eastAsia"/>
          <w:color w:val="000000" w:themeColor="text1"/>
        </w:rPr>
      </w:pPr>
    </w:p>
    <w:p w14:paraId="73007E55" w14:textId="307E9ADF" w:rsidR="00DB6966" w:rsidRPr="003E6DC2" w:rsidRDefault="005D5617" w:rsidP="00645D46">
      <w:pPr>
        <w:pStyle w:val="2"/>
        <w:spacing w:before="240" w:after="240"/>
        <w:ind w:left="320" w:hanging="320"/>
        <w:rPr>
          <w:rFonts w:hint="eastAsia"/>
          <w:color w:val="000000" w:themeColor="text1"/>
        </w:rPr>
      </w:pPr>
      <w:bookmarkStart w:id="978" w:name="_Toc85790481"/>
      <w:r w:rsidRPr="003E6DC2">
        <w:rPr>
          <w:color w:val="000000" w:themeColor="text1"/>
          <w:lang w:val="zh-TW"/>
        </w:rPr>
        <w:t>計畫說明</w:t>
      </w:r>
      <w:bookmarkEnd w:id="978"/>
      <w:r w:rsidRPr="003E6DC2">
        <w:rPr>
          <w:rFonts w:hint="eastAsia"/>
          <w:color w:val="000000" w:themeColor="text1"/>
          <w:lang w:val="zh-TW"/>
        </w:rPr>
        <w:t xml:space="preserve"> </w:t>
      </w:r>
    </w:p>
    <w:p w14:paraId="2638B9FA" w14:textId="0D3C1246" w:rsidR="00E67771" w:rsidRPr="003E6DC2" w:rsidRDefault="007012B6" w:rsidP="00276CF2">
      <w:pPr>
        <w:pStyle w:val="3"/>
        <w:spacing w:before="240" w:after="120"/>
        <w:ind w:left="280" w:right="280" w:hanging="280"/>
        <w:rPr>
          <w:color w:val="000000" w:themeColor="text1"/>
        </w:rPr>
      </w:pPr>
      <w:bookmarkStart w:id="979" w:name="_Toc85790482"/>
      <w:r w:rsidRPr="003E6DC2">
        <w:rPr>
          <w:color w:val="000000" w:themeColor="text1"/>
        </w:rPr>
        <w:t>計畫名稱</w:t>
      </w:r>
      <w:bookmarkEnd w:id="979"/>
    </w:p>
    <w:p w14:paraId="6D4800BF" w14:textId="037E099A" w:rsidR="00784A05" w:rsidRPr="003E6DC2" w:rsidRDefault="00E67771" w:rsidP="006923D4">
      <w:pPr>
        <w:pStyle w:val="13"/>
        <w:rPr>
          <w:rFonts w:hint="eastAsia"/>
          <w:b/>
          <w:bCs/>
          <w:color w:val="000000" w:themeColor="text1"/>
        </w:rPr>
      </w:pPr>
      <w:r w:rsidRPr="003E6DC2">
        <w:rPr>
          <w:color w:val="000000" w:themeColor="text1"/>
        </w:rPr>
        <w:t>「</w:t>
      </w:r>
      <w:r w:rsidR="00790E46" w:rsidRPr="003E6DC2">
        <w:rPr>
          <w:rStyle w:val="a6"/>
          <w:b w:val="0"/>
          <w:bCs w:val="0"/>
          <w:color w:val="000000" w:themeColor="text1"/>
          <w:lang w:val="zh-TW"/>
        </w:rPr>
        <w:t>110</w:t>
      </w:r>
      <w:r w:rsidR="00790E46" w:rsidRPr="003E6DC2">
        <w:rPr>
          <w:rStyle w:val="a6"/>
          <w:b w:val="0"/>
          <w:bCs w:val="0"/>
          <w:color w:val="000000" w:themeColor="text1"/>
          <w:lang w:val="zh-TW"/>
        </w:rPr>
        <w:t>年</w:t>
      </w:r>
      <w:r w:rsidR="0000117A" w:rsidRPr="003E6DC2">
        <w:rPr>
          <w:rStyle w:val="a6"/>
          <w:rFonts w:hint="eastAsia"/>
          <w:b w:val="0"/>
          <w:bCs w:val="0"/>
          <w:color w:val="000000" w:themeColor="text1"/>
          <w:lang w:val="zh-TW"/>
        </w:rPr>
        <w:t>度</w:t>
      </w:r>
      <w:r w:rsidR="00790E46" w:rsidRPr="003E6DC2">
        <w:rPr>
          <w:rStyle w:val="a6"/>
          <w:b w:val="0"/>
          <w:bCs w:val="0"/>
          <w:color w:val="000000" w:themeColor="text1"/>
          <w:lang w:val="zh-TW"/>
        </w:rPr>
        <w:t xml:space="preserve"> </w:t>
      </w:r>
      <w:r w:rsidR="00790E46" w:rsidRPr="003E6DC2">
        <w:rPr>
          <w:rStyle w:val="a6"/>
          <w:b w:val="0"/>
          <w:bCs w:val="0"/>
          <w:color w:val="000000" w:themeColor="text1"/>
          <w:lang w:val="zh-TW"/>
        </w:rPr>
        <w:t>臺南市道路巡查缺失智能辨識系統建置</w:t>
      </w:r>
      <w:r w:rsidR="00790E46" w:rsidRPr="003E6DC2">
        <w:rPr>
          <w:rStyle w:val="a6"/>
          <w:rFonts w:hint="eastAsia"/>
          <w:b w:val="0"/>
          <w:bCs w:val="0"/>
          <w:color w:val="000000" w:themeColor="text1"/>
          <w:lang w:val="zh-TW"/>
        </w:rPr>
        <w:t>案</w:t>
      </w:r>
      <w:r w:rsidRPr="003E6DC2">
        <w:rPr>
          <w:color w:val="000000" w:themeColor="text1"/>
        </w:rPr>
        <w:t>」，以下簡稱本案。</w:t>
      </w:r>
    </w:p>
    <w:p w14:paraId="3D1F5154" w14:textId="5050A1AA" w:rsidR="000255F3" w:rsidRPr="003E6DC2" w:rsidRDefault="001D4403" w:rsidP="00276CF2">
      <w:pPr>
        <w:pStyle w:val="3"/>
        <w:spacing w:before="240" w:after="120"/>
        <w:ind w:left="280" w:right="280" w:hanging="280"/>
        <w:rPr>
          <w:rFonts w:cstheme="majorBidi"/>
          <w:b/>
          <w:color w:val="000000" w:themeColor="text1"/>
        </w:rPr>
      </w:pPr>
      <w:bookmarkStart w:id="980" w:name="_Toc73624288"/>
      <w:bookmarkStart w:id="981" w:name="_Toc73625005"/>
      <w:bookmarkStart w:id="982" w:name="_Toc73628297"/>
      <w:bookmarkStart w:id="983" w:name="_Toc73710309"/>
      <w:bookmarkStart w:id="984" w:name="_Toc73710468"/>
      <w:bookmarkStart w:id="985" w:name="_Toc73713215"/>
      <w:bookmarkStart w:id="986" w:name="_Toc73713377"/>
      <w:bookmarkStart w:id="987" w:name="_Toc73715924"/>
      <w:bookmarkStart w:id="988" w:name="_Toc73883343"/>
      <w:bookmarkStart w:id="989" w:name="_Toc73883515"/>
      <w:bookmarkStart w:id="990" w:name="_Toc73883687"/>
      <w:bookmarkStart w:id="991" w:name="_Toc73883858"/>
      <w:bookmarkStart w:id="992" w:name="_Toc73886692"/>
      <w:bookmarkStart w:id="993" w:name="_Toc73891674"/>
      <w:bookmarkStart w:id="994" w:name="_Toc73892070"/>
      <w:bookmarkStart w:id="995" w:name="_Toc73892466"/>
      <w:bookmarkStart w:id="996" w:name="_Toc73971682"/>
      <w:bookmarkStart w:id="997" w:name="_Toc73971814"/>
      <w:bookmarkStart w:id="998" w:name="_Toc73971946"/>
      <w:bookmarkStart w:id="999" w:name="_Toc73973054"/>
      <w:bookmarkStart w:id="1000" w:name="_Toc73973202"/>
      <w:bookmarkStart w:id="1001" w:name="_Toc73973278"/>
      <w:bookmarkStart w:id="1002" w:name="_Toc73973399"/>
      <w:bookmarkStart w:id="1003" w:name="_Toc73973582"/>
      <w:bookmarkStart w:id="1004" w:name="_Toc73975189"/>
      <w:bookmarkStart w:id="1005" w:name="_Toc73975250"/>
      <w:bookmarkStart w:id="1006" w:name="_Toc73976652"/>
      <w:bookmarkStart w:id="1007" w:name="_Toc73976826"/>
      <w:bookmarkStart w:id="1008" w:name="_Toc74329358"/>
      <w:bookmarkStart w:id="1009" w:name="_Toc74330176"/>
      <w:bookmarkStart w:id="1010" w:name="_Toc74330519"/>
      <w:bookmarkStart w:id="1011" w:name="_Toc74330862"/>
      <w:bookmarkStart w:id="1012" w:name="_Toc74331204"/>
      <w:bookmarkStart w:id="1013" w:name="_Toc74331588"/>
      <w:bookmarkStart w:id="1014" w:name="_Toc74331935"/>
      <w:bookmarkStart w:id="1015" w:name="_Toc74332281"/>
      <w:bookmarkStart w:id="1016" w:name="_Toc60996056"/>
      <w:bookmarkStart w:id="1017" w:name="_Toc60996344"/>
      <w:bookmarkStart w:id="1018" w:name="_Toc60997419"/>
      <w:bookmarkStart w:id="1019" w:name="_Toc61268998"/>
      <w:bookmarkStart w:id="1020" w:name="_Toc65782027"/>
      <w:bookmarkStart w:id="1021" w:name="_Toc66126428"/>
      <w:bookmarkStart w:id="1022" w:name="_Toc66126724"/>
      <w:bookmarkStart w:id="1023" w:name="_Toc66127020"/>
      <w:bookmarkStart w:id="1024" w:name="_Toc66127316"/>
      <w:bookmarkStart w:id="1025" w:name="_Toc66127599"/>
      <w:bookmarkStart w:id="1026" w:name="_Toc66127882"/>
      <w:bookmarkStart w:id="1027" w:name="_Toc66128165"/>
      <w:bookmarkStart w:id="1028" w:name="_Toc66128448"/>
      <w:bookmarkStart w:id="1029" w:name="_Toc66128731"/>
      <w:bookmarkStart w:id="1030" w:name="_Toc66129014"/>
      <w:bookmarkStart w:id="1031" w:name="_Toc66129294"/>
      <w:bookmarkStart w:id="1032" w:name="_Toc66129514"/>
      <w:bookmarkStart w:id="1033" w:name="_Toc66215081"/>
      <w:bookmarkStart w:id="1034" w:name="_Toc66452209"/>
      <w:bookmarkStart w:id="1035" w:name="_Toc66457131"/>
      <w:bookmarkStart w:id="1036" w:name="_Toc66457276"/>
      <w:bookmarkStart w:id="1037" w:name="_Toc68767993"/>
      <w:bookmarkStart w:id="1038" w:name="_Toc68783772"/>
      <w:bookmarkStart w:id="1039" w:name="_Toc69026120"/>
      <w:bookmarkStart w:id="1040" w:name="_Toc69026765"/>
      <w:bookmarkStart w:id="1041" w:name="_Toc73624289"/>
      <w:bookmarkStart w:id="1042" w:name="_Toc73625006"/>
      <w:bookmarkStart w:id="1043" w:name="_Toc73628298"/>
      <w:bookmarkStart w:id="1044" w:name="_Toc73710310"/>
      <w:bookmarkStart w:id="1045" w:name="_Toc73710469"/>
      <w:bookmarkStart w:id="1046" w:name="_Toc73713216"/>
      <w:bookmarkStart w:id="1047" w:name="_Toc73713378"/>
      <w:bookmarkStart w:id="1048" w:name="_Toc73715925"/>
      <w:bookmarkStart w:id="1049" w:name="_Toc73883344"/>
      <w:bookmarkStart w:id="1050" w:name="_Toc73883516"/>
      <w:bookmarkStart w:id="1051" w:name="_Toc73883688"/>
      <w:bookmarkStart w:id="1052" w:name="_Toc73883859"/>
      <w:bookmarkStart w:id="1053" w:name="_Toc73886693"/>
      <w:bookmarkStart w:id="1054" w:name="_Toc73891675"/>
      <w:bookmarkStart w:id="1055" w:name="_Toc73892071"/>
      <w:bookmarkStart w:id="1056" w:name="_Toc73892467"/>
      <w:bookmarkStart w:id="1057" w:name="_Toc73971683"/>
      <w:bookmarkStart w:id="1058" w:name="_Toc73971815"/>
      <w:bookmarkStart w:id="1059" w:name="_Toc73971947"/>
      <w:bookmarkStart w:id="1060" w:name="_Toc73973055"/>
      <w:bookmarkStart w:id="1061" w:name="_Toc73973203"/>
      <w:bookmarkStart w:id="1062" w:name="_Toc73973279"/>
      <w:bookmarkStart w:id="1063" w:name="_Toc73973400"/>
      <w:bookmarkStart w:id="1064" w:name="_Toc73973583"/>
      <w:bookmarkStart w:id="1065" w:name="_Toc73975190"/>
      <w:bookmarkStart w:id="1066" w:name="_Toc73975251"/>
      <w:bookmarkStart w:id="1067" w:name="_Toc73976653"/>
      <w:bookmarkStart w:id="1068" w:name="_Toc73976827"/>
      <w:bookmarkStart w:id="1069" w:name="_Toc74329359"/>
      <w:bookmarkStart w:id="1070" w:name="_Toc74330177"/>
      <w:bookmarkStart w:id="1071" w:name="_Toc74330520"/>
      <w:bookmarkStart w:id="1072" w:name="_Toc74330863"/>
      <w:bookmarkStart w:id="1073" w:name="_Toc74331205"/>
      <w:bookmarkStart w:id="1074" w:name="_Toc74331589"/>
      <w:bookmarkStart w:id="1075" w:name="_Toc74331936"/>
      <w:bookmarkStart w:id="1076" w:name="_Toc74332282"/>
      <w:bookmarkStart w:id="1077" w:name="_Toc85790483"/>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r w:rsidRPr="003E6DC2">
        <w:rPr>
          <w:rFonts w:hint="eastAsia"/>
          <w:color w:val="000000" w:themeColor="text1"/>
        </w:rPr>
        <w:t>計畫源起</w:t>
      </w:r>
      <w:bookmarkEnd w:id="1077"/>
    </w:p>
    <w:p w14:paraId="38AED6F3" w14:textId="77777777" w:rsidR="004A3D30" w:rsidRPr="003E6DC2" w:rsidRDefault="004A3D30">
      <w:pPr>
        <w:pStyle w:val="4"/>
        <w:pPrChange w:id="1078" w:author="User" w:date="2021-09-14T15:11:00Z">
          <w:pPr>
            <w:pStyle w:val="3"/>
            <w:spacing w:before="240" w:after="120"/>
            <w:ind w:left="280" w:right="280" w:hanging="280"/>
          </w:pPr>
        </w:pPrChange>
      </w:pPr>
      <w:bookmarkStart w:id="1079" w:name="_Toc85790484"/>
      <w:r w:rsidRPr="003E6DC2">
        <w:rPr>
          <w:rFonts w:hint="eastAsia"/>
        </w:rPr>
        <w:t>前言</w:t>
      </w:r>
      <w:bookmarkEnd w:id="1079"/>
    </w:p>
    <w:p w14:paraId="596F721C" w14:textId="717CD613" w:rsidR="004A3D30" w:rsidRPr="003E6DC2" w:rsidRDefault="00441A33" w:rsidP="00D46ACC">
      <w:pPr>
        <w:pStyle w:val="13"/>
        <w:rPr>
          <w:rFonts w:hint="eastAsia"/>
          <w:color w:val="000000" w:themeColor="text1"/>
        </w:rPr>
      </w:pPr>
      <w:r w:rsidRPr="003E6DC2">
        <w:rPr>
          <w:rFonts w:hint="eastAsia"/>
          <w:color w:val="000000" w:themeColor="text1"/>
        </w:rPr>
        <w:t>城市，仰仗著道路的連結而繁華。而</w:t>
      </w:r>
      <w:r w:rsidR="008B476E" w:rsidRPr="003E6DC2">
        <w:rPr>
          <w:rFonts w:hint="eastAsia"/>
          <w:color w:val="000000" w:themeColor="text1"/>
        </w:rPr>
        <w:t>「</w:t>
      </w:r>
      <w:r w:rsidRPr="003E6DC2">
        <w:rPr>
          <w:rFonts w:hint="eastAsia"/>
          <w:color w:val="000000" w:themeColor="text1"/>
        </w:rPr>
        <w:t>道路</w:t>
      </w:r>
      <w:r w:rsidR="008B476E" w:rsidRPr="003E6DC2">
        <w:rPr>
          <w:rFonts w:hint="eastAsia"/>
          <w:color w:val="000000" w:themeColor="text1"/>
        </w:rPr>
        <w:t>」</w:t>
      </w:r>
      <w:r w:rsidRPr="003E6DC2">
        <w:rPr>
          <w:rFonts w:hint="eastAsia"/>
          <w:color w:val="000000" w:themeColor="text1"/>
        </w:rPr>
        <w:t>更是每人每日的必經之處，可以說一個城市的道路就代表著該城市的</w:t>
      </w:r>
      <w:r w:rsidR="00433830" w:rsidRPr="003E6DC2">
        <w:rPr>
          <w:rFonts w:hint="eastAsia"/>
          <w:color w:val="000000" w:themeColor="text1"/>
        </w:rPr>
        <w:t>進步指標</w:t>
      </w:r>
      <w:r w:rsidRPr="003E6DC2">
        <w:rPr>
          <w:rFonts w:hint="eastAsia"/>
          <w:color w:val="000000" w:themeColor="text1"/>
        </w:rPr>
        <w:t>。</w:t>
      </w:r>
    </w:p>
    <w:p w14:paraId="5CA75DFA" w14:textId="02549B42" w:rsidR="007E145E" w:rsidRPr="003E6DC2" w:rsidRDefault="00441A33" w:rsidP="00D46ACC">
      <w:pPr>
        <w:pStyle w:val="13"/>
        <w:rPr>
          <w:rFonts w:hint="eastAsia"/>
          <w:color w:val="000000" w:themeColor="text1"/>
        </w:rPr>
      </w:pPr>
      <w:r w:rsidRPr="003E6DC2">
        <w:rPr>
          <w:color w:val="000000" w:themeColor="text1"/>
        </w:rPr>
        <w:t>市區道路設計</w:t>
      </w:r>
      <w:r w:rsidR="0000117A" w:rsidRPr="003E6DC2">
        <w:rPr>
          <w:rFonts w:hint="eastAsia"/>
          <w:color w:val="000000" w:themeColor="text1"/>
        </w:rPr>
        <w:t>受</w:t>
      </w:r>
      <w:r w:rsidRPr="003E6DC2">
        <w:rPr>
          <w:color w:val="000000" w:themeColor="text1"/>
        </w:rPr>
        <w:t>交通量預估</w:t>
      </w:r>
      <w:r w:rsidR="00C304E8" w:rsidRPr="003E6DC2">
        <w:rPr>
          <w:color w:val="000000" w:themeColor="text1"/>
        </w:rPr>
        <w:t>誤差值</w:t>
      </w:r>
      <w:r w:rsidR="00D0326D" w:rsidRPr="003E6DC2">
        <w:rPr>
          <w:rFonts w:hint="eastAsia"/>
          <w:color w:val="000000" w:themeColor="text1"/>
        </w:rPr>
        <w:t>、</w:t>
      </w:r>
      <w:r w:rsidR="00C304E8" w:rsidRPr="003E6DC2">
        <w:rPr>
          <w:color w:val="000000" w:themeColor="text1"/>
        </w:rPr>
        <w:t>地質</w:t>
      </w:r>
      <w:r w:rsidRPr="003E6DC2">
        <w:rPr>
          <w:color w:val="000000" w:themeColor="text1"/>
        </w:rPr>
        <w:t>基礎</w:t>
      </w:r>
      <w:r w:rsidR="00852EBB" w:rsidRPr="003E6DC2">
        <w:rPr>
          <w:color w:val="000000" w:themeColor="text1"/>
        </w:rPr>
        <w:t>狀況差異</w:t>
      </w:r>
      <w:r w:rsidR="00433830" w:rsidRPr="003E6DC2">
        <w:rPr>
          <w:rFonts w:hint="eastAsia"/>
          <w:color w:val="000000" w:themeColor="text1"/>
        </w:rPr>
        <w:t>、用路人</w:t>
      </w:r>
      <w:r w:rsidR="0000117A" w:rsidRPr="003E6DC2">
        <w:rPr>
          <w:rFonts w:hint="eastAsia"/>
          <w:color w:val="000000" w:themeColor="text1"/>
        </w:rPr>
        <w:t>的違規使用</w:t>
      </w:r>
      <w:r w:rsidR="00433830" w:rsidRPr="003E6DC2">
        <w:rPr>
          <w:rFonts w:hint="eastAsia"/>
          <w:color w:val="000000" w:themeColor="text1"/>
        </w:rPr>
        <w:t>、</w:t>
      </w:r>
      <w:r w:rsidRPr="003E6DC2">
        <w:rPr>
          <w:color w:val="000000" w:themeColor="text1"/>
        </w:rPr>
        <w:t>施工</w:t>
      </w:r>
      <w:r w:rsidR="0000117A" w:rsidRPr="003E6DC2">
        <w:rPr>
          <w:rFonts w:hint="eastAsia"/>
          <w:color w:val="000000" w:themeColor="text1"/>
        </w:rPr>
        <w:t>設計不符標準</w:t>
      </w:r>
      <w:r w:rsidR="00D0326D" w:rsidRPr="003E6DC2">
        <w:rPr>
          <w:rFonts w:hint="eastAsia"/>
          <w:color w:val="000000" w:themeColor="text1"/>
        </w:rPr>
        <w:t>及</w:t>
      </w:r>
      <w:r w:rsidR="007E145E" w:rsidRPr="003E6DC2">
        <w:rPr>
          <w:color w:val="000000" w:themeColor="text1"/>
        </w:rPr>
        <w:t>天候</w:t>
      </w:r>
      <w:r w:rsidR="0000117A" w:rsidRPr="003E6DC2">
        <w:rPr>
          <w:rFonts w:hint="eastAsia"/>
          <w:color w:val="000000" w:themeColor="text1"/>
        </w:rPr>
        <w:t>狀況、</w:t>
      </w:r>
      <w:r w:rsidRPr="003E6DC2">
        <w:rPr>
          <w:color w:val="000000" w:themeColor="text1"/>
        </w:rPr>
        <w:t>自然環境等因素</w:t>
      </w:r>
      <w:r w:rsidR="0000117A" w:rsidRPr="003E6DC2">
        <w:rPr>
          <w:rFonts w:hint="eastAsia"/>
          <w:color w:val="000000" w:themeColor="text1"/>
        </w:rPr>
        <w:t>影響</w:t>
      </w:r>
      <w:r w:rsidRPr="003E6DC2">
        <w:rPr>
          <w:color w:val="000000" w:themeColor="text1"/>
        </w:rPr>
        <w:t>，</w:t>
      </w:r>
      <w:r w:rsidR="0000117A" w:rsidRPr="003E6DC2">
        <w:rPr>
          <w:rFonts w:hint="eastAsia"/>
          <w:color w:val="000000" w:themeColor="text1"/>
        </w:rPr>
        <w:t>導致</w:t>
      </w:r>
      <w:r w:rsidRPr="003E6DC2">
        <w:rPr>
          <w:color w:val="000000" w:themeColor="text1"/>
        </w:rPr>
        <w:t>道路</w:t>
      </w:r>
      <w:r w:rsidR="00433830" w:rsidRPr="003E6DC2">
        <w:rPr>
          <w:rFonts w:hint="eastAsia"/>
          <w:color w:val="000000" w:themeColor="text1"/>
        </w:rPr>
        <w:t>鋪</w:t>
      </w:r>
      <w:r w:rsidRPr="003E6DC2">
        <w:rPr>
          <w:color w:val="000000" w:themeColor="text1"/>
        </w:rPr>
        <w:t>面逐漸產生若干形式</w:t>
      </w:r>
      <w:r w:rsidR="007E145E" w:rsidRPr="003E6DC2">
        <w:rPr>
          <w:color w:val="000000" w:themeColor="text1"/>
        </w:rPr>
        <w:t>及程度</w:t>
      </w:r>
      <w:r w:rsidR="00433830" w:rsidRPr="003E6DC2">
        <w:rPr>
          <w:rFonts w:hint="eastAsia"/>
          <w:color w:val="000000" w:themeColor="text1"/>
        </w:rPr>
        <w:t>不一</w:t>
      </w:r>
      <w:r w:rsidRPr="003E6DC2">
        <w:rPr>
          <w:color w:val="000000" w:themeColor="text1"/>
        </w:rPr>
        <w:t>的損壞，其損壞在道路開放使用的情況下是</w:t>
      </w:r>
      <w:r w:rsidR="00433830" w:rsidRPr="003E6DC2">
        <w:rPr>
          <w:rFonts w:hint="eastAsia"/>
          <w:color w:val="000000" w:themeColor="text1"/>
        </w:rPr>
        <w:t>不</w:t>
      </w:r>
      <w:r w:rsidRPr="003E6DC2">
        <w:rPr>
          <w:color w:val="000000" w:themeColor="text1"/>
        </w:rPr>
        <w:t>可預期的，即使有絕佳的道路建設品質，</w:t>
      </w:r>
      <w:r w:rsidR="004279F2" w:rsidRPr="003E6DC2">
        <w:rPr>
          <w:rFonts w:hint="eastAsia"/>
          <w:color w:val="000000" w:themeColor="text1"/>
        </w:rPr>
        <w:t>在各種不同的</w:t>
      </w:r>
      <w:r w:rsidR="007E145E" w:rsidRPr="003E6DC2">
        <w:rPr>
          <w:color w:val="000000" w:themeColor="text1"/>
        </w:rPr>
        <w:t>使用狀況亦</w:t>
      </w:r>
      <w:r w:rsidRPr="003E6DC2">
        <w:rPr>
          <w:color w:val="000000" w:themeColor="text1"/>
        </w:rPr>
        <w:t>不可能永</w:t>
      </w:r>
      <w:r w:rsidR="008B476E" w:rsidRPr="003E6DC2">
        <w:rPr>
          <w:color w:val="000000" w:themeColor="text1"/>
        </w:rPr>
        <w:t>久</w:t>
      </w:r>
      <w:r w:rsidR="00C304E8" w:rsidRPr="003E6DC2">
        <w:rPr>
          <w:color w:val="000000" w:themeColor="text1"/>
        </w:rPr>
        <w:t>零瑕疵</w:t>
      </w:r>
      <w:r w:rsidR="00433830" w:rsidRPr="003E6DC2">
        <w:rPr>
          <w:rFonts w:hint="eastAsia"/>
          <w:color w:val="000000" w:themeColor="text1"/>
        </w:rPr>
        <w:t>，因此為了用路人安全，經常且正確的巡查與養護，就是讓道路使用</w:t>
      </w:r>
      <w:r w:rsidR="004279F2" w:rsidRPr="003E6DC2">
        <w:rPr>
          <w:rFonts w:hint="eastAsia"/>
          <w:color w:val="000000" w:themeColor="text1"/>
        </w:rPr>
        <w:t>安全，</w:t>
      </w:r>
      <w:r w:rsidR="0000117A" w:rsidRPr="003E6DC2">
        <w:rPr>
          <w:rFonts w:hint="eastAsia"/>
          <w:color w:val="000000" w:themeColor="text1"/>
        </w:rPr>
        <w:t>並</w:t>
      </w:r>
      <w:r w:rsidR="00433830" w:rsidRPr="003E6DC2">
        <w:rPr>
          <w:rFonts w:hint="eastAsia"/>
          <w:color w:val="000000" w:themeColor="text1"/>
        </w:rPr>
        <w:t>增加道路使用壽命</w:t>
      </w:r>
      <w:r w:rsidR="0000117A" w:rsidRPr="003E6DC2">
        <w:rPr>
          <w:rFonts w:hint="eastAsia"/>
          <w:color w:val="000000" w:themeColor="text1"/>
        </w:rPr>
        <w:t>的關鍵</w:t>
      </w:r>
      <w:r w:rsidR="00433830" w:rsidRPr="003E6DC2">
        <w:rPr>
          <w:rFonts w:hint="eastAsia"/>
          <w:color w:val="000000" w:themeColor="text1"/>
        </w:rPr>
        <w:t>。</w:t>
      </w:r>
      <w:r w:rsidR="00D0326D" w:rsidRPr="003E6DC2">
        <w:rPr>
          <w:rFonts w:hint="eastAsia"/>
          <w:color w:val="000000" w:themeColor="text1"/>
        </w:rPr>
        <w:t>此為</w:t>
      </w:r>
      <w:r w:rsidR="00433830" w:rsidRPr="003E6DC2">
        <w:rPr>
          <w:rFonts w:hint="eastAsia"/>
          <w:color w:val="000000" w:themeColor="text1"/>
        </w:rPr>
        <w:t>本案立案</w:t>
      </w:r>
      <w:r w:rsidR="00D0326D" w:rsidRPr="003E6DC2">
        <w:rPr>
          <w:rFonts w:hint="eastAsia"/>
          <w:color w:val="000000" w:themeColor="text1"/>
        </w:rPr>
        <w:t>之</w:t>
      </w:r>
      <w:r w:rsidR="00433830" w:rsidRPr="003E6DC2">
        <w:rPr>
          <w:rFonts w:hint="eastAsia"/>
          <w:color w:val="000000" w:themeColor="text1"/>
        </w:rPr>
        <w:t>精神。</w:t>
      </w:r>
    </w:p>
    <w:p w14:paraId="6D25E310" w14:textId="77777777" w:rsidR="004A3D30" w:rsidRPr="003E6DC2" w:rsidRDefault="004A3D30">
      <w:pPr>
        <w:pStyle w:val="4"/>
        <w:pPrChange w:id="1080" w:author="User" w:date="2021-09-14T15:11:00Z">
          <w:pPr>
            <w:pStyle w:val="3"/>
            <w:spacing w:before="240" w:after="120"/>
            <w:ind w:left="280" w:right="280" w:hanging="280"/>
          </w:pPr>
        </w:pPrChange>
      </w:pPr>
      <w:bookmarkStart w:id="1081" w:name="_Toc85790485"/>
      <w:r w:rsidRPr="003E6DC2">
        <w:rPr>
          <w:rFonts w:hint="eastAsia"/>
        </w:rPr>
        <w:t>現況分析</w:t>
      </w:r>
      <w:bookmarkEnd w:id="1081"/>
    </w:p>
    <w:p w14:paraId="41D24678" w14:textId="4ADE1BC7" w:rsidR="000255F3" w:rsidRPr="003E6DC2" w:rsidRDefault="00441A33" w:rsidP="00D46ACC">
      <w:pPr>
        <w:pStyle w:val="13"/>
        <w:rPr>
          <w:rFonts w:hint="eastAsia"/>
          <w:color w:val="000000" w:themeColor="text1"/>
        </w:rPr>
      </w:pPr>
      <w:r w:rsidRPr="003E6DC2">
        <w:rPr>
          <w:color w:val="000000" w:themeColor="text1"/>
        </w:rPr>
        <w:t>臺灣地狹人稠，</w:t>
      </w:r>
      <w:r w:rsidR="007E145E" w:rsidRPr="003E6DC2">
        <w:rPr>
          <w:color w:val="000000" w:themeColor="text1"/>
        </w:rPr>
        <w:t>依據國發會人口推估系統顯示</w:t>
      </w:r>
      <w:r w:rsidR="004279F2" w:rsidRPr="003E6DC2">
        <w:rPr>
          <w:rFonts w:hint="eastAsia"/>
          <w:color w:val="000000" w:themeColor="text1"/>
        </w:rPr>
        <w:t>，</w:t>
      </w:r>
      <w:r w:rsidR="007E145E" w:rsidRPr="003E6DC2">
        <w:rPr>
          <w:color w:val="000000" w:themeColor="text1"/>
        </w:rPr>
        <w:t>2020</w:t>
      </w:r>
      <w:r w:rsidR="007E145E" w:rsidRPr="003E6DC2">
        <w:rPr>
          <w:color w:val="000000" w:themeColor="text1"/>
        </w:rPr>
        <w:t>年</w:t>
      </w:r>
      <w:r w:rsidRPr="003E6DC2">
        <w:rPr>
          <w:color w:val="000000" w:themeColor="text1"/>
        </w:rPr>
        <w:t>臺南市擁有約</w:t>
      </w:r>
      <w:r w:rsidR="00D0326D" w:rsidRPr="003E6DC2">
        <w:rPr>
          <w:rFonts w:hint="eastAsia"/>
          <w:color w:val="000000" w:themeColor="text1"/>
        </w:rPr>
        <w:t>1,880,000</w:t>
      </w:r>
      <w:r w:rsidRPr="003E6DC2">
        <w:rPr>
          <w:color w:val="000000" w:themeColor="text1"/>
        </w:rPr>
        <w:t>人口數，是全臺灣人口數第六高的城市</w:t>
      </w:r>
      <w:r w:rsidR="00FE6E58" w:rsidRPr="003E6DC2">
        <w:rPr>
          <w:color w:val="000000" w:themeColor="text1"/>
        </w:rPr>
        <w:t>。</w:t>
      </w:r>
      <w:r w:rsidR="00852EBB" w:rsidRPr="003E6DC2">
        <w:rPr>
          <w:color w:val="000000" w:themeColor="text1"/>
        </w:rPr>
        <w:t>依據</w:t>
      </w:r>
      <w:r w:rsidR="00852EBB" w:rsidRPr="003E6DC2">
        <w:rPr>
          <w:color w:val="000000" w:themeColor="text1"/>
        </w:rPr>
        <w:t>108</w:t>
      </w:r>
      <w:r w:rsidR="00852EBB" w:rsidRPr="003E6DC2">
        <w:rPr>
          <w:color w:val="000000" w:themeColor="text1"/>
        </w:rPr>
        <w:t>年度臺南市政府經發局統計：</w:t>
      </w:r>
      <w:r w:rsidR="001D4403" w:rsidRPr="003E6DC2">
        <w:rPr>
          <w:color w:val="000000" w:themeColor="text1"/>
        </w:rPr>
        <w:t>臺</w:t>
      </w:r>
      <w:r w:rsidR="00852EBB" w:rsidRPr="003E6DC2">
        <w:rPr>
          <w:color w:val="000000" w:themeColor="text1"/>
        </w:rPr>
        <w:t>南市營運中工廠共</w:t>
      </w:r>
      <w:r w:rsidR="00852EBB" w:rsidRPr="003E6DC2">
        <w:rPr>
          <w:color w:val="000000" w:themeColor="text1"/>
        </w:rPr>
        <w:t xml:space="preserve"> 9,013 </w:t>
      </w:r>
      <w:r w:rsidR="00852EBB" w:rsidRPr="003E6DC2">
        <w:rPr>
          <w:color w:val="000000" w:themeColor="text1"/>
        </w:rPr>
        <w:t>家，商業登記家數共</w:t>
      </w:r>
      <w:r w:rsidR="00852EBB" w:rsidRPr="003E6DC2">
        <w:rPr>
          <w:color w:val="000000" w:themeColor="text1"/>
        </w:rPr>
        <w:t xml:space="preserve"> 68,829 </w:t>
      </w:r>
      <w:r w:rsidR="00852EBB" w:rsidRPr="003E6DC2">
        <w:rPr>
          <w:color w:val="000000" w:themeColor="text1"/>
        </w:rPr>
        <w:t>家，資本額</w:t>
      </w:r>
      <w:r w:rsidR="00852EBB" w:rsidRPr="003E6DC2">
        <w:rPr>
          <w:color w:val="000000" w:themeColor="text1"/>
        </w:rPr>
        <w:t xml:space="preserve">13,506,203 </w:t>
      </w:r>
      <w:r w:rsidR="00852EBB" w:rsidRPr="003E6DC2">
        <w:rPr>
          <w:color w:val="000000" w:themeColor="text1"/>
        </w:rPr>
        <w:t>千元，公司登記家數共</w:t>
      </w:r>
      <w:r w:rsidR="00852EBB" w:rsidRPr="003E6DC2">
        <w:rPr>
          <w:color w:val="000000" w:themeColor="text1"/>
        </w:rPr>
        <w:t xml:space="preserve"> 38,290 </w:t>
      </w:r>
      <w:r w:rsidR="00852EBB" w:rsidRPr="003E6DC2">
        <w:rPr>
          <w:color w:val="000000" w:themeColor="text1"/>
        </w:rPr>
        <w:t>家，資本額</w:t>
      </w:r>
      <w:r w:rsidR="00852EBB" w:rsidRPr="003E6DC2">
        <w:rPr>
          <w:color w:val="000000" w:themeColor="text1"/>
        </w:rPr>
        <w:t xml:space="preserve"> 937,897 </w:t>
      </w:r>
      <w:r w:rsidR="00852EBB" w:rsidRPr="003E6DC2">
        <w:rPr>
          <w:color w:val="000000" w:themeColor="text1"/>
        </w:rPr>
        <w:t>百萬元</w:t>
      </w:r>
      <w:r w:rsidR="004279F2" w:rsidRPr="003E6DC2">
        <w:rPr>
          <w:rFonts w:hint="eastAsia"/>
          <w:color w:val="000000" w:themeColor="text1"/>
        </w:rPr>
        <w:t>，</w:t>
      </w:r>
      <w:r w:rsidR="00743038" w:rsidRPr="003E6DC2">
        <w:rPr>
          <w:color w:val="000000" w:themeColor="text1"/>
        </w:rPr>
        <w:t>行政區</w:t>
      </w:r>
      <w:r w:rsidR="00743038" w:rsidRPr="003E6DC2">
        <w:rPr>
          <w:color w:val="000000" w:themeColor="text1"/>
        </w:rPr>
        <w:t>37</w:t>
      </w:r>
      <w:r w:rsidR="00743038" w:rsidRPr="003E6DC2">
        <w:rPr>
          <w:color w:val="000000" w:themeColor="text1"/>
        </w:rPr>
        <w:t>區，</w:t>
      </w:r>
      <w:r w:rsidR="00743038" w:rsidRPr="003E6DC2">
        <w:rPr>
          <w:rFonts w:hint="eastAsia"/>
          <w:color w:val="000000" w:themeColor="text1"/>
        </w:rPr>
        <w:t>面積</w:t>
      </w:r>
      <w:r w:rsidR="00743038" w:rsidRPr="003E6DC2">
        <w:rPr>
          <w:color w:val="000000" w:themeColor="text1"/>
        </w:rPr>
        <w:t>2,191.65</w:t>
      </w:r>
      <w:r w:rsidR="00743038" w:rsidRPr="003E6DC2">
        <w:rPr>
          <w:rFonts w:hint="eastAsia"/>
          <w:color w:val="000000" w:themeColor="text1"/>
        </w:rPr>
        <w:t>平方公里，</w:t>
      </w:r>
      <w:r w:rsidR="003B356E" w:rsidRPr="003E6DC2">
        <w:rPr>
          <w:color w:val="000000" w:themeColor="text1"/>
        </w:rPr>
        <w:t>又為</w:t>
      </w:r>
      <w:r w:rsidR="001D4403" w:rsidRPr="003E6DC2">
        <w:rPr>
          <w:color w:val="000000" w:themeColor="text1"/>
        </w:rPr>
        <w:t>臺</w:t>
      </w:r>
      <w:r w:rsidR="00743038" w:rsidRPr="003E6DC2">
        <w:rPr>
          <w:rFonts w:hint="eastAsia"/>
          <w:color w:val="000000" w:themeColor="text1"/>
        </w:rPr>
        <w:t>灣各縣市中，平原區比例最大、地形最平緩的城市，</w:t>
      </w:r>
      <w:r w:rsidR="00FE6E58" w:rsidRPr="003E6DC2">
        <w:rPr>
          <w:color w:val="000000" w:themeColor="text1"/>
        </w:rPr>
        <w:t>並擁有全台公路道路最多，全市文化古蹟遍布，新舊區域建設錯雜，在道路的</w:t>
      </w:r>
      <w:r w:rsidR="00D96368" w:rsidRPr="003E6DC2">
        <w:rPr>
          <w:rFonts w:hint="eastAsia"/>
          <w:color w:val="000000" w:themeColor="text1"/>
        </w:rPr>
        <w:t>組成</w:t>
      </w:r>
      <w:r w:rsidR="00FE6E58" w:rsidRPr="003E6DC2">
        <w:rPr>
          <w:color w:val="000000" w:themeColor="text1"/>
        </w:rPr>
        <w:t>上也</w:t>
      </w:r>
      <w:r w:rsidR="00D96368" w:rsidRPr="003E6DC2">
        <w:rPr>
          <w:rFonts w:hint="eastAsia"/>
          <w:color w:val="000000" w:themeColor="text1"/>
        </w:rPr>
        <w:t>有</w:t>
      </w:r>
      <w:r w:rsidR="00FE6E58" w:rsidRPr="003E6DC2">
        <w:rPr>
          <w:color w:val="000000" w:themeColor="text1"/>
        </w:rPr>
        <w:t>各式不同道路景觀</w:t>
      </w:r>
      <w:r w:rsidRPr="003E6DC2">
        <w:rPr>
          <w:color w:val="000000" w:themeColor="text1"/>
        </w:rPr>
        <w:t>。又因臺灣天候環境多變，豪雨、地震等</w:t>
      </w:r>
      <w:r w:rsidR="003A04D4" w:rsidRPr="003E6DC2">
        <w:rPr>
          <w:rFonts w:hint="eastAsia"/>
          <w:color w:val="000000" w:themeColor="text1"/>
        </w:rPr>
        <w:t>天災</w:t>
      </w:r>
      <w:r w:rsidRPr="003E6DC2">
        <w:rPr>
          <w:color w:val="000000" w:themeColor="text1"/>
        </w:rPr>
        <w:t>頻</w:t>
      </w:r>
      <w:r w:rsidR="003B356E" w:rsidRPr="003E6DC2">
        <w:rPr>
          <w:color w:val="000000" w:themeColor="text1"/>
        </w:rPr>
        <w:t>繁</w:t>
      </w:r>
      <w:r w:rsidRPr="003E6DC2">
        <w:rPr>
          <w:color w:val="000000" w:themeColor="text1"/>
        </w:rPr>
        <w:t>，特別是臺</w:t>
      </w:r>
      <w:r w:rsidRPr="003E6DC2">
        <w:rPr>
          <w:color w:val="000000" w:themeColor="text1"/>
        </w:rPr>
        <w:lastRenderedPageBreak/>
        <w:t>南市</w:t>
      </w:r>
      <w:r w:rsidR="003A04D4" w:rsidRPr="003E6DC2">
        <w:rPr>
          <w:rFonts w:hint="eastAsia"/>
          <w:color w:val="000000" w:themeColor="text1"/>
        </w:rPr>
        <w:t>受氣流影響，因此有</w:t>
      </w:r>
      <w:r w:rsidRPr="003E6DC2">
        <w:rPr>
          <w:color w:val="000000" w:themeColor="text1"/>
        </w:rPr>
        <w:t>夏季多暴雨及午後雷陣雨</w:t>
      </w:r>
      <w:r w:rsidR="003A04D4" w:rsidRPr="003E6DC2">
        <w:rPr>
          <w:rFonts w:hint="eastAsia"/>
          <w:color w:val="000000" w:themeColor="text1"/>
        </w:rPr>
        <w:t>的天氣特色</w:t>
      </w:r>
      <w:r w:rsidRPr="003E6DC2">
        <w:rPr>
          <w:color w:val="000000" w:themeColor="text1"/>
        </w:rPr>
        <w:t>，</w:t>
      </w:r>
      <w:r w:rsidR="003A04D4" w:rsidRPr="003E6DC2">
        <w:rPr>
          <w:rFonts w:hint="eastAsia"/>
          <w:color w:val="000000" w:themeColor="text1"/>
        </w:rPr>
        <w:t>又輔以</w:t>
      </w:r>
      <w:r w:rsidR="003B356E" w:rsidRPr="003E6DC2">
        <w:rPr>
          <w:color w:val="000000" w:themeColor="text1"/>
        </w:rPr>
        <w:t>炎熱酷曬</w:t>
      </w:r>
      <w:r w:rsidR="003A04D4" w:rsidRPr="003E6DC2">
        <w:rPr>
          <w:rFonts w:hint="eastAsia"/>
          <w:color w:val="000000" w:themeColor="text1"/>
        </w:rPr>
        <w:t>常態，在在</w:t>
      </w:r>
      <w:r w:rsidR="003B356E" w:rsidRPr="003E6DC2">
        <w:rPr>
          <w:color w:val="000000" w:themeColor="text1"/>
        </w:rPr>
        <w:t>皆</w:t>
      </w:r>
      <w:r w:rsidR="00D96368" w:rsidRPr="003E6DC2">
        <w:rPr>
          <w:rFonts w:hint="eastAsia"/>
          <w:color w:val="000000" w:themeColor="text1"/>
        </w:rPr>
        <w:t>容易</w:t>
      </w:r>
      <w:r w:rsidRPr="003E6DC2">
        <w:rPr>
          <w:color w:val="000000" w:themeColor="text1"/>
        </w:rPr>
        <w:t>造成道路</w:t>
      </w:r>
      <w:r w:rsidR="00D96368" w:rsidRPr="003E6DC2">
        <w:rPr>
          <w:rFonts w:hint="eastAsia"/>
          <w:color w:val="000000" w:themeColor="text1"/>
        </w:rPr>
        <w:t>鋪面</w:t>
      </w:r>
      <w:r w:rsidRPr="003E6DC2">
        <w:rPr>
          <w:color w:val="000000" w:themeColor="text1"/>
        </w:rPr>
        <w:t>變形及損壞，用路人安全疑慮</w:t>
      </w:r>
      <w:r w:rsidR="003B356E" w:rsidRPr="003E6DC2">
        <w:rPr>
          <w:color w:val="000000" w:themeColor="text1"/>
        </w:rPr>
        <w:t>亦遞增</w:t>
      </w:r>
      <w:r w:rsidRPr="003E6DC2">
        <w:rPr>
          <w:color w:val="000000" w:themeColor="text1"/>
        </w:rPr>
        <w:t>，</w:t>
      </w:r>
      <w:r w:rsidR="00D96368" w:rsidRPr="003E6DC2">
        <w:rPr>
          <w:rFonts w:hint="eastAsia"/>
          <w:color w:val="000000" w:themeColor="text1"/>
        </w:rPr>
        <w:t>也</w:t>
      </w:r>
      <w:r w:rsidRPr="003E6DC2">
        <w:rPr>
          <w:color w:val="000000" w:themeColor="text1"/>
        </w:rPr>
        <w:t>因此，道路</w:t>
      </w:r>
      <w:r w:rsidR="00D96368" w:rsidRPr="003E6DC2">
        <w:rPr>
          <w:rFonts w:hint="eastAsia"/>
          <w:color w:val="000000" w:themeColor="text1"/>
        </w:rPr>
        <w:t>巡查與養</w:t>
      </w:r>
      <w:r w:rsidRPr="003E6DC2">
        <w:rPr>
          <w:color w:val="000000" w:themeColor="text1"/>
        </w:rPr>
        <w:t>護工程</w:t>
      </w:r>
      <w:r w:rsidR="003A04D4" w:rsidRPr="003E6DC2">
        <w:rPr>
          <w:rFonts w:hint="eastAsia"/>
          <w:color w:val="000000" w:themeColor="text1"/>
        </w:rPr>
        <w:t>始成</w:t>
      </w:r>
      <w:r w:rsidR="003A04D4" w:rsidRPr="003E6DC2">
        <w:rPr>
          <w:color w:val="000000" w:themeColor="text1"/>
        </w:rPr>
        <w:t>為</w:t>
      </w:r>
      <w:r w:rsidR="003A04D4" w:rsidRPr="003E6DC2">
        <w:rPr>
          <w:rFonts w:hint="eastAsia"/>
          <w:color w:val="000000" w:themeColor="text1"/>
        </w:rPr>
        <w:t>維持</w:t>
      </w:r>
      <w:r w:rsidR="00D96368" w:rsidRPr="003E6DC2">
        <w:rPr>
          <w:rFonts w:hint="eastAsia"/>
          <w:color w:val="000000" w:themeColor="text1"/>
        </w:rPr>
        <w:t>道路一定品質的</w:t>
      </w:r>
      <w:r w:rsidR="003B356E" w:rsidRPr="003E6DC2">
        <w:rPr>
          <w:color w:val="000000" w:themeColor="text1"/>
        </w:rPr>
        <w:t>重要</w:t>
      </w:r>
      <w:r w:rsidR="00D0326D" w:rsidRPr="003E6DC2">
        <w:rPr>
          <w:rFonts w:hint="eastAsia"/>
          <w:color w:val="000000" w:themeColor="text1"/>
        </w:rPr>
        <w:t>元素</w:t>
      </w:r>
      <w:r w:rsidRPr="003E6DC2">
        <w:rPr>
          <w:color w:val="000000" w:themeColor="text1"/>
        </w:rPr>
        <w:t>。</w:t>
      </w:r>
    </w:p>
    <w:p w14:paraId="27050BA6" w14:textId="07AFE572" w:rsidR="000255F3" w:rsidRPr="003E6DC2" w:rsidRDefault="001D4403" w:rsidP="00D46ACC">
      <w:pPr>
        <w:pStyle w:val="13"/>
        <w:rPr>
          <w:rFonts w:hint="eastAsia"/>
          <w:color w:val="000000" w:themeColor="text1"/>
        </w:rPr>
      </w:pPr>
      <w:r w:rsidRPr="003E6DC2">
        <w:rPr>
          <w:rFonts w:hint="eastAsia"/>
          <w:color w:val="000000" w:themeColor="text1"/>
        </w:rPr>
        <w:t>臺</w:t>
      </w:r>
      <w:r w:rsidR="007C0BF3" w:rsidRPr="003E6DC2">
        <w:rPr>
          <w:rFonts w:hint="eastAsia"/>
          <w:color w:val="000000" w:themeColor="text1"/>
        </w:rPr>
        <w:t>南市政府</w:t>
      </w:r>
      <w:r w:rsidR="00441A33" w:rsidRPr="003E6DC2">
        <w:rPr>
          <w:rFonts w:hint="eastAsia"/>
          <w:color w:val="000000" w:themeColor="text1"/>
        </w:rPr>
        <w:t>為維護道路建造後之品質，</w:t>
      </w:r>
      <w:r w:rsidR="003A04D4" w:rsidRPr="003E6DC2">
        <w:rPr>
          <w:rFonts w:hint="eastAsia"/>
          <w:color w:val="000000" w:themeColor="text1"/>
        </w:rPr>
        <w:t>編列預算投入</w:t>
      </w:r>
      <w:r w:rsidR="00441A33" w:rsidRPr="003E6DC2">
        <w:rPr>
          <w:rFonts w:hint="eastAsia"/>
          <w:color w:val="000000" w:themeColor="text1"/>
        </w:rPr>
        <w:t>人力</w:t>
      </w:r>
      <w:r w:rsidR="007C0BF3" w:rsidRPr="003E6DC2">
        <w:rPr>
          <w:rFonts w:hint="eastAsia"/>
          <w:color w:val="000000" w:themeColor="text1"/>
        </w:rPr>
        <w:t>及時間</w:t>
      </w:r>
      <w:r w:rsidR="00441A33" w:rsidRPr="003E6DC2">
        <w:rPr>
          <w:rFonts w:hint="eastAsia"/>
          <w:color w:val="000000" w:themeColor="text1"/>
        </w:rPr>
        <w:t>加工</w:t>
      </w:r>
      <w:r w:rsidR="003A04D4" w:rsidRPr="003E6DC2">
        <w:rPr>
          <w:rFonts w:hint="eastAsia"/>
          <w:color w:val="000000" w:themeColor="text1"/>
        </w:rPr>
        <w:t xml:space="preserve"> </w:t>
      </w:r>
      <w:r w:rsidR="00441A33" w:rsidRPr="003E6DC2">
        <w:rPr>
          <w:rFonts w:hint="eastAsia"/>
          <w:color w:val="000000" w:themeColor="text1"/>
        </w:rPr>
        <w:t>，</w:t>
      </w:r>
      <w:r w:rsidR="003A04D4" w:rsidRPr="003E6DC2">
        <w:rPr>
          <w:rFonts w:hint="eastAsia"/>
          <w:color w:val="000000" w:themeColor="text1"/>
        </w:rPr>
        <w:t>以</w:t>
      </w:r>
      <w:r w:rsidR="00441A33" w:rsidRPr="003E6DC2">
        <w:rPr>
          <w:rFonts w:hint="eastAsia"/>
          <w:color w:val="000000" w:themeColor="text1"/>
        </w:rPr>
        <w:t>透過人工巡查</w:t>
      </w:r>
      <w:r w:rsidR="008B476E" w:rsidRPr="003E6DC2">
        <w:rPr>
          <w:rFonts w:hint="eastAsia"/>
          <w:color w:val="000000" w:themeColor="text1"/>
        </w:rPr>
        <w:t>、</w:t>
      </w:r>
      <w:r w:rsidR="009E6B4D" w:rsidRPr="003E6DC2">
        <w:rPr>
          <w:rFonts w:hint="eastAsia"/>
          <w:color w:val="000000" w:themeColor="text1"/>
        </w:rPr>
        <w:t>手工</w:t>
      </w:r>
      <w:r w:rsidRPr="003E6DC2">
        <w:rPr>
          <w:rFonts w:hint="eastAsia"/>
          <w:color w:val="000000" w:themeColor="text1"/>
        </w:rPr>
        <w:t>記</w:t>
      </w:r>
      <w:r w:rsidR="00441A33" w:rsidRPr="003E6DC2">
        <w:rPr>
          <w:rFonts w:hint="eastAsia"/>
          <w:color w:val="000000" w:themeColor="text1"/>
        </w:rPr>
        <w:t>錄</w:t>
      </w:r>
      <w:r w:rsidR="009E6B4D" w:rsidRPr="003E6DC2">
        <w:rPr>
          <w:rFonts w:hint="eastAsia"/>
          <w:color w:val="000000" w:themeColor="text1"/>
        </w:rPr>
        <w:t>路面缺陷</w:t>
      </w:r>
      <w:r w:rsidR="003A04D4" w:rsidRPr="003E6DC2">
        <w:rPr>
          <w:rFonts w:hint="eastAsia"/>
          <w:color w:val="000000" w:themeColor="text1"/>
        </w:rPr>
        <w:t>之方式</w:t>
      </w:r>
      <w:r w:rsidR="009E6B4D" w:rsidRPr="003E6DC2">
        <w:rPr>
          <w:rFonts w:hint="eastAsia"/>
          <w:color w:val="000000" w:themeColor="text1"/>
        </w:rPr>
        <w:t>，</w:t>
      </w:r>
      <w:r w:rsidR="00441A33" w:rsidRPr="003E6DC2">
        <w:rPr>
          <w:rFonts w:hint="eastAsia"/>
          <w:color w:val="000000" w:themeColor="text1"/>
        </w:rPr>
        <w:t>進行</w:t>
      </w:r>
      <w:r w:rsidR="00D96368" w:rsidRPr="003E6DC2">
        <w:rPr>
          <w:rFonts w:hint="eastAsia"/>
          <w:color w:val="000000" w:themeColor="text1"/>
        </w:rPr>
        <w:t>道路養</w:t>
      </w:r>
      <w:r w:rsidR="00441A33" w:rsidRPr="003E6DC2">
        <w:rPr>
          <w:rFonts w:hint="eastAsia"/>
          <w:color w:val="000000" w:themeColor="text1"/>
        </w:rPr>
        <w:t>護</w:t>
      </w:r>
      <w:r w:rsidR="007C0BF3" w:rsidRPr="003E6DC2">
        <w:rPr>
          <w:rFonts w:hint="eastAsia"/>
          <w:color w:val="000000" w:themeColor="text1"/>
        </w:rPr>
        <w:t>及</w:t>
      </w:r>
      <w:r w:rsidR="008B476E" w:rsidRPr="003E6DC2">
        <w:rPr>
          <w:rFonts w:hint="eastAsia"/>
          <w:color w:val="000000" w:themeColor="text1"/>
        </w:rPr>
        <w:t>存檔</w:t>
      </w:r>
      <w:r w:rsidR="00D96368" w:rsidRPr="003E6DC2">
        <w:rPr>
          <w:rFonts w:hint="eastAsia"/>
          <w:color w:val="000000" w:themeColor="text1"/>
        </w:rPr>
        <w:t>紀錄</w:t>
      </w:r>
      <w:r w:rsidR="00441A33" w:rsidRPr="003E6DC2">
        <w:rPr>
          <w:rFonts w:hint="eastAsia"/>
          <w:color w:val="000000" w:themeColor="text1"/>
        </w:rPr>
        <w:t>，</w:t>
      </w:r>
      <w:r w:rsidR="003A04D4" w:rsidRPr="003E6DC2">
        <w:rPr>
          <w:rFonts w:hint="eastAsia"/>
          <w:color w:val="000000" w:themeColor="text1"/>
        </w:rPr>
        <w:t>該方式</w:t>
      </w:r>
      <w:r w:rsidR="007C0BF3" w:rsidRPr="003E6DC2">
        <w:rPr>
          <w:rFonts w:hint="eastAsia"/>
          <w:color w:val="000000" w:themeColor="text1"/>
        </w:rPr>
        <w:t>多</w:t>
      </w:r>
      <w:r w:rsidR="007D3242" w:rsidRPr="003E6DC2">
        <w:rPr>
          <w:rFonts w:hint="eastAsia"/>
          <w:color w:val="000000" w:themeColor="text1"/>
        </w:rPr>
        <w:t>依</w:t>
      </w:r>
      <w:r w:rsidR="007C0BF3" w:rsidRPr="003E6DC2">
        <w:rPr>
          <w:rFonts w:hint="eastAsia"/>
          <w:color w:val="000000" w:themeColor="text1"/>
        </w:rPr>
        <w:t>賴人力及目</w:t>
      </w:r>
      <w:r w:rsidR="007D3242" w:rsidRPr="003E6DC2">
        <w:rPr>
          <w:rFonts w:hint="eastAsia"/>
          <w:color w:val="000000" w:themeColor="text1"/>
        </w:rPr>
        <w:t>視</w:t>
      </w:r>
      <w:r w:rsidR="00D96368" w:rsidRPr="003E6DC2">
        <w:rPr>
          <w:rFonts w:hint="eastAsia"/>
          <w:color w:val="000000" w:themeColor="text1"/>
        </w:rPr>
        <w:t>，</w:t>
      </w:r>
      <w:r w:rsidR="003A04D4" w:rsidRPr="003E6DC2">
        <w:rPr>
          <w:rFonts w:hint="eastAsia"/>
          <w:color w:val="000000" w:themeColor="text1"/>
        </w:rPr>
        <w:t>不僅</w:t>
      </w:r>
      <w:r w:rsidR="00D96368" w:rsidRPr="003E6DC2">
        <w:rPr>
          <w:rFonts w:hint="eastAsia"/>
          <w:color w:val="000000" w:themeColor="text1"/>
        </w:rPr>
        <w:t>成果不佳</w:t>
      </w:r>
      <w:r w:rsidR="003A04D4" w:rsidRPr="003E6DC2">
        <w:rPr>
          <w:rFonts w:hint="eastAsia"/>
          <w:color w:val="000000" w:themeColor="text1"/>
        </w:rPr>
        <w:t>，且</w:t>
      </w:r>
      <w:r w:rsidR="009E6B4D" w:rsidRPr="003E6DC2">
        <w:rPr>
          <w:rFonts w:hint="eastAsia"/>
          <w:color w:val="000000" w:themeColor="text1"/>
        </w:rPr>
        <w:t>在</w:t>
      </w:r>
      <w:r w:rsidR="00441A33" w:rsidRPr="003E6DC2">
        <w:rPr>
          <w:rFonts w:hint="eastAsia"/>
          <w:color w:val="000000" w:themeColor="text1"/>
        </w:rPr>
        <w:t>巡查過程中巡查人員</w:t>
      </w:r>
      <w:r w:rsidR="00B038ED" w:rsidRPr="003E6DC2">
        <w:rPr>
          <w:rFonts w:hint="eastAsia"/>
          <w:color w:val="000000" w:themeColor="text1"/>
        </w:rPr>
        <w:t>與其它用路人</w:t>
      </w:r>
      <w:r w:rsidR="00441A33" w:rsidRPr="003E6DC2">
        <w:rPr>
          <w:rFonts w:hint="eastAsia"/>
          <w:color w:val="000000" w:themeColor="text1"/>
        </w:rPr>
        <w:t>的</w:t>
      </w:r>
      <w:r w:rsidR="003A04D4" w:rsidRPr="003E6DC2">
        <w:rPr>
          <w:rFonts w:hint="eastAsia"/>
          <w:color w:val="000000" w:themeColor="text1"/>
        </w:rPr>
        <w:t>人身</w:t>
      </w:r>
      <w:r w:rsidR="00441A33" w:rsidRPr="003E6DC2">
        <w:rPr>
          <w:rFonts w:hint="eastAsia"/>
          <w:color w:val="000000" w:themeColor="text1"/>
        </w:rPr>
        <w:t>安全</w:t>
      </w:r>
      <w:r w:rsidR="00B038ED" w:rsidRPr="003E6DC2">
        <w:rPr>
          <w:rFonts w:hint="eastAsia"/>
          <w:color w:val="000000" w:themeColor="text1"/>
        </w:rPr>
        <w:t>易</w:t>
      </w:r>
      <w:r w:rsidR="00441A33" w:rsidRPr="003E6DC2">
        <w:rPr>
          <w:rFonts w:hint="eastAsia"/>
          <w:color w:val="000000" w:themeColor="text1"/>
        </w:rPr>
        <w:t>受威脅，</w:t>
      </w:r>
      <w:r w:rsidR="00B038ED" w:rsidRPr="003E6DC2">
        <w:rPr>
          <w:rFonts w:hint="eastAsia"/>
          <w:color w:val="000000" w:themeColor="text1"/>
        </w:rPr>
        <w:t>成為</w:t>
      </w:r>
      <w:r w:rsidR="009E6B4D" w:rsidRPr="003E6DC2">
        <w:rPr>
          <w:rFonts w:hint="eastAsia"/>
          <w:color w:val="000000" w:themeColor="text1"/>
        </w:rPr>
        <w:t>人工巡查</w:t>
      </w:r>
      <w:r w:rsidR="003A04D4" w:rsidRPr="003E6DC2">
        <w:rPr>
          <w:rFonts w:hint="eastAsia"/>
          <w:color w:val="000000" w:themeColor="text1"/>
        </w:rPr>
        <w:t>中極力避免但仍</w:t>
      </w:r>
      <w:r w:rsidR="00B038ED" w:rsidRPr="003E6DC2">
        <w:rPr>
          <w:rFonts w:hint="eastAsia"/>
          <w:color w:val="000000" w:themeColor="text1"/>
        </w:rPr>
        <w:t>可預期</w:t>
      </w:r>
      <w:r w:rsidR="009E6B4D" w:rsidRPr="003E6DC2">
        <w:rPr>
          <w:rFonts w:hint="eastAsia"/>
          <w:color w:val="000000" w:themeColor="text1"/>
        </w:rPr>
        <w:t>的</w:t>
      </w:r>
      <w:r w:rsidR="003A04D4" w:rsidRPr="003E6DC2">
        <w:rPr>
          <w:rFonts w:hint="eastAsia"/>
          <w:color w:val="000000" w:themeColor="text1"/>
        </w:rPr>
        <w:t>意外</w:t>
      </w:r>
      <w:r w:rsidR="008F61DB" w:rsidRPr="003E6DC2">
        <w:rPr>
          <w:rFonts w:hint="eastAsia"/>
          <w:color w:val="000000" w:themeColor="text1"/>
        </w:rPr>
        <w:t>。</w:t>
      </w:r>
      <w:r w:rsidR="007C0BF3" w:rsidRPr="003E6DC2">
        <w:rPr>
          <w:rFonts w:hint="eastAsia"/>
          <w:color w:val="000000" w:themeColor="text1"/>
        </w:rPr>
        <w:t>運用</w:t>
      </w:r>
      <w:r w:rsidR="007C0BF3" w:rsidRPr="003E6DC2">
        <w:rPr>
          <w:rFonts w:hint="eastAsia"/>
          <w:color w:val="000000" w:themeColor="text1"/>
        </w:rPr>
        <w:t>AI</w:t>
      </w:r>
      <w:r w:rsidR="00B038ED" w:rsidRPr="003E6DC2">
        <w:rPr>
          <w:rFonts w:hint="eastAsia"/>
          <w:color w:val="000000" w:themeColor="text1"/>
        </w:rPr>
        <w:t>人工智能視覺</w:t>
      </w:r>
      <w:r w:rsidR="0031683E" w:rsidRPr="003E6DC2">
        <w:rPr>
          <w:rFonts w:hint="eastAsia"/>
          <w:color w:val="000000" w:themeColor="text1"/>
        </w:rPr>
        <w:t>辨識</w:t>
      </w:r>
      <w:r w:rsidR="007D3242" w:rsidRPr="003E6DC2">
        <w:rPr>
          <w:rFonts w:hint="eastAsia"/>
          <w:color w:val="000000" w:themeColor="text1"/>
        </w:rPr>
        <w:t>技術</w:t>
      </w:r>
      <w:r w:rsidR="0031683E" w:rsidRPr="003E6DC2">
        <w:rPr>
          <w:rFonts w:hint="eastAsia"/>
          <w:color w:val="000000" w:themeColor="text1"/>
        </w:rPr>
        <w:t>，</w:t>
      </w:r>
      <w:r w:rsidR="007C0BF3" w:rsidRPr="003E6DC2">
        <w:rPr>
          <w:rFonts w:hint="eastAsia"/>
          <w:color w:val="000000" w:themeColor="text1"/>
        </w:rPr>
        <w:t>發展</w:t>
      </w:r>
      <w:r w:rsidR="008F61DB" w:rsidRPr="003E6DC2">
        <w:rPr>
          <w:rFonts w:hint="eastAsia"/>
          <w:color w:val="000000" w:themeColor="text1"/>
        </w:rPr>
        <w:t>道路</w:t>
      </w:r>
      <w:r w:rsidR="0031683E" w:rsidRPr="003E6DC2">
        <w:rPr>
          <w:rFonts w:hint="eastAsia"/>
          <w:color w:val="000000" w:themeColor="text1"/>
        </w:rPr>
        <w:t>智能</w:t>
      </w:r>
      <w:r w:rsidR="008F61DB" w:rsidRPr="003E6DC2">
        <w:rPr>
          <w:rFonts w:hint="eastAsia"/>
          <w:color w:val="000000" w:themeColor="text1"/>
        </w:rPr>
        <w:t>巡查</w:t>
      </w:r>
      <w:r w:rsidR="005B0C17" w:rsidRPr="003E6DC2">
        <w:rPr>
          <w:rFonts w:hint="eastAsia"/>
          <w:color w:val="000000" w:themeColor="text1"/>
        </w:rPr>
        <w:t>，快速</w:t>
      </w:r>
      <w:r w:rsidR="009E6B4D" w:rsidRPr="003E6DC2">
        <w:rPr>
          <w:rFonts w:hint="eastAsia"/>
          <w:color w:val="000000" w:themeColor="text1"/>
        </w:rPr>
        <w:t>有效地</w:t>
      </w:r>
      <w:r w:rsidR="007D3242" w:rsidRPr="003E6DC2">
        <w:rPr>
          <w:rFonts w:hint="eastAsia"/>
          <w:color w:val="000000" w:themeColor="text1"/>
        </w:rPr>
        <w:t>蒐集道路缺陷紀錄</w:t>
      </w:r>
      <w:r w:rsidR="005B0C17" w:rsidRPr="003E6DC2">
        <w:rPr>
          <w:rFonts w:hint="eastAsia"/>
          <w:color w:val="000000" w:themeColor="text1"/>
        </w:rPr>
        <w:t>及</w:t>
      </w:r>
      <w:r w:rsidR="007D3242" w:rsidRPr="003E6DC2">
        <w:rPr>
          <w:rFonts w:hint="eastAsia"/>
          <w:color w:val="000000" w:themeColor="text1"/>
        </w:rPr>
        <w:t>產出</w:t>
      </w:r>
      <w:r w:rsidR="008F61DB" w:rsidRPr="003E6DC2">
        <w:rPr>
          <w:rFonts w:hint="eastAsia"/>
          <w:color w:val="000000" w:themeColor="text1"/>
        </w:rPr>
        <w:t>統計資料</w:t>
      </w:r>
      <w:r w:rsidR="00B038ED" w:rsidRPr="003E6DC2">
        <w:rPr>
          <w:rFonts w:hint="eastAsia"/>
          <w:color w:val="000000" w:themeColor="text1"/>
        </w:rPr>
        <w:t>，</w:t>
      </w:r>
      <w:r w:rsidR="003A04D4" w:rsidRPr="003E6DC2">
        <w:rPr>
          <w:rFonts w:hint="eastAsia"/>
          <w:color w:val="000000" w:themeColor="text1"/>
        </w:rPr>
        <w:t>將</w:t>
      </w:r>
      <w:r w:rsidR="00B038ED" w:rsidRPr="003E6DC2">
        <w:rPr>
          <w:rFonts w:hint="eastAsia"/>
          <w:color w:val="000000" w:themeColor="text1"/>
        </w:rPr>
        <w:t>所有資料數位化</w:t>
      </w:r>
      <w:r w:rsidR="005B0C17" w:rsidRPr="003E6DC2">
        <w:rPr>
          <w:rFonts w:hint="eastAsia"/>
          <w:color w:val="000000" w:themeColor="text1"/>
        </w:rPr>
        <w:t>，</w:t>
      </w:r>
      <w:r w:rsidR="003A04D4" w:rsidRPr="003E6DC2">
        <w:rPr>
          <w:rFonts w:hint="eastAsia"/>
          <w:color w:val="000000" w:themeColor="text1"/>
        </w:rPr>
        <w:t>可加</w:t>
      </w:r>
      <w:r w:rsidR="00B038ED" w:rsidRPr="003E6DC2">
        <w:rPr>
          <w:rFonts w:hint="eastAsia"/>
          <w:color w:val="000000" w:themeColor="text1"/>
        </w:rPr>
        <w:t>速</w:t>
      </w:r>
      <w:r w:rsidR="005B0C17" w:rsidRPr="003E6DC2">
        <w:rPr>
          <w:rFonts w:hint="eastAsia"/>
          <w:color w:val="000000" w:themeColor="text1"/>
        </w:rPr>
        <w:t>部門成果</w:t>
      </w:r>
      <w:r w:rsidR="007D3242" w:rsidRPr="003E6DC2">
        <w:rPr>
          <w:rFonts w:hint="eastAsia"/>
          <w:color w:val="000000" w:themeColor="text1"/>
        </w:rPr>
        <w:t>共</w:t>
      </w:r>
      <w:r w:rsidR="005B0C17" w:rsidRPr="003E6DC2">
        <w:rPr>
          <w:rFonts w:hint="eastAsia"/>
          <w:color w:val="000000" w:themeColor="text1"/>
        </w:rPr>
        <w:t>享，因此</w:t>
      </w:r>
      <w:r w:rsidR="00441A33" w:rsidRPr="003E6DC2">
        <w:rPr>
          <w:color w:val="000000" w:themeColor="text1"/>
        </w:rPr>
        <w:t>透過</w:t>
      </w:r>
      <w:r w:rsidR="003A04D4" w:rsidRPr="003E6DC2">
        <w:rPr>
          <w:rFonts w:hint="eastAsia"/>
          <w:color w:val="000000" w:themeColor="text1"/>
        </w:rPr>
        <w:t>威傑科技有限公司</w:t>
      </w:r>
      <w:r w:rsidR="003A04D4" w:rsidRPr="003E6DC2">
        <w:rPr>
          <w:rFonts w:hint="eastAsia"/>
          <w:color w:val="000000" w:themeColor="text1"/>
        </w:rPr>
        <w:t>(</w:t>
      </w:r>
      <w:r w:rsidR="003A04D4" w:rsidRPr="003E6DC2">
        <w:rPr>
          <w:rFonts w:hint="eastAsia"/>
          <w:color w:val="000000" w:themeColor="text1"/>
        </w:rPr>
        <w:t>以下稱</w:t>
      </w:r>
      <w:r w:rsidR="00441A33" w:rsidRPr="003E6DC2">
        <w:rPr>
          <w:color w:val="000000" w:themeColor="text1"/>
        </w:rPr>
        <w:t>本</w:t>
      </w:r>
      <w:r w:rsidR="00B038ED" w:rsidRPr="003E6DC2">
        <w:rPr>
          <w:rFonts w:hint="eastAsia"/>
          <w:color w:val="000000" w:themeColor="text1"/>
        </w:rPr>
        <w:t>公司</w:t>
      </w:r>
      <w:r w:rsidR="003A04D4" w:rsidRPr="003E6DC2">
        <w:rPr>
          <w:rFonts w:hint="eastAsia"/>
          <w:color w:val="000000" w:themeColor="text1"/>
        </w:rPr>
        <w:t>)</w:t>
      </w:r>
      <w:r w:rsidR="00B038ED" w:rsidRPr="003E6DC2">
        <w:rPr>
          <w:rFonts w:hint="eastAsia"/>
          <w:color w:val="000000" w:themeColor="text1"/>
        </w:rPr>
        <w:t>開發</w:t>
      </w:r>
      <w:r w:rsidR="00B2672B" w:rsidRPr="003E6DC2">
        <w:rPr>
          <w:rFonts w:hint="eastAsia"/>
          <w:color w:val="000000" w:themeColor="text1"/>
        </w:rPr>
        <w:t>的</w:t>
      </w:r>
      <w:r w:rsidR="00B2672B" w:rsidRPr="003E6DC2">
        <w:rPr>
          <w:rFonts w:hint="eastAsia"/>
          <w:color w:val="000000" w:themeColor="text1"/>
          <w:rPrChange w:id="1082" w:author="jackson" w:date="2021-06-14T10:55:00Z">
            <w:rPr>
              <w:rFonts w:hint="eastAsia"/>
            </w:rPr>
          </w:rPrChange>
        </w:rPr>
        <w:t>「道路缺失智能</w:t>
      </w:r>
      <w:r w:rsidR="00B038ED" w:rsidRPr="003E6DC2">
        <w:rPr>
          <w:rFonts w:hint="eastAsia"/>
          <w:color w:val="000000" w:themeColor="text1"/>
          <w:rPrChange w:id="1083" w:author="jackson" w:date="2021-06-14T10:55:00Z">
            <w:rPr>
              <w:rFonts w:hint="eastAsia"/>
              <w:b/>
            </w:rPr>
          </w:rPrChange>
        </w:rPr>
        <w:t>即</w:t>
      </w:r>
      <w:r w:rsidR="00B2672B" w:rsidRPr="003E6DC2">
        <w:rPr>
          <w:rFonts w:hint="eastAsia"/>
          <w:color w:val="000000" w:themeColor="text1"/>
          <w:rPrChange w:id="1084" w:author="jackson" w:date="2021-06-14T10:55:00Z">
            <w:rPr>
              <w:rFonts w:hint="eastAsia"/>
              <w:b/>
            </w:rPr>
          </w:rPrChange>
        </w:rPr>
        <w:t>時自動辨識查報系統」</w:t>
      </w:r>
      <w:r w:rsidR="00B2672B" w:rsidRPr="003E6DC2">
        <w:rPr>
          <w:rFonts w:hint="eastAsia"/>
          <w:color w:val="000000" w:themeColor="text1"/>
        </w:rPr>
        <w:t>(</w:t>
      </w:r>
      <w:r w:rsidR="00B2672B" w:rsidRPr="003E6DC2">
        <w:rPr>
          <w:rFonts w:hint="eastAsia"/>
          <w:color w:val="000000" w:themeColor="text1"/>
        </w:rPr>
        <w:t>以下稱本系統</w:t>
      </w:r>
      <w:r w:rsidR="00B2672B" w:rsidRPr="003E6DC2">
        <w:rPr>
          <w:rFonts w:hint="eastAsia"/>
          <w:color w:val="000000" w:themeColor="text1"/>
        </w:rPr>
        <w:t>)</w:t>
      </w:r>
      <w:r w:rsidR="00441A33" w:rsidRPr="003E6DC2">
        <w:rPr>
          <w:color w:val="000000" w:themeColor="text1"/>
        </w:rPr>
        <w:t>，</w:t>
      </w:r>
      <w:r w:rsidR="007D3242" w:rsidRPr="003E6DC2">
        <w:rPr>
          <w:color w:val="000000" w:themeColor="text1"/>
        </w:rPr>
        <w:t>讓</w:t>
      </w:r>
      <w:r w:rsidR="00441A33" w:rsidRPr="003E6DC2">
        <w:rPr>
          <w:color w:val="000000" w:themeColor="text1"/>
        </w:rPr>
        <w:t>維護道路</w:t>
      </w:r>
      <w:r w:rsidR="005B0C17" w:rsidRPr="003E6DC2">
        <w:rPr>
          <w:color w:val="000000" w:themeColor="text1"/>
        </w:rPr>
        <w:t>的經費</w:t>
      </w:r>
      <w:r w:rsidR="003A04D4" w:rsidRPr="003E6DC2">
        <w:rPr>
          <w:rFonts w:hint="eastAsia"/>
          <w:color w:val="000000" w:themeColor="text1"/>
        </w:rPr>
        <w:t>運用得</w:t>
      </w:r>
      <w:r w:rsidR="007D3242" w:rsidRPr="003E6DC2">
        <w:rPr>
          <w:color w:val="000000" w:themeColor="text1"/>
        </w:rPr>
        <w:t>更</w:t>
      </w:r>
      <w:r w:rsidR="003A04D4" w:rsidRPr="003E6DC2">
        <w:rPr>
          <w:rFonts w:hint="eastAsia"/>
          <w:color w:val="000000" w:themeColor="text1"/>
        </w:rPr>
        <w:t>加妥適</w:t>
      </w:r>
      <w:r w:rsidR="005B0C17" w:rsidRPr="003E6DC2">
        <w:rPr>
          <w:color w:val="000000" w:themeColor="text1"/>
        </w:rPr>
        <w:t>，</w:t>
      </w:r>
      <w:r w:rsidR="00441A33" w:rsidRPr="003E6DC2">
        <w:rPr>
          <w:color w:val="000000" w:themeColor="text1"/>
        </w:rPr>
        <w:t>降低</w:t>
      </w:r>
      <w:r w:rsidR="007D3242" w:rsidRPr="003E6DC2">
        <w:rPr>
          <w:color w:val="000000" w:themeColor="text1"/>
        </w:rPr>
        <w:t>道路</w:t>
      </w:r>
      <w:r w:rsidR="00441A33" w:rsidRPr="003E6DC2">
        <w:rPr>
          <w:color w:val="000000" w:themeColor="text1"/>
        </w:rPr>
        <w:t>巡查人員</w:t>
      </w:r>
      <w:r w:rsidR="006621B2" w:rsidRPr="003E6DC2">
        <w:rPr>
          <w:rFonts w:hint="eastAsia"/>
          <w:color w:val="000000" w:themeColor="text1"/>
        </w:rPr>
        <w:t>與廣大用路人在</w:t>
      </w:r>
      <w:r w:rsidR="003A04D4" w:rsidRPr="003E6DC2">
        <w:rPr>
          <w:rFonts w:hint="eastAsia"/>
          <w:color w:val="000000" w:themeColor="text1"/>
        </w:rPr>
        <w:t>用</w:t>
      </w:r>
      <w:r w:rsidR="006621B2" w:rsidRPr="003E6DC2">
        <w:rPr>
          <w:rFonts w:hint="eastAsia"/>
          <w:color w:val="000000" w:themeColor="text1"/>
        </w:rPr>
        <w:t>路</w:t>
      </w:r>
      <w:r w:rsidR="003A04D4" w:rsidRPr="003E6DC2">
        <w:rPr>
          <w:rFonts w:hint="eastAsia"/>
          <w:color w:val="000000" w:themeColor="text1"/>
        </w:rPr>
        <w:t>時</w:t>
      </w:r>
      <w:r w:rsidR="006621B2" w:rsidRPr="003E6DC2">
        <w:rPr>
          <w:rFonts w:hint="eastAsia"/>
          <w:color w:val="000000" w:themeColor="text1"/>
        </w:rPr>
        <w:t>的</w:t>
      </w:r>
      <w:r w:rsidR="005B0C17" w:rsidRPr="003E6DC2">
        <w:rPr>
          <w:color w:val="000000" w:themeColor="text1"/>
        </w:rPr>
        <w:t>風險</w:t>
      </w:r>
      <w:r w:rsidR="00441A33" w:rsidRPr="003E6DC2">
        <w:rPr>
          <w:color w:val="000000" w:themeColor="text1"/>
        </w:rPr>
        <w:t>，</w:t>
      </w:r>
      <w:r w:rsidR="00FE6E58" w:rsidRPr="003E6DC2">
        <w:rPr>
          <w:rFonts w:hint="eastAsia"/>
          <w:color w:val="000000" w:themeColor="text1"/>
        </w:rPr>
        <w:t>提</w:t>
      </w:r>
      <w:r w:rsidR="00441A33" w:rsidRPr="003E6DC2">
        <w:rPr>
          <w:color w:val="000000" w:themeColor="text1"/>
        </w:rPr>
        <w:t>升道路</w:t>
      </w:r>
      <w:r w:rsidR="006621B2" w:rsidRPr="003E6DC2">
        <w:rPr>
          <w:rFonts w:hint="eastAsia"/>
          <w:color w:val="000000" w:themeColor="text1"/>
        </w:rPr>
        <w:t>巡查及養</w:t>
      </w:r>
      <w:r w:rsidR="00441A33" w:rsidRPr="003E6DC2">
        <w:rPr>
          <w:color w:val="000000" w:themeColor="text1"/>
        </w:rPr>
        <w:t>護的效率</w:t>
      </w:r>
      <w:r w:rsidR="007D3242" w:rsidRPr="003E6DC2">
        <w:rPr>
          <w:color w:val="000000" w:themeColor="text1"/>
        </w:rPr>
        <w:t>，讓</w:t>
      </w:r>
      <w:r w:rsidR="008B476E" w:rsidRPr="003E6DC2">
        <w:rPr>
          <w:color w:val="000000" w:themeColor="text1"/>
        </w:rPr>
        <w:t>大</w:t>
      </w:r>
      <w:r w:rsidRPr="003E6DC2">
        <w:rPr>
          <w:color w:val="000000" w:themeColor="text1"/>
        </w:rPr>
        <w:t>臺</w:t>
      </w:r>
      <w:r w:rsidR="007D3242" w:rsidRPr="003E6DC2">
        <w:rPr>
          <w:color w:val="000000" w:themeColor="text1"/>
        </w:rPr>
        <w:t>南市用路人有安全的道路</w:t>
      </w:r>
      <w:r w:rsidR="003A04D4" w:rsidRPr="003E6DC2">
        <w:rPr>
          <w:color w:val="000000" w:themeColor="text1"/>
        </w:rPr>
        <w:t>，</w:t>
      </w:r>
      <w:r w:rsidR="003A04D4" w:rsidRPr="003E6DC2">
        <w:rPr>
          <w:rFonts w:hint="eastAsia"/>
          <w:color w:val="000000" w:themeColor="text1"/>
        </w:rPr>
        <w:t>即</w:t>
      </w:r>
      <w:r w:rsidR="0031683E" w:rsidRPr="003E6DC2">
        <w:rPr>
          <w:rFonts w:hint="eastAsia"/>
          <w:color w:val="000000" w:themeColor="text1"/>
        </w:rPr>
        <w:t>為建</w:t>
      </w:r>
      <w:r w:rsidR="006621B2" w:rsidRPr="003E6DC2">
        <w:rPr>
          <w:rFonts w:hint="eastAsia"/>
          <w:color w:val="000000" w:themeColor="text1"/>
        </w:rPr>
        <w:t>立</w:t>
      </w:r>
      <w:r w:rsidR="008B476E" w:rsidRPr="003E6DC2">
        <w:rPr>
          <w:color w:val="000000" w:themeColor="text1"/>
        </w:rPr>
        <w:t>本</w:t>
      </w:r>
      <w:r w:rsidR="006621B2" w:rsidRPr="003E6DC2">
        <w:rPr>
          <w:rFonts w:hint="eastAsia"/>
          <w:color w:val="000000" w:themeColor="text1"/>
        </w:rPr>
        <w:t>系統</w:t>
      </w:r>
      <w:r w:rsidR="0031683E" w:rsidRPr="003E6DC2">
        <w:rPr>
          <w:rFonts w:hint="eastAsia"/>
          <w:color w:val="000000" w:themeColor="text1"/>
        </w:rPr>
        <w:t>之</w:t>
      </w:r>
      <w:r w:rsidR="006621B2" w:rsidRPr="003E6DC2">
        <w:rPr>
          <w:rFonts w:hint="eastAsia"/>
          <w:color w:val="000000" w:themeColor="text1"/>
        </w:rPr>
        <w:t>目的</w:t>
      </w:r>
      <w:r w:rsidR="00441A33" w:rsidRPr="003E6DC2">
        <w:rPr>
          <w:color w:val="000000" w:themeColor="text1"/>
        </w:rPr>
        <w:t>。</w:t>
      </w:r>
    </w:p>
    <w:p w14:paraId="079CB2EE" w14:textId="5FE6DB03" w:rsidR="000255F3" w:rsidRPr="003E6DC2" w:rsidRDefault="00441A33" w:rsidP="00276CF2">
      <w:pPr>
        <w:pStyle w:val="3"/>
        <w:spacing w:before="240" w:after="120"/>
        <w:ind w:left="280" w:right="280" w:hanging="280"/>
        <w:rPr>
          <w:rFonts w:cstheme="majorBidi"/>
          <w:b/>
          <w:color w:val="000000" w:themeColor="text1"/>
        </w:rPr>
      </w:pPr>
      <w:bookmarkStart w:id="1085" w:name="_Toc85790486"/>
      <w:r w:rsidRPr="003E6DC2">
        <w:rPr>
          <w:rFonts w:hint="eastAsia"/>
          <w:color w:val="000000" w:themeColor="text1"/>
        </w:rPr>
        <w:t>計畫目標</w:t>
      </w:r>
      <w:bookmarkEnd w:id="1085"/>
    </w:p>
    <w:p w14:paraId="64C6D2D9" w14:textId="1F46E234" w:rsidR="004A69EA" w:rsidRPr="003E6DC2" w:rsidRDefault="004A69EA" w:rsidP="00D46ACC">
      <w:pPr>
        <w:pStyle w:val="13"/>
        <w:rPr>
          <w:rFonts w:hint="eastAsia"/>
          <w:color w:val="000000" w:themeColor="text1"/>
        </w:rPr>
      </w:pPr>
      <w:r w:rsidRPr="003E6DC2">
        <w:rPr>
          <w:color w:val="000000" w:themeColor="text1"/>
        </w:rPr>
        <w:t>本案</w:t>
      </w:r>
      <w:r w:rsidR="006621B2" w:rsidRPr="003E6DC2">
        <w:rPr>
          <w:color w:val="000000" w:themeColor="text1"/>
        </w:rPr>
        <w:t>規劃</w:t>
      </w:r>
      <w:r w:rsidRPr="003E6DC2">
        <w:rPr>
          <w:color w:val="000000" w:themeColor="text1"/>
        </w:rPr>
        <w:t>以</w:t>
      </w:r>
      <w:r w:rsidR="00867D44" w:rsidRPr="003E6DC2">
        <w:rPr>
          <w:rFonts w:hint="eastAsia"/>
          <w:color w:val="000000" w:themeColor="text1"/>
        </w:rPr>
        <w:t>270</w:t>
      </w:r>
      <w:r w:rsidR="00867D44" w:rsidRPr="003E6DC2">
        <w:rPr>
          <w:rFonts w:hint="eastAsia"/>
          <w:color w:val="000000" w:themeColor="text1"/>
        </w:rPr>
        <w:t>個日曆天</w:t>
      </w:r>
      <w:r w:rsidRPr="003E6DC2">
        <w:rPr>
          <w:color w:val="000000" w:themeColor="text1"/>
        </w:rPr>
        <w:t>建置及</w:t>
      </w:r>
      <w:r w:rsidR="006621B2" w:rsidRPr="003E6DC2">
        <w:rPr>
          <w:rFonts w:hint="eastAsia"/>
          <w:color w:val="000000" w:themeColor="text1"/>
        </w:rPr>
        <w:t>施</w:t>
      </w:r>
      <w:r w:rsidRPr="003E6DC2">
        <w:rPr>
          <w:color w:val="000000" w:themeColor="text1"/>
        </w:rPr>
        <w:t>行</w:t>
      </w:r>
      <w:r w:rsidRPr="003E6DC2">
        <w:rPr>
          <w:rFonts w:hint="eastAsia"/>
          <w:color w:val="000000" w:themeColor="text1"/>
        </w:rPr>
        <w:t>，以</w:t>
      </w:r>
      <w:r w:rsidRPr="003E6DC2">
        <w:rPr>
          <w:color w:val="000000" w:themeColor="text1"/>
        </w:rPr>
        <w:t>「</w:t>
      </w:r>
      <w:r w:rsidRPr="003E6DC2">
        <w:rPr>
          <w:b/>
          <w:color w:val="000000" w:themeColor="text1"/>
        </w:rPr>
        <w:t>科技</w:t>
      </w:r>
      <w:r w:rsidR="004F5B10" w:rsidRPr="003E6DC2">
        <w:rPr>
          <w:rFonts w:hint="eastAsia"/>
          <w:b/>
          <w:color w:val="000000" w:themeColor="text1"/>
        </w:rPr>
        <w:t>化</w:t>
      </w:r>
      <w:r w:rsidRPr="003E6DC2">
        <w:rPr>
          <w:color w:val="000000" w:themeColor="text1"/>
        </w:rPr>
        <w:t>」</w:t>
      </w:r>
      <w:r w:rsidRPr="003E6DC2">
        <w:rPr>
          <w:rFonts w:hint="eastAsia"/>
          <w:color w:val="000000" w:themeColor="text1"/>
        </w:rPr>
        <w:t>、</w:t>
      </w:r>
      <w:r w:rsidRPr="003E6DC2">
        <w:rPr>
          <w:color w:val="000000" w:themeColor="text1"/>
        </w:rPr>
        <w:t>「</w:t>
      </w:r>
      <w:r w:rsidRPr="003E6DC2">
        <w:rPr>
          <w:b/>
          <w:color w:val="000000" w:themeColor="text1"/>
        </w:rPr>
        <w:t>智能</w:t>
      </w:r>
      <w:r w:rsidR="004F5B10" w:rsidRPr="003E6DC2">
        <w:rPr>
          <w:rFonts w:hint="eastAsia"/>
          <w:b/>
          <w:color w:val="000000" w:themeColor="text1"/>
        </w:rPr>
        <w:t>化</w:t>
      </w:r>
      <w:r w:rsidRPr="003E6DC2">
        <w:rPr>
          <w:color w:val="000000" w:themeColor="text1"/>
        </w:rPr>
        <w:t>」</w:t>
      </w:r>
      <w:r w:rsidRPr="003E6DC2">
        <w:rPr>
          <w:rFonts w:hint="eastAsia"/>
          <w:color w:val="000000" w:themeColor="text1"/>
        </w:rPr>
        <w:t>、</w:t>
      </w:r>
      <w:r w:rsidRPr="003E6DC2">
        <w:rPr>
          <w:color w:val="000000" w:themeColor="text1"/>
        </w:rPr>
        <w:t>「</w:t>
      </w:r>
      <w:r w:rsidRPr="003E6DC2">
        <w:rPr>
          <w:b/>
          <w:color w:val="000000" w:themeColor="text1"/>
        </w:rPr>
        <w:t>效率</w:t>
      </w:r>
      <w:r w:rsidR="004F5B10" w:rsidRPr="003E6DC2">
        <w:rPr>
          <w:rFonts w:hint="eastAsia"/>
          <w:b/>
          <w:color w:val="000000" w:themeColor="text1"/>
        </w:rPr>
        <w:t>化</w:t>
      </w:r>
      <w:r w:rsidRPr="003E6DC2">
        <w:rPr>
          <w:color w:val="000000" w:themeColor="text1"/>
        </w:rPr>
        <w:t>」</w:t>
      </w:r>
      <w:r w:rsidR="00514E4E" w:rsidRPr="003E6DC2">
        <w:rPr>
          <w:color w:val="000000" w:themeColor="text1"/>
        </w:rPr>
        <w:t>及「</w:t>
      </w:r>
      <w:r w:rsidR="00514E4E" w:rsidRPr="003E6DC2">
        <w:rPr>
          <w:b/>
          <w:color w:val="000000" w:themeColor="text1"/>
        </w:rPr>
        <w:t>數位化</w:t>
      </w:r>
      <w:r w:rsidR="00514E4E" w:rsidRPr="003E6DC2">
        <w:rPr>
          <w:color w:val="000000" w:themeColor="text1"/>
        </w:rPr>
        <w:t>」四大要點為</w:t>
      </w:r>
      <w:r w:rsidR="006621B2" w:rsidRPr="003E6DC2">
        <w:rPr>
          <w:rFonts w:hint="eastAsia"/>
          <w:color w:val="000000" w:themeColor="text1"/>
        </w:rPr>
        <w:t>本</w:t>
      </w:r>
      <w:r w:rsidR="00514E4E" w:rsidRPr="003E6DC2">
        <w:rPr>
          <w:color w:val="000000" w:themeColor="text1"/>
        </w:rPr>
        <w:t>案總目標</w:t>
      </w:r>
      <w:r w:rsidR="006621B2" w:rsidRPr="003E6DC2">
        <w:rPr>
          <w:rFonts w:hint="eastAsia"/>
          <w:color w:val="000000" w:themeColor="text1"/>
        </w:rPr>
        <w:t>，</w:t>
      </w:r>
      <w:r w:rsidR="00514E4E" w:rsidRPr="003E6DC2">
        <w:rPr>
          <w:color w:val="000000" w:themeColor="text1"/>
        </w:rPr>
        <w:t>進行後續系統建置</w:t>
      </w:r>
      <w:r w:rsidR="006621B2" w:rsidRPr="003E6DC2">
        <w:rPr>
          <w:rFonts w:hint="eastAsia"/>
          <w:color w:val="000000" w:themeColor="text1"/>
        </w:rPr>
        <w:t>與實地道路巡查</w:t>
      </w:r>
      <w:r w:rsidRPr="003E6DC2">
        <w:rPr>
          <w:color w:val="000000" w:themeColor="text1"/>
        </w:rPr>
        <w:t>。</w:t>
      </w:r>
    </w:p>
    <w:p w14:paraId="0A20E00D" w14:textId="6D97709C" w:rsidR="003B3EFC" w:rsidRPr="003E6DC2" w:rsidRDefault="004A69EA">
      <w:pPr>
        <w:pStyle w:val="4"/>
        <w:numPr>
          <w:ilvl w:val="0"/>
          <w:numId w:val="327"/>
        </w:numPr>
        <w:rPr>
          <w:rFonts w:hint="eastAsia"/>
        </w:rPr>
        <w:pPrChange w:id="1086" w:author="User" w:date="2021-09-14T15:11:00Z">
          <w:pPr>
            <w:pStyle w:val="4"/>
            <w:numPr>
              <w:numId w:val="327"/>
            </w:numPr>
            <w:ind w:left="280" w:hanging="280"/>
          </w:pPr>
        </w:pPrChange>
      </w:pPr>
      <w:bookmarkStart w:id="1087" w:name="_Toc85790487"/>
      <w:r w:rsidRPr="003E6DC2">
        <w:t>道路巡查「科技」化</w:t>
      </w:r>
      <w:bookmarkEnd w:id="1087"/>
    </w:p>
    <w:p w14:paraId="1C8F2AD0" w14:textId="560B0323" w:rsidR="00487AEB" w:rsidRPr="003E6DC2" w:rsidRDefault="004A69EA" w:rsidP="00752D36">
      <w:pPr>
        <w:pStyle w:val="13"/>
        <w:rPr>
          <w:rFonts w:hint="eastAsia"/>
          <w:color w:val="000000" w:themeColor="text1"/>
          <w:bdr w:val="none" w:sz="0" w:space="0" w:color="auto"/>
        </w:rPr>
      </w:pPr>
      <w:r w:rsidRPr="003E6DC2">
        <w:rPr>
          <w:color w:val="000000" w:themeColor="text1"/>
          <w:bdr w:val="none" w:sz="0" w:space="0" w:color="auto"/>
        </w:rPr>
        <w:t>導入</w:t>
      </w:r>
      <w:r w:rsidRPr="003E6DC2">
        <w:rPr>
          <w:color w:val="000000" w:themeColor="text1"/>
          <w:bdr w:val="none" w:sz="0" w:space="0" w:color="auto"/>
        </w:rPr>
        <w:t>AI</w:t>
      </w:r>
      <w:r w:rsidRPr="003E6DC2">
        <w:rPr>
          <w:color w:val="000000" w:themeColor="text1"/>
          <w:bdr w:val="none" w:sz="0" w:space="0" w:color="auto"/>
        </w:rPr>
        <w:t>人工智能視覺辨識系統，將「科技道路巡查」及「傳統道路養護」</w:t>
      </w:r>
      <w:r w:rsidR="004F5B10" w:rsidRPr="003E6DC2">
        <w:rPr>
          <w:rFonts w:hint="eastAsia"/>
          <w:color w:val="000000" w:themeColor="text1"/>
          <w:bdr w:val="none" w:sz="0" w:space="0" w:color="auto"/>
        </w:rPr>
        <w:t>進行專業化</w:t>
      </w:r>
      <w:r w:rsidRPr="003E6DC2">
        <w:rPr>
          <w:color w:val="000000" w:themeColor="text1"/>
          <w:bdr w:val="none" w:sz="0" w:space="0" w:color="auto"/>
        </w:rPr>
        <w:t>分</w:t>
      </w:r>
      <w:r w:rsidR="004F5B10" w:rsidRPr="003E6DC2">
        <w:rPr>
          <w:rFonts w:hint="eastAsia"/>
          <w:color w:val="000000" w:themeColor="text1"/>
          <w:bdr w:val="none" w:sz="0" w:space="0" w:color="auto"/>
        </w:rPr>
        <w:t>工</w:t>
      </w:r>
      <w:r w:rsidRPr="003E6DC2">
        <w:rPr>
          <w:color w:val="000000" w:themeColor="text1"/>
          <w:bdr w:val="none" w:sz="0" w:space="0" w:color="auto"/>
        </w:rPr>
        <w:t>，</w:t>
      </w:r>
      <w:r w:rsidR="004F5B10" w:rsidRPr="003E6DC2">
        <w:rPr>
          <w:rFonts w:hint="eastAsia"/>
          <w:color w:val="000000" w:themeColor="text1"/>
          <w:bdr w:val="none" w:sz="0" w:space="0" w:color="auto"/>
        </w:rPr>
        <w:t>將</w:t>
      </w:r>
      <w:r w:rsidRPr="003E6DC2">
        <w:rPr>
          <w:color w:val="000000" w:themeColor="text1"/>
          <w:bdr w:val="none" w:sz="0" w:space="0" w:color="auto"/>
        </w:rPr>
        <w:t>科技技術展現</w:t>
      </w:r>
      <w:r w:rsidR="006621B2" w:rsidRPr="003E6DC2">
        <w:rPr>
          <w:color w:val="000000" w:themeColor="text1"/>
          <w:bdr w:val="none" w:sz="0" w:space="0" w:color="auto"/>
        </w:rPr>
        <w:t>於</w:t>
      </w:r>
      <w:r w:rsidR="004F5B10" w:rsidRPr="003E6DC2">
        <w:rPr>
          <w:color w:val="000000" w:themeColor="text1"/>
          <w:bdr w:val="none" w:sz="0" w:space="0" w:color="auto"/>
        </w:rPr>
        <w:t>道路缺失自動化辨識，</w:t>
      </w:r>
      <w:r w:rsidR="004F5B10" w:rsidRPr="003E6DC2">
        <w:rPr>
          <w:rFonts w:hint="eastAsia"/>
          <w:color w:val="000000" w:themeColor="text1"/>
          <w:bdr w:val="none" w:sz="0" w:space="0" w:color="auto"/>
        </w:rPr>
        <w:t>同時</w:t>
      </w:r>
      <w:r w:rsidRPr="003E6DC2">
        <w:rPr>
          <w:color w:val="000000" w:themeColor="text1"/>
          <w:bdr w:val="none" w:sz="0" w:space="0" w:color="auto"/>
        </w:rPr>
        <w:t>提昇道路巡查效率與準確度。</w:t>
      </w:r>
    </w:p>
    <w:p w14:paraId="08F6028D" w14:textId="65C80269" w:rsidR="003B3EFC" w:rsidRPr="003E6DC2" w:rsidRDefault="004A69EA">
      <w:pPr>
        <w:pStyle w:val="4"/>
        <w:numPr>
          <w:ilvl w:val="0"/>
          <w:numId w:val="493"/>
        </w:numPr>
        <w:rPr>
          <w:rFonts w:hint="eastAsia"/>
        </w:rPr>
        <w:pPrChange w:id="1088" w:author="User" w:date="2021-09-14T15:11:00Z">
          <w:pPr>
            <w:pStyle w:val="4"/>
            <w:ind w:left="280" w:hanging="280"/>
          </w:pPr>
        </w:pPrChange>
      </w:pPr>
      <w:bookmarkStart w:id="1089" w:name="_Toc85790488"/>
      <w:r w:rsidRPr="003E6DC2">
        <w:rPr>
          <w:rFonts w:hint="eastAsia"/>
        </w:rPr>
        <w:lastRenderedPageBreak/>
        <w:t>缺陷地理資訊「智能」化</w:t>
      </w:r>
      <w:bookmarkEnd w:id="1089"/>
    </w:p>
    <w:p w14:paraId="56FB3B9B" w14:textId="5BF667E2" w:rsidR="00CE4BA7" w:rsidRPr="003E6DC2" w:rsidRDefault="004A69EA" w:rsidP="00D46ACC">
      <w:pPr>
        <w:pStyle w:val="13"/>
        <w:rPr>
          <w:rFonts w:hint="eastAsia"/>
          <w:color w:val="000000" w:themeColor="text1"/>
        </w:rPr>
      </w:pPr>
      <w:r w:rsidRPr="003E6DC2">
        <w:rPr>
          <w:rFonts w:hint="eastAsia"/>
          <w:color w:val="000000" w:themeColor="text1"/>
        </w:rPr>
        <w:t>結合前端</w:t>
      </w:r>
      <w:r w:rsidRPr="003E6DC2">
        <w:rPr>
          <w:color w:val="000000" w:themeColor="text1"/>
        </w:rPr>
        <w:t>AI</w:t>
      </w:r>
      <w:r w:rsidRPr="003E6DC2">
        <w:rPr>
          <w:rFonts w:hint="eastAsia"/>
          <w:color w:val="000000" w:themeColor="text1"/>
        </w:rPr>
        <w:t>智能視覺辨識系統自</w:t>
      </w:r>
      <w:r w:rsidRPr="003E6DC2">
        <w:rPr>
          <w:color w:val="000000" w:themeColor="text1"/>
        </w:rPr>
        <w:t>動判斷</w:t>
      </w:r>
      <w:r w:rsidR="00845A24" w:rsidRPr="003E6DC2">
        <w:rPr>
          <w:rFonts w:hint="eastAsia"/>
          <w:color w:val="000000" w:themeColor="text1"/>
        </w:rPr>
        <w:t>功能</w:t>
      </w:r>
      <w:r w:rsidRPr="003E6DC2">
        <w:rPr>
          <w:rFonts w:hint="eastAsia"/>
          <w:color w:val="000000" w:themeColor="text1"/>
        </w:rPr>
        <w:t>及</w:t>
      </w:r>
      <w:r w:rsidR="006621B2" w:rsidRPr="003E6DC2">
        <w:rPr>
          <w:rFonts w:hint="eastAsia"/>
          <w:color w:val="000000" w:themeColor="text1"/>
        </w:rPr>
        <w:t>後台</w:t>
      </w:r>
      <w:r w:rsidRPr="003E6DC2">
        <w:rPr>
          <w:rFonts w:hint="eastAsia"/>
          <w:color w:val="000000" w:themeColor="text1"/>
        </w:rPr>
        <w:t>GIS</w:t>
      </w:r>
      <w:r w:rsidRPr="003E6DC2">
        <w:rPr>
          <w:rFonts w:hint="eastAsia"/>
          <w:color w:val="000000" w:themeColor="text1"/>
        </w:rPr>
        <w:t>地理圖資</w:t>
      </w:r>
      <w:r w:rsidRPr="003E6DC2">
        <w:rPr>
          <w:color w:val="000000" w:themeColor="text1"/>
        </w:rPr>
        <w:t>，</w:t>
      </w:r>
      <w:r w:rsidR="00845A24" w:rsidRPr="003E6DC2">
        <w:rPr>
          <w:rFonts w:hint="eastAsia"/>
          <w:color w:val="000000" w:themeColor="text1"/>
        </w:rPr>
        <w:t>進行</w:t>
      </w:r>
      <w:r w:rsidRPr="003E6DC2">
        <w:rPr>
          <w:rFonts w:hint="eastAsia"/>
          <w:color w:val="000000" w:themeColor="text1"/>
        </w:rPr>
        <w:t>影像蒐集後，立即透由</w:t>
      </w:r>
      <w:r w:rsidR="006621B2" w:rsidRPr="003E6DC2">
        <w:rPr>
          <w:color w:val="000000" w:themeColor="text1"/>
        </w:rPr>
        <w:t>4G/5G</w:t>
      </w:r>
      <w:r w:rsidRPr="003E6DC2">
        <w:rPr>
          <w:rFonts w:hint="eastAsia"/>
          <w:color w:val="000000" w:themeColor="text1"/>
        </w:rPr>
        <w:t>無線網路傳輸，</w:t>
      </w:r>
      <w:r w:rsidR="006621B2" w:rsidRPr="003E6DC2">
        <w:rPr>
          <w:rFonts w:hint="eastAsia"/>
          <w:color w:val="000000" w:themeColor="text1"/>
        </w:rPr>
        <w:t>再</w:t>
      </w:r>
      <w:r w:rsidRPr="003E6DC2">
        <w:rPr>
          <w:rFonts w:hint="eastAsia"/>
          <w:color w:val="000000" w:themeColor="text1"/>
        </w:rPr>
        <w:t>於後端雲端伺服器二次驗證，</w:t>
      </w:r>
      <w:r w:rsidR="006621B2" w:rsidRPr="003E6DC2">
        <w:rPr>
          <w:rFonts w:hint="eastAsia"/>
          <w:color w:val="000000" w:themeColor="text1"/>
        </w:rPr>
        <w:t>同時與內政部資訊中心</w:t>
      </w:r>
      <w:r w:rsidR="006621B2" w:rsidRPr="003E6DC2">
        <w:rPr>
          <w:rFonts w:hint="eastAsia"/>
          <w:color w:val="000000" w:themeColor="text1"/>
        </w:rPr>
        <w:t>TGOS</w:t>
      </w:r>
      <w:r w:rsidR="00C57A8F" w:rsidRPr="003E6DC2">
        <w:rPr>
          <w:rFonts w:hint="eastAsia"/>
          <w:color w:val="000000" w:themeColor="text1"/>
        </w:rPr>
        <w:t xml:space="preserve"> API</w:t>
      </w:r>
      <w:r w:rsidR="006621B2" w:rsidRPr="003E6DC2">
        <w:rPr>
          <w:rFonts w:hint="eastAsia"/>
          <w:color w:val="000000" w:themeColor="text1"/>
        </w:rPr>
        <w:t>連結，取得路面缺陷地址，</w:t>
      </w:r>
      <w:r w:rsidRPr="003E6DC2">
        <w:rPr>
          <w:rFonts w:hint="eastAsia"/>
          <w:color w:val="000000" w:themeColor="text1"/>
        </w:rPr>
        <w:t>儲存相關資訊於資料庫，便於後續發展統計分析報表及部門資源分享。</w:t>
      </w:r>
    </w:p>
    <w:p w14:paraId="34B92815" w14:textId="45116C02" w:rsidR="003B3EFC" w:rsidRPr="003E6DC2" w:rsidRDefault="004A69EA">
      <w:pPr>
        <w:pStyle w:val="4"/>
        <w:rPr>
          <w:rFonts w:hint="eastAsia"/>
        </w:rPr>
        <w:pPrChange w:id="1090" w:author="User" w:date="2021-09-14T15:11:00Z">
          <w:pPr>
            <w:pStyle w:val="4"/>
            <w:ind w:left="280" w:hanging="280"/>
          </w:pPr>
        </w:pPrChange>
      </w:pPr>
      <w:bookmarkStart w:id="1091" w:name="_Toc85790489"/>
      <w:r w:rsidRPr="003E6DC2">
        <w:rPr>
          <w:rFonts w:hint="eastAsia"/>
        </w:rPr>
        <w:t>道路養護「效率」化</w:t>
      </w:r>
      <w:bookmarkEnd w:id="1091"/>
    </w:p>
    <w:p w14:paraId="5FEB056A" w14:textId="302C8CB9" w:rsidR="004A69EA" w:rsidRPr="003E6DC2" w:rsidRDefault="004A69EA" w:rsidP="00D46ACC">
      <w:pPr>
        <w:pStyle w:val="13"/>
        <w:rPr>
          <w:rFonts w:hint="eastAsia"/>
          <w:color w:val="000000" w:themeColor="text1"/>
        </w:rPr>
      </w:pPr>
      <w:r w:rsidRPr="003E6DC2">
        <w:rPr>
          <w:rFonts w:hint="eastAsia"/>
          <w:color w:val="000000" w:themeColor="text1"/>
        </w:rPr>
        <w:t>運用</w:t>
      </w:r>
      <w:r w:rsidRPr="003E6DC2">
        <w:rPr>
          <w:color w:val="000000" w:themeColor="text1"/>
        </w:rPr>
        <w:t>4G/5G</w:t>
      </w:r>
      <w:r w:rsidRPr="003E6DC2">
        <w:rPr>
          <w:rFonts w:hint="eastAsia"/>
          <w:color w:val="000000" w:themeColor="text1"/>
        </w:rPr>
        <w:t>無線網路技術，回傳</w:t>
      </w:r>
      <w:r w:rsidR="00845A24" w:rsidRPr="003E6DC2">
        <w:rPr>
          <w:rFonts w:hint="eastAsia"/>
          <w:color w:val="000000" w:themeColor="text1"/>
        </w:rPr>
        <w:t>影像</w:t>
      </w:r>
      <w:r w:rsidRPr="003E6DC2">
        <w:rPr>
          <w:rFonts w:hint="eastAsia"/>
          <w:color w:val="000000" w:themeColor="text1"/>
        </w:rPr>
        <w:t>並經由驗證後，</w:t>
      </w:r>
      <w:r w:rsidRPr="003E6DC2">
        <w:rPr>
          <w:rFonts w:ascii="新細明體" w:hAnsi="新細明體" w:cs="新細明體"/>
          <w:color w:val="000000" w:themeColor="text1"/>
          <w:szCs w:val="27"/>
          <w:bdr w:val="none" w:sz="0" w:space="0" w:color="auto"/>
          <w:rPrChange w:id="1092" w:author="jackson" w:date="2021-06-14T10:55:00Z">
            <w:rPr>
              <w:rFonts w:ascii="新細明體" w:hAnsi="新細明體" w:cs="新細明體"/>
              <w:b/>
              <w:color w:val="FF0000"/>
              <w:szCs w:val="27"/>
              <w:bdr w:val="none" w:sz="0" w:space="0" w:color="auto"/>
            </w:rPr>
          </w:rPrChange>
        </w:rPr>
        <w:t>確認道路缺陷地點、位置、種類及大小</w:t>
      </w:r>
      <w:r w:rsidRPr="003E6DC2">
        <w:rPr>
          <w:rFonts w:hint="eastAsia"/>
          <w:color w:val="000000" w:themeColor="text1"/>
        </w:rPr>
        <w:t>後，經由即時通訊軟體通知各路段養護承辦人員即時派工，即時養護，以維護用路人的安全。</w:t>
      </w:r>
    </w:p>
    <w:p w14:paraId="46B1E8AA" w14:textId="486957DA" w:rsidR="003B3EFC" w:rsidRPr="003E6DC2" w:rsidRDefault="00514E4E">
      <w:pPr>
        <w:pStyle w:val="4"/>
        <w:rPr>
          <w:rFonts w:hint="eastAsia"/>
        </w:rPr>
        <w:pPrChange w:id="1093" w:author="User" w:date="2021-09-14T15:11:00Z">
          <w:pPr>
            <w:pStyle w:val="4"/>
            <w:ind w:left="280" w:hanging="280"/>
          </w:pPr>
        </w:pPrChange>
      </w:pPr>
      <w:bookmarkStart w:id="1094" w:name="_Toc85790490"/>
      <w:r w:rsidRPr="003E6DC2">
        <w:t>巡查成果資料「數位化」</w:t>
      </w:r>
      <w:bookmarkEnd w:id="1094"/>
    </w:p>
    <w:p w14:paraId="084B4C4A" w14:textId="64CF7644" w:rsidR="00514E4E" w:rsidRPr="00517224" w:rsidRDefault="00514E4E">
      <w:pPr>
        <w:pStyle w:val="13"/>
        <w:rPr>
          <w:ins w:id="1095" w:author="jackson" w:date="2021-06-14T11:36:00Z"/>
          <w:rFonts w:hint="eastAsia"/>
          <w:color w:val="000000" w:themeColor="text1"/>
        </w:rPr>
      </w:pPr>
      <w:r w:rsidRPr="00517224">
        <w:rPr>
          <w:rPrChange w:id="1096" w:author="User" w:date="2021-09-12T15:14:00Z">
            <w:rPr>
              <w:rStyle w:val="14"/>
              <w:color w:val="000000" w:themeColor="text1"/>
            </w:rPr>
          </w:rPrChange>
        </w:rPr>
        <w:t>將</w:t>
      </w:r>
      <w:r w:rsidRPr="00517224">
        <w:rPr>
          <w:rFonts w:hint="cs"/>
          <w:rPrChange w:id="1097" w:author="User" w:date="2021-09-12T15:14:00Z">
            <w:rPr>
              <w:rStyle w:val="14"/>
              <w:rFonts w:hint="cs"/>
              <w:color w:val="000000" w:themeColor="text1"/>
            </w:rPr>
          </w:rPrChange>
        </w:rPr>
        <w:t>車</w:t>
      </w:r>
      <w:r w:rsidRPr="00517224">
        <w:rPr>
          <w:rFonts w:hint="eastAsia"/>
          <w:rPrChange w:id="1098" w:author="User" w:date="2021-09-12T15:14:00Z">
            <w:rPr>
              <w:rStyle w:val="14"/>
              <w:rFonts w:hint="eastAsia"/>
              <w:color w:val="000000" w:themeColor="text1"/>
            </w:rPr>
          </w:rPrChange>
        </w:rPr>
        <w:t>輛巡查成果</w:t>
      </w:r>
      <w:r w:rsidR="00991096" w:rsidRPr="00517224">
        <w:rPr>
          <w:rFonts w:hint="eastAsia"/>
          <w:rPrChange w:id="1099" w:author="User" w:date="2021-09-12T15:14:00Z">
            <w:rPr>
              <w:rStyle w:val="14"/>
              <w:rFonts w:hint="eastAsia"/>
              <w:color w:val="000000" w:themeColor="text1"/>
            </w:rPr>
          </w:rPrChange>
        </w:rPr>
        <w:t>，不論是缺陷照片或是缺陷地址等</w:t>
      </w:r>
      <w:r w:rsidR="00176D59" w:rsidRPr="00517224">
        <w:rPr>
          <w:rFonts w:hint="eastAsia"/>
          <w:rPrChange w:id="1100" w:author="User" w:date="2021-09-12T15:14:00Z">
            <w:rPr>
              <w:rStyle w:val="14"/>
              <w:rFonts w:hint="eastAsia"/>
              <w:color w:val="000000" w:themeColor="text1"/>
            </w:rPr>
          </w:rPrChange>
        </w:rPr>
        <w:t>資</w:t>
      </w:r>
      <w:r w:rsidR="00991096" w:rsidRPr="00517224">
        <w:rPr>
          <w:rFonts w:hint="eastAsia"/>
          <w:rPrChange w:id="1101" w:author="User" w:date="2021-09-12T15:14:00Z">
            <w:rPr>
              <w:rStyle w:val="14"/>
              <w:rFonts w:hint="eastAsia"/>
              <w:color w:val="000000" w:themeColor="text1"/>
            </w:rPr>
          </w:rPrChange>
        </w:rPr>
        <w:t>訊，透過後台高速且大</w:t>
      </w:r>
      <w:ins w:id="1102" w:author="Jackson Wang" w:date="2021-09-14T16:37:00Z">
        <w:r w:rsidR="0080058E">
          <w:rPr>
            <w:rFonts w:hint="eastAsia"/>
          </w:rPr>
          <w:t>(</w:t>
        </w:r>
      </w:ins>
      <w:ins w:id="1103" w:author="Jackson Wang" w:date="2021-09-14T16:36:00Z">
        <w:r w:rsidR="0080058E">
          <w:rPr>
            <w:rFonts w:hint="eastAsia"/>
          </w:rPr>
          <w:t>如</w:t>
        </w:r>
      </w:ins>
      <w:ins w:id="1104" w:author="User" w:date="2021-09-12T15:07:00Z">
        <w:r w:rsidR="00517224" w:rsidRPr="00F64344">
          <w:rPr>
            <w:rFonts w:hint="eastAsia"/>
            <w:color w:val="000000" w:themeColor="text1"/>
            <w:rPrChange w:id="1105" w:author="Jackson Wang" w:date="2021-09-14T16:03:00Z">
              <w:rPr>
                <w:rFonts w:hint="eastAsia"/>
              </w:rPr>
            </w:rPrChange>
          </w:rPr>
          <w:t>圖</w:t>
        </w:r>
      </w:ins>
      <w:ins w:id="1106" w:author="Jackson Wang" w:date="2021-09-14T16:03:00Z">
        <w:r w:rsidR="00F64344" w:rsidRPr="00F64344">
          <w:rPr>
            <w:rFonts w:hint="eastAsia"/>
            <w:color w:val="000000" w:themeColor="text1"/>
            <w:rPrChange w:id="1107" w:author="Jackson Wang" w:date="2021-09-14T16:03:00Z">
              <w:rPr>
                <w:rFonts w:hint="eastAsia"/>
                <w:color w:val="000000" w:themeColor="text1"/>
                <w:highlight w:val="yellow"/>
              </w:rPr>
            </w:rPrChange>
          </w:rPr>
          <w:t>一</w:t>
        </w:r>
      </w:ins>
      <w:ins w:id="1108" w:author="Jackson Wang" w:date="2021-09-14T16:37:00Z">
        <w:r w:rsidR="0080058E">
          <w:rPr>
            <w:rFonts w:hint="eastAsia"/>
            <w:color w:val="000000" w:themeColor="text1"/>
          </w:rPr>
          <w:t>)</w:t>
        </w:r>
      </w:ins>
      <w:ins w:id="1109" w:author="User" w:date="2021-09-12T15:23:00Z">
        <w:del w:id="1110" w:author="Jackson Wang" w:date="2021-09-14T16:03:00Z">
          <w:r w:rsidR="00F00A0F" w:rsidRPr="00F64344" w:rsidDel="00F64344">
            <w:rPr>
              <w:rFonts w:hint="eastAsia"/>
              <w:color w:val="000000" w:themeColor="text1"/>
              <w:rPrChange w:id="1111" w:author="Jackson Wang" w:date="2021-09-14T16:03:00Z">
                <w:rPr>
                  <w:rFonts w:hint="eastAsia"/>
                  <w:color w:val="000000" w:themeColor="text1"/>
                  <w:highlight w:val="yellow"/>
                </w:rPr>
              </w:rPrChange>
            </w:rPr>
            <w:delText>X</w:delText>
          </w:r>
        </w:del>
      </w:ins>
      <w:ins w:id="1112" w:author="User" w:date="2021-09-12T15:07:00Z">
        <w:r w:rsidR="00517224" w:rsidRPr="00F64344">
          <w:rPr>
            <w:rFonts w:hint="eastAsia"/>
            <w:color w:val="000000" w:themeColor="text1"/>
            <w:rPrChange w:id="1113" w:author="Jackson Wang" w:date="2021-09-14T16:03:00Z">
              <w:rPr>
                <w:rFonts w:hint="eastAsia"/>
              </w:rPr>
            </w:rPrChange>
          </w:rPr>
          <w:t>：</w:t>
        </w:r>
      </w:ins>
      <w:r w:rsidR="00991096" w:rsidRPr="00517224">
        <w:rPr>
          <w:rFonts w:hint="eastAsia"/>
          <w:rPrChange w:id="1114" w:author="User" w:date="2021-09-12T15:14:00Z">
            <w:rPr>
              <w:rStyle w:val="14"/>
              <w:rFonts w:hint="eastAsia"/>
              <w:color w:val="000000" w:themeColor="text1"/>
            </w:rPr>
          </w:rPrChange>
        </w:rPr>
        <w:t>容量儲存裝置，</w:t>
      </w:r>
      <w:r w:rsidR="00845A24" w:rsidRPr="00517224">
        <w:rPr>
          <w:rPrChange w:id="1115" w:author="User" w:date="2021-09-12T15:14:00Z">
            <w:rPr>
              <w:rStyle w:val="14"/>
              <w:color w:val="000000" w:themeColor="text1"/>
            </w:rPr>
          </w:rPrChange>
        </w:rPr>
        <w:t>以電腦</w:t>
      </w:r>
      <w:r w:rsidR="00845A24" w:rsidRPr="00517224">
        <w:rPr>
          <w:rFonts w:hint="cs"/>
          <w:rPrChange w:id="1116" w:author="User" w:date="2021-09-12T15:14:00Z">
            <w:rPr>
              <w:rStyle w:val="14"/>
              <w:rFonts w:hint="cs"/>
              <w:color w:val="000000" w:themeColor="text1"/>
            </w:rPr>
          </w:rPrChange>
        </w:rPr>
        <w:t>數</w:t>
      </w:r>
      <w:r w:rsidR="00845A24" w:rsidRPr="00517224">
        <w:rPr>
          <w:rFonts w:hint="eastAsia"/>
          <w:rPrChange w:id="1117" w:author="User" w:date="2021-09-12T15:14:00Z">
            <w:rPr>
              <w:rStyle w:val="14"/>
              <w:rFonts w:hint="eastAsia"/>
              <w:color w:val="000000" w:themeColor="text1"/>
            </w:rPr>
          </w:rPrChange>
        </w:rPr>
        <w:t>位化方式存儲</w:t>
      </w:r>
      <w:r w:rsidR="00991096" w:rsidRPr="00517224">
        <w:rPr>
          <w:rFonts w:hint="cs"/>
          <w:rPrChange w:id="1118" w:author="User" w:date="2021-09-12T15:14:00Z">
            <w:rPr>
              <w:rStyle w:val="14"/>
              <w:rFonts w:hint="cs"/>
              <w:color w:val="000000" w:themeColor="text1"/>
            </w:rPr>
          </w:rPrChange>
        </w:rPr>
        <w:t>車</w:t>
      </w:r>
      <w:r w:rsidR="00991096" w:rsidRPr="00517224">
        <w:rPr>
          <w:rFonts w:hint="eastAsia"/>
          <w:rPrChange w:id="1119" w:author="User" w:date="2021-09-12T15:14:00Z">
            <w:rPr>
              <w:rStyle w:val="14"/>
              <w:rFonts w:hint="eastAsia"/>
              <w:color w:val="000000" w:themeColor="text1"/>
            </w:rPr>
          </w:rPrChange>
        </w:rPr>
        <w:t>輛巡查成果照片、日期、地址、</w:t>
      </w:r>
      <w:r w:rsidR="00991096" w:rsidRPr="00517224">
        <w:rPr>
          <w:rPrChange w:id="1120" w:author="User" w:date="2021-09-12T15:14:00Z">
            <w:rPr>
              <w:rStyle w:val="14"/>
              <w:color w:val="000000" w:themeColor="text1"/>
            </w:rPr>
          </w:rPrChange>
        </w:rPr>
        <w:t>GPS</w:t>
      </w:r>
      <w:r w:rsidR="00991096" w:rsidRPr="00517224">
        <w:rPr>
          <w:rPrChange w:id="1121" w:author="User" w:date="2021-09-12T15:14:00Z">
            <w:rPr>
              <w:rStyle w:val="14"/>
              <w:color w:val="000000" w:themeColor="text1"/>
            </w:rPr>
          </w:rPrChange>
        </w:rPr>
        <w:t>位置等相關資料，</w:t>
      </w:r>
      <w:r w:rsidR="00991096" w:rsidRPr="00517224">
        <w:rPr>
          <w:rFonts w:hint="eastAsia"/>
          <w:rPrChange w:id="1122" w:author="User" w:date="2021-09-12T15:14:00Z">
            <w:rPr>
              <w:rStyle w:val="14"/>
              <w:rFonts w:hint="eastAsia"/>
              <w:color w:val="000000" w:themeColor="text1"/>
            </w:rPr>
          </w:rPrChange>
        </w:rPr>
        <w:t>方便後續市府相關人員查詢及部門資源共享，以</w:t>
      </w:r>
      <w:r w:rsidR="00845A24" w:rsidRPr="00517224">
        <w:rPr>
          <w:rFonts w:hint="eastAsia"/>
          <w:rPrChange w:id="1123" w:author="User" w:date="2021-09-12T15:14:00Z">
            <w:rPr>
              <w:rStyle w:val="14"/>
              <w:rFonts w:hint="eastAsia"/>
              <w:color w:val="000000" w:themeColor="text1"/>
            </w:rPr>
          </w:rPrChange>
        </w:rPr>
        <w:t>利</w:t>
      </w:r>
      <w:r w:rsidR="00991096" w:rsidRPr="00517224">
        <w:rPr>
          <w:rFonts w:hint="eastAsia"/>
          <w:rPrChange w:id="1124" w:author="User" w:date="2021-09-12T15:14:00Z">
            <w:rPr>
              <w:rStyle w:val="14"/>
              <w:rFonts w:hint="eastAsia"/>
              <w:color w:val="000000" w:themeColor="text1"/>
            </w:rPr>
          </w:rPrChange>
        </w:rPr>
        <w:t>作為後續養工單位規劃與施工的參考依據</w:t>
      </w:r>
      <w:r w:rsidR="00FB42B9" w:rsidRPr="00517224">
        <w:rPr>
          <w:rFonts w:hint="eastAsia"/>
          <w:rPrChange w:id="1125" w:author="User" w:date="2021-09-12T15:14:00Z">
            <w:rPr>
              <w:rStyle w:val="14"/>
              <w:rFonts w:hint="eastAsia"/>
              <w:color w:val="000000" w:themeColor="text1"/>
            </w:rPr>
          </w:rPrChange>
        </w:rPr>
        <w:t>。</w:t>
      </w:r>
      <w:r w:rsidR="00C57A8F" w:rsidRPr="00517224">
        <w:rPr>
          <w:rFonts w:hint="eastAsia"/>
          <w:rPrChange w:id="1126" w:author="User" w:date="2021-09-12T15:14:00Z">
            <w:rPr>
              <w:rStyle w:val="14"/>
              <w:rFonts w:hint="eastAsia"/>
              <w:color w:val="000000" w:themeColor="text1"/>
            </w:rPr>
          </w:rPrChange>
        </w:rPr>
        <w:t>如下</w:t>
      </w:r>
      <w:del w:id="1127" w:author="User" w:date="2021-09-12T15:14:00Z">
        <w:r w:rsidR="00472384" w:rsidRPr="00517224" w:rsidDel="00517224">
          <w:rPr>
            <w:rPrChange w:id="1128" w:author="User" w:date="2021-09-12T15:14:00Z">
              <w:rPr>
                <w:rStyle w:val="14"/>
                <w:color w:val="000000" w:themeColor="text1"/>
              </w:rPr>
            </w:rPrChange>
          </w:rPr>
          <w:fldChar w:fldCharType="begin"/>
        </w:r>
        <w:r w:rsidR="00472384" w:rsidRPr="00517224" w:rsidDel="00517224">
          <w:rPr>
            <w:rPrChange w:id="1129" w:author="User" w:date="2021-09-12T15:14:00Z">
              <w:rPr>
                <w:rStyle w:val="14"/>
                <w:color w:val="000000" w:themeColor="text1"/>
              </w:rPr>
            </w:rPrChange>
          </w:rPr>
          <w:delInstrText xml:space="preserve"> REF _Ref79064929 \h </w:delInstrText>
        </w:r>
      </w:del>
      <w:r w:rsidR="00517224">
        <w:rPr>
          <w:rFonts w:hint="eastAsia"/>
        </w:rPr>
        <w:instrText xml:space="preserve"> \* MERGEFORMAT </w:instrText>
      </w:r>
      <w:del w:id="1130" w:author="User" w:date="2021-09-12T15:14:00Z">
        <w:r w:rsidR="00472384" w:rsidRPr="00517224" w:rsidDel="00517224">
          <w:rPr>
            <w:rPrChange w:id="1131" w:author="User" w:date="2021-09-12T15:14:00Z">
              <w:rPr/>
            </w:rPrChange>
          </w:rPr>
        </w:r>
        <w:r w:rsidR="00472384" w:rsidRPr="00517224" w:rsidDel="00517224">
          <w:rPr>
            <w:rPrChange w:id="1132" w:author="User" w:date="2021-09-12T15:14:00Z">
              <w:rPr>
                <w:rStyle w:val="14"/>
                <w:color w:val="000000" w:themeColor="text1"/>
              </w:rPr>
            </w:rPrChange>
          </w:rPr>
          <w:fldChar w:fldCharType="separate"/>
        </w:r>
      </w:del>
      <w:del w:id="1133" w:author="User" w:date="2021-08-08T12:56:00Z">
        <w:r w:rsidR="00A76FFA" w:rsidRPr="00517224" w:rsidDel="00871023">
          <w:rPr>
            <w:rFonts w:hint="eastAsia"/>
            <w:color w:val="000000" w:themeColor="text1"/>
            <w:rPrChange w:id="1134" w:author="User" w:date="2021-09-12T15:14:00Z">
              <w:rPr>
                <w:rFonts w:ascii="標楷體" w:hAnsi="標楷體" w:hint="eastAsia"/>
                <w:color w:val="000000" w:themeColor="text1"/>
              </w:rPr>
            </w:rPrChange>
          </w:rPr>
          <w:delText>圖</w:delText>
        </w:r>
        <w:r w:rsidR="00A76FFA" w:rsidRPr="00517224" w:rsidDel="00871023">
          <w:rPr>
            <w:color w:val="000000" w:themeColor="text1"/>
            <w:rPrChange w:id="1135" w:author="User" w:date="2021-09-12T15:14:00Z">
              <w:rPr>
                <w:rFonts w:ascii="標楷體" w:hAnsi="標楷體"/>
                <w:color w:val="000000" w:themeColor="text1"/>
              </w:rPr>
            </w:rPrChange>
          </w:rPr>
          <w:delText xml:space="preserve"> </w:delText>
        </w:r>
        <w:r w:rsidR="00A76FFA" w:rsidRPr="00517224" w:rsidDel="00871023">
          <w:rPr>
            <w:rFonts w:hint="eastAsia"/>
            <w:color w:val="000000" w:themeColor="text1"/>
            <w:rPrChange w:id="1136" w:author="User" w:date="2021-09-12T15:14:00Z">
              <w:rPr>
                <w:rFonts w:ascii="標楷體" w:hAnsi="標楷體" w:hint="eastAsia"/>
                <w:noProof/>
                <w:color w:val="000000" w:themeColor="text1"/>
              </w:rPr>
            </w:rPrChange>
          </w:rPr>
          <w:delText>一</w:delText>
        </w:r>
        <w:r w:rsidR="00A76FFA" w:rsidRPr="00517224" w:rsidDel="00871023">
          <w:rPr>
            <w:rFonts w:hint="eastAsia"/>
            <w:color w:val="000000" w:themeColor="text1"/>
            <w:rPrChange w:id="1137" w:author="User" w:date="2021-09-12T15:14:00Z">
              <w:rPr>
                <w:rFonts w:ascii="標楷體" w:hAnsi="標楷體" w:hint="eastAsia"/>
                <w:color w:val="000000" w:themeColor="text1"/>
              </w:rPr>
            </w:rPrChange>
          </w:rPr>
          <w:delText>：本案整體目標圖</w:delText>
        </w:r>
      </w:del>
      <w:del w:id="1138" w:author="User" w:date="2021-09-12T15:14:00Z">
        <w:r w:rsidR="00472384" w:rsidRPr="00517224" w:rsidDel="00517224">
          <w:rPr>
            <w:rPrChange w:id="1139" w:author="User" w:date="2021-09-12T15:14:00Z">
              <w:rPr>
                <w:rStyle w:val="14"/>
                <w:color w:val="000000" w:themeColor="text1"/>
              </w:rPr>
            </w:rPrChange>
          </w:rPr>
          <w:fldChar w:fldCharType="end"/>
        </w:r>
      </w:del>
      <w:r w:rsidR="00845A24" w:rsidRPr="00517224">
        <w:rPr>
          <w:rFonts w:hint="eastAsia"/>
          <w:color w:val="000000" w:themeColor="text1"/>
        </w:rPr>
        <w:t>所示</w:t>
      </w:r>
    </w:p>
    <w:p w14:paraId="019C4BA0" w14:textId="77777777" w:rsidR="00E024B2" w:rsidRDefault="00EB6167">
      <w:pPr>
        <w:pStyle w:val="13"/>
        <w:keepNext/>
        <w:ind w:firstLineChars="0" w:firstLine="0"/>
        <w:jc w:val="center"/>
        <w:rPr>
          <w:ins w:id="1140" w:author="User" w:date="2021-09-13T12:06:00Z"/>
          <w:rFonts w:hint="eastAsia"/>
        </w:rPr>
      </w:pPr>
      <w:r w:rsidRPr="003E6DC2">
        <w:rPr>
          <w:noProof/>
          <w:color w:val="000000" w:themeColor="text1"/>
          <w:lang w:val="en-US"/>
        </w:rPr>
        <w:drawing>
          <wp:inline distT="0" distB="0" distL="0" distR="0" wp14:anchorId="1B4D6784" wp14:editId="6CED7CAC">
            <wp:extent cx="4970488" cy="2844800"/>
            <wp:effectExtent l="0" t="0" r="1905" b="0"/>
            <wp:docPr id="413" name="圖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87631" cy="2854612"/>
                    </a:xfrm>
                    <a:prstGeom prst="rect">
                      <a:avLst/>
                    </a:prstGeom>
                  </pic:spPr>
                </pic:pic>
              </a:graphicData>
            </a:graphic>
          </wp:inline>
        </w:drawing>
      </w:r>
    </w:p>
    <w:p w14:paraId="6CBC0CD1" w14:textId="7E93EF66" w:rsidR="001612A9" w:rsidDel="005B27FD" w:rsidRDefault="00E024B2">
      <w:pPr>
        <w:ind w:left="280" w:hanging="280"/>
        <w:jc w:val="center"/>
        <w:rPr>
          <w:del w:id="1141" w:author="User" w:date="2021-09-13T11:03:00Z"/>
          <w:rFonts w:hint="eastAsia"/>
        </w:rPr>
        <w:pPrChange w:id="1142" w:author="User" w:date="2021-09-13T12:06:00Z">
          <w:pPr>
            <w:ind w:left="280" w:hanging="280"/>
          </w:pPr>
        </w:pPrChange>
      </w:pPr>
      <w:bookmarkStart w:id="1143" w:name="_Toc85792017"/>
      <w:ins w:id="1144" w:author="User" w:date="2021-09-13T12:06: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145" w:author="User" w:date="2021-09-13T12:06:00Z">
        <w:r w:rsidR="00853FBC">
          <w:rPr>
            <w:rFonts w:hint="eastAsia"/>
            <w:noProof/>
          </w:rPr>
          <w:t>一</w:t>
        </w:r>
        <w:r>
          <w:rPr>
            <w:rFonts w:hint="eastAsia"/>
          </w:rPr>
          <w:fldChar w:fldCharType="end"/>
        </w:r>
        <w:r>
          <w:rPr>
            <w:rFonts w:hint="eastAsia"/>
          </w:rPr>
          <w:t>：</w:t>
        </w:r>
        <w:r w:rsidRPr="00535E0C">
          <w:rPr>
            <w:rFonts w:hint="eastAsia"/>
          </w:rPr>
          <w:t>本案整體目標圖</w:t>
        </w:r>
      </w:ins>
      <w:bookmarkEnd w:id="1143"/>
    </w:p>
    <w:p w14:paraId="13E5BD65" w14:textId="16A08E29" w:rsidR="005B27FD" w:rsidRDefault="00E024B2">
      <w:pPr>
        <w:pStyle w:val="afb"/>
        <w:ind w:left="200" w:hanging="200"/>
        <w:rPr>
          <w:ins w:id="1146" w:author="User" w:date="2021-09-13T11:38:00Z"/>
          <w:rFonts w:hint="eastAsia"/>
        </w:rPr>
      </w:pPr>
      <w:ins w:id="1147" w:author="User" w:date="2021-09-13T12:06:00Z">
        <w:r>
          <w:rPr>
            <w:rFonts w:hint="eastAsia"/>
          </w:rPr>
          <w:t xml:space="preserve"> </w:t>
        </w:r>
      </w:ins>
    </w:p>
    <w:p w14:paraId="1BDA1826" w14:textId="6F9F88AE" w:rsidR="005B27FD" w:rsidRPr="001612A9" w:rsidRDefault="005B27FD">
      <w:pPr>
        <w:pStyle w:val="afb"/>
        <w:ind w:left="200" w:hanging="200"/>
        <w:rPr>
          <w:ins w:id="1148" w:author="User" w:date="2021-09-13T11:38:00Z"/>
          <w:rFonts w:hint="eastAsia"/>
          <w:rPrChange w:id="1149" w:author="User" w:date="2021-09-12T15:31:00Z">
            <w:rPr>
              <w:ins w:id="1150" w:author="User" w:date="2021-09-13T11:38:00Z"/>
              <w:rFonts w:hint="eastAsia"/>
              <w:color w:val="000000" w:themeColor="text1"/>
            </w:rPr>
          </w:rPrChange>
        </w:rPr>
        <w:pPrChange w:id="1151" w:author="User" w:date="2021-09-13T11:38:00Z">
          <w:pPr>
            <w:pStyle w:val="13"/>
            <w:keepNext/>
            <w:ind w:firstLineChars="0" w:firstLine="0"/>
            <w:jc w:val="center"/>
          </w:pPr>
        </w:pPrChange>
      </w:pPr>
    </w:p>
    <w:p w14:paraId="49147033" w14:textId="33E05151" w:rsidR="008E3234" w:rsidRPr="003E6DC2" w:rsidDel="001612A9" w:rsidRDefault="003A0AF8" w:rsidP="004E52D0">
      <w:pPr>
        <w:pStyle w:val="afb"/>
        <w:ind w:left="200" w:right="280" w:hanging="200"/>
        <w:rPr>
          <w:del w:id="1152" w:author="User" w:date="2021-09-12T15:30:00Z"/>
          <w:rFonts w:ascii="標楷體" w:hAnsi="標楷體"/>
          <w:color w:val="000000" w:themeColor="text1"/>
        </w:rPr>
      </w:pPr>
      <w:bookmarkStart w:id="1153" w:name="_Ref79064785"/>
      <w:bookmarkStart w:id="1154" w:name="_Ref79064929"/>
      <w:del w:id="1155" w:author="User" w:date="2021-09-12T15:07:00Z">
        <w:r w:rsidRPr="003E6DC2" w:rsidDel="00517224">
          <w:rPr>
            <w:rFonts w:ascii="標楷體" w:hAnsi="標楷體" w:hint="eastAsia"/>
            <w:color w:val="000000" w:themeColor="text1"/>
          </w:rPr>
          <w:lastRenderedPageBreak/>
          <w:delText xml:space="preserve">圖 </w:delText>
        </w:r>
      </w:del>
      <w:ins w:id="1156" w:author="Jackson Wang" w:date="2021-09-12T11:08:00Z">
        <w:del w:id="1157" w:author="User" w:date="2021-09-12T14:39:00Z">
          <w:r w:rsidR="00C15E88" w:rsidDel="00C81491">
            <w:rPr>
              <w:rFonts w:ascii="標楷體" w:hAnsi="標楷體"/>
              <w:color w:val="000000" w:themeColor="text1"/>
            </w:rPr>
            <w:fldChar w:fldCharType="begin"/>
          </w:r>
          <w:r w:rsidR="00C15E88" w:rsidDel="00C81491">
            <w:rPr>
              <w:rFonts w:ascii="標楷體" w:hAnsi="標楷體"/>
              <w:color w:val="000000" w:themeColor="text1"/>
            </w:rPr>
            <w:delInstrText xml:space="preserve"> </w:delInstrText>
          </w:r>
          <w:r w:rsidR="00C15E88" w:rsidDel="00C81491">
            <w:rPr>
              <w:rFonts w:ascii="標楷體" w:hAnsi="標楷體" w:hint="eastAsia"/>
              <w:color w:val="000000" w:themeColor="text1"/>
            </w:rPr>
            <w:delInstrText>SEQ 圖 \* CHINESENUM3</w:delInstrText>
          </w:r>
          <w:r w:rsidR="00C15E88" w:rsidDel="00C81491">
            <w:rPr>
              <w:rFonts w:ascii="標楷體" w:hAnsi="標楷體"/>
              <w:color w:val="000000" w:themeColor="text1"/>
            </w:rPr>
            <w:delInstrText xml:space="preserve"> </w:delInstrText>
          </w:r>
        </w:del>
      </w:ins>
      <w:del w:id="1158" w:author="User" w:date="2021-09-12T14:39:00Z">
        <w:r w:rsidR="00C15E88" w:rsidDel="00C81491">
          <w:rPr>
            <w:rFonts w:ascii="標楷體" w:hAnsi="標楷體"/>
            <w:color w:val="000000" w:themeColor="text1"/>
          </w:rPr>
          <w:fldChar w:fldCharType="separate"/>
        </w:r>
      </w:del>
      <w:ins w:id="1159" w:author="Jackson Wang" w:date="2021-09-12T11:08:00Z">
        <w:del w:id="1160" w:author="User" w:date="2021-09-12T14:39:00Z">
          <w:r w:rsidR="00C81491" w:rsidDel="00C81491">
            <w:rPr>
              <w:rFonts w:ascii="標楷體" w:hAnsi="標楷體" w:hint="eastAsia"/>
              <w:noProof/>
              <w:color w:val="000000" w:themeColor="text1"/>
            </w:rPr>
            <w:delText>一</w:delText>
          </w:r>
          <w:r w:rsidR="00C15E88" w:rsidDel="00C81491">
            <w:rPr>
              <w:rFonts w:ascii="標楷體" w:hAnsi="標楷體"/>
              <w:color w:val="000000" w:themeColor="text1"/>
            </w:rPr>
            <w:fldChar w:fldCharType="end"/>
          </w:r>
        </w:del>
      </w:ins>
      <w:del w:id="1161" w:author="User" w:date="2021-09-12T15:07:00Z">
        <w:r w:rsidRPr="003E6DC2" w:rsidDel="00517224">
          <w:rPr>
            <w:rFonts w:ascii="標楷體" w:hAnsi="標楷體" w:hint="eastAsia"/>
            <w:color w:val="000000" w:themeColor="text1"/>
          </w:rPr>
          <w:fldChar w:fldCharType="begin"/>
        </w:r>
        <w:r w:rsidRPr="003E6DC2" w:rsidDel="00517224">
          <w:rPr>
            <w:rFonts w:ascii="標楷體" w:hAnsi="標楷體" w:hint="eastAsia"/>
            <w:color w:val="000000" w:themeColor="text1"/>
          </w:rPr>
          <w:delInstrText xml:space="preserve"> SEQ 圖 \* CHINESENUM3 </w:delInstrText>
        </w:r>
        <w:r w:rsidRPr="003E6DC2" w:rsidDel="00517224">
          <w:rPr>
            <w:rFonts w:ascii="標楷體" w:hAnsi="標楷體" w:hint="eastAsia"/>
            <w:color w:val="000000" w:themeColor="text1"/>
          </w:rPr>
          <w:fldChar w:fldCharType="separate"/>
        </w:r>
        <w:r w:rsidR="003628D0" w:rsidRPr="003E6DC2" w:rsidDel="00517224">
          <w:rPr>
            <w:rFonts w:ascii="標楷體" w:hAnsi="標楷體" w:hint="eastAsia"/>
            <w:noProof/>
            <w:color w:val="000000" w:themeColor="text1"/>
          </w:rPr>
          <w:delText>一</w:delText>
        </w:r>
        <w:r w:rsidRPr="003E6DC2" w:rsidDel="00517224">
          <w:rPr>
            <w:rFonts w:ascii="標楷體" w:hAnsi="標楷體" w:hint="eastAsia"/>
            <w:color w:val="000000" w:themeColor="text1"/>
          </w:rPr>
          <w:fldChar w:fldCharType="end"/>
        </w:r>
        <w:bookmarkEnd w:id="1153"/>
        <w:r w:rsidRPr="003E6DC2" w:rsidDel="00517224">
          <w:rPr>
            <w:rFonts w:ascii="標楷體" w:hAnsi="標楷體" w:hint="eastAsia"/>
            <w:color w:val="000000" w:themeColor="text1"/>
          </w:rPr>
          <w:delText>：本</w:delText>
        </w:r>
      </w:del>
      <w:del w:id="1162" w:author="User" w:date="2021-09-12T15:30:00Z">
        <w:r w:rsidRPr="003E6DC2" w:rsidDel="001612A9">
          <w:rPr>
            <w:rFonts w:ascii="標楷體" w:hAnsi="標楷體" w:hint="eastAsia"/>
            <w:color w:val="000000" w:themeColor="text1"/>
          </w:rPr>
          <w:delText>案整體目標圖</w:delText>
        </w:r>
        <w:bookmarkEnd w:id="1154"/>
      </w:del>
    </w:p>
    <w:p w14:paraId="3DFA5C5A" w14:textId="038BFB84" w:rsidR="00B20F18" w:rsidRPr="003E6DC2" w:rsidRDefault="00B20F18">
      <w:pPr>
        <w:ind w:left="280" w:hanging="280"/>
        <w:rPr>
          <w:rFonts w:hint="eastAsia"/>
          <w:color w:val="000000" w:themeColor="text1"/>
        </w:rPr>
      </w:pPr>
      <w:del w:id="1163" w:author="User" w:date="2021-09-13T11:03:00Z">
        <w:r w:rsidRPr="003E6DC2" w:rsidDel="008C0EC4">
          <w:rPr>
            <w:rFonts w:hint="eastAsia"/>
            <w:color w:val="000000" w:themeColor="text1"/>
          </w:rPr>
          <w:br w:type="page"/>
        </w:r>
      </w:del>
    </w:p>
    <w:p w14:paraId="58D90E59" w14:textId="2305815A" w:rsidR="008E3463" w:rsidRPr="003E6DC2" w:rsidRDefault="00CE4BA7" w:rsidP="00276CF2">
      <w:pPr>
        <w:pStyle w:val="3"/>
        <w:spacing w:before="240" w:after="120"/>
        <w:ind w:left="280" w:right="280" w:hanging="280"/>
        <w:rPr>
          <w:color w:val="000000" w:themeColor="text1"/>
        </w:rPr>
      </w:pPr>
      <w:bookmarkStart w:id="1164" w:name="_Toc74330187"/>
      <w:bookmarkStart w:id="1165" w:name="_Toc74330530"/>
      <w:bookmarkStart w:id="1166" w:name="_Toc74330873"/>
      <w:bookmarkStart w:id="1167" w:name="_Toc74331215"/>
      <w:bookmarkStart w:id="1168" w:name="_Toc74331599"/>
      <w:bookmarkStart w:id="1169" w:name="_Toc74331946"/>
      <w:bookmarkStart w:id="1170" w:name="_Toc74332292"/>
      <w:bookmarkStart w:id="1171" w:name="_Toc74330188"/>
      <w:bookmarkStart w:id="1172" w:name="_Toc74330531"/>
      <w:bookmarkStart w:id="1173" w:name="_Toc74330874"/>
      <w:bookmarkStart w:id="1174" w:name="_Toc74331216"/>
      <w:bookmarkStart w:id="1175" w:name="_Toc74331600"/>
      <w:bookmarkStart w:id="1176" w:name="_Toc74331947"/>
      <w:bookmarkStart w:id="1177" w:name="_Toc74332293"/>
      <w:bookmarkStart w:id="1178" w:name="_Toc73883347"/>
      <w:bookmarkStart w:id="1179" w:name="_Toc73883519"/>
      <w:bookmarkStart w:id="1180" w:name="_Toc73883691"/>
      <w:bookmarkStart w:id="1181" w:name="_Toc73883862"/>
      <w:bookmarkStart w:id="1182" w:name="_Toc73886696"/>
      <w:bookmarkStart w:id="1183" w:name="_Toc73891678"/>
      <w:bookmarkStart w:id="1184" w:name="_Toc73892074"/>
      <w:bookmarkStart w:id="1185" w:name="_Toc73892470"/>
      <w:bookmarkStart w:id="1186" w:name="_Toc73971686"/>
      <w:bookmarkStart w:id="1187" w:name="_Toc73971818"/>
      <w:bookmarkStart w:id="1188" w:name="_Toc73971950"/>
      <w:bookmarkStart w:id="1189" w:name="_Toc73973058"/>
      <w:bookmarkStart w:id="1190" w:name="_Toc73973206"/>
      <w:bookmarkStart w:id="1191" w:name="_Toc73973282"/>
      <w:bookmarkStart w:id="1192" w:name="_Toc73973403"/>
      <w:bookmarkStart w:id="1193" w:name="_Toc73973586"/>
      <w:bookmarkStart w:id="1194" w:name="_Toc73975193"/>
      <w:bookmarkStart w:id="1195" w:name="_Toc73975254"/>
      <w:bookmarkStart w:id="1196" w:name="_Toc73976656"/>
      <w:bookmarkStart w:id="1197" w:name="_Toc73976830"/>
      <w:bookmarkStart w:id="1198" w:name="_Toc74329370"/>
      <w:bookmarkStart w:id="1199" w:name="_Toc74330191"/>
      <w:bookmarkStart w:id="1200" w:name="_Toc74330534"/>
      <w:bookmarkStart w:id="1201" w:name="_Toc74330877"/>
      <w:bookmarkStart w:id="1202" w:name="_Toc74331219"/>
      <w:bookmarkStart w:id="1203" w:name="_Toc74331603"/>
      <w:bookmarkStart w:id="1204" w:name="_Toc74331950"/>
      <w:bookmarkStart w:id="1205" w:name="_Toc74332296"/>
      <w:bookmarkStart w:id="1206" w:name="_Toc73625010"/>
      <w:bookmarkStart w:id="1207" w:name="_Toc73628301"/>
      <w:bookmarkStart w:id="1208" w:name="_Toc73710313"/>
      <w:bookmarkStart w:id="1209" w:name="_Toc73710472"/>
      <w:bookmarkStart w:id="1210" w:name="_Toc73713219"/>
      <w:bookmarkStart w:id="1211" w:name="_Toc73713381"/>
      <w:bookmarkStart w:id="1212" w:name="_Toc73715928"/>
      <w:bookmarkStart w:id="1213" w:name="_Toc73883348"/>
      <w:bookmarkStart w:id="1214" w:name="_Toc73883520"/>
      <w:bookmarkStart w:id="1215" w:name="_Toc73883692"/>
      <w:bookmarkStart w:id="1216" w:name="_Toc73883863"/>
      <w:bookmarkStart w:id="1217" w:name="_Toc73886697"/>
      <w:bookmarkStart w:id="1218" w:name="_Toc73891679"/>
      <w:bookmarkStart w:id="1219" w:name="_Toc73892075"/>
      <w:bookmarkStart w:id="1220" w:name="_Toc73892471"/>
      <w:bookmarkStart w:id="1221" w:name="_Toc73971687"/>
      <w:bookmarkStart w:id="1222" w:name="_Toc73971819"/>
      <w:bookmarkStart w:id="1223" w:name="_Toc73971951"/>
      <w:bookmarkStart w:id="1224" w:name="_Toc73973059"/>
      <w:bookmarkStart w:id="1225" w:name="_Toc73973207"/>
      <w:bookmarkStart w:id="1226" w:name="_Toc73973283"/>
      <w:bookmarkStart w:id="1227" w:name="_Toc73973404"/>
      <w:bookmarkStart w:id="1228" w:name="_Toc73973587"/>
      <w:bookmarkStart w:id="1229" w:name="_Toc73975194"/>
      <w:bookmarkStart w:id="1230" w:name="_Toc73975255"/>
      <w:bookmarkStart w:id="1231" w:name="_Toc73976657"/>
      <w:bookmarkStart w:id="1232" w:name="_Toc73976831"/>
      <w:bookmarkStart w:id="1233" w:name="_Toc74329371"/>
      <w:bookmarkStart w:id="1234" w:name="_Toc74330192"/>
      <w:bookmarkStart w:id="1235" w:name="_Toc74330535"/>
      <w:bookmarkStart w:id="1236" w:name="_Toc74330878"/>
      <w:bookmarkStart w:id="1237" w:name="_Toc74331220"/>
      <w:bookmarkStart w:id="1238" w:name="_Toc74331604"/>
      <w:bookmarkStart w:id="1239" w:name="_Toc74331951"/>
      <w:bookmarkStart w:id="1240" w:name="_Toc74332297"/>
      <w:bookmarkStart w:id="1241" w:name="_Toc73625011"/>
      <w:bookmarkStart w:id="1242" w:name="_Toc73628302"/>
      <w:bookmarkStart w:id="1243" w:name="_Toc73710314"/>
      <w:bookmarkStart w:id="1244" w:name="_Toc73710473"/>
      <w:bookmarkStart w:id="1245" w:name="_Toc73713220"/>
      <w:bookmarkStart w:id="1246" w:name="_Toc73713382"/>
      <w:bookmarkStart w:id="1247" w:name="_Toc73715929"/>
      <w:bookmarkStart w:id="1248" w:name="_Toc73883349"/>
      <w:bookmarkStart w:id="1249" w:name="_Toc73883521"/>
      <w:bookmarkStart w:id="1250" w:name="_Toc73883693"/>
      <w:bookmarkStart w:id="1251" w:name="_Toc73883864"/>
      <w:bookmarkStart w:id="1252" w:name="_Toc73886698"/>
      <w:bookmarkStart w:id="1253" w:name="_Toc73891680"/>
      <w:bookmarkStart w:id="1254" w:name="_Toc73892076"/>
      <w:bookmarkStart w:id="1255" w:name="_Toc73892472"/>
      <w:bookmarkStart w:id="1256" w:name="_Toc73971688"/>
      <w:bookmarkStart w:id="1257" w:name="_Toc73971820"/>
      <w:bookmarkStart w:id="1258" w:name="_Toc73971952"/>
      <w:bookmarkStart w:id="1259" w:name="_Toc73973060"/>
      <w:bookmarkStart w:id="1260" w:name="_Toc73973208"/>
      <w:bookmarkStart w:id="1261" w:name="_Toc73973284"/>
      <w:bookmarkStart w:id="1262" w:name="_Toc73973405"/>
      <w:bookmarkStart w:id="1263" w:name="_Toc73973588"/>
      <w:bookmarkStart w:id="1264" w:name="_Toc73975195"/>
      <w:bookmarkStart w:id="1265" w:name="_Toc73975256"/>
      <w:bookmarkStart w:id="1266" w:name="_Toc73976658"/>
      <w:bookmarkStart w:id="1267" w:name="_Toc73976832"/>
      <w:bookmarkStart w:id="1268" w:name="_Toc74329372"/>
      <w:bookmarkStart w:id="1269" w:name="_Toc74330193"/>
      <w:bookmarkStart w:id="1270" w:name="_Toc74330536"/>
      <w:bookmarkStart w:id="1271" w:name="_Toc74330879"/>
      <w:bookmarkStart w:id="1272" w:name="_Toc74331221"/>
      <w:bookmarkStart w:id="1273" w:name="_Toc74331605"/>
      <w:bookmarkStart w:id="1274" w:name="_Toc74331952"/>
      <w:bookmarkStart w:id="1275" w:name="_Toc74332298"/>
      <w:bookmarkStart w:id="1276" w:name="_Toc73625012"/>
      <w:bookmarkStart w:id="1277" w:name="_Toc73628303"/>
      <w:bookmarkStart w:id="1278" w:name="_Toc73710315"/>
      <w:bookmarkStart w:id="1279" w:name="_Toc73710474"/>
      <w:bookmarkStart w:id="1280" w:name="_Toc73713221"/>
      <w:bookmarkStart w:id="1281" w:name="_Toc73713383"/>
      <w:bookmarkStart w:id="1282" w:name="_Toc73715930"/>
      <w:bookmarkStart w:id="1283" w:name="_Toc73883350"/>
      <w:bookmarkStart w:id="1284" w:name="_Toc73883522"/>
      <w:bookmarkStart w:id="1285" w:name="_Toc73883694"/>
      <w:bookmarkStart w:id="1286" w:name="_Toc73883865"/>
      <w:bookmarkStart w:id="1287" w:name="_Toc73886699"/>
      <w:bookmarkStart w:id="1288" w:name="_Toc73891681"/>
      <w:bookmarkStart w:id="1289" w:name="_Toc73892077"/>
      <w:bookmarkStart w:id="1290" w:name="_Toc73892473"/>
      <w:bookmarkStart w:id="1291" w:name="_Toc73971689"/>
      <w:bookmarkStart w:id="1292" w:name="_Toc73971821"/>
      <w:bookmarkStart w:id="1293" w:name="_Toc73971953"/>
      <w:bookmarkStart w:id="1294" w:name="_Toc73973061"/>
      <w:bookmarkStart w:id="1295" w:name="_Toc73973209"/>
      <w:bookmarkStart w:id="1296" w:name="_Toc73973285"/>
      <w:bookmarkStart w:id="1297" w:name="_Toc73973406"/>
      <w:bookmarkStart w:id="1298" w:name="_Toc73973589"/>
      <w:bookmarkStart w:id="1299" w:name="_Toc73975196"/>
      <w:bookmarkStart w:id="1300" w:name="_Toc73975257"/>
      <w:bookmarkStart w:id="1301" w:name="_Toc73976659"/>
      <w:bookmarkStart w:id="1302" w:name="_Toc73976833"/>
      <w:bookmarkStart w:id="1303" w:name="_Toc74329373"/>
      <w:bookmarkStart w:id="1304" w:name="_Toc74330194"/>
      <w:bookmarkStart w:id="1305" w:name="_Toc74330537"/>
      <w:bookmarkStart w:id="1306" w:name="_Toc74330880"/>
      <w:bookmarkStart w:id="1307" w:name="_Toc74331222"/>
      <w:bookmarkStart w:id="1308" w:name="_Toc74331606"/>
      <w:bookmarkStart w:id="1309" w:name="_Toc74331953"/>
      <w:bookmarkStart w:id="1310" w:name="_Toc74332299"/>
      <w:bookmarkStart w:id="1311" w:name="_Toc85790491"/>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r w:rsidRPr="003E6DC2">
        <w:rPr>
          <w:rFonts w:hint="eastAsia"/>
          <w:color w:val="000000" w:themeColor="text1"/>
        </w:rPr>
        <w:t>工作</w:t>
      </w:r>
      <w:r w:rsidR="00603111" w:rsidRPr="003E6DC2">
        <w:rPr>
          <w:rFonts w:hint="eastAsia"/>
          <w:color w:val="000000" w:themeColor="text1"/>
        </w:rPr>
        <w:t>項目</w:t>
      </w:r>
      <w:bookmarkEnd w:id="1311"/>
      <w:r w:rsidR="00402886" w:rsidRPr="003E6DC2">
        <w:rPr>
          <w:color w:val="000000" w:themeColor="text1"/>
        </w:rPr>
        <w:t xml:space="preserve"> </w:t>
      </w:r>
    </w:p>
    <w:p w14:paraId="2C3D2EA6" w14:textId="311A5E18" w:rsidR="000C6F52" w:rsidRPr="003E6DC2" w:rsidRDefault="009E6B4D" w:rsidP="00D46ACC">
      <w:pPr>
        <w:pStyle w:val="13"/>
        <w:rPr>
          <w:rFonts w:hint="eastAsia"/>
          <w:color w:val="000000" w:themeColor="text1"/>
        </w:rPr>
      </w:pPr>
      <w:r w:rsidRPr="003E6DC2">
        <w:rPr>
          <w:rFonts w:hint="eastAsia"/>
          <w:color w:val="000000" w:themeColor="text1"/>
        </w:rPr>
        <w:t>本公司</w:t>
      </w:r>
      <w:r w:rsidR="008E3463" w:rsidRPr="003E6DC2">
        <w:rPr>
          <w:rFonts w:hint="eastAsia"/>
          <w:color w:val="000000" w:themeColor="text1"/>
        </w:rPr>
        <w:t>對本案的工作目標</w:t>
      </w:r>
      <w:r w:rsidR="007E36E9" w:rsidRPr="003E6DC2">
        <w:rPr>
          <w:rFonts w:hint="eastAsia"/>
          <w:color w:val="000000" w:themeColor="text1"/>
        </w:rPr>
        <w:t>，</w:t>
      </w:r>
      <w:r w:rsidR="000C6F52" w:rsidRPr="003E6DC2">
        <w:rPr>
          <w:rFonts w:hint="eastAsia"/>
          <w:color w:val="000000" w:themeColor="text1"/>
        </w:rPr>
        <w:t>為</w:t>
      </w:r>
      <w:r w:rsidR="007E36E9" w:rsidRPr="003E6DC2">
        <w:rPr>
          <w:rFonts w:hint="eastAsia"/>
          <w:color w:val="000000" w:themeColor="text1"/>
        </w:rPr>
        <w:t>透過電腦資訊整合</w:t>
      </w:r>
      <w:r w:rsidR="007E36E9" w:rsidRPr="003E6DC2">
        <w:rPr>
          <w:rFonts w:hint="eastAsia"/>
          <w:color w:val="000000" w:themeColor="text1"/>
        </w:rPr>
        <w:t>(IT)</w:t>
      </w:r>
      <w:r w:rsidR="007E36E9" w:rsidRPr="003E6DC2">
        <w:rPr>
          <w:rFonts w:hint="eastAsia"/>
          <w:color w:val="000000" w:themeColor="text1"/>
        </w:rPr>
        <w:t>以及人工智慧</w:t>
      </w:r>
      <w:r w:rsidR="007E36E9" w:rsidRPr="003E6DC2">
        <w:rPr>
          <w:rFonts w:hint="eastAsia"/>
          <w:color w:val="000000" w:themeColor="text1"/>
        </w:rPr>
        <w:t>(AI)</w:t>
      </w:r>
      <w:r w:rsidRPr="003E6DC2">
        <w:rPr>
          <w:rFonts w:hint="eastAsia"/>
          <w:color w:val="000000" w:themeColor="text1"/>
        </w:rPr>
        <w:t>，執行</w:t>
      </w:r>
      <w:r w:rsidR="007E36E9" w:rsidRPr="003E6DC2">
        <w:rPr>
          <w:rFonts w:hint="eastAsia"/>
          <w:color w:val="000000" w:themeColor="text1"/>
        </w:rPr>
        <w:t>一個統一的</w:t>
      </w:r>
      <w:r w:rsidR="00F6427A" w:rsidRPr="003E6DC2">
        <w:rPr>
          <w:rFonts w:hint="eastAsia"/>
          <w:color w:val="000000" w:themeColor="text1"/>
        </w:rPr>
        <w:t>道路路面缺陷</w:t>
      </w:r>
      <w:r w:rsidR="007E36E9" w:rsidRPr="003E6DC2">
        <w:rPr>
          <w:rFonts w:hint="eastAsia"/>
          <w:color w:val="000000" w:themeColor="text1"/>
        </w:rPr>
        <w:t>認定標準，</w:t>
      </w:r>
      <w:r w:rsidRPr="003E6DC2">
        <w:rPr>
          <w:rFonts w:hint="eastAsia"/>
          <w:color w:val="000000" w:themeColor="text1"/>
        </w:rPr>
        <w:t>整合</w:t>
      </w:r>
      <w:r w:rsidR="007E36E9" w:rsidRPr="003E6DC2">
        <w:rPr>
          <w:rFonts w:hint="eastAsia"/>
          <w:color w:val="000000" w:themeColor="text1"/>
        </w:rPr>
        <w:t>相關的資訊設備，取代傳統的人力巡查，減少</w:t>
      </w:r>
      <w:r w:rsidR="000C6F52" w:rsidRPr="003E6DC2">
        <w:rPr>
          <w:rFonts w:hint="eastAsia"/>
          <w:color w:val="000000" w:themeColor="text1"/>
        </w:rPr>
        <w:t>各式</w:t>
      </w:r>
      <w:r w:rsidR="00237E3A" w:rsidRPr="003E6DC2">
        <w:rPr>
          <w:rFonts w:hint="eastAsia"/>
          <w:color w:val="000000" w:themeColor="text1"/>
        </w:rPr>
        <w:t>無法落實巡查</w:t>
      </w:r>
      <w:r w:rsidR="000C6F52" w:rsidRPr="003E6DC2">
        <w:rPr>
          <w:rFonts w:hint="eastAsia"/>
          <w:color w:val="000000" w:themeColor="text1"/>
        </w:rPr>
        <w:t>之風險，以期達到前述之</w:t>
      </w:r>
      <w:r w:rsidR="000C6F52" w:rsidRPr="003E6DC2">
        <w:rPr>
          <w:color w:val="000000" w:themeColor="text1"/>
        </w:rPr>
        <w:t>「</w:t>
      </w:r>
      <w:r w:rsidR="000C6F52" w:rsidRPr="003E6DC2">
        <w:rPr>
          <w:b/>
          <w:color w:val="000000" w:themeColor="text1"/>
        </w:rPr>
        <w:t>科技</w:t>
      </w:r>
      <w:r w:rsidR="000C6F52" w:rsidRPr="003E6DC2">
        <w:rPr>
          <w:rFonts w:hint="eastAsia"/>
          <w:b/>
          <w:color w:val="000000" w:themeColor="text1"/>
        </w:rPr>
        <w:t>化</w:t>
      </w:r>
      <w:r w:rsidR="000C6F52" w:rsidRPr="003E6DC2">
        <w:rPr>
          <w:rFonts w:hint="eastAsia"/>
          <w:color w:val="000000" w:themeColor="text1"/>
        </w:rPr>
        <w:t>」、</w:t>
      </w:r>
      <w:r w:rsidR="000C6F52" w:rsidRPr="003E6DC2">
        <w:rPr>
          <w:color w:val="000000" w:themeColor="text1"/>
        </w:rPr>
        <w:t>「</w:t>
      </w:r>
      <w:r w:rsidR="000C6F52" w:rsidRPr="003E6DC2">
        <w:rPr>
          <w:b/>
          <w:color w:val="000000" w:themeColor="text1"/>
        </w:rPr>
        <w:t>智能</w:t>
      </w:r>
      <w:r w:rsidR="000C6F52" w:rsidRPr="003E6DC2">
        <w:rPr>
          <w:rFonts w:hint="eastAsia"/>
          <w:b/>
          <w:color w:val="000000" w:themeColor="text1"/>
        </w:rPr>
        <w:t>化</w:t>
      </w:r>
      <w:r w:rsidR="000C6F52" w:rsidRPr="003E6DC2">
        <w:rPr>
          <w:color w:val="000000" w:themeColor="text1"/>
        </w:rPr>
        <w:t>」</w:t>
      </w:r>
      <w:r w:rsidR="000C6F52" w:rsidRPr="003E6DC2">
        <w:rPr>
          <w:rFonts w:hint="eastAsia"/>
          <w:color w:val="000000" w:themeColor="text1"/>
        </w:rPr>
        <w:t>、</w:t>
      </w:r>
      <w:r w:rsidR="000C6F52" w:rsidRPr="003E6DC2">
        <w:rPr>
          <w:color w:val="000000" w:themeColor="text1"/>
        </w:rPr>
        <w:t>「</w:t>
      </w:r>
      <w:r w:rsidR="000C6F52" w:rsidRPr="003E6DC2">
        <w:rPr>
          <w:b/>
          <w:color w:val="000000" w:themeColor="text1"/>
        </w:rPr>
        <w:t>效率</w:t>
      </w:r>
      <w:r w:rsidR="000C6F52" w:rsidRPr="003E6DC2">
        <w:rPr>
          <w:rFonts w:hint="eastAsia"/>
          <w:b/>
          <w:color w:val="000000" w:themeColor="text1"/>
        </w:rPr>
        <w:t>化</w:t>
      </w:r>
      <w:r w:rsidR="000C6F52" w:rsidRPr="003E6DC2">
        <w:rPr>
          <w:color w:val="000000" w:themeColor="text1"/>
        </w:rPr>
        <w:t>」及「</w:t>
      </w:r>
      <w:r w:rsidR="000C6F52" w:rsidRPr="003E6DC2">
        <w:rPr>
          <w:b/>
          <w:color w:val="000000" w:themeColor="text1"/>
        </w:rPr>
        <w:t>數位化</w:t>
      </w:r>
      <w:r w:rsidR="000C6F52" w:rsidRPr="003E6DC2">
        <w:rPr>
          <w:color w:val="000000" w:themeColor="text1"/>
        </w:rPr>
        <w:t>」</w:t>
      </w:r>
      <w:r w:rsidR="000C6F52" w:rsidRPr="003E6DC2">
        <w:rPr>
          <w:rFonts w:hint="eastAsia"/>
          <w:color w:val="000000" w:themeColor="text1"/>
        </w:rPr>
        <w:t>之本</w:t>
      </w:r>
      <w:r w:rsidR="000C6F52" w:rsidRPr="003E6DC2">
        <w:rPr>
          <w:color w:val="000000" w:themeColor="text1"/>
        </w:rPr>
        <w:t>案總目標</w:t>
      </w:r>
      <w:r w:rsidR="00024048">
        <w:rPr>
          <w:rFonts w:hint="eastAsia"/>
          <w:color w:val="000000" w:themeColor="text1"/>
        </w:rPr>
        <w:t>。</w:t>
      </w:r>
    </w:p>
    <w:p w14:paraId="11FD83E4" w14:textId="5EC59A46" w:rsidR="00C624C2" w:rsidRPr="003E6DC2" w:rsidRDefault="000C6F52" w:rsidP="00D46ACC">
      <w:pPr>
        <w:pStyle w:val="13"/>
        <w:rPr>
          <w:rFonts w:hint="eastAsia"/>
          <w:color w:val="000000" w:themeColor="text1"/>
        </w:rPr>
      </w:pPr>
      <w:r w:rsidRPr="003E6DC2">
        <w:rPr>
          <w:rFonts w:hint="eastAsia"/>
          <w:color w:val="000000" w:themeColor="text1"/>
        </w:rPr>
        <w:t>基於上述之工作目標基礎，本公司訂定以下八大重點作為建置本系統之工作項目，將詳述於下一章節。</w:t>
      </w:r>
    </w:p>
    <w:p w14:paraId="42631A10" w14:textId="5DBC546E" w:rsidR="00DE248A" w:rsidRPr="003E6DC2" w:rsidRDefault="00991096" w:rsidP="00DE248A">
      <w:pPr>
        <w:pStyle w:val="13"/>
        <w:numPr>
          <w:ilvl w:val="0"/>
          <w:numId w:val="307"/>
        </w:numPr>
        <w:ind w:firstLineChars="0"/>
        <w:rPr>
          <w:rFonts w:hint="eastAsia"/>
          <w:color w:val="000000" w:themeColor="text1"/>
        </w:rPr>
      </w:pPr>
      <w:r w:rsidRPr="003E6DC2">
        <w:rPr>
          <w:rFonts w:hint="eastAsia"/>
          <w:color w:val="000000" w:themeColor="text1"/>
        </w:rPr>
        <w:t>系統建置</w:t>
      </w:r>
      <w:r w:rsidR="007E36E9" w:rsidRPr="003E6DC2">
        <w:rPr>
          <w:rFonts w:hint="eastAsia"/>
          <w:color w:val="000000" w:themeColor="text1"/>
        </w:rPr>
        <w:t>構想與規</w:t>
      </w:r>
      <w:r w:rsidR="001D7A7D" w:rsidRPr="003E6DC2">
        <w:rPr>
          <w:rFonts w:hint="eastAsia"/>
          <w:color w:val="000000" w:themeColor="text1"/>
        </w:rPr>
        <w:t>劃</w:t>
      </w:r>
      <w:r w:rsidR="000C6F52" w:rsidRPr="003E6DC2">
        <w:rPr>
          <w:rFonts w:hint="eastAsia"/>
          <w:color w:val="000000" w:themeColor="text1"/>
        </w:rPr>
        <w:t>。</w:t>
      </w:r>
    </w:p>
    <w:p w14:paraId="467E704F" w14:textId="2338A6C3" w:rsidR="00DE248A" w:rsidRPr="003E6DC2" w:rsidRDefault="00991096" w:rsidP="00DE248A">
      <w:pPr>
        <w:pStyle w:val="13"/>
        <w:numPr>
          <w:ilvl w:val="0"/>
          <w:numId w:val="307"/>
        </w:numPr>
        <w:ind w:firstLineChars="0"/>
        <w:rPr>
          <w:rFonts w:hint="eastAsia"/>
          <w:color w:val="000000" w:themeColor="text1"/>
        </w:rPr>
      </w:pPr>
      <w:r w:rsidRPr="003E6DC2">
        <w:rPr>
          <w:rFonts w:hint="eastAsia"/>
          <w:color w:val="000000" w:themeColor="text1"/>
        </w:rPr>
        <w:t>路面缺陷影像與相關資料蒐</w:t>
      </w:r>
      <w:r w:rsidR="00B54B6F" w:rsidRPr="003E6DC2">
        <w:rPr>
          <w:rFonts w:hint="eastAsia"/>
          <w:color w:val="000000" w:themeColor="text1"/>
        </w:rPr>
        <w:t>集</w:t>
      </w:r>
      <w:r w:rsidR="000C6F52" w:rsidRPr="003E6DC2">
        <w:rPr>
          <w:rFonts w:hint="eastAsia"/>
          <w:color w:val="000000" w:themeColor="text1"/>
        </w:rPr>
        <w:t>。</w:t>
      </w:r>
    </w:p>
    <w:p w14:paraId="3F5B1BE9" w14:textId="4F624029" w:rsidR="00DE248A" w:rsidRPr="003E6DC2" w:rsidRDefault="00E34610" w:rsidP="00DE248A">
      <w:pPr>
        <w:pStyle w:val="13"/>
        <w:numPr>
          <w:ilvl w:val="0"/>
          <w:numId w:val="307"/>
        </w:numPr>
        <w:ind w:firstLineChars="0"/>
        <w:rPr>
          <w:rFonts w:hint="eastAsia"/>
          <w:color w:val="000000" w:themeColor="text1"/>
        </w:rPr>
      </w:pPr>
      <w:r w:rsidRPr="003E6DC2">
        <w:rPr>
          <w:rFonts w:hint="eastAsia"/>
          <w:color w:val="000000" w:themeColor="text1"/>
        </w:rPr>
        <w:t>建置智能辨識判斷系統</w:t>
      </w:r>
      <w:r w:rsidR="00B54B6F" w:rsidRPr="003E6DC2">
        <w:rPr>
          <w:rFonts w:hint="eastAsia"/>
          <w:color w:val="000000" w:themeColor="text1"/>
        </w:rPr>
        <w:t>/</w:t>
      </w:r>
      <w:r w:rsidR="00200183" w:rsidRPr="003E6DC2">
        <w:rPr>
          <w:rFonts w:hint="eastAsia"/>
          <w:color w:val="000000" w:themeColor="text1"/>
        </w:rPr>
        <w:t>增強</w:t>
      </w:r>
      <w:r w:rsidR="00B54B6F" w:rsidRPr="003E6DC2">
        <w:rPr>
          <w:rFonts w:hint="eastAsia"/>
          <w:color w:val="000000" w:themeColor="text1"/>
        </w:rPr>
        <w:t>智能模型訓練</w:t>
      </w:r>
      <w:r w:rsidR="000C6F52" w:rsidRPr="003E6DC2">
        <w:rPr>
          <w:rFonts w:hint="eastAsia"/>
          <w:color w:val="000000" w:themeColor="text1"/>
        </w:rPr>
        <w:t>。</w:t>
      </w:r>
    </w:p>
    <w:p w14:paraId="74B709CD" w14:textId="07443D04" w:rsidR="00DE248A" w:rsidRPr="003E6DC2" w:rsidRDefault="00E34610" w:rsidP="00DE248A">
      <w:pPr>
        <w:pStyle w:val="13"/>
        <w:numPr>
          <w:ilvl w:val="0"/>
          <w:numId w:val="307"/>
        </w:numPr>
        <w:ind w:firstLineChars="0"/>
        <w:rPr>
          <w:rFonts w:hint="eastAsia"/>
          <w:color w:val="000000" w:themeColor="text1"/>
        </w:rPr>
      </w:pPr>
      <w:r w:rsidRPr="003E6DC2">
        <w:rPr>
          <w:rFonts w:hint="eastAsia"/>
          <w:color w:val="000000" w:themeColor="text1"/>
        </w:rPr>
        <w:t>建置直觀查詢系統</w:t>
      </w:r>
      <w:r w:rsidR="000C6F52" w:rsidRPr="003E6DC2">
        <w:rPr>
          <w:rFonts w:hint="eastAsia"/>
          <w:color w:val="000000" w:themeColor="text1"/>
        </w:rPr>
        <w:t>。</w:t>
      </w:r>
    </w:p>
    <w:p w14:paraId="2784BD89" w14:textId="5FE566F1" w:rsidR="00DE248A" w:rsidRPr="003E6DC2" w:rsidRDefault="003D586E" w:rsidP="00DE248A">
      <w:pPr>
        <w:pStyle w:val="13"/>
        <w:numPr>
          <w:ilvl w:val="0"/>
          <w:numId w:val="307"/>
        </w:numPr>
        <w:ind w:firstLineChars="0"/>
        <w:rPr>
          <w:rFonts w:hint="eastAsia"/>
          <w:color w:val="000000" w:themeColor="text1"/>
        </w:rPr>
      </w:pPr>
      <w:r w:rsidRPr="003E6DC2">
        <w:rPr>
          <w:rFonts w:hint="eastAsia"/>
          <w:color w:val="000000" w:themeColor="text1"/>
        </w:rPr>
        <w:t>安裝建置</w:t>
      </w:r>
      <w:r w:rsidRPr="003E6DC2">
        <w:rPr>
          <w:rFonts w:hint="eastAsia"/>
          <w:color w:val="000000" w:themeColor="text1"/>
        </w:rPr>
        <w:t>AI</w:t>
      </w:r>
      <w:r w:rsidRPr="003E6DC2">
        <w:rPr>
          <w:rFonts w:hint="eastAsia"/>
          <w:color w:val="000000" w:themeColor="text1"/>
        </w:rPr>
        <w:t>智能巡查車載車機系統</w:t>
      </w:r>
      <w:r w:rsidR="000C6F52" w:rsidRPr="003E6DC2">
        <w:rPr>
          <w:rFonts w:hint="eastAsia"/>
          <w:color w:val="000000" w:themeColor="text1"/>
        </w:rPr>
        <w:t>。</w:t>
      </w:r>
    </w:p>
    <w:p w14:paraId="360F8547" w14:textId="7EAB16FF" w:rsidR="00DE248A" w:rsidRPr="003E6DC2" w:rsidRDefault="00E34610" w:rsidP="00DE248A">
      <w:pPr>
        <w:pStyle w:val="13"/>
        <w:numPr>
          <w:ilvl w:val="0"/>
          <w:numId w:val="307"/>
        </w:numPr>
        <w:ind w:firstLineChars="0"/>
        <w:rPr>
          <w:rFonts w:hint="eastAsia"/>
          <w:color w:val="000000" w:themeColor="text1"/>
        </w:rPr>
      </w:pPr>
      <w:r w:rsidRPr="003E6DC2">
        <w:rPr>
          <w:rFonts w:hint="eastAsia"/>
          <w:color w:val="000000" w:themeColor="text1"/>
        </w:rPr>
        <w:t>建置報表</w:t>
      </w:r>
      <w:r w:rsidR="00991096" w:rsidRPr="003E6DC2">
        <w:rPr>
          <w:rFonts w:hint="eastAsia"/>
          <w:color w:val="000000" w:themeColor="text1"/>
        </w:rPr>
        <w:t>查詢</w:t>
      </w:r>
      <w:r w:rsidRPr="003E6DC2">
        <w:rPr>
          <w:rFonts w:hint="eastAsia"/>
          <w:color w:val="000000" w:themeColor="text1"/>
        </w:rPr>
        <w:t>系統</w:t>
      </w:r>
      <w:r w:rsidR="000C6F52" w:rsidRPr="003E6DC2">
        <w:rPr>
          <w:rFonts w:hint="eastAsia"/>
          <w:color w:val="000000" w:themeColor="text1"/>
        </w:rPr>
        <w:t>。</w:t>
      </w:r>
    </w:p>
    <w:p w14:paraId="79338B9B" w14:textId="049E209D" w:rsidR="00DE248A" w:rsidRPr="003E6DC2" w:rsidRDefault="00D650E1" w:rsidP="00DE248A">
      <w:pPr>
        <w:pStyle w:val="13"/>
        <w:numPr>
          <w:ilvl w:val="0"/>
          <w:numId w:val="307"/>
        </w:numPr>
        <w:ind w:firstLineChars="0"/>
        <w:rPr>
          <w:rFonts w:hint="eastAsia"/>
          <w:color w:val="000000" w:themeColor="text1"/>
        </w:rPr>
      </w:pPr>
      <w:r w:rsidRPr="003E6DC2">
        <w:rPr>
          <w:rFonts w:hint="eastAsia"/>
          <w:color w:val="000000" w:themeColor="text1"/>
        </w:rPr>
        <w:t>資訊安全防護</w:t>
      </w:r>
      <w:r w:rsidR="000C6F52" w:rsidRPr="003E6DC2">
        <w:rPr>
          <w:rFonts w:hint="eastAsia"/>
          <w:color w:val="000000" w:themeColor="text1"/>
        </w:rPr>
        <w:t>。</w:t>
      </w:r>
    </w:p>
    <w:p w14:paraId="2A393431" w14:textId="73EA67B6" w:rsidR="00B20F18" w:rsidRPr="003E6DC2" w:rsidRDefault="00E34610" w:rsidP="00DE248A">
      <w:pPr>
        <w:pStyle w:val="13"/>
        <w:numPr>
          <w:ilvl w:val="0"/>
          <w:numId w:val="307"/>
        </w:numPr>
        <w:ind w:firstLineChars="0"/>
        <w:rPr>
          <w:rFonts w:hint="eastAsia"/>
          <w:color w:val="000000" w:themeColor="text1"/>
        </w:rPr>
      </w:pPr>
      <w:r w:rsidRPr="003E6DC2">
        <w:rPr>
          <w:color w:val="000000" w:themeColor="text1"/>
        </w:rPr>
        <w:t>教育訓練</w:t>
      </w:r>
      <w:r w:rsidR="007800B2" w:rsidRPr="003E6DC2">
        <w:rPr>
          <w:rFonts w:hint="eastAsia"/>
          <w:color w:val="000000" w:themeColor="text1"/>
        </w:rPr>
        <w:t>及</w:t>
      </w:r>
      <w:r w:rsidR="00200183" w:rsidRPr="003E6DC2">
        <w:rPr>
          <w:rFonts w:hint="eastAsia"/>
          <w:color w:val="000000" w:themeColor="text1"/>
        </w:rPr>
        <w:t>後續</w:t>
      </w:r>
      <w:r w:rsidR="007800B2" w:rsidRPr="003E6DC2">
        <w:rPr>
          <w:rFonts w:hint="eastAsia"/>
          <w:color w:val="000000" w:themeColor="text1"/>
        </w:rPr>
        <w:t>服務諮詢</w:t>
      </w:r>
    </w:p>
    <w:p w14:paraId="02999FF1" w14:textId="77777777" w:rsidR="00B20F18" w:rsidRPr="003E6DC2" w:rsidRDefault="00B20F18">
      <w:pPr>
        <w:ind w:left="280" w:hanging="280"/>
        <w:rPr>
          <w:rFonts w:hint="eastAsia"/>
          <w:color w:val="000000" w:themeColor="text1"/>
          <w:lang w:val="zh-TW"/>
        </w:rPr>
      </w:pPr>
      <w:r w:rsidRPr="003E6DC2">
        <w:rPr>
          <w:rFonts w:hint="eastAsia"/>
          <w:color w:val="000000" w:themeColor="text1"/>
        </w:rPr>
        <w:br w:type="page"/>
      </w:r>
    </w:p>
    <w:p w14:paraId="4C452F3A" w14:textId="19E3EFBA" w:rsidR="00E450E2" w:rsidRPr="003E6DC2" w:rsidRDefault="000B1EA4" w:rsidP="008E3234">
      <w:pPr>
        <w:pStyle w:val="2"/>
        <w:spacing w:before="240" w:after="240"/>
        <w:ind w:left="320" w:hanging="320"/>
        <w:rPr>
          <w:rFonts w:hint="eastAsia"/>
          <w:color w:val="000000" w:themeColor="text1"/>
        </w:rPr>
      </w:pPr>
      <w:bookmarkStart w:id="1312" w:name="_Toc85790492"/>
      <w:r w:rsidRPr="003E6DC2">
        <w:rPr>
          <w:rStyle w:val="10"/>
          <w:rFonts w:hint="eastAsia"/>
          <w:b/>
          <w:bCs/>
          <w:color w:val="000000" w:themeColor="text1"/>
          <w:kern w:val="0"/>
          <w:szCs w:val="48"/>
        </w:rPr>
        <w:lastRenderedPageBreak/>
        <w:t>工作</w:t>
      </w:r>
      <w:r w:rsidR="00EC40CB" w:rsidRPr="003E6DC2">
        <w:rPr>
          <w:rStyle w:val="10"/>
          <w:rFonts w:hint="eastAsia"/>
          <w:b/>
          <w:bCs/>
          <w:color w:val="000000" w:themeColor="text1"/>
          <w:kern w:val="0"/>
          <w:szCs w:val="48"/>
        </w:rPr>
        <w:t>計畫</w:t>
      </w:r>
      <w:r w:rsidRPr="003E6DC2">
        <w:rPr>
          <w:rStyle w:val="10"/>
          <w:rFonts w:hint="eastAsia"/>
          <w:b/>
          <w:bCs/>
          <w:color w:val="000000" w:themeColor="text1"/>
          <w:kern w:val="0"/>
          <w:szCs w:val="48"/>
        </w:rPr>
        <w:t>規劃</w:t>
      </w:r>
      <w:r w:rsidR="00DF4C2D" w:rsidRPr="003E6DC2">
        <w:rPr>
          <w:rStyle w:val="10"/>
          <w:rFonts w:hint="eastAsia"/>
          <w:b/>
          <w:bCs/>
          <w:color w:val="000000" w:themeColor="text1"/>
          <w:kern w:val="0"/>
          <w:szCs w:val="48"/>
        </w:rPr>
        <w:t>及</w:t>
      </w:r>
      <w:r w:rsidR="001C3499" w:rsidRPr="003E6DC2">
        <w:rPr>
          <w:rStyle w:val="10"/>
          <w:rFonts w:hint="eastAsia"/>
          <w:b/>
          <w:bCs/>
          <w:color w:val="000000" w:themeColor="text1"/>
          <w:kern w:val="0"/>
          <w:szCs w:val="48"/>
        </w:rPr>
        <w:t>執</w:t>
      </w:r>
      <w:r w:rsidR="001C3499" w:rsidRPr="003E6DC2">
        <w:rPr>
          <w:rFonts w:hint="eastAsia"/>
          <w:color w:val="000000" w:themeColor="text1"/>
        </w:rPr>
        <w:t>行</w:t>
      </w:r>
      <w:bookmarkEnd w:id="1312"/>
    </w:p>
    <w:p w14:paraId="018035E6" w14:textId="0B026630" w:rsidR="006D1AA3" w:rsidRPr="003E6DC2" w:rsidRDefault="003E7D34" w:rsidP="00276CF2">
      <w:pPr>
        <w:pStyle w:val="3"/>
        <w:numPr>
          <w:ilvl w:val="0"/>
          <w:numId w:val="314"/>
        </w:numPr>
        <w:spacing w:before="240" w:after="120"/>
        <w:ind w:left="280" w:right="280" w:hanging="280"/>
        <w:rPr>
          <w:color w:val="000000" w:themeColor="text1"/>
        </w:rPr>
      </w:pPr>
      <w:bookmarkStart w:id="1313" w:name="_Toc85790493"/>
      <w:r w:rsidRPr="003E6DC2">
        <w:rPr>
          <w:color w:val="000000" w:themeColor="text1"/>
        </w:rPr>
        <w:t>系統</w:t>
      </w:r>
      <w:r w:rsidR="001170FD" w:rsidRPr="003E6DC2">
        <w:rPr>
          <w:color w:val="000000" w:themeColor="text1"/>
        </w:rPr>
        <w:t>建置</w:t>
      </w:r>
      <w:r w:rsidR="000D7ECA" w:rsidRPr="003E6DC2">
        <w:rPr>
          <w:color w:val="000000" w:themeColor="text1"/>
        </w:rPr>
        <w:t>構想與規劃</w:t>
      </w:r>
      <w:bookmarkEnd w:id="1313"/>
    </w:p>
    <w:p w14:paraId="1FF340D0" w14:textId="04A5D238" w:rsidR="00314EF9" w:rsidRPr="003E6DC2" w:rsidRDefault="00314EF9">
      <w:pPr>
        <w:pStyle w:val="4"/>
        <w:numPr>
          <w:ilvl w:val="0"/>
          <w:numId w:val="457"/>
        </w:numPr>
        <w:rPr>
          <w:rFonts w:hint="eastAsia"/>
        </w:rPr>
        <w:pPrChange w:id="1314" w:author="User" w:date="2021-09-14T15:11:00Z">
          <w:pPr>
            <w:pStyle w:val="4"/>
            <w:numPr>
              <w:numId w:val="328"/>
            </w:numPr>
            <w:ind w:left="280" w:hanging="280"/>
          </w:pPr>
        </w:pPrChange>
      </w:pPr>
      <w:bookmarkStart w:id="1315" w:name="_Toc85790494"/>
      <w:r w:rsidRPr="003E6DC2">
        <w:t>整體</w:t>
      </w:r>
      <w:r w:rsidRPr="003E6DC2">
        <w:rPr>
          <w:rFonts w:hint="eastAsia"/>
        </w:rPr>
        <w:t>系統</w:t>
      </w:r>
      <w:r w:rsidR="00FD4399" w:rsidRPr="003E6DC2">
        <w:rPr>
          <w:rFonts w:hint="eastAsia"/>
        </w:rPr>
        <w:t>構想規劃</w:t>
      </w:r>
      <w:bookmarkEnd w:id="1315"/>
    </w:p>
    <w:p w14:paraId="520A210F" w14:textId="3F93822E" w:rsidR="00314EF9" w:rsidRDefault="00314EF9" w:rsidP="00314EF9">
      <w:pPr>
        <w:pStyle w:val="13"/>
        <w:rPr>
          <w:ins w:id="1316" w:author="User" w:date="2021-09-12T15:21:00Z"/>
          <w:rFonts w:hint="eastAsia"/>
          <w:color w:val="000000" w:themeColor="text1"/>
        </w:rPr>
      </w:pPr>
      <w:r w:rsidRPr="003E6DC2">
        <w:rPr>
          <w:color w:val="000000" w:themeColor="text1"/>
        </w:rPr>
        <w:t>本案系統運用</w:t>
      </w:r>
      <w:r w:rsidRPr="003E6DC2">
        <w:rPr>
          <w:color w:val="000000" w:themeColor="text1"/>
        </w:rPr>
        <w:t>AI</w:t>
      </w:r>
      <w:r w:rsidRPr="003E6DC2">
        <w:rPr>
          <w:color w:val="000000" w:themeColor="text1"/>
        </w:rPr>
        <w:t>智能道路巡查系統，導入</w:t>
      </w:r>
      <w:r w:rsidRPr="003E6DC2">
        <w:rPr>
          <w:color w:val="000000" w:themeColor="text1"/>
        </w:rPr>
        <w:t>AI</w:t>
      </w:r>
      <w:r w:rsidRPr="003E6DC2">
        <w:rPr>
          <w:color w:val="000000" w:themeColor="text1"/>
        </w:rPr>
        <w:t>人工智慧方式，</w:t>
      </w:r>
      <w:r w:rsidR="00024048">
        <w:rPr>
          <w:rFonts w:hint="eastAsia"/>
          <w:color w:val="000000" w:themeColor="text1"/>
        </w:rPr>
        <w:t>利用電腦</w:t>
      </w:r>
      <w:r w:rsidRPr="003E6DC2">
        <w:rPr>
          <w:color w:val="000000" w:themeColor="text1"/>
        </w:rPr>
        <w:t>視覺辨識整合電腦運算、儲存、</w:t>
      </w:r>
      <w:r w:rsidRPr="003E6DC2">
        <w:rPr>
          <w:rFonts w:hint="eastAsia"/>
          <w:color w:val="000000" w:themeColor="text1"/>
        </w:rPr>
        <w:t>資安、</w:t>
      </w:r>
      <w:r w:rsidRPr="003E6DC2">
        <w:rPr>
          <w:color w:val="000000" w:themeColor="text1"/>
        </w:rPr>
        <w:t>監控等，成立巡查系統工作網</w:t>
      </w:r>
      <w:r w:rsidRPr="003E6DC2">
        <w:rPr>
          <w:rFonts w:hint="eastAsia"/>
          <w:color w:val="000000" w:themeColor="text1"/>
        </w:rPr>
        <w:t>路</w:t>
      </w:r>
      <w:r w:rsidRPr="003E6DC2">
        <w:rPr>
          <w:color w:val="000000" w:themeColor="text1"/>
        </w:rPr>
        <w:t>。</w:t>
      </w:r>
      <w:r w:rsidR="006F56DA" w:rsidRPr="003E6DC2">
        <w:rPr>
          <w:rFonts w:hint="eastAsia"/>
          <w:color w:val="000000" w:themeColor="text1"/>
        </w:rPr>
        <w:t>同時</w:t>
      </w:r>
      <w:r w:rsidRPr="003E6DC2">
        <w:rPr>
          <w:rFonts w:hint="eastAsia"/>
          <w:color w:val="000000" w:themeColor="text1"/>
        </w:rPr>
        <w:t>以</w:t>
      </w:r>
      <w:r w:rsidRPr="003E6DC2">
        <w:rPr>
          <w:color w:val="000000" w:themeColor="text1"/>
        </w:rPr>
        <w:t>創新『</w:t>
      </w:r>
      <w:r w:rsidRPr="003E6DC2">
        <w:rPr>
          <w:rFonts w:hint="eastAsia"/>
          <w:color w:val="000000" w:themeColor="text1"/>
          <w:rPrChange w:id="1317" w:author="jackson" w:date="2021-06-14T10:55:00Z">
            <w:rPr>
              <w:rFonts w:hint="eastAsia"/>
              <w:b/>
              <w:color w:val="FF0000"/>
            </w:rPr>
          </w:rPrChange>
        </w:rPr>
        <w:t>軟體即服務、支援即服務</w:t>
      </w:r>
      <w:r w:rsidRPr="003E6DC2">
        <w:rPr>
          <w:rFonts w:hint="eastAsia"/>
          <w:b/>
          <w:color w:val="000000" w:themeColor="text1"/>
        </w:rPr>
        <w:t>』</w:t>
      </w:r>
      <w:r w:rsidRPr="003E6DC2">
        <w:rPr>
          <w:b/>
          <w:color w:val="000000" w:themeColor="text1"/>
        </w:rPr>
        <w:t>(</w:t>
      </w:r>
      <w:r w:rsidRPr="003E6DC2">
        <w:rPr>
          <w:color w:val="000000" w:themeColor="text1"/>
        </w:rPr>
        <w:t>SaaS</w:t>
      </w:r>
      <w:r w:rsidRPr="003E6DC2">
        <w:rPr>
          <w:rFonts w:hint="eastAsia"/>
          <w:color w:val="000000" w:themeColor="text1"/>
        </w:rPr>
        <w:t>，</w:t>
      </w:r>
      <w:r w:rsidRPr="003E6DC2">
        <w:rPr>
          <w:color w:val="000000" w:themeColor="text1"/>
        </w:rPr>
        <w:t>Software as a Service)</w:t>
      </w:r>
      <w:r w:rsidRPr="003E6DC2">
        <w:rPr>
          <w:color w:val="000000" w:themeColor="text1"/>
        </w:rPr>
        <w:t>的方式來提供新型態智能型服務</w:t>
      </w:r>
      <w:ins w:id="1318" w:author="Jackson Wang" w:date="2021-09-14T16:37:00Z">
        <w:r w:rsidR="0080058E">
          <w:rPr>
            <w:rFonts w:hint="eastAsia"/>
            <w:color w:val="000000" w:themeColor="text1"/>
          </w:rPr>
          <w:t>，</w:t>
        </w:r>
      </w:ins>
      <w:del w:id="1319" w:author="Jackson Wang" w:date="2021-09-14T16:37:00Z">
        <w:r w:rsidRPr="003E6DC2" w:rsidDel="0080058E">
          <w:rPr>
            <w:color w:val="000000" w:themeColor="text1"/>
          </w:rPr>
          <w:delText>。</w:delText>
        </w:r>
      </w:del>
      <w:r w:rsidR="00472384" w:rsidRPr="003E6DC2">
        <w:rPr>
          <w:rFonts w:hint="eastAsia"/>
          <w:color w:val="000000" w:themeColor="text1"/>
        </w:rPr>
        <w:t>如</w:t>
      </w:r>
      <w:del w:id="1320" w:author="Jackson Wang" w:date="2021-09-14T16:38:00Z">
        <w:r w:rsidR="00472384" w:rsidRPr="003E6DC2" w:rsidDel="0080058E">
          <w:rPr>
            <w:rFonts w:hint="eastAsia"/>
            <w:color w:val="000000" w:themeColor="text1"/>
          </w:rPr>
          <w:delText>下</w:delText>
        </w:r>
      </w:del>
      <w:del w:id="1321" w:author="User" w:date="2021-09-12T15:21:00Z">
        <w:r w:rsidR="00472384" w:rsidRPr="003E6DC2" w:rsidDel="00F00A0F">
          <w:rPr>
            <w:rFonts w:hint="eastAsia"/>
            <w:color w:val="000000" w:themeColor="text1"/>
          </w:rPr>
          <w:fldChar w:fldCharType="begin"/>
        </w:r>
        <w:r w:rsidR="00472384" w:rsidRPr="003E6DC2" w:rsidDel="00F00A0F">
          <w:rPr>
            <w:rFonts w:hint="eastAsia"/>
            <w:color w:val="000000" w:themeColor="text1"/>
          </w:rPr>
          <w:delInstrText xml:space="preserve"> REF _Ref79065103 \h </w:delInstrText>
        </w:r>
        <w:r w:rsidR="00472384" w:rsidRPr="003E6DC2" w:rsidDel="00F00A0F">
          <w:rPr>
            <w:rFonts w:hint="eastAsia"/>
            <w:color w:val="000000" w:themeColor="text1"/>
          </w:rPr>
        </w:r>
        <w:r w:rsidR="00472384" w:rsidRPr="003E6DC2" w:rsidDel="00F00A0F">
          <w:rPr>
            <w:rFonts w:hint="eastAsia"/>
            <w:color w:val="000000" w:themeColor="text1"/>
          </w:rPr>
          <w:fldChar w:fldCharType="separate"/>
        </w:r>
      </w:del>
      <w:del w:id="1322" w:author="User" w:date="2021-08-08T12:56:00Z">
        <w:r w:rsidR="00A76FFA" w:rsidRPr="003E6DC2" w:rsidDel="00871023">
          <w:rPr>
            <w:rFonts w:ascii="標楷體" w:hAnsi="標楷體" w:hint="eastAsia"/>
            <w:color w:val="000000" w:themeColor="text1"/>
          </w:rPr>
          <w:delText xml:space="preserve">圖 </w:delText>
        </w:r>
        <w:r w:rsidR="00A76FFA" w:rsidRPr="003E6DC2" w:rsidDel="00871023">
          <w:rPr>
            <w:rFonts w:ascii="標楷體" w:hAnsi="標楷體" w:hint="eastAsia"/>
            <w:noProof/>
            <w:color w:val="000000" w:themeColor="text1"/>
          </w:rPr>
          <w:delText>二</w:delText>
        </w:r>
        <w:r w:rsidR="00A76FFA" w:rsidRPr="003E6DC2" w:rsidDel="00871023">
          <w:rPr>
            <w:rFonts w:ascii="標楷體" w:hAnsi="標楷體" w:hint="eastAsia"/>
            <w:color w:val="000000" w:themeColor="text1"/>
          </w:rPr>
          <w:delText>：110年度台南市道路巡查缺失智能辨識系統建置架構圖</w:delText>
        </w:r>
      </w:del>
      <w:del w:id="1323" w:author="User" w:date="2021-09-12T15:21:00Z">
        <w:r w:rsidR="00472384" w:rsidRPr="003E6DC2" w:rsidDel="00F00A0F">
          <w:rPr>
            <w:rFonts w:hint="eastAsia"/>
            <w:color w:val="000000" w:themeColor="text1"/>
          </w:rPr>
          <w:fldChar w:fldCharType="end"/>
        </w:r>
      </w:del>
      <w:ins w:id="1324" w:author="User" w:date="2021-09-12T15:21:00Z">
        <w:r w:rsidR="00F00A0F">
          <w:rPr>
            <w:rFonts w:hint="eastAsia"/>
            <w:color w:val="000000" w:themeColor="text1"/>
          </w:rPr>
          <w:t>圖</w:t>
        </w:r>
      </w:ins>
      <w:ins w:id="1325" w:author="Jackson Wang" w:date="2021-09-14T16:04:00Z">
        <w:r w:rsidR="00F64344">
          <w:rPr>
            <w:rFonts w:hint="eastAsia"/>
            <w:color w:val="000000" w:themeColor="text1"/>
          </w:rPr>
          <w:t>二</w:t>
        </w:r>
      </w:ins>
      <w:ins w:id="1326" w:author="Jackson Wang" w:date="2021-09-14T16:37:00Z">
        <w:r w:rsidR="0080058E">
          <w:rPr>
            <w:rFonts w:hint="eastAsia"/>
            <w:color w:val="000000" w:themeColor="text1"/>
          </w:rPr>
          <w:t>所示。</w:t>
        </w:r>
      </w:ins>
      <w:ins w:id="1327" w:author="User" w:date="2021-09-12T15:21:00Z">
        <w:del w:id="1328" w:author="Jackson Wang" w:date="2021-09-14T16:04:00Z">
          <w:r w:rsidR="00F00A0F" w:rsidDel="00F64344">
            <w:rPr>
              <w:rFonts w:hint="eastAsia"/>
              <w:color w:val="000000" w:themeColor="text1"/>
            </w:rPr>
            <w:delText>X</w:delText>
          </w:r>
        </w:del>
      </w:ins>
    </w:p>
    <w:p w14:paraId="7B8710AD" w14:textId="77777777" w:rsidR="00F00A0F" w:rsidRPr="003E6DC2" w:rsidRDefault="00F00A0F" w:rsidP="00314EF9">
      <w:pPr>
        <w:pStyle w:val="13"/>
        <w:rPr>
          <w:rFonts w:hint="eastAsia"/>
          <w:color w:val="000000" w:themeColor="text1"/>
        </w:rPr>
      </w:pPr>
    </w:p>
    <w:p w14:paraId="04C10008" w14:textId="77777777" w:rsidR="00E024B2" w:rsidRDefault="001173B8">
      <w:pPr>
        <w:keepNext/>
        <w:ind w:left="280" w:hanging="280"/>
        <w:rPr>
          <w:ins w:id="1329" w:author="User" w:date="2021-09-13T12:06:00Z"/>
          <w:rFonts w:hint="eastAsia"/>
        </w:rPr>
        <w:pPrChange w:id="1330" w:author="User" w:date="2021-09-13T12:06:00Z">
          <w:pPr>
            <w:ind w:left="280" w:hanging="280"/>
          </w:pPr>
        </w:pPrChange>
      </w:pPr>
      <w:r w:rsidRPr="003E6DC2">
        <w:rPr>
          <w:rFonts w:hint="eastAsia"/>
          <w:noProof/>
        </w:rPr>
        <mc:AlternateContent>
          <mc:Choice Requires="wps">
            <w:drawing>
              <wp:anchor distT="0" distB="0" distL="114300" distR="114300" simplePos="0" relativeHeight="251603456" behindDoc="0" locked="0" layoutInCell="1" allowOverlap="1" wp14:anchorId="41BD64E9" wp14:editId="6DD4B889">
                <wp:simplePos x="0" y="0"/>
                <wp:positionH relativeFrom="column">
                  <wp:posOffset>882650</wp:posOffset>
                </wp:positionH>
                <wp:positionV relativeFrom="paragraph">
                  <wp:posOffset>2807335</wp:posOffset>
                </wp:positionV>
                <wp:extent cx="0" cy="381000"/>
                <wp:effectExtent l="19050" t="0" r="19050" b="0"/>
                <wp:wrapNone/>
                <wp:docPr id="262" name="直線接點 262"/>
                <wp:cNvGraphicFramePr/>
                <a:graphic xmlns:a="http://schemas.openxmlformats.org/drawingml/2006/main">
                  <a:graphicData uri="http://schemas.microsoft.com/office/word/2010/wordprocessingShape">
                    <wps:wsp>
                      <wps:cNvCnPr/>
                      <wps:spPr>
                        <a:xfrm>
                          <a:off x="0" y="0"/>
                          <a:ext cx="0" cy="381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A4413B" id="直線接點 262" o:spid="_x0000_s1026" style="position:absolute;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221.05pt" to="69.5pt,2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" strokecolor="#0099f2 [3044]" strokeweight="2.25pt"/>
            </w:pict>
          </mc:Fallback>
        </mc:AlternateContent>
      </w:r>
      <w:r w:rsidR="00314EF9" w:rsidRPr="003E6DC2">
        <w:rPr>
          <w:rFonts w:hint="eastAsia"/>
          <w:noProof/>
        </w:rPr>
        <w:drawing>
          <wp:inline distT="0" distB="0" distL="0" distR="0" wp14:anchorId="30A3653C" wp14:editId="14B848E6">
            <wp:extent cx="5486400" cy="4770120"/>
            <wp:effectExtent l="0" t="0" r="0" b="0"/>
            <wp:docPr id="10" name="資料庫圖表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2EC1614B" w14:textId="4D390354" w:rsidR="003A0AF8" w:rsidRPr="003E6DC2" w:rsidRDefault="00E024B2">
      <w:pPr>
        <w:pStyle w:val="afb"/>
        <w:ind w:left="200" w:hanging="200"/>
        <w:rPr>
          <w:rFonts w:hint="eastAsia"/>
          <w:color w:val="000000" w:themeColor="text1"/>
        </w:rPr>
        <w:pPrChange w:id="1331" w:author="User" w:date="2021-09-13T12:06:00Z">
          <w:pPr>
            <w:pStyle w:val="13"/>
            <w:keepNext/>
            <w:ind w:firstLineChars="101" w:firstLine="283"/>
          </w:pPr>
        </w:pPrChange>
      </w:pPr>
      <w:bookmarkStart w:id="1332" w:name="_Toc85792018"/>
      <w:ins w:id="1333" w:author="User" w:date="2021-09-13T12:06: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334" w:author="User" w:date="2021-09-13T12:06:00Z">
        <w:r w:rsidR="00853FBC">
          <w:rPr>
            <w:rFonts w:hint="eastAsia"/>
            <w:noProof/>
          </w:rPr>
          <w:t>二</w:t>
        </w:r>
        <w:r>
          <w:rPr>
            <w:rFonts w:hint="eastAsia"/>
          </w:rPr>
          <w:fldChar w:fldCharType="end"/>
        </w:r>
        <w:r>
          <w:rPr>
            <w:rFonts w:hint="eastAsia"/>
          </w:rPr>
          <w:t>：</w:t>
        </w:r>
        <w:r w:rsidRPr="00B514E2">
          <w:rPr>
            <w:rFonts w:hint="eastAsia"/>
          </w:rPr>
          <w:t>110</w:t>
        </w:r>
        <w:r w:rsidRPr="00B514E2">
          <w:rPr>
            <w:rFonts w:hint="eastAsia"/>
          </w:rPr>
          <w:t>年度台南市道路巡查缺失智能辨識系統建置架構圖</w:t>
        </w:r>
        <w:bookmarkEnd w:id="1332"/>
        <w:r w:rsidRPr="003E6DC2">
          <w:rPr>
            <w:rFonts w:hint="eastAsia"/>
            <w:color w:val="000000" w:themeColor="text1"/>
          </w:rPr>
          <w:t xml:space="preserve"> </w:t>
        </w:r>
      </w:ins>
    </w:p>
    <w:p w14:paraId="77DCAC7B" w14:textId="33F45D8D" w:rsidR="00314EF9" w:rsidRPr="003E6DC2" w:rsidDel="001612A9" w:rsidRDefault="003A0AF8" w:rsidP="004E52D0">
      <w:pPr>
        <w:pStyle w:val="afb"/>
        <w:ind w:left="200" w:right="280" w:hanging="200"/>
        <w:rPr>
          <w:del w:id="1335" w:author="User" w:date="2021-09-12T15:31:00Z"/>
          <w:rFonts w:ascii="標楷體" w:hAnsi="標楷體"/>
          <w:color w:val="000000" w:themeColor="text1"/>
        </w:rPr>
      </w:pPr>
      <w:bookmarkStart w:id="1336" w:name="_Ref79065103"/>
      <w:del w:id="1337" w:author="User" w:date="2021-09-12T15:08:00Z">
        <w:r w:rsidRPr="003E6DC2" w:rsidDel="00517224">
          <w:rPr>
            <w:rFonts w:ascii="標楷體" w:hAnsi="標楷體" w:hint="eastAsia"/>
            <w:color w:val="000000" w:themeColor="text1"/>
          </w:rPr>
          <w:delText xml:space="preserve">圖 </w:delText>
        </w:r>
      </w:del>
      <w:ins w:id="1338" w:author="Jackson Wang" w:date="2021-09-12T11:08:00Z">
        <w:del w:id="1339" w:author="User" w:date="2021-09-12T14:39:00Z">
          <w:r w:rsidR="00C15E88" w:rsidDel="00C81491">
            <w:rPr>
              <w:rFonts w:ascii="標楷體" w:hAnsi="標楷體"/>
              <w:color w:val="000000" w:themeColor="text1"/>
            </w:rPr>
            <w:fldChar w:fldCharType="begin"/>
          </w:r>
          <w:r w:rsidR="00C15E88" w:rsidDel="00C81491">
            <w:rPr>
              <w:rFonts w:ascii="標楷體" w:hAnsi="標楷體"/>
              <w:color w:val="000000" w:themeColor="text1"/>
            </w:rPr>
            <w:delInstrText xml:space="preserve"> </w:delInstrText>
          </w:r>
          <w:r w:rsidR="00C15E88" w:rsidDel="00C81491">
            <w:rPr>
              <w:rFonts w:ascii="標楷體" w:hAnsi="標楷體" w:hint="eastAsia"/>
              <w:color w:val="000000" w:themeColor="text1"/>
            </w:rPr>
            <w:delInstrText>SEQ 圖 \* CHINESENUM3</w:delInstrText>
          </w:r>
          <w:r w:rsidR="00C15E88" w:rsidDel="00C81491">
            <w:rPr>
              <w:rFonts w:ascii="標楷體" w:hAnsi="標楷體"/>
              <w:color w:val="000000" w:themeColor="text1"/>
            </w:rPr>
            <w:delInstrText xml:space="preserve"> </w:delInstrText>
          </w:r>
        </w:del>
      </w:ins>
      <w:del w:id="1340" w:author="User" w:date="2021-09-12T14:39:00Z">
        <w:r w:rsidR="00C15E88" w:rsidDel="00C81491">
          <w:rPr>
            <w:rFonts w:ascii="標楷體" w:hAnsi="標楷體"/>
            <w:color w:val="000000" w:themeColor="text1"/>
          </w:rPr>
          <w:fldChar w:fldCharType="separate"/>
        </w:r>
      </w:del>
      <w:ins w:id="1341" w:author="Jackson Wang" w:date="2021-09-12T11:08:00Z">
        <w:del w:id="1342" w:author="User" w:date="2021-09-12T14:39:00Z">
          <w:r w:rsidR="00C15E88" w:rsidDel="00C81491">
            <w:rPr>
              <w:rFonts w:ascii="標楷體" w:hAnsi="標楷體" w:hint="eastAsia"/>
              <w:noProof/>
              <w:color w:val="000000" w:themeColor="text1"/>
            </w:rPr>
            <w:delText>二</w:delText>
          </w:r>
          <w:r w:rsidR="00C15E88" w:rsidDel="00C81491">
            <w:rPr>
              <w:rFonts w:ascii="標楷體" w:hAnsi="標楷體"/>
              <w:color w:val="000000" w:themeColor="text1"/>
            </w:rPr>
            <w:fldChar w:fldCharType="end"/>
          </w:r>
        </w:del>
      </w:ins>
      <w:del w:id="1343" w:author="User" w:date="2021-09-12T15:31:00Z">
        <w:r w:rsidRPr="003E6DC2" w:rsidDel="001612A9">
          <w:rPr>
            <w:rFonts w:ascii="標楷體" w:hAnsi="標楷體" w:hint="eastAsia"/>
            <w:color w:val="000000" w:themeColor="text1"/>
          </w:rPr>
          <w:fldChar w:fldCharType="begin"/>
        </w:r>
        <w:r w:rsidRPr="003E6DC2" w:rsidDel="001612A9">
          <w:rPr>
            <w:rFonts w:ascii="標楷體" w:hAnsi="標楷體" w:hint="eastAsia"/>
            <w:color w:val="000000" w:themeColor="text1"/>
          </w:rPr>
          <w:delInstrText xml:space="preserve"> SEQ 圖 \* CHINESENUM3 </w:delInstrText>
        </w:r>
        <w:r w:rsidRPr="003E6DC2" w:rsidDel="001612A9">
          <w:rPr>
            <w:rFonts w:ascii="標楷體" w:hAnsi="標楷體" w:hint="eastAsia"/>
            <w:color w:val="000000" w:themeColor="text1"/>
          </w:rPr>
          <w:fldChar w:fldCharType="separate"/>
        </w:r>
        <w:r w:rsidR="003628D0" w:rsidRPr="003E6DC2" w:rsidDel="001612A9">
          <w:rPr>
            <w:rFonts w:ascii="標楷體" w:hAnsi="標楷體" w:hint="eastAsia"/>
            <w:noProof/>
            <w:color w:val="000000" w:themeColor="text1"/>
          </w:rPr>
          <w:delText>二</w:delText>
        </w:r>
        <w:r w:rsidRPr="003E6DC2" w:rsidDel="001612A9">
          <w:rPr>
            <w:rFonts w:ascii="標楷體" w:hAnsi="標楷體" w:hint="eastAsia"/>
            <w:color w:val="000000" w:themeColor="text1"/>
          </w:rPr>
          <w:fldChar w:fldCharType="end"/>
        </w:r>
      </w:del>
      <w:del w:id="1344" w:author="User" w:date="2021-09-12T15:08:00Z">
        <w:r w:rsidRPr="003E6DC2" w:rsidDel="00517224">
          <w:rPr>
            <w:rFonts w:ascii="標楷體" w:hAnsi="標楷體" w:hint="eastAsia"/>
            <w:color w:val="000000" w:themeColor="text1"/>
          </w:rPr>
          <w:delText>：</w:delText>
        </w:r>
      </w:del>
      <w:del w:id="1345" w:author="User" w:date="2021-09-12T15:31:00Z">
        <w:r w:rsidRPr="003E6DC2" w:rsidDel="001612A9">
          <w:rPr>
            <w:rFonts w:ascii="標楷體" w:hAnsi="標楷體" w:hint="eastAsia"/>
            <w:color w:val="000000" w:themeColor="text1"/>
          </w:rPr>
          <w:delText>110年度台南市道路巡查缺失智能辨識系統建置架構圖</w:delText>
        </w:r>
        <w:bookmarkEnd w:id="1336"/>
      </w:del>
    </w:p>
    <w:p w14:paraId="06CAE5E2" w14:textId="77777777" w:rsidR="003A0AF8" w:rsidRPr="003E6DC2" w:rsidRDefault="003A0AF8" w:rsidP="003A0AF8">
      <w:pPr>
        <w:ind w:left="280" w:hanging="280"/>
        <w:rPr>
          <w:rFonts w:hint="eastAsia"/>
          <w:color w:val="000000" w:themeColor="text1"/>
        </w:rPr>
      </w:pPr>
    </w:p>
    <w:p w14:paraId="2EE5AC7E" w14:textId="77777777" w:rsidR="003A0AF8" w:rsidRPr="003E6DC2" w:rsidRDefault="003A0AF8" w:rsidP="003A0AF8">
      <w:pPr>
        <w:ind w:left="280" w:hanging="280"/>
        <w:rPr>
          <w:rFonts w:hint="eastAsia"/>
          <w:color w:val="000000" w:themeColor="text1"/>
        </w:rPr>
      </w:pPr>
    </w:p>
    <w:p w14:paraId="7A79D4CD" w14:textId="77777777" w:rsidR="003A0AF8" w:rsidRPr="003E6DC2" w:rsidRDefault="003A0AF8" w:rsidP="003A0AF8">
      <w:pPr>
        <w:ind w:left="280" w:hanging="280"/>
        <w:rPr>
          <w:rFonts w:hint="eastAsia"/>
          <w:color w:val="000000" w:themeColor="text1"/>
        </w:rPr>
      </w:pPr>
    </w:p>
    <w:p w14:paraId="2B477E95" w14:textId="1A5FB301" w:rsidR="002F505C" w:rsidRPr="003E6DC2" w:rsidRDefault="00FD4399">
      <w:pPr>
        <w:pStyle w:val="4"/>
        <w:numPr>
          <w:ilvl w:val="0"/>
          <w:numId w:val="494"/>
        </w:numPr>
        <w:rPr>
          <w:rFonts w:hint="eastAsia"/>
        </w:rPr>
        <w:pPrChange w:id="1346" w:author="User" w:date="2021-09-14T15:11:00Z">
          <w:pPr>
            <w:pStyle w:val="4"/>
            <w:ind w:left="280" w:hanging="280"/>
          </w:pPr>
        </w:pPrChange>
      </w:pPr>
      <w:bookmarkStart w:id="1347" w:name="_Toc85790495"/>
      <w:r w:rsidRPr="003E6DC2">
        <w:rPr>
          <w:rFonts w:hint="eastAsia"/>
        </w:rPr>
        <w:lastRenderedPageBreak/>
        <w:t>專案</w:t>
      </w:r>
      <w:r w:rsidR="003E7D34" w:rsidRPr="003E6DC2">
        <w:t>系統</w:t>
      </w:r>
      <w:r w:rsidR="00427F85" w:rsidRPr="003E6DC2">
        <w:t>軟體</w:t>
      </w:r>
      <w:r w:rsidR="004D0FB9" w:rsidRPr="003E6DC2">
        <w:rPr>
          <w:rFonts w:hint="eastAsia"/>
        </w:rPr>
        <w:t>及資料庫</w:t>
      </w:r>
      <w:r w:rsidR="00200183" w:rsidRPr="003E6DC2">
        <w:t>開發</w:t>
      </w:r>
      <w:r w:rsidR="001170FD" w:rsidRPr="003E6DC2">
        <w:t>建置架構</w:t>
      </w:r>
      <w:bookmarkEnd w:id="1347"/>
    </w:p>
    <w:p w14:paraId="7A3EE526" w14:textId="277C866E" w:rsidR="009B764B" w:rsidRPr="003E6DC2" w:rsidRDefault="002F505C" w:rsidP="0073313D">
      <w:pPr>
        <w:pStyle w:val="13"/>
        <w:rPr>
          <w:rFonts w:hint="eastAsia"/>
          <w:color w:val="000000" w:themeColor="text1"/>
        </w:rPr>
      </w:pPr>
      <w:r w:rsidRPr="003E6DC2">
        <w:rPr>
          <w:rFonts w:hint="eastAsia"/>
          <w:color w:val="000000" w:themeColor="text1"/>
        </w:rPr>
        <w:t>本案</w:t>
      </w:r>
      <w:r w:rsidR="00A61B0D" w:rsidRPr="003E6DC2">
        <w:rPr>
          <w:rFonts w:hint="eastAsia"/>
          <w:color w:val="000000" w:themeColor="text1"/>
        </w:rPr>
        <w:t>整合</w:t>
      </w:r>
      <w:r w:rsidRPr="003E6DC2">
        <w:rPr>
          <w:rFonts w:hint="eastAsia"/>
          <w:color w:val="000000" w:themeColor="text1"/>
        </w:rPr>
        <w:t>使用工具</w:t>
      </w:r>
      <w:r w:rsidR="00A61B0D" w:rsidRPr="003E6DC2">
        <w:rPr>
          <w:rFonts w:hint="eastAsia"/>
          <w:color w:val="000000" w:themeColor="text1"/>
        </w:rPr>
        <w:t>以</w:t>
      </w:r>
      <w:r w:rsidRPr="003E6DC2">
        <w:rPr>
          <w:rFonts w:hint="eastAsia"/>
          <w:color w:val="000000" w:themeColor="text1"/>
        </w:rPr>
        <w:t>開源軟體</w:t>
      </w:r>
      <w:r w:rsidR="00A61B0D" w:rsidRPr="003E6DC2">
        <w:rPr>
          <w:rFonts w:hint="eastAsia"/>
          <w:color w:val="000000" w:themeColor="text1"/>
        </w:rPr>
        <w:t>為主</w:t>
      </w:r>
      <w:r w:rsidRPr="003E6DC2">
        <w:rPr>
          <w:rFonts w:hint="eastAsia"/>
          <w:color w:val="000000" w:themeColor="text1"/>
        </w:rPr>
        <w:t>，採用機器學習模式進行深度學習</w:t>
      </w:r>
      <w:r w:rsidR="00CD232E" w:rsidRPr="003E6DC2">
        <w:rPr>
          <w:rFonts w:hint="eastAsia"/>
          <w:color w:val="000000" w:themeColor="text1"/>
        </w:rPr>
        <w:t>，結合</w:t>
      </w:r>
      <w:r w:rsidR="00CD232E" w:rsidRPr="003E6DC2">
        <w:rPr>
          <w:rFonts w:hint="eastAsia"/>
          <w:color w:val="000000" w:themeColor="text1"/>
        </w:rPr>
        <w:t>G</w:t>
      </w:r>
      <w:r w:rsidR="00CD232E" w:rsidRPr="003E6DC2">
        <w:rPr>
          <w:color w:val="000000" w:themeColor="text1"/>
        </w:rPr>
        <w:t xml:space="preserve">oogle </w:t>
      </w:r>
      <w:r w:rsidR="00CD232E" w:rsidRPr="003E6DC2">
        <w:rPr>
          <w:rFonts w:hint="eastAsia"/>
          <w:color w:val="000000" w:themeColor="text1"/>
        </w:rPr>
        <w:t>API</w:t>
      </w:r>
      <w:r w:rsidR="00CD232E" w:rsidRPr="003E6DC2">
        <w:rPr>
          <w:rFonts w:hint="eastAsia"/>
          <w:color w:val="000000" w:themeColor="text1"/>
        </w:rPr>
        <w:t>平台及</w:t>
      </w:r>
      <w:r w:rsidR="00457B7C" w:rsidRPr="003E6DC2">
        <w:rPr>
          <w:rFonts w:hint="eastAsia"/>
          <w:color w:val="000000" w:themeColor="text1"/>
        </w:rPr>
        <w:t>內政部資訊中心</w:t>
      </w:r>
      <w:r w:rsidR="00457B7C" w:rsidRPr="003E6DC2">
        <w:rPr>
          <w:rFonts w:hint="eastAsia"/>
          <w:color w:val="000000" w:themeColor="text1"/>
        </w:rPr>
        <w:t>T</w:t>
      </w:r>
      <w:r w:rsidR="00457B7C" w:rsidRPr="003E6DC2">
        <w:rPr>
          <w:color w:val="000000" w:themeColor="text1"/>
        </w:rPr>
        <w:t xml:space="preserve">GOS </w:t>
      </w:r>
      <w:r w:rsidR="00CD232E" w:rsidRPr="003E6DC2">
        <w:rPr>
          <w:rFonts w:hint="eastAsia"/>
          <w:color w:val="000000" w:themeColor="text1"/>
        </w:rPr>
        <w:t>GIS</w:t>
      </w:r>
      <w:r w:rsidR="00CD232E" w:rsidRPr="003E6DC2">
        <w:rPr>
          <w:rFonts w:hint="eastAsia"/>
          <w:color w:val="000000" w:themeColor="text1"/>
        </w:rPr>
        <w:t>地理資訊系統，</w:t>
      </w:r>
      <w:r w:rsidR="00A61B0D" w:rsidRPr="003E6DC2">
        <w:rPr>
          <w:rFonts w:hint="eastAsia"/>
          <w:color w:val="000000" w:themeColor="text1"/>
        </w:rPr>
        <w:t>採用</w:t>
      </w:r>
      <w:r w:rsidR="00CD232E" w:rsidRPr="003E6DC2">
        <w:rPr>
          <w:rFonts w:hint="eastAsia"/>
          <w:color w:val="000000" w:themeColor="text1"/>
        </w:rPr>
        <w:t>開源資料庫</w:t>
      </w:r>
      <w:r w:rsidR="00CD232E" w:rsidRPr="003E6DC2">
        <w:rPr>
          <w:rFonts w:hint="eastAsia"/>
          <w:color w:val="000000" w:themeColor="text1"/>
        </w:rPr>
        <w:t>MariaDB</w:t>
      </w:r>
      <w:r w:rsidR="00CD232E" w:rsidRPr="003E6DC2">
        <w:rPr>
          <w:rFonts w:hint="eastAsia"/>
          <w:color w:val="000000" w:themeColor="text1"/>
        </w:rPr>
        <w:t>，為整體</w:t>
      </w:r>
      <w:r w:rsidR="004E28A6" w:rsidRPr="003E6DC2">
        <w:rPr>
          <w:rFonts w:hint="eastAsia"/>
          <w:color w:val="000000" w:themeColor="text1"/>
        </w:rPr>
        <w:t>軟體系統</w:t>
      </w:r>
      <w:r w:rsidR="00CD232E" w:rsidRPr="003E6DC2">
        <w:rPr>
          <w:rFonts w:hint="eastAsia"/>
          <w:color w:val="000000" w:themeColor="text1"/>
        </w:rPr>
        <w:t>規</w:t>
      </w:r>
      <w:r w:rsidR="00CB54F6" w:rsidRPr="003E6DC2">
        <w:rPr>
          <w:rFonts w:hint="eastAsia"/>
          <w:color w:val="000000" w:themeColor="text1"/>
        </w:rPr>
        <w:t>劃</w:t>
      </w:r>
      <w:r w:rsidR="00CD232E" w:rsidRPr="003E6DC2">
        <w:rPr>
          <w:rFonts w:hint="eastAsia"/>
          <w:color w:val="000000" w:themeColor="text1"/>
        </w:rPr>
        <w:t>架構</w:t>
      </w:r>
      <w:r w:rsidR="00B20F18" w:rsidRPr="003E6DC2">
        <w:rPr>
          <w:rFonts w:hint="eastAsia"/>
          <w:color w:val="000000" w:themeColor="text1"/>
        </w:rPr>
        <w:t>，</w:t>
      </w:r>
      <w:r w:rsidR="00B20F18" w:rsidRPr="003E6DC2">
        <w:rPr>
          <w:rStyle w:val="14"/>
          <w:rFonts w:hint="eastAsia"/>
          <w:color w:val="000000" w:themeColor="text1"/>
        </w:rPr>
        <w:t>如</w:t>
      </w:r>
      <w:del w:id="1348" w:author="Jackson Wang" w:date="2021-09-14T16:38:00Z">
        <w:r w:rsidR="00B20F18" w:rsidRPr="003E6DC2" w:rsidDel="0080058E">
          <w:rPr>
            <w:rStyle w:val="14"/>
            <w:rFonts w:hint="eastAsia"/>
            <w:color w:val="000000" w:themeColor="text1"/>
          </w:rPr>
          <w:delText>下</w:delText>
        </w:r>
      </w:del>
      <w:ins w:id="1349" w:author="User" w:date="2021-09-12T15:23:00Z">
        <w:del w:id="1350" w:author="Jackson Wang" w:date="2021-09-14T16:04:00Z">
          <w:r w:rsidR="00F00A0F" w:rsidDel="00F64344">
            <w:rPr>
              <w:rStyle w:val="14"/>
              <w:rFonts w:hint="eastAsia"/>
              <w:color w:val="000000" w:themeColor="text1"/>
            </w:rPr>
            <w:delText>圖X</w:delText>
          </w:r>
        </w:del>
      </w:ins>
      <w:r w:rsidR="00472384" w:rsidRPr="003E6DC2">
        <w:rPr>
          <w:rStyle w:val="14"/>
          <w:color w:val="000000" w:themeColor="text1"/>
        </w:rPr>
        <w:fldChar w:fldCharType="begin"/>
      </w:r>
      <w:r w:rsidR="00472384" w:rsidRPr="003E6DC2">
        <w:rPr>
          <w:rStyle w:val="14"/>
          <w:color w:val="000000" w:themeColor="text1"/>
        </w:rPr>
        <w:instrText xml:space="preserve"> </w:instrText>
      </w:r>
      <w:r w:rsidR="00472384" w:rsidRPr="003E6DC2">
        <w:rPr>
          <w:rStyle w:val="14"/>
          <w:rFonts w:hint="eastAsia"/>
          <w:color w:val="000000" w:themeColor="text1"/>
        </w:rPr>
        <w:instrText>REF _Ref79065153 \h</w:instrText>
      </w:r>
      <w:r w:rsidR="00472384" w:rsidRPr="003E6DC2">
        <w:rPr>
          <w:rStyle w:val="14"/>
          <w:color w:val="000000" w:themeColor="text1"/>
        </w:rPr>
        <w:instrText xml:space="preserve"> </w:instrText>
      </w:r>
      <w:r w:rsidR="00472384" w:rsidRPr="003E6DC2">
        <w:rPr>
          <w:rStyle w:val="14"/>
          <w:color w:val="000000" w:themeColor="text1"/>
        </w:rPr>
      </w:r>
      <w:r w:rsidR="00472384" w:rsidRPr="003E6DC2">
        <w:rPr>
          <w:rStyle w:val="14"/>
          <w:color w:val="000000" w:themeColor="text1"/>
        </w:rPr>
        <w:fldChar w:fldCharType="separate"/>
      </w:r>
      <w:ins w:id="1351" w:author="User" w:date="2021-10-22T10:47:00Z">
        <w:r w:rsidR="00853FBC">
          <w:rPr>
            <w:rFonts w:hint="eastAsia"/>
          </w:rPr>
          <w:t>圖</w:t>
        </w:r>
        <w:r w:rsidR="00853FBC">
          <w:rPr>
            <w:rFonts w:hint="eastAsia"/>
          </w:rPr>
          <w:t xml:space="preserve"> </w:t>
        </w:r>
        <w:r w:rsidR="00853FBC">
          <w:rPr>
            <w:rFonts w:hint="eastAsia"/>
            <w:noProof/>
          </w:rPr>
          <w:t>三</w:t>
        </w:r>
        <w:r w:rsidR="00853FBC">
          <w:rPr>
            <w:rFonts w:hint="eastAsia"/>
          </w:rPr>
          <w:t>：</w:t>
        </w:r>
        <w:r w:rsidR="00853FBC" w:rsidRPr="00B824A4">
          <w:rPr>
            <w:rFonts w:hint="eastAsia"/>
          </w:rPr>
          <w:t>系統軟體及資料庫開發建置架構圖</w:t>
        </w:r>
      </w:ins>
      <w:ins w:id="1352" w:author="Jackson Wang" w:date="2021-09-14T16:38:00Z">
        <w:del w:id="1353" w:author="User" w:date="2021-10-21T14:09:00Z">
          <w:r w:rsidR="0080058E" w:rsidDel="0029552E">
            <w:rPr>
              <w:rFonts w:hint="eastAsia"/>
              <w:noProof/>
            </w:rPr>
            <w:delText>所示</w:delText>
          </w:r>
        </w:del>
      </w:ins>
      <w:del w:id="1354" w:author="User" w:date="2021-08-08T12:56:00Z">
        <w:r w:rsidR="00A76FFA" w:rsidRPr="003E6DC2" w:rsidDel="00871023">
          <w:rPr>
            <w:rFonts w:ascii="標楷體" w:hAnsi="標楷體" w:hint="eastAsia"/>
            <w:color w:val="000000" w:themeColor="text1"/>
          </w:rPr>
          <w:delText xml:space="preserve">圖 </w:delText>
        </w:r>
        <w:r w:rsidR="00A76FFA" w:rsidRPr="003E6DC2" w:rsidDel="00871023">
          <w:rPr>
            <w:rFonts w:ascii="標楷體" w:hAnsi="標楷體" w:hint="eastAsia"/>
            <w:noProof/>
            <w:color w:val="000000" w:themeColor="text1"/>
          </w:rPr>
          <w:delText>三</w:delText>
        </w:r>
        <w:r w:rsidR="00A76FFA" w:rsidRPr="003E6DC2" w:rsidDel="00871023">
          <w:rPr>
            <w:rFonts w:ascii="標楷體" w:hAnsi="標楷體" w:hint="eastAsia"/>
            <w:color w:val="000000" w:themeColor="text1"/>
          </w:rPr>
          <w:delText>：本系統軟體及資料庫開發建置架構圖</w:delText>
        </w:r>
      </w:del>
      <w:r w:rsidR="00472384" w:rsidRPr="003E6DC2">
        <w:rPr>
          <w:rStyle w:val="14"/>
          <w:color w:val="000000" w:themeColor="text1"/>
        </w:rPr>
        <w:fldChar w:fldCharType="end"/>
      </w:r>
      <w:r w:rsidR="00B20F18" w:rsidRPr="003E6DC2">
        <w:rPr>
          <w:rFonts w:hint="eastAsia"/>
          <w:color w:val="000000" w:themeColor="text1"/>
        </w:rPr>
        <w:t>所示</w:t>
      </w:r>
      <w:r w:rsidR="00CD232E" w:rsidRPr="003E6DC2">
        <w:rPr>
          <w:rFonts w:hint="eastAsia"/>
          <w:color w:val="000000" w:themeColor="text1"/>
        </w:rPr>
        <w:t>。</w:t>
      </w:r>
    </w:p>
    <w:p w14:paraId="22285A34" w14:textId="50A91C2A" w:rsidR="00AB1F68" w:rsidRPr="003E6DC2" w:rsidDel="002F18F5" w:rsidRDefault="00B16EE6">
      <w:pPr>
        <w:pStyle w:val="13"/>
        <w:numPr>
          <w:ilvl w:val="0"/>
          <w:numId w:val="505"/>
        </w:numPr>
        <w:ind w:left="280" w:hangingChars="100" w:hanging="280"/>
        <w:rPr>
          <w:del w:id="1355" w:author="User" w:date="2021-09-14T15:19:00Z"/>
          <w:rFonts w:hint="eastAsia"/>
        </w:rPr>
        <w:pPrChange w:id="1356" w:author="User" w:date="2021-09-14T15:22:00Z">
          <w:pPr>
            <w:pStyle w:val="50"/>
            <w:ind w:left="280" w:hanging="280"/>
          </w:pPr>
        </w:pPrChange>
      </w:pPr>
      <w:r w:rsidRPr="003E6DC2">
        <w:rPr>
          <w:rFonts w:hint="eastAsia"/>
        </w:rPr>
        <w:t>本系統</w:t>
      </w:r>
      <w:r w:rsidR="00253924" w:rsidRPr="003E6DC2">
        <w:rPr>
          <w:rFonts w:hint="eastAsia"/>
        </w:rPr>
        <w:t>軟體開發工具</w:t>
      </w:r>
      <w:r w:rsidR="00EC40CB" w:rsidRPr="003E6DC2">
        <w:rPr>
          <w:rFonts w:hint="eastAsia"/>
        </w:rPr>
        <w:t>採用開源軟體</w:t>
      </w:r>
      <w:r w:rsidR="00EC40CB" w:rsidRPr="003E6DC2">
        <w:t>yolo</w:t>
      </w:r>
      <w:r w:rsidR="00352987" w:rsidRPr="003E6DC2">
        <w:rPr>
          <w:rFonts w:hint="eastAsia"/>
        </w:rPr>
        <w:t>「</w:t>
      </w:r>
      <w:r w:rsidR="00352987" w:rsidRPr="003E6DC2">
        <w:t>You only look once</w:t>
      </w:r>
      <w:r w:rsidR="00352987" w:rsidRPr="003E6DC2">
        <w:rPr>
          <w:rFonts w:hint="eastAsia"/>
        </w:rPr>
        <w:t>」</w:t>
      </w:r>
      <w:r w:rsidR="003E7D34" w:rsidRPr="003E6DC2">
        <w:rPr>
          <w:rFonts w:hint="eastAsia"/>
        </w:rPr>
        <w:t>，</w:t>
      </w:r>
      <w:r w:rsidR="006F56DA" w:rsidRPr="003E6DC2">
        <w:rPr>
          <w:rFonts w:hint="eastAsia"/>
        </w:rPr>
        <w:t>其運算速度快、準確率高並擁有</w:t>
      </w:r>
      <w:r w:rsidR="003E7D34" w:rsidRPr="003E6DC2">
        <w:rPr>
          <w:rFonts w:hint="eastAsia"/>
        </w:rPr>
        <w:t>強大的物件辨識能力。</w:t>
      </w:r>
    </w:p>
    <w:p w14:paraId="5C578DD8" w14:textId="77777777" w:rsidR="002F18F5" w:rsidRDefault="002F18F5">
      <w:pPr>
        <w:pStyle w:val="13"/>
        <w:numPr>
          <w:ilvl w:val="0"/>
          <w:numId w:val="505"/>
        </w:numPr>
        <w:ind w:left="280" w:hangingChars="100" w:hanging="280"/>
        <w:rPr>
          <w:ins w:id="1357" w:author="User" w:date="2021-09-14T15:19:00Z"/>
          <w:rFonts w:hint="eastAsia"/>
          <w:color w:val="000000" w:themeColor="text1"/>
        </w:rPr>
        <w:pPrChange w:id="1358" w:author="User" w:date="2021-09-14T15:22:00Z">
          <w:pPr>
            <w:pStyle w:val="13"/>
            <w:numPr>
              <w:numId w:val="505"/>
            </w:numPr>
            <w:ind w:left="760" w:firstLineChars="0" w:hanging="280"/>
          </w:pPr>
        </w:pPrChange>
      </w:pPr>
    </w:p>
    <w:p w14:paraId="35A986DD" w14:textId="5B564005" w:rsidR="00022A97" w:rsidRPr="002F18F5" w:rsidDel="002F18F5" w:rsidRDefault="00917E3A">
      <w:pPr>
        <w:pStyle w:val="13"/>
        <w:numPr>
          <w:ilvl w:val="0"/>
          <w:numId w:val="505"/>
        </w:numPr>
        <w:ind w:left="280" w:hangingChars="100" w:hanging="280"/>
        <w:rPr>
          <w:del w:id="1359" w:author="User" w:date="2021-09-14T15:19:00Z"/>
          <w:rFonts w:hint="eastAsia"/>
          <w:color w:val="000000" w:themeColor="text1"/>
        </w:rPr>
        <w:pPrChange w:id="1360" w:author="User" w:date="2021-09-14T15:22:00Z">
          <w:pPr>
            <w:pStyle w:val="50"/>
            <w:ind w:left="280" w:hanging="280"/>
          </w:pPr>
        </w:pPrChange>
      </w:pPr>
      <w:r w:rsidRPr="00112490">
        <w:rPr>
          <w:rFonts w:hint="eastAsia"/>
          <w:color w:val="000000" w:themeColor="text1"/>
        </w:rPr>
        <w:t>採用</w:t>
      </w:r>
      <w:r w:rsidRPr="00112490">
        <w:rPr>
          <w:color w:val="000000" w:themeColor="text1"/>
        </w:rPr>
        <w:t>圖像處理</w:t>
      </w:r>
      <w:r w:rsidRPr="00112490">
        <w:rPr>
          <w:rFonts w:hint="eastAsia"/>
          <w:color w:val="000000" w:themeColor="text1"/>
        </w:rPr>
        <w:t>將</w:t>
      </w:r>
      <w:r w:rsidR="00991096" w:rsidRPr="00974DCA">
        <w:rPr>
          <w:rFonts w:hint="eastAsia"/>
          <w:color w:val="000000" w:themeColor="text1"/>
        </w:rPr>
        <w:t>道路缺陷照片</w:t>
      </w:r>
      <w:r w:rsidRPr="002F18F5">
        <w:rPr>
          <w:rFonts w:hint="eastAsia"/>
          <w:color w:val="000000" w:themeColor="text1"/>
        </w:rPr>
        <w:t>進行清洗、篩選、校正及</w:t>
      </w:r>
      <w:r w:rsidR="00991096" w:rsidRPr="002F18F5">
        <w:rPr>
          <w:rFonts w:hint="eastAsia"/>
          <w:color w:val="000000" w:themeColor="text1"/>
        </w:rPr>
        <w:t>對</w:t>
      </w:r>
      <w:r w:rsidR="006F56DA" w:rsidRPr="002F18F5">
        <w:rPr>
          <w:rFonts w:hint="eastAsia"/>
          <w:color w:val="000000" w:themeColor="text1"/>
        </w:rPr>
        <w:t>應</w:t>
      </w:r>
      <w:r w:rsidRPr="002F18F5">
        <w:rPr>
          <w:rFonts w:hint="eastAsia"/>
          <w:color w:val="000000" w:themeColor="text1"/>
        </w:rPr>
        <w:t>等程序處理，使後續辨識能更加精準。</w:t>
      </w:r>
    </w:p>
    <w:p w14:paraId="1851AD5E" w14:textId="77777777" w:rsidR="002F18F5" w:rsidRDefault="002F18F5">
      <w:pPr>
        <w:pStyle w:val="13"/>
        <w:numPr>
          <w:ilvl w:val="0"/>
          <w:numId w:val="505"/>
        </w:numPr>
        <w:ind w:left="280" w:hangingChars="100" w:hanging="280"/>
        <w:rPr>
          <w:ins w:id="1361" w:author="User" w:date="2021-09-14T15:19:00Z"/>
          <w:rFonts w:hint="eastAsia"/>
          <w:color w:val="000000" w:themeColor="text1"/>
        </w:rPr>
        <w:pPrChange w:id="1362" w:author="User" w:date="2021-09-14T15:22:00Z">
          <w:pPr>
            <w:pStyle w:val="13"/>
            <w:numPr>
              <w:numId w:val="505"/>
            </w:numPr>
            <w:ind w:left="760" w:firstLineChars="0" w:hanging="280"/>
          </w:pPr>
        </w:pPrChange>
      </w:pPr>
    </w:p>
    <w:p w14:paraId="29A557A3" w14:textId="68DD120B" w:rsidR="00022A97" w:rsidRPr="002F18F5" w:rsidDel="002F18F5" w:rsidRDefault="00200183">
      <w:pPr>
        <w:pStyle w:val="13"/>
        <w:numPr>
          <w:ilvl w:val="0"/>
          <w:numId w:val="505"/>
        </w:numPr>
        <w:ind w:left="280" w:hangingChars="100" w:hanging="280"/>
        <w:rPr>
          <w:del w:id="1363" w:author="User" w:date="2021-09-14T15:19:00Z"/>
          <w:rFonts w:hint="eastAsia"/>
          <w:color w:val="000000" w:themeColor="text1"/>
        </w:rPr>
        <w:pPrChange w:id="1364" w:author="User" w:date="2021-09-14T15:22:00Z">
          <w:pPr>
            <w:pStyle w:val="50"/>
            <w:ind w:left="280" w:hanging="280"/>
          </w:pPr>
        </w:pPrChange>
      </w:pPr>
      <w:r w:rsidRPr="00112490">
        <w:rPr>
          <w:rFonts w:hint="eastAsia"/>
          <w:color w:val="000000" w:themeColor="text1"/>
        </w:rPr>
        <w:t>採用</w:t>
      </w:r>
      <w:r w:rsidRPr="00112490">
        <w:rPr>
          <w:rFonts w:hint="eastAsia"/>
          <w:color w:val="000000" w:themeColor="text1"/>
        </w:rPr>
        <w:t>Object detection</w:t>
      </w:r>
      <w:r w:rsidRPr="00112490">
        <w:rPr>
          <w:rFonts w:hint="eastAsia"/>
          <w:color w:val="000000" w:themeColor="text1"/>
        </w:rPr>
        <w:t>、</w:t>
      </w:r>
      <w:r w:rsidRPr="00974DCA">
        <w:rPr>
          <w:rFonts w:hint="eastAsia"/>
          <w:color w:val="000000" w:themeColor="text1"/>
        </w:rPr>
        <w:t xml:space="preserve">Segmentation </w:t>
      </w:r>
      <w:r w:rsidRPr="002F18F5">
        <w:rPr>
          <w:rFonts w:hint="eastAsia"/>
          <w:color w:val="000000" w:themeColor="text1"/>
        </w:rPr>
        <w:t>以及</w:t>
      </w:r>
      <w:r w:rsidRPr="002F18F5">
        <w:rPr>
          <w:rFonts w:hint="eastAsia"/>
          <w:color w:val="000000" w:themeColor="text1"/>
        </w:rPr>
        <w:t>Classification</w:t>
      </w:r>
      <w:r w:rsidRPr="002F18F5">
        <w:rPr>
          <w:rFonts w:hint="eastAsia"/>
          <w:color w:val="000000" w:themeColor="text1"/>
        </w:rPr>
        <w:t>等深度學習模型</w:t>
      </w:r>
      <w:r w:rsidR="00B81799" w:rsidRPr="002F18F5">
        <w:rPr>
          <w:rFonts w:hint="eastAsia"/>
          <w:color w:val="000000" w:themeColor="text1"/>
        </w:rPr>
        <w:t>，</w:t>
      </w:r>
      <w:r w:rsidRPr="002F18F5">
        <w:rPr>
          <w:rFonts w:hint="eastAsia"/>
          <w:color w:val="000000" w:themeColor="text1"/>
        </w:rPr>
        <w:t>相互搭配</w:t>
      </w:r>
      <w:r w:rsidR="006F56DA" w:rsidRPr="002F18F5">
        <w:rPr>
          <w:rFonts w:hint="eastAsia"/>
          <w:color w:val="000000" w:themeColor="text1"/>
        </w:rPr>
        <w:t>以</w:t>
      </w:r>
      <w:r w:rsidRPr="002F18F5">
        <w:rPr>
          <w:rFonts w:hint="eastAsia"/>
          <w:color w:val="000000" w:themeColor="text1"/>
        </w:rPr>
        <w:t>進行精確的缺陷偵測、分割及分類。</w:t>
      </w:r>
    </w:p>
    <w:p w14:paraId="1141DBBE" w14:textId="77777777" w:rsidR="002F18F5" w:rsidRDefault="002F18F5">
      <w:pPr>
        <w:pStyle w:val="13"/>
        <w:numPr>
          <w:ilvl w:val="0"/>
          <w:numId w:val="505"/>
        </w:numPr>
        <w:ind w:left="280" w:hangingChars="100" w:hanging="280"/>
        <w:rPr>
          <w:ins w:id="1365" w:author="User" w:date="2021-09-14T15:19:00Z"/>
          <w:rFonts w:hint="eastAsia"/>
          <w:color w:val="000000" w:themeColor="text1"/>
        </w:rPr>
        <w:pPrChange w:id="1366" w:author="User" w:date="2021-09-14T15:22:00Z">
          <w:pPr>
            <w:pStyle w:val="13"/>
            <w:numPr>
              <w:numId w:val="505"/>
            </w:numPr>
            <w:ind w:left="760" w:firstLineChars="0" w:hanging="280"/>
          </w:pPr>
        </w:pPrChange>
      </w:pPr>
    </w:p>
    <w:p w14:paraId="4F1D4D8D" w14:textId="3B5C5BFE" w:rsidR="00022A97" w:rsidRPr="002F18F5" w:rsidDel="002F18F5" w:rsidRDefault="00DC6869">
      <w:pPr>
        <w:pStyle w:val="13"/>
        <w:numPr>
          <w:ilvl w:val="0"/>
          <w:numId w:val="505"/>
        </w:numPr>
        <w:ind w:left="280" w:hangingChars="100" w:hanging="280"/>
        <w:rPr>
          <w:del w:id="1367" w:author="User" w:date="2021-09-14T15:19:00Z"/>
          <w:rFonts w:hint="eastAsia"/>
          <w:color w:val="000000" w:themeColor="text1"/>
        </w:rPr>
        <w:pPrChange w:id="1368" w:author="User" w:date="2021-09-14T15:22:00Z">
          <w:pPr>
            <w:pStyle w:val="50"/>
            <w:ind w:left="280" w:hanging="280"/>
          </w:pPr>
        </w:pPrChange>
      </w:pPr>
      <w:r w:rsidRPr="00112490">
        <w:rPr>
          <w:rFonts w:hint="eastAsia"/>
          <w:color w:val="000000" w:themeColor="text1"/>
        </w:rPr>
        <w:t>本公司</w:t>
      </w:r>
      <w:r w:rsidR="006F56DA" w:rsidRPr="00112490">
        <w:rPr>
          <w:rFonts w:hint="eastAsia"/>
          <w:color w:val="000000" w:themeColor="text1"/>
        </w:rPr>
        <w:t>於本案中</w:t>
      </w:r>
      <w:r w:rsidR="00457B7C" w:rsidRPr="00974DCA">
        <w:rPr>
          <w:rFonts w:hint="eastAsia"/>
          <w:color w:val="000000" w:themeColor="text1"/>
        </w:rPr>
        <w:t>使</w:t>
      </w:r>
      <w:r w:rsidRPr="002F18F5">
        <w:rPr>
          <w:rFonts w:hint="eastAsia"/>
          <w:color w:val="000000" w:themeColor="text1"/>
        </w:rPr>
        <w:t>用</w:t>
      </w:r>
      <w:r w:rsidRPr="002F18F5">
        <w:rPr>
          <w:rFonts w:hint="eastAsia"/>
          <w:color w:val="000000" w:themeColor="text1"/>
        </w:rPr>
        <w:t>Ubuntu Linux</w:t>
      </w:r>
      <w:r w:rsidRPr="002F18F5">
        <w:rPr>
          <w:rFonts w:hint="eastAsia"/>
          <w:color w:val="000000" w:themeColor="text1"/>
        </w:rPr>
        <w:t>作為所有的應用程式的作業系統</w:t>
      </w:r>
      <w:r w:rsidR="00B16EE6" w:rsidRPr="002F18F5">
        <w:rPr>
          <w:rFonts w:hint="eastAsia"/>
          <w:color w:val="000000" w:themeColor="text1"/>
        </w:rPr>
        <w:t>，不受限單一作業系統</w:t>
      </w:r>
      <w:r w:rsidR="001D48F2" w:rsidRPr="002F18F5">
        <w:rPr>
          <w:rFonts w:hint="eastAsia"/>
          <w:color w:val="000000" w:themeColor="text1"/>
        </w:rPr>
        <w:t>，免去使用特定私有作業系統</w:t>
      </w:r>
      <w:r w:rsidR="003E7D34" w:rsidRPr="002F18F5">
        <w:rPr>
          <w:rFonts w:hint="eastAsia"/>
          <w:color w:val="000000" w:themeColor="text1"/>
        </w:rPr>
        <w:t>產生</w:t>
      </w:r>
      <w:r w:rsidR="00917E3A" w:rsidRPr="002F18F5">
        <w:rPr>
          <w:rFonts w:hint="eastAsia"/>
          <w:color w:val="000000" w:themeColor="text1"/>
        </w:rPr>
        <w:t>額</w:t>
      </w:r>
      <w:r w:rsidR="001D48F2" w:rsidRPr="002F18F5">
        <w:rPr>
          <w:rFonts w:hint="eastAsia"/>
          <w:color w:val="000000" w:themeColor="text1"/>
        </w:rPr>
        <w:t>外相關費用</w:t>
      </w:r>
      <w:r w:rsidRPr="002F18F5">
        <w:rPr>
          <w:rFonts w:hint="eastAsia"/>
          <w:color w:val="000000" w:themeColor="text1"/>
        </w:rPr>
        <w:t>；未來若是要轉移到</w:t>
      </w:r>
      <w:r w:rsidRPr="002F18F5">
        <w:rPr>
          <w:rFonts w:hint="eastAsia"/>
          <w:color w:val="000000" w:themeColor="text1"/>
        </w:rPr>
        <w:t>Window</w:t>
      </w:r>
      <w:r w:rsidR="0029564B" w:rsidRPr="002F18F5">
        <w:rPr>
          <w:rFonts w:hint="eastAsia"/>
          <w:color w:val="000000" w:themeColor="text1"/>
        </w:rPr>
        <w:t>s</w:t>
      </w:r>
      <w:r w:rsidRPr="002F18F5">
        <w:rPr>
          <w:rFonts w:hint="eastAsia"/>
          <w:color w:val="000000" w:themeColor="text1"/>
        </w:rPr>
        <w:t>平台使用，只需在</w:t>
      </w:r>
      <w:r w:rsidRPr="002F18F5">
        <w:rPr>
          <w:rFonts w:hint="eastAsia"/>
          <w:color w:val="000000" w:themeColor="text1"/>
        </w:rPr>
        <w:t>Windows</w:t>
      </w:r>
      <w:r w:rsidRPr="002F18F5">
        <w:rPr>
          <w:rFonts w:hint="eastAsia"/>
          <w:color w:val="000000" w:themeColor="text1"/>
        </w:rPr>
        <w:t>平台建立</w:t>
      </w:r>
      <w:r w:rsidR="0029564B" w:rsidRPr="002F18F5">
        <w:rPr>
          <w:rFonts w:hint="eastAsia"/>
          <w:color w:val="000000" w:themeColor="text1"/>
        </w:rPr>
        <w:t>適</w:t>
      </w:r>
      <w:r w:rsidRPr="002F18F5">
        <w:rPr>
          <w:rFonts w:hint="eastAsia"/>
          <w:color w:val="000000" w:themeColor="text1"/>
        </w:rPr>
        <w:t>用環境，</w:t>
      </w:r>
      <w:r w:rsidRPr="002F18F5">
        <w:rPr>
          <w:rFonts w:hint="eastAsia"/>
          <w:color w:val="000000" w:themeColor="text1"/>
        </w:rPr>
        <w:t xml:space="preserve"> </w:t>
      </w:r>
      <w:r w:rsidRPr="002F18F5">
        <w:rPr>
          <w:rFonts w:hint="eastAsia"/>
          <w:color w:val="000000" w:themeColor="text1"/>
        </w:rPr>
        <w:t>系統可以直接平行轉移執行，完全不需要修改</w:t>
      </w:r>
      <w:r w:rsidR="00CC1D86" w:rsidRPr="002F18F5">
        <w:rPr>
          <w:rFonts w:hint="eastAsia"/>
          <w:color w:val="000000" w:themeColor="text1"/>
        </w:rPr>
        <w:t>。</w:t>
      </w:r>
    </w:p>
    <w:p w14:paraId="3C716E86" w14:textId="77777777" w:rsidR="002F18F5" w:rsidRDefault="002F18F5">
      <w:pPr>
        <w:pStyle w:val="13"/>
        <w:numPr>
          <w:ilvl w:val="0"/>
          <w:numId w:val="505"/>
        </w:numPr>
        <w:ind w:left="280" w:hangingChars="100" w:hanging="280"/>
        <w:rPr>
          <w:ins w:id="1369" w:author="User" w:date="2021-09-14T15:19:00Z"/>
          <w:rFonts w:hint="eastAsia"/>
          <w:color w:val="000000" w:themeColor="text1"/>
        </w:rPr>
        <w:pPrChange w:id="1370" w:author="User" w:date="2021-09-14T15:22:00Z">
          <w:pPr>
            <w:pStyle w:val="13"/>
            <w:numPr>
              <w:numId w:val="505"/>
            </w:numPr>
            <w:ind w:left="760" w:firstLineChars="0" w:hanging="280"/>
          </w:pPr>
        </w:pPrChange>
      </w:pPr>
    </w:p>
    <w:p w14:paraId="0AAEB468" w14:textId="4540D886" w:rsidR="00022A97" w:rsidRPr="002F18F5" w:rsidDel="002F18F5" w:rsidRDefault="00EC40CB">
      <w:pPr>
        <w:pStyle w:val="13"/>
        <w:numPr>
          <w:ilvl w:val="0"/>
          <w:numId w:val="505"/>
        </w:numPr>
        <w:ind w:left="280" w:hangingChars="100" w:hanging="280"/>
        <w:rPr>
          <w:del w:id="1371" w:author="User" w:date="2021-09-14T15:19:00Z"/>
          <w:rFonts w:hint="eastAsia"/>
          <w:color w:val="000000" w:themeColor="text1"/>
        </w:rPr>
        <w:pPrChange w:id="1372" w:author="User" w:date="2021-09-14T15:22:00Z">
          <w:pPr>
            <w:pStyle w:val="50"/>
            <w:ind w:left="280" w:hanging="280"/>
          </w:pPr>
        </w:pPrChange>
      </w:pPr>
      <w:r w:rsidRPr="00112490">
        <w:rPr>
          <w:rFonts w:hint="eastAsia"/>
          <w:color w:val="000000" w:themeColor="text1"/>
        </w:rPr>
        <w:t>透過</w:t>
      </w:r>
      <w:r w:rsidR="00253924" w:rsidRPr="00112490">
        <w:rPr>
          <w:color w:val="000000" w:themeColor="text1"/>
        </w:rPr>
        <w:t xml:space="preserve">AI </w:t>
      </w:r>
      <w:r w:rsidR="00253924" w:rsidRPr="00112490">
        <w:rPr>
          <w:rFonts w:hint="eastAsia"/>
          <w:color w:val="000000" w:themeColor="text1"/>
        </w:rPr>
        <w:t>智能</w:t>
      </w:r>
      <w:r w:rsidR="003E7D34" w:rsidRPr="00974DCA">
        <w:rPr>
          <w:rFonts w:hint="eastAsia"/>
          <w:color w:val="000000" w:themeColor="text1"/>
        </w:rPr>
        <w:t>影像</w:t>
      </w:r>
      <w:r w:rsidR="00253924" w:rsidRPr="002F18F5">
        <w:rPr>
          <w:rFonts w:hint="eastAsia"/>
          <w:color w:val="000000" w:themeColor="text1"/>
        </w:rPr>
        <w:t>辨識</w:t>
      </w:r>
      <w:r w:rsidR="00200183" w:rsidRPr="002F18F5">
        <w:rPr>
          <w:rFonts w:hint="eastAsia"/>
          <w:color w:val="000000" w:themeColor="text1"/>
        </w:rPr>
        <w:t>後</w:t>
      </w:r>
      <w:r w:rsidR="00253924" w:rsidRPr="002F18F5">
        <w:rPr>
          <w:rFonts w:hint="eastAsia"/>
          <w:color w:val="000000" w:themeColor="text1"/>
        </w:rPr>
        <w:t>，結合</w:t>
      </w:r>
      <w:r w:rsidR="00200183" w:rsidRPr="002F18F5">
        <w:rPr>
          <w:rFonts w:hint="eastAsia"/>
          <w:color w:val="000000" w:themeColor="text1"/>
        </w:rPr>
        <w:t>G</w:t>
      </w:r>
      <w:r w:rsidR="00253924" w:rsidRPr="002F18F5">
        <w:rPr>
          <w:rFonts w:hint="eastAsia"/>
          <w:color w:val="000000" w:themeColor="text1"/>
        </w:rPr>
        <w:t xml:space="preserve">oogle </w:t>
      </w:r>
      <w:r w:rsidR="00200183" w:rsidRPr="002F18F5">
        <w:rPr>
          <w:rFonts w:hint="eastAsia"/>
          <w:color w:val="000000" w:themeColor="text1"/>
        </w:rPr>
        <w:t>API</w:t>
      </w:r>
      <w:r w:rsidR="00200183" w:rsidRPr="002F18F5">
        <w:rPr>
          <w:rFonts w:hint="eastAsia"/>
          <w:color w:val="000000" w:themeColor="text1"/>
        </w:rPr>
        <w:t>或內政部資訊中心</w:t>
      </w:r>
      <w:r w:rsidR="00200183" w:rsidRPr="002F18F5">
        <w:rPr>
          <w:rFonts w:hint="eastAsia"/>
          <w:color w:val="000000" w:themeColor="text1"/>
        </w:rPr>
        <w:t>TGOS API</w:t>
      </w:r>
      <w:r w:rsidR="00253924" w:rsidRPr="002F18F5">
        <w:rPr>
          <w:rFonts w:hint="eastAsia"/>
          <w:color w:val="000000" w:themeColor="text1"/>
        </w:rPr>
        <w:t>及網頁</w:t>
      </w:r>
      <w:r w:rsidR="00665A6C" w:rsidRPr="002F18F5">
        <w:rPr>
          <w:rFonts w:hint="eastAsia"/>
          <w:color w:val="000000" w:themeColor="text1"/>
        </w:rPr>
        <w:t>程式，連結</w:t>
      </w:r>
      <w:r w:rsidR="00665A6C" w:rsidRPr="002F18F5">
        <w:rPr>
          <w:rFonts w:hint="eastAsia"/>
          <w:color w:val="000000" w:themeColor="text1"/>
        </w:rPr>
        <w:t>GIS</w:t>
      </w:r>
      <w:r w:rsidR="00665A6C" w:rsidRPr="002F18F5">
        <w:rPr>
          <w:rFonts w:hint="eastAsia"/>
          <w:color w:val="000000" w:themeColor="text1"/>
        </w:rPr>
        <w:t>地理資訊系統資料，展現</w:t>
      </w:r>
      <w:r w:rsidR="0029564B" w:rsidRPr="002F18F5">
        <w:rPr>
          <w:rFonts w:hint="eastAsia"/>
          <w:color w:val="000000" w:themeColor="text1"/>
        </w:rPr>
        <w:t>直觀</w:t>
      </w:r>
      <w:r w:rsidR="00665A6C" w:rsidRPr="002F18F5">
        <w:rPr>
          <w:rFonts w:hint="eastAsia"/>
          <w:color w:val="000000" w:themeColor="text1"/>
        </w:rPr>
        <w:t>易懂介面</w:t>
      </w:r>
      <w:r w:rsidR="00253924" w:rsidRPr="002F18F5">
        <w:rPr>
          <w:rFonts w:hint="eastAsia"/>
          <w:color w:val="000000" w:themeColor="text1"/>
        </w:rPr>
        <w:t>。</w:t>
      </w:r>
    </w:p>
    <w:p w14:paraId="40A48FCD" w14:textId="77777777" w:rsidR="002F18F5" w:rsidRDefault="002F18F5">
      <w:pPr>
        <w:pStyle w:val="13"/>
        <w:numPr>
          <w:ilvl w:val="0"/>
          <w:numId w:val="505"/>
        </w:numPr>
        <w:ind w:left="280" w:hangingChars="100" w:hanging="280"/>
        <w:rPr>
          <w:ins w:id="1373" w:author="User" w:date="2021-09-14T15:19:00Z"/>
          <w:rFonts w:hint="eastAsia"/>
          <w:color w:val="000000" w:themeColor="text1"/>
        </w:rPr>
        <w:pPrChange w:id="1374" w:author="User" w:date="2021-09-14T15:22:00Z">
          <w:pPr>
            <w:pStyle w:val="13"/>
            <w:numPr>
              <w:numId w:val="505"/>
            </w:numPr>
            <w:ind w:left="760" w:firstLineChars="0" w:hanging="280"/>
          </w:pPr>
        </w:pPrChange>
      </w:pPr>
    </w:p>
    <w:p w14:paraId="6521F2A5" w14:textId="1E2A8C16" w:rsidR="00022A97" w:rsidRPr="002F18F5" w:rsidDel="002F18F5" w:rsidRDefault="00665A6C">
      <w:pPr>
        <w:pStyle w:val="13"/>
        <w:numPr>
          <w:ilvl w:val="0"/>
          <w:numId w:val="505"/>
        </w:numPr>
        <w:ind w:left="280" w:hangingChars="100" w:hanging="280"/>
        <w:rPr>
          <w:del w:id="1375" w:author="User" w:date="2021-09-14T15:19:00Z"/>
          <w:rFonts w:hint="eastAsia"/>
          <w:color w:val="000000" w:themeColor="text1"/>
        </w:rPr>
        <w:pPrChange w:id="1376" w:author="User" w:date="2021-09-14T15:22:00Z">
          <w:pPr>
            <w:pStyle w:val="50"/>
            <w:ind w:left="280" w:hanging="280"/>
          </w:pPr>
        </w:pPrChange>
      </w:pPr>
      <w:r w:rsidRPr="00112490">
        <w:rPr>
          <w:rFonts w:hint="eastAsia"/>
          <w:color w:val="000000" w:themeColor="text1"/>
        </w:rPr>
        <w:t>本系統開發</w:t>
      </w:r>
      <w:r w:rsidR="008F1A17" w:rsidRPr="00112490">
        <w:rPr>
          <w:rFonts w:hint="eastAsia"/>
          <w:color w:val="000000" w:themeColor="text1"/>
        </w:rPr>
        <w:t>使</w:t>
      </w:r>
      <w:r w:rsidRPr="00112490">
        <w:rPr>
          <w:rFonts w:hint="eastAsia"/>
          <w:color w:val="000000" w:themeColor="text1"/>
        </w:rPr>
        <w:t>用</w:t>
      </w:r>
      <w:r w:rsidR="00DC6869" w:rsidRPr="00974DCA">
        <w:rPr>
          <w:rFonts w:hint="eastAsia"/>
          <w:color w:val="000000" w:themeColor="text1"/>
        </w:rPr>
        <w:t>之</w:t>
      </w:r>
      <w:r w:rsidRPr="002F18F5">
        <w:rPr>
          <w:rFonts w:hint="eastAsia"/>
          <w:color w:val="000000" w:themeColor="text1"/>
        </w:rPr>
        <w:t>資料庫，採用開源資料庫</w:t>
      </w:r>
      <w:r w:rsidRPr="002F18F5">
        <w:rPr>
          <w:rFonts w:hint="eastAsia"/>
          <w:color w:val="000000" w:themeColor="text1"/>
        </w:rPr>
        <w:t>MariaDB</w:t>
      </w:r>
      <w:r w:rsidRPr="002F18F5">
        <w:rPr>
          <w:rFonts w:hint="eastAsia"/>
          <w:color w:val="000000" w:themeColor="text1"/>
        </w:rPr>
        <w:t>，免去使用特定私有資料庫系統產生額外相關費用，</w:t>
      </w:r>
      <w:r w:rsidR="0029564B" w:rsidRPr="002F18F5">
        <w:rPr>
          <w:rFonts w:hint="eastAsia"/>
          <w:color w:val="000000" w:themeColor="text1"/>
        </w:rPr>
        <w:t>透過</w:t>
      </w:r>
      <w:r w:rsidR="008F1A17" w:rsidRPr="002F18F5">
        <w:rPr>
          <w:rFonts w:hint="eastAsia"/>
          <w:color w:val="000000" w:themeColor="text1"/>
        </w:rPr>
        <w:t>本公司</w:t>
      </w:r>
      <w:r w:rsidR="0029564B" w:rsidRPr="002F18F5">
        <w:rPr>
          <w:rFonts w:hint="eastAsia"/>
          <w:color w:val="000000" w:themeColor="text1"/>
        </w:rPr>
        <w:t>進行</w:t>
      </w:r>
      <w:r w:rsidRPr="002F18F5">
        <w:rPr>
          <w:rFonts w:hint="eastAsia"/>
          <w:color w:val="000000" w:themeColor="text1"/>
        </w:rPr>
        <w:t>整體調校</w:t>
      </w:r>
      <w:r w:rsidR="0029564B" w:rsidRPr="002F18F5">
        <w:rPr>
          <w:rFonts w:hint="eastAsia"/>
          <w:color w:val="000000" w:themeColor="text1"/>
        </w:rPr>
        <w:t>進行</w:t>
      </w:r>
      <w:r w:rsidRPr="002F18F5">
        <w:rPr>
          <w:rFonts w:hint="eastAsia"/>
          <w:color w:val="000000" w:themeColor="text1"/>
        </w:rPr>
        <w:t>架構，</w:t>
      </w:r>
      <w:r w:rsidR="008F1A17" w:rsidRPr="002F18F5">
        <w:rPr>
          <w:rFonts w:hint="eastAsia"/>
          <w:color w:val="000000" w:themeColor="text1"/>
        </w:rPr>
        <w:t>能</w:t>
      </w:r>
      <w:r w:rsidRPr="002F18F5">
        <w:rPr>
          <w:rFonts w:hint="eastAsia"/>
          <w:color w:val="000000" w:themeColor="text1"/>
        </w:rPr>
        <w:t>發揮</w:t>
      </w:r>
      <w:r w:rsidR="008F1A17" w:rsidRPr="002F18F5">
        <w:rPr>
          <w:rFonts w:hint="eastAsia"/>
          <w:color w:val="000000" w:themeColor="text1"/>
        </w:rPr>
        <w:t>極致</w:t>
      </w:r>
      <w:r w:rsidRPr="002F18F5">
        <w:rPr>
          <w:rFonts w:hint="eastAsia"/>
          <w:color w:val="000000" w:themeColor="text1"/>
        </w:rPr>
        <w:t>的效能與資料保護性。</w:t>
      </w:r>
    </w:p>
    <w:p w14:paraId="5D7811A9" w14:textId="77777777" w:rsidR="002F18F5" w:rsidRDefault="002F18F5">
      <w:pPr>
        <w:pStyle w:val="13"/>
        <w:numPr>
          <w:ilvl w:val="0"/>
          <w:numId w:val="505"/>
        </w:numPr>
        <w:ind w:left="280" w:hangingChars="100" w:hanging="280"/>
        <w:rPr>
          <w:ins w:id="1377" w:author="User" w:date="2021-09-14T15:19:00Z"/>
          <w:rFonts w:hint="eastAsia"/>
          <w:color w:val="000000" w:themeColor="text1"/>
        </w:rPr>
        <w:pPrChange w:id="1378" w:author="User" w:date="2021-09-14T15:22:00Z">
          <w:pPr>
            <w:pStyle w:val="13"/>
            <w:numPr>
              <w:numId w:val="505"/>
            </w:numPr>
            <w:ind w:left="760" w:firstLineChars="0" w:hanging="280"/>
          </w:pPr>
        </w:pPrChange>
      </w:pPr>
    </w:p>
    <w:p w14:paraId="735B447F" w14:textId="5F2EB98F" w:rsidR="00022A97" w:rsidRPr="00974DCA" w:rsidDel="002F18F5" w:rsidRDefault="008F1A17">
      <w:pPr>
        <w:pStyle w:val="13"/>
        <w:numPr>
          <w:ilvl w:val="0"/>
          <w:numId w:val="505"/>
        </w:numPr>
        <w:ind w:left="280" w:hangingChars="100" w:hanging="280"/>
        <w:rPr>
          <w:del w:id="1379" w:author="User" w:date="2021-09-14T15:19:00Z"/>
          <w:rFonts w:hint="eastAsia"/>
          <w:color w:val="000000" w:themeColor="text1"/>
        </w:rPr>
        <w:pPrChange w:id="1380" w:author="User" w:date="2021-09-14T15:22:00Z">
          <w:pPr>
            <w:pStyle w:val="50"/>
            <w:ind w:left="280" w:hanging="280"/>
          </w:pPr>
        </w:pPrChange>
      </w:pPr>
      <w:r w:rsidRPr="00112490">
        <w:rPr>
          <w:rFonts w:hint="eastAsia"/>
          <w:color w:val="000000" w:themeColor="text1"/>
        </w:rPr>
        <w:t>整</w:t>
      </w:r>
      <w:r w:rsidR="002F4E24" w:rsidRPr="00112490">
        <w:rPr>
          <w:rFonts w:hint="eastAsia"/>
          <w:color w:val="000000" w:themeColor="text1"/>
        </w:rPr>
        <w:t>合開源的報表系統產生器，能快速地產生使用單位需要的數位化報表資訊，提供長期道路養護</w:t>
      </w:r>
      <w:r w:rsidRPr="00112490">
        <w:rPr>
          <w:rFonts w:hint="eastAsia"/>
          <w:color w:val="000000" w:themeColor="text1"/>
        </w:rPr>
        <w:t>分析</w:t>
      </w:r>
      <w:r w:rsidR="002F4E24" w:rsidRPr="00112490">
        <w:rPr>
          <w:rFonts w:hint="eastAsia"/>
          <w:color w:val="000000" w:themeColor="text1"/>
        </w:rPr>
        <w:t>與決策參考。</w:t>
      </w:r>
    </w:p>
    <w:p w14:paraId="4EDD3E03" w14:textId="77777777" w:rsidR="002F18F5" w:rsidRDefault="002F18F5">
      <w:pPr>
        <w:pStyle w:val="13"/>
        <w:numPr>
          <w:ilvl w:val="0"/>
          <w:numId w:val="505"/>
        </w:numPr>
        <w:ind w:left="280" w:hangingChars="100" w:hanging="280"/>
        <w:rPr>
          <w:ins w:id="1381" w:author="User" w:date="2021-09-14T15:19:00Z"/>
          <w:rFonts w:hint="eastAsia"/>
          <w:color w:val="000000" w:themeColor="text1"/>
        </w:rPr>
        <w:pPrChange w:id="1382" w:author="User" w:date="2021-09-14T15:22:00Z">
          <w:pPr>
            <w:pStyle w:val="13"/>
            <w:numPr>
              <w:numId w:val="505"/>
            </w:numPr>
            <w:ind w:left="760" w:firstLineChars="0" w:hanging="280"/>
          </w:pPr>
        </w:pPrChange>
      </w:pPr>
    </w:p>
    <w:p w14:paraId="21B206DC" w14:textId="1E917FB6" w:rsidR="0036708E" w:rsidRPr="002F18F5" w:rsidRDefault="0051114E">
      <w:pPr>
        <w:pStyle w:val="13"/>
        <w:numPr>
          <w:ilvl w:val="0"/>
          <w:numId w:val="505"/>
        </w:numPr>
        <w:ind w:left="280" w:hangingChars="100" w:hanging="280"/>
        <w:rPr>
          <w:rFonts w:hint="eastAsia"/>
          <w:color w:val="000000" w:themeColor="text1"/>
        </w:rPr>
        <w:pPrChange w:id="1383" w:author="User" w:date="2021-09-14T15:22:00Z">
          <w:pPr>
            <w:pStyle w:val="50"/>
            <w:ind w:left="280" w:hanging="280"/>
          </w:pPr>
        </w:pPrChange>
      </w:pPr>
      <w:r w:rsidRPr="00112490">
        <w:rPr>
          <w:color w:val="000000" w:themeColor="text1"/>
        </w:rPr>
        <w:t>採用開源軟體執行系統開發，系統開發軟體團隊</w:t>
      </w:r>
      <w:r w:rsidRPr="00112490">
        <w:rPr>
          <w:rFonts w:hint="eastAsia"/>
          <w:color w:val="000000" w:themeColor="text1"/>
        </w:rPr>
        <w:t>全部</w:t>
      </w:r>
      <w:r w:rsidR="004B4B29" w:rsidRPr="00112490">
        <w:rPr>
          <w:color w:val="000000" w:themeColor="text1"/>
        </w:rPr>
        <w:t>位於台</w:t>
      </w:r>
      <w:r w:rsidR="004B4B29" w:rsidRPr="00974DCA">
        <w:rPr>
          <w:rFonts w:hint="eastAsia"/>
          <w:color w:val="000000" w:themeColor="text1"/>
        </w:rPr>
        <w:t>灣</w:t>
      </w:r>
      <w:r w:rsidRPr="002F18F5">
        <w:rPr>
          <w:rFonts w:hint="eastAsia"/>
          <w:color w:val="000000" w:themeColor="text1"/>
        </w:rPr>
        <w:t>，</w:t>
      </w:r>
      <w:r w:rsidR="004B4B29" w:rsidRPr="002F18F5">
        <w:rPr>
          <w:rFonts w:hint="eastAsia"/>
          <w:color w:val="000000" w:themeColor="text1"/>
        </w:rPr>
        <w:t>AI</w:t>
      </w:r>
      <w:r w:rsidR="004B4B29" w:rsidRPr="002F18F5">
        <w:rPr>
          <w:rFonts w:hint="eastAsia"/>
          <w:color w:val="000000" w:themeColor="text1"/>
        </w:rPr>
        <w:t>圖形辨識更是與新竹科學園區專門設計開發圖像</w:t>
      </w:r>
      <w:r w:rsidR="004B4B29" w:rsidRPr="002F18F5">
        <w:rPr>
          <w:rFonts w:hint="eastAsia"/>
          <w:color w:val="000000" w:themeColor="text1"/>
        </w:rPr>
        <w:t>IC</w:t>
      </w:r>
      <w:r w:rsidR="004B4B29" w:rsidRPr="002F18F5">
        <w:rPr>
          <w:rFonts w:hint="eastAsia"/>
          <w:color w:val="000000" w:themeColor="text1"/>
        </w:rPr>
        <w:t>的凌陽創新科技股</w:t>
      </w:r>
      <w:r w:rsidR="00A5690A" w:rsidRPr="002F18F5">
        <w:rPr>
          <w:rFonts w:hint="eastAsia"/>
          <w:color w:val="000000" w:themeColor="text1"/>
        </w:rPr>
        <w:t>份有限</w:t>
      </w:r>
      <w:r w:rsidR="004B4B29" w:rsidRPr="002F18F5">
        <w:rPr>
          <w:rFonts w:hint="eastAsia"/>
          <w:color w:val="000000" w:themeColor="text1"/>
        </w:rPr>
        <w:t>公司合作，</w:t>
      </w:r>
      <w:r w:rsidRPr="002F18F5">
        <w:rPr>
          <w:rFonts w:hint="eastAsia"/>
          <w:color w:val="000000" w:themeColor="text1"/>
        </w:rPr>
        <w:t>具有</w:t>
      </w:r>
      <w:r w:rsidR="00A5690A" w:rsidRPr="002F18F5">
        <w:rPr>
          <w:rFonts w:hint="eastAsia"/>
          <w:color w:val="000000" w:themeColor="text1"/>
        </w:rPr>
        <w:t>高度</w:t>
      </w:r>
      <w:r w:rsidRPr="002F18F5">
        <w:rPr>
          <w:rFonts w:hint="eastAsia"/>
          <w:color w:val="000000" w:themeColor="text1"/>
        </w:rPr>
        <w:t>機動性及</w:t>
      </w:r>
      <w:r w:rsidR="00A5690A" w:rsidRPr="002F18F5">
        <w:rPr>
          <w:rFonts w:hint="eastAsia"/>
          <w:color w:val="000000" w:themeColor="text1"/>
        </w:rPr>
        <w:t>自主</w:t>
      </w:r>
      <w:r w:rsidRPr="002F18F5">
        <w:rPr>
          <w:rFonts w:hint="eastAsia"/>
          <w:color w:val="000000" w:themeColor="text1"/>
        </w:rPr>
        <w:t>修正能力。</w:t>
      </w:r>
    </w:p>
    <w:p w14:paraId="5D8F3E76" w14:textId="77777777" w:rsidR="00AB1F68" w:rsidRPr="003E6DC2" w:rsidRDefault="00AB1F68" w:rsidP="00AB1F68">
      <w:pPr>
        <w:ind w:left="280" w:hanging="280"/>
        <w:rPr>
          <w:rFonts w:hint="eastAsia"/>
          <w:color w:val="000000" w:themeColor="text1"/>
        </w:rPr>
      </w:pPr>
    </w:p>
    <w:p w14:paraId="163F88FA" w14:textId="77777777" w:rsidR="00AB1F68" w:rsidRPr="003E6DC2" w:rsidRDefault="00AB1F68" w:rsidP="00AB1F68">
      <w:pPr>
        <w:ind w:left="280" w:hanging="280"/>
        <w:rPr>
          <w:rFonts w:hint="eastAsia"/>
          <w:color w:val="000000" w:themeColor="text1"/>
        </w:rPr>
      </w:pPr>
    </w:p>
    <w:tbl>
      <w:tblPr>
        <w:tblStyle w:val="a9"/>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84" w:author="User" w:date="2021-08-08T12:23:00Z">
          <w:tblPr>
            <w:tblStyle w:val="a9"/>
            <w:tblW w:w="0" w:type="auto"/>
            <w:tblInd w:w="250" w:type="dxa"/>
            <w:tblLook w:val="04A0" w:firstRow="1" w:lastRow="0" w:firstColumn="1" w:lastColumn="0" w:noHBand="0" w:noVBand="1"/>
          </w:tblPr>
        </w:tblPrChange>
      </w:tblPr>
      <w:tblGrid>
        <w:gridCol w:w="8820"/>
        <w:tblGridChange w:id="1385">
          <w:tblGrid>
            <w:gridCol w:w="8876"/>
          </w:tblGrid>
        </w:tblGridChange>
      </w:tblGrid>
      <w:tr w:rsidR="003E6DC2" w:rsidRPr="003E6DC2" w14:paraId="3EEF0D27" w14:textId="77777777" w:rsidTr="00502D2B">
        <w:tc>
          <w:tcPr>
            <w:tcW w:w="8876" w:type="dxa"/>
            <w:tcPrChange w:id="1386" w:author="User" w:date="2021-08-08T12:23:00Z">
              <w:tcPr>
                <w:tcW w:w="8876" w:type="dxa"/>
              </w:tcPr>
            </w:tcPrChange>
          </w:tcPr>
          <w:p w14:paraId="6905AF41" w14:textId="3CFB633B" w:rsidR="00935D46" w:rsidRPr="003E6DC2" w:rsidRDefault="00DD757F" w:rsidP="00763F79">
            <w:pPr>
              <w:pStyle w:val="13"/>
              <w:rPr>
                <w:rFonts w:hint="eastAsia"/>
                <w:color w:val="000000" w:themeColor="text1"/>
              </w:rPr>
            </w:pPr>
            <w:r w:rsidRPr="003E6DC2">
              <w:rPr>
                <w:rFonts w:hint="eastAsia"/>
                <w:color w:val="000000" w:themeColor="text1"/>
              </w:rPr>
              <w:br w:type="page"/>
            </w:r>
            <w:r w:rsidR="003874B0" w:rsidRPr="003E6DC2">
              <w:rPr>
                <w:rFonts w:hint="eastAsia"/>
                <w:color w:val="000000" w:themeColor="text1"/>
              </w:rPr>
              <w:t xml:space="preserve">  </w:t>
            </w:r>
            <w:r w:rsidR="00495DA1" w:rsidRPr="003E6DC2">
              <w:rPr>
                <w:rFonts w:hint="eastAsia"/>
                <w:color w:val="000000" w:themeColor="text1"/>
              </w:rPr>
              <w:t xml:space="preserve">     </w:t>
            </w:r>
          </w:p>
          <w:p w14:paraId="73D8677C" w14:textId="3F00CC8F" w:rsidR="003874B0" w:rsidRPr="003E6DC2" w:rsidRDefault="00825560" w:rsidP="00763F79">
            <w:pPr>
              <w:pStyle w:val="13"/>
              <w:rPr>
                <w:rFonts w:ascii="標楷體" w:hAnsi="標楷體"/>
                <w:color w:val="000000" w:themeColor="text1"/>
              </w:rPr>
            </w:pPr>
            <w:r w:rsidRPr="003E6DC2">
              <w:rPr>
                <w:rFonts w:ascii="標楷體" w:hAnsi="標楷體" w:hint="eastAsia"/>
                <w:color w:val="000000" w:themeColor="text1"/>
              </w:rPr>
              <w:t xml:space="preserve"> </w:t>
            </w:r>
            <w:del w:id="1387" w:author="Jackson Wang" w:date="2021-09-11T18:03:00Z">
              <w:r w:rsidR="00FC6B44" w:rsidRPr="003E6DC2" w:rsidDel="00433303">
                <w:rPr>
                  <w:rFonts w:ascii="標楷體" w:hAnsi="標楷體" w:hint="eastAsia"/>
                  <w:color w:val="000000" w:themeColor="text1"/>
                </w:rPr>
                <w:delText xml:space="preserve">   </w:delText>
              </w:r>
            </w:del>
            <w:r w:rsidR="003874B0" w:rsidRPr="003E6DC2">
              <w:rPr>
                <w:rFonts w:ascii="標楷體" w:hAnsi="標楷體" w:hint="eastAsia"/>
                <w:color w:val="000000" w:themeColor="text1"/>
              </w:rPr>
              <w:t xml:space="preserve">接收伺服器 </w:t>
            </w:r>
            <w:r w:rsidR="00935D46" w:rsidRPr="003E6DC2">
              <w:rPr>
                <w:rFonts w:ascii="標楷體" w:hAnsi="標楷體" w:hint="eastAsia"/>
                <w:color w:val="000000" w:themeColor="text1"/>
              </w:rPr>
              <w:t xml:space="preserve">  </w:t>
            </w:r>
            <w:r w:rsidR="003874B0" w:rsidRPr="003E6DC2">
              <w:rPr>
                <w:rFonts w:ascii="標楷體" w:hAnsi="標楷體" w:hint="eastAsia"/>
                <w:color w:val="000000" w:themeColor="text1"/>
              </w:rPr>
              <w:t xml:space="preserve"> WEB         GPU</w:t>
            </w:r>
            <w:r w:rsidR="00FC6B44" w:rsidRPr="003E6DC2">
              <w:rPr>
                <w:rFonts w:ascii="標楷體" w:hAnsi="標楷體" w:hint="eastAsia"/>
                <w:color w:val="000000" w:themeColor="text1"/>
              </w:rPr>
              <w:t xml:space="preserve">       </w:t>
            </w:r>
            <w:r w:rsidR="003874B0" w:rsidRPr="003E6DC2">
              <w:rPr>
                <w:rFonts w:ascii="標楷體" w:hAnsi="標楷體" w:hint="eastAsia"/>
                <w:color w:val="000000" w:themeColor="text1"/>
              </w:rPr>
              <w:t xml:space="preserve"> 報表        DB</w:t>
            </w:r>
          </w:p>
          <w:p w14:paraId="5006E37A" w14:textId="0D2D2600" w:rsidR="003874B0" w:rsidRPr="003E6DC2" w:rsidRDefault="00FC6B44" w:rsidP="00763F79">
            <w:pPr>
              <w:pStyle w:val="13"/>
              <w:rPr>
                <w:rFonts w:hint="eastAsia"/>
                <w:color w:val="000000" w:themeColor="text1"/>
              </w:rPr>
            </w:pPr>
            <w:r w:rsidRPr="003E6DC2">
              <w:rPr>
                <w:rFonts w:ascii="標楷體" w:hAnsi="標楷體" w:hint="eastAsia"/>
                <w:noProof/>
                <w:color w:val="000000" w:themeColor="text1"/>
                <w:lang w:val="en-US"/>
              </w:rPr>
              <mc:AlternateContent>
                <mc:Choice Requires="wpg">
                  <w:drawing>
                    <wp:anchor distT="0" distB="0" distL="114300" distR="114300" simplePos="0" relativeHeight="251600384" behindDoc="0" locked="0" layoutInCell="1" allowOverlap="1" wp14:anchorId="0B815FD8" wp14:editId="7CD14D08">
                      <wp:simplePos x="0" y="0"/>
                      <wp:positionH relativeFrom="column">
                        <wp:posOffset>273050</wp:posOffset>
                      </wp:positionH>
                      <wp:positionV relativeFrom="paragraph">
                        <wp:posOffset>13970</wp:posOffset>
                      </wp:positionV>
                      <wp:extent cx="5090160" cy="2440471"/>
                      <wp:effectExtent l="0" t="0" r="15240" b="17145"/>
                      <wp:wrapNone/>
                      <wp:docPr id="249" name="群組 249"/>
                      <wp:cNvGraphicFramePr/>
                      <a:graphic xmlns:a="http://schemas.openxmlformats.org/drawingml/2006/main">
                        <a:graphicData uri="http://schemas.microsoft.com/office/word/2010/wordprocessingGroup">
                          <wpg:wgp>
                            <wpg:cNvGrpSpPr/>
                            <wpg:grpSpPr>
                              <a:xfrm>
                                <a:off x="0" y="0"/>
                                <a:ext cx="5090160" cy="2440471"/>
                                <a:chOff x="0" y="-62664"/>
                                <a:chExt cx="5364480" cy="2508683"/>
                              </a:xfrm>
                            </wpg:grpSpPr>
                            <wps:wsp>
                              <wps:cNvPr id="11" name="圓角矩形 11"/>
                              <wps:cNvSpPr/>
                              <wps:spPr>
                                <a:xfrm>
                                  <a:off x="137160" y="68580"/>
                                  <a:ext cx="792480" cy="1036320"/>
                                </a:xfrm>
                                <a:prstGeom prst="roundRect">
                                  <a:avLst/>
                                </a:prstGeom>
                                <a:solidFill>
                                  <a:srgbClr val="000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D9CAA1F" w14:textId="1F4609AA" w:rsidR="00987F2E" w:rsidRDefault="00987F2E" w:rsidP="003874B0">
                                    <w:pPr>
                                      <w:ind w:left="280" w:hanging="280"/>
                                      <w:jc w:val="center"/>
                                      <w:rPr>
                                        <w:rFonts w:hint="eastAsia"/>
                                        <w:color w:val="FFFFFF" w:themeColor="background1"/>
                                      </w:rPr>
                                    </w:pPr>
                                    <w:r w:rsidRPr="003874B0">
                                      <w:rPr>
                                        <w:rFonts w:hint="eastAsia"/>
                                        <w:color w:val="FFFFFF" w:themeColor="background1"/>
                                      </w:rPr>
                                      <w:t>C+</w:t>
                                    </w:r>
                                    <w:ins w:id="1388" w:author="kiki" w:date="2022-10-18T11:48:00Z">
                                      <w:r w:rsidR="00FE2C84">
                                        <w:rPr>
                                          <w:color w:val="FFFFFF" w:themeColor="background1"/>
                                        </w:rPr>
                                        <w:t>+</w:t>
                                      </w:r>
                                    </w:ins>
                                  </w:p>
                                  <w:p w14:paraId="3116714C" w14:textId="45053DC9" w:rsidR="00987F2E" w:rsidRPr="003874B0" w:rsidRDefault="00987F2E" w:rsidP="003874B0">
                                    <w:pPr>
                                      <w:ind w:left="280" w:hanging="280"/>
                                      <w:jc w:val="center"/>
                                      <w:rPr>
                                        <w:rFonts w:hint="eastAsia"/>
                                        <w:color w:val="FFFFFF" w:themeColor="background1"/>
                                      </w:rPr>
                                    </w:pPr>
                                    <w:r>
                                      <w:rPr>
                                        <w:rFonts w:hint="eastAsia"/>
                                        <w:color w:val="FFFFFF" w:themeColor="background1"/>
                                      </w:rPr>
                                      <w:t>SHELL</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6" name="圓角矩形 16"/>
                              <wps:cNvSpPr/>
                              <wps:spPr>
                                <a:xfrm>
                                  <a:off x="0" y="1112520"/>
                                  <a:ext cx="5364480" cy="399246"/>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C0440FD" w14:textId="4B2DAB60" w:rsidR="00987F2E" w:rsidRPr="00454748" w:rsidRDefault="00987F2E" w:rsidP="003874B0">
                                    <w:pPr>
                                      <w:ind w:left="280" w:hanging="280"/>
                                      <w:jc w:val="center"/>
                                      <w:rPr>
                                        <w:rFonts w:hint="eastAsia"/>
                                      </w:rPr>
                                    </w:pPr>
                                    <w:r w:rsidRPr="00454748">
                                      <w:rPr>
                                        <w:rFonts w:hint="eastAsia"/>
                                      </w:rPr>
                                      <w:t>Ubuntu Linux</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7" name="流程圖: 磁碟 17"/>
                              <wps:cNvSpPr/>
                              <wps:spPr>
                                <a:xfrm>
                                  <a:off x="704141" y="1821179"/>
                                  <a:ext cx="1927860" cy="624840"/>
                                </a:xfrm>
                                <a:prstGeom prst="flowChartMagneticDisk">
                                  <a:avLst/>
                                </a:prstGeom>
                                <a:ln/>
                              </wps:spPr>
                              <wps:style>
                                <a:lnRef idx="2">
                                  <a:schemeClr val="dk1"/>
                                </a:lnRef>
                                <a:fillRef idx="1">
                                  <a:schemeClr val="lt1"/>
                                </a:fillRef>
                                <a:effectRef idx="0">
                                  <a:schemeClr val="dk1"/>
                                </a:effectRef>
                                <a:fontRef idx="minor">
                                  <a:schemeClr val="dk1"/>
                                </a:fontRef>
                              </wps:style>
                              <wps:txbx>
                                <w:txbxContent>
                                  <w:p w14:paraId="4EEAFECE" w14:textId="0FE7FDBE" w:rsidR="00987F2E" w:rsidRPr="006E255C" w:rsidRDefault="00987F2E" w:rsidP="00454748">
                                    <w:pPr>
                                      <w:ind w:left="240" w:hanging="240"/>
                                      <w:jc w:val="center"/>
                                      <w:rPr>
                                        <w:rFonts w:hint="eastAsia"/>
                                        <w:sz w:val="24"/>
                                        <w:szCs w:val="24"/>
                                      </w:rPr>
                                    </w:pPr>
                                    <w:r w:rsidRPr="006E255C">
                                      <w:rPr>
                                        <w:rFonts w:hint="eastAsia"/>
                                        <w:sz w:val="24"/>
                                        <w:szCs w:val="24"/>
                                      </w:rPr>
                                      <w:t>NEXENTASTOR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8" name="流程圖: 磁碟 18"/>
                              <wps:cNvSpPr/>
                              <wps:spPr>
                                <a:xfrm>
                                  <a:off x="3150984" y="1821179"/>
                                  <a:ext cx="1760220" cy="624840"/>
                                </a:xfrm>
                                <a:prstGeom prst="flowChartMagneticDisk">
                                  <a:avLst/>
                                </a:prstGeom>
                                <a:ln/>
                              </wps:spPr>
                              <wps:style>
                                <a:lnRef idx="2">
                                  <a:schemeClr val="dk1"/>
                                </a:lnRef>
                                <a:fillRef idx="1">
                                  <a:schemeClr val="lt1"/>
                                </a:fillRef>
                                <a:effectRef idx="0">
                                  <a:schemeClr val="dk1"/>
                                </a:effectRef>
                                <a:fontRef idx="minor">
                                  <a:schemeClr val="dk1"/>
                                </a:fontRef>
                              </wps:style>
                              <wps:txbx>
                                <w:txbxContent>
                                  <w:p w14:paraId="1AC26A3A" w14:textId="284BC988" w:rsidR="00987F2E" w:rsidRPr="006E255C" w:rsidRDefault="00987F2E" w:rsidP="00BB7E3F">
                                    <w:pPr>
                                      <w:ind w:left="240" w:hanging="240"/>
                                      <w:jc w:val="center"/>
                                      <w:rPr>
                                        <w:rFonts w:hint="eastAsia"/>
                                        <w:sz w:val="24"/>
                                        <w:szCs w:val="24"/>
                                      </w:rPr>
                                    </w:pPr>
                                    <w:r w:rsidRPr="006E255C">
                                      <w:rPr>
                                        <w:rFonts w:hint="eastAsia"/>
                                        <w:sz w:val="24"/>
                                        <w:szCs w:val="24"/>
                                      </w:rPr>
                                      <w:t>TRZESTOR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24" name="圓角矩形 24"/>
                              <wps:cNvSpPr/>
                              <wps:spPr>
                                <a:xfrm>
                                  <a:off x="1066800" y="60960"/>
                                  <a:ext cx="1036320" cy="1043940"/>
                                </a:xfrm>
                                <a:prstGeom prst="roundRect">
                                  <a:avLst/>
                                </a:prstGeom>
                                <a:solidFill>
                                  <a:srgbClr val="000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46653D64" w14:textId="09937D70" w:rsidR="00987F2E" w:rsidRDefault="00987F2E" w:rsidP="003874B0">
                                    <w:pPr>
                                      <w:ind w:left="280" w:hanging="280"/>
                                      <w:jc w:val="center"/>
                                      <w:rPr>
                                        <w:rFonts w:hint="eastAsia"/>
                                        <w:color w:val="FFFFFF" w:themeColor="background1"/>
                                      </w:rPr>
                                    </w:pPr>
                                    <w:r>
                                      <w:rPr>
                                        <w:rFonts w:hint="eastAsia"/>
                                        <w:color w:val="FFFFFF" w:themeColor="background1"/>
                                      </w:rPr>
                                      <w:t>PHP</w:t>
                                    </w:r>
                                    <w:r w:rsidRPr="003874B0">
                                      <w:rPr>
                                        <w:rFonts w:hint="eastAsia"/>
                                        <w:color w:val="FFFFFF" w:themeColor="background1"/>
                                      </w:rPr>
                                      <w:t>+</w:t>
                                    </w:r>
                                  </w:p>
                                  <w:p w14:paraId="34F0FB1F" w14:textId="3102BE2C" w:rsidR="00987F2E" w:rsidRPr="003874B0" w:rsidRDefault="00987F2E" w:rsidP="003874B0">
                                    <w:pPr>
                                      <w:ind w:left="280" w:hanging="280"/>
                                      <w:jc w:val="center"/>
                                      <w:rPr>
                                        <w:rFonts w:hint="eastAsia"/>
                                        <w:color w:val="FFFFFF" w:themeColor="background1"/>
                                      </w:rPr>
                                    </w:pPr>
                                    <w:r>
                                      <w:rPr>
                                        <w:rFonts w:hint="eastAsia"/>
                                        <w:color w:val="FFFFFF" w:themeColor="background1"/>
                                      </w:rPr>
                                      <w:t>DOCKER</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25" name="圓角矩形 25"/>
                              <wps:cNvSpPr/>
                              <wps:spPr>
                                <a:xfrm>
                                  <a:off x="2236446" y="-62664"/>
                                  <a:ext cx="1127760" cy="1182804"/>
                                </a:xfrm>
                                <a:prstGeom prst="roundRect">
                                  <a:avLst/>
                                </a:prstGeom>
                                <a:solidFill>
                                  <a:srgbClr val="000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034F62C" w14:textId="3FEDF211" w:rsidR="00987F2E" w:rsidRDefault="00987F2E" w:rsidP="0073313D">
                                    <w:pPr>
                                      <w:ind w:left="240" w:hanging="240"/>
                                      <w:jc w:val="center"/>
                                      <w:rPr>
                                        <w:rFonts w:hint="eastAsia"/>
                                        <w:sz w:val="24"/>
                                        <w:szCs w:val="24"/>
                                        <w:bdr w:val="none" w:sz="0" w:space="0" w:color="auto"/>
                                      </w:rPr>
                                    </w:pPr>
                                    <w:r>
                                      <w:rPr>
                                        <w:rFonts w:hint="eastAsia"/>
                                        <w:sz w:val="24"/>
                                        <w:szCs w:val="24"/>
                                        <w:bdr w:val="none" w:sz="0" w:space="0" w:color="auto"/>
                                      </w:rPr>
                                      <w:t>Yolo</w:t>
                                    </w:r>
                                  </w:p>
                                  <w:p w14:paraId="2AD4C748" w14:textId="266C5902" w:rsidR="00987F2E" w:rsidRDefault="00987F2E" w:rsidP="0073313D">
                                    <w:pPr>
                                      <w:ind w:left="240" w:hanging="240"/>
                                      <w:jc w:val="center"/>
                                      <w:rPr>
                                        <w:rFonts w:hint="eastAsia"/>
                                        <w:sz w:val="24"/>
                                        <w:szCs w:val="24"/>
                                        <w:bdr w:val="none" w:sz="0" w:space="0" w:color="auto"/>
                                      </w:rPr>
                                    </w:pPr>
                                    <w:r>
                                      <w:rPr>
                                        <w:rFonts w:hint="eastAsia"/>
                                        <w:sz w:val="24"/>
                                        <w:szCs w:val="24"/>
                                        <w:bdr w:val="none" w:sz="0" w:space="0" w:color="auto"/>
                                      </w:rPr>
                                      <w:t>PHP+</w:t>
                                    </w:r>
                                  </w:p>
                                  <w:p w14:paraId="52E86CFE" w14:textId="1BB0894A" w:rsidR="00987F2E" w:rsidRPr="0073313D" w:rsidRDefault="00987F2E" w:rsidP="0073313D">
                                    <w:pPr>
                                      <w:ind w:left="240" w:hanging="240"/>
                                      <w:jc w:val="center"/>
                                      <w:rPr>
                                        <w:rFonts w:hint="eastAsia"/>
                                        <w:sz w:val="24"/>
                                        <w:szCs w:val="24"/>
                                        <w:bdr w:val="none" w:sz="0" w:space="0" w:color="auto"/>
                                      </w:rPr>
                                    </w:pPr>
                                    <w:r w:rsidRPr="0073313D">
                                      <w:rPr>
                                        <w:rFonts w:hint="eastAsia"/>
                                        <w:sz w:val="24"/>
                                        <w:szCs w:val="24"/>
                                        <w:bdr w:val="none" w:sz="0" w:space="0" w:color="auto"/>
                                      </w:rPr>
                                      <w:t>Object detection</w:t>
                                    </w:r>
                                  </w:p>
                                  <w:p w14:paraId="5E8FAF94" w14:textId="59FD9F96" w:rsidR="00987F2E" w:rsidRPr="0073313D" w:rsidRDefault="00987F2E" w:rsidP="0073313D">
                                    <w:pPr>
                                      <w:ind w:left="240" w:hanging="240"/>
                                      <w:jc w:val="center"/>
                                      <w:rPr>
                                        <w:rFonts w:hint="eastAsia"/>
                                        <w:sz w:val="24"/>
                                        <w:szCs w:val="24"/>
                                      </w:rPr>
                                    </w:pPr>
                                    <w:r w:rsidRPr="0073313D">
                                      <w:rPr>
                                        <w:rFonts w:hint="eastAsia"/>
                                        <w:sz w:val="24"/>
                                        <w:szCs w:val="24"/>
                                        <w:bdr w:val="none" w:sz="0" w:space="0" w:color="auto"/>
                                      </w:rPr>
                                      <w:t>Classification</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232" name="圓角矩形 232"/>
                              <wps:cNvSpPr/>
                              <wps:spPr>
                                <a:xfrm>
                                  <a:off x="3500455" y="68580"/>
                                  <a:ext cx="731520" cy="1043940"/>
                                </a:xfrm>
                                <a:prstGeom prst="roundRect">
                                  <a:avLst/>
                                </a:prstGeom>
                                <a:solidFill>
                                  <a:srgbClr val="000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2DA6A20E" w14:textId="77777777" w:rsidR="00987F2E" w:rsidRDefault="00987F2E" w:rsidP="003874B0">
                                    <w:pPr>
                                      <w:ind w:left="280" w:hanging="280"/>
                                      <w:jc w:val="center"/>
                                      <w:rPr>
                                        <w:rFonts w:hint="eastAsia"/>
                                        <w:color w:val="FFFFFF" w:themeColor="background1"/>
                                      </w:rPr>
                                    </w:pPr>
                                    <w:r>
                                      <w:rPr>
                                        <w:rFonts w:hint="eastAsia"/>
                                        <w:color w:val="FFFFFF" w:themeColor="background1"/>
                                      </w:rPr>
                                      <w:t>PHP</w:t>
                                    </w:r>
                                    <w:r w:rsidRPr="003874B0">
                                      <w:rPr>
                                        <w:rFonts w:hint="eastAsia"/>
                                        <w:color w:val="FFFFFF" w:themeColor="background1"/>
                                      </w:rPr>
                                      <w:t>+</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242" name="圓角矩形 242"/>
                              <wps:cNvSpPr/>
                              <wps:spPr>
                                <a:xfrm>
                                  <a:off x="4351020" y="53340"/>
                                  <a:ext cx="990600" cy="1066800"/>
                                </a:xfrm>
                                <a:prstGeom prst="roundRect">
                                  <a:avLst/>
                                </a:prstGeom>
                                <a:solidFill>
                                  <a:srgbClr val="000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83BB3E3" w14:textId="574AAB03" w:rsidR="00987F2E" w:rsidRDefault="00987F2E" w:rsidP="003874B0">
                                    <w:pPr>
                                      <w:ind w:left="280" w:hanging="280"/>
                                      <w:jc w:val="center"/>
                                      <w:rPr>
                                        <w:rFonts w:hint="eastAsia"/>
                                        <w:color w:val="FFFFFF" w:themeColor="background1"/>
                                      </w:rPr>
                                    </w:pPr>
                                    <w:r w:rsidRPr="003874B0">
                                      <w:rPr>
                                        <w:rFonts w:hint="eastAsia"/>
                                        <w:color w:val="FFFFFF" w:themeColor="background1"/>
                                      </w:rPr>
                                      <w:t>MariaDB</w:t>
                                    </w:r>
                                  </w:p>
                                  <w:p w14:paraId="638A6250" w14:textId="77777777" w:rsidR="00987F2E" w:rsidRDefault="00987F2E" w:rsidP="003874B0">
                                    <w:pPr>
                                      <w:ind w:left="280" w:hanging="280"/>
                                      <w:jc w:val="center"/>
                                      <w:rPr>
                                        <w:rFonts w:hint="eastAsia"/>
                                        <w:color w:val="FFFFFF" w:themeColor="background1"/>
                                      </w:rPr>
                                    </w:pPr>
                                  </w:p>
                                  <w:p w14:paraId="243F0AB7" w14:textId="54D66AD2" w:rsidR="00987F2E" w:rsidRPr="003874B0" w:rsidRDefault="00987F2E" w:rsidP="003874B0">
                                    <w:pPr>
                                      <w:ind w:left="280" w:hanging="280"/>
                                      <w:jc w:val="center"/>
                                      <w:rPr>
                                        <w:rFonts w:hint="eastAsia"/>
                                        <w:color w:val="FFFFFF" w:themeColor="background1"/>
                                      </w:rPr>
                                    </w:pPr>
                                    <w:r>
                                      <w:rPr>
                                        <w:rFonts w:hint="eastAsia"/>
                                        <w:color w:val="FFFFFF" w:themeColor="background1"/>
                                      </w:rPr>
                                      <w:t>連結</w:t>
                                    </w:r>
                                    <w:r>
                                      <w:rPr>
                                        <w:rFonts w:hint="eastAsia"/>
                                        <w:color w:val="FFFFFF" w:themeColor="background1"/>
                                      </w:rPr>
                                      <w:t>TGOS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252" name="直線單箭頭接點 252"/>
                              <wps:cNvCnPr/>
                              <wps:spPr>
                                <a:xfrm>
                                  <a:off x="2644140" y="2110740"/>
                                  <a:ext cx="449580" cy="0"/>
                                </a:xfrm>
                                <a:prstGeom prst="straightConnector1">
                                  <a:avLst/>
                                </a:prstGeom>
                                <a:noFill/>
                                <a:ln w="25400" cap="flat">
                                  <a:solidFill>
                                    <a:srgbClr val="000000"/>
                                  </a:solidFill>
                                  <a:prstDash val="solid"/>
                                  <a:miter lim="400000"/>
                                  <a:tailEnd type="arrow"/>
                                </a:ln>
                                <a:effectLst/>
                                <a:sp3d/>
                              </wps:spPr>
                              <wps:style>
                                <a:lnRef idx="0">
                                  <a:scrgbClr r="0" g="0" b="0"/>
                                </a:lnRef>
                                <a:fillRef idx="0">
                                  <a:scrgbClr r="0" g="0" b="0"/>
                                </a:fillRef>
                                <a:effectRef idx="0">
                                  <a:scrgbClr r="0" g="0" b="0"/>
                                </a:effectRef>
                                <a:fontRef idx="none"/>
                              </wps:style>
                              <wps:bodyPr/>
                            </wps:wsp>
                            <wps:wsp>
                              <wps:cNvPr id="257" name="直線單箭頭接點 257"/>
                              <wps:cNvCnPr/>
                              <wps:spPr>
                                <a:xfrm flipH="1">
                                  <a:off x="2644140" y="2293620"/>
                                  <a:ext cx="449580" cy="0"/>
                                </a:xfrm>
                                <a:prstGeom prst="straightConnector1">
                                  <a:avLst/>
                                </a:prstGeom>
                                <a:noFill/>
                                <a:ln w="25400" cap="flat">
                                  <a:solidFill>
                                    <a:srgbClr val="000000"/>
                                  </a:solidFill>
                                  <a:prstDash val="solid"/>
                                  <a:miter lim="400000"/>
                                  <a:tailEnd type="arrow"/>
                                </a:ln>
                                <a:effectLst/>
                                <a:sp3d/>
                              </wps:spPr>
                              <wps:style>
                                <a:lnRef idx="0">
                                  <a:scrgbClr r="0" g="0" b="0"/>
                                </a:lnRef>
                                <a:fillRef idx="0">
                                  <a:scrgbClr r="0" g="0" b="0"/>
                                </a:fillRef>
                                <a:effectRef idx="0">
                                  <a:scrgbClr r="0" g="0" b="0"/>
                                </a:effectRef>
                                <a:fontRef idx="none"/>
                              </wps:style>
                              <wps:bodyPr/>
                            </wps:wsp>
                            <wps:wsp>
                              <wps:cNvPr id="258" name="直線單箭頭接點 258"/>
                              <wps:cNvCnPr/>
                              <wps:spPr>
                                <a:xfrm>
                                  <a:off x="1531620" y="1470660"/>
                                  <a:ext cx="7620" cy="350520"/>
                                </a:xfrm>
                                <a:prstGeom prst="straightConnector1">
                                  <a:avLst/>
                                </a:prstGeom>
                                <a:noFill/>
                                <a:ln w="25400" cap="flat">
                                  <a:solidFill>
                                    <a:srgbClr val="000000"/>
                                  </a:solidFill>
                                  <a:prstDash val="solid"/>
                                  <a:miter lim="400000"/>
                                  <a:tailEnd type="arrow"/>
                                </a:ln>
                                <a:effectLst/>
                                <a:sp3d/>
                              </wps:spPr>
                              <wps:style>
                                <a:lnRef idx="0">
                                  <a:scrgbClr r="0" g="0" b="0"/>
                                </a:lnRef>
                                <a:fillRef idx="0">
                                  <a:scrgbClr r="0" g="0" b="0"/>
                                </a:fillRef>
                                <a:effectRef idx="0">
                                  <a:scrgbClr r="0" g="0" b="0"/>
                                </a:effectRef>
                                <a:fontRef idx="none"/>
                              </wps:style>
                              <wps:bodyPr/>
                            </wps:wsp>
                            <wps:wsp>
                              <wps:cNvPr id="259" name="直線單箭頭接點 259"/>
                              <wps:cNvCnPr/>
                              <wps:spPr>
                                <a:xfrm flipV="1">
                                  <a:off x="2011680" y="1470660"/>
                                  <a:ext cx="0" cy="350520"/>
                                </a:xfrm>
                                <a:prstGeom prst="straightConnector1">
                                  <a:avLst/>
                                </a:prstGeom>
                                <a:noFill/>
                                <a:ln w="25400" cap="flat">
                                  <a:solidFill>
                                    <a:srgbClr val="000000"/>
                                  </a:solidFill>
                                  <a:prstDash val="solid"/>
                                  <a:miter lim="400000"/>
                                  <a:tailEnd type="arrow"/>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B815FD8" id="群組 249" o:spid="_x0000_s1027" style="position:absolute;left:0;text-align:left;margin-left:21.5pt;margin-top:1.1pt;width:400.8pt;height:192.15pt;z-index:251600384;mso-width-relative:margin;mso-height-relative:margin" coordorigin=",-626" coordsize="53644,25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">
                      <v:roundrect id="圓角矩形 11" o:spid="_x0000_s1028" style="position:absolute;left:1371;top:685;width:7925;height:103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" fillcolor="black" stroked="f" strokeweight="1pt">
                        <v:stroke miterlimit="4" joinstyle="miter"/>
                        <v:textbox inset="4pt,4pt,4pt,4pt">
                          <w:txbxContent>
                            <w:p w14:paraId="0D9CAA1F" w14:textId="1F4609AA" w:rsidR="00987F2E" w:rsidRDefault="00987F2E" w:rsidP="003874B0">
                              <w:pPr>
                                <w:ind w:left="280" w:hanging="280"/>
                                <w:jc w:val="center"/>
                                <w:rPr>
                                  <w:rFonts w:hint="eastAsia"/>
                                  <w:color w:val="FFFFFF" w:themeColor="background1"/>
                                </w:rPr>
                              </w:pPr>
                              <w:r w:rsidRPr="003874B0">
                                <w:rPr>
                                  <w:rFonts w:hint="eastAsia"/>
                                  <w:color w:val="FFFFFF" w:themeColor="background1"/>
                                </w:rPr>
                                <w:t>C+</w:t>
                              </w:r>
                              <w:ins w:id="1389" w:author="kiki" w:date="2022-10-18T11:48:00Z">
                                <w:r w:rsidR="00FE2C84">
                                  <w:rPr>
                                    <w:color w:val="FFFFFF" w:themeColor="background1"/>
                                  </w:rPr>
                                  <w:t>+</w:t>
                                </w:r>
                              </w:ins>
                            </w:p>
                            <w:p w14:paraId="3116714C" w14:textId="45053DC9" w:rsidR="00987F2E" w:rsidRPr="003874B0" w:rsidRDefault="00987F2E" w:rsidP="003874B0">
                              <w:pPr>
                                <w:ind w:left="280" w:hanging="280"/>
                                <w:jc w:val="center"/>
                                <w:rPr>
                                  <w:rFonts w:hint="eastAsia"/>
                                  <w:color w:val="FFFFFF" w:themeColor="background1"/>
                                </w:rPr>
                              </w:pPr>
                              <w:r>
                                <w:rPr>
                                  <w:rFonts w:hint="eastAsia"/>
                                  <w:color w:val="FFFFFF" w:themeColor="background1"/>
                                </w:rPr>
                                <w:t>SHELL</w:t>
                              </w:r>
                            </w:p>
                          </w:txbxContent>
                        </v:textbox>
                      </v:roundrect>
                      <v:roundrect id="圓角矩形 16" o:spid="_x0000_s1029" style="position:absolute;top:11125;width:53644;height:3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" fillcolor="white [3201]" strokecolor="black [3200]" strokeweight="2pt">
                        <v:textbox inset="4pt,4pt,4pt,4pt">
                          <w:txbxContent>
                            <w:p w14:paraId="7C0440FD" w14:textId="4B2DAB60" w:rsidR="00987F2E" w:rsidRPr="00454748" w:rsidRDefault="00987F2E" w:rsidP="003874B0">
                              <w:pPr>
                                <w:ind w:left="280" w:hanging="280"/>
                                <w:jc w:val="center"/>
                                <w:rPr>
                                  <w:rFonts w:hint="eastAsia"/>
                                </w:rPr>
                              </w:pPr>
                              <w:r w:rsidRPr="00454748">
                                <w:rPr>
                                  <w:rFonts w:hint="eastAsia"/>
                                </w:rPr>
                                <w:t>Ubuntu Linux</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圖: 磁碟 17" o:spid="_x0000_s1030" type="#_x0000_t132" style="position:absolute;left:7041;top:18211;width:19279;height:6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" fillcolor="white [3201]" strokecolor="black [3200]" strokeweight="2pt">
                        <v:textbox inset="4pt,4pt,4pt,4pt">
                          <w:txbxContent>
                            <w:p w14:paraId="4EEAFECE" w14:textId="0FE7FDBE" w:rsidR="00987F2E" w:rsidRPr="006E255C" w:rsidRDefault="00987F2E" w:rsidP="00454748">
                              <w:pPr>
                                <w:ind w:left="240" w:hanging="240"/>
                                <w:jc w:val="center"/>
                                <w:rPr>
                                  <w:rFonts w:hint="eastAsia"/>
                                  <w:sz w:val="24"/>
                                  <w:szCs w:val="24"/>
                                </w:rPr>
                              </w:pPr>
                              <w:r w:rsidRPr="006E255C">
                                <w:rPr>
                                  <w:rFonts w:hint="eastAsia"/>
                                  <w:sz w:val="24"/>
                                  <w:szCs w:val="24"/>
                                </w:rPr>
                                <w:t>NEXENTASTOR</w:t>
                              </w:r>
                            </w:p>
                          </w:txbxContent>
                        </v:textbox>
                      </v:shape>
                      <v:shape id="流程圖: 磁碟 18" o:spid="_x0000_s1031" type="#_x0000_t132" style="position:absolute;left:31509;top:18211;width:17603;height:6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" fillcolor="white [3201]" strokecolor="black [3200]" strokeweight="2pt">
                        <v:textbox inset="4pt,4pt,4pt,4pt">
                          <w:txbxContent>
                            <w:p w14:paraId="1AC26A3A" w14:textId="284BC988" w:rsidR="00987F2E" w:rsidRPr="006E255C" w:rsidRDefault="00987F2E" w:rsidP="00BB7E3F">
                              <w:pPr>
                                <w:ind w:left="240" w:hanging="240"/>
                                <w:jc w:val="center"/>
                                <w:rPr>
                                  <w:rFonts w:hint="eastAsia"/>
                                  <w:sz w:val="24"/>
                                  <w:szCs w:val="24"/>
                                </w:rPr>
                              </w:pPr>
                              <w:r w:rsidRPr="006E255C">
                                <w:rPr>
                                  <w:rFonts w:hint="eastAsia"/>
                                  <w:sz w:val="24"/>
                                  <w:szCs w:val="24"/>
                                </w:rPr>
                                <w:t>TRZESTOR</w:t>
                              </w:r>
                            </w:p>
                          </w:txbxContent>
                        </v:textbox>
                      </v:shape>
                      <v:roundrect id="圓角矩形 24" o:spid="_x0000_s1032" style="position:absolute;left:10668;top:609;width:10363;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" fillcolor="black" stroked="f" strokeweight="1pt">
                        <v:stroke miterlimit="4" joinstyle="miter"/>
                        <v:textbox inset="4pt,4pt,4pt,4pt">
                          <w:txbxContent>
                            <w:p w14:paraId="46653D64" w14:textId="09937D70" w:rsidR="00987F2E" w:rsidRDefault="00987F2E" w:rsidP="003874B0">
                              <w:pPr>
                                <w:ind w:left="280" w:hanging="280"/>
                                <w:jc w:val="center"/>
                                <w:rPr>
                                  <w:rFonts w:hint="eastAsia"/>
                                  <w:color w:val="FFFFFF" w:themeColor="background1"/>
                                </w:rPr>
                              </w:pPr>
                              <w:r>
                                <w:rPr>
                                  <w:rFonts w:hint="eastAsia"/>
                                  <w:color w:val="FFFFFF" w:themeColor="background1"/>
                                </w:rPr>
                                <w:t>PHP</w:t>
                              </w:r>
                              <w:r w:rsidRPr="003874B0">
                                <w:rPr>
                                  <w:rFonts w:hint="eastAsia"/>
                                  <w:color w:val="FFFFFF" w:themeColor="background1"/>
                                </w:rPr>
                                <w:t>+</w:t>
                              </w:r>
                            </w:p>
                            <w:p w14:paraId="34F0FB1F" w14:textId="3102BE2C" w:rsidR="00987F2E" w:rsidRPr="003874B0" w:rsidRDefault="00987F2E" w:rsidP="003874B0">
                              <w:pPr>
                                <w:ind w:left="280" w:hanging="280"/>
                                <w:jc w:val="center"/>
                                <w:rPr>
                                  <w:rFonts w:hint="eastAsia"/>
                                  <w:color w:val="FFFFFF" w:themeColor="background1"/>
                                </w:rPr>
                              </w:pPr>
                              <w:r>
                                <w:rPr>
                                  <w:rFonts w:hint="eastAsia"/>
                                  <w:color w:val="FFFFFF" w:themeColor="background1"/>
                                </w:rPr>
                                <w:t>DOCKER</w:t>
                              </w:r>
                            </w:p>
                          </w:txbxContent>
                        </v:textbox>
                      </v:roundrect>
                      <v:roundrect id="圓角矩形 25" o:spid="_x0000_s1033" style="position:absolute;left:22364;top:-626;width:11278;height:118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" fillcolor="black" stroked="f" strokeweight="1pt">
                        <v:stroke miterlimit="4" joinstyle="miter"/>
                        <v:textbox inset="4pt,4pt,4pt,4pt">
                          <w:txbxContent>
                            <w:p w14:paraId="2034F62C" w14:textId="3FEDF211" w:rsidR="00987F2E" w:rsidRDefault="00987F2E" w:rsidP="0073313D">
                              <w:pPr>
                                <w:ind w:left="240" w:hanging="240"/>
                                <w:jc w:val="center"/>
                                <w:rPr>
                                  <w:rFonts w:hint="eastAsia"/>
                                  <w:sz w:val="24"/>
                                  <w:szCs w:val="24"/>
                                  <w:bdr w:val="none" w:sz="0" w:space="0" w:color="auto"/>
                                </w:rPr>
                              </w:pPr>
                              <w:r>
                                <w:rPr>
                                  <w:rFonts w:hint="eastAsia"/>
                                  <w:sz w:val="24"/>
                                  <w:szCs w:val="24"/>
                                  <w:bdr w:val="none" w:sz="0" w:space="0" w:color="auto"/>
                                </w:rPr>
                                <w:t>Yolo</w:t>
                              </w:r>
                            </w:p>
                            <w:p w14:paraId="2AD4C748" w14:textId="266C5902" w:rsidR="00987F2E" w:rsidRDefault="00987F2E" w:rsidP="0073313D">
                              <w:pPr>
                                <w:ind w:left="240" w:hanging="240"/>
                                <w:jc w:val="center"/>
                                <w:rPr>
                                  <w:rFonts w:hint="eastAsia"/>
                                  <w:sz w:val="24"/>
                                  <w:szCs w:val="24"/>
                                  <w:bdr w:val="none" w:sz="0" w:space="0" w:color="auto"/>
                                </w:rPr>
                              </w:pPr>
                              <w:r>
                                <w:rPr>
                                  <w:rFonts w:hint="eastAsia"/>
                                  <w:sz w:val="24"/>
                                  <w:szCs w:val="24"/>
                                  <w:bdr w:val="none" w:sz="0" w:space="0" w:color="auto"/>
                                </w:rPr>
                                <w:t>PHP+</w:t>
                              </w:r>
                            </w:p>
                            <w:p w14:paraId="52E86CFE" w14:textId="1BB0894A" w:rsidR="00987F2E" w:rsidRPr="0073313D" w:rsidRDefault="00987F2E" w:rsidP="0073313D">
                              <w:pPr>
                                <w:ind w:left="240" w:hanging="240"/>
                                <w:jc w:val="center"/>
                                <w:rPr>
                                  <w:rFonts w:hint="eastAsia"/>
                                  <w:sz w:val="24"/>
                                  <w:szCs w:val="24"/>
                                  <w:bdr w:val="none" w:sz="0" w:space="0" w:color="auto"/>
                                </w:rPr>
                              </w:pPr>
                              <w:r w:rsidRPr="0073313D">
                                <w:rPr>
                                  <w:rFonts w:hint="eastAsia"/>
                                  <w:sz w:val="24"/>
                                  <w:szCs w:val="24"/>
                                  <w:bdr w:val="none" w:sz="0" w:space="0" w:color="auto"/>
                                </w:rPr>
                                <w:t>Object detection</w:t>
                              </w:r>
                            </w:p>
                            <w:p w14:paraId="5E8FAF94" w14:textId="59FD9F96" w:rsidR="00987F2E" w:rsidRPr="0073313D" w:rsidRDefault="00987F2E" w:rsidP="0073313D">
                              <w:pPr>
                                <w:ind w:left="240" w:hanging="240"/>
                                <w:jc w:val="center"/>
                                <w:rPr>
                                  <w:rFonts w:hint="eastAsia"/>
                                  <w:sz w:val="24"/>
                                  <w:szCs w:val="24"/>
                                </w:rPr>
                              </w:pPr>
                              <w:r w:rsidRPr="0073313D">
                                <w:rPr>
                                  <w:rFonts w:hint="eastAsia"/>
                                  <w:sz w:val="24"/>
                                  <w:szCs w:val="24"/>
                                  <w:bdr w:val="none" w:sz="0" w:space="0" w:color="auto"/>
                                </w:rPr>
                                <w:t>Classification</w:t>
                              </w:r>
                            </w:p>
                          </w:txbxContent>
                        </v:textbox>
                      </v:roundrect>
                      <v:roundrect id="圓角矩形 232" o:spid="_x0000_s1034" style="position:absolute;left:35004;top:685;width:7315;height:10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" fillcolor="black" stroked="f" strokeweight="1pt">
                        <v:stroke miterlimit="4" joinstyle="miter"/>
                        <v:textbox inset="4pt,4pt,4pt,4pt">
                          <w:txbxContent>
                            <w:p w14:paraId="2DA6A20E" w14:textId="77777777" w:rsidR="00987F2E" w:rsidRDefault="00987F2E" w:rsidP="003874B0">
                              <w:pPr>
                                <w:ind w:left="280" w:hanging="280"/>
                                <w:jc w:val="center"/>
                                <w:rPr>
                                  <w:rFonts w:hint="eastAsia"/>
                                  <w:color w:val="FFFFFF" w:themeColor="background1"/>
                                </w:rPr>
                              </w:pPr>
                              <w:r>
                                <w:rPr>
                                  <w:rFonts w:hint="eastAsia"/>
                                  <w:color w:val="FFFFFF" w:themeColor="background1"/>
                                </w:rPr>
                                <w:t>PHP</w:t>
                              </w:r>
                              <w:r w:rsidRPr="003874B0">
                                <w:rPr>
                                  <w:rFonts w:hint="eastAsia"/>
                                  <w:color w:val="FFFFFF" w:themeColor="background1"/>
                                </w:rPr>
                                <w:t>+</w:t>
                              </w:r>
                            </w:p>
                          </w:txbxContent>
                        </v:textbox>
                      </v:roundrect>
                      <v:roundrect id="圓角矩形 242" o:spid="_x0000_s1035" style="position:absolute;left:43510;top:533;width:9906;height:10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" fillcolor="black" stroked="f" strokeweight="1pt">
                        <v:stroke miterlimit="4" joinstyle="miter"/>
                        <v:textbox inset="4pt,4pt,4pt,4pt">
                          <w:txbxContent>
                            <w:p w14:paraId="083BB3E3" w14:textId="574AAB03" w:rsidR="00987F2E" w:rsidRDefault="00987F2E" w:rsidP="003874B0">
                              <w:pPr>
                                <w:ind w:left="280" w:hanging="280"/>
                                <w:jc w:val="center"/>
                                <w:rPr>
                                  <w:rFonts w:hint="eastAsia"/>
                                  <w:color w:val="FFFFFF" w:themeColor="background1"/>
                                </w:rPr>
                              </w:pPr>
                              <w:r w:rsidRPr="003874B0">
                                <w:rPr>
                                  <w:rFonts w:hint="eastAsia"/>
                                  <w:color w:val="FFFFFF" w:themeColor="background1"/>
                                </w:rPr>
                                <w:t>MariaDB</w:t>
                              </w:r>
                            </w:p>
                            <w:p w14:paraId="638A6250" w14:textId="77777777" w:rsidR="00987F2E" w:rsidRDefault="00987F2E" w:rsidP="003874B0">
                              <w:pPr>
                                <w:ind w:left="280" w:hanging="280"/>
                                <w:jc w:val="center"/>
                                <w:rPr>
                                  <w:rFonts w:hint="eastAsia"/>
                                  <w:color w:val="FFFFFF" w:themeColor="background1"/>
                                </w:rPr>
                              </w:pPr>
                            </w:p>
                            <w:p w14:paraId="243F0AB7" w14:textId="54D66AD2" w:rsidR="00987F2E" w:rsidRPr="003874B0" w:rsidRDefault="00987F2E" w:rsidP="003874B0">
                              <w:pPr>
                                <w:ind w:left="280" w:hanging="280"/>
                                <w:jc w:val="center"/>
                                <w:rPr>
                                  <w:rFonts w:hint="eastAsia"/>
                                  <w:color w:val="FFFFFF" w:themeColor="background1"/>
                                </w:rPr>
                              </w:pPr>
                              <w:r>
                                <w:rPr>
                                  <w:rFonts w:hint="eastAsia"/>
                                  <w:color w:val="FFFFFF" w:themeColor="background1"/>
                                </w:rPr>
                                <w:t>連結</w:t>
                              </w:r>
                              <w:r>
                                <w:rPr>
                                  <w:rFonts w:hint="eastAsia"/>
                                  <w:color w:val="FFFFFF" w:themeColor="background1"/>
                                </w:rPr>
                                <w:t>TGOS</w:t>
                              </w:r>
                            </w:p>
                          </w:txbxContent>
                        </v:textbox>
                      </v:roundrect>
                      <v:shapetype id="_x0000_t32" coordsize="21600,21600" o:spt="32" o:oned="t" path="m,l21600,21600e" filled="f">
                        <v:path arrowok="t" fillok="f" o:connecttype="none"/>
                        <o:lock v:ext="edit" shapetype="t"/>
                      </v:shapetype>
                      <v:shape id="直線單箭頭接點 252" o:spid="_x0000_s1036" type="#_x0000_t32" style="position:absolute;left:26441;top:21107;width:44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" strokeweight="2pt">
                        <v:stroke endarrow="open" miterlimit="4" joinstyle="miter"/>
                      </v:shape>
                      <v:shape id="直線單箭頭接點 257" o:spid="_x0000_s1037" type="#_x0000_t32" style="position:absolute;left:26441;top:22936;width:449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" strokeweight="2pt">
                        <v:stroke endarrow="open" miterlimit="4" joinstyle="miter"/>
                      </v:shape>
                      <v:shape id="直線單箭頭接點 258" o:spid="_x0000_s1038" type="#_x0000_t32" style="position:absolute;left:15316;top:14706;width:76;height:3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" strokeweight="2pt">
                        <v:stroke endarrow="open" miterlimit="4" joinstyle="miter"/>
                      </v:shape>
                      <v:shape id="直線單箭頭接點 259" o:spid="_x0000_s1039" type="#_x0000_t32" style="position:absolute;left:20116;top:14706;width:0;height:35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" strokeweight="2pt">
                        <v:stroke endarrow="open" miterlimit="4" joinstyle="miter"/>
                      </v:shape>
                    </v:group>
                  </w:pict>
                </mc:Fallback>
              </mc:AlternateContent>
            </w:r>
          </w:p>
          <w:p w14:paraId="33519AA9" w14:textId="77777777" w:rsidR="003874B0" w:rsidRPr="003E6DC2" w:rsidRDefault="003874B0" w:rsidP="00763F79">
            <w:pPr>
              <w:pStyle w:val="13"/>
              <w:rPr>
                <w:rFonts w:hint="eastAsia"/>
                <w:color w:val="000000" w:themeColor="text1"/>
              </w:rPr>
            </w:pPr>
          </w:p>
          <w:p w14:paraId="5CA708FA" w14:textId="57A94F86" w:rsidR="003874B0" w:rsidRPr="003E6DC2" w:rsidRDefault="003874B0" w:rsidP="00763F79">
            <w:pPr>
              <w:pStyle w:val="13"/>
              <w:rPr>
                <w:rFonts w:hint="eastAsia"/>
                <w:color w:val="000000" w:themeColor="text1"/>
              </w:rPr>
            </w:pPr>
          </w:p>
          <w:p w14:paraId="0F1058E2" w14:textId="345099F4" w:rsidR="003874B0" w:rsidRPr="003E6DC2" w:rsidRDefault="003874B0" w:rsidP="00763F79">
            <w:pPr>
              <w:pStyle w:val="13"/>
              <w:rPr>
                <w:rFonts w:hint="eastAsia"/>
                <w:color w:val="000000" w:themeColor="text1"/>
              </w:rPr>
            </w:pPr>
          </w:p>
          <w:p w14:paraId="012E8576" w14:textId="51B14701" w:rsidR="003874B0" w:rsidRPr="003E6DC2" w:rsidRDefault="003874B0" w:rsidP="00763F79">
            <w:pPr>
              <w:pStyle w:val="13"/>
              <w:rPr>
                <w:rFonts w:hint="eastAsia"/>
                <w:color w:val="000000" w:themeColor="text1"/>
              </w:rPr>
            </w:pPr>
          </w:p>
          <w:p w14:paraId="70C2AB8C" w14:textId="17A154C7" w:rsidR="003874B0" w:rsidRPr="003E6DC2" w:rsidRDefault="003874B0" w:rsidP="00763F79">
            <w:pPr>
              <w:pStyle w:val="13"/>
              <w:rPr>
                <w:rFonts w:hint="eastAsia"/>
                <w:color w:val="000000" w:themeColor="text1"/>
              </w:rPr>
            </w:pPr>
          </w:p>
          <w:p w14:paraId="773C1617" w14:textId="409028C0" w:rsidR="003874B0" w:rsidRPr="003E6DC2" w:rsidRDefault="003874B0" w:rsidP="00763F79">
            <w:pPr>
              <w:pStyle w:val="13"/>
              <w:rPr>
                <w:rFonts w:hint="eastAsia"/>
                <w:color w:val="000000" w:themeColor="text1"/>
              </w:rPr>
            </w:pPr>
          </w:p>
          <w:p w14:paraId="57285BE0" w14:textId="789905CA" w:rsidR="003874B0" w:rsidRPr="003E6DC2" w:rsidRDefault="003874B0" w:rsidP="00763F79">
            <w:pPr>
              <w:pStyle w:val="13"/>
              <w:rPr>
                <w:rFonts w:hint="eastAsia"/>
                <w:color w:val="000000" w:themeColor="text1"/>
              </w:rPr>
            </w:pPr>
          </w:p>
          <w:p w14:paraId="2B3F8571" w14:textId="09A46BF7" w:rsidR="003874B0" w:rsidRPr="003E6DC2" w:rsidRDefault="008679BD">
            <w:pPr>
              <w:pStyle w:val="13"/>
              <w:keepNext/>
              <w:rPr>
                <w:rFonts w:ascii="標楷體" w:hAnsi="標楷體"/>
                <w:color w:val="000000" w:themeColor="text1"/>
              </w:rPr>
            </w:pPr>
            <w:r w:rsidRPr="003E6DC2">
              <w:rPr>
                <w:rFonts w:hint="eastAsia"/>
                <w:color w:val="000000" w:themeColor="text1"/>
              </w:rPr>
              <w:t xml:space="preserve">     </w:t>
            </w:r>
            <w:r w:rsidR="00935D46" w:rsidRPr="003E6DC2">
              <w:rPr>
                <w:rFonts w:hint="eastAsia"/>
                <w:color w:val="000000" w:themeColor="text1"/>
              </w:rPr>
              <w:t xml:space="preserve">                  </w:t>
            </w:r>
            <w:r w:rsidRPr="003E6DC2">
              <w:rPr>
                <w:rFonts w:hint="eastAsia"/>
                <w:color w:val="000000" w:themeColor="text1"/>
              </w:rPr>
              <w:t xml:space="preserve">  </w:t>
            </w:r>
            <w:r w:rsidR="00FC6B44" w:rsidRPr="003E6DC2">
              <w:rPr>
                <w:rFonts w:hint="eastAsia"/>
                <w:color w:val="000000" w:themeColor="text1"/>
              </w:rPr>
              <w:t xml:space="preserve">    </w:t>
            </w:r>
            <w:r w:rsidR="00FC6B44" w:rsidRPr="003E6DC2">
              <w:rPr>
                <w:rFonts w:ascii="標楷體" w:hAnsi="標楷體" w:hint="eastAsia"/>
                <w:color w:val="000000" w:themeColor="text1"/>
              </w:rPr>
              <w:t xml:space="preserve"> </w:t>
            </w:r>
            <w:r w:rsidRPr="003E6DC2">
              <w:rPr>
                <w:rFonts w:ascii="標楷體" w:hAnsi="標楷體" w:hint="eastAsia"/>
                <w:color w:val="000000" w:themeColor="text1"/>
              </w:rPr>
              <w:t xml:space="preserve">儲存         </w:t>
            </w:r>
            <w:r w:rsidR="00FC6B44" w:rsidRPr="003E6DC2">
              <w:rPr>
                <w:rFonts w:ascii="標楷體" w:hAnsi="標楷體" w:hint="eastAsia"/>
                <w:color w:val="000000" w:themeColor="text1"/>
              </w:rPr>
              <w:t xml:space="preserve">           </w:t>
            </w:r>
            <w:r w:rsidRPr="003E6DC2">
              <w:rPr>
                <w:rFonts w:ascii="標楷體" w:hAnsi="標楷體" w:hint="eastAsia"/>
                <w:color w:val="000000" w:themeColor="text1"/>
              </w:rPr>
              <w:t xml:space="preserve"> 備份</w:t>
            </w:r>
          </w:p>
        </w:tc>
        <w:bookmarkStart w:id="1390" w:name="_GoBack"/>
        <w:bookmarkEnd w:id="1390"/>
      </w:tr>
    </w:tbl>
    <w:p w14:paraId="4CAF3025" w14:textId="28A2DBB2" w:rsidR="008E64EB" w:rsidRDefault="00E024B2">
      <w:pPr>
        <w:pStyle w:val="afb"/>
        <w:ind w:left="200" w:hanging="200"/>
        <w:rPr>
          <w:ins w:id="1391" w:author="User" w:date="2021-09-12T15:32:00Z"/>
          <w:rFonts w:ascii="標楷體" w:hAnsi="標楷體"/>
          <w:color w:val="000000" w:themeColor="text1"/>
        </w:rPr>
        <w:pPrChange w:id="1392" w:author="User" w:date="2021-09-13T11:40:00Z">
          <w:pPr>
            <w:pStyle w:val="afb"/>
            <w:ind w:left="200" w:right="280" w:hanging="200"/>
          </w:pPr>
        </w:pPrChange>
      </w:pPr>
      <w:bookmarkStart w:id="1393" w:name="_Toc85792019"/>
      <w:bookmarkStart w:id="1394" w:name="_Ref79064898"/>
      <w:bookmarkStart w:id="1395" w:name="_Ref79065153"/>
      <w:ins w:id="1396" w:author="User" w:date="2021-09-13T12:07: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397" w:author="User" w:date="2021-09-13T12:07:00Z">
        <w:r w:rsidR="00853FBC">
          <w:rPr>
            <w:rFonts w:hint="eastAsia"/>
            <w:noProof/>
          </w:rPr>
          <w:t>三</w:t>
        </w:r>
        <w:r>
          <w:rPr>
            <w:rFonts w:hint="eastAsia"/>
          </w:rPr>
          <w:fldChar w:fldCharType="end"/>
        </w:r>
        <w:r>
          <w:rPr>
            <w:rFonts w:hint="eastAsia"/>
          </w:rPr>
          <w:t>：</w:t>
        </w:r>
        <w:r w:rsidRPr="00B824A4">
          <w:rPr>
            <w:rFonts w:hint="eastAsia"/>
          </w:rPr>
          <w:t>系統軟體及資料庫開發建置架構圖</w:t>
        </w:r>
      </w:ins>
      <w:bookmarkEnd w:id="1393"/>
      <w:del w:id="1398" w:author="User" w:date="2021-09-12T15:08:00Z">
        <w:r w:rsidR="003A0AF8" w:rsidRPr="003E6DC2" w:rsidDel="00517224">
          <w:rPr>
            <w:rFonts w:ascii="標楷體" w:hAnsi="標楷體" w:hint="eastAsia"/>
            <w:color w:val="000000" w:themeColor="text1"/>
          </w:rPr>
          <w:delText xml:space="preserve">圖 </w:delText>
        </w:r>
      </w:del>
      <w:ins w:id="1399" w:author="Jackson Wang" w:date="2021-09-12T11:08:00Z">
        <w:del w:id="1400" w:author="User" w:date="2021-09-12T14:39:00Z">
          <w:r w:rsidR="00C15E88" w:rsidDel="00C81491">
            <w:rPr>
              <w:rFonts w:ascii="標楷體" w:hAnsi="標楷體"/>
              <w:color w:val="000000" w:themeColor="text1"/>
            </w:rPr>
            <w:fldChar w:fldCharType="begin"/>
          </w:r>
          <w:r w:rsidR="00C15E88" w:rsidDel="00C81491">
            <w:rPr>
              <w:rFonts w:ascii="標楷體" w:hAnsi="標楷體"/>
              <w:color w:val="000000" w:themeColor="text1"/>
            </w:rPr>
            <w:delInstrText xml:space="preserve"> </w:delInstrText>
          </w:r>
          <w:r w:rsidR="00C15E88" w:rsidDel="00C81491">
            <w:rPr>
              <w:rFonts w:ascii="標楷體" w:hAnsi="標楷體" w:hint="eastAsia"/>
              <w:color w:val="000000" w:themeColor="text1"/>
            </w:rPr>
            <w:delInstrText>SEQ 圖 \* CHINESENUM3</w:delInstrText>
          </w:r>
          <w:r w:rsidR="00C15E88" w:rsidDel="00C81491">
            <w:rPr>
              <w:rFonts w:ascii="標楷體" w:hAnsi="標楷體"/>
              <w:color w:val="000000" w:themeColor="text1"/>
            </w:rPr>
            <w:delInstrText xml:space="preserve"> </w:delInstrText>
          </w:r>
        </w:del>
      </w:ins>
      <w:del w:id="1401" w:author="User" w:date="2021-09-12T14:39:00Z">
        <w:r w:rsidR="00C15E88" w:rsidDel="00C81491">
          <w:rPr>
            <w:rFonts w:ascii="標楷體" w:hAnsi="標楷體"/>
            <w:color w:val="000000" w:themeColor="text1"/>
          </w:rPr>
          <w:fldChar w:fldCharType="separate"/>
        </w:r>
      </w:del>
      <w:ins w:id="1402" w:author="Jackson Wang" w:date="2021-09-12T11:08:00Z">
        <w:del w:id="1403" w:author="User" w:date="2021-09-12T14:39:00Z">
          <w:r w:rsidR="00C15E88" w:rsidDel="00C81491">
            <w:rPr>
              <w:rFonts w:ascii="標楷體" w:hAnsi="標楷體" w:hint="eastAsia"/>
              <w:noProof/>
              <w:color w:val="000000" w:themeColor="text1"/>
            </w:rPr>
            <w:delText>三</w:delText>
          </w:r>
          <w:r w:rsidR="00C15E88" w:rsidDel="00C81491">
            <w:rPr>
              <w:rFonts w:ascii="標楷體" w:hAnsi="標楷體"/>
              <w:color w:val="000000" w:themeColor="text1"/>
            </w:rPr>
            <w:fldChar w:fldCharType="end"/>
          </w:r>
        </w:del>
      </w:ins>
      <w:del w:id="1404" w:author="User" w:date="2021-09-12T15:08:00Z">
        <w:r w:rsidR="003A0AF8" w:rsidRPr="003E6DC2" w:rsidDel="00517224">
          <w:rPr>
            <w:rFonts w:ascii="標楷體" w:hAnsi="標楷體" w:hint="eastAsia"/>
            <w:color w:val="000000" w:themeColor="text1"/>
          </w:rPr>
          <w:fldChar w:fldCharType="begin"/>
        </w:r>
        <w:r w:rsidR="003A0AF8" w:rsidRPr="003E6DC2" w:rsidDel="00517224">
          <w:rPr>
            <w:rFonts w:ascii="標楷體" w:hAnsi="標楷體" w:hint="eastAsia"/>
            <w:color w:val="000000" w:themeColor="text1"/>
          </w:rPr>
          <w:delInstrText xml:space="preserve"> SEQ 圖 \* CHINESENUM3 </w:delInstrText>
        </w:r>
        <w:r w:rsidR="003A0AF8" w:rsidRPr="003E6DC2" w:rsidDel="00517224">
          <w:rPr>
            <w:rFonts w:ascii="標楷體" w:hAnsi="標楷體" w:hint="eastAsia"/>
            <w:color w:val="000000" w:themeColor="text1"/>
          </w:rPr>
          <w:fldChar w:fldCharType="separate"/>
        </w:r>
        <w:r w:rsidR="003628D0" w:rsidRPr="003E6DC2" w:rsidDel="00517224">
          <w:rPr>
            <w:rFonts w:ascii="標楷體" w:hAnsi="標楷體" w:hint="eastAsia"/>
            <w:noProof/>
            <w:color w:val="000000" w:themeColor="text1"/>
          </w:rPr>
          <w:delText>三</w:delText>
        </w:r>
        <w:r w:rsidR="003A0AF8" w:rsidRPr="003E6DC2" w:rsidDel="00517224">
          <w:rPr>
            <w:rFonts w:ascii="標楷體" w:hAnsi="標楷體" w:hint="eastAsia"/>
            <w:color w:val="000000" w:themeColor="text1"/>
          </w:rPr>
          <w:fldChar w:fldCharType="end"/>
        </w:r>
        <w:bookmarkEnd w:id="1394"/>
        <w:r w:rsidR="003A0AF8" w:rsidRPr="003E6DC2" w:rsidDel="00517224">
          <w:rPr>
            <w:rFonts w:ascii="標楷體" w:hAnsi="標楷體" w:hint="eastAsia"/>
            <w:color w:val="000000" w:themeColor="text1"/>
          </w:rPr>
          <w:delText>：本</w:delText>
        </w:r>
      </w:del>
      <w:del w:id="1405" w:author="User" w:date="2021-09-12T15:32:00Z">
        <w:r w:rsidR="003A0AF8" w:rsidRPr="003E6DC2" w:rsidDel="001612A9">
          <w:rPr>
            <w:rFonts w:ascii="標楷體" w:hAnsi="標楷體" w:hint="eastAsia"/>
            <w:color w:val="000000" w:themeColor="text1"/>
          </w:rPr>
          <w:delText>系統軟體及資料庫開發建置架構圖</w:delText>
        </w:r>
      </w:del>
      <w:bookmarkEnd w:id="1395"/>
    </w:p>
    <w:p w14:paraId="7D867160" w14:textId="77777777" w:rsidR="001612A9" w:rsidRPr="001612A9" w:rsidRDefault="001612A9">
      <w:pPr>
        <w:ind w:left="280" w:hanging="280"/>
        <w:rPr>
          <w:rPrChange w:id="1406" w:author="User" w:date="2021-09-12T15:32:00Z">
            <w:rPr>
              <w:rFonts w:ascii="標楷體" w:hAnsi="標楷體"/>
              <w:color w:val="000000" w:themeColor="text1"/>
            </w:rPr>
          </w:rPrChange>
        </w:rPr>
        <w:pPrChange w:id="1407" w:author="User" w:date="2021-09-12T15:32:00Z">
          <w:pPr>
            <w:pStyle w:val="afb"/>
            <w:ind w:left="200" w:right="280" w:hanging="200"/>
          </w:pPr>
        </w:pPrChange>
      </w:pPr>
    </w:p>
    <w:p w14:paraId="59DEFE8A" w14:textId="6E490A3E" w:rsidR="001170FD" w:rsidRPr="003E6DC2" w:rsidRDefault="004D0FB9">
      <w:pPr>
        <w:pStyle w:val="4"/>
        <w:rPr>
          <w:rFonts w:hint="eastAsia"/>
        </w:rPr>
        <w:pPrChange w:id="1408" w:author="User" w:date="2021-09-14T15:11:00Z">
          <w:pPr>
            <w:pStyle w:val="4"/>
            <w:ind w:left="280" w:hanging="280"/>
          </w:pPr>
        </w:pPrChange>
      </w:pPr>
      <w:bookmarkStart w:id="1409" w:name="_Toc85790496"/>
      <w:r w:rsidRPr="003E6DC2">
        <w:rPr>
          <w:rFonts w:hint="eastAsia"/>
        </w:rPr>
        <w:t>專案系統軟體</w:t>
      </w:r>
      <w:r w:rsidRPr="003E6DC2">
        <w:t>車機</w:t>
      </w:r>
      <w:r w:rsidRPr="003E6DC2">
        <w:rPr>
          <w:rFonts w:hint="eastAsia"/>
        </w:rPr>
        <w:t>軟體</w:t>
      </w:r>
      <w:r w:rsidRPr="003E6DC2">
        <w:t>系統</w:t>
      </w:r>
      <w:bookmarkEnd w:id="1409"/>
      <w:r w:rsidR="00824592" w:rsidRPr="003E6DC2">
        <w:rPr>
          <w:rFonts w:hint="eastAsia"/>
        </w:rPr>
        <w:t xml:space="preserve"> </w:t>
      </w:r>
    </w:p>
    <w:p w14:paraId="73C23BFC" w14:textId="195D19CE" w:rsidR="005E3F9D" w:rsidRPr="003E6DC2" w:rsidRDefault="005A77AD" w:rsidP="00D46ACC">
      <w:pPr>
        <w:pStyle w:val="13"/>
        <w:rPr>
          <w:rFonts w:hint="eastAsia"/>
          <w:color w:val="000000" w:themeColor="text1"/>
        </w:rPr>
      </w:pPr>
      <w:r w:rsidRPr="003E6DC2">
        <w:rPr>
          <w:color w:val="000000" w:themeColor="text1"/>
        </w:rPr>
        <w:t>本</w:t>
      </w:r>
      <w:r w:rsidRPr="003E6DC2">
        <w:rPr>
          <w:rFonts w:hint="eastAsia"/>
          <w:color w:val="000000" w:themeColor="text1"/>
        </w:rPr>
        <w:t>車機系</w:t>
      </w:r>
      <w:r w:rsidR="00427F85" w:rsidRPr="003E6DC2">
        <w:rPr>
          <w:color w:val="000000" w:themeColor="text1"/>
        </w:rPr>
        <w:t>統軟體，能支援不同的硬體裝置，包括工業電腦、筆記型電腦、樹莓派或其它開源型開發板執行，不受特定硬體限制</w:t>
      </w:r>
      <w:ins w:id="1410" w:author="Jackson Wang" w:date="2021-09-14T16:06:00Z">
        <w:r w:rsidR="00F64344">
          <w:rPr>
            <w:rFonts w:hint="eastAsia"/>
            <w:color w:val="000000" w:themeColor="text1"/>
          </w:rPr>
          <w:t>，如圖四</w:t>
        </w:r>
      </w:ins>
      <w:ins w:id="1411" w:author="Jackson Wang" w:date="2021-09-14T16:39:00Z">
        <w:r w:rsidR="0080058E">
          <w:rPr>
            <w:rFonts w:hint="eastAsia"/>
            <w:color w:val="000000" w:themeColor="text1"/>
          </w:rPr>
          <w:t>所示</w:t>
        </w:r>
      </w:ins>
      <w:r w:rsidR="00427F85" w:rsidRPr="003E6DC2">
        <w:rPr>
          <w:color w:val="000000" w:themeColor="text1"/>
        </w:rPr>
        <w:t>。</w:t>
      </w:r>
    </w:p>
    <w:p w14:paraId="3773216A" w14:textId="77777777" w:rsidR="00E024B2" w:rsidRDefault="005D22B2">
      <w:pPr>
        <w:pStyle w:val="13"/>
        <w:keepNext/>
        <w:ind w:left="0"/>
        <w:rPr>
          <w:ins w:id="1412" w:author="User" w:date="2021-09-13T12:08:00Z"/>
          <w:rFonts w:hint="eastAsia"/>
        </w:rPr>
        <w:pPrChange w:id="1413" w:author="User" w:date="2021-09-13T12:08:00Z">
          <w:pPr>
            <w:pStyle w:val="13"/>
            <w:ind w:left="0"/>
          </w:pPr>
        </w:pPrChange>
      </w:pPr>
      <w:r w:rsidRPr="003E6DC2">
        <w:rPr>
          <w:rFonts w:hint="eastAsia"/>
          <w:noProof/>
          <w:lang w:val="en-US"/>
        </w:rPr>
        <w:drawing>
          <wp:inline distT="0" distB="0" distL="0" distR="0" wp14:anchorId="5F78C280" wp14:editId="048535EE">
            <wp:extent cx="4587240" cy="1196340"/>
            <wp:effectExtent l="0" t="0" r="22860" b="60960"/>
            <wp:docPr id="7" name="資料庫圖表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F4BDE8A" w14:textId="68CC9843" w:rsidR="00335AA3" w:rsidRPr="003E6DC2" w:rsidRDefault="00E024B2">
      <w:pPr>
        <w:pStyle w:val="afb"/>
        <w:ind w:left="200" w:hanging="200"/>
        <w:rPr>
          <w:rFonts w:hint="eastAsia"/>
          <w:color w:val="000000" w:themeColor="text1"/>
        </w:rPr>
        <w:pPrChange w:id="1414" w:author="User" w:date="2021-09-12T15:33:00Z">
          <w:pPr>
            <w:pStyle w:val="13"/>
            <w:keepNext/>
            <w:ind w:left="506"/>
          </w:pPr>
        </w:pPrChange>
      </w:pPr>
      <w:bookmarkStart w:id="1415" w:name="_Toc85792020"/>
      <w:ins w:id="1416" w:author="User" w:date="2021-09-13T12:08: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417" w:author="User" w:date="2021-09-13T12:08:00Z">
        <w:r w:rsidR="00853FBC">
          <w:rPr>
            <w:rFonts w:hint="eastAsia"/>
            <w:noProof/>
          </w:rPr>
          <w:t>四</w:t>
        </w:r>
        <w:r>
          <w:rPr>
            <w:rFonts w:hint="eastAsia"/>
          </w:rPr>
          <w:fldChar w:fldCharType="end"/>
        </w:r>
        <w:r>
          <w:rPr>
            <w:rFonts w:hint="eastAsia"/>
          </w:rPr>
          <w:t>：</w:t>
        </w:r>
        <w:r w:rsidRPr="004B407A">
          <w:rPr>
            <w:rFonts w:hint="eastAsia"/>
          </w:rPr>
          <w:t>AI</w:t>
        </w:r>
        <w:r w:rsidRPr="004B407A">
          <w:rPr>
            <w:rFonts w:hint="eastAsia"/>
          </w:rPr>
          <w:t>道路巡查（車機）軟體系統架構圖</w:t>
        </w:r>
      </w:ins>
      <w:bookmarkEnd w:id="1415"/>
      <w:ins w:id="1418" w:author="User" w:date="2021-09-13T12:07:00Z">
        <w:r w:rsidRPr="003E6DC2">
          <w:rPr>
            <w:rFonts w:hint="eastAsia"/>
            <w:color w:val="000000" w:themeColor="text1"/>
          </w:rPr>
          <w:t xml:space="preserve"> </w:t>
        </w:r>
      </w:ins>
    </w:p>
    <w:p w14:paraId="417F75C4" w14:textId="27F876E5" w:rsidR="008E3463" w:rsidRPr="003E6DC2" w:rsidDel="001612A9" w:rsidRDefault="00335AA3">
      <w:pPr>
        <w:pStyle w:val="afb"/>
        <w:ind w:left="200" w:right="280" w:hanging="200"/>
        <w:rPr>
          <w:del w:id="1419" w:author="User" w:date="2021-09-12T15:33:00Z"/>
          <w:rFonts w:ascii="標楷體" w:hAnsi="標楷體"/>
          <w:color w:val="000000" w:themeColor="text1"/>
        </w:rPr>
      </w:pPr>
      <w:del w:id="1420" w:author="User" w:date="2021-09-12T15:08:00Z">
        <w:r w:rsidRPr="003E6DC2" w:rsidDel="00517224">
          <w:rPr>
            <w:rFonts w:ascii="標楷體" w:hAnsi="標楷體" w:hint="eastAsia"/>
            <w:color w:val="000000" w:themeColor="text1"/>
          </w:rPr>
          <w:delText xml:space="preserve">圖 </w:delText>
        </w:r>
      </w:del>
      <w:ins w:id="1421" w:author="Jackson Wang" w:date="2021-09-12T11:08:00Z">
        <w:del w:id="1422" w:author="User" w:date="2021-09-12T14:39:00Z">
          <w:r w:rsidR="00C15E88" w:rsidDel="00C81491">
            <w:rPr>
              <w:rFonts w:ascii="標楷體" w:hAnsi="標楷體"/>
              <w:color w:val="000000" w:themeColor="text1"/>
            </w:rPr>
            <w:fldChar w:fldCharType="begin"/>
          </w:r>
          <w:r w:rsidR="00C15E88" w:rsidDel="00C81491">
            <w:rPr>
              <w:rFonts w:ascii="標楷體" w:hAnsi="標楷體"/>
              <w:color w:val="000000" w:themeColor="text1"/>
            </w:rPr>
            <w:delInstrText xml:space="preserve"> </w:delInstrText>
          </w:r>
          <w:r w:rsidR="00C15E88" w:rsidDel="00C81491">
            <w:rPr>
              <w:rFonts w:ascii="標楷體" w:hAnsi="標楷體" w:hint="eastAsia"/>
              <w:color w:val="000000" w:themeColor="text1"/>
            </w:rPr>
            <w:delInstrText>SEQ 圖 \* CHINESENUM3</w:delInstrText>
          </w:r>
          <w:r w:rsidR="00C15E88" w:rsidDel="00C81491">
            <w:rPr>
              <w:rFonts w:ascii="標楷體" w:hAnsi="標楷體"/>
              <w:color w:val="000000" w:themeColor="text1"/>
            </w:rPr>
            <w:delInstrText xml:space="preserve"> </w:delInstrText>
          </w:r>
        </w:del>
      </w:ins>
      <w:del w:id="1423" w:author="User" w:date="2021-09-12T14:39:00Z">
        <w:r w:rsidR="00C15E88" w:rsidDel="00C81491">
          <w:rPr>
            <w:rFonts w:ascii="標楷體" w:hAnsi="標楷體"/>
            <w:color w:val="000000" w:themeColor="text1"/>
          </w:rPr>
          <w:fldChar w:fldCharType="separate"/>
        </w:r>
      </w:del>
      <w:ins w:id="1424" w:author="Jackson Wang" w:date="2021-09-12T11:08:00Z">
        <w:del w:id="1425" w:author="User" w:date="2021-09-12T14:39:00Z">
          <w:r w:rsidR="00C15E88" w:rsidDel="00C81491">
            <w:rPr>
              <w:rFonts w:ascii="標楷體" w:hAnsi="標楷體" w:hint="eastAsia"/>
              <w:noProof/>
              <w:color w:val="000000" w:themeColor="text1"/>
            </w:rPr>
            <w:delText>四</w:delText>
          </w:r>
          <w:r w:rsidR="00C15E88" w:rsidDel="00C81491">
            <w:rPr>
              <w:rFonts w:ascii="標楷體" w:hAnsi="標楷體"/>
              <w:color w:val="000000" w:themeColor="text1"/>
            </w:rPr>
            <w:fldChar w:fldCharType="end"/>
          </w:r>
        </w:del>
      </w:ins>
      <w:del w:id="1426" w:author="User" w:date="2021-09-12T15:08:00Z">
        <w:r w:rsidR="003A0AF8" w:rsidRPr="003E6DC2" w:rsidDel="00517224">
          <w:rPr>
            <w:rFonts w:ascii="標楷體" w:hAnsi="標楷體"/>
            <w:color w:val="000000" w:themeColor="text1"/>
          </w:rPr>
          <w:fldChar w:fldCharType="begin"/>
        </w:r>
        <w:r w:rsidR="003A0AF8" w:rsidRPr="003E6DC2" w:rsidDel="00517224">
          <w:rPr>
            <w:rFonts w:ascii="標楷體" w:hAnsi="標楷體"/>
            <w:color w:val="000000" w:themeColor="text1"/>
          </w:rPr>
          <w:delInstrText xml:space="preserve"> </w:delInstrText>
        </w:r>
        <w:r w:rsidR="003A0AF8" w:rsidRPr="003E6DC2" w:rsidDel="00517224">
          <w:rPr>
            <w:rFonts w:ascii="標楷體" w:hAnsi="標楷體" w:hint="eastAsia"/>
            <w:color w:val="000000" w:themeColor="text1"/>
          </w:rPr>
          <w:delInstrText>SEQ 圖 \* CHINESENUM3</w:delInstrText>
        </w:r>
        <w:r w:rsidR="003A0AF8" w:rsidRPr="003E6DC2" w:rsidDel="00517224">
          <w:rPr>
            <w:rFonts w:ascii="標楷體" w:hAnsi="標楷體"/>
            <w:color w:val="000000" w:themeColor="text1"/>
          </w:rPr>
          <w:delInstrText xml:space="preserve"> </w:delInstrText>
        </w:r>
        <w:r w:rsidR="003A0AF8" w:rsidRPr="003E6DC2" w:rsidDel="00517224">
          <w:rPr>
            <w:rFonts w:ascii="標楷體" w:hAnsi="標楷體"/>
            <w:color w:val="000000" w:themeColor="text1"/>
          </w:rPr>
          <w:fldChar w:fldCharType="separate"/>
        </w:r>
        <w:r w:rsidR="003628D0" w:rsidRPr="003E6DC2" w:rsidDel="00517224">
          <w:rPr>
            <w:rFonts w:ascii="標楷體" w:hAnsi="標楷體" w:hint="eastAsia"/>
            <w:noProof/>
            <w:color w:val="000000" w:themeColor="text1"/>
          </w:rPr>
          <w:delText>四</w:delText>
        </w:r>
        <w:r w:rsidR="003A0AF8" w:rsidRPr="003E6DC2" w:rsidDel="00517224">
          <w:rPr>
            <w:rFonts w:ascii="標楷體" w:hAnsi="標楷體"/>
            <w:color w:val="000000" w:themeColor="text1"/>
          </w:rPr>
          <w:fldChar w:fldCharType="end"/>
        </w:r>
        <w:r w:rsidRPr="003E6DC2" w:rsidDel="00517224">
          <w:rPr>
            <w:rFonts w:ascii="標楷體" w:hAnsi="標楷體" w:hint="eastAsia"/>
            <w:color w:val="000000" w:themeColor="text1"/>
          </w:rPr>
          <w:delText>：A</w:delText>
        </w:r>
      </w:del>
      <w:del w:id="1427" w:author="User" w:date="2021-09-12T15:33:00Z">
        <w:r w:rsidRPr="003E6DC2" w:rsidDel="001612A9">
          <w:rPr>
            <w:rFonts w:ascii="標楷體" w:hAnsi="標楷體" w:hint="eastAsia"/>
            <w:color w:val="000000" w:themeColor="text1"/>
          </w:rPr>
          <w:delText>I道路巡查（車機）軟體系統架構圖</w:delText>
        </w:r>
      </w:del>
    </w:p>
    <w:p w14:paraId="6F700179" w14:textId="3DDA97C2" w:rsidR="00856E4C" w:rsidRPr="003E6DC2" w:rsidRDefault="00E024B2" w:rsidP="00335AA3">
      <w:pPr>
        <w:pStyle w:val="13"/>
        <w:rPr>
          <w:rFonts w:hint="eastAsia"/>
          <w:color w:val="000000" w:themeColor="text1"/>
          <w:lang w:val="en-US"/>
        </w:rPr>
      </w:pPr>
      <w:ins w:id="1428" w:author="User" w:date="2021-09-13T12:08:00Z">
        <w:r>
          <w:rPr>
            <w:noProof/>
            <w:lang w:val="en-US"/>
          </w:rPr>
          <mc:AlternateContent>
            <mc:Choice Requires="wps">
              <w:drawing>
                <wp:anchor distT="0" distB="0" distL="114300" distR="114300" simplePos="0" relativeHeight="251780608" behindDoc="0" locked="0" layoutInCell="1" allowOverlap="1" wp14:anchorId="05FCB7A9" wp14:editId="05728F0E">
                  <wp:simplePos x="0" y="0"/>
                  <wp:positionH relativeFrom="column">
                    <wp:posOffset>2495550</wp:posOffset>
                  </wp:positionH>
                  <wp:positionV relativeFrom="paragraph">
                    <wp:posOffset>2066925</wp:posOffset>
                  </wp:positionV>
                  <wp:extent cx="3573145" cy="635"/>
                  <wp:effectExtent l="0" t="0" r="0" b="0"/>
                  <wp:wrapThrough wrapText="bothSides">
                    <wp:wrapPolygon edited="0">
                      <wp:start x="0" y="0"/>
                      <wp:lineTo x="0" y="21600"/>
                      <wp:lineTo x="21600" y="21600"/>
                      <wp:lineTo x="21600" y="0"/>
                    </wp:wrapPolygon>
                  </wp:wrapThrough>
                  <wp:docPr id="8" name="文字方塊 8"/>
                  <wp:cNvGraphicFramePr/>
                  <a:graphic xmlns:a="http://schemas.openxmlformats.org/drawingml/2006/main">
                    <a:graphicData uri="http://schemas.microsoft.com/office/word/2010/wordprocessingShape">
                      <wps:wsp>
                        <wps:cNvSpPr txBox="1"/>
                        <wps:spPr>
                          <a:xfrm>
                            <a:off x="0" y="0"/>
                            <a:ext cx="3573145" cy="635"/>
                          </a:xfrm>
                          <a:prstGeom prst="rect">
                            <a:avLst/>
                          </a:prstGeom>
                          <a:solidFill>
                            <a:prstClr val="white"/>
                          </a:solidFill>
                          <a:ln>
                            <a:noFill/>
                          </a:ln>
                        </wps:spPr>
                        <wps:txbx>
                          <w:txbxContent>
                            <w:p w14:paraId="4C03838D" w14:textId="76EB1DFD" w:rsidR="00987F2E" w:rsidRPr="00DF360E" w:rsidRDefault="00987F2E">
                              <w:pPr>
                                <w:pStyle w:val="afb"/>
                                <w:ind w:left="200" w:hanging="200"/>
                                <w:rPr>
                                  <w:rFonts w:hint="eastAsia"/>
                                  <w:noProof/>
                                  <w:color w:val="000000" w:themeColor="text1"/>
                                </w:rPr>
                                <w:pPrChange w:id="1429" w:author="User" w:date="2021-09-13T12:08:00Z">
                                  <w:pPr>
                                    <w:pStyle w:val="13"/>
                                  </w:pPr>
                                </w:pPrChange>
                              </w:pPr>
                              <w:bookmarkStart w:id="1430" w:name="_Toc85792021"/>
                              <w:ins w:id="1431" w:author="User" w:date="2021-09-13T12:08: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432" w:author="User" w:date="2021-09-13T12:08:00Z">
                                <w:r w:rsidR="00853FBC">
                                  <w:rPr>
                                    <w:rFonts w:hint="eastAsia"/>
                                    <w:noProof/>
                                  </w:rPr>
                                  <w:t>五</w:t>
                                </w:r>
                                <w:r>
                                  <w:rPr>
                                    <w:rFonts w:hint="eastAsia"/>
                                  </w:rPr>
                                  <w:fldChar w:fldCharType="end"/>
                                </w:r>
                                <w:r>
                                  <w:rPr>
                                    <w:rFonts w:hint="eastAsia"/>
                                  </w:rPr>
                                  <w:t>：</w:t>
                                </w:r>
                                <w:r w:rsidRPr="00CE1EC7">
                                  <w:rPr>
                                    <w:rFonts w:hint="eastAsia"/>
                                  </w:rPr>
                                  <w:t>援多點巡查資料回傳示意</w:t>
                                </w:r>
                              </w:ins>
                              <w:bookmarkEnd w:id="1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FCB7A9" id="文字方塊 8" o:spid="_x0000_s1040" type="#_x0000_t202" style="position:absolute;left:0;text-align:left;margin-left:196.5pt;margin-top:162.75pt;width:281.35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" stroked="f">
                  <v:textbox style="mso-fit-shape-to-text:t" inset="0,0,0,0">
                    <w:txbxContent>
                      <w:p w14:paraId="4C03838D" w14:textId="76EB1DFD" w:rsidR="00987F2E" w:rsidRPr="00DF360E" w:rsidRDefault="00987F2E">
                        <w:pPr>
                          <w:pStyle w:val="afb"/>
                          <w:ind w:left="200" w:hanging="200"/>
                          <w:rPr>
                            <w:rFonts w:hint="eastAsia"/>
                            <w:noProof/>
                            <w:color w:val="000000" w:themeColor="text1"/>
                          </w:rPr>
                          <w:pPrChange w:id="1430" w:author="User" w:date="2021-09-13T12:08:00Z">
                            <w:pPr>
                              <w:pStyle w:val="13"/>
                            </w:pPr>
                          </w:pPrChange>
                        </w:pPr>
                        <w:bookmarkStart w:id="1431" w:name="_Toc85792021"/>
                        <w:ins w:id="1432" w:author="User" w:date="2021-09-13T12:08: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433" w:author="User" w:date="2021-09-13T12:08:00Z">
                          <w:r w:rsidR="00853FBC">
                            <w:rPr>
                              <w:rFonts w:hint="eastAsia"/>
                              <w:noProof/>
                            </w:rPr>
                            <w:t>五</w:t>
                          </w:r>
                          <w:r>
                            <w:rPr>
                              <w:rFonts w:hint="eastAsia"/>
                            </w:rPr>
                            <w:fldChar w:fldCharType="end"/>
                          </w:r>
                          <w:r>
                            <w:rPr>
                              <w:rFonts w:hint="eastAsia"/>
                            </w:rPr>
                            <w:t>：</w:t>
                          </w:r>
                          <w:r w:rsidRPr="00CE1EC7">
                            <w:rPr>
                              <w:rFonts w:hint="eastAsia"/>
                            </w:rPr>
                            <w:t>援多點巡查資料回傳示意</w:t>
                          </w:r>
                        </w:ins>
                        <w:bookmarkEnd w:id="1431"/>
                      </w:p>
                    </w:txbxContent>
                  </v:textbox>
                  <w10:wrap type="through"/>
                </v:shape>
              </w:pict>
            </mc:Fallback>
          </mc:AlternateContent>
        </w:r>
      </w:ins>
      <w:r w:rsidR="00517224" w:rsidRPr="003E6DC2">
        <w:rPr>
          <w:noProof/>
          <w:color w:val="000000" w:themeColor="text1"/>
          <w:lang w:val="en-US"/>
        </w:rPr>
        <w:drawing>
          <wp:anchor distT="0" distB="0" distL="114300" distR="114300" simplePos="0" relativeHeight="251615744" behindDoc="1" locked="0" layoutInCell="1" allowOverlap="1" wp14:anchorId="4B923779" wp14:editId="16E6CA47">
            <wp:simplePos x="0" y="0"/>
            <wp:positionH relativeFrom="column">
              <wp:posOffset>2495954</wp:posOffset>
            </wp:positionH>
            <wp:positionV relativeFrom="paragraph">
              <wp:posOffset>104775</wp:posOffset>
            </wp:positionV>
            <wp:extent cx="3573145" cy="1905000"/>
            <wp:effectExtent l="0" t="0" r="8255" b="7620"/>
            <wp:wrapThrough wrapText="bothSides">
              <wp:wrapPolygon edited="0">
                <wp:start x="0" y="0"/>
                <wp:lineTo x="0" y="21384"/>
                <wp:lineTo x="21535" y="21384"/>
                <wp:lineTo x="21535" y="0"/>
                <wp:lineTo x="0" y="0"/>
              </wp:wrapPolygon>
            </wp:wrapThrough>
            <wp:docPr id="234" name="內容版面配置區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內容版面配置區 3"/>
                    <pic:cNvPicPr>
                      <a:picLocks noGrp="1"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3145" cy="1905000"/>
                    </a:xfrm>
                    <a:prstGeom prst="rect">
                      <a:avLst/>
                    </a:prstGeom>
                  </pic:spPr>
                </pic:pic>
              </a:graphicData>
            </a:graphic>
            <wp14:sizeRelH relativeFrom="page">
              <wp14:pctWidth>0</wp14:pctWidth>
            </wp14:sizeRelH>
            <wp14:sizeRelV relativeFrom="page">
              <wp14:pctHeight>0</wp14:pctHeight>
            </wp14:sizeRelV>
          </wp:anchor>
        </w:drawing>
      </w:r>
    </w:p>
    <w:p w14:paraId="1C3AB8CE" w14:textId="012F8E36" w:rsidR="00335AA3" w:rsidRPr="003E6DC2" w:rsidRDefault="00335AA3" w:rsidP="00335AA3">
      <w:pPr>
        <w:pStyle w:val="13"/>
        <w:rPr>
          <w:rFonts w:hint="eastAsia"/>
          <w:color w:val="000000" w:themeColor="text1"/>
          <w:lang w:val="en-US"/>
        </w:rPr>
      </w:pPr>
    </w:p>
    <w:p w14:paraId="60B1CD58" w14:textId="40AB19D8" w:rsidR="00A76FFA" w:rsidRPr="003E6DC2" w:rsidDel="00871023" w:rsidRDefault="00C242C3">
      <w:pPr>
        <w:pStyle w:val="4"/>
        <w:rPr>
          <w:del w:id="1433" w:author="User" w:date="2021-08-08T12:56:00Z"/>
          <w:rFonts w:hint="eastAsia"/>
        </w:rPr>
        <w:pPrChange w:id="1434" w:author="User" w:date="2021-09-13T11:06:00Z">
          <w:pPr>
            <w:pStyle w:val="13"/>
          </w:pPr>
        </w:pPrChange>
      </w:pPr>
      <w:del w:id="1435" w:author="User" w:date="2021-09-12T15:16:00Z">
        <w:r w:rsidRPr="003E6DC2" w:rsidDel="00517224">
          <w:rPr>
            <w:noProof/>
          </w:rPr>
          <mc:AlternateContent>
            <mc:Choice Requires="wps">
              <w:drawing>
                <wp:anchor distT="0" distB="0" distL="114300" distR="114300" simplePos="0" relativeHeight="251695616" behindDoc="0" locked="0" layoutInCell="1" allowOverlap="1" wp14:anchorId="7FB8C6BB" wp14:editId="2EEAD67E">
                  <wp:simplePos x="0" y="0"/>
                  <wp:positionH relativeFrom="column">
                    <wp:posOffset>2604770</wp:posOffset>
                  </wp:positionH>
                  <wp:positionV relativeFrom="paragraph">
                    <wp:posOffset>1743710</wp:posOffset>
                  </wp:positionV>
                  <wp:extent cx="2768600" cy="635"/>
                  <wp:effectExtent l="0" t="0" r="0" b="6350"/>
                  <wp:wrapThrough wrapText="bothSides">
                    <wp:wrapPolygon edited="0">
                      <wp:start x="0" y="0"/>
                      <wp:lineTo x="0" y="19938"/>
                      <wp:lineTo x="21402" y="19938"/>
                      <wp:lineTo x="21402" y="0"/>
                      <wp:lineTo x="0" y="0"/>
                    </wp:wrapPolygon>
                  </wp:wrapThrough>
                  <wp:docPr id="61" name="文字方塊 61"/>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a:effectLst/>
                        </wps:spPr>
                        <wps:txbx>
                          <w:txbxContent>
                            <w:p w14:paraId="748D32A0" w14:textId="6F8800CB" w:rsidR="00987F2E" w:rsidRPr="00C242C3" w:rsidRDefault="00987F2E" w:rsidP="004E52D0">
                              <w:pPr>
                                <w:pStyle w:val="afb"/>
                                <w:ind w:left="200" w:right="280" w:hanging="200"/>
                                <w:rPr>
                                  <w:rFonts w:ascii="標楷體" w:hAnsi="標楷體"/>
                                  <w:noProof/>
                                </w:rPr>
                              </w:pPr>
                              <w:bookmarkStart w:id="1436" w:name="_Ref79162520"/>
                              <w:del w:id="1437" w:author="User" w:date="2021-09-12T15:09:00Z">
                                <w:r w:rsidRPr="00C242C3" w:rsidDel="00517224">
                                  <w:rPr>
                                    <w:rFonts w:ascii="標楷體" w:hAnsi="標楷體" w:hint="eastAsia"/>
                                  </w:rPr>
                                  <w:delText xml:space="preserve">圖 </w:delText>
                                </w:r>
                              </w:del>
                              <w:ins w:id="1438" w:author="Jackson Wang" w:date="2021-09-12T11:08:00Z">
                                <w:del w:id="1439" w:author="User" w:date="2021-09-12T14:39:00Z">
                                  <w:r w:rsidDel="00C81491">
                                    <w:rPr>
                                      <w:rFonts w:ascii="標楷體" w:hAnsi="標楷體"/>
                                    </w:rPr>
                                    <w:fldChar w:fldCharType="begin"/>
                                  </w:r>
                                  <w:r w:rsidDel="00C81491">
                                    <w:rPr>
                                      <w:rFonts w:ascii="標楷體" w:hAnsi="標楷體"/>
                                    </w:rPr>
                                    <w:delInstrText xml:space="preserve"> </w:delInstrText>
                                  </w:r>
                                  <w:r w:rsidDel="00C81491">
                                    <w:rPr>
                                      <w:rFonts w:ascii="標楷體" w:hAnsi="標楷體" w:hint="eastAsia"/>
                                    </w:rPr>
                                    <w:delInstrText>SEQ 圖 \* CHINESENUM3</w:delInstrText>
                                  </w:r>
                                  <w:r w:rsidDel="00C81491">
                                    <w:rPr>
                                      <w:rFonts w:ascii="標楷體" w:hAnsi="標楷體"/>
                                    </w:rPr>
                                    <w:delInstrText xml:space="preserve"> </w:delInstrText>
                                  </w:r>
                                </w:del>
                              </w:ins>
                              <w:del w:id="1440" w:author="User" w:date="2021-09-12T14:39:00Z">
                                <w:r w:rsidDel="00C81491">
                                  <w:rPr>
                                    <w:rFonts w:ascii="標楷體" w:hAnsi="標楷體"/>
                                  </w:rPr>
                                  <w:fldChar w:fldCharType="separate"/>
                                </w:r>
                              </w:del>
                              <w:ins w:id="1441" w:author="Jackson Wang" w:date="2021-09-12T11:08:00Z">
                                <w:del w:id="1442" w:author="User" w:date="2021-09-12T14:39:00Z">
                                  <w:r w:rsidDel="00C81491">
                                    <w:rPr>
                                      <w:rFonts w:ascii="標楷體" w:hAnsi="標楷體" w:hint="eastAsia"/>
                                      <w:noProof/>
                                    </w:rPr>
                                    <w:delText>五</w:delText>
                                  </w:r>
                                  <w:r w:rsidDel="00C81491">
                                    <w:rPr>
                                      <w:rFonts w:ascii="標楷體" w:hAnsi="標楷體"/>
                                    </w:rPr>
                                    <w:fldChar w:fldCharType="end"/>
                                  </w:r>
                                </w:del>
                              </w:ins>
                              <w:del w:id="1443" w:author="User" w:date="2021-09-12T15:09:00Z">
                                <w:r w:rsidRPr="00C242C3" w:rsidDel="00517224">
                                  <w:rPr>
                                    <w:rFonts w:ascii="標楷體" w:hAnsi="標楷體" w:hint="eastAsia"/>
                                  </w:rPr>
                                  <w:fldChar w:fldCharType="begin"/>
                                </w:r>
                                <w:r w:rsidRPr="00C242C3" w:rsidDel="00517224">
                                  <w:rPr>
                                    <w:rFonts w:ascii="標楷體" w:hAnsi="標楷體" w:hint="eastAsia"/>
                                  </w:rPr>
                                  <w:delInstrText xml:space="preserve"> SEQ 圖 \* CHINESENUM3 </w:delInstrText>
                                </w:r>
                                <w:r w:rsidRPr="00C242C3" w:rsidDel="00517224">
                                  <w:rPr>
                                    <w:rFonts w:ascii="標楷體" w:hAnsi="標楷體" w:hint="eastAsia"/>
                                  </w:rPr>
                                  <w:fldChar w:fldCharType="separate"/>
                                </w:r>
                                <w:r w:rsidRPr="00C242C3" w:rsidDel="00517224">
                                  <w:rPr>
                                    <w:rFonts w:ascii="標楷體" w:hAnsi="標楷體" w:hint="eastAsia"/>
                                    <w:noProof/>
                                  </w:rPr>
                                  <w:delText>五</w:delText>
                                </w:r>
                                <w:r w:rsidRPr="00C242C3" w:rsidDel="00517224">
                                  <w:rPr>
                                    <w:rFonts w:ascii="標楷體" w:hAnsi="標楷體" w:hint="eastAsia"/>
                                  </w:rPr>
                                  <w:fldChar w:fldCharType="end"/>
                                </w:r>
                                <w:bookmarkEnd w:id="1436"/>
                                <w:r w:rsidRPr="00C242C3" w:rsidDel="00517224">
                                  <w:rPr>
                                    <w:rFonts w:ascii="標楷體" w:hAnsi="標楷體" w:hint="eastAsia"/>
                                  </w:rPr>
                                  <w:delText>：支援多點巡查資料回傳示意圖</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B8C6BB" id="文字方塊 61" o:spid="_x0000_s1041" type="#_x0000_t202" style="position:absolute;left:0;text-align:left;margin-left:205.1pt;margin-top:137.3pt;width:218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" stroked="f">
                  <v:textbox style="mso-fit-shape-to-text:t" inset="0,0,0,0">
                    <w:txbxContent>
                      <w:p w14:paraId="748D32A0" w14:textId="6F8800CB" w:rsidR="00987F2E" w:rsidRPr="00C242C3" w:rsidRDefault="00987F2E" w:rsidP="004E52D0">
                        <w:pPr>
                          <w:pStyle w:val="afb"/>
                          <w:ind w:left="200" w:right="280" w:hanging="200"/>
                          <w:rPr>
                            <w:rFonts w:ascii="標楷體" w:hAnsi="標楷體"/>
                            <w:noProof/>
                          </w:rPr>
                        </w:pPr>
                        <w:bookmarkStart w:id="1445" w:name="_Ref79162520"/>
                        <w:del w:id="1446" w:author="User" w:date="2021-09-12T15:09:00Z">
                          <w:r w:rsidRPr="00C242C3" w:rsidDel="00517224">
                            <w:rPr>
                              <w:rFonts w:ascii="標楷體" w:hAnsi="標楷體" w:hint="eastAsia"/>
                            </w:rPr>
                            <w:delText xml:space="preserve">圖 </w:delText>
                          </w:r>
                        </w:del>
                        <w:ins w:id="1447" w:author="Jackson Wang" w:date="2021-09-12T11:08:00Z">
                          <w:del w:id="1448" w:author="User" w:date="2021-09-12T14:39:00Z">
                            <w:r w:rsidDel="00C81491">
                              <w:rPr>
                                <w:rFonts w:ascii="標楷體" w:hAnsi="標楷體"/>
                              </w:rPr>
                              <w:fldChar w:fldCharType="begin"/>
                            </w:r>
                            <w:r w:rsidDel="00C81491">
                              <w:rPr>
                                <w:rFonts w:ascii="標楷體" w:hAnsi="標楷體"/>
                              </w:rPr>
                              <w:delInstrText xml:space="preserve"> </w:delInstrText>
                            </w:r>
                            <w:r w:rsidDel="00C81491">
                              <w:rPr>
                                <w:rFonts w:ascii="標楷體" w:hAnsi="標楷體" w:hint="eastAsia"/>
                              </w:rPr>
                              <w:delInstrText>SEQ 圖 \* CHINESENUM3</w:delInstrText>
                            </w:r>
                            <w:r w:rsidDel="00C81491">
                              <w:rPr>
                                <w:rFonts w:ascii="標楷體" w:hAnsi="標楷體"/>
                              </w:rPr>
                              <w:delInstrText xml:space="preserve"> </w:delInstrText>
                            </w:r>
                          </w:del>
                        </w:ins>
                        <w:del w:id="1449" w:author="User" w:date="2021-09-12T14:39:00Z">
                          <w:r w:rsidDel="00C81491">
                            <w:rPr>
                              <w:rFonts w:ascii="標楷體" w:hAnsi="標楷體"/>
                            </w:rPr>
                            <w:fldChar w:fldCharType="separate"/>
                          </w:r>
                        </w:del>
                        <w:ins w:id="1450" w:author="Jackson Wang" w:date="2021-09-12T11:08:00Z">
                          <w:del w:id="1451" w:author="User" w:date="2021-09-12T14:39:00Z">
                            <w:r w:rsidDel="00C81491">
                              <w:rPr>
                                <w:rFonts w:ascii="標楷體" w:hAnsi="標楷體" w:hint="eastAsia"/>
                                <w:noProof/>
                              </w:rPr>
                              <w:delText>五</w:delText>
                            </w:r>
                            <w:r w:rsidDel="00C81491">
                              <w:rPr>
                                <w:rFonts w:ascii="標楷體" w:hAnsi="標楷體"/>
                              </w:rPr>
                              <w:fldChar w:fldCharType="end"/>
                            </w:r>
                          </w:del>
                        </w:ins>
                        <w:del w:id="1452" w:author="User" w:date="2021-09-12T15:09:00Z">
                          <w:r w:rsidRPr="00C242C3" w:rsidDel="00517224">
                            <w:rPr>
                              <w:rFonts w:ascii="標楷體" w:hAnsi="標楷體" w:hint="eastAsia"/>
                            </w:rPr>
                            <w:fldChar w:fldCharType="begin"/>
                          </w:r>
                          <w:r w:rsidRPr="00C242C3" w:rsidDel="00517224">
                            <w:rPr>
                              <w:rFonts w:ascii="標楷體" w:hAnsi="標楷體" w:hint="eastAsia"/>
                            </w:rPr>
                            <w:delInstrText xml:space="preserve"> SEQ 圖 \* CHINESENUM3 </w:delInstrText>
                          </w:r>
                          <w:r w:rsidRPr="00C242C3" w:rsidDel="00517224">
                            <w:rPr>
                              <w:rFonts w:ascii="標楷體" w:hAnsi="標楷體" w:hint="eastAsia"/>
                            </w:rPr>
                            <w:fldChar w:fldCharType="separate"/>
                          </w:r>
                          <w:r w:rsidRPr="00C242C3" w:rsidDel="00517224">
                            <w:rPr>
                              <w:rFonts w:ascii="標楷體" w:hAnsi="標楷體" w:hint="eastAsia"/>
                              <w:noProof/>
                            </w:rPr>
                            <w:delText>五</w:delText>
                          </w:r>
                          <w:r w:rsidRPr="00C242C3" w:rsidDel="00517224">
                            <w:rPr>
                              <w:rFonts w:ascii="標楷體" w:hAnsi="標楷體" w:hint="eastAsia"/>
                            </w:rPr>
                            <w:fldChar w:fldCharType="end"/>
                          </w:r>
                          <w:bookmarkEnd w:id="1445"/>
                          <w:r w:rsidRPr="00C242C3" w:rsidDel="00517224">
                            <w:rPr>
                              <w:rFonts w:ascii="標楷體" w:hAnsi="標楷體" w:hint="eastAsia"/>
                            </w:rPr>
                            <w:delText>：支援多點巡查資料回傳示意圖</w:delText>
                          </w:r>
                        </w:del>
                      </w:p>
                    </w:txbxContent>
                  </v:textbox>
                  <w10:wrap type="through"/>
                </v:shape>
              </w:pict>
            </mc:Fallback>
          </mc:AlternateContent>
        </w:r>
      </w:del>
      <w:r w:rsidR="00DD757F" w:rsidRPr="003E6DC2">
        <w:rPr>
          <w:rFonts w:hint="eastAsia"/>
        </w:rPr>
        <w:t>支援力強，</w:t>
      </w:r>
      <w:r w:rsidR="00DD757F" w:rsidRPr="003E6DC2">
        <w:t>能同時支援多個巡查端進行偵測、多個巡查端及多點輸入資料，亦可同時輸出</w:t>
      </w:r>
      <w:r w:rsidR="00DD757F" w:rsidRPr="003E6DC2">
        <w:rPr>
          <w:rFonts w:hint="eastAsia"/>
        </w:rPr>
        <w:t>，如</w:t>
      </w:r>
      <w:del w:id="1444" w:author="User" w:date="2021-09-13T11:40:00Z">
        <w:r w:rsidR="00AD0451" w:rsidRPr="003E6DC2" w:rsidDel="003D7510">
          <w:rPr>
            <w:rFonts w:hint="eastAsia"/>
          </w:rPr>
          <w:fldChar w:fldCharType="begin"/>
        </w:r>
        <w:r w:rsidR="00AD0451" w:rsidRPr="003E6DC2" w:rsidDel="003D7510">
          <w:rPr>
            <w:rFonts w:hint="eastAsia"/>
          </w:rPr>
          <w:delInstrText xml:space="preserve"> REF _Ref79162520 \h </w:delInstrText>
        </w:r>
        <w:r w:rsidR="00AD0451" w:rsidRPr="003E6DC2" w:rsidDel="003D7510">
          <w:rPr>
            <w:rFonts w:hint="eastAsia"/>
          </w:rPr>
        </w:r>
        <w:r w:rsidR="00AD0451" w:rsidRPr="003E6DC2" w:rsidDel="003D7510">
          <w:rPr>
            <w:rFonts w:hint="eastAsia"/>
          </w:rPr>
          <w:fldChar w:fldCharType="separate"/>
        </w:r>
      </w:del>
      <w:del w:id="1445" w:author="User" w:date="2021-08-08T12:56:00Z">
        <w:r w:rsidR="00AD0451" w:rsidRPr="003E6DC2" w:rsidDel="00871023">
          <w:rPr>
            <w:rFonts w:ascii="標楷體" w:hAnsi="標楷體" w:hint="eastAsia"/>
          </w:rPr>
          <w:delText xml:space="preserve">圖 </w:delText>
        </w:r>
        <w:r w:rsidR="00AD0451" w:rsidRPr="003E6DC2" w:rsidDel="00871023">
          <w:rPr>
            <w:rFonts w:ascii="標楷體" w:hAnsi="標楷體" w:hint="eastAsia"/>
            <w:noProof/>
          </w:rPr>
          <w:delText>五</w:delText>
        </w:r>
      </w:del>
      <w:del w:id="1446" w:author="User" w:date="2021-09-13T11:40:00Z">
        <w:r w:rsidR="00AD0451" w:rsidRPr="003E6DC2" w:rsidDel="003D7510">
          <w:rPr>
            <w:rFonts w:hint="eastAsia"/>
          </w:rPr>
          <w:fldChar w:fldCharType="end"/>
        </w:r>
      </w:del>
      <w:ins w:id="1447" w:author="Jackson Wang" w:date="2021-09-14T16:06:00Z">
        <w:r w:rsidR="00F64344">
          <w:rPr>
            <w:rFonts w:hint="eastAsia"/>
          </w:rPr>
          <w:t>圖五</w:t>
        </w:r>
      </w:ins>
      <w:ins w:id="1448" w:author="Jackson Wang" w:date="2021-09-14T16:39:00Z">
        <w:r w:rsidR="0080058E">
          <w:rPr>
            <w:rFonts w:hint="eastAsia"/>
          </w:rPr>
          <w:t>所示</w:t>
        </w:r>
      </w:ins>
      <w:ins w:id="1449" w:author="User" w:date="2021-09-12T15:17:00Z">
        <w:del w:id="1450" w:author="Jackson Wang" w:date="2021-09-14T16:06:00Z">
          <w:r w:rsidR="00517224" w:rsidDel="00F64344">
            <w:delText>X</w:delText>
          </w:r>
        </w:del>
      </w:ins>
      <w:r w:rsidR="00AD0451" w:rsidRPr="003E6DC2">
        <w:rPr>
          <w:rFonts w:hint="eastAsia"/>
        </w:rPr>
        <w:t>。</w:t>
      </w:r>
      <w:ins w:id="1451" w:author="User" w:date="2021-09-12T15:17:00Z">
        <w:r w:rsidR="00517224">
          <w:t xml:space="preserve">                   </w:t>
        </w:r>
      </w:ins>
      <w:r w:rsidR="00472384" w:rsidRPr="003E6DC2">
        <w:rPr>
          <w:rFonts w:hint="eastAsia"/>
          <w:sz w:val="20"/>
          <w:szCs w:val="20"/>
        </w:rPr>
        <w:fldChar w:fldCharType="begin"/>
      </w:r>
      <w:r w:rsidR="00472384" w:rsidRPr="003E6DC2">
        <w:rPr>
          <w:rFonts w:hint="eastAsia"/>
        </w:rPr>
        <w:instrText xml:space="preserve"> REF _Ref79065358 \h </w:instrText>
      </w:r>
      <w:r w:rsidR="00495703">
        <w:rPr>
          <w:rFonts w:hint="eastAsia"/>
          <w:sz w:val="20"/>
          <w:szCs w:val="20"/>
        </w:rPr>
        <w:instrText xml:space="preserve"> \* MERGEFORMAT </w:instrText>
      </w:r>
      <w:r w:rsidR="00472384" w:rsidRPr="003E6DC2">
        <w:rPr>
          <w:rFonts w:hint="eastAsia"/>
          <w:sz w:val="20"/>
          <w:szCs w:val="20"/>
        </w:rPr>
      </w:r>
      <w:del w:id="1452" w:author="User" w:date="2021-09-14T15:52:00Z">
        <w:r w:rsidR="00472384" w:rsidRPr="003E6DC2">
          <w:rPr>
            <w:rFonts w:hint="eastAsia"/>
            <w:sz w:val="20"/>
            <w:szCs w:val="20"/>
          </w:rPr>
          <w:fldChar w:fldCharType="separate"/>
        </w:r>
      </w:del>
    </w:p>
    <w:p w14:paraId="201F904C" w14:textId="5F106337" w:rsidR="00A76FFA" w:rsidRPr="003E6DC2" w:rsidDel="00871023" w:rsidRDefault="00A76FFA">
      <w:pPr>
        <w:pStyle w:val="4"/>
        <w:rPr>
          <w:del w:id="1453" w:author="User" w:date="2021-08-08T12:56:00Z"/>
          <w:rFonts w:hint="eastAsia"/>
        </w:rPr>
        <w:pPrChange w:id="1454" w:author="User" w:date="2021-09-13T11:06:00Z">
          <w:pPr>
            <w:pStyle w:val="afb"/>
            <w:keepNext/>
            <w:ind w:left="200" w:hanging="200"/>
          </w:pPr>
        </w:pPrChange>
      </w:pPr>
      <w:del w:id="1455" w:author="User" w:date="2021-08-08T12:56:00Z">
        <w:r w:rsidRPr="003E6DC2" w:rsidDel="00871023">
          <w:br w:type="page"/>
        </w:r>
      </w:del>
    </w:p>
    <w:p w14:paraId="6F1AA09C" w14:textId="77777777" w:rsidR="00FD0D14" w:rsidRDefault="00472384">
      <w:pPr>
        <w:pStyle w:val="13"/>
        <w:rPr>
          <w:ins w:id="1456" w:author="User" w:date="2021-09-13T11:20:00Z"/>
          <w:rFonts w:hint="eastAsia"/>
        </w:rPr>
        <w:pPrChange w:id="1457" w:author="User" w:date="2021-09-13T11:20:00Z">
          <w:pPr>
            <w:pStyle w:val="4"/>
          </w:pPr>
        </w:pPrChange>
      </w:pPr>
      <w:r w:rsidRPr="003E6DC2">
        <w:rPr>
          <w:rFonts w:hint="eastAsia"/>
        </w:rPr>
        <w:fldChar w:fldCharType="end"/>
      </w:r>
    </w:p>
    <w:p w14:paraId="45E7CFB8" w14:textId="4B2D4506" w:rsidR="00FD0D14" w:rsidRPr="00FD0D14" w:rsidRDefault="00561158">
      <w:pPr>
        <w:pStyle w:val="4"/>
        <w:rPr>
          <w:rFonts w:hint="eastAsia"/>
        </w:rPr>
        <w:pPrChange w:id="1458" w:author="User" w:date="2021-09-14T15:11:00Z">
          <w:pPr>
            <w:pStyle w:val="4"/>
            <w:ind w:left="280" w:hanging="280"/>
          </w:pPr>
        </w:pPrChange>
      </w:pPr>
      <w:bookmarkStart w:id="1459" w:name="_Toc85790497"/>
      <w:r w:rsidRPr="003E6DC2">
        <w:rPr>
          <w:rFonts w:hint="eastAsia"/>
        </w:rPr>
        <w:lastRenderedPageBreak/>
        <w:t>專案系統執行硬體</w:t>
      </w:r>
      <w:bookmarkEnd w:id="1459"/>
    </w:p>
    <w:p w14:paraId="5421ABC5" w14:textId="7495781B" w:rsidR="001F2083" w:rsidRPr="003E6DC2" w:rsidRDefault="001F2083" w:rsidP="00AD0451">
      <w:pPr>
        <w:pStyle w:val="13"/>
        <w:rPr>
          <w:rFonts w:hint="eastAsia"/>
          <w:color w:val="000000" w:themeColor="text1"/>
        </w:rPr>
      </w:pPr>
      <w:r w:rsidRPr="003E6DC2">
        <w:rPr>
          <w:rFonts w:hint="eastAsia"/>
          <w:color w:val="000000" w:themeColor="text1"/>
        </w:rPr>
        <w:t>本案</w:t>
      </w:r>
      <w:r w:rsidR="006E255C" w:rsidRPr="003E6DC2">
        <w:rPr>
          <w:rFonts w:hint="eastAsia"/>
          <w:color w:val="000000" w:themeColor="text1"/>
        </w:rPr>
        <w:t>選</w:t>
      </w:r>
      <w:r w:rsidRPr="003E6DC2">
        <w:rPr>
          <w:rFonts w:hint="eastAsia"/>
          <w:color w:val="000000" w:themeColor="text1"/>
        </w:rPr>
        <w:t>用在各地方政府使用過，品質可靠且穩定度性高、</w:t>
      </w:r>
      <w:r w:rsidR="00561158" w:rsidRPr="003E6DC2">
        <w:rPr>
          <w:rFonts w:hint="eastAsia"/>
          <w:color w:val="000000" w:themeColor="text1"/>
        </w:rPr>
        <w:t>軟體支援性</w:t>
      </w:r>
      <w:r w:rsidR="00182DCE" w:rsidRPr="003E6DC2">
        <w:rPr>
          <w:rFonts w:hint="eastAsia"/>
          <w:color w:val="000000" w:themeColor="text1"/>
        </w:rPr>
        <w:t>強</w:t>
      </w:r>
      <w:r w:rsidR="00472384" w:rsidRPr="003E6DC2">
        <w:rPr>
          <w:rFonts w:hint="eastAsia"/>
          <w:color w:val="000000" w:themeColor="text1"/>
        </w:rPr>
        <w:t>;</w:t>
      </w:r>
      <w:r w:rsidR="00472384" w:rsidRPr="003E6DC2">
        <w:rPr>
          <w:rFonts w:hint="eastAsia"/>
          <w:color w:val="000000" w:themeColor="text1"/>
        </w:rPr>
        <w:t>參</w:t>
      </w:r>
      <w:del w:id="1460" w:author="User" w:date="2021-09-13T11:40:00Z">
        <w:r w:rsidR="00472384" w:rsidRPr="003E6DC2" w:rsidDel="003D7510">
          <w:rPr>
            <w:rFonts w:hint="eastAsia"/>
            <w:color w:val="000000" w:themeColor="text1"/>
          </w:rPr>
          <w:fldChar w:fldCharType="begin"/>
        </w:r>
        <w:r w:rsidR="00472384" w:rsidRPr="003E6DC2" w:rsidDel="003D7510">
          <w:rPr>
            <w:rFonts w:hint="eastAsia"/>
            <w:color w:val="000000" w:themeColor="text1"/>
          </w:rPr>
          <w:delInstrText xml:space="preserve"> REF _Ref79065525 \h </w:delInstrText>
        </w:r>
        <w:r w:rsidR="00472384" w:rsidRPr="003E6DC2" w:rsidDel="003D7510">
          <w:rPr>
            <w:rFonts w:hint="eastAsia"/>
            <w:color w:val="000000" w:themeColor="text1"/>
          </w:rPr>
        </w:r>
        <w:r w:rsidR="00472384" w:rsidRPr="003E6DC2" w:rsidDel="003D7510">
          <w:rPr>
            <w:rFonts w:hint="eastAsia"/>
            <w:color w:val="000000" w:themeColor="text1"/>
          </w:rPr>
          <w:fldChar w:fldCharType="separate"/>
        </w:r>
      </w:del>
      <w:del w:id="1461" w:author="User" w:date="2021-08-08T12:56:00Z">
        <w:r w:rsidR="00A76FFA" w:rsidRPr="003E6DC2" w:rsidDel="00871023">
          <w:rPr>
            <w:rFonts w:ascii="標楷體" w:hAnsi="標楷體" w:hint="eastAsia"/>
            <w:color w:val="000000" w:themeColor="text1"/>
          </w:rPr>
          <w:delText xml:space="preserve">圖 </w:delText>
        </w:r>
        <w:r w:rsidR="00A76FFA" w:rsidRPr="003E6DC2" w:rsidDel="00871023">
          <w:rPr>
            <w:rFonts w:ascii="標楷體" w:hAnsi="標楷體" w:hint="eastAsia"/>
            <w:noProof/>
            <w:color w:val="000000" w:themeColor="text1"/>
          </w:rPr>
          <w:delText>六</w:delText>
        </w:r>
      </w:del>
      <w:del w:id="1462" w:author="User" w:date="2021-09-13T11:40:00Z">
        <w:r w:rsidR="00472384" w:rsidRPr="003E6DC2" w:rsidDel="003D7510">
          <w:rPr>
            <w:rFonts w:hint="eastAsia"/>
            <w:color w:val="000000" w:themeColor="text1"/>
          </w:rPr>
          <w:fldChar w:fldCharType="end"/>
        </w:r>
      </w:del>
      <w:ins w:id="1463" w:author="Jackson Wang" w:date="2021-09-14T16:06:00Z">
        <w:r w:rsidR="00F64344">
          <w:rPr>
            <w:rFonts w:hint="eastAsia"/>
            <w:color w:val="000000" w:themeColor="text1"/>
          </w:rPr>
          <w:t>考圖六</w:t>
        </w:r>
      </w:ins>
      <w:ins w:id="1464" w:author="User" w:date="2021-09-12T15:24:00Z">
        <w:del w:id="1465" w:author="Jackson Wang" w:date="2021-09-14T16:06:00Z">
          <w:r w:rsidR="00F00A0F" w:rsidDel="00F64344">
            <w:rPr>
              <w:color w:val="000000" w:themeColor="text1"/>
            </w:rPr>
            <w:delText>X</w:delText>
          </w:r>
        </w:del>
      </w:ins>
      <w:r w:rsidR="00472384" w:rsidRPr="003E6DC2">
        <w:rPr>
          <w:rFonts w:hint="eastAsia"/>
          <w:color w:val="000000" w:themeColor="text1"/>
        </w:rPr>
        <w:t>，</w:t>
      </w:r>
      <w:r w:rsidR="00561158" w:rsidRPr="003E6DC2">
        <w:rPr>
          <w:rFonts w:hint="eastAsia"/>
          <w:color w:val="000000" w:themeColor="text1"/>
        </w:rPr>
        <w:t>且</w:t>
      </w:r>
      <w:r w:rsidRPr="003E6DC2">
        <w:rPr>
          <w:rFonts w:hint="eastAsia"/>
          <w:color w:val="000000" w:themeColor="text1"/>
        </w:rPr>
        <w:t>易於安裝與設定</w:t>
      </w:r>
      <w:r w:rsidR="00182DCE" w:rsidRPr="003E6DC2">
        <w:rPr>
          <w:rFonts w:hint="eastAsia"/>
          <w:color w:val="000000" w:themeColor="text1"/>
        </w:rPr>
        <w:t>，</w:t>
      </w:r>
      <w:r w:rsidRPr="003E6DC2">
        <w:rPr>
          <w:rFonts w:hint="eastAsia"/>
          <w:color w:val="000000" w:themeColor="text1"/>
        </w:rPr>
        <w:t>同時又兼</w:t>
      </w:r>
      <w:r w:rsidR="002426E5" w:rsidRPr="003E6DC2">
        <w:rPr>
          <w:rFonts w:hint="eastAsia"/>
          <w:color w:val="000000" w:themeColor="text1"/>
        </w:rPr>
        <w:t>具</w:t>
      </w:r>
      <w:r w:rsidRPr="003E6DC2">
        <w:rPr>
          <w:rFonts w:hint="eastAsia"/>
          <w:color w:val="000000" w:themeColor="text1"/>
        </w:rPr>
        <w:t>高效能低功耗的工業電腦安裝於巡查車上，並且也同時安裝一台</w:t>
      </w:r>
      <w:r w:rsidRPr="003E6DC2">
        <w:rPr>
          <w:rFonts w:hint="eastAsia"/>
          <w:color w:val="000000" w:themeColor="text1"/>
        </w:rPr>
        <w:t>7</w:t>
      </w:r>
      <w:r w:rsidRPr="003E6DC2">
        <w:rPr>
          <w:color w:val="000000" w:themeColor="text1"/>
        </w:rPr>
        <w:t>”</w:t>
      </w:r>
      <w:r w:rsidR="006E255C" w:rsidRPr="003E6DC2">
        <w:rPr>
          <w:rFonts w:hint="eastAsia"/>
          <w:color w:val="000000" w:themeColor="text1"/>
        </w:rPr>
        <w:t>螢幕在前方駕駛儀表板上，方便開</w:t>
      </w:r>
      <w:r w:rsidR="00182DCE" w:rsidRPr="003E6DC2">
        <w:rPr>
          <w:rFonts w:hint="eastAsia"/>
          <w:color w:val="000000" w:themeColor="text1"/>
        </w:rPr>
        <w:t>車</w:t>
      </w:r>
      <w:r w:rsidR="006E255C" w:rsidRPr="003E6DC2">
        <w:rPr>
          <w:rFonts w:hint="eastAsia"/>
          <w:color w:val="000000" w:themeColor="text1"/>
        </w:rPr>
        <w:t>人員閱讀資訊，亦</w:t>
      </w:r>
      <w:r w:rsidR="002426E5" w:rsidRPr="003E6DC2">
        <w:rPr>
          <w:rFonts w:hint="eastAsia"/>
          <w:color w:val="000000" w:themeColor="text1"/>
        </w:rPr>
        <w:t>不致影響</w:t>
      </w:r>
      <w:r w:rsidRPr="003E6DC2">
        <w:rPr>
          <w:rFonts w:hint="eastAsia"/>
          <w:color w:val="000000" w:themeColor="text1"/>
        </w:rPr>
        <w:t>交通安全。預計在</w:t>
      </w:r>
      <w:r w:rsidRPr="003E6DC2">
        <w:rPr>
          <w:color w:val="000000" w:themeColor="text1"/>
        </w:rPr>
        <w:t>2021</w:t>
      </w:r>
      <w:r w:rsidRPr="003E6DC2">
        <w:rPr>
          <w:rFonts w:hint="eastAsia"/>
          <w:color w:val="000000" w:themeColor="text1"/>
        </w:rPr>
        <w:t>年</w:t>
      </w:r>
      <w:r w:rsidRPr="003E6DC2">
        <w:rPr>
          <w:rFonts w:hint="eastAsia"/>
          <w:color w:val="000000" w:themeColor="text1"/>
        </w:rPr>
        <w:t>7</w:t>
      </w:r>
      <w:r w:rsidRPr="003E6DC2">
        <w:rPr>
          <w:rFonts w:hint="eastAsia"/>
          <w:color w:val="000000" w:themeColor="text1"/>
        </w:rPr>
        <w:t>月</w:t>
      </w:r>
      <w:r w:rsidRPr="003E6DC2">
        <w:rPr>
          <w:rFonts w:hint="eastAsia"/>
          <w:color w:val="000000" w:themeColor="text1"/>
        </w:rPr>
        <w:t>3</w:t>
      </w:r>
      <w:r w:rsidRPr="003E6DC2">
        <w:rPr>
          <w:color w:val="000000" w:themeColor="text1"/>
        </w:rPr>
        <w:t>1</w:t>
      </w:r>
      <w:r w:rsidRPr="003E6DC2">
        <w:rPr>
          <w:rFonts w:hint="eastAsia"/>
          <w:color w:val="000000" w:themeColor="text1"/>
        </w:rPr>
        <w:t>日前完成裝機，讓車機系統搭配整體系統可以在</w:t>
      </w:r>
      <w:r w:rsidRPr="003E6DC2">
        <w:rPr>
          <w:color w:val="000000" w:themeColor="text1"/>
        </w:rPr>
        <w:t>2021</w:t>
      </w:r>
      <w:r w:rsidRPr="003E6DC2">
        <w:rPr>
          <w:rFonts w:hint="eastAsia"/>
          <w:color w:val="000000" w:themeColor="text1"/>
        </w:rPr>
        <w:t>年</w:t>
      </w:r>
      <w:r w:rsidRPr="003E6DC2">
        <w:rPr>
          <w:rFonts w:hint="eastAsia"/>
          <w:color w:val="000000" w:themeColor="text1"/>
        </w:rPr>
        <w:t>8</w:t>
      </w:r>
      <w:r w:rsidRPr="003E6DC2">
        <w:rPr>
          <w:rFonts w:hint="eastAsia"/>
          <w:color w:val="000000" w:themeColor="text1"/>
        </w:rPr>
        <w:t>月</w:t>
      </w:r>
      <w:r w:rsidRPr="003E6DC2">
        <w:rPr>
          <w:rFonts w:hint="eastAsia"/>
          <w:color w:val="000000" w:themeColor="text1"/>
        </w:rPr>
        <w:t>1</w:t>
      </w:r>
      <w:r w:rsidRPr="003E6DC2">
        <w:rPr>
          <w:rFonts w:hint="eastAsia"/>
          <w:color w:val="000000" w:themeColor="text1"/>
        </w:rPr>
        <w:t>日開始</w:t>
      </w:r>
      <w:r w:rsidR="006E255C" w:rsidRPr="003E6DC2">
        <w:rPr>
          <w:rFonts w:hint="eastAsia"/>
          <w:color w:val="000000" w:themeColor="text1"/>
        </w:rPr>
        <w:t>執行路巡工作</w:t>
      </w:r>
      <w:r w:rsidRPr="003E6DC2">
        <w:rPr>
          <w:rFonts w:hint="eastAsia"/>
          <w:color w:val="000000" w:themeColor="text1"/>
        </w:rPr>
        <w:t>。</w:t>
      </w:r>
    </w:p>
    <w:p w14:paraId="3B048AA1" w14:textId="77777777" w:rsidR="00C242C3" w:rsidRPr="003E6DC2" w:rsidRDefault="00C242C3" w:rsidP="00182DCE">
      <w:pPr>
        <w:pStyle w:val="13"/>
        <w:rPr>
          <w:rFonts w:hint="eastAsia"/>
          <w:color w:val="000000" w:themeColor="text1"/>
        </w:rPr>
      </w:pPr>
    </w:p>
    <w:p w14:paraId="7F8AFD76" w14:textId="77777777" w:rsidR="007519E7" w:rsidRDefault="002426E5">
      <w:pPr>
        <w:keepNext/>
        <w:ind w:left="280" w:hanging="280"/>
        <w:rPr>
          <w:ins w:id="1466" w:author="User" w:date="2021-09-13T12:19:00Z"/>
          <w:rFonts w:hint="eastAsia"/>
        </w:rPr>
      </w:pPr>
      <w:r w:rsidRPr="003E6DC2">
        <w:rPr>
          <w:noProof/>
        </w:rPr>
        <w:drawing>
          <wp:inline distT="0" distB="0" distL="0" distR="0" wp14:anchorId="5AF3A2C5" wp14:editId="3AA883EF">
            <wp:extent cx="5486400" cy="1181100"/>
            <wp:effectExtent l="0" t="0" r="0" b="0"/>
            <wp:docPr id="5" name="內容版面配置區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內容版面配置區 6"/>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86400" cy="1181100"/>
                    </a:xfrm>
                    <a:prstGeom prst="rect">
                      <a:avLst/>
                    </a:prstGeom>
                  </pic:spPr>
                </pic:pic>
              </a:graphicData>
            </a:graphic>
          </wp:inline>
        </w:drawing>
      </w:r>
    </w:p>
    <w:p w14:paraId="0AF87D23" w14:textId="1B94CCF8" w:rsidR="00FD0D14" w:rsidRDefault="007519E7">
      <w:pPr>
        <w:pStyle w:val="afb"/>
        <w:ind w:left="200" w:hanging="200"/>
        <w:rPr>
          <w:ins w:id="1467" w:author="User" w:date="2021-09-13T11:21:00Z"/>
          <w:rFonts w:hint="eastAsia"/>
        </w:rPr>
        <w:pPrChange w:id="1468" w:author="User" w:date="2021-09-13T12:19:00Z">
          <w:pPr>
            <w:ind w:left="280" w:hanging="280"/>
          </w:pPr>
        </w:pPrChange>
      </w:pPr>
      <w:bookmarkStart w:id="1469" w:name="_Toc85792022"/>
      <w:ins w:id="1470" w:author="User" w:date="2021-09-13T12:19: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471" w:author="User" w:date="2021-09-13T12:19:00Z">
        <w:r w:rsidR="00853FBC">
          <w:rPr>
            <w:rFonts w:hint="eastAsia"/>
            <w:noProof/>
          </w:rPr>
          <w:t>六</w:t>
        </w:r>
        <w:r>
          <w:rPr>
            <w:rFonts w:hint="eastAsia"/>
          </w:rPr>
          <w:fldChar w:fldCharType="end"/>
        </w:r>
        <w:r>
          <w:rPr>
            <w:rFonts w:hint="eastAsia"/>
          </w:rPr>
          <w:t>：</w:t>
        </w:r>
        <w:r w:rsidRPr="008C2C14">
          <w:rPr>
            <w:rFonts w:hint="eastAsia"/>
          </w:rPr>
          <w:t>車機支援不同的硬體示意圖</w:t>
        </w:r>
      </w:ins>
      <w:bookmarkEnd w:id="1469"/>
    </w:p>
    <w:p w14:paraId="6F10688D" w14:textId="7FFED075" w:rsidR="00C242C3" w:rsidRPr="00FD0D14" w:rsidDel="008C0EC4" w:rsidRDefault="00C242C3">
      <w:pPr>
        <w:pStyle w:val="afb"/>
        <w:ind w:left="200" w:hanging="200"/>
        <w:rPr>
          <w:del w:id="1472" w:author="User" w:date="2021-09-13T11:08:00Z"/>
          <w:rFonts w:hint="eastAsia"/>
          <w:color w:val="000000" w:themeColor="text1"/>
        </w:rPr>
        <w:pPrChange w:id="1473" w:author="User" w:date="2021-09-12T14:49:00Z">
          <w:pPr>
            <w:pStyle w:val="13"/>
            <w:keepNext/>
            <w:ind w:firstLineChars="0" w:firstLine="0"/>
          </w:pPr>
        </w:pPrChange>
      </w:pPr>
    </w:p>
    <w:p w14:paraId="460D081A" w14:textId="6D9021EC" w:rsidR="002426E5" w:rsidRPr="003E6DC2" w:rsidDel="008C0EC4" w:rsidRDefault="00C242C3" w:rsidP="004E52D0">
      <w:pPr>
        <w:pStyle w:val="afb"/>
        <w:ind w:left="200" w:right="280" w:hanging="200"/>
        <w:rPr>
          <w:del w:id="1474" w:author="User" w:date="2021-09-13T11:08:00Z"/>
          <w:rFonts w:ascii="標楷體" w:hAnsi="標楷體"/>
          <w:color w:val="000000" w:themeColor="text1"/>
        </w:rPr>
      </w:pPr>
      <w:bookmarkStart w:id="1475" w:name="_Ref79065525"/>
      <w:del w:id="1476" w:author="User" w:date="2021-09-12T14:49:00Z">
        <w:r w:rsidRPr="003E6DC2" w:rsidDel="009C202F">
          <w:rPr>
            <w:rFonts w:ascii="標楷體" w:hAnsi="標楷體" w:hint="eastAsia"/>
            <w:color w:val="000000" w:themeColor="text1"/>
          </w:rPr>
          <w:delText xml:space="preserve">圖 </w:delText>
        </w:r>
      </w:del>
      <w:ins w:id="1477" w:author="Jackson Wang" w:date="2021-09-12T11:08:00Z">
        <w:del w:id="1478" w:author="User" w:date="2021-09-12T14:39:00Z">
          <w:r w:rsidR="00C15E88" w:rsidDel="00C81491">
            <w:rPr>
              <w:rFonts w:ascii="標楷體" w:hAnsi="標楷體"/>
              <w:color w:val="000000" w:themeColor="text1"/>
            </w:rPr>
            <w:fldChar w:fldCharType="begin"/>
          </w:r>
          <w:r w:rsidR="00C15E88" w:rsidDel="00C81491">
            <w:rPr>
              <w:rFonts w:ascii="標楷體" w:hAnsi="標楷體"/>
              <w:color w:val="000000" w:themeColor="text1"/>
            </w:rPr>
            <w:delInstrText xml:space="preserve"> </w:delInstrText>
          </w:r>
          <w:r w:rsidR="00C15E88" w:rsidDel="00C81491">
            <w:rPr>
              <w:rFonts w:ascii="標楷體" w:hAnsi="標楷體" w:hint="eastAsia"/>
              <w:color w:val="000000" w:themeColor="text1"/>
            </w:rPr>
            <w:delInstrText>SEQ 圖 \* CHINESENUM3</w:delInstrText>
          </w:r>
          <w:r w:rsidR="00C15E88" w:rsidDel="00C81491">
            <w:rPr>
              <w:rFonts w:ascii="標楷體" w:hAnsi="標楷體"/>
              <w:color w:val="000000" w:themeColor="text1"/>
            </w:rPr>
            <w:delInstrText xml:space="preserve"> </w:delInstrText>
          </w:r>
        </w:del>
      </w:ins>
      <w:del w:id="1479" w:author="User" w:date="2021-09-12T14:39:00Z">
        <w:r w:rsidR="00C15E88" w:rsidDel="00C81491">
          <w:rPr>
            <w:rFonts w:ascii="標楷體" w:hAnsi="標楷體"/>
            <w:color w:val="000000" w:themeColor="text1"/>
          </w:rPr>
          <w:fldChar w:fldCharType="separate"/>
        </w:r>
      </w:del>
      <w:ins w:id="1480" w:author="Jackson Wang" w:date="2021-09-12T11:08:00Z">
        <w:del w:id="1481" w:author="User" w:date="2021-09-12T14:39:00Z">
          <w:r w:rsidR="00C15E88" w:rsidDel="00C81491">
            <w:rPr>
              <w:rFonts w:ascii="標楷體" w:hAnsi="標楷體" w:hint="eastAsia"/>
              <w:noProof/>
              <w:color w:val="000000" w:themeColor="text1"/>
            </w:rPr>
            <w:delText>六</w:delText>
          </w:r>
          <w:r w:rsidR="00C15E88" w:rsidDel="00C81491">
            <w:rPr>
              <w:rFonts w:ascii="標楷體" w:hAnsi="標楷體"/>
              <w:color w:val="000000" w:themeColor="text1"/>
            </w:rPr>
            <w:fldChar w:fldCharType="end"/>
          </w:r>
        </w:del>
      </w:ins>
      <w:del w:id="1482" w:author="User" w:date="2021-09-12T14:49:00Z">
        <w:r w:rsidRPr="003E6DC2" w:rsidDel="009C202F">
          <w:rPr>
            <w:rFonts w:ascii="標楷體" w:hAnsi="標楷體" w:hint="eastAsia"/>
            <w:color w:val="000000" w:themeColor="text1"/>
          </w:rPr>
          <w:fldChar w:fldCharType="begin"/>
        </w:r>
        <w:r w:rsidRPr="003E6DC2" w:rsidDel="009C202F">
          <w:rPr>
            <w:rFonts w:ascii="標楷體" w:hAnsi="標楷體" w:hint="eastAsia"/>
            <w:color w:val="000000" w:themeColor="text1"/>
          </w:rPr>
          <w:delInstrText xml:space="preserve"> SEQ 圖 \* CHINESENUM3 </w:delInstrText>
        </w:r>
        <w:r w:rsidRPr="003E6DC2" w:rsidDel="009C202F">
          <w:rPr>
            <w:rFonts w:ascii="標楷體" w:hAnsi="標楷體" w:hint="eastAsia"/>
            <w:color w:val="000000" w:themeColor="text1"/>
          </w:rPr>
          <w:fldChar w:fldCharType="separate"/>
        </w:r>
        <w:r w:rsidR="003628D0" w:rsidRPr="003E6DC2" w:rsidDel="009C202F">
          <w:rPr>
            <w:rFonts w:ascii="標楷體" w:hAnsi="標楷體" w:hint="eastAsia"/>
            <w:noProof/>
            <w:color w:val="000000" w:themeColor="text1"/>
          </w:rPr>
          <w:delText>六</w:delText>
        </w:r>
        <w:r w:rsidRPr="003E6DC2" w:rsidDel="009C202F">
          <w:rPr>
            <w:rFonts w:ascii="標楷體" w:hAnsi="標楷體" w:hint="eastAsia"/>
            <w:color w:val="000000" w:themeColor="text1"/>
          </w:rPr>
          <w:fldChar w:fldCharType="end"/>
        </w:r>
        <w:bookmarkEnd w:id="1475"/>
        <w:r w:rsidRPr="003E6DC2" w:rsidDel="009C202F">
          <w:rPr>
            <w:rFonts w:ascii="標楷體" w:hAnsi="標楷體" w:hint="eastAsia"/>
            <w:color w:val="000000" w:themeColor="text1"/>
          </w:rPr>
          <w:delText>：車機支援不同的硬體示意圖</w:delText>
        </w:r>
      </w:del>
    </w:p>
    <w:p w14:paraId="00E4EA72" w14:textId="4D7239AB" w:rsidR="002426E5" w:rsidRPr="003E6DC2" w:rsidDel="008C0EC4" w:rsidRDefault="002426E5">
      <w:pPr>
        <w:pStyle w:val="afb"/>
        <w:ind w:left="200" w:right="280" w:hanging="200"/>
        <w:rPr>
          <w:del w:id="1483" w:author="User" w:date="2021-09-13T11:08:00Z"/>
          <w:rFonts w:hint="eastAsia"/>
          <w:color w:val="000000" w:themeColor="text1"/>
        </w:rPr>
        <w:pPrChange w:id="1484" w:author="User" w:date="2021-09-13T11:08:00Z">
          <w:pPr>
            <w:pStyle w:val="13"/>
          </w:pPr>
        </w:pPrChange>
      </w:pPr>
    </w:p>
    <w:p w14:paraId="2B09002F" w14:textId="77777777" w:rsidR="002426E5" w:rsidRPr="003E6DC2" w:rsidRDefault="002426E5" w:rsidP="00182DCE">
      <w:pPr>
        <w:pStyle w:val="13"/>
        <w:rPr>
          <w:rFonts w:hint="eastAsia"/>
          <w:color w:val="000000" w:themeColor="text1"/>
        </w:rPr>
      </w:pPr>
    </w:p>
    <w:p w14:paraId="1358D8C7" w14:textId="77777777" w:rsidR="002426E5" w:rsidRPr="003E6DC2" w:rsidRDefault="002426E5" w:rsidP="00182DCE">
      <w:pPr>
        <w:pStyle w:val="13"/>
        <w:rPr>
          <w:rFonts w:hint="eastAsia"/>
          <w:color w:val="000000" w:themeColor="text1"/>
        </w:rPr>
      </w:pPr>
    </w:p>
    <w:p w14:paraId="52810BA1" w14:textId="77777777" w:rsidR="002426E5" w:rsidRPr="003E6DC2" w:rsidRDefault="002426E5" w:rsidP="00182DCE">
      <w:pPr>
        <w:pStyle w:val="13"/>
        <w:rPr>
          <w:rFonts w:hint="eastAsia"/>
          <w:color w:val="000000" w:themeColor="text1"/>
        </w:rPr>
      </w:pPr>
    </w:p>
    <w:p w14:paraId="1C86F880" w14:textId="77777777" w:rsidR="002426E5" w:rsidRPr="003E6DC2" w:rsidRDefault="002426E5" w:rsidP="00182DCE">
      <w:pPr>
        <w:pStyle w:val="13"/>
        <w:rPr>
          <w:rFonts w:hint="eastAsia"/>
          <w:color w:val="000000" w:themeColor="text1"/>
        </w:rPr>
      </w:pPr>
    </w:p>
    <w:p w14:paraId="00411C2C" w14:textId="77777777" w:rsidR="002426E5" w:rsidRPr="003E6DC2" w:rsidRDefault="002426E5" w:rsidP="00182DCE">
      <w:pPr>
        <w:pStyle w:val="13"/>
        <w:rPr>
          <w:rFonts w:hint="eastAsia"/>
          <w:color w:val="000000" w:themeColor="text1"/>
        </w:rPr>
      </w:pPr>
    </w:p>
    <w:p w14:paraId="5CE27B5B" w14:textId="305FBCEF" w:rsidR="0043771A" w:rsidRPr="003E6DC2" w:rsidRDefault="0043771A">
      <w:pPr>
        <w:ind w:left="280" w:hanging="280"/>
        <w:rPr>
          <w:rFonts w:hint="eastAsia"/>
          <w:color w:val="000000" w:themeColor="text1"/>
          <w:lang w:val="zh-TW"/>
        </w:rPr>
      </w:pPr>
      <w:r w:rsidRPr="003E6DC2">
        <w:rPr>
          <w:rFonts w:hint="eastAsia"/>
          <w:color w:val="000000" w:themeColor="text1"/>
        </w:rPr>
        <w:br w:type="page"/>
      </w:r>
    </w:p>
    <w:p w14:paraId="63DFEE58" w14:textId="24020D99" w:rsidR="002426E5" w:rsidRPr="003E6DC2" w:rsidDel="00150B64" w:rsidRDefault="002426E5">
      <w:pPr>
        <w:pStyle w:val="4"/>
        <w:rPr>
          <w:del w:id="1485" w:author="Jackson Wang" w:date="2021-09-12T09:50:00Z"/>
          <w:rFonts w:hint="eastAsia"/>
        </w:rPr>
        <w:pPrChange w:id="1486" w:author="User" w:date="2021-09-14T15:11:00Z">
          <w:pPr>
            <w:pStyle w:val="13"/>
          </w:pPr>
        </w:pPrChange>
      </w:pPr>
      <w:bookmarkStart w:id="1487" w:name="_Toc82418930"/>
      <w:bookmarkStart w:id="1488" w:name="_Toc82419637"/>
      <w:bookmarkStart w:id="1489" w:name="_Toc82419797"/>
      <w:bookmarkStart w:id="1490" w:name="_Toc82419933"/>
      <w:bookmarkStart w:id="1491" w:name="_Toc82420075"/>
      <w:bookmarkStart w:id="1492" w:name="_Toc82421096"/>
      <w:bookmarkStart w:id="1493" w:name="_Toc82421255"/>
      <w:bookmarkStart w:id="1494" w:name="_Toc82421388"/>
      <w:bookmarkStart w:id="1495" w:name="_Toc82423087"/>
      <w:bookmarkStart w:id="1496" w:name="_Toc82521248"/>
      <w:bookmarkStart w:id="1497" w:name="_Toc82521406"/>
      <w:bookmarkStart w:id="1498" w:name="_Toc82521532"/>
      <w:bookmarkStart w:id="1499" w:name="_Toc82521600"/>
      <w:bookmarkStart w:id="1500" w:name="_Toc82521740"/>
      <w:bookmarkStart w:id="1501" w:name="_Toc82525106"/>
      <w:bookmarkStart w:id="1502" w:name="_Toc82525829"/>
      <w:bookmarkStart w:id="1503" w:name="_Toc82531506"/>
      <w:bookmarkStart w:id="1504" w:name="_Toc85789048"/>
      <w:bookmarkStart w:id="1505" w:name="_Toc85789119"/>
      <w:bookmarkStart w:id="1506" w:name="_Toc85790498"/>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5C62AF92" w14:textId="7336C87F" w:rsidR="00427F85" w:rsidRPr="003E6DC2" w:rsidRDefault="00427F85">
      <w:pPr>
        <w:pStyle w:val="4"/>
        <w:rPr>
          <w:rFonts w:hint="eastAsia"/>
        </w:rPr>
        <w:pPrChange w:id="1507" w:author="User" w:date="2021-09-14T15:11:00Z">
          <w:pPr>
            <w:pStyle w:val="4"/>
            <w:ind w:left="280" w:hanging="280"/>
          </w:pPr>
        </w:pPrChange>
      </w:pPr>
      <w:bookmarkStart w:id="1508" w:name="_Toc85790499"/>
      <w:r w:rsidRPr="003E6DC2">
        <w:t>整體</w:t>
      </w:r>
      <w:r w:rsidR="002F4E24" w:rsidRPr="003E6DC2">
        <w:rPr>
          <w:rFonts w:hint="eastAsia"/>
        </w:rPr>
        <w:t>系統</w:t>
      </w:r>
      <w:r w:rsidRPr="003E6DC2">
        <w:t>架構</w:t>
      </w:r>
      <w:bookmarkEnd w:id="1508"/>
    </w:p>
    <w:p w14:paraId="0AA814EB" w14:textId="77777777" w:rsidR="00853FBC" w:rsidRDefault="00427F85">
      <w:pPr>
        <w:pStyle w:val="afb"/>
        <w:framePr w:hSpace="180" w:wrap="around" w:vAnchor="text" w:hAnchor="page" w:x="1669" w:y="11560"/>
        <w:ind w:left="200" w:hanging="200"/>
        <w:rPr>
          <w:ins w:id="1509" w:author="User" w:date="2021-10-22T10:47:00Z"/>
          <w:rFonts w:hint="eastAsia"/>
        </w:rPr>
        <w:pPrChange w:id="1510" w:author="User" w:date="2021-10-22T10:47:00Z">
          <w:pPr>
            <w:pStyle w:val="afb"/>
            <w:ind w:left="200" w:hanging="200"/>
          </w:pPr>
        </w:pPrChange>
      </w:pPr>
      <w:r w:rsidRPr="003E6DC2">
        <w:rPr>
          <w:color w:val="000000" w:themeColor="text1"/>
        </w:rPr>
        <w:t>本系統整體建置架構圖及服務網</w:t>
      </w:r>
      <w:r w:rsidR="008F1A17" w:rsidRPr="003E6DC2">
        <w:rPr>
          <w:rFonts w:hint="eastAsia"/>
          <w:color w:val="000000" w:themeColor="text1"/>
        </w:rPr>
        <w:t>路</w:t>
      </w:r>
      <w:r w:rsidRPr="003E6DC2">
        <w:rPr>
          <w:color w:val="000000" w:themeColor="text1"/>
        </w:rPr>
        <w:t>作業系統架構</w:t>
      </w:r>
      <w:r w:rsidR="008F1A17" w:rsidRPr="003E6DC2">
        <w:rPr>
          <w:rFonts w:hint="eastAsia"/>
          <w:color w:val="000000" w:themeColor="text1"/>
        </w:rPr>
        <w:t>(</w:t>
      </w:r>
      <w:r w:rsidR="008F1A17" w:rsidRPr="003E6DC2">
        <w:rPr>
          <w:rFonts w:hint="eastAsia"/>
          <w:color w:val="000000" w:themeColor="text1"/>
        </w:rPr>
        <w:t>如</w:t>
      </w:r>
      <w:r w:rsidR="004E52D0" w:rsidRPr="003E6DC2">
        <w:rPr>
          <w:color w:val="000000" w:themeColor="text1"/>
        </w:rPr>
        <w:fldChar w:fldCharType="begin"/>
      </w:r>
      <w:r w:rsidR="004E52D0" w:rsidRPr="003E6DC2">
        <w:rPr>
          <w:color w:val="000000" w:themeColor="text1"/>
        </w:rPr>
        <w:instrText xml:space="preserve"> </w:instrText>
      </w:r>
      <w:r w:rsidR="004E52D0" w:rsidRPr="003E6DC2">
        <w:rPr>
          <w:rFonts w:hint="eastAsia"/>
          <w:color w:val="000000" w:themeColor="text1"/>
        </w:rPr>
        <w:instrText>REF _Ref79065616 \h</w:instrText>
      </w:r>
      <w:r w:rsidR="004E52D0" w:rsidRPr="003E6DC2">
        <w:rPr>
          <w:color w:val="000000" w:themeColor="text1"/>
        </w:rPr>
        <w:instrText xml:space="preserve"> </w:instrText>
      </w:r>
      <w:r w:rsidR="004E52D0" w:rsidRPr="003E6DC2">
        <w:rPr>
          <w:color w:val="000000" w:themeColor="text1"/>
        </w:rPr>
      </w:r>
      <w:r w:rsidR="004E52D0" w:rsidRPr="003E6DC2">
        <w:rPr>
          <w:color w:val="000000" w:themeColor="text1"/>
        </w:rPr>
        <w:fldChar w:fldCharType="separate"/>
      </w:r>
      <w:ins w:id="1511" w:author="User" w:date="2021-10-22T10:47:00Z">
        <w:r w:rsidR="00853FBC">
          <w:rPr>
            <w:rFonts w:hint="eastAsia"/>
          </w:rPr>
          <w:t>圖</w:t>
        </w:r>
        <w:r w:rsidR="00853FBC">
          <w:rPr>
            <w:rFonts w:hint="eastAsia"/>
          </w:rPr>
          <w:t xml:space="preserve"> </w:t>
        </w:r>
        <w:r w:rsidR="00853FBC">
          <w:rPr>
            <w:rFonts w:hint="eastAsia"/>
            <w:noProof/>
          </w:rPr>
          <w:t>七</w:t>
        </w:r>
        <w:r w:rsidR="00853FBC">
          <w:rPr>
            <w:rFonts w:hint="eastAsia"/>
          </w:rPr>
          <w:t>：</w:t>
        </w:r>
        <w:r w:rsidR="00853FBC" w:rsidRPr="00BD1F49">
          <w:rPr>
            <w:rFonts w:hint="eastAsia"/>
          </w:rPr>
          <w:t>系統整體建置架構圖</w:t>
        </w:r>
      </w:ins>
    </w:p>
    <w:p w14:paraId="47F369A1" w14:textId="3EB29E94" w:rsidR="00417E79" w:rsidRPr="003E6DC2" w:rsidRDefault="00A76FFA" w:rsidP="004E52D0">
      <w:pPr>
        <w:pStyle w:val="5"/>
        <w:ind w:left="280" w:hanging="280"/>
        <w:rPr>
          <w:color w:val="000000" w:themeColor="text1"/>
        </w:rPr>
      </w:pPr>
      <w:del w:id="1512" w:author="User" w:date="2021-08-08T12:56:00Z">
        <w:r w:rsidRPr="003E6DC2" w:rsidDel="00871023">
          <w:rPr>
            <w:rFonts w:hint="eastAsia"/>
            <w:color w:val="000000" w:themeColor="text1"/>
          </w:rPr>
          <w:delText xml:space="preserve">圖 </w:delText>
        </w:r>
        <w:r w:rsidRPr="003E6DC2" w:rsidDel="00871023">
          <w:rPr>
            <w:rFonts w:hint="eastAsia"/>
            <w:noProof/>
            <w:color w:val="000000" w:themeColor="text1"/>
          </w:rPr>
          <w:delText>七</w:delText>
        </w:r>
      </w:del>
      <w:r w:rsidR="004E52D0" w:rsidRPr="003E6DC2">
        <w:rPr>
          <w:color w:val="000000" w:themeColor="text1"/>
        </w:rPr>
        <w:fldChar w:fldCharType="end"/>
      </w:r>
      <w:ins w:id="1513" w:author="Jackson Wang" w:date="2021-09-14T16:07:00Z">
        <w:r w:rsidR="00F64344">
          <w:rPr>
            <w:rFonts w:hint="eastAsia"/>
            <w:color w:val="000000" w:themeColor="text1"/>
          </w:rPr>
          <w:t>如圖七</w:t>
        </w:r>
      </w:ins>
      <w:ins w:id="1514" w:author="User" w:date="2021-09-12T15:24:00Z">
        <w:del w:id="1515" w:author="Jackson Wang" w:date="2021-09-14T16:07:00Z">
          <w:r w:rsidR="00F00A0F" w:rsidDel="00F64344">
            <w:rPr>
              <w:color w:val="000000" w:themeColor="text1"/>
            </w:rPr>
            <w:delText>X</w:delText>
          </w:r>
        </w:del>
      </w:ins>
      <w:del w:id="1516" w:author="Jackson Wang" w:date="2021-09-14T16:07:00Z">
        <w:r w:rsidR="008F1A17" w:rsidRPr="003E6DC2" w:rsidDel="00F64344">
          <w:rPr>
            <w:rFonts w:hint="eastAsia"/>
            <w:color w:val="000000" w:themeColor="text1"/>
          </w:rPr>
          <w:delText>)</w:delText>
        </w:r>
      </w:del>
      <w:ins w:id="1517" w:author="Jackson Wang" w:date="2021-09-12T09:49:00Z">
        <w:r w:rsidR="00150B64">
          <w:rPr>
            <w:rFonts w:hint="eastAsia"/>
            <w:color w:val="000000" w:themeColor="text1"/>
          </w:rPr>
          <w:t>，各硬體設備均於2020/09</w:t>
        </w:r>
      </w:ins>
      <w:ins w:id="1518" w:author="Jackson Wang" w:date="2021-09-12T09:50:00Z">
        <w:r w:rsidR="00150B64">
          <w:rPr>
            <w:rFonts w:hint="eastAsia"/>
            <w:color w:val="000000" w:themeColor="text1"/>
          </w:rPr>
          <w:t>建置完成</w:t>
        </w:r>
      </w:ins>
      <w:r w:rsidR="008F1A17" w:rsidRPr="003E6DC2">
        <w:rPr>
          <w:rFonts w:hint="eastAsia"/>
          <w:color w:val="000000" w:themeColor="text1"/>
        </w:rPr>
        <w:t>，</w:t>
      </w:r>
      <w:ins w:id="1519" w:author="Jackson Wang" w:date="2021-09-12T09:50:00Z">
        <w:r w:rsidR="00150B64">
          <w:rPr>
            <w:rFonts w:hint="eastAsia"/>
            <w:color w:val="000000" w:themeColor="text1"/>
          </w:rPr>
          <w:t>建置架構</w:t>
        </w:r>
      </w:ins>
      <w:r w:rsidR="00427F85" w:rsidRPr="003E6DC2">
        <w:rPr>
          <w:color w:val="000000" w:themeColor="text1"/>
        </w:rPr>
        <w:t>說明如下：</w:t>
      </w:r>
    </w:p>
    <w:tbl>
      <w:tblPr>
        <w:tblStyle w:val="a9"/>
        <w:tblpPr w:leftFromText="180" w:rightFromText="180" w:vertAnchor="text" w:tblpY="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20" w:author="User" w:date="2021-08-08T12:23:00Z">
          <w:tblPr>
            <w:tblStyle w:val="a9"/>
            <w:tblpPr w:leftFromText="180" w:rightFromText="180" w:vertAnchor="text" w:tblpY="71"/>
            <w:tblW w:w="0" w:type="auto"/>
            <w:tblLook w:val="04A0" w:firstRow="1" w:lastRow="0" w:firstColumn="1" w:lastColumn="0" w:noHBand="0" w:noVBand="1"/>
          </w:tblPr>
        </w:tblPrChange>
      </w:tblPr>
      <w:tblGrid>
        <w:gridCol w:w="9070"/>
        <w:tblGridChange w:id="1521">
          <w:tblGrid>
            <w:gridCol w:w="9160"/>
          </w:tblGrid>
        </w:tblGridChange>
      </w:tblGrid>
      <w:tr w:rsidR="003E6DC2" w:rsidRPr="003E6DC2" w14:paraId="0D858981" w14:textId="77777777" w:rsidTr="00502D2B">
        <w:trPr>
          <w:trHeight w:val="749"/>
          <w:trPrChange w:id="1522" w:author="User" w:date="2021-08-08T12:23:00Z">
            <w:trPr>
              <w:trHeight w:val="749"/>
            </w:trPr>
          </w:trPrChange>
        </w:trPr>
        <w:tc>
          <w:tcPr>
            <w:tcW w:w="9160" w:type="dxa"/>
            <w:tcPrChange w:id="1523" w:author="User" w:date="2021-08-08T12:23:00Z">
              <w:tcPr>
                <w:tcW w:w="9160" w:type="dxa"/>
              </w:tcPr>
            </w:tcPrChange>
          </w:tcPr>
          <w:p w14:paraId="68D2D668" w14:textId="7B784DD6" w:rsidR="004B7D6A" w:rsidRPr="003E6DC2" w:rsidRDefault="00C242C3">
            <w:pPr>
              <w:pStyle w:val="13"/>
              <w:rPr>
                <w:rFonts w:hint="eastAsia"/>
              </w:rPr>
              <w:pPrChange w:id="1524" w:author="User" w:date="2021-09-13T10:05:00Z">
                <w:pPr>
                  <w:pStyle w:val="13"/>
                  <w:framePr w:hSpace="180" w:wrap="around" w:vAnchor="text" w:hAnchor="text" w:y="71"/>
                  <w:spacing w:line="240" w:lineRule="auto"/>
                  <w:jc w:val="center"/>
                </w:pPr>
              </w:pPrChange>
            </w:pPr>
            <w:r w:rsidRPr="003E6DC2">
              <w:rPr>
                <w:rFonts w:hint="eastAsia"/>
                <w:noProof/>
                <w:lang w:val="en-US"/>
              </w:rPr>
              <mc:AlternateContent>
                <mc:Choice Requires="wps">
                  <w:drawing>
                    <wp:anchor distT="0" distB="0" distL="114300" distR="114300" simplePos="0" relativeHeight="251664896" behindDoc="0" locked="0" layoutInCell="1" allowOverlap="1" wp14:anchorId="2465CA7C" wp14:editId="6DDA2FB7">
                      <wp:simplePos x="0" y="0"/>
                      <wp:positionH relativeFrom="column">
                        <wp:posOffset>4087495</wp:posOffset>
                      </wp:positionH>
                      <wp:positionV relativeFrom="paragraph">
                        <wp:posOffset>147955</wp:posOffset>
                      </wp:positionV>
                      <wp:extent cx="381000" cy="7620"/>
                      <wp:effectExtent l="0" t="95250" r="0" b="106680"/>
                      <wp:wrapNone/>
                      <wp:docPr id="22" name="直線單箭頭接點 22"/>
                      <wp:cNvGraphicFramePr/>
                      <a:graphic xmlns:a="http://schemas.openxmlformats.org/drawingml/2006/main">
                        <a:graphicData uri="http://schemas.microsoft.com/office/word/2010/wordprocessingShape">
                          <wps:wsp>
                            <wps:cNvCnPr/>
                            <wps:spPr>
                              <a:xfrm flipV="1">
                                <a:off x="0" y="0"/>
                                <a:ext cx="381000" cy="76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2D7326" id="直線單箭頭接點 22" o:spid="_x0000_s1026" type="#_x0000_t32" style="position:absolute;margin-left:321.85pt;margin-top:11.65pt;width:30pt;height:.6pt;flip:y;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" strokecolor="#16e7cf [3205]" strokeweight="3pt">
                      <v:stroke endarrow="block"/>
                    </v:shape>
                  </w:pict>
                </mc:Fallback>
              </mc:AlternateContent>
            </w:r>
            <w:r w:rsidR="00C0602A" w:rsidRPr="003E6DC2">
              <w:rPr>
                <w:rFonts w:hint="eastAsia"/>
              </w:rPr>
              <w:t>系統整體建置架構圖</w:t>
            </w:r>
          </w:p>
          <w:p w14:paraId="00D52F55" w14:textId="177D9A0C" w:rsidR="00C0602A" w:rsidRPr="003E6DC2" w:rsidRDefault="00C242C3">
            <w:pPr>
              <w:pStyle w:val="13"/>
              <w:rPr>
                <w:rFonts w:hint="eastAsia"/>
                <w:lang w:val="en-US"/>
              </w:rPr>
              <w:pPrChange w:id="1525" w:author="User" w:date="2021-09-13T10:05:00Z">
                <w:pPr>
                  <w:pStyle w:val="13"/>
                  <w:framePr w:hSpace="180" w:wrap="around" w:vAnchor="text" w:hAnchor="text" w:y="71"/>
                  <w:spacing w:line="240" w:lineRule="auto"/>
                </w:pPr>
              </w:pPrChange>
            </w:pPr>
            <w:r w:rsidRPr="003E6DC2">
              <w:rPr>
                <w:rFonts w:hint="eastAsia"/>
                <w:noProof/>
                <w:lang w:val="en-US"/>
              </w:rPr>
              <mc:AlternateContent>
                <mc:Choice Requires="wps">
                  <w:drawing>
                    <wp:anchor distT="0" distB="0" distL="114300" distR="114300" simplePos="0" relativeHeight="251661824" behindDoc="0" locked="0" layoutInCell="1" allowOverlap="1" wp14:anchorId="5BADAB3F" wp14:editId="6665775D">
                      <wp:simplePos x="0" y="0"/>
                      <wp:positionH relativeFrom="column">
                        <wp:posOffset>4100195</wp:posOffset>
                      </wp:positionH>
                      <wp:positionV relativeFrom="paragraph">
                        <wp:posOffset>154305</wp:posOffset>
                      </wp:positionV>
                      <wp:extent cx="365760" cy="7620"/>
                      <wp:effectExtent l="0" t="95250" r="0" b="106680"/>
                      <wp:wrapNone/>
                      <wp:docPr id="20" name="直線單箭頭接點 20"/>
                      <wp:cNvGraphicFramePr/>
                      <a:graphic xmlns:a="http://schemas.openxmlformats.org/drawingml/2006/main">
                        <a:graphicData uri="http://schemas.microsoft.com/office/word/2010/wordprocessingShape">
                          <wps:wsp>
                            <wps:cNvCnPr/>
                            <wps:spPr>
                              <a:xfrm flipV="1">
                                <a:off x="0" y="0"/>
                                <a:ext cx="365760" cy="762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2588E4" id="直線單箭頭接點 20" o:spid="_x0000_s1026" type="#_x0000_t32" style="position:absolute;margin-left:322.85pt;margin-top:12.15pt;width:28.8pt;height:.6pt;flip:y;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" strokecolor="#ff42a1 [3209]" strokeweight="3pt">
                      <v:stroke endarrow="block"/>
                    </v:shape>
                  </w:pict>
                </mc:Fallback>
              </mc:AlternateContent>
            </w:r>
            <w:r w:rsidRPr="003E6DC2">
              <w:rPr>
                <w:rFonts w:hint="eastAsia"/>
                <w:noProof/>
                <w:lang w:val="en-US"/>
              </w:rPr>
              <mc:AlternateContent>
                <mc:Choice Requires="wps">
                  <w:drawing>
                    <wp:anchor distT="0" distB="0" distL="114300" distR="114300" simplePos="0" relativeHeight="251658752" behindDoc="0" locked="0" layoutInCell="1" allowOverlap="1" wp14:anchorId="5DEE3A48" wp14:editId="5DA11C9A">
                      <wp:simplePos x="0" y="0"/>
                      <wp:positionH relativeFrom="column">
                        <wp:posOffset>4105910</wp:posOffset>
                      </wp:positionH>
                      <wp:positionV relativeFrom="paragraph">
                        <wp:posOffset>19685</wp:posOffset>
                      </wp:positionV>
                      <wp:extent cx="365760" cy="7620"/>
                      <wp:effectExtent l="0" t="95250" r="0" b="106680"/>
                      <wp:wrapNone/>
                      <wp:docPr id="19" name="直線單箭頭接點 19"/>
                      <wp:cNvGraphicFramePr/>
                      <a:graphic xmlns:a="http://schemas.openxmlformats.org/drawingml/2006/main">
                        <a:graphicData uri="http://schemas.microsoft.com/office/word/2010/wordprocessingShape">
                          <wps:wsp>
                            <wps:cNvCnPr/>
                            <wps:spPr>
                              <a:xfrm flipV="1">
                                <a:off x="0" y="0"/>
                                <a:ext cx="365760" cy="7620"/>
                              </a:xfrm>
                              <a:prstGeom prst="straightConnector1">
                                <a:avLst/>
                              </a:prstGeom>
                              <a:ln>
                                <a:solidFill>
                                  <a:schemeClr val="accent1">
                                    <a:lumMod val="60000"/>
                                    <a:lumOff val="40000"/>
                                  </a:schemeClr>
                                </a:solidFill>
                                <a:prstDash val="dash"/>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0AE5B1" id="直線單箭頭接點 19" o:spid="_x0000_s1026" type="#_x0000_t32" style="position:absolute;margin-left:323.3pt;margin-top:1.55pt;width:28.8pt;height:.6pt;flip:y;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" strokecolor="#66c7ff [1940]" strokeweight="3pt">
                      <v:stroke dashstyle="dash" endarrow="block"/>
                    </v:shape>
                  </w:pict>
                </mc:Fallback>
              </mc:AlternateContent>
            </w:r>
            <w:r w:rsidRPr="003E6DC2">
              <w:rPr>
                <w:rFonts w:hint="eastAsia"/>
                <w:noProof/>
                <w:lang w:val="en-US"/>
              </w:rPr>
              <mc:AlternateContent>
                <mc:Choice Requires="wps">
                  <w:drawing>
                    <wp:anchor distT="0" distB="0" distL="114300" distR="114300" simplePos="0" relativeHeight="251655680" behindDoc="0" locked="0" layoutInCell="1" allowOverlap="1" wp14:anchorId="0C4A4E8B" wp14:editId="08D3166B">
                      <wp:simplePos x="0" y="0"/>
                      <wp:positionH relativeFrom="column">
                        <wp:posOffset>225425</wp:posOffset>
                      </wp:positionH>
                      <wp:positionV relativeFrom="paragraph">
                        <wp:posOffset>73660</wp:posOffset>
                      </wp:positionV>
                      <wp:extent cx="198120" cy="7620"/>
                      <wp:effectExtent l="19050" t="19050" r="11430" b="30480"/>
                      <wp:wrapNone/>
                      <wp:docPr id="21" name="直線接點 21"/>
                      <wp:cNvGraphicFramePr/>
                      <a:graphic xmlns:a="http://schemas.openxmlformats.org/drawingml/2006/main">
                        <a:graphicData uri="http://schemas.microsoft.com/office/word/2010/wordprocessingShape">
                          <wps:wsp>
                            <wps:cNvCnPr/>
                            <wps:spPr>
                              <a:xfrm flipV="1">
                                <a:off x="0" y="0"/>
                                <a:ext cx="198120" cy="762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7FEE08" id="直線接點 21" o:spid="_x0000_s1026"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75pt,5.8pt" to="33.3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" strokecolor="#ffd932 [3207]" strokeweight="3pt"/>
                  </w:pict>
                </mc:Fallback>
              </mc:AlternateContent>
            </w:r>
            <w:r w:rsidR="00C0602A" w:rsidRPr="003E6DC2">
              <w:rPr>
                <w:rFonts w:hint="eastAsia"/>
                <w:lang w:val="en-US"/>
              </w:rPr>
              <w:t xml:space="preserve">     </w:t>
            </w:r>
            <w:r w:rsidR="00C0602A" w:rsidRPr="003E6DC2">
              <w:rPr>
                <w:rFonts w:hint="eastAsia"/>
              </w:rPr>
              <w:t>表</w:t>
            </w:r>
            <w:r w:rsidR="00C0602A" w:rsidRPr="003E6DC2">
              <w:rPr>
                <w:rFonts w:hint="eastAsia"/>
                <w:lang w:val="en-US"/>
              </w:rPr>
              <w:t>connection</w:t>
            </w:r>
            <w:r w:rsidR="00C0602A" w:rsidRPr="003E6DC2">
              <w:rPr>
                <w:rFonts w:hint="eastAsia"/>
                <w:noProof/>
                <w:lang w:val="en-US"/>
              </w:rPr>
              <w:t xml:space="preserve"> </w:t>
            </w:r>
            <w:r w:rsidR="00C0602A" w:rsidRPr="003E6DC2">
              <w:rPr>
                <w:rFonts w:hint="eastAsia"/>
                <w:lang w:val="en-US"/>
              </w:rPr>
              <w:t xml:space="preserve">        </w:t>
            </w:r>
            <w:r w:rsidR="00C0602A" w:rsidRPr="003E6DC2">
              <w:rPr>
                <w:lang w:val="en-US"/>
              </w:rPr>
              <w:t xml:space="preserve">  </w:t>
            </w:r>
            <w:r w:rsidR="00C0602A" w:rsidRPr="003E6DC2">
              <w:rPr>
                <w:rFonts w:hint="eastAsia"/>
                <w:lang w:val="en-US"/>
              </w:rPr>
              <w:t xml:space="preserve">                 </w:t>
            </w:r>
            <w:r w:rsidR="00C0602A" w:rsidRPr="003E6DC2">
              <w:rPr>
                <w:lang w:val="en-US"/>
              </w:rPr>
              <w:t xml:space="preserve">   </w:t>
            </w:r>
            <w:r w:rsidR="00C0602A" w:rsidRPr="003E6DC2">
              <w:rPr>
                <w:rFonts w:hint="eastAsia"/>
                <w:lang w:val="en-US"/>
              </w:rPr>
              <w:t xml:space="preserve">                     </w:t>
            </w:r>
            <w:r w:rsidRPr="003E6DC2">
              <w:rPr>
                <w:rFonts w:hint="eastAsia"/>
                <w:lang w:val="en-US"/>
              </w:rPr>
              <w:t xml:space="preserve">     </w:t>
            </w:r>
            <w:r w:rsidR="00C0602A" w:rsidRPr="003E6DC2">
              <w:rPr>
                <w:rFonts w:hint="eastAsia"/>
              </w:rPr>
              <w:t>表</w:t>
            </w:r>
            <w:r w:rsidR="00C0602A" w:rsidRPr="003E6DC2">
              <w:rPr>
                <w:rFonts w:hint="eastAsia"/>
                <w:lang w:val="en-US"/>
              </w:rPr>
              <w:t xml:space="preserve"> data flow</w:t>
            </w:r>
          </w:p>
        </w:tc>
      </w:tr>
      <w:tr w:rsidR="003E6DC2" w:rsidRPr="003E6DC2" w14:paraId="61AA50E5" w14:textId="77777777" w:rsidTr="00502D2B">
        <w:trPr>
          <w:trHeight w:val="10286"/>
          <w:trPrChange w:id="1526" w:author="User" w:date="2021-08-08T12:23:00Z">
            <w:trPr>
              <w:trHeight w:val="10286"/>
            </w:trPr>
          </w:trPrChange>
        </w:trPr>
        <w:tc>
          <w:tcPr>
            <w:tcW w:w="9160" w:type="dxa"/>
            <w:tcPrChange w:id="1527" w:author="User" w:date="2021-08-08T12:23:00Z">
              <w:tcPr>
                <w:tcW w:w="9160" w:type="dxa"/>
              </w:tcPr>
            </w:tcPrChange>
          </w:tcPr>
          <w:p w14:paraId="56F8C120" w14:textId="077A2CAE" w:rsidR="00C0602A" w:rsidRPr="00FE2C84" w:rsidRDefault="00C0602A">
            <w:pPr>
              <w:pStyle w:val="13"/>
              <w:rPr>
                <w:rFonts w:hint="eastAsia"/>
                <w:lang w:val="en-US"/>
                <w:rPrChange w:id="1528" w:author="kiki" w:date="2022-10-18T11:48:00Z">
                  <w:rPr>
                    <w:rFonts w:hint="eastAsia"/>
                  </w:rPr>
                </w:rPrChange>
              </w:rPr>
              <w:pPrChange w:id="1529" w:author="User" w:date="2021-09-13T10:05:00Z">
                <w:pPr>
                  <w:pStyle w:val="a7"/>
                  <w:framePr w:hSpace="180" w:wrap="around" w:vAnchor="text" w:hAnchor="text" w:y="71"/>
                  <w:spacing w:beforeLines="50" w:before="120" w:line="500" w:lineRule="exact"/>
                  <w:ind w:leftChars="0" w:left="280" w:hanging="280"/>
                </w:pPr>
              </w:pPrChange>
            </w:pPr>
            <w:r w:rsidRPr="003E6DC2">
              <w:rPr>
                <w:noProof/>
                <w:lang w:val="en-US"/>
              </w:rPr>
              <mc:AlternateContent>
                <mc:Choice Requires="wpg">
                  <w:drawing>
                    <wp:anchor distT="0" distB="0" distL="114300" distR="114300" simplePos="0" relativeHeight="251689472" behindDoc="0" locked="0" layoutInCell="1" allowOverlap="1" wp14:anchorId="0CD3AA7B" wp14:editId="250FAB83">
                      <wp:simplePos x="0" y="0"/>
                      <wp:positionH relativeFrom="column">
                        <wp:posOffset>163195</wp:posOffset>
                      </wp:positionH>
                      <wp:positionV relativeFrom="paragraph">
                        <wp:posOffset>81915</wp:posOffset>
                      </wp:positionV>
                      <wp:extent cx="2209800" cy="2194560"/>
                      <wp:effectExtent l="0" t="0" r="19050" b="53340"/>
                      <wp:wrapNone/>
                      <wp:docPr id="23" name="群組 23"/>
                      <wp:cNvGraphicFramePr/>
                      <a:graphic xmlns:a="http://schemas.openxmlformats.org/drawingml/2006/main">
                        <a:graphicData uri="http://schemas.microsoft.com/office/word/2010/wordprocessingGroup">
                          <wpg:wgp>
                            <wpg:cNvGrpSpPr/>
                            <wpg:grpSpPr>
                              <a:xfrm>
                                <a:off x="0" y="0"/>
                                <a:ext cx="2209800" cy="2194560"/>
                                <a:chOff x="0" y="0"/>
                                <a:chExt cx="2209800" cy="2194560"/>
                              </a:xfrm>
                            </wpg:grpSpPr>
                            <wps:wsp>
                              <wps:cNvPr id="29" name="文字方塊 2"/>
                              <wps:cNvSpPr txBox="1">
                                <a:spLocks noChangeArrowheads="1"/>
                              </wps:cNvSpPr>
                              <wps:spPr bwMode="auto">
                                <a:xfrm>
                                  <a:off x="0" y="0"/>
                                  <a:ext cx="419100" cy="274320"/>
                                </a:xfrm>
                                <a:prstGeom prst="rect">
                                  <a:avLst/>
                                </a:prstGeom>
                                <a:ln>
                                  <a:solidFill>
                                    <a:schemeClr val="accent3">
                                      <a:lumMod val="75000"/>
                                    </a:schemeClr>
                                  </a:solidFill>
                                  <a:headEnd/>
                                  <a:tailEnd/>
                                </a:ln>
                              </wps:spPr>
                              <wps:style>
                                <a:lnRef idx="1">
                                  <a:schemeClr val="accent4"/>
                                </a:lnRef>
                                <a:fillRef idx="2">
                                  <a:schemeClr val="accent4"/>
                                </a:fillRef>
                                <a:effectRef idx="1">
                                  <a:schemeClr val="accent4"/>
                                </a:effectRef>
                                <a:fontRef idx="minor">
                                  <a:schemeClr val="dk1"/>
                                </a:fontRef>
                              </wps:style>
                              <wps:txbx>
                                <w:txbxContent>
                                  <w:p w14:paraId="215237A8" w14:textId="77777777" w:rsidR="00987F2E" w:rsidRPr="00DE45C4" w:rsidRDefault="00987F2E" w:rsidP="00C0602A">
                                    <w:pPr>
                                      <w:ind w:left="160" w:hanging="160"/>
                                      <w:rPr>
                                        <w:rFonts w:hint="eastAsia"/>
                                        <w:sz w:val="16"/>
                                        <w:szCs w:val="16"/>
                                      </w:rPr>
                                    </w:pPr>
                                    <w:r w:rsidRPr="00DE45C4">
                                      <w:rPr>
                                        <w:rFonts w:hint="eastAsia"/>
                                        <w:sz w:val="16"/>
                                        <w:szCs w:val="16"/>
                                      </w:rPr>
                                      <w:t>車機</w:t>
                                    </w:r>
                                  </w:p>
                                </w:txbxContent>
                              </wps:txbx>
                              <wps:bodyPr rot="0" vert="horz" wrap="square" lIns="91440" tIns="45720" rIns="91440" bIns="45720" anchor="t" anchorCtr="0">
                                <a:noAutofit/>
                              </wps:bodyPr>
                            </wps:wsp>
                            <wps:wsp>
                              <wps:cNvPr id="31" name="直線單箭頭接點 31"/>
                              <wps:cNvCnPr/>
                              <wps:spPr>
                                <a:xfrm flipH="1">
                                  <a:off x="1531620" y="289560"/>
                                  <a:ext cx="678180" cy="1851660"/>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224" name="直線單箭頭接點 224"/>
                              <wps:cNvCnPr/>
                              <wps:spPr>
                                <a:xfrm flipH="1">
                                  <a:off x="1455420" y="297180"/>
                                  <a:ext cx="342900" cy="1805940"/>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225" name="直線單箭頭接點 225"/>
                              <wps:cNvCnPr/>
                              <wps:spPr>
                                <a:xfrm>
                                  <a:off x="1303020" y="297180"/>
                                  <a:ext cx="60960" cy="1805940"/>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226" name="直線單箭頭接點 226"/>
                              <wps:cNvCnPr/>
                              <wps:spPr>
                                <a:xfrm>
                                  <a:off x="769620" y="289560"/>
                                  <a:ext cx="464820" cy="1813560"/>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wps:wsp>
                              <wps:cNvPr id="227" name="直線單箭頭接點 227"/>
                              <wps:cNvCnPr>
                                <a:stCxn id="29" idx="2"/>
                              </wps:cNvCnPr>
                              <wps:spPr>
                                <a:xfrm>
                                  <a:off x="209550" y="274320"/>
                                  <a:ext cx="735330" cy="1920240"/>
                                </a:xfrm>
                                <a:prstGeom prst="straightConnector1">
                                  <a:avLst/>
                                </a:prstGeom>
                                <a:ln>
                                  <a:prstDash val="dash"/>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CD3AA7B" id="群組 23" o:spid="_x0000_s1042" style="position:absolute;left:0;text-align:left;margin-left:12.85pt;margin-top:6.45pt;width:174pt;height:172.8pt;z-index:251689472;mso-width-relative:margin;mso-height-relative:margin" coordsize="22098,2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">
                      <v:shape id="_x0000_s1043" type="#_x0000_t202" style="position:absolute;width:419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" fillcolor="#ffeb98 [1623]" strokecolor="#44a921 [2406]">
                        <v:fill color2="#fff9e0 [503]" rotate="t" angle="180" colors="0 #ffff7d;22938f #ffffa4;1 #ffffd9" focus="100%" type="gradient"/>
                        <v:textbox>
                          <w:txbxContent>
                            <w:p w14:paraId="215237A8" w14:textId="77777777" w:rsidR="00987F2E" w:rsidRPr="00DE45C4" w:rsidRDefault="00987F2E" w:rsidP="00C0602A">
                              <w:pPr>
                                <w:ind w:left="160" w:hanging="160"/>
                                <w:rPr>
                                  <w:rFonts w:hint="eastAsia"/>
                                  <w:sz w:val="16"/>
                                  <w:szCs w:val="16"/>
                                </w:rPr>
                              </w:pPr>
                              <w:r w:rsidRPr="00DE45C4">
                                <w:rPr>
                                  <w:rFonts w:hint="eastAsia"/>
                                  <w:sz w:val="16"/>
                                  <w:szCs w:val="16"/>
                                </w:rPr>
                                <w:t>車機</w:t>
                              </w:r>
                            </w:p>
                          </w:txbxContent>
                        </v:textbox>
                      </v:shape>
                      <v:shape id="直線單箭頭接點 31" o:spid="_x0000_s1044" type="#_x0000_t32" style="position:absolute;left:15316;top:2895;width:6782;height:185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" strokecolor="#00a2ff [3204]" strokeweight="2pt">
                        <v:stroke dashstyle="dash" endarrow="block"/>
                      </v:shape>
                      <v:shape id="直線單箭頭接點 224" o:spid="_x0000_s1045" type="#_x0000_t32" style="position:absolute;left:14554;top:2971;width:3429;height:180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" strokecolor="#00a2ff [3204]" strokeweight="2pt">
                        <v:stroke dashstyle="dash" endarrow="block"/>
                      </v:shape>
                      <v:shape id="直線單箭頭接點 225" o:spid="_x0000_s1046" type="#_x0000_t32" style="position:absolute;left:13030;top:2971;width:609;height:18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" strokecolor="#00a2ff [3204]" strokeweight="2pt">
                        <v:stroke dashstyle="dash" endarrow="block"/>
                      </v:shape>
                      <v:shape id="直線單箭頭接點 226" o:spid="_x0000_s1047" type="#_x0000_t32" style="position:absolute;left:7696;top:2895;width:4648;height:181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" strokecolor="#00a2ff [3204]" strokeweight="2pt">
                        <v:stroke dashstyle="dash" endarrow="block"/>
                      </v:shape>
                      <v:shape id="直線單箭頭接點 227" o:spid="_x0000_s1048" type="#_x0000_t32" style="position:absolute;left:2095;top:2743;width:7353;height:19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" strokecolor="#00a2ff [3204]" strokeweight="2pt">
                        <v:stroke dashstyle="dash" endarrow="block"/>
                      </v:shape>
                    </v:group>
                  </w:pict>
                </mc:Fallback>
              </mc:AlternateContent>
            </w:r>
            <w:r w:rsidRPr="003E6DC2">
              <w:rPr>
                <w:noProof/>
                <w:lang w:val="en-US"/>
              </w:rPr>
              <mc:AlternateContent>
                <mc:Choice Requires="wps">
                  <w:drawing>
                    <wp:anchor distT="0" distB="0" distL="114300" distR="114300" simplePos="0" relativeHeight="251674112" behindDoc="0" locked="0" layoutInCell="1" allowOverlap="1" wp14:anchorId="42237EED" wp14:editId="6533939C">
                      <wp:simplePos x="0" y="0"/>
                      <wp:positionH relativeFrom="column">
                        <wp:posOffset>727075</wp:posOffset>
                      </wp:positionH>
                      <wp:positionV relativeFrom="paragraph">
                        <wp:posOffset>80645</wp:posOffset>
                      </wp:positionV>
                      <wp:extent cx="419100" cy="274320"/>
                      <wp:effectExtent l="0" t="0" r="19050" b="11430"/>
                      <wp:wrapNone/>
                      <wp:docPr id="27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ln>
                                <a:solidFill>
                                  <a:srgbClr val="00B050"/>
                                </a:solidFill>
                                <a:headEnd/>
                                <a:tailEnd/>
                              </a:ln>
                            </wps:spPr>
                            <wps:style>
                              <a:lnRef idx="1">
                                <a:schemeClr val="accent4"/>
                              </a:lnRef>
                              <a:fillRef idx="2">
                                <a:schemeClr val="accent4"/>
                              </a:fillRef>
                              <a:effectRef idx="1">
                                <a:schemeClr val="accent4"/>
                              </a:effectRef>
                              <a:fontRef idx="minor">
                                <a:schemeClr val="dk1"/>
                              </a:fontRef>
                            </wps:style>
                            <wps:txbx>
                              <w:txbxContent>
                                <w:p w14:paraId="6A2DDBCE"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237EED" id="_x0000_s1049" type="#_x0000_t202" style="position:absolute;left:0;text-align:left;margin-left:57.25pt;margin-top:6.35pt;width:33pt;height:21.6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" fillcolor="#ffeb98 [1623]" strokecolor="#00b050">
                      <v:fill color2="#fff9e0 [503]" rotate="t" angle="180" colors="0 #ffff7d;22938f #ffffa4;1 #ffffd9" focus="100%" type="gradient"/>
                      <v:textbox>
                        <w:txbxContent>
                          <w:p w14:paraId="6A2DDBCE"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v:textbox>
                    </v:shape>
                  </w:pict>
                </mc:Fallback>
              </mc:AlternateContent>
            </w:r>
            <w:r w:rsidRPr="003E6DC2">
              <w:rPr>
                <w:noProof/>
                <w:lang w:val="en-US"/>
              </w:rPr>
              <mc:AlternateContent>
                <mc:Choice Requires="wps">
                  <w:drawing>
                    <wp:anchor distT="0" distB="0" distL="114300" distR="114300" simplePos="0" relativeHeight="251677184" behindDoc="0" locked="0" layoutInCell="1" allowOverlap="1" wp14:anchorId="4F4BEAA6" wp14:editId="06B2AB68">
                      <wp:simplePos x="0" y="0"/>
                      <wp:positionH relativeFrom="column">
                        <wp:posOffset>1245235</wp:posOffset>
                      </wp:positionH>
                      <wp:positionV relativeFrom="paragraph">
                        <wp:posOffset>80645</wp:posOffset>
                      </wp:positionV>
                      <wp:extent cx="419100" cy="274320"/>
                      <wp:effectExtent l="0" t="0" r="19050" b="11430"/>
                      <wp:wrapNone/>
                      <wp:docPr id="28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ln>
                                <a:solidFill>
                                  <a:srgbClr val="00B050"/>
                                </a:solidFill>
                                <a:headEnd/>
                                <a:tailEnd/>
                              </a:ln>
                            </wps:spPr>
                            <wps:style>
                              <a:lnRef idx="1">
                                <a:schemeClr val="accent4"/>
                              </a:lnRef>
                              <a:fillRef idx="2">
                                <a:schemeClr val="accent4"/>
                              </a:fillRef>
                              <a:effectRef idx="1">
                                <a:schemeClr val="accent4"/>
                              </a:effectRef>
                              <a:fontRef idx="minor">
                                <a:schemeClr val="dk1"/>
                              </a:fontRef>
                            </wps:style>
                            <wps:txbx>
                              <w:txbxContent>
                                <w:p w14:paraId="7C565B61"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4BEAA6" id="_x0000_s1050" type="#_x0000_t202" style="position:absolute;left:0;text-align:left;margin-left:98.05pt;margin-top:6.35pt;width:33pt;height:21.6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" fillcolor="#ffeb98 [1623]" strokecolor="#00b050">
                      <v:fill color2="#fff9e0 [503]" rotate="t" angle="180" colors="0 #ffff7d;22938f #ffffa4;1 #ffffd9" focus="100%" type="gradient"/>
                      <v:textbox>
                        <w:txbxContent>
                          <w:p w14:paraId="7C565B61"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v:textbox>
                    </v:shape>
                  </w:pict>
                </mc:Fallback>
              </mc:AlternateContent>
            </w:r>
            <w:r w:rsidRPr="003E6DC2">
              <w:rPr>
                <w:noProof/>
                <w:lang w:val="en-US"/>
              </w:rPr>
              <mc:AlternateContent>
                <mc:Choice Requires="wps">
                  <w:drawing>
                    <wp:anchor distT="0" distB="0" distL="114300" distR="114300" simplePos="0" relativeHeight="251683328" behindDoc="0" locked="0" layoutInCell="1" allowOverlap="1" wp14:anchorId="77E1D08A" wp14:editId="0F665F32">
                      <wp:simplePos x="0" y="0"/>
                      <wp:positionH relativeFrom="column">
                        <wp:posOffset>2243455</wp:posOffset>
                      </wp:positionH>
                      <wp:positionV relativeFrom="paragraph">
                        <wp:posOffset>88265</wp:posOffset>
                      </wp:positionV>
                      <wp:extent cx="419100" cy="274320"/>
                      <wp:effectExtent l="0" t="0" r="19050" b="11430"/>
                      <wp:wrapNone/>
                      <wp:docPr id="3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ln>
                                <a:solidFill>
                                  <a:srgbClr val="00B050"/>
                                </a:solidFill>
                                <a:headEnd/>
                                <a:tailEnd/>
                              </a:ln>
                            </wps:spPr>
                            <wps:style>
                              <a:lnRef idx="1">
                                <a:schemeClr val="accent4"/>
                              </a:lnRef>
                              <a:fillRef idx="2">
                                <a:schemeClr val="accent4"/>
                              </a:fillRef>
                              <a:effectRef idx="1">
                                <a:schemeClr val="accent4"/>
                              </a:effectRef>
                              <a:fontRef idx="minor">
                                <a:schemeClr val="dk1"/>
                              </a:fontRef>
                            </wps:style>
                            <wps:txbx>
                              <w:txbxContent>
                                <w:p w14:paraId="17FC8782"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E1D08A" id="_x0000_s1051" type="#_x0000_t202" style="position:absolute;left:0;text-align:left;margin-left:176.65pt;margin-top:6.95pt;width:33pt;height:21.6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" fillcolor="#ffeb98 [1623]" strokecolor="#00b050">
                      <v:fill color2="#fff9e0 [503]" rotate="t" angle="180" colors="0 #ffff7d;22938f #ffffa4;1 #ffffd9" focus="100%" type="gradient"/>
                      <v:textbox>
                        <w:txbxContent>
                          <w:p w14:paraId="17FC8782"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v:textbox>
                    </v:shape>
                  </w:pict>
                </mc:Fallback>
              </mc:AlternateContent>
            </w:r>
            <w:r w:rsidRPr="003E6DC2">
              <w:rPr>
                <w:noProof/>
                <w:lang w:val="en-US"/>
              </w:rPr>
              <mc:AlternateContent>
                <mc:Choice Requires="wps">
                  <w:drawing>
                    <wp:anchor distT="0" distB="0" distL="114300" distR="114300" simplePos="0" relativeHeight="251680256" behindDoc="0" locked="0" layoutInCell="1" allowOverlap="1" wp14:anchorId="7A9956EC" wp14:editId="655EAD4B">
                      <wp:simplePos x="0" y="0"/>
                      <wp:positionH relativeFrom="column">
                        <wp:posOffset>1755775</wp:posOffset>
                      </wp:positionH>
                      <wp:positionV relativeFrom="paragraph">
                        <wp:posOffset>88265</wp:posOffset>
                      </wp:positionV>
                      <wp:extent cx="419100" cy="274320"/>
                      <wp:effectExtent l="0" t="0" r="19050" b="11430"/>
                      <wp:wrapNone/>
                      <wp:docPr id="29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74320"/>
                              </a:xfrm>
                              <a:prstGeom prst="rect">
                                <a:avLst/>
                              </a:prstGeom>
                              <a:ln>
                                <a:solidFill>
                                  <a:srgbClr val="00B050"/>
                                </a:solidFill>
                                <a:headEnd/>
                                <a:tailEnd/>
                              </a:ln>
                            </wps:spPr>
                            <wps:style>
                              <a:lnRef idx="1">
                                <a:schemeClr val="accent4"/>
                              </a:lnRef>
                              <a:fillRef idx="2">
                                <a:schemeClr val="accent4"/>
                              </a:fillRef>
                              <a:effectRef idx="1">
                                <a:schemeClr val="accent4"/>
                              </a:effectRef>
                              <a:fontRef idx="minor">
                                <a:schemeClr val="dk1"/>
                              </a:fontRef>
                            </wps:style>
                            <wps:txbx>
                              <w:txbxContent>
                                <w:p w14:paraId="4DE75606"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wps:txbx>
                            <wps:bodyPr rot="0" vert="horz" wrap="square" lIns="91440" tIns="45720" rIns="91440" bIns="45720" anchor="t" anchorCtr="0">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9956EC" id="_x0000_s1052" type="#_x0000_t202" style="position:absolute;left:0;text-align:left;margin-left:138.25pt;margin-top:6.95pt;width:33pt;height:21.6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" fillcolor="#ffeb98 [1623]" strokecolor="#00b050">
                      <v:fill color2="#fff9e0 [503]" rotate="t" angle="180" colors="0 #ffff7d;22938f #ffffa4;1 #ffffd9" focus="100%" type="gradient"/>
                      <v:textbox>
                        <w:txbxContent>
                          <w:p w14:paraId="4DE75606" w14:textId="77777777" w:rsidR="00987F2E" w:rsidRPr="00F54E76" w:rsidRDefault="00987F2E" w:rsidP="00C0602A">
                            <w:pPr>
                              <w:ind w:left="160" w:hanging="160"/>
                              <w:rPr>
                                <w:rFonts w:hint="eastAsia"/>
                                <w:sz w:val="16"/>
                                <w:szCs w:val="16"/>
                              </w:rPr>
                            </w:pPr>
                            <w:r w:rsidRPr="00F54E76">
                              <w:rPr>
                                <w:rFonts w:hint="eastAsia"/>
                                <w:sz w:val="16"/>
                                <w:szCs w:val="16"/>
                              </w:rPr>
                              <w:t>車機</w:t>
                            </w:r>
                          </w:p>
                        </w:txbxContent>
                      </v:textbox>
                    </v:shape>
                  </w:pict>
                </mc:Fallback>
              </mc:AlternateContent>
            </w:r>
            <w:r w:rsidRPr="003E6DC2">
              <w:rPr>
                <w:noProof/>
                <w:lang w:val="en-US"/>
              </w:rPr>
              <mc:AlternateContent>
                <mc:Choice Requires="wps">
                  <w:drawing>
                    <wp:anchor distT="0" distB="0" distL="114300" distR="114300" simplePos="0" relativeHeight="251686400" behindDoc="0" locked="0" layoutInCell="1" allowOverlap="1" wp14:anchorId="46D8615F" wp14:editId="7C2B15EC">
                      <wp:simplePos x="0" y="0"/>
                      <wp:positionH relativeFrom="column">
                        <wp:posOffset>-4445</wp:posOffset>
                      </wp:positionH>
                      <wp:positionV relativeFrom="paragraph">
                        <wp:posOffset>385445</wp:posOffset>
                      </wp:positionV>
                      <wp:extent cx="5676900" cy="1403985"/>
                      <wp:effectExtent l="0" t="0" r="0" b="0"/>
                      <wp:wrapNone/>
                      <wp:docPr id="32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1403985"/>
                              </a:xfrm>
                              <a:prstGeom prst="rect">
                                <a:avLst/>
                              </a:prstGeom>
                              <a:solidFill>
                                <a:srgbClr val="FFFFFF"/>
                              </a:solidFill>
                              <a:ln w="9525">
                                <a:noFill/>
                                <a:miter lim="800000"/>
                                <a:headEnd/>
                                <a:tailEnd/>
                              </a:ln>
                            </wps:spPr>
                            <wps:txbx>
                              <w:txbxContent>
                                <w:p w14:paraId="3EDC0F2D" w14:textId="77777777" w:rsidR="00987F2E" w:rsidRDefault="00987F2E" w:rsidP="00C0602A">
                                  <w:pPr>
                                    <w:ind w:left="280" w:hanging="280"/>
                                    <w:rPr>
                                      <w:rFonts w:hint="eastAsia"/>
                                    </w:rPr>
                                  </w:pPr>
                                  <w:r>
                                    <w:rPr>
                                      <w:noProof/>
                                    </w:rPr>
                                    <w:drawing>
                                      <wp:inline distT="0" distB="0" distL="0" distR="0" wp14:anchorId="1B3F19E0" wp14:editId="5ED068C3">
                                        <wp:extent cx="5479095" cy="1104900"/>
                                        <wp:effectExtent l="0" t="0" r="762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5130" cy="110611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D8615F" id="_x0000_s1053" type="#_x0000_t202" style="position:absolute;left:0;text-align:left;margin-left:-.35pt;margin-top:30.35pt;width:447pt;height:110.5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" stroked="f">
                      <v:textbox style="mso-fit-shape-to-text:t">
                        <w:txbxContent>
                          <w:p w14:paraId="3EDC0F2D" w14:textId="77777777" w:rsidR="00987F2E" w:rsidRDefault="00987F2E" w:rsidP="00C0602A">
                            <w:pPr>
                              <w:ind w:left="280" w:hanging="280"/>
                              <w:rPr>
                                <w:rFonts w:hint="eastAsia"/>
                              </w:rPr>
                            </w:pPr>
                            <w:r>
                              <w:rPr>
                                <w:noProof/>
                              </w:rPr>
                              <w:drawing>
                                <wp:inline distT="0" distB="0" distL="0" distR="0" wp14:anchorId="1B3F19E0" wp14:editId="5ED068C3">
                                  <wp:extent cx="5479095" cy="1104900"/>
                                  <wp:effectExtent l="0" t="0" r="762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5130" cy="1106117"/>
                                          </a:xfrm>
                                          <a:prstGeom prst="rect">
                                            <a:avLst/>
                                          </a:prstGeom>
                                        </pic:spPr>
                                      </pic:pic>
                                    </a:graphicData>
                                  </a:graphic>
                                </wp:inline>
                              </w:drawing>
                            </w:r>
                          </w:p>
                        </w:txbxContent>
                      </v:textbox>
                    </v:shape>
                  </w:pict>
                </mc:Fallback>
              </mc:AlternateContent>
            </w:r>
            <w:r w:rsidRPr="00064340">
              <w:rPr>
                <w:rFonts w:hint="eastAsia"/>
                <w:lang w:val="en-US"/>
              </w:rPr>
              <w:t xml:space="preserve">     </w:t>
            </w:r>
          </w:p>
          <w:p w14:paraId="2015D4DC" w14:textId="77777777" w:rsidR="00C0602A" w:rsidRPr="00FE2C84" w:rsidRDefault="00C0602A">
            <w:pPr>
              <w:pStyle w:val="13"/>
              <w:rPr>
                <w:rFonts w:hint="eastAsia"/>
                <w:lang w:val="en-US"/>
                <w:rPrChange w:id="1530" w:author="kiki" w:date="2022-10-18T11:48:00Z">
                  <w:rPr>
                    <w:rFonts w:hint="eastAsia"/>
                  </w:rPr>
                </w:rPrChange>
              </w:rPr>
              <w:pPrChange w:id="1531" w:author="User" w:date="2021-09-13T10:05:00Z">
                <w:pPr>
                  <w:pStyle w:val="a7"/>
                  <w:framePr w:hSpace="180" w:wrap="around" w:vAnchor="text" w:hAnchor="text" w:y="71"/>
                  <w:spacing w:beforeLines="50" w:before="120" w:line="500" w:lineRule="exact"/>
                  <w:ind w:leftChars="0" w:left="280" w:hanging="280"/>
                </w:pPr>
              </w:pPrChange>
            </w:pPr>
            <w:r w:rsidRPr="00064340">
              <w:rPr>
                <w:rFonts w:hint="eastAsia"/>
                <w:lang w:val="en-US"/>
              </w:rPr>
              <w:t xml:space="preserve">  </w:t>
            </w:r>
          </w:p>
          <w:p w14:paraId="0093D132" w14:textId="77777777" w:rsidR="00C0602A" w:rsidRPr="00FE2C84" w:rsidRDefault="00C0602A">
            <w:pPr>
              <w:pStyle w:val="13"/>
              <w:rPr>
                <w:rFonts w:hint="eastAsia"/>
                <w:lang w:val="en-US"/>
                <w:rPrChange w:id="1532" w:author="kiki" w:date="2022-10-18T11:48:00Z">
                  <w:rPr>
                    <w:rFonts w:hint="eastAsia"/>
                  </w:rPr>
                </w:rPrChange>
              </w:rPr>
              <w:pPrChange w:id="1533" w:author="User" w:date="2021-09-13T10:05:00Z">
                <w:pPr>
                  <w:pStyle w:val="a7"/>
                  <w:framePr w:hSpace="180" w:wrap="around" w:vAnchor="text" w:hAnchor="text" w:y="71"/>
                  <w:spacing w:beforeLines="50" w:before="120" w:line="500" w:lineRule="exact"/>
                  <w:ind w:leftChars="0" w:left="280" w:hanging="280"/>
                </w:pPr>
              </w:pPrChange>
            </w:pPr>
            <w:r w:rsidRPr="00064340">
              <w:rPr>
                <w:rFonts w:hint="eastAsia"/>
                <w:lang w:val="en-US"/>
              </w:rPr>
              <w:t xml:space="preserve"> </w:t>
            </w:r>
          </w:p>
          <w:p w14:paraId="41CD1367" w14:textId="63E30BB7" w:rsidR="00C0602A" w:rsidRPr="00FE2C84" w:rsidRDefault="00C0602A">
            <w:pPr>
              <w:pStyle w:val="13"/>
              <w:rPr>
                <w:rFonts w:hint="eastAsia"/>
                <w:lang w:val="en-US"/>
                <w:rPrChange w:id="1534" w:author="kiki" w:date="2022-10-18T11:48:00Z">
                  <w:rPr>
                    <w:rFonts w:hint="eastAsia"/>
                  </w:rPr>
                </w:rPrChange>
              </w:rPr>
              <w:pPrChange w:id="1535" w:author="User" w:date="2021-09-13T10:05:00Z">
                <w:pPr>
                  <w:pStyle w:val="a7"/>
                  <w:framePr w:hSpace="180" w:wrap="around" w:vAnchor="text" w:hAnchor="text" w:y="71"/>
                  <w:spacing w:beforeLines="50" w:before="120" w:line="500" w:lineRule="exact"/>
                  <w:ind w:leftChars="0" w:left="280" w:hanging="280"/>
                </w:pPr>
              </w:pPrChange>
            </w:pPr>
          </w:p>
          <w:p w14:paraId="736E1EA6" w14:textId="77777777" w:rsidR="00C0602A" w:rsidRPr="00FE2C84" w:rsidRDefault="00C0602A">
            <w:pPr>
              <w:pStyle w:val="13"/>
              <w:rPr>
                <w:rFonts w:hint="eastAsia"/>
                <w:noProof/>
                <w:lang w:val="en-US"/>
                <w:rPrChange w:id="1536" w:author="kiki" w:date="2022-10-18T11:48:00Z">
                  <w:rPr>
                    <w:rFonts w:hint="eastAsia"/>
                    <w:noProof/>
                  </w:rPr>
                </w:rPrChange>
              </w:rPr>
              <w:pPrChange w:id="1537" w:author="User" w:date="2021-09-13T10:05:00Z">
                <w:pPr>
                  <w:pStyle w:val="a7"/>
                  <w:framePr w:hSpace="180" w:wrap="around" w:vAnchor="text" w:hAnchor="text" w:y="71"/>
                  <w:spacing w:beforeLines="50" w:before="120" w:line="500" w:lineRule="exact"/>
                  <w:ind w:leftChars="0" w:left="280" w:hanging="280"/>
                </w:pPr>
              </w:pPrChange>
            </w:pPr>
            <w:r w:rsidRPr="003E6DC2">
              <w:rPr>
                <w:noProof/>
                <w:lang w:val="en-US"/>
              </w:rPr>
              <mc:AlternateContent>
                <mc:Choice Requires="wps">
                  <w:drawing>
                    <wp:anchor distT="45720" distB="45720" distL="114300" distR="114300" simplePos="0" relativeHeight="251631104" behindDoc="0" locked="0" layoutInCell="1" allowOverlap="1" wp14:anchorId="3A6B3633" wp14:editId="1BF4EC5B">
                      <wp:simplePos x="0" y="0"/>
                      <wp:positionH relativeFrom="column">
                        <wp:posOffset>4506595</wp:posOffset>
                      </wp:positionH>
                      <wp:positionV relativeFrom="paragraph">
                        <wp:posOffset>2050415</wp:posOffset>
                      </wp:positionV>
                      <wp:extent cx="1165860" cy="1303020"/>
                      <wp:effectExtent l="0" t="0" r="0" b="0"/>
                      <wp:wrapSquare wrapText="bothSides"/>
                      <wp:docPr id="2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1303020"/>
                              </a:xfrm>
                              <a:prstGeom prst="rect">
                                <a:avLst/>
                              </a:prstGeom>
                              <a:solidFill>
                                <a:srgbClr val="FFFFFF"/>
                              </a:solidFill>
                              <a:ln w="9525">
                                <a:noFill/>
                                <a:miter lim="800000"/>
                                <a:headEnd/>
                                <a:tailEnd/>
                              </a:ln>
                            </wps:spPr>
                            <wps:txbx>
                              <w:txbxContent>
                                <w:p w14:paraId="7C4FD821" w14:textId="77777777" w:rsidR="00987F2E" w:rsidRPr="007E74AD" w:rsidRDefault="00987F2E" w:rsidP="00C0602A">
                                  <w:pPr>
                                    <w:ind w:left="280" w:hanging="280"/>
                                    <w:rPr>
                                      <w:rFonts w:ascii="標楷體" w:hAnsi="標楷體"/>
                                    </w:rPr>
                                  </w:pPr>
                                  <w:r>
                                    <w:rPr>
                                      <w:rFonts w:hint="eastAsia"/>
                                    </w:rPr>
                                    <w:t>GPU</w:t>
                                  </w:r>
                                  <w:r w:rsidRPr="007E74AD">
                                    <w:rPr>
                                      <w:rFonts w:ascii="標楷體" w:hAnsi="標楷體" w:hint="eastAsia"/>
                                    </w:rPr>
                                    <w:t>伺服器</w:t>
                                  </w:r>
                                </w:p>
                                <w:p w14:paraId="1E235B48" w14:textId="77777777" w:rsidR="00987F2E" w:rsidRDefault="00987F2E" w:rsidP="00C0602A">
                                  <w:pPr>
                                    <w:ind w:left="280" w:hanging="280"/>
                                    <w:rPr>
                                      <w:rFonts w:hint="eastAsia"/>
                                    </w:rPr>
                                  </w:pPr>
                                  <w:r>
                                    <w:rPr>
                                      <w:noProof/>
                                    </w:rPr>
                                    <w:drawing>
                                      <wp:inline distT="0" distB="0" distL="0" distR="0" wp14:anchorId="4D71A535" wp14:editId="1BDBCA1B">
                                        <wp:extent cx="630999" cy="92202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31190" cy="92229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6B3633" id="_x0000_s1054" type="#_x0000_t202" style="position:absolute;left:0;text-align:left;margin-left:354.85pt;margin-top:161.45pt;width:91.8pt;height:102.6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" stroked="f">
                      <v:textbox>
                        <w:txbxContent>
                          <w:p w14:paraId="7C4FD821" w14:textId="77777777" w:rsidR="00987F2E" w:rsidRPr="007E74AD" w:rsidRDefault="00987F2E" w:rsidP="00C0602A">
                            <w:pPr>
                              <w:ind w:left="280" w:hanging="280"/>
                              <w:rPr>
                                <w:rFonts w:ascii="標楷體" w:hAnsi="標楷體"/>
                              </w:rPr>
                            </w:pPr>
                            <w:r>
                              <w:rPr>
                                <w:rFonts w:hint="eastAsia"/>
                              </w:rPr>
                              <w:t>GPU</w:t>
                            </w:r>
                            <w:r w:rsidRPr="007E74AD">
                              <w:rPr>
                                <w:rFonts w:ascii="標楷體" w:hAnsi="標楷體" w:hint="eastAsia"/>
                              </w:rPr>
                              <w:t>伺服器</w:t>
                            </w:r>
                          </w:p>
                          <w:p w14:paraId="1E235B48" w14:textId="77777777" w:rsidR="00987F2E" w:rsidRDefault="00987F2E" w:rsidP="00C0602A">
                            <w:pPr>
                              <w:ind w:left="280" w:hanging="280"/>
                              <w:rPr>
                                <w:rFonts w:hint="eastAsia"/>
                              </w:rPr>
                            </w:pPr>
                            <w:r>
                              <w:rPr>
                                <w:noProof/>
                              </w:rPr>
                              <w:drawing>
                                <wp:inline distT="0" distB="0" distL="0" distR="0" wp14:anchorId="4D71A535" wp14:editId="1BDBCA1B">
                                  <wp:extent cx="630999" cy="92202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31190" cy="922299"/>
                                          </a:xfrm>
                                          <a:prstGeom prst="rect">
                                            <a:avLst/>
                                          </a:prstGeom>
                                        </pic:spPr>
                                      </pic:pic>
                                    </a:graphicData>
                                  </a:graphic>
                                </wp:inline>
                              </w:drawing>
                            </w:r>
                          </w:p>
                        </w:txbxContent>
                      </v:textbox>
                      <w10:wrap type="square"/>
                    </v:shape>
                  </w:pict>
                </mc:Fallback>
              </mc:AlternateContent>
            </w:r>
            <w:r w:rsidRPr="00064340">
              <w:rPr>
                <w:rFonts w:hint="eastAsia"/>
                <w:lang w:val="en-US"/>
              </w:rPr>
              <w:t xml:space="preserve">       </w:t>
            </w:r>
            <w:r w:rsidRPr="00064340">
              <w:rPr>
                <w:rFonts w:hint="eastAsia"/>
                <w:sz w:val="20"/>
                <w:szCs w:val="20"/>
                <w:lang w:val="en-US"/>
              </w:rPr>
              <w:t xml:space="preserve">Raw data Raw data Raw data       </w:t>
            </w:r>
            <w:r w:rsidRPr="00064340">
              <w:rPr>
                <w:rFonts w:hint="eastAsia"/>
                <w:noProof/>
                <w:lang w:val="en-US"/>
              </w:rPr>
              <w:t xml:space="preserve"> </w:t>
            </w:r>
          </w:p>
          <w:p w14:paraId="629AAF81" w14:textId="063E3E9D" w:rsidR="00C0602A" w:rsidRDefault="00C0602A">
            <w:pPr>
              <w:pStyle w:val="13"/>
              <w:rPr>
                <w:ins w:id="1538" w:author="User" w:date="2021-09-13T12:20:00Z"/>
                <w:rFonts w:hint="eastAsia"/>
                <w:lang w:val="en-US"/>
              </w:rPr>
            </w:pPr>
          </w:p>
          <w:p w14:paraId="1CF4B187" w14:textId="34458119" w:rsidR="007519E7" w:rsidRDefault="007519E7">
            <w:pPr>
              <w:pStyle w:val="13"/>
              <w:rPr>
                <w:ins w:id="1539" w:author="User" w:date="2021-09-14T17:00:00Z"/>
                <w:rFonts w:hint="eastAsia"/>
                <w:lang w:val="en-US"/>
              </w:rPr>
            </w:pPr>
          </w:p>
          <w:p w14:paraId="697675EB" w14:textId="77777777" w:rsidR="004B7D6A" w:rsidRDefault="004B7D6A">
            <w:pPr>
              <w:pStyle w:val="13"/>
              <w:rPr>
                <w:ins w:id="1540" w:author="User" w:date="2021-09-13T12:20:00Z"/>
                <w:rFonts w:hint="eastAsia"/>
                <w:lang w:val="en-US"/>
              </w:rPr>
            </w:pPr>
          </w:p>
          <w:p w14:paraId="4DDAB099" w14:textId="59B5ADAE" w:rsidR="007519E7" w:rsidRDefault="007519E7">
            <w:pPr>
              <w:pStyle w:val="13"/>
              <w:rPr>
                <w:ins w:id="1541" w:author="User" w:date="2021-09-13T12:20:00Z"/>
                <w:rFonts w:hint="eastAsia"/>
                <w:lang w:val="en-US"/>
              </w:rPr>
            </w:pPr>
          </w:p>
          <w:p w14:paraId="29D4CCB8" w14:textId="77777777" w:rsidR="007519E7" w:rsidRPr="00FE2C84" w:rsidRDefault="007519E7">
            <w:pPr>
              <w:pStyle w:val="13"/>
              <w:rPr>
                <w:rFonts w:hint="eastAsia"/>
                <w:lang w:val="en-US"/>
                <w:rPrChange w:id="1542" w:author="kiki" w:date="2022-10-18T11:48:00Z">
                  <w:rPr>
                    <w:rFonts w:hint="eastAsia"/>
                  </w:rPr>
                </w:rPrChange>
              </w:rPr>
              <w:pPrChange w:id="1543" w:author="User" w:date="2021-09-13T10:05:00Z">
                <w:pPr>
                  <w:pStyle w:val="a7"/>
                  <w:framePr w:hSpace="180" w:wrap="around" w:vAnchor="text" w:hAnchor="text" w:y="71"/>
                  <w:spacing w:beforeLines="50" w:before="120" w:line="500" w:lineRule="exact"/>
                  <w:ind w:leftChars="0" w:left="280" w:hanging="280"/>
                </w:pPr>
              </w:pPrChange>
            </w:pPr>
          </w:p>
          <w:p w14:paraId="634BC29A" w14:textId="77777777" w:rsidR="00C0602A" w:rsidRPr="00FE2C84" w:rsidRDefault="00C0602A">
            <w:pPr>
              <w:pStyle w:val="13"/>
              <w:rPr>
                <w:rFonts w:hint="eastAsia"/>
                <w:lang w:val="en-US"/>
                <w:rPrChange w:id="1544" w:author="kiki" w:date="2022-10-18T11:48:00Z">
                  <w:rPr>
                    <w:rFonts w:hint="eastAsia"/>
                  </w:rPr>
                </w:rPrChange>
              </w:rPr>
              <w:pPrChange w:id="1545" w:author="User" w:date="2021-09-13T10:05:00Z">
                <w:pPr>
                  <w:pStyle w:val="a7"/>
                  <w:framePr w:hSpace="180" w:wrap="around" w:vAnchor="text" w:hAnchor="text" w:y="71"/>
                  <w:spacing w:beforeLines="50" w:before="120" w:line="500" w:lineRule="exact"/>
                  <w:ind w:leftChars="0" w:left="280" w:hanging="280"/>
                </w:pPr>
              </w:pPrChange>
            </w:pPr>
          </w:p>
          <w:p w14:paraId="6C756682" w14:textId="6B699E9B" w:rsidR="00C0602A" w:rsidRPr="00FE2C84" w:rsidRDefault="00C0602A">
            <w:pPr>
              <w:pStyle w:val="13"/>
              <w:rPr>
                <w:rFonts w:hint="eastAsia"/>
                <w:lang w:val="en-US"/>
                <w:rPrChange w:id="1546" w:author="kiki" w:date="2022-10-18T11:48:00Z">
                  <w:rPr>
                    <w:rFonts w:hint="eastAsia"/>
                  </w:rPr>
                </w:rPrChange>
              </w:rPr>
              <w:pPrChange w:id="1547" w:author="User" w:date="2021-09-13T10:05:00Z">
                <w:pPr>
                  <w:pStyle w:val="a7"/>
                  <w:framePr w:hSpace="180" w:wrap="around" w:vAnchor="text" w:hAnchor="text" w:y="71"/>
                  <w:spacing w:beforeLines="50" w:before="120" w:line="500" w:lineRule="exact"/>
                  <w:ind w:leftChars="0" w:left="280" w:hanging="280"/>
                </w:pPr>
              </w:pPrChange>
            </w:pPr>
          </w:p>
          <w:p w14:paraId="6EEA7DE3" w14:textId="34B6E235" w:rsidR="00C0602A" w:rsidRPr="00FE2C84" w:rsidRDefault="00C0602A">
            <w:pPr>
              <w:pStyle w:val="13"/>
              <w:rPr>
                <w:rFonts w:hint="eastAsia"/>
                <w:lang w:val="en-US"/>
                <w:rPrChange w:id="1548" w:author="kiki" w:date="2022-10-18T11:48:00Z">
                  <w:rPr>
                    <w:rFonts w:hint="eastAsia"/>
                  </w:rPr>
                </w:rPrChange>
              </w:rPr>
              <w:pPrChange w:id="1549" w:author="User" w:date="2021-09-13T10:05:00Z">
                <w:pPr>
                  <w:pStyle w:val="a7"/>
                  <w:framePr w:hSpace="180" w:wrap="around" w:vAnchor="text" w:hAnchor="text" w:y="71"/>
                  <w:spacing w:beforeLines="50" w:before="120" w:line="500" w:lineRule="exact"/>
                  <w:ind w:leftChars="0" w:left="280" w:hanging="280"/>
                </w:pPr>
              </w:pPrChange>
            </w:pPr>
          </w:p>
          <w:p w14:paraId="34EC66A0" w14:textId="4DF694AC" w:rsidR="00C0602A" w:rsidRPr="00FE2C84" w:rsidRDefault="004B7D6A">
            <w:pPr>
              <w:pStyle w:val="13"/>
              <w:rPr>
                <w:rFonts w:hint="eastAsia"/>
                <w:lang w:val="en-US"/>
                <w:rPrChange w:id="1550" w:author="kiki" w:date="2022-10-18T11:48:00Z">
                  <w:rPr>
                    <w:rFonts w:hint="eastAsia"/>
                  </w:rPr>
                </w:rPrChange>
              </w:rPr>
              <w:pPrChange w:id="1551" w:author="User" w:date="2021-09-13T10:05:00Z">
                <w:pPr>
                  <w:pStyle w:val="a7"/>
                  <w:framePr w:hSpace="180" w:wrap="around" w:vAnchor="text" w:hAnchor="text" w:y="71"/>
                  <w:spacing w:beforeLines="50" w:before="120" w:line="500" w:lineRule="exact"/>
                  <w:ind w:leftChars="0" w:left="280" w:hanging="280"/>
                </w:pPr>
              </w:pPrChange>
            </w:pPr>
            <w:r w:rsidRPr="003E6DC2">
              <w:rPr>
                <w:noProof/>
                <w:lang w:val="en-US"/>
              </w:rPr>
              <mc:AlternateContent>
                <mc:Choice Requires="wpg">
                  <w:drawing>
                    <wp:anchor distT="0" distB="0" distL="114300" distR="114300" simplePos="0" relativeHeight="251701760" behindDoc="0" locked="0" layoutInCell="1" allowOverlap="1" wp14:anchorId="5C125172" wp14:editId="6B79A1EA">
                      <wp:simplePos x="0" y="0"/>
                      <wp:positionH relativeFrom="column">
                        <wp:posOffset>331470</wp:posOffset>
                      </wp:positionH>
                      <wp:positionV relativeFrom="paragraph">
                        <wp:posOffset>292100</wp:posOffset>
                      </wp:positionV>
                      <wp:extent cx="4425950" cy="2241550"/>
                      <wp:effectExtent l="0" t="0" r="0" b="6350"/>
                      <wp:wrapNone/>
                      <wp:docPr id="385" name="群組 385"/>
                      <wp:cNvGraphicFramePr/>
                      <a:graphic xmlns:a="http://schemas.openxmlformats.org/drawingml/2006/main">
                        <a:graphicData uri="http://schemas.microsoft.com/office/word/2010/wordprocessingGroup">
                          <wpg:wgp>
                            <wpg:cNvGrpSpPr/>
                            <wpg:grpSpPr>
                              <a:xfrm>
                                <a:off x="0" y="0"/>
                                <a:ext cx="4425950" cy="2241550"/>
                                <a:chOff x="0" y="0"/>
                                <a:chExt cx="4425950" cy="2241550"/>
                              </a:xfrm>
                            </wpg:grpSpPr>
                            <wps:wsp>
                              <wps:cNvPr id="254" name="流程圖: 磁碟 254"/>
                              <wps:cNvSpPr/>
                              <wps:spPr>
                                <a:xfrm>
                                  <a:off x="0" y="0"/>
                                  <a:ext cx="3874135" cy="1120140"/>
                                </a:xfrm>
                                <a:prstGeom prst="flowChartMagneticDisk">
                                  <a:avLst/>
                                </a:prstGeom>
                              </wps:spPr>
                              <wps:style>
                                <a:lnRef idx="1">
                                  <a:schemeClr val="accent2"/>
                                </a:lnRef>
                                <a:fillRef idx="2">
                                  <a:schemeClr val="accent2"/>
                                </a:fillRef>
                                <a:effectRef idx="1">
                                  <a:schemeClr val="accent2"/>
                                </a:effectRef>
                                <a:fontRef idx="minor">
                                  <a:schemeClr val="dk1"/>
                                </a:fontRef>
                              </wps:style>
                              <wps:txbx>
                                <w:txbxContent>
                                  <w:p w14:paraId="73FA197F" w14:textId="77777777" w:rsidR="00987F2E" w:rsidRDefault="00987F2E" w:rsidP="00C0602A">
                                    <w:pPr>
                                      <w:ind w:left="280" w:hanging="280"/>
                                      <w:jc w:val="center"/>
                                      <w:rPr>
                                        <w:rFonts w:hint="eastAsia"/>
                                      </w:rPr>
                                    </w:pPr>
                                    <w:r>
                                      <w:rPr>
                                        <w:rFonts w:hint="eastAsia"/>
                                      </w:rPr>
                                      <w:t>Nexenta</w:t>
                                    </w:r>
                                    <w:r w:rsidRPr="002213BD">
                                      <w:rPr>
                                        <w:rFonts w:hint="eastAsia"/>
                                      </w:rPr>
                                      <w:t>Stor</w:t>
                                    </w:r>
                                  </w:p>
                                  <w:p w14:paraId="5CB11432" w14:textId="77777777" w:rsidR="00987F2E" w:rsidRPr="007E74AD" w:rsidRDefault="00987F2E" w:rsidP="00C0602A">
                                    <w:pPr>
                                      <w:ind w:left="280" w:hanging="280"/>
                                      <w:jc w:val="center"/>
                                      <w:rPr>
                                        <w:rFonts w:ascii="標楷體" w:hAnsi="標楷體"/>
                                      </w:rPr>
                                    </w:pPr>
                                    <w:r w:rsidRPr="007E74AD">
                                      <w:rPr>
                                        <w:rFonts w:ascii="標楷體" w:hAnsi="標楷體" w:hint="eastAsia"/>
                                      </w:rPr>
                                      <w:t>高速且大容量儲存設備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文字方塊 2"/>
                              <wps:cNvSpPr txBox="1">
                                <a:spLocks noChangeArrowheads="1"/>
                              </wps:cNvSpPr>
                              <wps:spPr bwMode="auto">
                                <a:xfrm>
                                  <a:off x="3206750" y="1663700"/>
                                  <a:ext cx="1219200" cy="577850"/>
                                </a:xfrm>
                                <a:prstGeom prst="rect">
                                  <a:avLst/>
                                </a:prstGeom>
                                <a:solidFill>
                                  <a:srgbClr val="FFFFFF"/>
                                </a:solidFill>
                                <a:ln w="9525">
                                  <a:noFill/>
                                  <a:miter lim="800000"/>
                                  <a:headEnd/>
                                  <a:tailEnd/>
                                </a:ln>
                              </wps:spPr>
                              <wps:txbx>
                                <w:txbxContent>
                                  <w:p w14:paraId="652AA7AD" w14:textId="15BC294E" w:rsidR="00987F2E" w:rsidRPr="007E74AD" w:rsidRDefault="00987F2E" w:rsidP="0036708E">
                                    <w:pPr>
                                      <w:ind w:left="280" w:hanging="280"/>
                                      <w:rPr>
                                        <w:rFonts w:ascii="標楷體" w:hAnsi="標楷體"/>
                                      </w:rPr>
                                    </w:pPr>
                                    <w:r w:rsidRPr="007E74AD">
                                      <w:rPr>
                                        <w:rFonts w:ascii="標楷體" w:hAnsi="標楷體" w:hint="eastAsia"/>
                                      </w:rPr>
                                      <w:t>報表</w:t>
                                    </w:r>
                                    <w:r w:rsidRPr="007E74AD">
                                      <w:rPr>
                                        <w:rFonts w:ascii="標楷體" w:hAnsi="標楷體"/>
                                      </w:rPr>
                                      <w:t>伺服器</w:t>
                                    </w:r>
                                  </w:p>
                                  <w:p w14:paraId="306F75F5" w14:textId="77777777" w:rsidR="00987F2E" w:rsidRDefault="00987F2E" w:rsidP="0036708E">
                                    <w:pPr>
                                      <w:ind w:left="280" w:hanging="280"/>
                                      <w:rPr>
                                        <w:rFonts w:hint="eastAsia"/>
                                      </w:rPr>
                                    </w:pPr>
                                    <w:r>
                                      <w:rPr>
                                        <w:rFonts w:hint="eastAsia"/>
                                      </w:rPr>
                                      <w:t>(PCI</w:t>
                                    </w:r>
                                    <w:r w:rsidRPr="007E74AD">
                                      <w:rPr>
                                        <w:rFonts w:ascii="標楷體" w:hAnsi="標楷體" w:hint="eastAsia"/>
                                      </w:rPr>
                                      <w:t>計算</w:t>
                                    </w:r>
                                    <w:r>
                                      <w:rPr>
                                        <w:rFonts w:hint="eastAsia"/>
                                      </w:rPr>
                                      <w:t>)</w:t>
                                    </w:r>
                                  </w:p>
                                  <w:p w14:paraId="3F0D173D" w14:textId="77777777" w:rsidR="00987F2E" w:rsidRDefault="00987F2E" w:rsidP="0036708E">
                                    <w:pPr>
                                      <w:ind w:left="280" w:hanging="280"/>
                                      <w:rPr>
                                        <w:rFonts w:hint="eastAsia"/>
                                      </w:rPr>
                                    </w:pPr>
                                  </w:p>
                                </w:txbxContent>
                              </wps:txbx>
                              <wps:bodyPr rot="0" vert="horz" wrap="square" lIns="91440" tIns="45720" rIns="91440" bIns="45720" anchor="t"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C125172" id="群組 385" o:spid="_x0000_s1055" style="position:absolute;left:0;text-align:left;margin-left:26.1pt;margin-top:23pt;width:348.5pt;height:176.5pt;z-index:251701760" coordsize="44259,2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">
                      <v:shape id="流程圖: 磁碟 254" o:spid="_x0000_s1056" type="#_x0000_t132" style="position:absolute;width:38741;height:11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" fillcolor="#8af3e7 [1621]" strokecolor="#15dbc3 [3045]">
                        <v:fill color2="#dcfbf7 [501]" rotate="t" angle="180" colors="0 #85ffff;22938f #aff;1 #dcffff" focus="100%" type="gradient"/>
                        <v:textbox>
                          <w:txbxContent>
                            <w:p w14:paraId="73FA197F" w14:textId="77777777" w:rsidR="00987F2E" w:rsidRDefault="00987F2E" w:rsidP="00C0602A">
                              <w:pPr>
                                <w:ind w:left="280" w:hanging="280"/>
                                <w:jc w:val="center"/>
                                <w:rPr>
                                  <w:rFonts w:hint="eastAsia"/>
                                </w:rPr>
                              </w:pPr>
                              <w:r>
                                <w:rPr>
                                  <w:rFonts w:hint="eastAsia"/>
                                </w:rPr>
                                <w:t>Nexenta</w:t>
                              </w:r>
                              <w:r w:rsidRPr="002213BD">
                                <w:rPr>
                                  <w:rFonts w:hint="eastAsia"/>
                                </w:rPr>
                                <w:t>Stor</w:t>
                              </w:r>
                            </w:p>
                            <w:p w14:paraId="5CB11432" w14:textId="77777777" w:rsidR="00987F2E" w:rsidRPr="007E74AD" w:rsidRDefault="00987F2E" w:rsidP="00C0602A">
                              <w:pPr>
                                <w:ind w:left="280" w:hanging="280"/>
                                <w:jc w:val="center"/>
                                <w:rPr>
                                  <w:rFonts w:ascii="標楷體" w:hAnsi="標楷體"/>
                                </w:rPr>
                              </w:pPr>
                              <w:r w:rsidRPr="007E74AD">
                                <w:rPr>
                                  <w:rFonts w:ascii="標楷體" w:hAnsi="標楷體" w:hint="eastAsia"/>
                                </w:rPr>
                                <w:t>高速且大容量儲存設備</w:t>
                              </w:r>
                            </w:p>
                          </w:txbxContent>
                        </v:textbox>
                      </v:shape>
                      <v:shape id="_x0000_s1057" type="#_x0000_t202" style="position:absolute;left:32067;top:16637;width:12192;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" stroked="f">
                        <v:textbox>
                          <w:txbxContent>
                            <w:p w14:paraId="652AA7AD" w14:textId="15BC294E" w:rsidR="00987F2E" w:rsidRPr="007E74AD" w:rsidRDefault="00987F2E" w:rsidP="0036708E">
                              <w:pPr>
                                <w:ind w:left="280" w:hanging="280"/>
                                <w:rPr>
                                  <w:rFonts w:ascii="標楷體" w:hAnsi="標楷體"/>
                                </w:rPr>
                              </w:pPr>
                              <w:r w:rsidRPr="007E74AD">
                                <w:rPr>
                                  <w:rFonts w:ascii="標楷體" w:hAnsi="標楷體" w:hint="eastAsia"/>
                                </w:rPr>
                                <w:t>報表</w:t>
                              </w:r>
                              <w:r w:rsidRPr="007E74AD">
                                <w:rPr>
                                  <w:rFonts w:ascii="標楷體" w:hAnsi="標楷體"/>
                                </w:rPr>
                                <w:t>伺服器</w:t>
                              </w:r>
                            </w:p>
                            <w:p w14:paraId="306F75F5" w14:textId="77777777" w:rsidR="00987F2E" w:rsidRDefault="00987F2E" w:rsidP="0036708E">
                              <w:pPr>
                                <w:ind w:left="280" w:hanging="280"/>
                                <w:rPr>
                                  <w:rFonts w:hint="eastAsia"/>
                                </w:rPr>
                              </w:pPr>
                              <w:r>
                                <w:rPr>
                                  <w:rFonts w:hint="eastAsia"/>
                                </w:rPr>
                                <w:t>(PCI</w:t>
                              </w:r>
                              <w:r w:rsidRPr="007E74AD">
                                <w:rPr>
                                  <w:rFonts w:ascii="標楷體" w:hAnsi="標楷體" w:hint="eastAsia"/>
                                </w:rPr>
                                <w:t>計算</w:t>
                              </w:r>
                              <w:r>
                                <w:rPr>
                                  <w:rFonts w:hint="eastAsia"/>
                                </w:rPr>
                                <w:t>)</w:t>
                              </w:r>
                            </w:p>
                            <w:p w14:paraId="3F0D173D" w14:textId="77777777" w:rsidR="00987F2E" w:rsidRDefault="00987F2E" w:rsidP="0036708E">
                              <w:pPr>
                                <w:ind w:left="280" w:hanging="280"/>
                                <w:rPr>
                                  <w:rFonts w:hint="eastAsia"/>
                                </w:rPr>
                              </w:pPr>
                            </w:p>
                          </w:txbxContent>
                        </v:textbox>
                      </v:shape>
                    </v:group>
                  </w:pict>
                </mc:Fallback>
              </mc:AlternateContent>
            </w:r>
            <w:r w:rsidR="00C0602A" w:rsidRPr="003E6DC2">
              <w:rPr>
                <w:noProof/>
                <w:lang w:val="en-US"/>
              </w:rPr>
              <mc:AlternateContent>
                <mc:Choice Requires="wps">
                  <w:drawing>
                    <wp:anchor distT="0" distB="0" distL="114300" distR="114300" simplePos="0" relativeHeight="251634176" behindDoc="0" locked="0" layoutInCell="1" allowOverlap="1" wp14:anchorId="5123D72A" wp14:editId="3A44324C">
                      <wp:simplePos x="0" y="0"/>
                      <wp:positionH relativeFrom="column">
                        <wp:posOffset>1687195</wp:posOffset>
                      </wp:positionH>
                      <wp:positionV relativeFrom="paragraph">
                        <wp:posOffset>116840</wp:posOffset>
                      </wp:positionV>
                      <wp:extent cx="7620" cy="205740"/>
                      <wp:effectExtent l="76200" t="0" r="68580" b="60960"/>
                      <wp:wrapNone/>
                      <wp:docPr id="241" name="直線單箭頭接點 241"/>
                      <wp:cNvGraphicFramePr/>
                      <a:graphic xmlns:a="http://schemas.openxmlformats.org/drawingml/2006/main">
                        <a:graphicData uri="http://schemas.microsoft.com/office/word/2010/wordprocessingShape">
                          <wps:wsp>
                            <wps:cNvCnPr/>
                            <wps:spPr>
                              <a:xfrm>
                                <a:off x="0" y="0"/>
                                <a:ext cx="7620" cy="2057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A3D585" id="直線單箭頭接點 241" o:spid="_x0000_s1026" type="#_x0000_t32" style="position:absolute;margin-left:132.85pt;margin-top:9.2pt;width:.6pt;height:16.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" strokecolor="#00a2ff [3204]" strokeweight="2pt">
                      <v:stroke endarrow="block"/>
                    </v:shape>
                  </w:pict>
                </mc:Fallback>
              </mc:AlternateContent>
            </w:r>
            <w:r w:rsidR="00C0602A" w:rsidRPr="003E6DC2">
              <w:rPr>
                <w:noProof/>
                <w:lang w:val="en-US"/>
              </w:rPr>
              <mc:AlternateContent>
                <mc:Choice Requires="wps">
                  <w:drawing>
                    <wp:anchor distT="0" distB="0" distL="114300" distR="114300" simplePos="0" relativeHeight="251624960" behindDoc="0" locked="0" layoutInCell="1" allowOverlap="1" wp14:anchorId="5AC9A31E" wp14:editId="654A6DE4">
                      <wp:simplePos x="0" y="0"/>
                      <wp:positionH relativeFrom="column">
                        <wp:posOffset>1466215</wp:posOffset>
                      </wp:positionH>
                      <wp:positionV relativeFrom="paragraph">
                        <wp:posOffset>83820</wp:posOffset>
                      </wp:positionV>
                      <wp:extent cx="0" cy="237490"/>
                      <wp:effectExtent l="0" t="0" r="19050" b="10160"/>
                      <wp:wrapNone/>
                      <wp:docPr id="251" name="直線接點 251"/>
                      <wp:cNvGraphicFramePr/>
                      <a:graphic xmlns:a="http://schemas.openxmlformats.org/drawingml/2006/main">
                        <a:graphicData uri="http://schemas.microsoft.com/office/word/2010/wordprocessingShape">
                          <wps:wsp>
                            <wps:cNvCnPr/>
                            <wps:spPr>
                              <a:xfrm>
                                <a:off x="0" y="0"/>
                                <a:ext cx="0" cy="23749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1AA24D" id="直線接點 251" o:spid="_x0000_s1026" style="position:absolute;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45pt,6.6pt" to="115.4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" strokecolor="#ffd932 [3207]" strokeweight="2pt"/>
                  </w:pict>
                </mc:Fallback>
              </mc:AlternateContent>
            </w:r>
          </w:p>
          <w:p w14:paraId="6C29D706" w14:textId="2D9DE4DE" w:rsidR="00C0602A" w:rsidRPr="00FE2C84" w:rsidRDefault="00C0602A">
            <w:pPr>
              <w:pStyle w:val="13"/>
              <w:rPr>
                <w:rFonts w:hint="eastAsia"/>
                <w:lang w:val="en-US"/>
                <w:rPrChange w:id="1552" w:author="kiki" w:date="2022-10-18T11:48:00Z">
                  <w:rPr>
                    <w:rFonts w:hint="eastAsia"/>
                  </w:rPr>
                </w:rPrChange>
              </w:rPr>
              <w:pPrChange w:id="1553" w:author="User" w:date="2021-09-13T10:05:00Z">
                <w:pPr>
                  <w:pStyle w:val="a7"/>
                  <w:framePr w:hSpace="180" w:wrap="around" w:vAnchor="text" w:hAnchor="text" w:y="71"/>
                  <w:spacing w:beforeLines="50" w:before="120" w:line="500" w:lineRule="exact"/>
                  <w:ind w:leftChars="0" w:left="280" w:hanging="280"/>
                </w:pPr>
              </w:pPrChange>
            </w:pPr>
            <w:r w:rsidRPr="003E6DC2">
              <w:rPr>
                <w:noProof/>
                <w:lang w:val="en-US"/>
              </w:rPr>
              <mc:AlternateContent>
                <mc:Choice Requires="wps">
                  <w:drawing>
                    <wp:anchor distT="0" distB="0" distL="114300" distR="114300" simplePos="0" relativeHeight="251649536" behindDoc="0" locked="0" layoutInCell="1" allowOverlap="1" wp14:anchorId="4792874C" wp14:editId="7366AD53">
                      <wp:simplePos x="0" y="0"/>
                      <wp:positionH relativeFrom="column">
                        <wp:posOffset>4201795</wp:posOffset>
                      </wp:positionH>
                      <wp:positionV relativeFrom="paragraph">
                        <wp:posOffset>254000</wp:posOffset>
                      </wp:positionV>
                      <wp:extent cx="426720" cy="7620"/>
                      <wp:effectExtent l="0" t="76200" r="30480" b="87630"/>
                      <wp:wrapNone/>
                      <wp:docPr id="255" name="直線單箭頭接點 255"/>
                      <wp:cNvGraphicFramePr/>
                      <a:graphic xmlns:a="http://schemas.openxmlformats.org/drawingml/2006/main">
                        <a:graphicData uri="http://schemas.microsoft.com/office/word/2010/wordprocessingShape">
                          <wps:wsp>
                            <wps:cNvCnPr/>
                            <wps:spPr>
                              <a:xfrm flipV="1">
                                <a:off x="0" y="0"/>
                                <a:ext cx="42672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0D0532" id="直線單箭頭接點 255" o:spid="_x0000_s1026" type="#_x0000_t32" style="position:absolute;margin-left:330.85pt;margin-top:20pt;width:33.6pt;height:.6pt;flip:y;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" strokecolor="#16e7cf [3205]" strokeweight="2pt">
                      <v:stroke endarrow="block"/>
                    </v:shape>
                  </w:pict>
                </mc:Fallback>
              </mc:AlternateContent>
            </w:r>
            <w:r w:rsidRPr="003E6DC2">
              <w:rPr>
                <w:noProof/>
                <w:lang w:val="en-US"/>
              </w:rPr>
              <mc:AlternateContent>
                <mc:Choice Requires="wps">
                  <w:drawing>
                    <wp:anchor distT="0" distB="0" distL="114300" distR="114300" simplePos="0" relativeHeight="251637248" behindDoc="0" locked="0" layoutInCell="1" allowOverlap="1" wp14:anchorId="22C88B70" wp14:editId="45143FC4">
                      <wp:simplePos x="0" y="0"/>
                      <wp:positionH relativeFrom="column">
                        <wp:posOffset>4133215</wp:posOffset>
                      </wp:positionH>
                      <wp:positionV relativeFrom="paragraph">
                        <wp:posOffset>383540</wp:posOffset>
                      </wp:positionV>
                      <wp:extent cx="464820" cy="7620"/>
                      <wp:effectExtent l="0" t="0" r="30480" b="30480"/>
                      <wp:wrapNone/>
                      <wp:docPr id="32" name="直線接點 32"/>
                      <wp:cNvGraphicFramePr/>
                      <a:graphic xmlns:a="http://schemas.openxmlformats.org/drawingml/2006/main">
                        <a:graphicData uri="http://schemas.microsoft.com/office/word/2010/wordprocessingShape">
                          <wps:wsp>
                            <wps:cNvCnPr/>
                            <wps:spPr>
                              <a:xfrm flipV="1">
                                <a:off x="0" y="0"/>
                                <a:ext cx="464820" cy="762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C203A5" id="直線接點 32" o:spid="_x0000_s1026" style="position:absolute;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45pt,30.2pt" to="362.0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" strokecolor="#ffd932 [3207]" strokeweight="2pt"/>
                  </w:pict>
                </mc:Fallback>
              </mc:AlternateContent>
            </w:r>
          </w:p>
          <w:p w14:paraId="1C2AE549" w14:textId="2C5986B6" w:rsidR="00C0602A" w:rsidRPr="00FE2C84" w:rsidRDefault="0036708E">
            <w:pPr>
              <w:pStyle w:val="13"/>
              <w:rPr>
                <w:rFonts w:hint="eastAsia"/>
                <w:lang w:val="en-US"/>
                <w:rPrChange w:id="1554" w:author="kiki" w:date="2022-10-18T11:48:00Z">
                  <w:rPr>
                    <w:rFonts w:hint="eastAsia"/>
                  </w:rPr>
                </w:rPrChange>
              </w:rPr>
              <w:pPrChange w:id="1555" w:author="User" w:date="2021-09-13T10:05:00Z">
                <w:pPr>
                  <w:pStyle w:val="a7"/>
                  <w:framePr w:hSpace="180" w:wrap="around" w:vAnchor="text" w:hAnchor="text" w:y="71"/>
                  <w:spacing w:beforeLines="50" w:before="120" w:line="500" w:lineRule="exact"/>
                  <w:ind w:leftChars="0" w:left="280" w:hanging="280"/>
                </w:pPr>
              </w:pPrChange>
            </w:pPr>
            <w:r w:rsidRPr="003E6DC2">
              <w:rPr>
                <w:noProof/>
                <w:lang w:val="en-US"/>
              </w:rPr>
              <mc:AlternateContent>
                <mc:Choice Requires="wps">
                  <w:drawing>
                    <wp:anchor distT="45720" distB="45720" distL="114300" distR="114300" simplePos="0" relativeHeight="251618816" behindDoc="0" locked="0" layoutInCell="1" allowOverlap="1" wp14:anchorId="6FD1E4A8" wp14:editId="34DF0A5C">
                      <wp:simplePos x="0" y="0"/>
                      <wp:positionH relativeFrom="column">
                        <wp:posOffset>2814320</wp:posOffset>
                      </wp:positionH>
                      <wp:positionV relativeFrom="paragraph">
                        <wp:posOffset>971550</wp:posOffset>
                      </wp:positionV>
                      <wp:extent cx="863600" cy="939800"/>
                      <wp:effectExtent l="0" t="0" r="0" b="0"/>
                      <wp:wrapSquare wrapText="bothSides"/>
                      <wp:docPr id="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939800"/>
                              </a:xfrm>
                              <a:prstGeom prst="rect">
                                <a:avLst/>
                              </a:prstGeom>
                              <a:solidFill>
                                <a:srgbClr val="FFFFFF"/>
                              </a:solidFill>
                              <a:ln w="9525">
                                <a:noFill/>
                                <a:miter lim="800000"/>
                                <a:headEnd/>
                                <a:tailEnd/>
                              </a:ln>
                            </wps:spPr>
                            <wps:txbx>
                              <w:txbxContent>
                                <w:p w14:paraId="1538C9BB" w14:textId="590CB9D9" w:rsidR="00987F2E" w:rsidRDefault="00987F2E" w:rsidP="00C0602A">
                                  <w:pPr>
                                    <w:ind w:left="280" w:hanging="280"/>
                                    <w:rPr>
                                      <w:rFonts w:hint="eastAsia"/>
                                    </w:rPr>
                                  </w:pPr>
                                  <w:r>
                                    <w:rPr>
                                      <w:noProof/>
                                    </w:rPr>
                                    <w:drawing>
                                      <wp:inline distT="0" distB="0" distL="0" distR="0" wp14:anchorId="03FCDF6F" wp14:editId="17146697">
                                        <wp:extent cx="620241" cy="845820"/>
                                        <wp:effectExtent l="0" t="0" r="889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125" cy="84429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D1E4A8" id="_x0000_s1058" type="#_x0000_t202" style="position:absolute;left:0;text-align:left;margin-left:221.6pt;margin-top:76.5pt;width:68pt;height:74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" stroked="f">
                      <v:textbox>
                        <w:txbxContent>
                          <w:p w14:paraId="1538C9BB" w14:textId="590CB9D9" w:rsidR="00987F2E" w:rsidRDefault="00987F2E" w:rsidP="00C0602A">
                            <w:pPr>
                              <w:ind w:left="280" w:hanging="280"/>
                              <w:rPr>
                                <w:rFonts w:hint="eastAsia"/>
                              </w:rPr>
                            </w:pPr>
                            <w:r>
                              <w:rPr>
                                <w:noProof/>
                              </w:rPr>
                              <w:drawing>
                                <wp:inline distT="0" distB="0" distL="0" distR="0" wp14:anchorId="03FCDF6F" wp14:editId="17146697">
                                  <wp:extent cx="620241" cy="845820"/>
                                  <wp:effectExtent l="0" t="0" r="889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25" cy="844299"/>
                                          </a:xfrm>
                                          <a:prstGeom prst="rect">
                                            <a:avLst/>
                                          </a:prstGeom>
                                        </pic:spPr>
                                      </pic:pic>
                                    </a:graphicData>
                                  </a:graphic>
                                </wp:inline>
                              </w:drawing>
                            </w:r>
                          </w:p>
                        </w:txbxContent>
                      </v:textbox>
                      <w10:wrap type="square"/>
                    </v:shape>
                  </w:pict>
                </mc:Fallback>
              </mc:AlternateContent>
            </w:r>
            <w:r w:rsidRPr="003E6DC2">
              <w:rPr>
                <w:noProof/>
                <w:lang w:val="en-US"/>
              </w:rPr>
              <mc:AlternateContent>
                <mc:Choice Requires="wps">
                  <w:drawing>
                    <wp:anchor distT="45720" distB="45720" distL="114300" distR="114300" simplePos="0" relativeHeight="251643392" behindDoc="0" locked="0" layoutInCell="1" allowOverlap="1" wp14:anchorId="3F1882DB" wp14:editId="6B9D4230">
                      <wp:simplePos x="0" y="0"/>
                      <wp:positionH relativeFrom="column">
                        <wp:posOffset>671195</wp:posOffset>
                      </wp:positionH>
                      <wp:positionV relativeFrom="paragraph">
                        <wp:posOffset>746760</wp:posOffset>
                      </wp:positionV>
                      <wp:extent cx="1569720" cy="1404620"/>
                      <wp:effectExtent l="0" t="0" r="0" b="3810"/>
                      <wp:wrapSquare wrapText="bothSides"/>
                      <wp:docPr id="3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9720" cy="1404620"/>
                              </a:xfrm>
                              <a:prstGeom prst="rect">
                                <a:avLst/>
                              </a:prstGeom>
                              <a:solidFill>
                                <a:srgbClr val="FFFFFF"/>
                              </a:solidFill>
                              <a:ln w="9525">
                                <a:noFill/>
                                <a:miter lim="800000"/>
                                <a:headEnd/>
                                <a:tailEnd/>
                              </a:ln>
                            </wps:spPr>
                            <wps:txbx>
                              <w:txbxContent>
                                <w:p w14:paraId="6E862E39" w14:textId="77777777" w:rsidR="00987F2E" w:rsidRPr="007E74AD" w:rsidRDefault="00987F2E" w:rsidP="00C0602A">
                                  <w:pPr>
                                    <w:ind w:left="280" w:hanging="280"/>
                                    <w:rPr>
                                      <w:rFonts w:ascii="標楷體" w:hAnsi="標楷體"/>
                                    </w:rPr>
                                  </w:pPr>
                                  <w:r w:rsidRPr="007E74AD">
                                    <w:rPr>
                                      <w:rFonts w:ascii="標楷體" w:hAnsi="標楷體" w:hint="eastAsia"/>
                                    </w:rPr>
                                    <w:t>資料庫</w:t>
                                  </w:r>
                                  <w:r w:rsidRPr="007E74AD">
                                    <w:rPr>
                                      <w:rFonts w:ascii="標楷體" w:hAnsi="標楷體"/>
                                    </w:rPr>
                                    <w:t>伺服器</w:t>
                                  </w:r>
                                </w:p>
                                <w:p w14:paraId="2CA82AA8" w14:textId="77777777" w:rsidR="00987F2E" w:rsidRDefault="00987F2E" w:rsidP="00C0602A">
                                  <w:pPr>
                                    <w:ind w:left="280" w:hanging="280"/>
                                    <w:rPr>
                                      <w:rFonts w:hint="eastAsia"/>
                                    </w:rPr>
                                  </w:pPr>
                                  <w:r>
                                    <w:rPr>
                                      <w:noProof/>
                                    </w:rPr>
                                    <w:drawing>
                                      <wp:inline distT="0" distB="0" distL="0" distR="0" wp14:anchorId="4A7942BA" wp14:editId="2901AF4A">
                                        <wp:extent cx="620241" cy="883920"/>
                                        <wp:effectExtent l="0" t="0" r="889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25" cy="88233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1882DB" id="_x0000_s1059" type="#_x0000_t202" style="position:absolute;left:0;text-align:left;margin-left:52.85pt;margin-top:58.8pt;width:123.6pt;height:110.6pt;z-index:25164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" stroked="f">
                      <v:textbox style="mso-fit-shape-to-text:t">
                        <w:txbxContent>
                          <w:p w14:paraId="6E862E39" w14:textId="77777777" w:rsidR="00987F2E" w:rsidRPr="007E74AD" w:rsidRDefault="00987F2E" w:rsidP="00C0602A">
                            <w:pPr>
                              <w:ind w:left="280" w:hanging="280"/>
                              <w:rPr>
                                <w:rFonts w:ascii="標楷體" w:hAnsi="標楷體"/>
                              </w:rPr>
                            </w:pPr>
                            <w:r w:rsidRPr="007E74AD">
                              <w:rPr>
                                <w:rFonts w:ascii="標楷體" w:hAnsi="標楷體" w:hint="eastAsia"/>
                              </w:rPr>
                              <w:t>資料庫</w:t>
                            </w:r>
                            <w:r w:rsidRPr="007E74AD">
                              <w:rPr>
                                <w:rFonts w:ascii="標楷體" w:hAnsi="標楷體"/>
                              </w:rPr>
                              <w:t>伺服器</w:t>
                            </w:r>
                          </w:p>
                          <w:p w14:paraId="2CA82AA8" w14:textId="77777777" w:rsidR="00987F2E" w:rsidRDefault="00987F2E" w:rsidP="00C0602A">
                            <w:pPr>
                              <w:ind w:left="280" w:hanging="280"/>
                              <w:rPr>
                                <w:rFonts w:hint="eastAsia"/>
                              </w:rPr>
                            </w:pPr>
                            <w:r>
                              <w:rPr>
                                <w:noProof/>
                              </w:rPr>
                              <w:drawing>
                                <wp:inline distT="0" distB="0" distL="0" distR="0" wp14:anchorId="4A7942BA" wp14:editId="2901AF4A">
                                  <wp:extent cx="620241" cy="883920"/>
                                  <wp:effectExtent l="0" t="0" r="8890" b="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125" cy="882330"/>
                                          </a:xfrm>
                                          <a:prstGeom prst="rect">
                                            <a:avLst/>
                                          </a:prstGeom>
                                        </pic:spPr>
                                      </pic:pic>
                                    </a:graphicData>
                                  </a:graphic>
                                </wp:inline>
                              </w:drawing>
                            </w:r>
                          </w:p>
                        </w:txbxContent>
                      </v:textbox>
                      <w10:wrap type="square"/>
                    </v:shape>
                  </w:pict>
                </mc:Fallback>
              </mc:AlternateContent>
            </w:r>
            <w:r w:rsidRPr="003E6DC2">
              <w:rPr>
                <w:noProof/>
                <w:lang w:val="en-US"/>
              </w:rPr>
              <mc:AlternateContent>
                <mc:Choice Requires="wps">
                  <w:drawing>
                    <wp:anchor distT="0" distB="0" distL="114300" distR="114300" simplePos="0" relativeHeight="251652608" behindDoc="0" locked="0" layoutInCell="1" allowOverlap="1" wp14:anchorId="6A7C2AA8" wp14:editId="0B011251">
                      <wp:simplePos x="0" y="0"/>
                      <wp:positionH relativeFrom="column">
                        <wp:posOffset>1123950</wp:posOffset>
                      </wp:positionH>
                      <wp:positionV relativeFrom="paragraph">
                        <wp:posOffset>367665</wp:posOffset>
                      </wp:positionV>
                      <wp:extent cx="7620" cy="342900"/>
                      <wp:effectExtent l="0" t="0" r="30480" b="19050"/>
                      <wp:wrapNone/>
                      <wp:docPr id="37" name="直線接點 37"/>
                      <wp:cNvGraphicFramePr/>
                      <a:graphic xmlns:a="http://schemas.openxmlformats.org/drawingml/2006/main">
                        <a:graphicData uri="http://schemas.microsoft.com/office/word/2010/wordprocessingShape">
                          <wps:wsp>
                            <wps:cNvCnPr/>
                            <wps:spPr>
                              <a:xfrm flipH="1">
                                <a:off x="0" y="0"/>
                                <a:ext cx="7620" cy="34290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F68B0E" id="直線接點 37" o:spid="_x0000_s1026" style="position:absolute;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28.95pt" to="89.1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" strokecolor="#ffd932 [3207]" strokeweight="2pt"/>
                  </w:pict>
                </mc:Fallback>
              </mc:AlternateContent>
            </w:r>
            <w:r w:rsidRPr="003E6DC2">
              <w:rPr>
                <w:noProof/>
                <w:lang w:val="en-US"/>
              </w:rPr>
              <mc:AlternateContent>
                <mc:Choice Requires="wps">
                  <w:drawing>
                    <wp:anchor distT="45720" distB="45720" distL="114300" distR="114300" simplePos="0" relativeHeight="251640320" behindDoc="0" locked="0" layoutInCell="1" allowOverlap="1" wp14:anchorId="4BE18D18" wp14:editId="4328700A">
                      <wp:simplePos x="0" y="0"/>
                      <wp:positionH relativeFrom="column">
                        <wp:posOffset>1030605</wp:posOffset>
                      </wp:positionH>
                      <wp:positionV relativeFrom="paragraph">
                        <wp:posOffset>-2178050</wp:posOffset>
                      </wp:positionV>
                      <wp:extent cx="1127760" cy="1470660"/>
                      <wp:effectExtent l="0" t="0" r="0" b="0"/>
                      <wp:wrapSquare wrapText="bothSides"/>
                      <wp:docPr id="2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1470660"/>
                              </a:xfrm>
                              <a:prstGeom prst="rect">
                                <a:avLst/>
                              </a:prstGeom>
                              <a:solidFill>
                                <a:srgbClr val="FFFFFF"/>
                              </a:solidFill>
                              <a:ln w="9525">
                                <a:noFill/>
                                <a:miter lim="800000"/>
                                <a:headEnd/>
                                <a:tailEnd/>
                              </a:ln>
                            </wps:spPr>
                            <wps:txbx>
                              <w:txbxContent>
                                <w:p w14:paraId="59E53E35" w14:textId="77777777" w:rsidR="00987F2E" w:rsidRPr="007E74AD" w:rsidRDefault="00987F2E" w:rsidP="00C0602A">
                                  <w:pPr>
                                    <w:ind w:left="280" w:hanging="280"/>
                                    <w:rPr>
                                      <w:rFonts w:ascii="標楷體" w:hAnsi="標楷體"/>
                                    </w:rPr>
                                  </w:pPr>
                                  <w:r w:rsidRPr="007E74AD">
                                    <w:rPr>
                                      <w:rFonts w:ascii="標楷體" w:hAnsi="標楷體" w:hint="eastAsia"/>
                                    </w:rPr>
                                    <w:t>接收伺服器</w:t>
                                  </w:r>
                                </w:p>
                                <w:p w14:paraId="4A904D45" w14:textId="77777777" w:rsidR="00987F2E" w:rsidRDefault="00987F2E" w:rsidP="00C0602A">
                                  <w:pPr>
                                    <w:ind w:left="280" w:hanging="280"/>
                                    <w:rPr>
                                      <w:rFonts w:hint="eastAsia"/>
                                    </w:rPr>
                                  </w:pPr>
                                  <w:r>
                                    <w:rPr>
                                      <w:noProof/>
                                    </w:rPr>
                                    <w:drawing>
                                      <wp:inline distT="0" distB="0" distL="0" distR="0" wp14:anchorId="2A7833DE" wp14:editId="606A959A">
                                        <wp:extent cx="708660" cy="1112520"/>
                                        <wp:effectExtent l="0" t="0" r="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8660" cy="1112520"/>
                                                </a:xfrm>
                                                <a:prstGeom prst="rect">
                                                  <a:avLst/>
                                                </a:prstGeom>
                                              </pic:spPr>
                                            </pic:pic>
                                          </a:graphicData>
                                        </a:graphic>
                                      </wp:inline>
                                    </w:drawing>
                                  </w:r>
                                </w:p>
                                <w:p w14:paraId="1CF13DFD" w14:textId="77777777" w:rsidR="00987F2E" w:rsidRDefault="00987F2E" w:rsidP="00C0602A">
                                  <w:pPr>
                                    <w:ind w:left="280" w:hanging="280"/>
                                    <w:rPr>
                                      <w:rFonts w:hint="eastAsia"/>
                                    </w:rPr>
                                  </w:pPr>
                                </w:p>
                                <w:p w14:paraId="6DE3D84B" w14:textId="77777777" w:rsidR="00987F2E" w:rsidRDefault="00987F2E" w:rsidP="00C0602A">
                                  <w:pPr>
                                    <w:ind w:left="280" w:hanging="280"/>
                                    <w:rPr>
                                      <w:rFonts w:hint="eastAsia"/>
                                    </w:rPr>
                                  </w:pPr>
                                </w:p>
                                <w:p w14:paraId="58ED96BA" w14:textId="77777777" w:rsidR="00987F2E" w:rsidRDefault="00987F2E" w:rsidP="00C0602A">
                                  <w:pPr>
                                    <w:ind w:left="280" w:hanging="280"/>
                                    <w:rPr>
                                      <w:rFonts w:hint="eastAsia"/>
                                    </w:rPr>
                                  </w:pPr>
                                </w:p>
                                <w:p w14:paraId="2DBC438D" w14:textId="77777777" w:rsidR="00987F2E" w:rsidRDefault="00987F2E" w:rsidP="00C0602A">
                                  <w:pPr>
                                    <w:ind w:left="280" w:hanging="280"/>
                                    <w:rPr>
                                      <w:rFonts w:hint="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E18D18" id="_x0000_s1060" type="#_x0000_t202" style="position:absolute;left:0;text-align:left;margin-left:81.15pt;margin-top:-171.5pt;width:88.8pt;height:115.8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" stroked="f">
                      <v:textbox>
                        <w:txbxContent>
                          <w:p w14:paraId="59E53E35" w14:textId="77777777" w:rsidR="00987F2E" w:rsidRPr="007E74AD" w:rsidRDefault="00987F2E" w:rsidP="00C0602A">
                            <w:pPr>
                              <w:ind w:left="280" w:hanging="280"/>
                              <w:rPr>
                                <w:rFonts w:ascii="標楷體" w:hAnsi="標楷體"/>
                              </w:rPr>
                            </w:pPr>
                            <w:r w:rsidRPr="007E74AD">
                              <w:rPr>
                                <w:rFonts w:ascii="標楷體" w:hAnsi="標楷體" w:hint="eastAsia"/>
                              </w:rPr>
                              <w:t>接收伺服器</w:t>
                            </w:r>
                          </w:p>
                          <w:p w14:paraId="4A904D45" w14:textId="77777777" w:rsidR="00987F2E" w:rsidRDefault="00987F2E" w:rsidP="00C0602A">
                            <w:pPr>
                              <w:ind w:left="280" w:hanging="280"/>
                              <w:rPr>
                                <w:rFonts w:hint="eastAsia"/>
                              </w:rPr>
                            </w:pPr>
                            <w:r>
                              <w:rPr>
                                <w:noProof/>
                              </w:rPr>
                              <w:drawing>
                                <wp:inline distT="0" distB="0" distL="0" distR="0" wp14:anchorId="2A7833DE" wp14:editId="606A959A">
                                  <wp:extent cx="708660" cy="1112520"/>
                                  <wp:effectExtent l="0" t="0" r="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708660" cy="1112520"/>
                                          </a:xfrm>
                                          <a:prstGeom prst="rect">
                                            <a:avLst/>
                                          </a:prstGeom>
                                        </pic:spPr>
                                      </pic:pic>
                                    </a:graphicData>
                                  </a:graphic>
                                </wp:inline>
                              </w:drawing>
                            </w:r>
                          </w:p>
                          <w:p w14:paraId="1CF13DFD" w14:textId="77777777" w:rsidR="00987F2E" w:rsidRDefault="00987F2E" w:rsidP="00C0602A">
                            <w:pPr>
                              <w:ind w:left="280" w:hanging="280"/>
                              <w:rPr>
                                <w:rFonts w:hint="eastAsia"/>
                              </w:rPr>
                            </w:pPr>
                          </w:p>
                          <w:p w14:paraId="6DE3D84B" w14:textId="77777777" w:rsidR="00987F2E" w:rsidRDefault="00987F2E" w:rsidP="00C0602A">
                            <w:pPr>
                              <w:ind w:left="280" w:hanging="280"/>
                              <w:rPr>
                                <w:rFonts w:hint="eastAsia"/>
                              </w:rPr>
                            </w:pPr>
                          </w:p>
                          <w:p w14:paraId="58ED96BA" w14:textId="77777777" w:rsidR="00987F2E" w:rsidRDefault="00987F2E" w:rsidP="00C0602A">
                            <w:pPr>
                              <w:ind w:left="280" w:hanging="280"/>
                              <w:rPr>
                                <w:rFonts w:hint="eastAsia"/>
                              </w:rPr>
                            </w:pPr>
                          </w:p>
                          <w:p w14:paraId="2DBC438D" w14:textId="77777777" w:rsidR="00987F2E" w:rsidRDefault="00987F2E" w:rsidP="00C0602A">
                            <w:pPr>
                              <w:ind w:left="280" w:hanging="280"/>
                              <w:rPr>
                                <w:rFonts w:hint="eastAsia"/>
                              </w:rPr>
                            </w:pPr>
                          </w:p>
                        </w:txbxContent>
                      </v:textbox>
                      <w10:wrap type="square"/>
                    </v:shape>
                  </w:pict>
                </mc:Fallback>
              </mc:AlternateContent>
            </w:r>
            <w:r w:rsidR="00C0602A" w:rsidRPr="003E6DC2">
              <w:rPr>
                <w:noProof/>
                <w:lang w:val="en-US"/>
              </w:rPr>
              <mc:AlternateContent>
                <mc:Choice Requires="wps">
                  <w:drawing>
                    <wp:anchor distT="0" distB="0" distL="114300" distR="114300" simplePos="0" relativeHeight="251692544" behindDoc="0" locked="0" layoutInCell="1" allowOverlap="1" wp14:anchorId="69B53B60" wp14:editId="015EF578">
                      <wp:simplePos x="0" y="0"/>
                      <wp:positionH relativeFrom="column">
                        <wp:posOffset>2868295</wp:posOffset>
                      </wp:positionH>
                      <wp:positionV relativeFrom="paragraph">
                        <wp:posOffset>-2422525</wp:posOffset>
                      </wp:positionV>
                      <wp:extent cx="1264920" cy="1501140"/>
                      <wp:effectExtent l="0" t="0" r="0" b="381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1501140"/>
                              </a:xfrm>
                              <a:prstGeom prst="rect">
                                <a:avLst/>
                              </a:prstGeom>
                              <a:noFill/>
                              <a:ln w="9525">
                                <a:noFill/>
                                <a:miter lim="800000"/>
                                <a:headEnd/>
                                <a:tailEnd/>
                              </a:ln>
                            </wps:spPr>
                            <wps:txbx>
                              <w:txbxContent>
                                <w:p w14:paraId="1060B422" w14:textId="77777777" w:rsidR="00987F2E" w:rsidRPr="007E74AD" w:rsidRDefault="00987F2E" w:rsidP="00C0602A">
                                  <w:pPr>
                                    <w:ind w:left="280" w:hanging="280"/>
                                    <w:rPr>
                                      <w:rFonts w:ascii="標楷體" w:hAnsi="標楷體"/>
                                    </w:rPr>
                                  </w:pPr>
                                  <w:r>
                                    <w:rPr>
                                      <w:rFonts w:hint="eastAsia"/>
                                    </w:rPr>
                                    <w:t>Web</w:t>
                                  </w:r>
                                  <w:r w:rsidRPr="007E74AD">
                                    <w:rPr>
                                      <w:rFonts w:ascii="標楷體" w:hAnsi="標楷體" w:hint="eastAsia"/>
                                    </w:rPr>
                                    <w:t>伺服器</w:t>
                                  </w:r>
                                </w:p>
                                <w:p w14:paraId="68EB3A64" w14:textId="77777777" w:rsidR="00987F2E" w:rsidRDefault="00987F2E" w:rsidP="00C0602A">
                                  <w:pPr>
                                    <w:ind w:left="280" w:hanging="280"/>
                                    <w:rPr>
                                      <w:rFonts w:hint="eastAsia"/>
                                    </w:rPr>
                                  </w:pPr>
                                  <w:r>
                                    <w:rPr>
                                      <w:noProof/>
                                    </w:rPr>
                                    <w:drawing>
                                      <wp:inline distT="0" distB="0" distL="0" distR="0" wp14:anchorId="232BF774" wp14:editId="68C0F0E9">
                                        <wp:extent cx="708660" cy="111252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8660" cy="11125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B53B60" id="_x0000_s1061" type="#_x0000_t202" style="position:absolute;left:0;text-align:left;margin-left:225.85pt;margin-top:-190.75pt;width:99.6pt;height:118.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" filled="f" stroked="f">
                      <v:textbox>
                        <w:txbxContent>
                          <w:p w14:paraId="1060B422" w14:textId="77777777" w:rsidR="00987F2E" w:rsidRPr="007E74AD" w:rsidRDefault="00987F2E" w:rsidP="00C0602A">
                            <w:pPr>
                              <w:ind w:left="280" w:hanging="280"/>
                              <w:rPr>
                                <w:rFonts w:ascii="標楷體" w:hAnsi="標楷體"/>
                              </w:rPr>
                            </w:pPr>
                            <w:r>
                              <w:rPr>
                                <w:rFonts w:hint="eastAsia"/>
                              </w:rPr>
                              <w:t>Web</w:t>
                            </w:r>
                            <w:r w:rsidRPr="007E74AD">
                              <w:rPr>
                                <w:rFonts w:ascii="標楷體" w:hAnsi="標楷體" w:hint="eastAsia"/>
                              </w:rPr>
                              <w:t>伺服器</w:t>
                            </w:r>
                          </w:p>
                          <w:p w14:paraId="68EB3A64" w14:textId="77777777" w:rsidR="00987F2E" w:rsidRDefault="00987F2E" w:rsidP="00C0602A">
                            <w:pPr>
                              <w:ind w:left="280" w:hanging="280"/>
                              <w:rPr>
                                <w:rFonts w:hint="eastAsia"/>
                              </w:rPr>
                            </w:pPr>
                            <w:r>
                              <w:rPr>
                                <w:noProof/>
                              </w:rPr>
                              <w:drawing>
                                <wp:inline distT="0" distB="0" distL="0" distR="0" wp14:anchorId="232BF774" wp14:editId="68C0F0E9">
                                  <wp:extent cx="708660" cy="1112520"/>
                                  <wp:effectExtent l="0" t="0" r="0" b="0"/>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708660" cy="1112520"/>
                                          </a:xfrm>
                                          <a:prstGeom prst="rect">
                                            <a:avLst/>
                                          </a:prstGeom>
                                        </pic:spPr>
                                      </pic:pic>
                                    </a:graphicData>
                                  </a:graphic>
                                </wp:inline>
                              </w:drawing>
                            </w:r>
                          </w:p>
                        </w:txbxContent>
                      </v:textbox>
                    </v:shape>
                  </w:pict>
                </mc:Fallback>
              </mc:AlternateContent>
            </w:r>
            <w:r w:rsidR="00C0602A" w:rsidRPr="003E6DC2">
              <w:rPr>
                <w:noProof/>
                <w:lang w:val="en-US"/>
              </w:rPr>
              <mc:AlternateContent>
                <mc:Choice Requires="wps">
                  <w:drawing>
                    <wp:anchor distT="0" distB="0" distL="114300" distR="114300" simplePos="0" relativeHeight="251628032" behindDoc="0" locked="0" layoutInCell="1" allowOverlap="1" wp14:anchorId="512E2460" wp14:editId="32FBBB29">
                      <wp:simplePos x="0" y="0"/>
                      <wp:positionH relativeFrom="column">
                        <wp:posOffset>3416935</wp:posOffset>
                      </wp:positionH>
                      <wp:positionV relativeFrom="paragraph">
                        <wp:posOffset>-914400</wp:posOffset>
                      </wp:positionV>
                      <wp:extent cx="0" cy="304800"/>
                      <wp:effectExtent l="0" t="0" r="19050" b="19050"/>
                      <wp:wrapNone/>
                      <wp:docPr id="237" name="直線接點 237"/>
                      <wp:cNvGraphicFramePr/>
                      <a:graphic xmlns:a="http://schemas.openxmlformats.org/drawingml/2006/main">
                        <a:graphicData uri="http://schemas.microsoft.com/office/word/2010/wordprocessingShape">
                          <wps:wsp>
                            <wps:cNvCnPr/>
                            <wps:spPr>
                              <a:xfrm>
                                <a:off x="0" y="0"/>
                                <a:ext cx="0" cy="30480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9BA99D1" id="直線接點 237" o:spid="_x0000_s1026" style="position:absolute;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9.05pt,-1in" to="269.0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" strokecolor="#ffd932 [3207]" strokeweight="2pt"/>
                  </w:pict>
                </mc:Fallback>
              </mc:AlternateContent>
            </w:r>
            <w:r w:rsidR="00C0602A" w:rsidRPr="003E6DC2">
              <w:rPr>
                <w:noProof/>
                <w:lang w:val="en-US"/>
              </w:rPr>
              <mc:AlternateContent>
                <mc:Choice Requires="wps">
                  <w:drawing>
                    <wp:anchor distT="0" distB="0" distL="114300" distR="114300" simplePos="0" relativeHeight="251646464" behindDoc="0" locked="0" layoutInCell="1" allowOverlap="1" wp14:anchorId="2C7AC359" wp14:editId="7E47E112">
                      <wp:simplePos x="0" y="0"/>
                      <wp:positionH relativeFrom="column">
                        <wp:posOffset>3272155</wp:posOffset>
                      </wp:positionH>
                      <wp:positionV relativeFrom="paragraph">
                        <wp:posOffset>-922020</wp:posOffset>
                      </wp:positionV>
                      <wp:extent cx="0" cy="312420"/>
                      <wp:effectExtent l="76200" t="38100" r="57150" b="11430"/>
                      <wp:wrapNone/>
                      <wp:docPr id="253" name="直線單箭頭接點 253"/>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67F89C" id="直線單箭頭接點 253" o:spid="_x0000_s1026" type="#_x0000_t32" style="position:absolute;margin-left:257.65pt;margin-top:-72.6pt;width:0;height:24.6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" strokecolor="#16e7cf [3205]" strokeweight="2pt">
                      <v:stroke endarrow="block"/>
                    </v:shape>
                  </w:pict>
                </mc:Fallback>
              </mc:AlternateContent>
            </w:r>
            <w:r w:rsidR="00C0602A" w:rsidRPr="003E6DC2">
              <w:rPr>
                <w:noProof/>
                <w:lang w:val="en-US"/>
              </w:rPr>
              <mc:AlternateContent>
                <mc:Choice Requires="wps">
                  <w:drawing>
                    <wp:anchor distT="45720" distB="45720" distL="114300" distR="114300" simplePos="0" relativeHeight="251621888" behindDoc="0" locked="0" layoutInCell="1" allowOverlap="1" wp14:anchorId="5ECF5A29" wp14:editId="26925854">
                      <wp:simplePos x="0" y="0"/>
                      <wp:positionH relativeFrom="column">
                        <wp:posOffset>4036060</wp:posOffset>
                      </wp:positionH>
                      <wp:positionV relativeFrom="paragraph">
                        <wp:posOffset>349250</wp:posOffset>
                      </wp:positionV>
                      <wp:extent cx="807720" cy="1404620"/>
                      <wp:effectExtent l="0" t="0" r="0" b="0"/>
                      <wp:wrapSquare wrapText="bothSides"/>
                      <wp:docPr id="2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720" cy="1404620"/>
                              </a:xfrm>
                              <a:prstGeom prst="rect">
                                <a:avLst/>
                              </a:prstGeom>
                              <a:solidFill>
                                <a:srgbClr val="FFFFFF"/>
                              </a:solidFill>
                              <a:ln w="9525">
                                <a:noFill/>
                                <a:miter lim="800000"/>
                                <a:headEnd/>
                                <a:tailEnd/>
                              </a:ln>
                            </wps:spPr>
                            <wps:txbx>
                              <w:txbxContent>
                                <w:p w14:paraId="4CE6F755" w14:textId="77777777" w:rsidR="00987F2E" w:rsidRPr="00D46ACC" w:rsidRDefault="00987F2E" w:rsidP="00C0602A">
                                  <w:pPr>
                                    <w:ind w:left="160" w:hanging="160"/>
                                    <w:rPr>
                                      <w:rFonts w:ascii="微軟正黑體" w:eastAsia="微軟正黑體" w:hAnsi="微軟正黑體"/>
                                      <w:color w:val="F00078" w:themeColor="accent6" w:themeShade="BF"/>
                                      <w:sz w:val="16"/>
                                      <w:szCs w:val="16"/>
                                    </w:rPr>
                                  </w:pPr>
                                  <w:r w:rsidRPr="00D46ACC">
                                    <w:rPr>
                                      <w:rFonts w:ascii="微軟正黑體" w:eastAsia="微軟正黑體" w:hAnsi="微軟正黑體"/>
                                      <w:color w:val="F00078" w:themeColor="accent6" w:themeShade="BF"/>
                                      <w:sz w:val="16"/>
                                      <w:szCs w:val="16"/>
                                    </w:rPr>
                                    <w:t>Clear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CF5A29" id="_x0000_s1062" type="#_x0000_t202" style="position:absolute;left:0;text-align:left;margin-left:317.8pt;margin-top:27.5pt;width:63.6pt;height:110.6pt;z-index:25162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" stroked="f">
                      <v:textbox style="mso-fit-shape-to-text:t">
                        <w:txbxContent>
                          <w:p w14:paraId="4CE6F755" w14:textId="77777777" w:rsidR="00987F2E" w:rsidRPr="00D46ACC" w:rsidRDefault="00987F2E" w:rsidP="00C0602A">
                            <w:pPr>
                              <w:ind w:left="160" w:hanging="160"/>
                              <w:rPr>
                                <w:rFonts w:ascii="微軟正黑體" w:eastAsia="微軟正黑體" w:hAnsi="微軟正黑體"/>
                                <w:color w:val="F00078" w:themeColor="accent6" w:themeShade="BF"/>
                                <w:sz w:val="16"/>
                                <w:szCs w:val="16"/>
                              </w:rPr>
                            </w:pPr>
                            <w:r w:rsidRPr="00D46ACC">
                              <w:rPr>
                                <w:rFonts w:ascii="微軟正黑體" w:eastAsia="微軟正黑體" w:hAnsi="微軟正黑體"/>
                                <w:color w:val="F00078" w:themeColor="accent6" w:themeShade="BF"/>
                                <w:sz w:val="16"/>
                                <w:szCs w:val="16"/>
                              </w:rPr>
                              <w:t>Clear Data</w:t>
                            </w:r>
                          </w:p>
                        </w:txbxContent>
                      </v:textbox>
                      <w10:wrap type="square"/>
                    </v:shape>
                  </w:pict>
                </mc:Fallback>
              </mc:AlternateContent>
            </w:r>
          </w:p>
          <w:p w14:paraId="34AAEEC6" w14:textId="35A1EE23" w:rsidR="00C0602A" w:rsidRPr="00FE2C84" w:rsidRDefault="004E52D0">
            <w:pPr>
              <w:pStyle w:val="13"/>
              <w:rPr>
                <w:rFonts w:hint="eastAsia"/>
                <w:lang w:val="en-US"/>
                <w:rPrChange w:id="1556" w:author="kiki" w:date="2022-10-18T11:48:00Z">
                  <w:rPr>
                    <w:rFonts w:hint="eastAsia"/>
                  </w:rPr>
                </w:rPrChange>
              </w:rPr>
              <w:pPrChange w:id="1557" w:author="User" w:date="2021-09-13T10:05:00Z">
                <w:pPr>
                  <w:pStyle w:val="a7"/>
                  <w:framePr w:hSpace="180" w:wrap="around" w:vAnchor="text" w:hAnchor="text" w:y="71"/>
                  <w:spacing w:beforeLines="50" w:before="120" w:line="500" w:lineRule="exact"/>
                  <w:ind w:leftChars="0" w:left="280" w:hanging="280"/>
                </w:pPr>
              </w:pPrChange>
            </w:pPr>
            <w:r w:rsidRPr="003E6DC2">
              <w:rPr>
                <w:noProof/>
                <w:lang w:val="en-US"/>
              </w:rPr>
              <mc:AlternateContent>
                <mc:Choice Requires="wps">
                  <w:drawing>
                    <wp:anchor distT="0" distB="0" distL="114300" distR="114300" simplePos="0" relativeHeight="251671040" behindDoc="0" locked="0" layoutInCell="1" allowOverlap="1" wp14:anchorId="7B781DF1" wp14:editId="57535639">
                      <wp:simplePos x="0" y="0"/>
                      <wp:positionH relativeFrom="column">
                        <wp:posOffset>3411220</wp:posOffset>
                      </wp:positionH>
                      <wp:positionV relativeFrom="paragraph">
                        <wp:posOffset>2540</wp:posOffset>
                      </wp:positionV>
                      <wp:extent cx="6350" cy="387350"/>
                      <wp:effectExtent l="0" t="0" r="31750" b="12700"/>
                      <wp:wrapNone/>
                      <wp:docPr id="33" name="直線接點 33"/>
                      <wp:cNvGraphicFramePr/>
                      <a:graphic xmlns:a="http://schemas.openxmlformats.org/drawingml/2006/main">
                        <a:graphicData uri="http://schemas.microsoft.com/office/word/2010/wordprocessingShape">
                          <wps:wsp>
                            <wps:cNvCnPr/>
                            <wps:spPr>
                              <a:xfrm>
                                <a:off x="0" y="0"/>
                                <a:ext cx="6350" cy="38735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14F141F" id="直線接點 33" o:spid="_x0000_s1026" style="position:absolute;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8.6pt,.2pt" to="269.1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" strokecolor="#ffd932 [3207]" strokeweight="2pt"/>
                  </w:pict>
                </mc:Fallback>
              </mc:AlternateContent>
            </w:r>
            <w:r w:rsidRPr="003E6DC2">
              <w:rPr>
                <w:noProof/>
                <w:lang w:val="en-US"/>
              </w:rPr>
              <mc:AlternateContent>
                <mc:Choice Requires="wps">
                  <w:drawing>
                    <wp:anchor distT="0" distB="0" distL="114300" distR="114300" simplePos="0" relativeHeight="251667968" behindDoc="0" locked="0" layoutInCell="1" allowOverlap="1" wp14:anchorId="0934DE36" wp14:editId="331F9C07">
                      <wp:simplePos x="0" y="0"/>
                      <wp:positionH relativeFrom="column">
                        <wp:posOffset>3074670</wp:posOffset>
                      </wp:positionH>
                      <wp:positionV relativeFrom="paragraph">
                        <wp:posOffset>2540</wp:posOffset>
                      </wp:positionV>
                      <wp:extent cx="0" cy="387350"/>
                      <wp:effectExtent l="76200" t="0" r="57150" b="50800"/>
                      <wp:wrapNone/>
                      <wp:docPr id="36" name="直線單箭頭接點 36"/>
                      <wp:cNvGraphicFramePr/>
                      <a:graphic xmlns:a="http://schemas.openxmlformats.org/drawingml/2006/main">
                        <a:graphicData uri="http://schemas.microsoft.com/office/word/2010/wordprocessingShape">
                          <wps:wsp>
                            <wps:cNvCnPr/>
                            <wps:spPr>
                              <a:xfrm>
                                <a:off x="0" y="0"/>
                                <a:ext cx="0" cy="387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21F732" id="直線單箭頭接點 36" o:spid="_x0000_s1026" type="#_x0000_t32" style="position:absolute;margin-left:242.1pt;margin-top:.2pt;width:0;height:3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" strokecolor="#16e7cf [3205]" strokeweight="2pt">
                      <v:stroke endarrow="block"/>
                    </v:shape>
                  </w:pict>
                </mc:Fallback>
              </mc:AlternateContent>
            </w:r>
          </w:p>
          <w:p w14:paraId="1C96DFD3" w14:textId="77777777" w:rsidR="00C0602A" w:rsidRPr="00FE2C84" w:rsidRDefault="00C0602A">
            <w:pPr>
              <w:pStyle w:val="13"/>
              <w:rPr>
                <w:rFonts w:hint="eastAsia"/>
                <w:lang w:val="en-US"/>
                <w:rPrChange w:id="1558" w:author="kiki" w:date="2022-10-18T11:48:00Z">
                  <w:rPr>
                    <w:rFonts w:hint="eastAsia"/>
                  </w:rPr>
                </w:rPrChange>
              </w:rPr>
              <w:pPrChange w:id="1559" w:author="User" w:date="2021-09-13T10:05:00Z">
                <w:pPr>
                  <w:pStyle w:val="a7"/>
                  <w:framePr w:hSpace="180" w:wrap="around" w:vAnchor="text" w:hAnchor="text" w:y="71"/>
                  <w:spacing w:beforeLines="50" w:before="120" w:line="500" w:lineRule="exact"/>
                  <w:ind w:leftChars="0" w:left="280" w:hanging="280"/>
                </w:pPr>
              </w:pPrChange>
            </w:pPr>
          </w:p>
          <w:p w14:paraId="4B0032D1" w14:textId="77777777" w:rsidR="00C0602A" w:rsidRPr="00FE2C84" w:rsidRDefault="00C0602A">
            <w:pPr>
              <w:pStyle w:val="13"/>
              <w:keepNext/>
              <w:rPr>
                <w:rFonts w:hint="eastAsia"/>
                <w:lang w:val="en-US"/>
                <w:rPrChange w:id="1560" w:author="kiki" w:date="2022-10-18T11:48:00Z">
                  <w:rPr>
                    <w:rFonts w:hint="eastAsia"/>
                  </w:rPr>
                </w:rPrChange>
              </w:rPr>
              <w:pPrChange w:id="1561" w:author="User" w:date="2021-09-13T12:20:00Z">
                <w:pPr>
                  <w:pStyle w:val="a7"/>
                  <w:keepNext/>
                  <w:framePr w:hSpace="180" w:wrap="around" w:vAnchor="text" w:hAnchor="text" w:y="71"/>
                  <w:tabs>
                    <w:tab w:val="left" w:pos="492"/>
                  </w:tabs>
                  <w:spacing w:beforeLines="50" w:before="120" w:line="500" w:lineRule="exact"/>
                  <w:ind w:leftChars="0" w:left="280" w:hanging="280"/>
                </w:pPr>
              </w:pPrChange>
            </w:pPr>
          </w:p>
        </w:tc>
      </w:tr>
    </w:tbl>
    <w:p w14:paraId="455387D8" w14:textId="350B635A" w:rsidR="007519E7" w:rsidRDefault="007519E7">
      <w:pPr>
        <w:pStyle w:val="afb"/>
        <w:framePr w:hSpace="180" w:wrap="around" w:vAnchor="text" w:hAnchor="page" w:x="1669" w:y="11560"/>
        <w:ind w:left="200" w:hanging="200"/>
        <w:rPr>
          <w:ins w:id="1562" w:author="User" w:date="2021-09-13T12:20:00Z"/>
          <w:rFonts w:hint="eastAsia"/>
        </w:rPr>
        <w:pPrChange w:id="1563" w:author="User" w:date="2021-09-13T12:20:00Z">
          <w:pPr>
            <w:pStyle w:val="afb"/>
            <w:ind w:left="200" w:hanging="200"/>
          </w:pPr>
        </w:pPrChange>
      </w:pPr>
      <w:bookmarkStart w:id="1564" w:name="_Toc74329408"/>
      <w:bookmarkStart w:id="1565" w:name="_Toc74330229"/>
      <w:bookmarkStart w:id="1566" w:name="_Toc74330572"/>
      <w:bookmarkStart w:id="1567" w:name="_Toc74330915"/>
      <w:bookmarkStart w:id="1568" w:name="_Toc74331257"/>
      <w:bookmarkStart w:id="1569" w:name="_Toc74331641"/>
      <w:bookmarkStart w:id="1570" w:name="_Toc74331988"/>
      <w:bookmarkStart w:id="1571" w:name="_Toc74332334"/>
      <w:bookmarkStart w:id="1572" w:name="_Toc74329409"/>
      <w:bookmarkStart w:id="1573" w:name="_Toc74330230"/>
      <w:bookmarkStart w:id="1574" w:name="_Toc74330573"/>
      <w:bookmarkStart w:id="1575" w:name="_Toc74330916"/>
      <w:bookmarkStart w:id="1576" w:name="_Toc74331258"/>
      <w:bookmarkStart w:id="1577" w:name="_Toc74331642"/>
      <w:bookmarkStart w:id="1578" w:name="_Toc74331989"/>
      <w:bookmarkStart w:id="1579" w:name="_Toc74332335"/>
      <w:bookmarkStart w:id="1580" w:name="_Toc74329410"/>
      <w:bookmarkStart w:id="1581" w:name="_Toc74330231"/>
      <w:bookmarkStart w:id="1582" w:name="_Toc74330574"/>
      <w:bookmarkStart w:id="1583" w:name="_Toc74330917"/>
      <w:bookmarkStart w:id="1584" w:name="_Toc74331259"/>
      <w:bookmarkStart w:id="1585" w:name="_Toc74331643"/>
      <w:bookmarkStart w:id="1586" w:name="_Toc74331990"/>
      <w:bookmarkStart w:id="1587" w:name="_Toc74332336"/>
      <w:bookmarkStart w:id="1588" w:name="_Toc74329411"/>
      <w:bookmarkStart w:id="1589" w:name="_Toc74330232"/>
      <w:bookmarkStart w:id="1590" w:name="_Toc74330575"/>
      <w:bookmarkStart w:id="1591" w:name="_Toc74330918"/>
      <w:bookmarkStart w:id="1592" w:name="_Toc74331260"/>
      <w:bookmarkStart w:id="1593" w:name="_Toc74331644"/>
      <w:bookmarkStart w:id="1594" w:name="_Toc74331991"/>
      <w:bookmarkStart w:id="1595" w:name="_Toc74332337"/>
      <w:bookmarkStart w:id="1596" w:name="_Toc74329412"/>
      <w:bookmarkStart w:id="1597" w:name="_Toc74330233"/>
      <w:bookmarkStart w:id="1598" w:name="_Toc74330576"/>
      <w:bookmarkStart w:id="1599" w:name="_Toc74330919"/>
      <w:bookmarkStart w:id="1600" w:name="_Toc74331261"/>
      <w:bookmarkStart w:id="1601" w:name="_Toc74331645"/>
      <w:bookmarkStart w:id="1602" w:name="_Toc74331992"/>
      <w:bookmarkStart w:id="1603" w:name="_Toc74332338"/>
      <w:bookmarkStart w:id="1604" w:name="_Toc74329413"/>
      <w:bookmarkStart w:id="1605" w:name="_Toc74330234"/>
      <w:bookmarkStart w:id="1606" w:name="_Toc74330577"/>
      <w:bookmarkStart w:id="1607" w:name="_Toc74330920"/>
      <w:bookmarkStart w:id="1608" w:name="_Toc74331262"/>
      <w:bookmarkStart w:id="1609" w:name="_Toc74331646"/>
      <w:bookmarkStart w:id="1610" w:name="_Toc74331993"/>
      <w:bookmarkStart w:id="1611" w:name="_Toc74332339"/>
      <w:bookmarkStart w:id="1612" w:name="_Toc74329414"/>
      <w:bookmarkStart w:id="1613" w:name="_Toc74330235"/>
      <w:bookmarkStart w:id="1614" w:name="_Toc74330578"/>
      <w:bookmarkStart w:id="1615" w:name="_Toc74330921"/>
      <w:bookmarkStart w:id="1616" w:name="_Toc74331263"/>
      <w:bookmarkStart w:id="1617" w:name="_Toc74331647"/>
      <w:bookmarkStart w:id="1618" w:name="_Toc74331994"/>
      <w:bookmarkStart w:id="1619" w:name="_Toc74332340"/>
      <w:bookmarkStart w:id="1620" w:name="_Toc74329415"/>
      <w:bookmarkStart w:id="1621" w:name="_Toc74330236"/>
      <w:bookmarkStart w:id="1622" w:name="_Toc74330579"/>
      <w:bookmarkStart w:id="1623" w:name="_Toc74330922"/>
      <w:bookmarkStart w:id="1624" w:name="_Toc74331264"/>
      <w:bookmarkStart w:id="1625" w:name="_Toc74331648"/>
      <w:bookmarkStart w:id="1626" w:name="_Toc74331995"/>
      <w:bookmarkStart w:id="1627" w:name="_Toc74332341"/>
      <w:bookmarkStart w:id="1628" w:name="_Toc74329416"/>
      <w:bookmarkStart w:id="1629" w:name="_Toc74330237"/>
      <w:bookmarkStart w:id="1630" w:name="_Toc74330580"/>
      <w:bookmarkStart w:id="1631" w:name="_Toc74330923"/>
      <w:bookmarkStart w:id="1632" w:name="_Toc74331265"/>
      <w:bookmarkStart w:id="1633" w:name="_Toc74331649"/>
      <w:bookmarkStart w:id="1634" w:name="_Toc74331996"/>
      <w:bookmarkStart w:id="1635" w:name="_Toc74332342"/>
      <w:bookmarkStart w:id="1636" w:name="_Toc74329417"/>
      <w:bookmarkStart w:id="1637" w:name="_Toc74330238"/>
      <w:bookmarkStart w:id="1638" w:name="_Toc74330581"/>
      <w:bookmarkStart w:id="1639" w:name="_Toc74330924"/>
      <w:bookmarkStart w:id="1640" w:name="_Toc74331266"/>
      <w:bookmarkStart w:id="1641" w:name="_Toc74331650"/>
      <w:bookmarkStart w:id="1642" w:name="_Toc74331997"/>
      <w:bookmarkStart w:id="1643" w:name="_Toc74332343"/>
      <w:bookmarkStart w:id="1644" w:name="_Toc74329418"/>
      <w:bookmarkStart w:id="1645" w:name="_Toc74330239"/>
      <w:bookmarkStart w:id="1646" w:name="_Toc74330582"/>
      <w:bookmarkStart w:id="1647" w:name="_Toc74330925"/>
      <w:bookmarkStart w:id="1648" w:name="_Toc74331267"/>
      <w:bookmarkStart w:id="1649" w:name="_Toc74331651"/>
      <w:bookmarkStart w:id="1650" w:name="_Toc74331998"/>
      <w:bookmarkStart w:id="1651" w:name="_Toc74332344"/>
      <w:bookmarkStart w:id="1652" w:name="_Toc85792023"/>
      <w:bookmarkStart w:id="1653" w:name="_Ref79065616"/>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ins w:id="1654" w:author="User" w:date="2021-09-13T12:20: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655" w:author="User" w:date="2021-09-13T12:20:00Z">
        <w:r w:rsidR="00853FBC">
          <w:rPr>
            <w:rFonts w:hint="eastAsia"/>
            <w:noProof/>
          </w:rPr>
          <w:t>七</w:t>
        </w:r>
        <w:r>
          <w:rPr>
            <w:rFonts w:hint="eastAsia"/>
          </w:rPr>
          <w:fldChar w:fldCharType="end"/>
        </w:r>
        <w:r>
          <w:rPr>
            <w:rFonts w:hint="eastAsia"/>
          </w:rPr>
          <w:t>：</w:t>
        </w:r>
        <w:r w:rsidRPr="00BD1F49">
          <w:rPr>
            <w:rFonts w:hint="eastAsia"/>
          </w:rPr>
          <w:t>系統整體建置架構圖</w:t>
        </w:r>
        <w:bookmarkEnd w:id="1652"/>
      </w:ins>
    </w:p>
    <w:p w14:paraId="1D5C2C4E" w14:textId="35961E57" w:rsidR="00C242C3" w:rsidRPr="003E6DC2" w:rsidDel="00F54382" w:rsidRDefault="00C242C3">
      <w:pPr>
        <w:pStyle w:val="afb"/>
        <w:framePr w:w="8981" w:hSpace="180" w:wrap="around" w:vAnchor="text" w:hAnchor="page" w:x="1345" w:y="11956"/>
        <w:ind w:left="200" w:right="280" w:hanging="200"/>
        <w:rPr>
          <w:del w:id="1656" w:author="User" w:date="2021-09-12T15:36:00Z"/>
          <w:rFonts w:ascii="標楷體" w:hAnsi="標楷體"/>
          <w:color w:val="000000" w:themeColor="text1"/>
        </w:rPr>
        <w:pPrChange w:id="1657" w:author="User" w:date="2021-09-12T15:36:00Z">
          <w:pPr>
            <w:pStyle w:val="afb"/>
            <w:framePr w:w="8981" w:hSpace="180" w:wrap="around" w:vAnchor="text" w:hAnchor="page" w:x="1351" w:y="11271"/>
            <w:ind w:left="200" w:right="280" w:hanging="200"/>
          </w:pPr>
        </w:pPrChange>
      </w:pPr>
      <w:del w:id="1658" w:author="User" w:date="2021-09-12T14:50:00Z">
        <w:r w:rsidRPr="003E6DC2" w:rsidDel="009C202F">
          <w:rPr>
            <w:rFonts w:ascii="標楷體" w:hAnsi="標楷體" w:hint="eastAsia"/>
            <w:color w:val="000000" w:themeColor="text1"/>
          </w:rPr>
          <w:delText xml:space="preserve">圖 </w:delText>
        </w:r>
      </w:del>
      <w:ins w:id="1659" w:author="Jackson Wang" w:date="2021-09-12T11:08:00Z">
        <w:del w:id="1660" w:author="User" w:date="2021-09-12T14:39:00Z">
          <w:r w:rsidR="00C15E88" w:rsidDel="00C81491">
            <w:rPr>
              <w:rFonts w:ascii="標楷體" w:hAnsi="標楷體"/>
              <w:color w:val="000000" w:themeColor="text1"/>
            </w:rPr>
            <w:fldChar w:fldCharType="begin"/>
          </w:r>
          <w:r w:rsidR="00C15E88" w:rsidDel="00C81491">
            <w:rPr>
              <w:rFonts w:ascii="標楷體" w:hAnsi="標楷體"/>
              <w:color w:val="000000" w:themeColor="text1"/>
            </w:rPr>
            <w:delInstrText xml:space="preserve"> </w:delInstrText>
          </w:r>
          <w:r w:rsidR="00C15E88" w:rsidDel="00C81491">
            <w:rPr>
              <w:rFonts w:ascii="標楷體" w:hAnsi="標楷體" w:hint="eastAsia"/>
              <w:color w:val="000000" w:themeColor="text1"/>
            </w:rPr>
            <w:delInstrText>SEQ 圖 \* CHINESENUM3</w:delInstrText>
          </w:r>
          <w:r w:rsidR="00C15E88" w:rsidDel="00C81491">
            <w:rPr>
              <w:rFonts w:ascii="標楷體" w:hAnsi="標楷體"/>
              <w:color w:val="000000" w:themeColor="text1"/>
            </w:rPr>
            <w:delInstrText xml:space="preserve"> </w:delInstrText>
          </w:r>
        </w:del>
      </w:ins>
      <w:del w:id="1661" w:author="User" w:date="2021-09-12T14:39:00Z">
        <w:r w:rsidR="00C15E88" w:rsidDel="00C81491">
          <w:rPr>
            <w:rFonts w:ascii="標楷體" w:hAnsi="標楷體"/>
            <w:color w:val="000000" w:themeColor="text1"/>
          </w:rPr>
          <w:fldChar w:fldCharType="separate"/>
        </w:r>
      </w:del>
      <w:ins w:id="1662" w:author="Jackson Wang" w:date="2021-09-12T11:08:00Z">
        <w:del w:id="1663" w:author="User" w:date="2021-09-12T14:39:00Z">
          <w:r w:rsidR="00C15E88" w:rsidDel="00C81491">
            <w:rPr>
              <w:rFonts w:ascii="標楷體" w:hAnsi="標楷體" w:hint="eastAsia"/>
              <w:noProof/>
              <w:color w:val="000000" w:themeColor="text1"/>
            </w:rPr>
            <w:delText>七</w:delText>
          </w:r>
          <w:r w:rsidR="00C15E88" w:rsidDel="00C81491">
            <w:rPr>
              <w:rFonts w:ascii="標楷體" w:hAnsi="標楷體"/>
              <w:color w:val="000000" w:themeColor="text1"/>
            </w:rPr>
            <w:fldChar w:fldCharType="end"/>
          </w:r>
        </w:del>
      </w:ins>
      <w:del w:id="1664" w:author="User" w:date="2021-09-12T14:50:00Z">
        <w:r w:rsidRPr="003E6DC2" w:rsidDel="009C202F">
          <w:rPr>
            <w:rFonts w:ascii="標楷體" w:hAnsi="標楷體" w:hint="eastAsia"/>
            <w:color w:val="000000" w:themeColor="text1"/>
          </w:rPr>
          <w:fldChar w:fldCharType="begin"/>
        </w:r>
        <w:r w:rsidRPr="003E6DC2" w:rsidDel="009C202F">
          <w:rPr>
            <w:rFonts w:ascii="標楷體" w:hAnsi="標楷體" w:hint="eastAsia"/>
            <w:color w:val="000000" w:themeColor="text1"/>
          </w:rPr>
          <w:delInstrText xml:space="preserve"> SEQ 圖 \* CHINESENUM3 </w:delInstrText>
        </w:r>
        <w:r w:rsidRPr="003E6DC2" w:rsidDel="009C202F">
          <w:rPr>
            <w:rFonts w:ascii="標楷體" w:hAnsi="標楷體" w:hint="eastAsia"/>
            <w:color w:val="000000" w:themeColor="text1"/>
          </w:rPr>
          <w:fldChar w:fldCharType="separate"/>
        </w:r>
        <w:r w:rsidR="003628D0" w:rsidRPr="003E6DC2" w:rsidDel="009C202F">
          <w:rPr>
            <w:rFonts w:ascii="標楷體" w:hAnsi="標楷體" w:hint="eastAsia"/>
            <w:noProof/>
            <w:color w:val="000000" w:themeColor="text1"/>
          </w:rPr>
          <w:delText>七</w:delText>
        </w:r>
        <w:r w:rsidRPr="003E6DC2" w:rsidDel="009C202F">
          <w:rPr>
            <w:rFonts w:ascii="標楷體" w:hAnsi="標楷體" w:hint="eastAsia"/>
            <w:color w:val="000000" w:themeColor="text1"/>
          </w:rPr>
          <w:fldChar w:fldCharType="end"/>
        </w:r>
        <w:bookmarkEnd w:id="1653"/>
        <w:r w:rsidRPr="003E6DC2" w:rsidDel="009C202F">
          <w:rPr>
            <w:rFonts w:ascii="標楷體" w:hAnsi="標楷體" w:hint="eastAsia"/>
            <w:color w:val="000000" w:themeColor="text1"/>
          </w:rPr>
          <w:delText>：系統整體建置架構圖</w:delText>
        </w:r>
      </w:del>
    </w:p>
    <w:p w14:paraId="1509E2C7" w14:textId="374DA983" w:rsidR="00F54382" w:rsidRDefault="00F54382">
      <w:pPr>
        <w:ind w:left="98" w:hangingChars="35" w:hanging="98"/>
        <w:rPr>
          <w:ins w:id="1665" w:author="User" w:date="2021-09-12T15:36:00Z"/>
          <w:rFonts w:hint="eastAsia"/>
        </w:rPr>
        <w:pPrChange w:id="1666" w:author="User" w:date="2021-09-13T11:21:00Z">
          <w:pPr>
            <w:ind w:left="280" w:hanging="280"/>
          </w:pPr>
        </w:pPrChange>
      </w:pPr>
    </w:p>
    <w:p w14:paraId="396CC96D" w14:textId="77777777" w:rsidR="00F54382" w:rsidRPr="00F54382" w:rsidRDefault="00F54382">
      <w:pPr>
        <w:ind w:left="280" w:hanging="280"/>
        <w:rPr>
          <w:ins w:id="1667" w:author="Jackson Wang" w:date="2021-09-12T09:50:00Z"/>
          <w:rPrChange w:id="1668" w:author="User" w:date="2021-09-12T15:36:00Z">
            <w:rPr>
              <w:ins w:id="1669" w:author="Jackson Wang" w:date="2021-09-12T09:50:00Z"/>
              <w:rFonts w:ascii="標楷體" w:hAnsi="標楷體"/>
              <w:color w:val="000000" w:themeColor="text1"/>
            </w:rPr>
          </w:rPrChange>
        </w:rPr>
        <w:pPrChange w:id="1670" w:author="User" w:date="2021-09-12T15:36:00Z">
          <w:pPr>
            <w:pStyle w:val="afb"/>
            <w:ind w:left="200" w:right="280" w:hanging="200"/>
          </w:pPr>
        </w:pPrChange>
      </w:pPr>
    </w:p>
    <w:p w14:paraId="40717CB6" w14:textId="0096B069" w:rsidR="00150B64" w:rsidRDefault="00150B64">
      <w:pPr>
        <w:ind w:left="280" w:hanging="280"/>
        <w:rPr>
          <w:ins w:id="1671" w:author="User" w:date="2021-09-14T17:00:00Z"/>
          <w:rFonts w:hint="eastAsia"/>
        </w:rPr>
      </w:pPr>
    </w:p>
    <w:p w14:paraId="2FFA5F2C" w14:textId="77777777" w:rsidR="004B7D6A" w:rsidRPr="00150B64" w:rsidRDefault="004B7D6A">
      <w:pPr>
        <w:ind w:left="280" w:hanging="280"/>
        <w:rPr>
          <w:rPrChange w:id="1672" w:author="Jackson Wang" w:date="2021-09-12T09:50:00Z">
            <w:rPr>
              <w:rFonts w:ascii="標楷體" w:hAnsi="標楷體"/>
              <w:color w:val="000000" w:themeColor="text1"/>
            </w:rPr>
          </w:rPrChange>
        </w:rPr>
        <w:pPrChange w:id="1673" w:author="Jackson Wang" w:date="2021-09-12T09:50:00Z">
          <w:pPr>
            <w:pStyle w:val="afb"/>
            <w:ind w:left="200" w:right="280" w:hanging="200"/>
          </w:pPr>
        </w:pPrChange>
      </w:pPr>
    </w:p>
    <w:p w14:paraId="04CC189C" w14:textId="77777777" w:rsidR="004C0E0F" w:rsidRPr="003E6DC2" w:rsidRDefault="004C0E0F" w:rsidP="004E52D0">
      <w:pPr>
        <w:pStyle w:val="5"/>
        <w:ind w:left="280" w:hanging="280"/>
        <w:rPr>
          <w:color w:val="000000" w:themeColor="text1"/>
          <w:shd w:val="clear" w:color="auto" w:fill="FFFFFF"/>
        </w:rPr>
      </w:pPr>
      <w:r w:rsidRPr="003E6DC2">
        <w:rPr>
          <w:rFonts w:hint="eastAsia"/>
          <w:color w:val="000000" w:themeColor="text1"/>
          <w:shd w:val="clear" w:color="auto" w:fill="FFFFFF"/>
        </w:rPr>
        <w:lastRenderedPageBreak/>
        <w:t>架構分明簡潔，擴充性高</w:t>
      </w:r>
    </w:p>
    <w:p w14:paraId="24D8C435" w14:textId="17083713" w:rsidR="004C0E0F" w:rsidRPr="003E6DC2" w:rsidRDefault="004C0E0F" w:rsidP="00D46ACC">
      <w:pPr>
        <w:pStyle w:val="13"/>
        <w:rPr>
          <w:rFonts w:hint="eastAsia"/>
          <w:color w:val="000000" w:themeColor="text1"/>
          <w:shd w:val="clear" w:color="auto" w:fill="FFFFFF"/>
        </w:rPr>
      </w:pPr>
      <w:r w:rsidRPr="003E6DC2">
        <w:rPr>
          <w:rFonts w:hint="eastAsia"/>
          <w:color w:val="000000" w:themeColor="text1"/>
          <w:shd w:val="clear" w:color="auto" w:fill="FFFFFF"/>
        </w:rPr>
        <w:t>檢測模型使用物件偵測模型，分為車載端及</w:t>
      </w:r>
      <w:r w:rsidR="00395165" w:rsidRPr="003E6DC2">
        <w:rPr>
          <w:rFonts w:hint="eastAsia"/>
          <w:color w:val="000000" w:themeColor="text1"/>
          <w:shd w:val="clear" w:color="auto" w:fill="FFFFFF"/>
        </w:rPr>
        <w:t>後台雲</w:t>
      </w:r>
      <w:r w:rsidR="008F1A17" w:rsidRPr="003E6DC2">
        <w:rPr>
          <w:rFonts w:hint="eastAsia"/>
          <w:color w:val="000000" w:themeColor="text1"/>
          <w:shd w:val="clear" w:color="auto" w:fill="FFFFFF"/>
        </w:rPr>
        <w:t>端</w:t>
      </w:r>
      <w:r w:rsidR="00395165" w:rsidRPr="003E6DC2">
        <w:rPr>
          <w:rFonts w:hint="eastAsia"/>
          <w:color w:val="000000" w:themeColor="text1"/>
          <w:shd w:val="clear" w:color="auto" w:fill="FFFFFF"/>
        </w:rPr>
        <w:t>伺服器</w:t>
      </w:r>
      <w:r w:rsidRPr="003E6DC2">
        <w:rPr>
          <w:rFonts w:hint="eastAsia"/>
          <w:color w:val="000000" w:themeColor="text1"/>
          <w:shd w:val="clear" w:color="auto" w:fill="FFFFFF"/>
        </w:rPr>
        <w:t>，運用不同的載具</w:t>
      </w:r>
      <w:r w:rsidR="00395165" w:rsidRPr="003E6DC2">
        <w:rPr>
          <w:rFonts w:hint="eastAsia"/>
          <w:color w:val="000000" w:themeColor="text1"/>
          <w:shd w:val="clear" w:color="auto" w:fill="FFFFFF"/>
        </w:rPr>
        <w:t>執行不同功能；</w:t>
      </w:r>
      <w:r w:rsidRPr="003E6DC2">
        <w:rPr>
          <w:rFonts w:hint="eastAsia"/>
          <w:color w:val="000000" w:themeColor="text1"/>
          <w:shd w:val="clear" w:color="auto" w:fill="FFFFFF"/>
        </w:rPr>
        <w:t>亦能擴充於其他辨識種類，如：橋梁或公共設施等缺失監測等。</w:t>
      </w:r>
      <w:r w:rsidRPr="003E6DC2">
        <w:rPr>
          <w:rFonts w:hint="eastAsia"/>
          <w:color w:val="000000" w:themeColor="text1"/>
          <w:shd w:val="clear" w:color="auto" w:fill="FFFFFF"/>
        </w:rPr>
        <w:t xml:space="preserve"> </w:t>
      </w:r>
    </w:p>
    <w:p w14:paraId="2AEBED30" w14:textId="3D878A67" w:rsidR="004C0E0F" w:rsidDel="0029238E" w:rsidRDefault="00347DD2">
      <w:pPr>
        <w:pStyle w:val="13"/>
        <w:rPr>
          <w:del w:id="1674" w:author="jackson" w:date="2021-06-14T11:38:00Z"/>
          <w:rFonts w:hint="eastAsia"/>
          <w:color w:val="000000" w:themeColor="text1"/>
          <w:shd w:val="clear" w:color="auto" w:fill="FFFFFF"/>
        </w:rPr>
      </w:pPr>
      <w:r w:rsidRPr="003E6DC2">
        <w:rPr>
          <w:rFonts w:hint="eastAsia"/>
          <w:bCs/>
          <w:color w:val="000000" w:themeColor="text1"/>
          <w:kern w:val="24"/>
        </w:rPr>
        <w:t>本系統</w:t>
      </w:r>
      <w:r w:rsidR="00C242C3" w:rsidRPr="003E6DC2">
        <w:rPr>
          <w:rFonts w:hint="eastAsia"/>
          <w:bCs/>
          <w:color w:val="000000" w:themeColor="text1"/>
          <w:kern w:val="24"/>
        </w:rPr>
        <w:t>由</w:t>
      </w:r>
      <w:r w:rsidR="004C0E0F" w:rsidRPr="003E6DC2">
        <w:rPr>
          <w:rFonts w:hint="eastAsia"/>
          <w:bCs/>
          <w:color w:val="000000" w:themeColor="text1"/>
          <w:kern w:val="24"/>
        </w:rPr>
        <w:t>本機隨時備份</w:t>
      </w:r>
      <w:r w:rsidR="00C242C3" w:rsidRPr="003E6DC2">
        <w:rPr>
          <w:rFonts w:hint="eastAsia"/>
          <w:bCs/>
          <w:color w:val="000000" w:themeColor="text1"/>
          <w:kern w:val="24"/>
        </w:rPr>
        <w:t>，亦由</w:t>
      </w:r>
      <w:r w:rsidR="004C0E0F" w:rsidRPr="003E6DC2">
        <w:rPr>
          <w:rFonts w:hint="eastAsia"/>
          <w:bCs/>
          <w:color w:val="000000" w:themeColor="text1"/>
          <w:kern w:val="24"/>
        </w:rPr>
        <w:t>異機隨時備援</w:t>
      </w:r>
      <w:r w:rsidR="004C0E0F" w:rsidRPr="003E6DC2">
        <w:rPr>
          <w:rFonts w:hint="eastAsia"/>
          <w:color w:val="000000" w:themeColor="text1"/>
          <w:shd w:val="clear" w:color="auto" w:fill="FFFFFF"/>
        </w:rPr>
        <w:t>，</w:t>
      </w:r>
      <w:r w:rsidR="00395165" w:rsidRPr="003E6DC2">
        <w:rPr>
          <w:rFonts w:hint="eastAsia"/>
          <w:color w:val="000000" w:themeColor="text1"/>
          <w:shd w:val="clear" w:color="auto" w:fill="FFFFFF"/>
        </w:rPr>
        <w:t>並且可以隨時視需求橫向擴充，</w:t>
      </w:r>
      <w:r w:rsidR="004C0E0F" w:rsidRPr="003E6DC2">
        <w:rPr>
          <w:rFonts w:hint="eastAsia"/>
          <w:color w:val="000000" w:themeColor="text1"/>
          <w:shd w:val="clear" w:color="auto" w:fill="FFFFFF"/>
        </w:rPr>
        <w:t>強化所需功能。</w:t>
      </w:r>
      <w:r w:rsidR="00C242C3" w:rsidRPr="003E6DC2">
        <w:rPr>
          <w:rFonts w:hint="eastAsia"/>
          <w:color w:val="000000" w:themeColor="text1"/>
          <w:shd w:val="clear" w:color="auto" w:fill="FFFFFF"/>
        </w:rPr>
        <w:t>如</w:t>
      </w:r>
      <w:del w:id="1675" w:author="Jackson Wang" w:date="2021-09-14T16:07:00Z">
        <w:r w:rsidR="00C242C3" w:rsidRPr="003E6DC2" w:rsidDel="00F64344">
          <w:rPr>
            <w:rFonts w:hint="eastAsia"/>
            <w:color w:val="000000" w:themeColor="text1"/>
            <w:shd w:val="clear" w:color="auto" w:fill="FFFFFF"/>
          </w:rPr>
          <w:delText>下</w:delText>
        </w:r>
      </w:del>
      <w:del w:id="1676" w:author="User" w:date="2021-09-13T11:28:00Z">
        <w:r w:rsidR="004E52D0" w:rsidRPr="003E6DC2" w:rsidDel="005B27FD">
          <w:rPr>
            <w:rFonts w:hint="eastAsia"/>
            <w:color w:val="000000" w:themeColor="text1"/>
            <w:shd w:val="clear" w:color="auto" w:fill="FFFFFF"/>
          </w:rPr>
          <w:fldChar w:fldCharType="begin"/>
        </w:r>
        <w:r w:rsidR="004E52D0" w:rsidRPr="003E6DC2" w:rsidDel="005B27FD">
          <w:rPr>
            <w:rFonts w:hint="eastAsia"/>
            <w:color w:val="000000" w:themeColor="text1"/>
            <w:shd w:val="clear" w:color="auto" w:fill="FFFFFF"/>
          </w:rPr>
          <w:delInstrText xml:space="preserve"> REF _Ref79065970 \h </w:delInstrText>
        </w:r>
        <w:r w:rsidR="004E52D0" w:rsidRPr="003E6DC2" w:rsidDel="005B27FD">
          <w:rPr>
            <w:rFonts w:hint="eastAsia"/>
            <w:color w:val="000000" w:themeColor="text1"/>
            <w:shd w:val="clear" w:color="auto" w:fill="FFFFFF"/>
          </w:rPr>
        </w:r>
        <w:r w:rsidR="004E52D0" w:rsidRPr="003E6DC2" w:rsidDel="005B27FD">
          <w:rPr>
            <w:rFonts w:hint="eastAsia"/>
            <w:color w:val="000000" w:themeColor="text1"/>
            <w:shd w:val="clear" w:color="auto" w:fill="FFFFFF"/>
          </w:rPr>
          <w:fldChar w:fldCharType="separate"/>
        </w:r>
      </w:del>
      <w:del w:id="1677" w:author="User" w:date="2021-08-08T12:56:00Z">
        <w:r w:rsidR="00A76FFA" w:rsidRPr="003E6DC2" w:rsidDel="00871023">
          <w:rPr>
            <w:rFonts w:hint="eastAsia"/>
            <w:color w:val="000000" w:themeColor="text1"/>
          </w:rPr>
          <w:delText>圖</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八</w:delText>
        </w:r>
      </w:del>
      <w:del w:id="1678" w:author="User" w:date="2021-09-13T11:28:00Z">
        <w:r w:rsidR="004E52D0" w:rsidRPr="003E6DC2" w:rsidDel="005B27FD">
          <w:rPr>
            <w:rFonts w:hint="eastAsia"/>
            <w:color w:val="000000" w:themeColor="text1"/>
            <w:shd w:val="clear" w:color="auto" w:fill="FFFFFF"/>
          </w:rPr>
          <w:fldChar w:fldCharType="end"/>
        </w:r>
      </w:del>
      <w:del w:id="1679" w:author="User" w:date="2021-09-12T15:19:00Z">
        <w:r w:rsidR="00C242C3" w:rsidRPr="003E6DC2" w:rsidDel="00F00A0F">
          <w:rPr>
            <w:rFonts w:hint="eastAsia"/>
            <w:color w:val="000000" w:themeColor="text1"/>
            <w:shd w:val="clear" w:color="auto" w:fill="FFFFFF"/>
          </w:rPr>
          <w:delText>所</w:delText>
        </w:r>
      </w:del>
      <w:ins w:id="1680" w:author="User" w:date="2021-09-13T11:29:00Z">
        <w:r w:rsidR="005B27FD">
          <w:rPr>
            <w:rFonts w:hint="eastAsia"/>
            <w:color w:val="000000" w:themeColor="text1"/>
            <w:shd w:val="clear" w:color="auto" w:fill="FFFFFF"/>
          </w:rPr>
          <w:t>圖</w:t>
        </w:r>
      </w:ins>
      <w:ins w:id="1681" w:author="Jackson Wang" w:date="2021-09-14T16:07:00Z">
        <w:r w:rsidR="00F64344">
          <w:rPr>
            <w:rFonts w:hint="eastAsia"/>
            <w:color w:val="000000" w:themeColor="text1"/>
            <w:shd w:val="clear" w:color="auto" w:fill="FFFFFF"/>
          </w:rPr>
          <w:t>八</w:t>
        </w:r>
      </w:ins>
      <w:ins w:id="1682" w:author="User" w:date="2021-09-12T15:19:00Z">
        <w:r w:rsidR="00F00A0F">
          <w:rPr>
            <w:rFonts w:hint="eastAsia"/>
            <w:color w:val="000000" w:themeColor="text1"/>
            <w:shd w:val="clear" w:color="auto" w:fill="FFFFFF"/>
          </w:rPr>
          <w:t>所</w:t>
        </w:r>
      </w:ins>
      <w:r w:rsidR="00C242C3" w:rsidRPr="003E6DC2">
        <w:rPr>
          <w:rFonts w:hint="eastAsia"/>
          <w:color w:val="000000" w:themeColor="text1"/>
          <w:shd w:val="clear" w:color="auto" w:fill="FFFFFF"/>
        </w:rPr>
        <w:t>示。</w:t>
      </w:r>
    </w:p>
    <w:p w14:paraId="5EF6FB96" w14:textId="441E8E92" w:rsidR="0029238E" w:rsidRDefault="0029238E">
      <w:pPr>
        <w:pStyle w:val="13"/>
        <w:rPr>
          <w:ins w:id="1683" w:author="User" w:date="2021-09-13T13:24:00Z"/>
          <w:rFonts w:hint="eastAsia"/>
          <w:color w:val="000000" w:themeColor="text1"/>
          <w:shd w:val="clear" w:color="auto" w:fill="FFFFFF"/>
        </w:rPr>
      </w:pPr>
    </w:p>
    <w:tbl>
      <w:tblPr>
        <w:tblStyle w:val="a9"/>
        <w:tblpPr w:leftFromText="180" w:rightFromText="180" w:vertAnchor="text" w:horzAnchor="margin" w:tblpY="58"/>
        <w:tblW w:w="0" w:type="auto"/>
        <w:tblLook w:val="04A0" w:firstRow="1" w:lastRow="0" w:firstColumn="1" w:lastColumn="0" w:noHBand="0" w:noVBand="1"/>
      </w:tblPr>
      <w:tblGrid>
        <w:gridCol w:w="8960"/>
      </w:tblGrid>
      <w:tr w:rsidR="0029238E" w14:paraId="7516367C" w14:textId="77777777" w:rsidTr="0029238E">
        <w:trPr>
          <w:ins w:id="1684" w:author="User" w:date="2021-09-13T13:24:00Z"/>
        </w:trPr>
        <w:tc>
          <w:tcPr>
            <w:tcW w:w="8960" w:type="dxa"/>
          </w:tcPr>
          <w:p w14:paraId="02AE7A0E" w14:textId="77777777" w:rsidR="0029238E" w:rsidRDefault="0029238E" w:rsidP="0029238E">
            <w:pPr>
              <w:pStyle w:val="13"/>
              <w:keepNext/>
              <w:rPr>
                <w:ins w:id="1685" w:author="User" w:date="2021-09-13T13:24:00Z"/>
                <w:rFonts w:hint="eastAsia"/>
              </w:rPr>
            </w:pPr>
            <w:ins w:id="1686" w:author="User" w:date="2021-09-13T13:24:00Z">
              <w:r w:rsidRPr="009C5E13">
                <w:rPr>
                  <w:rFonts w:hint="eastAsia"/>
                  <w:noProof/>
                  <w:lang w:val="en-US"/>
                </w:rPr>
                <w:drawing>
                  <wp:inline distT="0" distB="0" distL="0" distR="0" wp14:anchorId="70351C65" wp14:editId="5EB191C8">
                    <wp:extent cx="3939540" cy="2628900"/>
                    <wp:effectExtent l="0" t="0" r="3810" b="0"/>
                    <wp:docPr id="58"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39540" cy="2628900"/>
                            </a:xfrm>
                            <a:prstGeom prst="rect">
                              <a:avLst/>
                            </a:prstGeom>
                          </pic:spPr>
                        </pic:pic>
                      </a:graphicData>
                    </a:graphic>
                  </wp:inline>
                </w:drawing>
              </w:r>
            </w:ins>
          </w:p>
          <w:p w14:paraId="7A8D2467" w14:textId="781B6538" w:rsidR="0029238E" w:rsidRPr="00721ABE" w:rsidRDefault="0029238E" w:rsidP="0029238E">
            <w:pPr>
              <w:pStyle w:val="afb"/>
              <w:ind w:left="200" w:hanging="200"/>
              <w:rPr>
                <w:ins w:id="1687" w:author="User" w:date="2021-09-13T13:24:00Z"/>
                <w:rFonts w:hint="eastAsia"/>
              </w:rPr>
            </w:pPr>
            <w:bookmarkStart w:id="1688" w:name="_Toc85792024"/>
            <w:ins w:id="1689" w:author="User" w:date="2021-09-13T13:24: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r>
                <w:rPr>
                  <w:rFonts w:hint="eastAsia"/>
                </w:rPr>
                <w:fldChar w:fldCharType="separate"/>
              </w:r>
              <w:r w:rsidR="00853FBC">
                <w:rPr>
                  <w:rFonts w:hint="eastAsia"/>
                  <w:noProof/>
                </w:rPr>
                <w:t>八</w:t>
              </w:r>
              <w:r>
                <w:rPr>
                  <w:rFonts w:hint="eastAsia"/>
                </w:rPr>
                <w:fldChar w:fldCharType="end"/>
              </w:r>
              <w:r>
                <w:rPr>
                  <w:rFonts w:hint="eastAsia"/>
                </w:rPr>
                <w:t>：</w:t>
              </w:r>
              <w:r w:rsidRPr="002F7A45">
                <w:rPr>
                  <w:rFonts w:hint="eastAsia"/>
                </w:rPr>
                <w:t>本機隨時備份及異機隨時備援示意圖</w:t>
              </w:r>
              <w:bookmarkEnd w:id="1688"/>
            </w:ins>
          </w:p>
          <w:p w14:paraId="13BA81E7" w14:textId="77777777" w:rsidR="0029238E" w:rsidRDefault="0029238E" w:rsidP="0029238E">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690" w:author="User" w:date="2021-09-13T13:24:00Z"/>
                <w:rFonts w:hint="eastAsia"/>
              </w:rPr>
            </w:pPr>
          </w:p>
        </w:tc>
      </w:tr>
    </w:tbl>
    <w:p w14:paraId="63505226" w14:textId="77777777" w:rsidR="0029238E" w:rsidRPr="003E6DC2" w:rsidRDefault="0029238E">
      <w:pPr>
        <w:pStyle w:val="13"/>
        <w:rPr>
          <w:ins w:id="1691" w:author="User" w:date="2021-09-13T13:24:00Z"/>
          <w:rFonts w:hint="eastAsia"/>
          <w:color w:val="000000" w:themeColor="text1"/>
          <w:shd w:val="clear" w:color="auto" w:fill="FFFFFF"/>
        </w:rPr>
      </w:pPr>
    </w:p>
    <w:p w14:paraId="04BAE310" w14:textId="7E50A9FC" w:rsidR="008E64EB" w:rsidRDefault="008E64EB">
      <w:pPr>
        <w:pStyle w:val="13"/>
        <w:rPr>
          <w:ins w:id="1692" w:author="User" w:date="2021-09-13T13:25:00Z"/>
          <w:rFonts w:hint="eastAsia"/>
          <w:color w:val="000000" w:themeColor="text1"/>
        </w:rPr>
      </w:pPr>
    </w:p>
    <w:p w14:paraId="779612F1" w14:textId="5361A50E" w:rsidR="0029238E" w:rsidRDefault="0029238E">
      <w:pPr>
        <w:pStyle w:val="13"/>
        <w:rPr>
          <w:ins w:id="1693" w:author="User" w:date="2021-09-13T13:25:00Z"/>
          <w:rFonts w:hint="eastAsia"/>
          <w:color w:val="000000" w:themeColor="text1"/>
        </w:rPr>
      </w:pPr>
    </w:p>
    <w:p w14:paraId="6405ED84" w14:textId="5275BC37" w:rsidR="0029238E" w:rsidRDefault="0029238E">
      <w:pPr>
        <w:pStyle w:val="13"/>
        <w:rPr>
          <w:ins w:id="1694" w:author="User" w:date="2021-09-13T13:25:00Z"/>
          <w:rFonts w:hint="eastAsia"/>
          <w:color w:val="000000" w:themeColor="text1"/>
        </w:rPr>
      </w:pPr>
    </w:p>
    <w:p w14:paraId="09C26CF7" w14:textId="67FFEAF8" w:rsidR="0029238E" w:rsidRDefault="0029238E">
      <w:pPr>
        <w:pStyle w:val="afb"/>
        <w:ind w:left="200" w:hanging="200"/>
        <w:rPr>
          <w:ins w:id="1695" w:author="User" w:date="2021-09-13T13:25:00Z"/>
          <w:rFonts w:hint="eastAsia"/>
          <w:color w:val="000000" w:themeColor="text1"/>
          <w:lang w:val="zh-TW"/>
        </w:rPr>
        <w:pPrChange w:id="1696" w:author="User" w:date="2021-09-13T13:25:00Z">
          <w:pPr>
            <w:ind w:left="0" w:firstLineChars="0" w:firstLine="0"/>
          </w:pPr>
        </w:pPrChange>
      </w:pPr>
      <w:ins w:id="1697" w:author="User" w:date="2021-09-13T13:25:00Z">
        <w:r>
          <w:rPr>
            <w:rFonts w:hint="eastAsia"/>
            <w:color w:val="000000" w:themeColor="text1"/>
          </w:rPr>
          <w:br w:type="page"/>
        </w:r>
      </w:ins>
    </w:p>
    <w:p w14:paraId="46AE851C" w14:textId="43D689CD" w:rsidR="0029238E" w:rsidRDefault="0029238E">
      <w:pPr>
        <w:pStyle w:val="afb"/>
        <w:ind w:left="200" w:hanging="200"/>
        <w:rPr>
          <w:ins w:id="1698" w:author="User" w:date="2021-09-13T13:25:00Z"/>
          <w:rFonts w:hint="eastAsia"/>
          <w:color w:val="000000" w:themeColor="text1"/>
        </w:rPr>
        <w:pPrChange w:id="1699" w:author="User" w:date="2021-09-13T13:25:00Z">
          <w:pPr>
            <w:pStyle w:val="13"/>
          </w:pPr>
        </w:pPrChange>
      </w:pPr>
    </w:p>
    <w:p w14:paraId="24636D6B" w14:textId="5A783159" w:rsidR="0029238E" w:rsidRDefault="0029238E">
      <w:pPr>
        <w:pStyle w:val="4"/>
        <w:numPr>
          <w:ilvl w:val="0"/>
          <w:numId w:val="459"/>
        </w:numPr>
        <w:rPr>
          <w:ins w:id="1700" w:author="User" w:date="2021-09-13T13:26:00Z"/>
          <w:rFonts w:hint="eastAsia"/>
        </w:rPr>
        <w:pPrChange w:id="1701" w:author="User" w:date="2021-09-14T15:11:00Z">
          <w:pPr>
            <w:pStyle w:val="4"/>
          </w:pPr>
        </w:pPrChange>
      </w:pPr>
      <w:bookmarkStart w:id="1702" w:name="_Toc85790500"/>
      <w:ins w:id="1703" w:author="User" w:date="2021-09-13T13:26:00Z">
        <w:r>
          <w:rPr>
            <w:rFonts w:hint="eastAsia"/>
          </w:rPr>
          <w:t>機關之業務單位與資訊單位配合事項</w:t>
        </w:r>
        <w:bookmarkEnd w:id="1702"/>
      </w:ins>
    </w:p>
    <w:p w14:paraId="500A0244" w14:textId="6F027F98" w:rsidR="0029238E" w:rsidRDefault="0029238E" w:rsidP="0029238E">
      <w:pPr>
        <w:pStyle w:val="13"/>
        <w:rPr>
          <w:ins w:id="1704" w:author="User" w:date="2021-09-13T13:45:00Z"/>
          <w:rFonts w:hint="eastAsia"/>
        </w:rPr>
      </w:pPr>
      <w:ins w:id="1705" w:author="User" w:date="2021-09-13T13:27:00Z">
        <w:r>
          <w:rPr>
            <w:rFonts w:hint="eastAsia"/>
          </w:rPr>
          <w:t>未來機關若有資料轉移至機關內部存儲之需求，需自行準備可用儲存空間為</w:t>
        </w:r>
        <w:r>
          <w:rPr>
            <w:rFonts w:hint="eastAsia"/>
          </w:rPr>
          <w:t>10TB</w:t>
        </w:r>
        <w:r>
          <w:rPr>
            <w:rFonts w:hint="eastAsia"/>
          </w:rPr>
          <w:t>（含）以上之儲存設備，以供資料轉移儲存需求。</w:t>
        </w:r>
      </w:ins>
    </w:p>
    <w:p w14:paraId="4DE5DC09" w14:textId="2D0192CD" w:rsidR="00CF16FB" w:rsidRDefault="00CF16FB">
      <w:pPr>
        <w:pStyle w:val="3"/>
        <w:spacing w:before="240" w:after="120"/>
        <w:ind w:left="280" w:right="280" w:hanging="280"/>
        <w:rPr>
          <w:ins w:id="1706" w:author="User" w:date="2021-09-13T13:27:00Z"/>
          <w:rFonts w:hint="eastAsia"/>
        </w:rPr>
        <w:pPrChange w:id="1707" w:author="User" w:date="2021-09-13T13:45:00Z">
          <w:pPr>
            <w:pStyle w:val="13"/>
          </w:pPr>
        </w:pPrChange>
      </w:pPr>
      <w:bookmarkStart w:id="1708" w:name="_Toc85790501"/>
      <w:ins w:id="1709" w:author="User" w:date="2021-09-13T13:45:00Z">
        <w:r>
          <w:rPr>
            <w:rFonts w:hint="eastAsia"/>
          </w:rPr>
          <w:t>路面缺</w:t>
        </w:r>
      </w:ins>
      <w:ins w:id="1710" w:author="User" w:date="2021-09-13T13:46:00Z">
        <w:r>
          <w:rPr>
            <w:rFonts w:hint="eastAsia"/>
          </w:rPr>
          <w:t>陷影像</w:t>
        </w:r>
        <w:r w:rsidRPr="003E6DC2">
          <w:rPr>
            <w:rFonts w:hint="eastAsia"/>
          </w:rPr>
          <w:t>與相關資料蒐</w:t>
        </w:r>
        <w:r>
          <w:rPr>
            <w:rFonts w:hint="eastAsia"/>
          </w:rPr>
          <w:t>集</w:t>
        </w:r>
      </w:ins>
      <w:bookmarkEnd w:id="1708"/>
    </w:p>
    <w:p w14:paraId="719AA0D5" w14:textId="17ADB5D0" w:rsidR="0029238E" w:rsidRDefault="0029238E">
      <w:pPr>
        <w:pStyle w:val="4"/>
        <w:numPr>
          <w:ilvl w:val="0"/>
          <w:numId w:val="463"/>
        </w:numPr>
        <w:rPr>
          <w:ins w:id="1711" w:author="User" w:date="2021-09-13T13:28:00Z"/>
        </w:rPr>
        <w:pPrChange w:id="1712" w:author="User" w:date="2021-09-14T15:11:00Z">
          <w:pPr>
            <w:pStyle w:val="3"/>
            <w:spacing w:before="240" w:after="120"/>
            <w:ind w:left="280" w:right="280" w:hanging="280"/>
          </w:pPr>
        </w:pPrChange>
      </w:pPr>
      <w:bookmarkStart w:id="1713" w:name="_Toc85790502"/>
      <w:ins w:id="1714" w:author="User" w:date="2021-09-13T13:28:00Z">
        <w:r w:rsidRPr="003E6DC2">
          <w:t>影像蒐集</w:t>
        </w:r>
        <w:r w:rsidRPr="003E6DC2">
          <w:rPr>
            <w:rFonts w:hint="eastAsia"/>
          </w:rPr>
          <w:t>範</w:t>
        </w:r>
        <w:r>
          <w:rPr>
            <w:rFonts w:hint="eastAsia"/>
          </w:rPr>
          <w:t>圍</w:t>
        </w:r>
        <w:bookmarkEnd w:id="1713"/>
      </w:ins>
    </w:p>
    <w:p w14:paraId="70D329A4" w14:textId="5CAE4FBA" w:rsidR="0029238E" w:rsidRPr="0029238E" w:rsidRDefault="0029238E">
      <w:pPr>
        <w:pStyle w:val="13"/>
        <w:rPr>
          <w:ins w:id="1715" w:author="User" w:date="2021-09-13T13:25:00Z"/>
          <w:rFonts w:hint="eastAsia"/>
        </w:rPr>
      </w:pPr>
      <w:ins w:id="1716" w:author="User" w:date="2021-09-13T13:28:00Z">
        <w:r w:rsidRPr="003E6DC2">
          <w:rPr>
            <w:rFonts w:hint="eastAsia"/>
            <w:color w:val="000000" w:themeColor="text1"/>
          </w:rPr>
          <w:t>本案巡查範圍</w:t>
        </w:r>
        <w:r w:rsidRPr="003E6DC2">
          <w:rPr>
            <w:color w:val="000000" w:themeColor="text1"/>
          </w:rPr>
          <w:t>以臺南市</w:t>
        </w:r>
        <w:r w:rsidRPr="003E6DC2">
          <w:rPr>
            <w:rFonts w:hint="eastAsia"/>
            <w:color w:val="000000" w:themeColor="text1"/>
          </w:rPr>
          <w:t xml:space="preserve"> 37 </w:t>
        </w:r>
        <w:r w:rsidRPr="003E6DC2">
          <w:rPr>
            <w:color w:val="000000" w:themeColor="text1"/>
          </w:rPr>
          <w:t>個行政區內機關直接管養道路為基礎，分區、分段進行影像搜集，</w:t>
        </w:r>
        <w:r w:rsidRPr="003E6DC2">
          <w:rPr>
            <w:rFonts w:hint="eastAsia"/>
            <w:color w:val="000000" w:themeColor="text1"/>
          </w:rPr>
          <w:t>將</w:t>
        </w:r>
        <w:r w:rsidRPr="003E6DC2">
          <w:rPr>
            <w:color w:val="000000" w:themeColor="text1"/>
          </w:rPr>
          <w:t>直接管養道路</w:t>
        </w:r>
        <w:r w:rsidRPr="003E6DC2">
          <w:rPr>
            <w:rFonts w:hint="eastAsia"/>
            <w:color w:val="000000" w:themeColor="text1"/>
          </w:rPr>
          <w:t>範圍設為本案巡查範圍</w:t>
        </w:r>
        <w:r w:rsidRPr="003E6DC2">
          <w:rPr>
            <w:rFonts w:hint="eastAsia"/>
            <w:color w:val="000000" w:themeColor="text1"/>
          </w:rPr>
          <w:t>(</w:t>
        </w:r>
        <w:r w:rsidRPr="003E6DC2">
          <w:rPr>
            <w:rFonts w:hint="eastAsia"/>
            <w:color w:val="000000" w:themeColor="text1"/>
          </w:rPr>
          <w:t>以下簡稱本案巡查範圍，</w:t>
        </w:r>
        <w:r w:rsidRPr="003E6DC2">
          <w:rPr>
            <w:rFonts w:ascii="標楷體" w:hAnsi="標楷體" w:hint="eastAsia"/>
            <w:color w:val="000000" w:themeColor="text1"/>
          </w:rPr>
          <w:t>如附件一</w:t>
        </w:r>
        <w:r w:rsidRPr="003E6DC2">
          <w:rPr>
            <w:rFonts w:hint="eastAsia"/>
            <w:color w:val="000000" w:themeColor="text1"/>
          </w:rPr>
          <w:t>)</w:t>
        </w:r>
        <w:r w:rsidRPr="003E6DC2">
          <w:rPr>
            <w:color w:val="000000" w:themeColor="text1"/>
          </w:rPr>
          <w:t>，其涵蓋本市</w:t>
        </w:r>
        <w:r w:rsidRPr="003E6DC2">
          <w:rPr>
            <w:rFonts w:hint="eastAsia"/>
            <w:color w:val="000000" w:themeColor="text1"/>
          </w:rPr>
          <w:t xml:space="preserve"> 6 </w:t>
        </w:r>
        <w:r w:rsidRPr="003E6DC2">
          <w:rPr>
            <w:color w:val="000000" w:themeColor="text1"/>
          </w:rPr>
          <w:t>區</w:t>
        </w:r>
        <w:r>
          <w:rPr>
            <w:rFonts w:hint="eastAsia"/>
            <w:color w:val="000000" w:themeColor="text1"/>
          </w:rPr>
          <w:t>(</w:t>
        </w:r>
        <w:r>
          <w:rPr>
            <w:rFonts w:hint="eastAsia"/>
            <w:color w:val="000000" w:themeColor="text1"/>
          </w:rPr>
          <w:t>中西區、東區、南區、北區、安平區、安南區</w:t>
        </w:r>
        <w:r>
          <w:rPr>
            <w:rFonts w:hint="eastAsia"/>
            <w:color w:val="000000" w:themeColor="text1"/>
          </w:rPr>
          <w:t>)</w:t>
        </w:r>
        <w:r w:rsidRPr="003E6DC2">
          <w:rPr>
            <w:rFonts w:hint="eastAsia"/>
            <w:color w:val="000000" w:themeColor="text1"/>
          </w:rPr>
          <w:t>估計</w:t>
        </w:r>
        <w:r>
          <w:rPr>
            <w:rFonts w:hint="eastAsia"/>
            <w:color w:val="000000" w:themeColor="text1"/>
          </w:rPr>
          <w:t>里程數</w:t>
        </w:r>
        <w:r>
          <w:rPr>
            <w:rFonts w:hint="eastAsia"/>
            <w:color w:val="000000" w:themeColor="text1"/>
          </w:rPr>
          <w:t>8</w:t>
        </w:r>
        <w:r w:rsidRPr="003E6DC2">
          <w:rPr>
            <w:color w:val="000000" w:themeColor="text1"/>
          </w:rPr>
          <w:t>00</w:t>
        </w:r>
        <w:r w:rsidRPr="003E6DC2">
          <w:rPr>
            <w:rFonts w:hint="eastAsia"/>
            <w:color w:val="000000" w:themeColor="text1"/>
          </w:rPr>
          <w:t>公里，其餘</w:t>
        </w:r>
        <w:r w:rsidRPr="00162B59">
          <w:rPr>
            <w:color w:val="000000" w:themeColor="text1"/>
          </w:rPr>
          <w:t xml:space="preserve"> 31</w:t>
        </w:r>
        <w:r w:rsidRPr="003E6DC2">
          <w:rPr>
            <w:rFonts w:ascii="標楷體" w:hAnsi="標楷體"/>
            <w:color w:val="000000" w:themeColor="text1"/>
          </w:rPr>
          <w:t xml:space="preserve"> 區市道與大區道</w:t>
        </w:r>
        <w:r w:rsidRPr="003E6DC2">
          <w:rPr>
            <w:rFonts w:ascii="標楷體" w:hAnsi="標楷體" w:hint="eastAsia"/>
            <w:color w:val="000000" w:themeColor="text1"/>
          </w:rPr>
          <w:t>估計</w:t>
        </w:r>
        <w:r>
          <w:rPr>
            <w:rFonts w:hint="eastAsia"/>
            <w:color w:val="000000" w:themeColor="text1"/>
          </w:rPr>
          <w:t>里程數</w:t>
        </w:r>
        <w:r>
          <w:rPr>
            <w:rFonts w:hint="eastAsia"/>
            <w:color w:val="000000" w:themeColor="text1"/>
          </w:rPr>
          <w:t>6</w:t>
        </w:r>
        <w:r w:rsidRPr="003E6DC2">
          <w:rPr>
            <w:color w:val="000000" w:themeColor="text1"/>
          </w:rPr>
          <w:t>00</w:t>
        </w:r>
        <w:r w:rsidRPr="003E6DC2">
          <w:rPr>
            <w:rFonts w:ascii="標楷體" w:hAnsi="標楷體" w:hint="eastAsia"/>
            <w:color w:val="000000" w:themeColor="text1"/>
          </w:rPr>
          <w:t>公里，</w:t>
        </w:r>
        <w:r>
          <w:rPr>
            <w:rFonts w:ascii="標楷體" w:hAnsi="標楷體" w:hint="eastAsia"/>
            <w:color w:val="000000" w:themeColor="text1"/>
          </w:rPr>
          <w:t>共計</w:t>
        </w:r>
        <w:r w:rsidRPr="00162B59">
          <w:rPr>
            <w:color w:val="000000" w:themeColor="text1"/>
          </w:rPr>
          <w:t>592</w:t>
        </w:r>
        <w:r>
          <w:rPr>
            <w:rFonts w:ascii="標楷體" w:hAnsi="標楷體" w:hint="eastAsia"/>
            <w:color w:val="000000" w:themeColor="text1"/>
          </w:rPr>
          <w:t>項，</w:t>
        </w:r>
        <w:r w:rsidRPr="003E6DC2">
          <w:rPr>
            <w:rFonts w:ascii="標楷體" w:hAnsi="標楷體" w:hint="eastAsia"/>
            <w:color w:val="000000" w:themeColor="text1"/>
          </w:rPr>
          <w:t>估計總</w:t>
        </w:r>
        <w:r>
          <w:rPr>
            <w:rFonts w:ascii="標楷體" w:hAnsi="標楷體" w:hint="eastAsia"/>
            <w:color w:val="000000" w:themeColor="text1"/>
          </w:rPr>
          <w:t>長度</w:t>
        </w:r>
        <w:r w:rsidRPr="003E6DC2">
          <w:rPr>
            <w:rFonts w:ascii="標楷體" w:hAnsi="標楷體" w:hint="eastAsia"/>
            <w:color w:val="000000" w:themeColor="text1"/>
          </w:rPr>
          <w:t>約</w:t>
        </w:r>
        <w:r w:rsidRPr="003E6DC2">
          <w:rPr>
            <w:color w:val="000000" w:themeColor="text1"/>
          </w:rPr>
          <w:t>1,</w:t>
        </w:r>
        <w:r>
          <w:rPr>
            <w:rFonts w:hint="eastAsia"/>
            <w:color w:val="000000" w:themeColor="text1"/>
          </w:rPr>
          <w:t>4</w:t>
        </w:r>
        <w:r w:rsidRPr="003E6DC2">
          <w:rPr>
            <w:color w:val="000000" w:themeColor="text1"/>
          </w:rPr>
          <w:t>00</w:t>
        </w:r>
        <w:r w:rsidRPr="003E6DC2">
          <w:rPr>
            <w:rFonts w:ascii="標楷體" w:hAnsi="標楷體" w:hint="eastAsia"/>
            <w:color w:val="000000" w:themeColor="text1"/>
          </w:rPr>
          <w:t>公里</w:t>
        </w:r>
        <w:r>
          <w:rPr>
            <w:rFonts w:ascii="標楷體" w:hAnsi="標楷體" w:hint="eastAsia"/>
            <w:color w:val="000000" w:themeColor="text1"/>
          </w:rPr>
          <w:t>，預估巡查長度約</w:t>
        </w:r>
        <w:r w:rsidRPr="00162B59">
          <w:rPr>
            <w:color w:val="000000" w:themeColor="text1"/>
          </w:rPr>
          <w:t>2,500</w:t>
        </w:r>
        <w:r>
          <w:rPr>
            <w:rFonts w:ascii="標楷體" w:hAnsi="標楷體" w:hint="eastAsia"/>
            <w:color w:val="000000" w:themeColor="text1"/>
          </w:rPr>
          <w:t>公里。</w:t>
        </w:r>
      </w:ins>
    </w:p>
    <w:p w14:paraId="0A18052B" w14:textId="71E97030" w:rsidR="0029238E" w:rsidRPr="003E6DC2" w:rsidRDefault="00764F70">
      <w:pPr>
        <w:pStyle w:val="4"/>
        <w:numPr>
          <w:ilvl w:val="0"/>
          <w:numId w:val="462"/>
        </w:numPr>
        <w:rPr>
          <w:ins w:id="1717" w:author="jackson" w:date="2021-06-14T11:38:00Z"/>
          <w:rFonts w:hint="eastAsia"/>
        </w:rPr>
        <w:pPrChange w:id="1718" w:author="User" w:date="2021-09-14T15:11:00Z">
          <w:pPr>
            <w:ind w:left="280" w:hanging="280"/>
          </w:pPr>
        </w:pPrChange>
      </w:pPr>
      <w:bookmarkStart w:id="1719" w:name="_Toc85790503"/>
      <w:ins w:id="1720" w:author="User" w:date="2021-09-13T13:32:00Z">
        <w:r w:rsidRPr="003E6DC2">
          <w:t>影像蒐集</w:t>
        </w:r>
        <w:r w:rsidRPr="003E6DC2">
          <w:rPr>
            <w:rFonts w:hint="eastAsia"/>
          </w:rPr>
          <w:t>說</w:t>
        </w:r>
        <w:r>
          <w:rPr>
            <w:rFonts w:hint="eastAsia"/>
          </w:rPr>
          <w:t>明</w:t>
        </w:r>
      </w:ins>
      <w:bookmarkEnd w:id="1719"/>
    </w:p>
    <w:p w14:paraId="5835D835" w14:textId="5D0764A1" w:rsidR="00992594" w:rsidDel="00A0497E" w:rsidRDefault="00764F70" w:rsidP="00A0497E">
      <w:pPr>
        <w:pStyle w:val="13"/>
        <w:ind w:left="280" w:hangingChars="100" w:hanging="280"/>
        <w:rPr>
          <w:del w:id="1721" w:author="User" w:date="2021-09-13T11:09:00Z"/>
          <w:rFonts w:hint="eastAsia"/>
        </w:rPr>
      </w:pPr>
      <w:ins w:id="1722" w:author="User" w:date="2021-09-13T13:36:00Z">
        <w:r>
          <w:rPr>
            <w:rFonts w:hint="eastAsia"/>
            <w:shd w:val="clear" w:color="auto" w:fill="FFFFFF"/>
          </w:rPr>
          <w:t>1.</w:t>
        </w:r>
        <w:r w:rsidR="00A0497E" w:rsidRPr="00A0497E">
          <w:rPr>
            <w:rFonts w:hint="eastAsia"/>
          </w:rPr>
          <w:t xml:space="preserve"> </w:t>
        </w:r>
        <w:r w:rsidR="00A0497E" w:rsidRPr="003E6DC2">
          <w:rPr>
            <w:rFonts w:hint="eastAsia"/>
          </w:rPr>
          <w:t>巡查車執行巡查，車機系統自動把可能的缺陷照片上傳到後台的接收伺服器，伺服器接受所有缺陷的照片，再由後台的高階圖形運算伺服器做二次驗證及分類，完成後系統將車機系統判別不正確的，存放到本案中高速大容量儲存設備「其它」備份目錄，而判別正確的會將其放至「正式」的存放區，使用者可直接從網頁上查看，使用方式簡易方便直觀感強</w:t>
        </w:r>
        <w:r w:rsidR="00A0497E">
          <w:rPr>
            <w:rFonts w:hint="eastAsia"/>
          </w:rPr>
          <w:t>。</w:t>
        </w:r>
      </w:ins>
      <w:del w:id="1723" w:author="User" w:date="2021-09-12T15:28:00Z">
        <w:r w:rsidR="004E52D0" w:rsidRPr="003E6DC2" w:rsidDel="00BF5A1F">
          <w:rPr>
            <w:noProof/>
          </w:rPr>
          <w:drawing>
            <wp:inline distT="0" distB="0" distL="0" distR="0" wp14:anchorId="3EC7B24F" wp14:editId="5D328C4E">
              <wp:extent cx="3939540" cy="2628900"/>
              <wp:effectExtent l="0" t="0" r="3810" b="0"/>
              <wp:docPr id="291"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939540" cy="2628900"/>
                      </a:xfrm>
                      <a:prstGeom prst="rect">
                        <a:avLst/>
                      </a:prstGeom>
                    </pic:spPr>
                  </pic:pic>
                </a:graphicData>
              </a:graphic>
            </wp:inline>
          </w:drawing>
        </w:r>
      </w:del>
    </w:p>
    <w:p w14:paraId="7FAC6A6C" w14:textId="77777777" w:rsidR="00A0497E" w:rsidRDefault="00A0497E">
      <w:pPr>
        <w:pStyle w:val="13"/>
        <w:ind w:left="280" w:hangingChars="100" w:hanging="280"/>
        <w:rPr>
          <w:ins w:id="1724" w:author="User" w:date="2021-09-13T13:38:00Z"/>
          <w:rFonts w:hint="eastAsia"/>
        </w:rPr>
        <w:pPrChange w:id="1725" w:author="User" w:date="2021-09-13T13:37:00Z">
          <w:pPr>
            <w:pStyle w:val="50"/>
            <w:numPr>
              <w:numId w:val="0"/>
            </w:numPr>
            <w:ind w:left="0"/>
          </w:pPr>
        </w:pPrChange>
      </w:pPr>
    </w:p>
    <w:p w14:paraId="34E72440" w14:textId="16F53FBE" w:rsidR="00A0497E" w:rsidRPr="00A0497E" w:rsidRDefault="00A0497E">
      <w:pPr>
        <w:pStyle w:val="13"/>
        <w:ind w:left="280" w:hangingChars="100" w:hanging="280"/>
        <w:rPr>
          <w:ins w:id="1726" w:author="User" w:date="2021-09-13T13:37:00Z"/>
          <w:rFonts w:hint="eastAsia"/>
          <w:rPrChange w:id="1727" w:author="User" w:date="2021-09-13T13:37:00Z">
            <w:rPr>
              <w:ins w:id="1728" w:author="User" w:date="2021-09-13T13:37:00Z"/>
              <w:rFonts w:hint="eastAsia"/>
              <w:shd w:val="clear" w:color="auto" w:fill="FFFFFF"/>
            </w:rPr>
          </w:rPrChange>
        </w:rPr>
        <w:pPrChange w:id="1729" w:author="User" w:date="2021-09-13T13:37:00Z">
          <w:pPr>
            <w:ind w:left="280" w:hanging="280"/>
          </w:pPr>
        </w:pPrChange>
      </w:pPr>
      <w:ins w:id="1730" w:author="User" w:date="2021-09-13T13:38:00Z">
        <w:r>
          <w:rPr>
            <w:rFonts w:hint="eastAsia"/>
          </w:rPr>
          <w:t>2.</w:t>
        </w:r>
        <w:r w:rsidRPr="00A0497E">
          <w:rPr>
            <w:rFonts w:hint="eastAsia"/>
            <w:color w:val="000000" w:themeColor="text1"/>
          </w:rPr>
          <w:t xml:space="preserve"> </w:t>
        </w:r>
        <w:r w:rsidRPr="003E6DC2">
          <w:rPr>
            <w:rFonts w:hint="eastAsia"/>
            <w:color w:val="000000" w:themeColor="text1"/>
          </w:rPr>
          <w:t>利用上述的方式，我們同時能收集到道路上正確與不正確的道路缺陷照片，數量非常多且極具多樣性。目前本公司實際上路驗證，一部車正常繞行一個工作天</w:t>
        </w:r>
        <w:r w:rsidRPr="003E6DC2">
          <w:rPr>
            <w:rFonts w:hint="eastAsia"/>
            <w:color w:val="000000" w:themeColor="text1"/>
          </w:rPr>
          <w:t>(6</w:t>
        </w:r>
        <w:r w:rsidRPr="003E6DC2">
          <w:rPr>
            <w:rFonts w:hint="eastAsia"/>
            <w:color w:val="000000" w:themeColor="text1"/>
          </w:rPr>
          <w:t>小時</w:t>
        </w:r>
        <w:r w:rsidRPr="003E6DC2">
          <w:rPr>
            <w:rFonts w:hint="eastAsia"/>
            <w:color w:val="000000" w:themeColor="text1"/>
          </w:rPr>
          <w:t>)</w:t>
        </w:r>
        <w:r w:rsidRPr="003E6DC2">
          <w:rPr>
            <w:rFonts w:hint="eastAsia"/>
            <w:color w:val="000000" w:themeColor="text1"/>
          </w:rPr>
          <w:t>的行程，大約可以取得超過一萬張的照片，再經由後台真正驗證確認完成後之數量，大概有近四分之一的照片會到正確判別的存放區；所得影像即為可運用於未來精細深度的模型訓練之最佳資料</w:t>
        </w:r>
      </w:ins>
    </w:p>
    <w:p w14:paraId="45F00E09" w14:textId="690111D7" w:rsidR="0029238E" w:rsidRPr="00A0497E" w:rsidRDefault="00D30C3A">
      <w:pPr>
        <w:pStyle w:val="13"/>
        <w:ind w:left="280" w:hangingChars="100" w:hanging="280"/>
        <w:rPr>
          <w:ins w:id="1731" w:author="User" w:date="2021-09-13T13:23:00Z"/>
          <w:rFonts w:hint="eastAsia"/>
          <w:rPrChange w:id="1732" w:author="User" w:date="2021-09-13T13:38:00Z">
            <w:rPr>
              <w:ins w:id="1733" w:author="User" w:date="2021-09-13T13:23:00Z"/>
              <w:rFonts w:hint="eastAsia"/>
              <w:shd w:val="clear" w:color="auto" w:fill="FFFFFF"/>
            </w:rPr>
          </w:rPrChange>
        </w:rPr>
        <w:pPrChange w:id="1734" w:author="User" w:date="2021-09-13T13:38:00Z">
          <w:pPr>
            <w:ind w:left="280" w:hanging="280"/>
          </w:pPr>
        </w:pPrChange>
      </w:pPr>
      <w:ins w:id="1735" w:author="User" w:date="2021-09-13T13:40:00Z">
        <w:r>
          <w:rPr>
            <w:noProof/>
            <w:color w:val="000000" w:themeColor="text1"/>
            <w:lang w:val="en-US"/>
          </w:rPr>
          <w:lastRenderedPageBreak/>
          <mc:AlternateContent>
            <mc:Choice Requires="wps">
              <w:drawing>
                <wp:anchor distT="0" distB="0" distL="114300" distR="114300" simplePos="0" relativeHeight="251782656" behindDoc="0" locked="0" layoutInCell="1" allowOverlap="1" wp14:anchorId="7E2CBB22" wp14:editId="773D86B1">
                  <wp:simplePos x="0" y="0"/>
                  <wp:positionH relativeFrom="column">
                    <wp:posOffset>173990</wp:posOffset>
                  </wp:positionH>
                  <wp:positionV relativeFrom="paragraph">
                    <wp:posOffset>2738120</wp:posOffset>
                  </wp:positionV>
                  <wp:extent cx="2926080" cy="1581150"/>
                  <wp:effectExtent l="0" t="342900" r="26670" b="19050"/>
                  <wp:wrapNone/>
                  <wp:docPr id="230" name="圓角矩形圖說文字 230"/>
                  <wp:cNvGraphicFramePr/>
                  <a:graphic xmlns:a="http://schemas.openxmlformats.org/drawingml/2006/main">
                    <a:graphicData uri="http://schemas.microsoft.com/office/word/2010/wordprocessingShape">
                      <wps:wsp>
                        <wps:cNvSpPr/>
                        <wps:spPr>
                          <a:xfrm>
                            <a:off x="0" y="0"/>
                            <a:ext cx="2926080" cy="1581150"/>
                          </a:xfrm>
                          <a:prstGeom prst="wedgeRoundRectCallout">
                            <a:avLst>
                              <a:gd name="adj1" fmla="val 7761"/>
                              <a:gd name="adj2" fmla="val -71292"/>
                              <a:gd name="adj3" fmla="val 16667"/>
                            </a:avLst>
                          </a:prstGeom>
                          <a:ln/>
                        </wps:spPr>
                        <wps:style>
                          <a:lnRef idx="2">
                            <a:schemeClr val="accent4">
                              <a:shade val="50000"/>
                            </a:schemeClr>
                          </a:lnRef>
                          <a:fillRef idx="1">
                            <a:schemeClr val="accent4"/>
                          </a:fillRef>
                          <a:effectRef idx="0">
                            <a:schemeClr val="accent4"/>
                          </a:effectRef>
                          <a:fontRef idx="minor">
                            <a:schemeClr val="lt1"/>
                          </a:fontRef>
                        </wps:style>
                        <wps:txbx>
                          <w:txbxContent>
                            <w:p w14:paraId="598A0E6B" w14:textId="77777777" w:rsidR="00987F2E" w:rsidRDefault="00987F2E" w:rsidP="00A0497E">
                              <w:pPr>
                                <w:ind w:left="280" w:hanging="280"/>
                                <w:jc w:val="center"/>
                                <w:rPr>
                                  <w:rFonts w:hint="eastAsia"/>
                                </w:rPr>
                              </w:pPr>
                              <w:ins w:id="1736" w:author="User" w:date="2021-09-13T11:36:00Z">
                                <w:r>
                                  <w:rPr>
                                    <w:noProof/>
                                  </w:rPr>
                                  <w:drawing>
                                    <wp:inline distT="0" distB="0" distL="0" distR="0" wp14:anchorId="6E0F0032" wp14:editId="026D78ED">
                                      <wp:extent cx="2286000" cy="1343556"/>
                                      <wp:effectExtent l="0" t="0" r="0" b="952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9146" cy="1357159"/>
                                              </a:xfrm>
                                              <a:prstGeom prst="rect">
                                                <a:avLst/>
                                              </a:prstGeom>
                                            </pic:spPr>
                                          </pic:pic>
                                        </a:graphicData>
                                      </a:graphic>
                                    </wp:inline>
                                  </w:drawing>
                                </w:r>
                              </w:ins>
                              <w:del w:id="1737" w:author="User" w:date="2021-09-13T11:35:00Z">
                                <w:r w:rsidRPr="003E6DC2" w:rsidDel="005B27FD">
                                  <w:rPr>
                                    <w:noProof/>
                                    <w:color w:val="000000" w:themeColor="text1"/>
                                  </w:rPr>
                                  <w:drawing>
                                    <wp:inline distT="0" distB="0" distL="0" distR="0" wp14:anchorId="75E891D8" wp14:editId="76300CF1">
                                      <wp:extent cx="2611581" cy="1413164"/>
                                      <wp:effectExtent l="0" t="0" r="0" b="0"/>
                                      <wp:docPr id="20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5246" cy="1415147"/>
                                              </a:xfrm>
                                              <a:prstGeom prst="rect">
                                                <a:avLst/>
                                              </a:prstGeom>
                                            </pic:spPr>
                                          </pic:pic>
                                        </a:graphicData>
                                      </a:graphic>
                                    </wp:inline>
                                  </w:drawing>
                                </w:r>
                              </w:del>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E2CBB2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圓角矩形圖說文字 230" o:spid="_x0000_s1063" type="#_x0000_t62" style="position:absolute;left:0;text-align:left;margin-left:13.7pt;margin-top:215.6pt;width:230.4pt;height:124.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" adj="12476,-4599" fillcolor="#ffd932 [3207]" strokecolor="#977b00 [1607]" strokeweight="2pt">
                  <v:textbox inset="4pt,4pt,4pt,4pt">
                    <w:txbxContent>
                      <w:p w14:paraId="598A0E6B" w14:textId="77777777" w:rsidR="00987F2E" w:rsidRDefault="00987F2E" w:rsidP="00A0497E">
                        <w:pPr>
                          <w:ind w:left="280" w:hanging="280"/>
                          <w:jc w:val="center"/>
                          <w:rPr>
                            <w:rFonts w:hint="eastAsia"/>
                          </w:rPr>
                        </w:pPr>
                        <w:ins w:id="1747" w:author="User" w:date="2021-09-13T11:36:00Z">
                          <w:r>
                            <w:rPr>
                              <w:noProof/>
                            </w:rPr>
                            <w:drawing>
                              <wp:inline distT="0" distB="0" distL="0" distR="0" wp14:anchorId="6E0F0032" wp14:editId="026D78ED">
                                <wp:extent cx="2286000" cy="1343556"/>
                                <wp:effectExtent l="0" t="0" r="0" b="952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9146" cy="1357159"/>
                                        </a:xfrm>
                                        <a:prstGeom prst="rect">
                                          <a:avLst/>
                                        </a:prstGeom>
                                      </pic:spPr>
                                    </pic:pic>
                                  </a:graphicData>
                                </a:graphic>
                              </wp:inline>
                            </w:drawing>
                          </w:r>
                        </w:ins>
                        <w:del w:id="1748" w:author="User" w:date="2021-09-13T11:35:00Z">
                          <w:r w:rsidRPr="003E6DC2" w:rsidDel="005B27FD">
                            <w:rPr>
                              <w:noProof/>
                              <w:color w:val="000000" w:themeColor="text1"/>
                            </w:rPr>
                            <w:drawing>
                              <wp:inline distT="0" distB="0" distL="0" distR="0" wp14:anchorId="75E891D8" wp14:editId="76300CF1">
                                <wp:extent cx="2611581" cy="1413164"/>
                                <wp:effectExtent l="0" t="0" r="0" b="0"/>
                                <wp:docPr id="203"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5246" cy="1415147"/>
                                        </a:xfrm>
                                        <a:prstGeom prst="rect">
                                          <a:avLst/>
                                        </a:prstGeom>
                                      </pic:spPr>
                                    </pic:pic>
                                  </a:graphicData>
                                </a:graphic>
                              </wp:inline>
                            </w:drawing>
                          </w:r>
                        </w:del>
                      </w:p>
                    </w:txbxContent>
                  </v:textbox>
                </v:shape>
              </w:pict>
            </mc:Fallback>
          </mc:AlternateContent>
        </w:r>
      </w:ins>
      <w:ins w:id="1738" w:author="User" w:date="2021-09-13T13:38:00Z">
        <w:r w:rsidR="00A0497E">
          <w:rPr>
            <w:rFonts w:hint="eastAsia"/>
            <w:shd w:val="clear" w:color="auto" w:fill="FFFFFF"/>
          </w:rPr>
          <w:t>3.</w:t>
        </w:r>
        <w:r w:rsidR="00A0497E" w:rsidRPr="00A0497E">
          <w:rPr>
            <w:rFonts w:hint="eastAsia"/>
          </w:rPr>
          <w:t xml:space="preserve"> </w:t>
        </w:r>
        <w:r w:rsidR="00A0497E" w:rsidRPr="00A0497E">
          <w:rPr>
            <w:rFonts w:hint="eastAsia"/>
            <w:rPrChange w:id="1739" w:author="User" w:date="2021-09-13T13:38:00Z">
              <w:rPr>
                <w:rFonts w:hint="eastAsia"/>
                <w:color w:val="000000" w:themeColor="text1"/>
              </w:rPr>
            </w:rPrChange>
          </w:rPr>
          <w:t>所有影像資料收集，都會上傳至後台高速且大容量的儲存設備，未來要進行資料標記與資料收集分類時，就可以由這個儲存設備，快速的將影像資料取出進行資料標記跟機器學習訓練之工作</w:t>
        </w:r>
      </w:ins>
      <w:ins w:id="1740" w:author="Jackson Wang" w:date="2021-09-14T16:09:00Z">
        <w:r w:rsidR="00F64344">
          <w:rPr>
            <w:rFonts w:hint="eastAsia"/>
          </w:rPr>
          <w:t>，如圖九所示</w:t>
        </w:r>
      </w:ins>
      <w:ins w:id="1741" w:author="User" w:date="2021-09-13T13:38:00Z">
        <w:r w:rsidR="00A0497E">
          <w:rPr>
            <w:rFonts w:hint="eastAsia"/>
          </w:rPr>
          <w:t>。</w:t>
        </w:r>
      </w:ins>
    </w:p>
    <w:tbl>
      <w:tblPr>
        <w:tblStyle w:val="a9"/>
        <w:tblW w:w="0" w:type="auto"/>
        <w:tblInd w:w="280" w:type="dxa"/>
        <w:tblLook w:val="04A0" w:firstRow="1" w:lastRow="0" w:firstColumn="1" w:lastColumn="0" w:noHBand="0" w:noVBand="1"/>
        <w:tblPrChange w:id="1742" w:author="User" w:date="2021-09-13T13:50:00Z">
          <w:tblPr>
            <w:tblStyle w:val="a9"/>
            <w:tblW w:w="0" w:type="auto"/>
            <w:tblInd w:w="280" w:type="dxa"/>
            <w:tblLook w:val="04A0" w:firstRow="1" w:lastRow="0" w:firstColumn="1" w:lastColumn="0" w:noHBand="0" w:noVBand="1"/>
          </w:tblPr>
        </w:tblPrChange>
      </w:tblPr>
      <w:tblGrid>
        <w:gridCol w:w="4716"/>
        <w:gridCol w:w="3336"/>
        <w:tblGridChange w:id="1743">
          <w:tblGrid>
            <w:gridCol w:w="4716"/>
            <w:gridCol w:w="4064"/>
          </w:tblGrid>
        </w:tblGridChange>
      </w:tblGrid>
      <w:tr w:rsidR="00A0497E" w14:paraId="320BA94D" w14:textId="77777777" w:rsidTr="00D30C3A">
        <w:trPr>
          <w:ins w:id="1744" w:author="User" w:date="2021-09-13T13:39:00Z"/>
        </w:trPr>
        <w:tc>
          <w:tcPr>
            <w:tcW w:w="4716" w:type="dxa"/>
            <w:tcPrChange w:id="1745" w:author="User" w:date="2021-09-13T13:50:00Z">
              <w:tcPr>
                <w:tcW w:w="4390" w:type="dxa"/>
              </w:tcPr>
            </w:tcPrChange>
          </w:tcPr>
          <w:p w14:paraId="717E4B5B" w14:textId="75BEF933"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46" w:author="User" w:date="2021-09-13T13:39:00Z"/>
                <w:rFonts w:hint="eastAsia"/>
                <w:color w:val="000000" w:themeColor="text1"/>
                <w:lang w:val="zh-TW"/>
              </w:rPr>
            </w:pPr>
            <w:ins w:id="1747" w:author="User" w:date="2021-09-13T13:40:00Z">
              <w:r w:rsidRPr="003E6DC2">
                <w:rPr>
                  <w:noProof/>
                  <w:color w:val="000000" w:themeColor="text1"/>
                </w:rPr>
                <mc:AlternateContent>
                  <mc:Choice Requires="wps">
                    <w:drawing>
                      <wp:anchor distT="0" distB="0" distL="114300" distR="114300" simplePos="0" relativeHeight="251784704" behindDoc="0" locked="0" layoutInCell="1" allowOverlap="1" wp14:anchorId="264B4E99" wp14:editId="0E6525E5">
                        <wp:simplePos x="0" y="0"/>
                        <wp:positionH relativeFrom="column">
                          <wp:posOffset>2848610</wp:posOffset>
                        </wp:positionH>
                        <wp:positionV relativeFrom="paragraph">
                          <wp:posOffset>522605</wp:posOffset>
                        </wp:positionV>
                        <wp:extent cx="762000" cy="214630"/>
                        <wp:effectExtent l="0" t="0" r="0" b="0"/>
                        <wp:wrapNone/>
                        <wp:docPr id="12" name="向右箭號 12"/>
                        <wp:cNvGraphicFramePr/>
                        <a:graphic xmlns:a="http://schemas.openxmlformats.org/drawingml/2006/main">
                          <a:graphicData uri="http://schemas.microsoft.com/office/word/2010/wordprocessingShape">
                            <wps:wsp>
                              <wps:cNvSpPr/>
                              <wps:spPr>
                                <a:xfrm>
                                  <a:off x="0" y="0"/>
                                  <a:ext cx="762000" cy="214630"/>
                                </a:xfrm>
                                <a:prstGeom prst="rightArrow">
                                  <a:avLst/>
                                </a:prstGeom>
                                <a:pattFill prst="dkVert">
                                  <a:fgClr>
                                    <a:schemeClr val="tx1"/>
                                  </a:fgClr>
                                  <a:bgClr>
                                    <a:schemeClr val="bg1"/>
                                  </a:bgClr>
                                </a:patt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4D4B6F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12" o:spid="_x0000_s1026" type="#_x0000_t13" style="position:absolute;margin-left:224.3pt;margin-top:41.15pt;width:60pt;height:16.9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" adj="18558" fillcolor="black [3213]" stroked="f" strokeweight="1pt">
                        <v:fill r:id="rId35" o:title="" color2="white [3212]" type="pattern"/>
                        <v:stroke miterlimit="4"/>
                        <v:textbox inset="4pt,4pt,4pt,4pt"/>
                      </v:shape>
                    </w:pict>
                  </mc:Fallback>
                </mc:AlternateContent>
              </w:r>
            </w:ins>
            <w:ins w:id="1748" w:author="User" w:date="2021-09-13T13:39:00Z">
              <w:r>
                <w:rPr>
                  <w:noProof/>
                </w:rPr>
                <w:drawing>
                  <wp:inline distT="0" distB="0" distL="0" distR="0" wp14:anchorId="2D6DD36A" wp14:editId="596B83C1">
                    <wp:extent cx="2849880" cy="1554480"/>
                    <wp:effectExtent l="0" t="0" r="7620" b="762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49880" cy="1554480"/>
                            </a:xfrm>
                            <a:prstGeom prst="rect">
                              <a:avLst/>
                            </a:prstGeom>
                          </pic:spPr>
                        </pic:pic>
                      </a:graphicData>
                    </a:graphic>
                  </wp:inline>
                </w:drawing>
              </w:r>
            </w:ins>
          </w:p>
        </w:tc>
        <w:tc>
          <w:tcPr>
            <w:tcW w:w="3221" w:type="dxa"/>
            <w:vMerge w:val="restart"/>
            <w:tcPrChange w:id="1749" w:author="User" w:date="2021-09-13T13:50:00Z">
              <w:tcPr>
                <w:tcW w:w="4390" w:type="dxa"/>
                <w:vMerge w:val="restart"/>
              </w:tcPr>
            </w:tcPrChange>
          </w:tcPr>
          <w:p w14:paraId="151DC498" w14:textId="5AF755A8"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0" w:author="User" w:date="2021-09-13T13:39:00Z"/>
                <w:rFonts w:hint="eastAsia"/>
                <w:color w:val="000000" w:themeColor="text1"/>
                <w:lang w:val="zh-TW"/>
              </w:rPr>
            </w:pPr>
            <w:ins w:id="1751" w:author="User" w:date="2021-09-13T13:41:00Z">
              <w:r>
                <w:rPr>
                  <w:noProof/>
                </w:rPr>
                <w:drawing>
                  <wp:inline distT="0" distB="0" distL="0" distR="0" wp14:anchorId="5D9DEA91" wp14:editId="0CAA5A7C">
                    <wp:extent cx="1973580" cy="3215367"/>
                    <wp:effectExtent l="0" t="0" r="7620" b="4445"/>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81800" cy="3228760"/>
                            </a:xfrm>
                            <a:prstGeom prst="rect">
                              <a:avLst/>
                            </a:prstGeom>
                          </pic:spPr>
                        </pic:pic>
                      </a:graphicData>
                    </a:graphic>
                  </wp:inline>
                </w:drawing>
              </w:r>
            </w:ins>
          </w:p>
        </w:tc>
      </w:tr>
      <w:tr w:rsidR="00A0497E" w14:paraId="5822267A" w14:textId="77777777" w:rsidTr="00D30C3A">
        <w:trPr>
          <w:ins w:id="1752" w:author="User" w:date="2021-09-13T13:39:00Z"/>
        </w:trPr>
        <w:tc>
          <w:tcPr>
            <w:tcW w:w="4716" w:type="dxa"/>
            <w:tcPrChange w:id="1753" w:author="User" w:date="2021-09-13T13:50:00Z">
              <w:tcPr>
                <w:tcW w:w="4390" w:type="dxa"/>
              </w:tcPr>
            </w:tcPrChange>
          </w:tcPr>
          <w:p w14:paraId="0C849599" w14:textId="30F2C29A"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4" w:author="User" w:date="2021-09-13T13:40:00Z"/>
                <w:rFonts w:hint="eastAsia"/>
                <w:color w:val="000000" w:themeColor="text1"/>
                <w:lang w:val="zh-TW"/>
              </w:rPr>
            </w:pPr>
          </w:p>
          <w:p w14:paraId="23A4383E" w14:textId="24E3A7EF"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5" w:author="User" w:date="2021-09-13T13:40:00Z"/>
                <w:rFonts w:hint="eastAsia"/>
                <w:color w:val="000000" w:themeColor="text1"/>
                <w:lang w:val="zh-TW"/>
              </w:rPr>
            </w:pPr>
          </w:p>
          <w:p w14:paraId="38C67B7F" w14:textId="48EF379C"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6" w:author="User" w:date="2021-09-13T13:40:00Z"/>
                <w:rFonts w:hint="eastAsia"/>
                <w:color w:val="000000" w:themeColor="text1"/>
                <w:lang w:val="zh-TW"/>
              </w:rPr>
            </w:pPr>
          </w:p>
          <w:p w14:paraId="7BA22D63" w14:textId="0605E675"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7" w:author="User" w:date="2021-09-13T13:39:00Z"/>
                <w:rFonts w:hint="eastAsia"/>
                <w:color w:val="000000" w:themeColor="text1"/>
                <w:lang w:val="zh-TW"/>
              </w:rPr>
            </w:pPr>
          </w:p>
          <w:p w14:paraId="76A4D4D0" w14:textId="3866D251"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8" w:author="User" w:date="2021-09-13T13:39:00Z"/>
                <w:rFonts w:hint="eastAsia"/>
                <w:color w:val="000000" w:themeColor="text1"/>
                <w:lang w:val="zh-TW"/>
              </w:rPr>
            </w:pPr>
          </w:p>
          <w:p w14:paraId="0BD6EBEB" w14:textId="77777777"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59" w:author="User" w:date="2021-09-13T13:39:00Z"/>
                <w:rFonts w:hint="eastAsia"/>
                <w:color w:val="000000" w:themeColor="text1"/>
                <w:lang w:val="zh-TW"/>
              </w:rPr>
            </w:pPr>
          </w:p>
          <w:p w14:paraId="640201D7" w14:textId="77777777"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60" w:author="User" w:date="2021-09-13T13:39:00Z"/>
                <w:rFonts w:hint="eastAsia"/>
                <w:color w:val="000000" w:themeColor="text1"/>
                <w:lang w:val="zh-TW"/>
              </w:rPr>
            </w:pPr>
          </w:p>
          <w:p w14:paraId="6BD8DAE7" w14:textId="77777777"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61" w:author="User" w:date="2021-09-13T13:39:00Z"/>
                <w:rFonts w:hint="eastAsia"/>
                <w:color w:val="000000" w:themeColor="text1"/>
                <w:lang w:val="zh-TW"/>
              </w:rPr>
            </w:pPr>
          </w:p>
          <w:p w14:paraId="046ABDA7" w14:textId="69583C0B" w:rsidR="00A0497E" w:rsidRDefault="00A0497E"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62" w:author="User" w:date="2021-09-13T13:39:00Z"/>
                <w:rFonts w:hint="eastAsia"/>
                <w:color w:val="000000" w:themeColor="text1"/>
                <w:lang w:val="zh-TW"/>
              </w:rPr>
            </w:pPr>
          </w:p>
        </w:tc>
        <w:tc>
          <w:tcPr>
            <w:tcW w:w="3221" w:type="dxa"/>
            <w:vMerge/>
            <w:tcPrChange w:id="1763" w:author="User" w:date="2021-09-13T13:50:00Z">
              <w:tcPr>
                <w:tcW w:w="4390" w:type="dxa"/>
                <w:vMerge/>
              </w:tcPr>
            </w:tcPrChange>
          </w:tcPr>
          <w:p w14:paraId="0DFA5882" w14:textId="77777777" w:rsidR="00A0497E" w:rsidRDefault="00A0497E">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764" w:author="User" w:date="2021-09-13T13:39:00Z"/>
                <w:rFonts w:hint="eastAsia"/>
                <w:color w:val="000000" w:themeColor="text1"/>
                <w:lang w:val="zh-TW"/>
              </w:rPr>
              <w:pPrChange w:id="1765" w:author="User" w:date="2021-09-13T13:41: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p>
        </w:tc>
      </w:tr>
    </w:tbl>
    <w:p w14:paraId="2376A7FF" w14:textId="651D50D1" w:rsidR="0029238E" w:rsidRPr="00A0497E" w:rsidRDefault="00CF16FB">
      <w:pPr>
        <w:pStyle w:val="afb"/>
        <w:ind w:left="200" w:hanging="200"/>
        <w:rPr>
          <w:ins w:id="1766" w:author="User" w:date="2021-09-13T13:26:00Z"/>
          <w:rFonts w:hint="eastAsia"/>
          <w:color w:val="000000" w:themeColor="text1"/>
          <w:lang w:val="zh-TW"/>
          <w:rPrChange w:id="1767" w:author="User" w:date="2021-09-13T13:38:00Z">
            <w:rPr>
              <w:ins w:id="1768" w:author="User" w:date="2021-09-13T13:26:00Z"/>
              <w:rFonts w:cs="Arial" w:hint="eastAsia"/>
              <w:color w:val="000000" w:themeColor="text1"/>
              <w:shd w:val="clear" w:color="auto" w:fill="FFFFFF"/>
            </w:rPr>
          </w:rPrChange>
        </w:rPr>
        <w:pPrChange w:id="1769" w:author="User" w:date="2021-09-13T13:41:00Z">
          <w:pPr>
            <w:ind w:left="280" w:hanging="280"/>
          </w:pPr>
        </w:pPrChange>
      </w:pPr>
      <w:bookmarkStart w:id="1770" w:name="_Toc85792025"/>
      <w:ins w:id="1771" w:author="User" w:date="2021-09-13T13:41: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772" w:author="User" w:date="2021-09-13T13:41:00Z">
        <w:r w:rsidR="00853FBC">
          <w:rPr>
            <w:rFonts w:hint="eastAsia"/>
            <w:noProof/>
          </w:rPr>
          <w:t>九</w:t>
        </w:r>
        <w:r>
          <w:rPr>
            <w:rFonts w:hint="eastAsia"/>
          </w:rPr>
          <w:fldChar w:fldCharType="end"/>
        </w:r>
        <w:r>
          <w:rPr>
            <w:rFonts w:hint="eastAsia"/>
          </w:rPr>
          <w:t>：</w:t>
        </w:r>
        <w:r w:rsidRPr="00DA4F85">
          <w:rPr>
            <w:rFonts w:hint="eastAsia"/>
          </w:rPr>
          <w:t>路面缺陷影像及資料蒐集流程示意圖</w:t>
        </w:r>
      </w:ins>
      <w:bookmarkEnd w:id="1770"/>
    </w:p>
    <w:p w14:paraId="6338DBFE" w14:textId="04DCD9B2" w:rsidR="0029238E" w:rsidRDefault="0029238E" w:rsidP="00684B69">
      <w:pPr>
        <w:ind w:left="280" w:hanging="280"/>
        <w:rPr>
          <w:ins w:id="1773" w:author="User" w:date="2021-09-13T13:42:00Z"/>
          <w:rFonts w:cs="Arial" w:hint="eastAsia"/>
          <w:color w:val="000000" w:themeColor="text1"/>
          <w:shd w:val="clear" w:color="auto" w:fill="FFFFFF"/>
        </w:rPr>
      </w:pPr>
    </w:p>
    <w:p w14:paraId="27982721" w14:textId="1817C23D" w:rsidR="00CF16FB" w:rsidRDefault="00CF16FB">
      <w:pPr>
        <w:pStyle w:val="3"/>
        <w:spacing w:before="240" w:after="120"/>
        <w:ind w:left="280" w:right="280" w:hanging="280"/>
        <w:rPr>
          <w:ins w:id="1774" w:author="User" w:date="2021-09-13T13:42:00Z"/>
          <w:rFonts w:hint="eastAsia"/>
          <w:shd w:val="clear" w:color="auto" w:fill="FFFFFF"/>
        </w:rPr>
        <w:pPrChange w:id="1775" w:author="User" w:date="2021-09-13T13:42:00Z">
          <w:pPr>
            <w:ind w:left="280" w:hanging="280"/>
          </w:pPr>
        </w:pPrChange>
      </w:pPr>
      <w:bookmarkStart w:id="1776" w:name="_Toc85790504"/>
      <w:ins w:id="1777" w:author="User" w:date="2021-09-13T13:42:00Z">
        <w:r w:rsidRPr="0080393E">
          <w:rPr>
            <w:rFonts w:hint="eastAsia"/>
          </w:rPr>
          <w:t>建置智能辨識判斷系統</w:t>
        </w:r>
        <w:r w:rsidRPr="0080393E">
          <w:t>/智能模型訓練建</w:t>
        </w:r>
        <w:r>
          <w:rPr>
            <w:rFonts w:hint="eastAsia"/>
          </w:rPr>
          <w:t>置</w:t>
        </w:r>
        <w:bookmarkEnd w:id="1776"/>
      </w:ins>
    </w:p>
    <w:p w14:paraId="6FFBDB15" w14:textId="69859776" w:rsidR="00CF16FB" w:rsidRDefault="00CF16FB">
      <w:pPr>
        <w:pStyle w:val="4"/>
        <w:numPr>
          <w:ilvl w:val="0"/>
          <w:numId w:val="464"/>
        </w:numPr>
        <w:rPr>
          <w:ins w:id="1778" w:author="User" w:date="2021-09-13T13:42:00Z"/>
          <w:rFonts w:hint="eastAsia"/>
        </w:rPr>
        <w:pPrChange w:id="1779" w:author="User" w:date="2021-09-14T15:11:00Z">
          <w:pPr>
            <w:ind w:left="280" w:hanging="280"/>
          </w:pPr>
        </w:pPrChange>
      </w:pPr>
      <w:bookmarkStart w:id="1780" w:name="_Toc85790505"/>
      <w:ins w:id="1781" w:author="User" w:date="2021-09-13T13:42:00Z">
        <w:r w:rsidRPr="003E6DC2">
          <w:t>本公司已有模</w:t>
        </w:r>
        <w:r>
          <w:rPr>
            <w:rFonts w:hint="eastAsia"/>
          </w:rPr>
          <w:t>型</w:t>
        </w:r>
        <w:bookmarkEnd w:id="1780"/>
      </w:ins>
    </w:p>
    <w:p w14:paraId="18691BF5" w14:textId="2D466CC5" w:rsidR="00CF16FB" w:rsidRDefault="00CF16FB">
      <w:pPr>
        <w:pStyle w:val="13"/>
        <w:rPr>
          <w:ins w:id="1782" w:author="User" w:date="2021-09-13T13:42:00Z"/>
          <w:rFonts w:cs="Arial" w:hint="eastAsia"/>
          <w:shd w:val="clear" w:color="auto" w:fill="FFFFFF"/>
        </w:rPr>
        <w:pPrChange w:id="1783" w:author="User" w:date="2021-09-13T13:43:00Z">
          <w:pPr>
            <w:ind w:left="280" w:hanging="280"/>
          </w:pPr>
        </w:pPrChange>
      </w:pPr>
      <w:ins w:id="1784" w:author="User" w:date="2021-09-13T13:43:00Z">
        <w:r w:rsidRPr="003E6DC2">
          <w:t>本系統建置初始依內政部</w:t>
        </w:r>
        <w:r w:rsidRPr="003E6DC2">
          <w:rPr>
            <w:rFonts w:hint="eastAsia"/>
          </w:rPr>
          <w:t>營建署市區道路管理維護與技術</w:t>
        </w:r>
        <w:r w:rsidRPr="003E6DC2">
          <w:t>規範設計，</w:t>
        </w:r>
        <w:r w:rsidRPr="003E6DC2">
          <w:rPr>
            <w:rFonts w:hint="eastAsia"/>
          </w:rPr>
          <w:t>預計</w:t>
        </w:r>
        <w:r w:rsidRPr="003E6DC2">
          <w:t>訓練辨識路損項目</w:t>
        </w:r>
        <w:r w:rsidRPr="003E6DC2">
          <w:rPr>
            <w:rFonts w:hint="eastAsia"/>
          </w:rPr>
          <w:t>共</w:t>
        </w:r>
        <w:r w:rsidRPr="003E6DC2">
          <w:t>計</w:t>
        </w:r>
        <w:r w:rsidRPr="003E6DC2">
          <w:t>1</w:t>
        </w:r>
        <w:r w:rsidRPr="003E6DC2">
          <w:rPr>
            <w:rFonts w:hint="eastAsia"/>
          </w:rPr>
          <w:t>6</w:t>
        </w:r>
        <w:r w:rsidRPr="003E6DC2">
          <w:t>種（</w:t>
        </w:r>
        <w:r w:rsidRPr="003E6DC2">
          <w:rPr>
            <w:rFonts w:hint="eastAsia"/>
          </w:rPr>
          <w:t>龜裂、縱向裂縫、橫向裂縫、塊狀裂縫、坑洞、人孔高差、薄層剝離、車轍、補綻、推擠、隆起與凹陷、冒油、波浪狀鋪面、車道與路肩分離、滑溜裂縫、剝落</w:t>
        </w:r>
        <w:r w:rsidRPr="003E6DC2">
          <w:t>）</w:t>
        </w:r>
        <w:r w:rsidRPr="003E6DC2">
          <w:rPr>
            <w:rFonts w:hint="eastAsia"/>
          </w:rPr>
          <w:t>，</w:t>
        </w:r>
        <w:r w:rsidRPr="00162B59">
          <w:rPr>
            <w:rFonts w:hint="eastAsia"/>
          </w:rPr>
          <w:t>本公司依先前實績，目前已預先訓練好，可立即上路巡查的有</w:t>
        </w:r>
        <w:r>
          <w:rPr>
            <w:rFonts w:hint="eastAsia"/>
          </w:rPr>
          <w:t>7</w:t>
        </w:r>
        <w:r w:rsidRPr="00162B59">
          <w:rPr>
            <w:rFonts w:hint="eastAsia"/>
          </w:rPr>
          <w:t xml:space="preserve"> </w:t>
        </w:r>
        <w:r w:rsidRPr="00162B59">
          <w:rPr>
            <w:rFonts w:hint="eastAsia"/>
          </w:rPr>
          <w:t>種以上路損項目，包括：縱向裂縫、橫向裂縫、龜裂、坑洞、人孔高差、薄層剝離、車轍等</w:t>
        </w:r>
        <w:r w:rsidRPr="003E6DC2">
          <w:rPr>
            <w:rFonts w:hint="eastAsia"/>
          </w:rPr>
          <w:t>，並且陸續收集其它路面缺陷樣態照片，經過電腦再作深度學習訓練後，可以再把新增項目加入至現有資料集</w:t>
        </w:r>
        <w:r>
          <w:rPr>
            <w:rFonts w:hint="eastAsia"/>
          </w:rPr>
          <w:t>。</w:t>
        </w:r>
      </w:ins>
    </w:p>
    <w:p w14:paraId="39891DC3" w14:textId="55DB09D6" w:rsidR="00CF16FB" w:rsidRDefault="00CF16FB">
      <w:pPr>
        <w:pStyle w:val="4"/>
        <w:rPr>
          <w:ins w:id="1785" w:author="User" w:date="2021-09-13T13:42:00Z"/>
          <w:rFonts w:hint="eastAsia"/>
        </w:rPr>
        <w:pPrChange w:id="1786" w:author="User" w:date="2021-09-14T15:11:00Z">
          <w:pPr>
            <w:ind w:left="280" w:hanging="280"/>
          </w:pPr>
        </w:pPrChange>
      </w:pPr>
      <w:bookmarkStart w:id="1787" w:name="_Toc85790506"/>
      <w:ins w:id="1788" w:author="User" w:date="2021-09-13T13:43:00Z">
        <w:r w:rsidRPr="003E6DC2">
          <w:lastRenderedPageBreak/>
          <w:t>本案建立臺南市獨有模</w:t>
        </w:r>
        <w:r>
          <w:rPr>
            <w:rFonts w:hint="eastAsia"/>
          </w:rPr>
          <w:t>型</w:t>
        </w:r>
      </w:ins>
      <w:bookmarkEnd w:id="1787"/>
    </w:p>
    <w:p w14:paraId="420115D3" w14:textId="0F6C5BB6" w:rsidR="00CF16FB" w:rsidRDefault="00CF16FB">
      <w:pPr>
        <w:pStyle w:val="13"/>
        <w:rPr>
          <w:ins w:id="1789" w:author="User" w:date="2021-09-13T13:42:00Z"/>
          <w:rFonts w:cs="Arial" w:hint="eastAsia"/>
          <w:shd w:val="clear" w:color="auto" w:fill="FFFFFF"/>
        </w:rPr>
        <w:pPrChange w:id="1790" w:author="User" w:date="2021-09-13T13:44:00Z">
          <w:pPr>
            <w:ind w:left="280" w:hanging="280"/>
          </w:pPr>
        </w:pPrChange>
      </w:pPr>
      <w:moveToRangeStart w:id="1791" w:author="User" w:date="2021-09-13T13:44:00Z" w:name="move82433063"/>
      <w:moveTo w:id="1792" w:author="User" w:date="2021-09-13T13:44:00Z">
        <w:r w:rsidRPr="003E6DC2">
          <w:t>本公司於</w:t>
        </w:r>
        <w:r w:rsidRPr="003E6DC2">
          <w:t>109</w:t>
        </w:r>
        <w:r w:rsidRPr="003E6DC2">
          <w:t>年</w:t>
        </w:r>
        <w:r w:rsidRPr="003E6DC2">
          <w:t>1</w:t>
        </w:r>
        <w:r w:rsidRPr="003E6DC2">
          <w:rPr>
            <w:rFonts w:hint="eastAsia"/>
          </w:rPr>
          <w:t>1</w:t>
        </w:r>
        <w:r w:rsidRPr="003E6DC2">
          <w:t>月至</w:t>
        </w:r>
        <w:r w:rsidRPr="003E6DC2">
          <w:t>12</w:t>
        </w:r>
        <w:r w:rsidRPr="003E6DC2">
          <w:t>月</w:t>
        </w:r>
        <w:r w:rsidRPr="003E6DC2">
          <w:rPr>
            <w:rFonts w:hint="eastAsia"/>
          </w:rPr>
          <w:t>，接受臺南市府小額採購案，作</w:t>
        </w:r>
        <w:r w:rsidRPr="003E6DC2">
          <w:t>為期</w:t>
        </w:r>
        <w:r w:rsidRPr="003E6DC2">
          <w:rPr>
            <w:rFonts w:hint="eastAsia"/>
          </w:rPr>
          <w:t>二</w:t>
        </w:r>
        <w:r w:rsidRPr="003E6DC2">
          <w:t>個月</w:t>
        </w:r>
        <w:r w:rsidRPr="003E6DC2">
          <w:rPr>
            <w:rFonts w:hint="eastAsia"/>
          </w:rPr>
          <w:t>的道路智慧巡查的試辦作業，利用本公司現行系統與既有資料集，實地上路作道路巡查作業，期間巡查作業的成果，提供給市府作為未來是否導入</w:t>
        </w:r>
        <w:r w:rsidRPr="003E6DC2">
          <w:rPr>
            <w:rFonts w:hint="eastAsia"/>
          </w:rPr>
          <w:t>AI</w:t>
        </w:r>
        <w:r w:rsidRPr="003E6DC2">
          <w:rPr>
            <w:rFonts w:hint="eastAsia"/>
          </w:rPr>
          <w:t>智慧道路巡查的依據；另方面我們也</w:t>
        </w:r>
        <w:r w:rsidRPr="003E6DC2">
          <w:t>收集</w:t>
        </w:r>
        <w:r w:rsidRPr="003E6DC2">
          <w:rPr>
            <w:rFonts w:hint="eastAsia"/>
          </w:rPr>
          <w:t>部份臺南</w:t>
        </w:r>
        <w:r w:rsidRPr="003E6DC2">
          <w:t>市</w:t>
        </w:r>
        <w:r w:rsidRPr="003E6DC2">
          <w:rPr>
            <w:rFonts w:hint="eastAsia"/>
          </w:rPr>
          <w:t>路面</w:t>
        </w:r>
        <w:r w:rsidRPr="003E6DC2">
          <w:t>損壞</w:t>
        </w:r>
        <w:r w:rsidRPr="003E6DC2">
          <w:rPr>
            <w:rFonts w:hint="eastAsia"/>
          </w:rPr>
          <w:t>樣式照片，再輔以第二期共</w:t>
        </w:r>
        <w:r w:rsidRPr="003E6DC2">
          <w:rPr>
            <w:rFonts w:hint="eastAsia"/>
          </w:rPr>
          <w:t>90</w:t>
        </w:r>
        <w:r w:rsidRPr="003E6DC2">
          <w:rPr>
            <w:rFonts w:hint="eastAsia"/>
          </w:rPr>
          <w:t>天實地全市巡查的資料收集，作為未來</w:t>
        </w:r>
        <w:r w:rsidRPr="003E6DC2">
          <w:t>標記訓練</w:t>
        </w:r>
        <w:r w:rsidRPr="003E6DC2">
          <w:rPr>
            <w:rFonts w:hint="eastAsia"/>
          </w:rPr>
          <w:t>用途</w:t>
        </w:r>
        <w:r w:rsidRPr="003E6DC2">
          <w:t>，成為本市獨</w:t>
        </w:r>
        <w:r w:rsidRPr="003E6DC2">
          <w:rPr>
            <w:rFonts w:hint="eastAsia"/>
          </w:rPr>
          <w:t>有</w:t>
        </w:r>
        <w:r w:rsidRPr="003E6DC2">
          <w:t>模型。</w:t>
        </w:r>
        <w:r w:rsidRPr="003E6DC2">
          <w:rPr>
            <w:rFonts w:hint="eastAsia"/>
          </w:rPr>
          <w:t>目前己收集好、正在準備實施的照片，約有</w:t>
        </w:r>
        <w:r w:rsidRPr="003E6DC2">
          <w:rPr>
            <w:rFonts w:hint="eastAsia"/>
          </w:rPr>
          <w:t>2</w:t>
        </w:r>
        <w:r w:rsidRPr="003E6DC2">
          <w:t>5,000</w:t>
        </w:r>
        <w:r w:rsidRPr="003E6DC2">
          <w:rPr>
            <w:rFonts w:hint="eastAsia"/>
          </w:rPr>
          <w:t>張照片。可以標記及訓練成為台南市專用獨有的模型</w:t>
        </w:r>
      </w:moveTo>
      <w:moveToRangeEnd w:id="1791"/>
      <w:ins w:id="1793" w:author="User" w:date="2021-09-13T13:44:00Z">
        <w:r>
          <w:rPr>
            <w:rFonts w:hint="eastAsia"/>
          </w:rPr>
          <w:t>。</w:t>
        </w:r>
      </w:ins>
    </w:p>
    <w:p w14:paraId="5C2482F5" w14:textId="67291D51" w:rsidR="00CF16FB" w:rsidRDefault="00D30C3A">
      <w:pPr>
        <w:pStyle w:val="3"/>
        <w:spacing w:before="240" w:after="120"/>
        <w:ind w:left="280" w:right="280" w:hanging="280"/>
        <w:rPr>
          <w:ins w:id="1794" w:author="User" w:date="2021-09-13T13:44:00Z"/>
          <w:rFonts w:hint="eastAsia"/>
          <w:shd w:val="clear" w:color="auto" w:fill="FFFFFF"/>
        </w:rPr>
        <w:pPrChange w:id="1795" w:author="User" w:date="2021-09-13T13:47:00Z">
          <w:pPr>
            <w:ind w:left="280" w:hanging="280"/>
          </w:pPr>
        </w:pPrChange>
      </w:pPr>
      <w:bookmarkStart w:id="1796" w:name="_Toc85790507"/>
      <w:ins w:id="1797" w:author="User" w:date="2021-09-13T13:47:00Z">
        <w:r w:rsidRPr="003E6DC2">
          <w:rPr>
            <w:rFonts w:hint="eastAsia"/>
            <w:color w:val="000000" w:themeColor="text1"/>
          </w:rPr>
          <w:t>建置直觀查詢系</w:t>
        </w:r>
        <w:r>
          <w:rPr>
            <w:rFonts w:hint="eastAsia"/>
            <w:color w:val="000000" w:themeColor="text1"/>
          </w:rPr>
          <w:t>統</w:t>
        </w:r>
      </w:ins>
      <w:bookmarkEnd w:id="1796"/>
    </w:p>
    <w:p w14:paraId="6B4E2C73" w14:textId="68AF77B7" w:rsidR="00CF16FB" w:rsidRDefault="00D30C3A">
      <w:pPr>
        <w:pStyle w:val="4"/>
        <w:numPr>
          <w:ilvl w:val="0"/>
          <w:numId w:val="465"/>
        </w:numPr>
        <w:rPr>
          <w:ins w:id="1798" w:author="User" w:date="2021-09-13T13:44:00Z"/>
          <w:rFonts w:hint="eastAsia"/>
        </w:rPr>
        <w:pPrChange w:id="1799" w:author="User" w:date="2021-09-14T15:11:00Z">
          <w:pPr>
            <w:ind w:left="280" w:hanging="280"/>
          </w:pPr>
        </w:pPrChange>
      </w:pPr>
      <w:bookmarkStart w:id="1800" w:name="_Toc85790508"/>
      <w:ins w:id="1801" w:author="User" w:date="2021-09-13T13:48:00Z">
        <w:r w:rsidRPr="003E6DC2">
          <w:rPr>
            <w:rFonts w:hint="eastAsia"/>
          </w:rPr>
          <w:t>系統開</w:t>
        </w:r>
        <w:r>
          <w:rPr>
            <w:rFonts w:hint="eastAsia"/>
          </w:rPr>
          <w:t>發</w:t>
        </w:r>
      </w:ins>
      <w:bookmarkEnd w:id="1800"/>
    </w:p>
    <w:p w14:paraId="3AE97FA8" w14:textId="2550650B" w:rsidR="00CF16FB" w:rsidRDefault="00D30C3A" w:rsidP="00D30C3A">
      <w:pPr>
        <w:pStyle w:val="13"/>
        <w:ind w:left="280" w:hangingChars="100" w:hanging="280"/>
        <w:rPr>
          <w:ins w:id="1802" w:author="User" w:date="2021-09-13T13:48:00Z"/>
          <w:rFonts w:hint="eastAsia"/>
        </w:rPr>
      </w:pPr>
      <w:ins w:id="1803" w:author="User" w:date="2021-09-13T13:48:00Z">
        <w:r>
          <w:rPr>
            <w:rFonts w:cs="Arial" w:hint="eastAsia"/>
            <w:shd w:val="clear" w:color="auto" w:fill="FFFFFF"/>
          </w:rPr>
          <w:t>1.</w:t>
        </w:r>
        <w:r w:rsidRPr="00D30C3A">
          <w:rPr>
            <w:rFonts w:hint="eastAsia"/>
          </w:rPr>
          <w:t xml:space="preserve"> </w:t>
        </w:r>
        <w:r w:rsidRPr="003E6DC2">
          <w:rPr>
            <w:rFonts w:hint="eastAsia"/>
          </w:rPr>
          <w:t>本查詢系統操作不需另外安裝軟體，可直接在任意瀏覽器上連結網站查詢觀看，以</w:t>
        </w:r>
        <w:r w:rsidRPr="003E6DC2">
          <w:rPr>
            <w:rFonts w:hint="eastAsia"/>
          </w:rPr>
          <w:t xml:space="preserve"> Google map</w:t>
        </w:r>
        <w:r w:rsidRPr="003E6DC2">
          <w:rPr>
            <w:rFonts w:hint="eastAsia"/>
          </w:rPr>
          <w:t>為底圖的使用者畫面，畫面立即呈現缺陷所在位置</w:t>
        </w:r>
        <w:r w:rsidRPr="003E6DC2">
          <w:rPr>
            <w:rFonts w:hint="eastAsia"/>
          </w:rPr>
          <w:t>(</w:t>
        </w:r>
        <w:r w:rsidRPr="003E6DC2">
          <w:rPr>
            <w:rFonts w:hint="eastAsia"/>
          </w:rPr>
          <w:t>經</w:t>
        </w:r>
        <w:r>
          <w:rPr>
            <w:rFonts w:hint="eastAsia"/>
          </w:rPr>
          <w:t>/</w:t>
        </w:r>
        <w:r w:rsidRPr="003E6DC2">
          <w:rPr>
            <w:rFonts w:hint="eastAsia"/>
          </w:rPr>
          <w:t>緯度、道路名</w:t>
        </w:r>
        <w:r w:rsidRPr="003E6DC2">
          <w:rPr>
            <w:rFonts w:hint="eastAsia"/>
          </w:rPr>
          <w:t>)</w:t>
        </w:r>
        <w:r w:rsidRPr="003E6DC2">
          <w:rPr>
            <w:rFonts w:hint="eastAsia"/>
          </w:rPr>
          <w:t>、道路損壞種類及巡查發現日期與時間</w:t>
        </w:r>
        <w:r>
          <w:rPr>
            <w:rFonts w:hint="eastAsia"/>
          </w:rPr>
          <w:t>。</w:t>
        </w:r>
      </w:ins>
    </w:p>
    <w:p w14:paraId="18412766" w14:textId="6BF641C7" w:rsidR="00D30C3A" w:rsidRDefault="00D30C3A">
      <w:pPr>
        <w:pStyle w:val="13"/>
        <w:ind w:left="280" w:hangingChars="100" w:hanging="280"/>
        <w:rPr>
          <w:ins w:id="1804" w:author="User" w:date="2021-09-13T13:44:00Z"/>
          <w:rFonts w:cs="Arial" w:hint="eastAsia"/>
          <w:shd w:val="clear" w:color="auto" w:fill="FFFFFF"/>
        </w:rPr>
        <w:pPrChange w:id="1805" w:author="User" w:date="2021-09-13T13:48:00Z">
          <w:pPr>
            <w:ind w:left="280" w:hanging="280"/>
          </w:pPr>
        </w:pPrChange>
      </w:pPr>
      <w:ins w:id="1806" w:author="User" w:date="2021-09-13T13:48:00Z">
        <w:r>
          <w:rPr>
            <w:rFonts w:hint="eastAsia"/>
          </w:rPr>
          <w:t>2.</w:t>
        </w:r>
        <w:r w:rsidRPr="00D30C3A">
          <w:rPr>
            <w:rFonts w:hint="eastAsia"/>
          </w:rPr>
          <w:t xml:space="preserve"> </w:t>
        </w:r>
        <w:r w:rsidRPr="003E6DC2">
          <w:rPr>
            <w:rFonts w:hint="eastAsia"/>
          </w:rPr>
          <w:t>本系統與</w:t>
        </w:r>
        <w:r w:rsidRPr="003E6DC2">
          <w:rPr>
            <w:rFonts w:hint="eastAsia"/>
          </w:rPr>
          <w:t>Google API</w:t>
        </w:r>
        <w:r>
          <w:rPr>
            <w:rFonts w:hint="eastAsia"/>
          </w:rPr>
          <w:t>及</w:t>
        </w:r>
        <w:r w:rsidRPr="003E6DC2">
          <w:rPr>
            <w:rFonts w:hint="eastAsia"/>
          </w:rPr>
          <w:t>內政部資訊中心</w:t>
        </w:r>
        <w:r w:rsidRPr="003E6DC2">
          <w:rPr>
            <w:rFonts w:hint="eastAsia"/>
          </w:rPr>
          <w:t>TGOS API</w:t>
        </w:r>
        <w:r w:rsidRPr="003E6DC2">
          <w:rPr>
            <w:rFonts w:hint="eastAsia"/>
          </w:rPr>
          <w:t>連結，程式自動查詢出道路缺陷詳細地址，建立數位化資料，便利後續</w:t>
        </w:r>
        <w:r>
          <w:rPr>
            <w:rFonts w:hint="eastAsia"/>
          </w:rPr>
          <w:t>報表</w:t>
        </w:r>
        <w:r w:rsidRPr="003E6DC2">
          <w:rPr>
            <w:rFonts w:hint="eastAsia"/>
          </w:rPr>
          <w:t>資料查詢</w:t>
        </w:r>
      </w:ins>
      <w:ins w:id="1807" w:author="User" w:date="2021-09-13T13:49:00Z">
        <w:r>
          <w:rPr>
            <w:rFonts w:hint="eastAsia"/>
          </w:rPr>
          <w:t>。</w:t>
        </w:r>
      </w:ins>
    </w:p>
    <w:p w14:paraId="03393355" w14:textId="5AB8F248" w:rsidR="00CF16FB" w:rsidRDefault="00D30C3A">
      <w:pPr>
        <w:pStyle w:val="4"/>
        <w:rPr>
          <w:ins w:id="1808" w:author="User" w:date="2021-09-13T13:44:00Z"/>
          <w:rFonts w:hint="eastAsia"/>
        </w:rPr>
        <w:pPrChange w:id="1809" w:author="User" w:date="2021-09-14T15:11:00Z">
          <w:pPr>
            <w:ind w:left="280" w:hanging="280"/>
          </w:pPr>
        </w:pPrChange>
      </w:pPr>
      <w:bookmarkStart w:id="1810" w:name="_Toc85790509"/>
      <w:ins w:id="1811" w:author="User" w:date="2021-09-13T13:49:00Z">
        <w:r w:rsidRPr="00162B59">
          <w:rPr>
            <w:rFonts w:hint="eastAsia"/>
            <w:bdr w:val="none" w:sz="0" w:space="0" w:color="auto"/>
          </w:rPr>
          <w:t>缺陷畫面顯示查詢功</w:t>
        </w:r>
        <w:r>
          <w:rPr>
            <w:rFonts w:hint="eastAsia"/>
            <w:bdr w:val="none" w:sz="0" w:space="0" w:color="auto"/>
          </w:rPr>
          <w:t>能</w:t>
        </w:r>
      </w:ins>
      <w:bookmarkEnd w:id="1810"/>
    </w:p>
    <w:p w14:paraId="09E70B78" w14:textId="792E824C" w:rsidR="00CF16FB" w:rsidRDefault="00D30C3A" w:rsidP="00D30C3A">
      <w:pPr>
        <w:pStyle w:val="13"/>
        <w:ind w:left="280" w:hangingChars="100" w:hanging="280"/>
        <w:rPr>
          <w:ins w:id="1812" w:author="User" w:date="2021-09-13T13:49:00Z"/>
          <w:rFonts w:hint="eastAsia"/>
        </w:rPr>
      </w:pPr>
      <w:ins w:id="1813" w:author="User" w:date="2021-09-13T13:49:00Z">
        <w:r>
          <w:rPr>
            <w:rFonts w:cs="Arial" w:hint="eastAsia"/>
            <w:shd w:val="clear" w:color="auto" w:fill="FFFFFF"/>
          </w:rPr>
          <w:t>1.</w:t>
        </w:r>
        <w:r w:rsidRPr="00D30C3A">
          <w:rPr>
            <w:rStyle w:val="52"/>
            <w:rFonts w:cs="Times New Roman" w:hint="eastAsia"/>
            <w:color w:val="000000" w:themeColor="text1"/>
            <w:szCs w:val="28"/>
            <w:bdr w:val="nil"/>
          </w:rPr>
          <w:t xml:space="preserve"> </w:t>
        </w:r>
        <w:r w:rsidRPr="00162B59">
          <w:rPr>
            <w:rStyle w:val="52"/>
            <w:rFonts w:cs="Times New Roman" w:hint="eastAsia"/>
            <w:color w:val="000000" w:themeColor="text1"/>
            <w:szCs w:val="28"/>
            <w:bdr w:val="nil"/>
          </w:rPr>
          <w:t>畫</w:t>
        </w:r>
        <w:r w:rsidRPr="003E6DC2">
          <w:rPr>
            <w:rFonts w:hint="eastAsia"/>
          </w:rPr>
          <w:t>面</w:t>
        </w:r>
        <w:r w:rsidRPr="00162B59">
          <w:rPr>
            <w:rStyle w:val="52"/>
            <w:rFonts w:cs="Times New Roman" w:hint="eastAsia"/>
            <w:color w:val="000000" w:themeColor="text1"/>
            <w:szCs w:val="28"/>
            <w:bdr w:val="nil"/>
          </w:rPr>
          <w:t>直觀</w:t>
        </w:r>
        <w:r w:rsidRPr="003E6DC2">
          <w:rPr>
            <w:rFonts w:hint="eastAsia"/>
          </w:rPr>
          <w:t>：能以下列各種項目單一或組合查詢道路缺陷，並回應佈署在</w:t>
        </w:r>
        <w:r w:rsidRPr="003E6DC2">
          <w:rPr>
            <w:rFonts w:hint="eastAsia"/>
          </w:rPr>
          <w:t xml:space="preserve"> Google </w:t>
        </w:r>
        <w:r w:rsidRPr="003E6DC2">
          <w:rPr>
            <w:rFonts w:hint="eastAsia"/>
          </w:rPr>
          <w:t>地圖：「單一或多種路面缺失種類」、「某一特定日期」、「某一特定日期或日期區間」、「行政區」、「路段</w:t>
        </w:r>
        <w:r w:rsidRPr="003E6DC2">
          <w:t>(</w:t>
        </w:r>
        <w:r w:rsidRPr="003E6DC2">
          <w:t>名</w:t>
        </w:r>
        <w:r w:rsidRPr="00162B59">
          <w:t>)</w:t>
        </w:r>
        <w:r w:rsidRPr="00162B59">
          <w:t>」</w:t>
        </w:r>
      </w:ins>
    </w:p>
    <w:p w14:paraId="0849A815" w14:textId="65AB067D" w:rsidR="00D30C3A" w:rsidRDefault="00D30C3A">
      <w:pPr>
        <w:pStyle w:val="13"/>
        <w:ind w:left="280" w:hangingChars="100" w:hanging="280"/>
        <w:rPr>
          <w:ins w:id="1814" w:author="User" w:date="2021-09-13T13:44:00Z"/>
          <w:rFonts w:cs="Arial" w:hint="eastAsia"/>
          <w:shd w:val="clear" w:color="auto" w:fill="FFFFFF"/>
        </w:rPr>
        <w:pPrChange w:id="1815" w:author="User" w:date="2021-09-13T13:49:00Z">
          <w:pPr>
            <w:ind w:left="280" w:hanging="280"/>
          </w:pPr>
        </w:pPrChange>
      </w:pPr>
      <w:ins w:id="1816" w:author="User" w:date="2021-09-13T13:49:00Z">
        <w:r>
          <w:rPr>
            <w:rStyle w:val="52"/>
            <w:rFonts w:cs="Times New Roman" w:hint="eastAsia"/>
            <w:color w:val="000000" w:themeColor="text1"/>
            <w:szCs w:val="28"/>
            <w:bdr w:val="nil"/>
          </w:rPr>
          <w:t>2.</w:t>
        </w:r>
      </w:ins>
      <w:ins w:id="1817" w:author="User" w:date="2021-09-13T13:50:00Z">
        <w:r w:rsidRPr="00D30C3A">
          <w:rPr>
            <w:rFonts w:hint="eastAsia"/>
            <w:color w:val="000000" w:themeColor="text1"/>
          </w:rPr>
          <w:t xml:space="preserve"> </w:t>
        </w:r>
        <w:r w:rsidRPr="003E6DC2">
          <w:rPr>
            <w:rFonts w:hint="eastAsia"/>
            <w:color w:val="000000" w:themeColor="text1"/>
          </w:rPr>
          <w:t>操作簡便：在上述查詢條件中，「行政區」及「路段</w:t>
        </w:r>
        <w:r w:rsidRPr="003E6DC2">
          <w:rPr>
            <w:rFonts w:hint="eastAsia"/>
            <w:color w:val="000000" w:themeColor="text1"/>
          </w:rPr>
          <w:t>(</w:t>
        </w:r>
        <w:r w:rsidRPr="003E6DC2">
          <w:rPr>
            <w:rFonts w:hint="eastAsia"/>
            <w:color w:val="000000" w:themeColor="text1"/>
          </w:rPr>
          <w:t>名</w:t>
        </w:r>
        <w:r w:rsidRPr="003E6DC2">
          <w:rPr>
            <w:rFonts w:hint="eastAsia"/>
            <w:color w:val="000000" w:themeColor="text1"/>
          </w:rPr>
          <w:t>)</w:t>
        </w:r>
        <w:r w:rsidRPr="003E6DC2">
          <w:rPr>
            <w:rFonts w:hint="eastAsia"/>
            <w:color w:val="000000" w:themeColor="text1"/>
          </w:rPr>
          <w:t>」可以用輸入關鍵字自動過濾篩選</w:t>
        </w:r>
      </w:ins>
      <w:ins w:id="1818" w:author="Jackson Wang" w:date="2021-09-14T16:13:00Z">
        <w:r w:rsidR="00F64344">
          <w:rPr>
            <w:rFonts w:hint="eastAsia"/>
            <w:color w:val="000000" w:themeColor="text1"/>
          </w:rPr>
          <w:t>，</w:t>
        </w:r>
      </w:ins>
      <w:ins w:id="1819" w:author="User" w:date="2021-09-13T13:50:00Z">
        <w:del w:id="1820" w:author="Jackson Wang" w:date="2021-09-14T16:12:00Z">
          <w:r w:rsidRPr="003E6DC2" w:rsidDel="00F64344">
            <w:rPr>
              <w:rFonts w:hint="eastAsia"/>
              <w:color w:val="000000" w:themeColor="text1"/>
            </w:rPr>
            <w:delText>。</w:delText>
          </w:r>
        </w:del>
        <w:r w:rsidRPr="003E6DC2">
          <w:rPr>
            <w:rFonts w:hint="eastAsia"/>
            <w:color w:val="000000" w:themeColor="text1"/>
          </w:rPr>
          <w:t>如</w:t>
        </w:r>
      </w:ins>
      <w:ins w:id="1821" w:author="Jackson Wang" w:date="2021-09-14T16:10:00Z">
        <w:r w:rsidR="00F64344">
          <w:rPr>
            <w:rFonts w:hint="eastAsia"/>
            <w:color w:val="000000" w:themeColor="text1"/>
          </w:rPr>
          <w:t>圖十</w:t>
        </w:r>
        <w:r w:rsidR="00F64344">
          <w:rPr>
            <w:rFonts w:hint="eastAsia"/>
            <w:color w:val="000000" w:themeColor="text1"/>
          </w:rPr>
          <w:t>~</w:t>
        </w:r>
        <w:r w:rsidR="00F64344">
          <w:rPr>
            <w:rFonts w:hint="eastAsia"/>
            <w:color w:val="000000" w:themeColor="text1"/>
          </w:rPr>
          <w:t>十三</w:t>
        </w:r>
      </w:ins>
      <w:ins w:id="1822" w:author="Jackson Wang" w:date="2021-09-14T16:13:00Z">
        <w:r w:rsidR="00F64344">
          <w:rPr>
            <w:rFonts w:hint="eastAsia"/>
            <w:color w:val="000000" w:themeColor="text1"/>
          </w:rPr>
          <w:t>所示</w:t>
        </w:r>
      </w:ins>
      <w:ins w:id="1823" w:author="Jackson Wang" w:date="2021-09-14T16:10:00Z">
        <w:r w:rsidR="00F64344">
          <w:rPr>
            <w:rFonts w:hint="eastAsia"/>
            <w:color w:val="000000" w:themeColor="text1"/>
          </w:rPr>
          <w:t>。</w:t>
        </w:r>
      </w:ins>
      <w:ins w:id="1824" w:author="User" w:date="2021-09-13T13:50:00Z">
        <w:del w:id="1825" w:author="Jackson Wang" w:date="2021-09-14T16:10:00Z">
          <w:r w:rsidRPr="003E6DC2" w:rsidDel="00F64344">
            <w:rPr>
              <w:rFonts w:hint="eastAsia"/>
              <w:color w:val="000000" w:themeColor="text1"/>
            </w:rPr>
            <w:delText>下</w:delText>
          </w:r>
          <w:r w:rsidDel="00F64344">
            <w:rPr>
              <w:rFonts w:hint="eastAsia"/>
              <w:color w:val="000000" w:themeColor="text1"/>
            </w:rPr>
            <w:delText>x</w:delText>
          </w:r>
        </w:del>
      </w:ins>
    </w:p>
    <w:p w14:paraId="11F4F75E" w14:textId="410835D7" w:rsidR="00CF16FB" w:rsidRDefault="00CF16FB" w:rsidP="00684B69">
      <w:pPr>
        <w:ind w:left="280" w:hanging="280"/>
        <w:rPr>
          <w:ins w:id="1826" w:author="User" w:date="2021-09-13T13:52:00Z"/>
          <w:rFonts w:cs="Arial" w:hint="eastAsia"/>
          <w:color w:val="000000" w:themeColor="text1"/>
          <w:shd w:val="clear" w:color="auto" w:fill="FFFFFF"/>
        </w:rPr>
      </w:pPr>
    </w:p>
    <w:p w14:paraId="73064528" w14:textId="5CBC04C2" w:rsidR="00B96670" w:rsidRDefault="00B96670" w:rsidP="00684B69">
      <w:pPr>
        <w:ind w:left="280" w:hanging="280"/>
        <w:rPr>
          <w:ins w:id="1827" w:author="User" w:date="2021-09-13T13:52:00Z"/>
          <w:rFonts w:cs="Arial" w:hint="eastAsia"/>
          <w:color w:val="000000" w:themeColor="text1"/>
          <w:shd w:val="clear" w:color="auto" w:fill="FFFFFF"/>
        </w:rPr>
      </w:pPr>
    </w:p>
    <w:p w14:paraId="340F6C28" w14:textId="4EB500AA" w:rsidR="00B96670" w:rsidRDefault="00B96670" w:rsidP="00684B69">
      <w:pPr>
        <w:ind w:left="280" w:hanging="280"/>
        <w:rPr>
          <w:ins w:id="1828" w:author="User" w:date="2021-09-13T13:52:00Z"/>
          <w:rFonts w:cs="Arial" w:hint="eastAsia"/>
          <w:color w:val="000000" w:themeColor="text1"/>
          <w:shd w:val="clear" w:color="auto" w:fill="FFFFFF"/>
        </w:rPr>
      </w:pPr>
    </w:p>
    <w:p w14:paraId="10E75433" w14:textId="77777777" w:rsidR="00B96670" w:rsidRDefault="00B96670" w:rsidP="00684B69">
      <w:pPr>
        <w:ind w:left="280" w:hanging="280"/>
        <w:rPr>
          <w:ins w:id="1829" w:author="User" w:date="2021-09-13T13:51:00Z"/>
          <w:rFonts w:cs="Arial" w:hint="eastAsia"/>
          <w:color w:val="000000" w:themeColor="text1"/>
          <w:shd w:val="clear" w:color="auto" w:fill="FFFFFF"/>
        </w:rPr>
      </w:pPr>
    </w:p>
    <w:p w14:paraId="7D5F5901" w14:textId="4DE683F5" w:rsidR="00D30C3A" w:rsidRDefault="00D30C3A" w:rsidP="00684B69">
      <w:pPr>
        <w:ind w:left="280" w:hanging="280"/>
        <w:rPr>
          <w:ins w:id="1830" w:author="User" w:date="2021-09-13T13:51:00Z"/>
          <w:rFonts w:cs="Arial" w:hint="eastAsia"/>
          <w:color w:val="000000" w:themeColor="text1"/>
          <w:shd w:val="clear" w:color="auto" w:fill="FFFFFF"/>
        </w:rPr>
      </w:pPr>
    </w:p>
    <w:p w14:paraId="1F612CF1" w14:textId="6E05D258" w:rsidR="00D30C3A" w:rsidRDefault="00D30C3A" w:rsidP="00684B69">
      <w:pPr>
        <w:ind w:left="280" w:hanging="280"/>
        <w:rPr>
          <w:ins w:id="1831" w:author="User" w:date="2021-09-13T13:51: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8780"/>
      </w:tblGrid>
      <w:tr w:rsidR="00B96670" w14:paraId="45B3A757" w14:textId="77777777" w:rsidTr="00B96670">
        <w:trPr>
          <w:ins w:id="1832" w:author="User" w:date="2021-09-13T13:52:00Z"/>
        </w:trPr>
        <w:tc>
          <w:tcPr>
            <w:tcW w:w="9060" w:type="dxa"/>
          </w:tcPr>
          <w:p w14:paraId="3D909B0E" w14:textId="77777777" w:rsidR="00B96670" w:rsidRDefault="00B96670">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rPr>
                <w:ins w:id="1833" w:author="User" w:date="2021-09-13T13:53:00Z"/>
                <w:rFonts w:hint="eastAsia"/>
              </w:rPr>
              <w:pPrChange w:id="1834" w:author="User" w:date="2021-09-13T13:53: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pPr>
              </w:pPrChange>
            </w:pPr>
            <w:moveToRangeStart w:id="1835" w:author="User" w:date="2021-09-13T13:52:00Z" w:name="move82433572"/>
            <w:moveTo w:id="1836" w:author="User" w:date="2021-09-13T13:52:00Z">
              <w:r w:rsidRPr="003E6DC2">
                <w:rPr>
                  <w:noProof/>
                </w:rPr>
                <w:drawing>
                  <wp:inline distT="0" distB="0" distL="0" distR="0" wp14:anchorId="0C4F063A" wp14:editId="7E5DF294">
                    <wp:extent cx="5010635" cy="32766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1.JPG"/>
                            <pic:cNvPicPr/>
                          </pic:nvPicPr>
                          <pic:blipFill>
                            <a:blip r:embed="rId38">
                              <a:extLst>
                                <a:ext uri="{28A0092B-C50C-407E-A947-70E740481C1C}">
                                  <a14:useLocalDpi xmlns:a14="http://schemas.microsoft.com/office/drawing/2010/main" val="0"/>
                                </a:ext>
                              </a:extLst>
                            </a:blip>
                            <a:stretch>
                              <a:fillRect/>
                            </a:stretch>
                          </pic:blipFill>
                          <pic:spPr>
                            <a:xfrm>
                              <a:off x="0" y="0"/>
                              <a:ext cx="5014864" cy="3279365"/>
                            </a:xfrm>
                            <a:prstGeom prst="rect">
                              <a:avLst/>
                            </a:prstGeom>
                          </pic:spPr>
                        </pic:pic>
                      </a:graphicData>
                    </a:graphic>
                  </wp:inline>
                </w:drawing>
              </w:r>
            </w:moveTo>
            <w:moveToRangeEnd w:id="1835"/>
          </w:p>
          <w:p w14:paraId="7979836B" w14:textId="28D46927" w:rsidR="00B96670" w:rsidRDefault="00B96670">
            <w:pPr>
              <w:pStyle w:val="afb"/>
              <w:ind w:left="200" w:hanging="200"/>
              <w:jc w:val="center"/>
              <w:rPr>
                <w:ins w:id="1837" w:author="User" w:date="2021-09-13T13:52:00Z"/>
                <w:rFonts w:cs="Arial" w:hint="eastAsia"/>
                <w:color w:val="000000" w:themeColor="text1"/>
                <w:shd w:val="clear" w:color="auto" w:fill="FFFFFF"/>
              </w:rPr>
              <w:pPrChange w:id="1838" w:author="User" w:date="2021-09-13T13:53: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839" w:name="_Toc85792026"/>
            <w:ins w:id="1840" w:author="User" w:date="2021-09-13T13:53: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841" w:author="User" w:date="2021-09-13T13:53:00Z">
              <w:r w:rsidR="00853FBC">
                <w:rPr>
                  <w:rFonts w:hint="eastAsia"/>
                  <w:noProof/>
                </w:rPr>
                <w:t>十</w:t>
              </w:r>
              <w:r>
                <w:rPr>
                  <w:rFonts w:hint="eastAsia"/>
                </w:rPr>
                <w:fldChar w:fldCharType="end"/>
              </w:r>
              <w:r>
                <w:rPr>
                  <w:rFonts w:hint="eastAsia"/>
                  <w:noProof/>
                </w:rPr>
                <w:t xml:space="preserve"> </w:t>
              </w:r>
              <w:r>
                <w:rPr>
                  <w:rFonts w:hint="eastAsia"/>
                  <w:noProof/>
                </w:rPr>
                <w:t>：</w:t>
              </w:r>
              <w:r w:rsidRPr="008939B2">
                <w:rPr>
                  <w:rFonts w:hint="eastAsia"/>
                  <w:noProof/>
                </w:rPr>
                <w:t>觀網頁查詢系統實際截圖</w:t>
              </w:r>
            </w:ins>
            <w:bookmarkEnd w:id="1839"/>
          </w:p>
        </w:tc>
      </w:tr>
    </w:tbl>
    <w:p w14:paraId="70636E08" w14:textId="318110AF" w:rsidR="00D30C3A" w:rsidRDefault="00D30C3A" w:rsidP="00684B69">
      <w:pPr>
        <w:ind w:left="280" w:hanging="280"/>
        <w:rPr>
          <w:ins w:id="1842" w:author="User" w:date="2021-09-13T13:51: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8780"/>
      </w:tblGrid>
      <w:tr w:rsidR="003E5439" w14:paraId="1F263231" w14:textId="77777777" w:rsidTr="003E5439">
        <w:trPr>
          <w:ins w:id="1843" w:author="User" w:date="2021-09-13T14:25:00Z"/>
        </w:trPr>
        <w:tc>
          <w:tcPr>
            <w:tcW w:w="9060" w:type="dxa"/>
          </w:tcPr>
          <w:p w14:paraId="6AF59655" w14:textId="77777777" w:rsidR="003E5439" w:rsidRDefault="003E5439">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844" w:author="User" w:date="2021-09-13T14:26:00Z"/>
                <w:rFonts w:hint="eastAsia"/>
              </w:rPr>
              <w:pPrChange w:id="1845" w:author="User" w:date="2021-09-13T14:26: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moveToRangeStart w:id="1846" w:author="User" w:date="2021-09-13T14:25:00Z" w:name="move82435538"/>
            <w:moveTo w:id="1847" w:author="User" w:date="2021-09-13T14:25:00Z">
              <w:r w:rsidRPr="003E6DC2">
                <w:rPr>
                  <w:noProof/>
                </w:rPr>
                <w:drawing>
                  <wp:inline distT="0" distB="0" distL="0" distR="0" wp14:anchorId="4F702D0D" wp14:editId="7530060F">
                    <wp:extent cx="5511800" cy="4127500"/>
                    <wp:effectExtent l="0" t="0" r="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2.JPG"/>
                            <pic:cNvPicPr/>
                          </pic:nvPicPr>
                          <pic:blipFill>
                            <a:blip r:embed="rId39">
                              <a:extLst>
                                <a:ext uri="{28A0092B-C50C-407E-A947-70E740481C1C}">
                                  <a14:useLocalDpi xmlns:a14="http://schemas.microsoft.com/office/drawing/2010/main" val="0"/>
                                </a:ext>
                              </a:extLst>
                            </a:blip>
                            <a:stretch>
                              <a:fillRect/>
                            </a:stretch>
                          </pic:blipFill>
                          <pic:spPr>
                            <a:xfrm>
                              <a:off x="0" y="0"/>
                              <a:ext cx="5511800" cy="4127500"/>
                            </a:xfrm>
                            <a:prstGeom prst="rect">
                              <a:avLst/>
                            </a:prstGeom>
                          </pic:spPr>
                        </pic:pic>
                      </a:graphicData>
                    </a:graphic>
                  </wp:inline>
                </w:drawing>
              </w:r>
            </w:moveTo>
            <w:moveToRangeEnd w:id="1846"/>
          </w:p>
          <w:p w14:paraId="786A4000" w14:textId="66146289" w:rsidR="003E5439" w:rsidRPr="00B72E6E" w:rsidRDefault="003E5439">
            <w:pPr>
              <w:pStyle w:val="afb"/>
              <w:ind w:left="200" w:hanging="200"/>
              <w:rPr>
                <w:ins w:id="1848" w:author="User" w:date="2021-09-13T14:25:00Z"/>
                <w:rFonts w:cs="Arial" w:hint="eastAsia"/>
                <w:color w:val="000000" w:themeColor="text1"/>
                <w:shd w:val="clear" w:color="auto" w:fill="FFFFFF"/>
              </w:rPr>
              <w:pPrChange w:id="1849" w:author="User" w:date="2021-09-13T14:57: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850" w:name="_Toc85792027"/>
            <w:ins w:id="1851" w:author="User" w:date="2021-09-13T14:26: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852" w:author="User" w:date="2021-09-13T14:26:00Z">
              <w:r w:rsidR="00853FBC">
                <w:rPr>
                  <w:rFonts w:hint="eastAsia"/>
                  <w:noProof/>
                </w:rPr>
                <w:t>十一</w:t>
              </w:r>
              <w:r>
                <w:rPr>
                  <w:rFonts w:hint="eastAsia"/>
                </w:rPr>
                <w:fldChar w:fldCharType="end"/>
              </w:r>
              <w:r>
                <w:rPr>
                  <w:rFonts w:hint="eastAsia"/>
                </w:rPr>
                <w:t>：直</w:t>
              </w:r>
              <w:r w:rsidRPr="009F5460">
                <w:rPr>
                  <w:rFonts w:hint="eastAsia"/>
                </w:rPr>
                <w:t>觀網頁查詢系統實際截圖</w:t>
              </w:r>
              <w:r>
                <w:rPr>
                  <w:rFonts w:hint="eastAsia"/>
                </w:rPr>
                <w:t>1</w:t>
              </w:r>
            </w:ins>
            <w:bookmarkEnd w:id="1850"/>
          </w:p>
        </w:tc>
      </w:tr>
    </w:tbl>
    <w:p w14:paraId="3F69D314" w14:textId="39275C6F" w:rsidR="00D30C3A" w:rsidRDefault="00D30C3A" w:rsidP="00684B69">
      <w:pPr>
        <w:ind w:left="280" w:hanging="280"/>
        <w:rPr>
          <w:ins w:id="1853" w:author="User" w:date="2021-09-13T14:26:00Z"/>
          <w:rFonts w:cs="Arial" w:hint="eastAsia"/>
          <w:color w:val="000000" w:themeColor="text1"/>
          <w:shd w:val="clear" w:color="auto" w:fill="FFFFFF"/>
        </w:rPr>
      </w:pPr>
    </w:p>
    <w:p w14:paraId="3611E16C" w14:textId="6701B091" w:rsidR="003E5439" w:rsidRDefault="003E5439" w:rsidP="00684B69">
      <w:pPr>
        <w:ind w:left="280" w:hanging="280"/>
        <w:rPr>
          <w:ins w:id="1854" w:author="User" w:date="2021-09-13T14:26:00Z"/>
          <w:rFonts w:cs="Arial" w:hint="eastAsia"/>
          <w:color w:val="000000" w:themeColor="text1"/>
          <w:shd w:val="clear" w:color="auto" w:fill="FFFFFF"/>
        </w:rPr>
      </w:pPr>
    </w:p>
    <w:p w14:paraId="46DF9DB1" w14:textId="0BB1622D" w:rsidR="003E5439" w:rsidRDefault="003E5439" w:rsidP="00684B69">
      <w:pPr>
        <w:ind w:left="280" w:hanging="280"/>
        <w:rPr>
          <w:ins w:id="1855" w:author="User" w:date="2021-09-13T14:26:00Z"/>
          <w:rFonts w:cs="Arial" w:hint="eastAsia"/>
          <w:color w:val="000000" w:themeColor="text1"/>
          <w:shd w:val="clear" w:color="auto" w:fill="FFFFFF"/>
        </w:rPr>
      </w:pPr>
    </w:p>
    <w:p w14:paraId="2F1007C7" w14:textId="15073650" w:rsidR="003E5439" w:rsidRDefault="003E5439" w:rsidP="00684B69">
      <w:pPr>
        <w:ind w:left="280" w:hanging="280"/>
        <w:rPr>
          <w:ins w:id="1856" w:author="User" w:date="2021-09-13T14:26: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4420"/>
        <w:gridCol w:w="4360"/>
      </w:tblGrid>
      <w:tr w:rsidR="003E5439" w14:paraId="031E5631" w14:textId="77777777" w:rsidTr="003E5439">
        <w:trPr>
          <w:ins w:id="1857" w:author="User" w:date="2021-09-13T14:26:00Z"/>
        </w:trPr>
        <w:tc>
          <w:tcPr>
            <w:tcW w:w="4530" w:type="dxa"/>
          </w:tcPr>
          <w:p w14:paraId="430094C0" w14:textId="77777777" w:rsidR="003E5439" w:rsidRDefault="003E5439">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858" w:author="User" w:date="2021-09-13T14:27:00Z"/>
                <w:rFonts w:hint="eastAsia"/>
              </w:rPr>
              <w:pPrChange w:id="1859" w:author="User" w:date="2021-09-13T14:27: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ins w:id="1860" w:author="User" w:date="2021-09-13T14:26:00Z">
              <w:r w:rsidRPr="003E6DC2">
                <w:rPr>
                  <w:rFonts w:cs="標楷體"/>
                  <w:noProof/>
                  <w:color w:val="000000" w:themeColor="text1"/>
                </w:rPr>
                <w:lastRenderedPageBreak/>
                <w:drawing>
                  <wp:inline distT="0" distB="0" distL="0" distR="0" wp14:anchorId="2DF8E49B" wp14:editId="4E6555AD">
                    <wp:extent cx="2686050" cy="422910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功能-2.JPG"/>
                            <pic:cNvPicPr/>
                          </pic:nvPicPr>
                          <pic:blipFill>
                            <a:blip r:embed="rId40">
                              <a:extLst>
                                <a:ext uri="{28A0092B-C50C-407E-A947-70E740481C1C}">
                                  <a14:useLocalDpi xmlns:a14="http://schemas.microsoft.com/office/drawing/2010/main" val="0"/>
                                </a:ext>
                              </a:extLst>
                            </a:blip>
                            <a:stretch>
                              <a:fillRect/>
                            </a:stretch>
                          </pic:blipFill>
                          <pic:spPr>
                            <a:xfrm>
                              <a:off x="0" y="0"/>
                              <a:ext cx="2686050" cy="4229100"/>
                            </a:xfrm>
                            <a:prstGeom prst="rect">
                              <a:avLst/>
                            </a:prstGeom>
                          </pic:spPr>
                        </pic:pic>
                      </a:graphicData>
                    </a:graphic>
                  </wp:inline>
                </w:drawing>
              </w:r>
            </w:ins>
          </w:p>
          <w:p w14:paraId="4BA4759F" w14:textId="603845BD" w:rsidR="003E5439" w:rsidRDefault="003E5439">
            <w:pPr>
              <w:pStyle w:val="afb"/>
              <w:ind w:left="200" w:hanging="200"/>
              <w:rPr>
                <w:ins w:id="1861" w:author="User" w:date="2021-09-13T14:26:00Z"/>
                <w:rFonts w:cs="Arial" w:hint="eastAsia"/>
                <w:color w:val="000000" w:themeColor="text1"/>
                <w:shd w:val="clear" w:color="auto" w:fill="FFFFFF"/>
              </w:rPr>
              <w:pPrChange w:id="1862" w:author="User" w:date="2021-09-13T14:27: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863" w:name="_Toc85792028"/>
            <w:ins w:id="1864" w:author="User" w:date="2021-09-13T14:27: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865" w:author="User" w:date="2021-09-13T14:27:00Z">
              <w:r w:rsidR="00853FBC">
                <w:rPr>
                  <w:rFonts w:hint="eastAsia"/>
                  <w:noProof/>
                </w:rPr>
                <w:t>十二</w:t>
              </w:r>
              <w:r>
                <w:rPr>
                  <w:rFonts w:hint="eastAsia"/>
                </w:rPr>
                <w:fldChar w:fldCharType="end"/>
              </w:r>
              <w:r>
                <w:rPr>
                  <w:rFonts w:hint="eastAsia"/>
                </w:rPr>
                <w:t>：</w:t>
              </w:r>
              <w:r w:rsidRPr="00A31341">
                <w:rPr>
                  <w:rFonts w:hint="eastAsia"/>
                </w:rPr>
                <w:t>直觀網頁查詢系統實際截圖</w:t>
              </w:r>
              <w:r w:rsidRPr="00A31341">
                <w:rPr>
                  <w:rFonts w:hint="eastAsia"/>
                </w:rPr>
                <w:t xml:space="preserve"> 2</w:t>
              </w:r>
            </w:ins>
            <w:bookmarkEnd w:id="1863"/>
          </w:p>
        </w:tc>
        <w:tc>
          <w:tcPr>
            <w:tcW w:w="4530" w:type="dxa"/>
          </w:tcPr>
          <w:p w14:paraId="79DD3EB7" w14:textId="77777777" w:rsidR="003E5439" w:rsidRDefault="003E5439">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866" w:author="User" w:date="2021-09-13T14:28:00Z"/>
                <w:rFonts w:hint="eastAsia"/>
              </w:rPr>
              <w:pPrChange w:id="1867" w:author="User" w:date="2021-09-13T14:28: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ins w:id="1868" w:author="User" w:date="2021-09-13T14:27:00Z">
              <w:r w:rsidRPr="003E6DC2">
                <w:rPr>
                  <w:rFonts w:cs="標楷體"/>
                  <w:noProof/>
                  <w:color w:val="000000" w:themeColor="text1"/>
                </w:rPr>
                <w:drawing>
                  <wp:inline distT="0" distB="0" distL="0" distR="0" wp14:anchorId="25AB5834" wp14:editId="20949ACD">
                    <wp:extent cx="2639991" cy="4227803"/>
                    <wp:effectExtent l="0" t="0" r="8255" b="190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功能-4.JPG"/>
                            <pic:cNvPicPr/>
                          </pic:nvPicPr>
                          <pic:blipFill>
                            <a:blip r:embed="rId41">
                              <a:extLst>
                                <a:ext uri="{28A0092B-C50C-407E-A947-70E740481C1C}">
                                  <a14:useLocalDpi xmlns:a14="http://schemas.microsoft.com/office/drawing/2010/main" val="0"/>
                                </a:ext>
                              </a:extLst>
                            </a:blip>
                            <a:stretch>
                              <a:fillRect/>
                            </a:stretch>
                          </pic:blipFill>
                          <pic:spPr>
                            <a:xfrm>
                              <a:off x="0" y="0"/>
                              <a:ext cx="2643136" cy="4232840"/>
                            </a:xfrm>
                            <a:prstGeom prst="rect">
                              <a:avLst/>
                            </a:prstGeom>
                          </pic:spPr>
                        </pic:pic>
                      </a:graphicData>
                    </a:graphic>
                  </wp:inline>
                </w:drawing>
              </w:r>
            </w:ins>
          </w:p>
          <w:p w14:paraId="7F4131BF" w14:textId="3B6B5EB8" w:rsidR="003E5439" w:rsidRDefault="003E5439">
            <w:pPr>
              <w:pStyle w:val="afb"/>
              <w:ind w:left="200" w:hanging="200"/>
              <w:rPr>
                <w:ins w:id="1869" w:author="User" w:date="2021-09-13T14:26:00Z"/>
                <w:rFonts w:cs="Arial" w:hint="eastAsia"/>
                <w:color w:val="000000" w:themeColor="text1"/>
                <w:shd w:val="clear" w:color="auto" w:fill="FFFFFF"/>
              </w:rPr>
              <w:pPrChange w:id="1870" w:author="User" w:date="2021-09-13T14:28: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871" w:name="_Toc85792029"/>
            <w:ins w:id="1872" w:author="User" w:date="2021-09-13T14:28: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873" w:author="User" w:date="2021-09-13T14:28:00Z">
              <w:r w:rsidR="00853FBC">
                <w:rPr>
                  <w:rFonts w:hint="eastAsia"/>
                  <w:noProof/>
                </w:rPr>
                <w:t>十三</w:t>
              </w:r>
              <w:r>
                <w:rPr>
                  <w:rFonts w:hint="eastAsia"/>
                </w:rPr>
                <w:fldChar w:fldCharType="end"/>
              </w:r>
              <w:r>
                <w:rPr>
                  <w:rFonts w:hint="eastAsia"/>
                </w:rPr>
                <w:t>：</w:t>
              </w:r>
              <w:r w:rsidRPr="00D37E0F">
                <w:rPr>
                  <w:rFonts w:hint="eastAsia"/>
                </w:rPr>
                <w:t>直觀網頁查詢系統實際截圖</w:t>
              </w:r>
              <w:r w:rsidRPr="00D37E0F">
                <w:rPr>
                  <w:rFonts w:hint="eastAsia"/>
                </w:rPr>
                <w:t xml:space="preserve"> 2</w:t>
              </w:r>
            </w:ins>
            <w:bookmarkEnd w:id="1871"/>
          </w:p>
        </w:tc>
      </w:tr>
    </w:tbl>
    <w:p w14:paraId="50BB4672" w14:textId="0EBDBE66" w:rsidR="003E5439" w:rsidRDefault="003E5439" w:rsidP="00684B69">
      <w:pPr>
        <w:ind w:left="280" w:hanging="280"/>
        <w:rPr>
          <w:ins w:id="1874" w:author="User" w:date="2021-09-13T14:26:00Z"/>
          <w:rFonts w:cs="Arial" w:hint="eastAsia"/>
          <w:color w:val="000000" w:themeColor="text1"/>
          <w:shd w:val="clear" w:color="auto" w:fill="FFFFFF"/>
        </w:rPr>
      </w:pPr>
    </w:p>
    <w:p w14:paraId="203E1783" w14:textId="0264942C" w:rsidR="003E5439" w:rsidRPr="003E5439" w:rsidRDefault="003E5439">
      <w:pPr>
        <w:pStyle w:val="13"/>
        <w:rPr>
          <w:ins w:id="1875" w:author="User" w:date="2021-09-13T14:26:00Z"/>
          <w:rFonts w:cs="Arial" w:hint="eastAsia"/>
          <w:shd w:val="clear" w:color="auto" w:fill="FFFFFF"/>
          <w:rPrChange w:id="1876" w:author="User" w:date="2021-09-13T14:28:00Z">
            <w:rPr>
              <w:ins w:id="1877" w:author="User" w:date="2021-09-13T14:26:00Z"/>
              <w:rFonts w:cs="Arial" w:hint="eastAsia"/>
              <w:color w:val="000000" w:themeColor="text1"/>
              <w:shd w:val="clear" w:color="auto" w:fill="FFFFFF"/>
            </w:rPr>
          </w:rPrChange>
        </w:rPr>
        <w:pPrChange w:id="1878" w:author="User" w:date="2021-09-13T14:29:00Z">
          <w:pPr>
            <w:ind w:left="280" w:hanging="280"/>
          </w:pPr>
        </w:pPrChange>
      </w:pPr>
      <w:ins w:id="1879" w:author="User" w:date="2021-09-13T14:29:00Z">
        <w:r w:rsidRPr="003E6DC2">
          <w:rPr>
            <w:rFonts w:hint="eastAsia"/>
          </w:rPr>
          <w:t>以上的系統己接近開發完成，並且在得標後隔日立即開始佈署，預計在</w:t>
        </w:r>
        <w:r w:rsidRPr="003E6DC2">
          <w:t>2021</w:t>
        </w:r>
        <w:r w:rsidRPr="003E6DC2">
          <w:rPr>
            <w:rFonts w:hint="eastAsia"/>
          </w:rPr>
          <w:t>年</w:t>
        </w:r>
        <w:r w:rsidRPr="003E6DC2">
          <w:rPr>
            <w:rFonts w:hint="eastAsia"/>
          </w:rPr>
          <w:t>7</w:t>
        </w:r>
        <w:r w:rsidRPr="003E6DC2">
          <w:rPr>
            <w:rFonts w:hint="eastAsia"/>
          </w:rPr>
          <w:t>月</w:t>
        </w:r>
        <w:r w:rsidRPr="003E6DC2">
          <w:rPr>
            <w:rFonts w:hint="eastAsia"/>
          </w:rPr>
          <w:t>3</w:t>
        </w:r>
        <w:r w:rsidRPr="003E6DC2">
          <w:t>1</w:t>
        </w:r>
        <w:r w:rsidRPr="003E6DC2">
          <w:rPr>
            <w:rFonts w:hint="eastAsia"/>
          </w:rPr>
          <w:t>日前完成佈署，讓整體系統可以在</w:t>
        </w:r>
        <w:r w:rsidRPr="003E6DC2">
          <w:t>2021</w:t>
        </w:r>
        <w:r w:rsidRPr="003E6DC2">
          <w:rPr>
            <w:rFonts w:hint="eastAsia"/>
          </w:rPr>
          <w:t>年</w:t>
        </w:r>
        <w:r w:rsidRPr="003E6DC2">
          <w:rPr>
            <w:rFonts w:hint="eastAsia"/>
          </w:rPr>
          <w:t>8</w:t>
        </w:r>
        <w:r w:rsidRPr="003E6DC2">
          <w:rPr>
            <w:rFonts w:hint="eastAsia"/>
          </w:rPr>
          <w:t>月</w:t>
        </w:r>
        <w:r w:rsidRPr="003E6DC2">
          <w:rPr>
            <w:rFonts w:hint="eastAsia"/>
          </w:rPr>
          <w:t>1</w:t>
        </w:r>
        <w:r w:rsidRPr="003E6DC2">
          <w:rPr>
            <w:rFonts w:hint="eastAsia"/>
          </w:rPr>
          <w:t>日開始上路使用</w:t>
        </w:r>
        <w:r>
          <w:rPr>
            <w:rFonts w:hint="eastAsia"/>
          </w:rPr>
          <w:t>。</w:t>
        </w:r>
      </w:ins>
    </w:p>
    <w:p w14:paraId="16DEC30B" w14:textId="557ADE74" w:rsidR="003E5439" w:rsidRDefault="003E5439">
      <w:pPr>
        <w:pStyle w:val="3"/>
        <w:spacing w:before="240" w:after="120"/>
        <w:ind w:left="280" w:right="280" w:hanging="280"/>
        <w:rPr>
          <w:ins w:id="1880" w:author="User" w:date="2021-09-13T14:26:00Z"/>
          <w:rFonts w:hint="eastAsia"/>
          <w:shd w:val="clear" w:color="auto" w:fill="FFFFFF"/>
        </w:rPr>
        <w:pPrChange w:id="1881" w:author="User" w:date="2021-09-13T14:29:00Z">
          <w:pPr>
            <w:ind w:left="280" w:hanging="280"/>
          </w:pPr>
        </w:pPrChange>
      </w:pPr>
      <w:bookmarkStart w:id="1882" w:name="_Toc85790510"/>
      <w:ins w:id="1883" w:author="User" w:date="2021-09-13T14:29:00Z">
        <w:r w:rsidRPr="003E6DC2">
          <w:rPr>
            <w:rFonts w:hint="eastAsia"/>
            <w:color w:val="000000" w:themeColor="text1"/>
          </w:rPr>
          <w:t>安裝建置</w:t>
        </w:r>
        <w:r w:rsidRPr="003E6DC2">
          <w:rPr>
            <w:color w:val="000000" w:themeColor="text1"/>
          </w:rPr>
          <w:t>AI智能巡查車載車機系</w:t>
        </w:r>
        <w:r>
          <w:rPr>
            <w:rFonts w:hint="eastAsia"/>
            <w:color w:val="000000" w:themeColor="text1"/>
          </w:rPr>
          <w:t>統</w:t>
        </w:r>
      </w:ins>
      <w:bookmarkEnd w:id="1882"/>
    </w:p>
    <w:p w14:paraId="7AE4A70B" w14:textId="7F3D2E62" w:rsidR="003E5439" w:rsidRDefault="003E5439">
      <w:pPr>
        <w:pStyle w:val="13"/>
        <w:rPr>
          <w:ins w:id="1884" w:author="User" w:date="2021-09-13T14:26:00Z"/>
          <w:rFonts w:cs="Arial" w:hint="eastAsia"/>
          <w:shd w:val="clear" w:color="auto" w:fill="FFFFFF"/>
        </w:rPr>
        <w:pPrChange w:id="1885" w:author="User" w:date="2021-09-13T14:30:00Z">
          <w:pPr>
            <w:ind w:left="280" w:hanging="280"/>
          </w:pPr>
        </w:pPrChange>
      </w:pPr>
      <w:moveToRangeStart w:id="1886" w:author="User" w:date="2021-09-13T14:30:00Z" w:name="move82435818"/>
      <w:moveTo w:id="1887" w:author="User" w:date="2021-09-13T14:30:00Z">
        <w:r w:rsidRPr="003E6DC2">
          <w:rPr>
            <w:rFonts w:hint="eastAsia"/>
          </w:rPr>
          <w:t>本系統透過</w:t>
        </w:r>
        <w:r w:rsidRPr="003E6DC2">
          <w:rPr>
            <w:rFonts w:hint="eastAsia"/>
          </w:rPr>
          <w:t xml:space="preserve"> AI </w:t>
        </w:r>
        <w:r w:rsidRPr="003E6DC2">
          <w:rPr>
            <w:rFonts w:hint="eastAsia"/>
          </w:rPr>
          <w:t>車載車機系統（下稱車機系統），提供巡查車外出巡查時，能立即自動辨識</w:t>
        </w:r>
        <w:r>
          <w:t>7</w:t>
        </w:r>
        <w:r w:rsidRPr="003E6DC2">
          <w:rPr>
            <w:rFonts w:hint="eastAsia"/>
          </w:rPr>
          <w:t>種以上道路路面缺失種類</w:t>
        </w:r>
        <w:r w:rsidRPr="003E6DC2">
          <w:rPr>
            <w:rFonts w:hint="eastAsia"/>
          </w:rPr>
          <w:t xml:space="preserve"> </w:t>
        </w:r>
        <w:r w:rsidRPr="003E6DC2">
          <w:t>，並且自動上傳缺失資料</w:t>
        </w:r>
        <w:r w:rsidRPr="003E6DC2">
          <w:rPr>
            <w:rFonts w:hint="eastAsia"/>
          </w:rPr>
          <w:t>，</w:t>
        </w:r>
        <w:r w:rsidRPr="003E6DC2">
          <w:t>包括</w:t>
        </w:r>
        <w:r w:rsidRPr="003E6DC2">
          <w:rPr>
            <w:rFonts w:hint="eastAsia"/>
          </w:rPr>
          <w:t>：路面</w:t>
        </w:r>
        <w:r w:rsidRPr="003E6DC2">
          <w:t>照片、發現缺失日期、時間、缺失所在位置等資料至後台系統</w:t>
        </w:r>
        <w:r w:rsidRPr="003E6DC2">
          <w:rPr>
            <w:rFonts w:hint="eastAsia"/>
          </w:rPr>
          <w:t>。</w:t>
        </w:r>
        <w:r w:rsidRPr="003E6DC2">
          <w:t>取代</w:t>
        </w:r>
        <w:r w:rsidRPr="003E6DC2">
          <w:rPr>
            <w:rFonts w:hint="eastAsia"/>
          </w:rPr>
          <w:t>傳統</w:t>
        </w:r>
        <w:r w:rsidRPr="003E6DC2">
          <w:t>巡查員</w:t>
        </w:r>
        <w:r w:rsidRPr="003E6DC2">
          <w:rPr>
            <w:rFonts w:hint="eastAsia"/>
          </w:rPr>
          <w:t>以目視巡查路面缺陷可能的</w:t>
        </w:r>
        <w:r>
          <w:rPr>
            <w:rFonts w:hint="eastAsia"/>
          </w:rPr>
          <w:t>漏</w:t>
        </w:r>
        <w:r w:rsidRPr="003E6DC2">
          <w:rPr>
            <w:rFonts w:hint="eastAsia"/>
          </w:rPr>
          <w:t>失，及</w:t>
        </w:r>
        <w:r w:rsidRPr="003E6DC2">
          <w:t>現場</w:t>
        </w:r>
        <w:r w:rsidRPr="003E6DC2">
          <w:rPr>
            <w:rFonts w:hint="eastAsia"/>
          </w:rPr>
          <w:t>執行</w:t>
        </w:r>
        <w:r w:rsidRPr="003E6DC2">
          <w:t>鋪面損壞調查作業程序，簡</w:t>
        </w:r>
        <w:r w:rsidRPr="003E6DC2">
          <w:rPr>
            <w:rFonts w:hint="eastAsia"/>
          </w:rPr>
          <w:t>易化</w:t>
        </w:r>
        <w:r w:rsidRPr="003E6DC2">
          <w:t>巡查員行前</w:t>
        </w:r>
        <w:r>
          <w:rPr>
            <w:rFonts w:hint="eastAsia"/>
          </w:rPr>
          <w:t>/</w:t>
        </w:r>
        <w:r>
          <w:rPr>
            <w:rFonts w:hint="eastAsia"/>
          </w:rPr>
          <w:t>後</w:t>
        </w:r>
        <w:r w:rsidRPr="003E6DC2">
          <w:t>準備工作，如：填寫資料、</w:t>
        </w:r>
        <w:r w:rsidRPr="003E6DC2">
          <w:rPr>
            <w:rFonts w:hint="eastAsia"/>
          </w:rPr>
          <w:t>巡查記錄及記錄檢核等步驟，同時又提高巡查效率及精準度。車機系統最多可裝置前、前右、後三支鏡頭，作不同道路路面的巡查；攝影鏡頭也可依不同的需求與巡查車高，裝設配置不同的長短鏡頭來取得最好的影像品質，由最近距車</w:t>
        </w:r>
        <w:r w:rsidRPr="003E6DC2">
          <w:rPr>
            <w:rFonts w:hint="eastAsia"/>
          </w:rPr>
          <w:t>1</w:t>
        </w:r>
        <w:r w:rsidRPr="003E6DC2">
          <w:rPr>
            <w:rFonts w:hint="eastAsia"/>
          </w:rPr>
          <w:t>米，到最遠的距車</w:t>
        </w:r>
        <w:r w:rsidRPr="003E6DC2">
          <w:rPr>
            <w:rFonts w:hint="eastAsia"/>
          </w:rPr>
          <w:t>100</w:t>
        </w:r>
        <w:r w:rsidRPr="003E6DC2">
          <w:rPr>
            <w:rFonts w:hint="eastAsia"/>
          </w:rPr>
          <w:t>米，都是在攝影機可視範圍；未來也可以升級成球型鏡頭，作</w:t>
        </w:r>
        <w:r w:rsidRPr="003E6DC2">
          <w:rPr>
            <w:rFonts w:hint="eastAsia"/>
          </w:rPr>
          <w:t>360</w:t>
        </w:r>
        <w:r w:rsidRPr="003E6DC2">
          <w:rPr>
            <w:rFonts w:hint="eastAsia"/>
          </w:rPr>
          <w:t>度的全方面巡查。整體概念與服務方式</w:t>
        </w:r>
      </w:moveTo>
      <w:ins w:id="1888" w:author="Jackson Wang" w:date="2021-09-14T16:11:00Z">
        <w:r w:rsidR="00F64344">
          <w:rPr>
            <w:rFonts w:hint="eastAsia"/>
          </w:rPr>
          <w:t>，</w:t>
        </w:r>
      </w:ins>
      <w:ins w:id="1889" w:author="Jackson Wang" w:date="2021-09-14T16:13:00Z">
        <w:r w:rsidR="00F64344">
          <w:rPr>
            <w:rFonts w:hint="eastAsia"/>
          </w:rPr>
          <w:t>如</w:t>
        </w:r>
      </w:ins>
      <w:moveTo w:id="1890" w:author="User" w:date="2021-09-13T14:30:00Z">
        <w:del w:id="1891" w:author="Jackson Wang" w:date="2021-09-14T16:11:00Z">
          <w:r w:rsidRPr="003E6DC2" w:rsidDel="00F64344">
            <w:rPr>
              <w:rFonts w:hint="eastAsia"/>
            </w:rPr>
            <w:delText>如</w:delText>
          </w:r>
        </w:del>
        <w:del w:id="1892" w:author="Jackson Wang" w:date="2021-09-14T16:10:00Z">
          <w:r w:rsidRPr="003E6DC2" w:rsidDel="00F64344">
            <w:rPr>
              <w:rFonts w:hint="eastAsia"/>
            </w:rPr>
            <w:delText>下</w:delText>
          </w:r>
        </w:del>
      </w:moveTo>
      <w:moveToRangeEnd w:id="1886"/>
      <w:ins w:id="1893" w:author="User" w:date="2021-09-13T14:30:00Z">
        <w:r>
          <w:rPr>
            <w:rFonts w:hint="eastAsia"/>
          </w:rPr>
          <w:t>圖</w:t>
        </w:r>
      </w:ins>
      <w:ins w:id="1894" w:author="Jackson Wang" w:date="2021-09-14T16:10:00Z">
        <w:r w:rsidR="00F64344">
          <w:rPr>
            <w:rFonts w:hint="eastAsia"/>
          </w:rPr>
          <w:t>十四</w:t>
        </w:r>
      </w:ins>
      <w:ins w:id="1895" w:author="User" w:date="2021-09-13T14:30:00Z">
        <w:del w:id="1896" w:author="Jackson Wang" w:date="2021-09-14T16:10:00Z">
          <w:r w:rsidDel="00F64344">
            <w:rPr>
              <w:rFonts w:hint="eastAsia"/>
            </w:rPr>
            <w:delText>x</w:delText>
          </w:r>
        </w:del>
        <w:r>
          <w:rPr>
            <w:rFonts w:hint="eastAsia"/>
          </w:rPr>
          <w:t>示例</w:t>
        </w:r>
      </w:ins>
      <w:ins w:id="1897" w:author="Jackson Wang" w:date="2021-09-14T16:12:00Z">
        <w:r w:rsidR="00F64344">
          <w:rPr>
            <w:rFonts w:hint="eastAsia"/>
          </w:rPr>
          <w:t>。</w:t>
        </w:r>
      </w:ins>
    </w:p>
    <w:tbl>
      <w:tblPr>
        <w:tblStyle w:val="a9"/>
        <w:tblW w:w="0" w:type="auto"/>
        <w:tblInd w:w="280" w:type="dxa"/>
        <w:tblLook w:val="04A0" w:firstRow="1" w:lastRow="0" w:firstColumn="1" w:lastColumn="0" w:noHBand="0" w:noVBand="1"/>
        <w:tblPrChange w:id="1898" w:author="User" w:date="2021-09-13T14:32:00Z">
          <w:tblPr>
            <w:tblStyle w:val="a9"/>
            <w:tblW w:w="0" w:type="auto"/>
            <w:tblInd w:w="280" w:type="dxa"/>
            <w:tblLook w:val="04A0" w:firstRow="1" w:lastRow="0" w:firstColumn="1" w:lastColumn="0" w:noHBand="0" w:noVBand="1"/>
          </w:tblPr>
        </w:tblPrChange>
      </w:tblPr>
      <w:tblGrid>
        <w:gridCol w:w="8780"/>
        <w:tblGridChange w:id="1899">
          <w:tblGrid>
            <w:gridCol w:w="8780"/>
          </w:tblGrid>
        </w:tblGridChange>
      </w:tblGrid>
      <w:tr w:rsidR="003E5439" w14:paraId="01E7F0FA" w14:textId="77777777" w:rsidTr="003E5439">
        <w:trPr>
          <w:ins w:id="1900" w:author="User" w:date="2021-09-13T14:31:00Z"/>
        </w:trPr>
        <w:tc>
          <w:tcPr>
            <w:tcW w:w="8780" w:type="dxa"/>
            <w:tcPrChange w:id="1901" w:author="User" w:date="2021-09-13T14:32:00Z">
              <w:tcPr>
                <w:tcW w:w="9060" w:type="dxa"/>
              </w:tcPr>
            </w:tcPrChange>
          </w:tcPr>
          <w:p w14:paraId="6024B94C" w14:textId="77777777" w:rsidR="003E5439" w:rsidRDefault="003E5439">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902" w:author="User" w:date="2021-09-13T14:32:00Z"/>
                <w:rFonts w:hint="eastAsia"/>
              </w:rPr>
              <w:pPrChange w:id="1903" w:author="User" w:date="2021-09-13T14:32: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ins w:id="1904" w:author="User" w:date="2021-09-13T14:31:00Z">
              <w:r>
                <w:rPr>
                  <w:noProof/>
                </w:rPr>
                <w:drawing>
                  <wp:inline distT="0" distB="0" distL="0" distR="0" wp14:anchorId="2117B910" wp14:editId="000372DC">
                    <wp:extent cx="5759450" cy="26543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54300"/>
                            </a:xfrm>
                            <a:prstGeom prst="rect">
                              <a:avLst/>
                            </a:prstGeom>
                          </pic:spPr>
                        </pic:pic>
                      </a:graphicData>
                    </a:graphic>
                  </wp:inline>
                </w:drawing>
              </w:r>
            </w:ins>
          </w:p>
          <w:p w14:paraId="29D23FD7" w14:textId="1DD7849F" w:rsidR="003E5439" w:rsidRDefault="003E5439">
            <w:pPr>
              <w:pStyle w:val="afb"/>
              <w:ind w:left="200" w:hanging="200"/>
              <w:jc w:val="center"/>
              <w:rPr>
                <w:ins w:id="1905" w:author="User" w:date="2021-09-13T14:31:00Z"/>
                <w:rFonts w:cs="Arial" w:hint="eastAsia"/>
                <w:color w:val="000000" w:themeColor="text1"/>
                <w:shd w:val="clear" w:color="auto" w:fill="FFFFFF"/>
              </w:rPr>
              <w:pPrChange w:id="1906" w:author="User" w:date="2021-09-13T14:57: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907" w:name="_Toc85792030"/>
            <w:ins w:id="1908" w:author="User" w:date="2021-09-13T14:32: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909" w:author="User" w:date="2021-09-13T14:32:00Z">
              <w:r w:rsidR="00853FBC">
                <w:rPr>
                  <w:rFonts w:hint="eastAsia"/>
                  <w:noProof/>
                </w:rPr>
                <w:t>十四</w:t>
              </w:r>
              <w:r>
                <w:rPr>
                  <w:rFonts w:hint="eastAsia"/>
                </w:rPr>
                <w:fldChar w:fldCharType="end"/>
              </w:r>
              <w:r>
                <w:rPr>
                  <w:rFonts w:hint="eastAsia"/>
                </w:rPr>
                <w:t>：</w:t>
              </w:r>
              <w:r w:rsidRPr="0066242D">
                <w:rPr>
                  <w:rFonts w:hint="eastAsia"/>
                </w:rPr>
                <w:t xml:space="preserve">AI </w:t>
              </w:r>
              <w:r w:rsidRPr="0066242D">
                <w:rPr>
                  <w:rFonts w:hint="eastAsia"/>
                </w:rPr>
                <w:t>巡查車巡查方式示意圖</w:t>
              </w:r>
            </w:ins>
            <w:bookmarkEnd w:id="1907"/>
          </w:p>
        </w:tc>
      </w:tr>
    </w:tbl>
    <w:p w14:paraId="034CD2B9" w14:textId="353CC6CB" w:rsidR="003E5439" w:rsidRDefault="003E5439" w:rsidP="00684B69">
      <w:pPr>
        <w:ind w:left="280" w:hanging="280"/>
        <w:rPr>
          <w:ins w:id="1910" w:author="User" w:date="2021-09-13T14:26:00Z"/>
          <w:rFonts w:cs="Arial" w:hint="eastAsia"/>
          <w:color w:val="000000" w:themeColor="text1"/>
          <w:shd w:val="clear" w:color="auto" w:fill="FFFFFF"/>
        </w:rPr>
      </w:pPr>
    </w:p>
    <w:p w14:paraId="77A32D71" w14:textId="5BC328D9" w:rsidR="003E5439" w:rsidRDefault="00935D62">
      <w:pPr>
        <w:pStyle w:val="13"/>
        <w:rPr>
          <w:ins w:id="1911" w:author="User" w:date="2021-09-13T14:32:00Z"/>
          <w:rFonts w:cs="Arial" w:hint="eastAsia"/>
          <w:shd w:val="clear" w:color="auto" w:fill="FFFFFF"/>
        </w:rPr>
        <w:pPrChange w:id="1912" w:author="User" w:date="2021-09-13T14:37:00Z">
          <w:pPr>
            <w:ind w:left="280" w:hanging="280"/>
          </w:pPr>
        </w:pPrChange>
      </w:pPr>
      <w:ins w:id="1913" w:author="User" w:date="2021-09-13T14:37:00Z">
        <w:r w:rsidRPr="003E6DC2">
          <w:rPr>
            <w:rFonts w:hint="eastAsia"/>
          </w:rPr>
          <w:t>車機系統由一部符合本案規格的工業級電腦主機、</w:t>
        </w:r>
        <w:r w:rsidRPr="003E6DC2">
          <w:rPr>
            <w:rFonts w:hint="eastAsia"/>
          </w:rPr>
          <w:t>7</w:t>
        </w:r>
        <w:r w:rsidRPr="003E6DC2">
          <w:rPr>
            <w:rFonts w:hint="eastAsia"/>
          </w:rPr>
          <w:t>吋</w:t>
        </w:r>
        <w:r w:rsidRPr="003E6DC2">
          <w:rPr>
            <w:rFonts w:hint="eastAsia"/>
          </w:rPr>
          <w:t>LED</w:t>
        </w:r>
        <w:r w:rsidRPr="003E6DC2">
          <w:rPr>
            <w:rFonts w:hint="eastAsia"/>
          </w:rPr>
          <w:t>顯示螢幕、</w:t>
        </w:r>
        <w:r w:rsidRPr="003E6DC2">
          <w:rPr>
            <w:rFonts w:hint="eastAsia"/>
          </w:rPr>
          <w:t>USB</w:t>
        </w:r>
        <w:r w:rsidRPr="003E6DC2">
          <w:rPr>
            <w:rFonts w:hint="eastAsia"/>
          </w:rPr>
          <w:t>介面雙頻高精度</w:t>
        </w:r>
        <w:r w:rsidRPr="003E6DC2">
          <w:rPr>
            <w:rFonts w:hint="eastAsia"/>
          </w:rPr>
          <w:t>GPS</w:t>
        </w:r>
        <w:r w:rsidRPr="003E6DC2">
          <w:rPr>
            <w:rFonts w:hint="eastAsia"/>
          </w:rPr>
          <w:t>接收器及一部</w:t>
        </w:r>
        <w:r w:rsidRPr="003E6DC2">
          <w:rPr>
            <w:rFonts w:hint="eastAsia"/>
          </w:rPr>
          <w:t>USB</w:t>
        </w:r>
        <w:r w:rsidRPr="003E6DC2">
          <w:rPr>
            <w:rFonts w:hint="eastAsia"/>
          </w:rPr>
          <w:t>介面具備防水功能、廣角</w:t>
        </w:r>
        <w:r w:rsidRPr="003E6DC2">
          <w:rPr>
            <w:rFonts w:hint="eastAsia"/>
          </w:rPr>
          <w:t>140</w:t>
        </w:r>
        <w:r w:rsidRPr="003E6DC2">
          <w:rPr>
            <w:rFonts w:hint="eastAsia"/>
          </w:rPr>
          <w:t>度、</w:t>
        </w:r>
        <w:r w:rsidRPr="003E6DC2">
          <w:rPr>
            <w:rFonts w:hint="eastAsia"/>
          </w:rPr>
          <w:t>1080P</w:t>
        </w:r>
        <w:r w:rsidRPr="003E6DC2">
          <w:rPr>
            <w:rFonts w:hint="eastAsia"/>
          </w:rPr>
          <w:t>、二百萬畫素，具自動變焦功能的攝影機，並且搭載一支</w:t>
        </w:r>
        <w:r w:rsidRPr="003E6DC2">
          <w:rPr>
            <w:rFonts w:hint="eastAsia"/>
          </w:rPr>
          <w:t>USB</w:t>
        </w:r>
        <w:r w:rsidRPr="003E6DC2">
          <w:rPr>
            <w:rFonts w:hint="eastAsia"/>
          </w:rPr>
          <w:t>介面</w:t>
        </w:r>
        <w:r w:rsidRPr="003E6DC2">
          <w:rPr>
            <w:rFonts w:hint="eastAsia"/>
          </w:rPr>
          <w:t>4G</w:t>
        </w:r>
        <w:r w:rsidRPr="003E6DC2">
          <w:rPr>
            <w:rFonts w:hint="eastAsia"/>
          </w:rPr>
          <w:t>無線網卡，內含</w:t>
        </w:r>
        <w:r>
          <w:rPr>
            <w:rFonts w:hint="eastAsia"/>
          </w:rPr>
          <w:t>國內</w:t>
        </w:r>
        <w:r w:rsidRPr="003E6DC2">
          <w:rPr>
            <w:rFonts w:hint="eastAsia"/>
          </w:rPr>
          <w:t>電信業者不限傳輸量的</w:t>
        </w:r>
        <w:r w:rsidRPr="003E6DC2">
          <w:rPr>
            <w:rFonts w:hint="eastAsia"/>
          </w:rPr>
          <w:t>SIM</w:t>
        </w:r>
        <w:r w:rsidRPr="003E6DC2">
          <w:rPr>
            <w:rFonts w:hint="eastAsia"/>
          </w:rPr>
          <w:t>卡所組成</w:t>
        </w:r>
        <w:r w:rsidRPr="003E6DC2">
          <w:rPr>
            <w:rFonts w:hint="eastAsia"/>
          </w:rPr>
          <w:t>(</w:t>
        </w:r>
        <w:r w:rsidRPr="003E6DC2">
          <w:rPr>
            <w:rFonts w:hint="eastAsia"/>
          </w:rPr>
          <w:t>如</w:t>
        </w:r>
      </w:ins>
      <w:ins w:id="1914" w:author="Jackson Wang" w:date="2021-09-22T13:52:00Z">
        <w:r w:rsidR="00246147">
          <w:rPr>
            <w:rFonts w:hint="eastAsia"/>
          </w:rPr>
          <w:t>圖十五</w:t>
        </w:r>
      </w:ins>
      <w:ins w:id="1915" w:author="User" w:date="2021-09-13T14:37:00Z">
        <w:r w:rsidRPr="003E6DC2">
          <w:rPr>
            <w:rFonts w:hint="eastAsia"/>
          </w:rPr>
          <w:fldChar w:fldCharType="begin"/>
        </w:r>
        <w:r w:rsidRPr="003E6DC2">
          <w:rPr>
            <w:rFonts w:hint="eastAsia"/>
          </w:rPr>
          <w:instrText xml:space="preserve"> REF _Ref79074333 \h </w:instrText>
        </w:r>
      </w:ins>
      <w:r w:rsidRPr="003E6DC2">
        <w:rPr>
          <w:rFonts w:hint="eastAsia"/>
        </w:rPr>
      </w:r>
      <w:ins w:id="1916" w:author="User" w:date="2021-09-13T14:37:00Z">
        <w:r w:rsidRPr="003E6DC2">
          <w:rPr>
            <w:rFonts w:hint="eastAsia"/>
          </w:rPr>
          <w:fldChar w:fldCharType="end"/>
        </w:r>
        <w:r w:rsidRPr="003E6DC2">
          <w:rPr>
            <w:rFonts w:hint="eastAsia"/>
          </w:rPr>
          <w:t xml:space="preserve"> )</w:t>
        </w:r>
        <w:r w:rsidRPr="003E6DC2">
          <w:rPr>
            <w:rFonts w:hint="eastAsia"/>
          </w:rPr>
          <w:t>，將此系統架設在一部</w:t>
        </w:r>
        <w:r w:rsidRPr="00162B59">
          <w:rPr>
            <w:rFonts w:hint="eastAsia"/>
          </w:rPr>
          <w:t>車高</w:t>
        </w:r>
        <w:r w:rsidRPr="00162B59">
          <w:rPr>
            <w:rFonts w:hint="eastAsia"/>
          </w:rPr>
          <w:t>1685mm</w:t>
        </w:r>
        <w:r w:rsidRPr="00162B59">
          <w:rPr>
            <w:rFonts w:hint="eastAsia"/>
          </w:rPr>
          <w:t>、</w:t>
        </w:r>
        <w:r w:rsidRPr="00162B59">
          <w:rPr>
            <w:rFonts w:hint="eastAsia"/>
          </w:rPr>
          <w:t>2487CC</w:t>
        </w:r>
        <w:r w:rsidRPr="00162B59">
          <w:rPr>
            <w:rFonts w:hint="eastAsia"/>
          </w:rPr>
          <w:t>引擎</w:t>
        </w:r>
        <w:r w:rsidRPr="003E6DC2">
          <w:rPr>
            <w:rFonts w:hint="eastAsia"/>
          </w:rPr>
          <w:t>的計程車上作為巡查車</w:t>
        </w:r>
        <w:r w:rsidRPr="003E6DC2">
          <w:rPr>
            <w:rFonts w:hint="eastAsia"/>
          </w:rPr>
          <w:t>(</w:t>
        </w:r>
        <w:r w:rsidRPr="003E6DC2">
          <w:rPr>
            <w:rFonts w:hint="eastAsia"/>
          </w:rPr>
          <w:t>如</w:t>
        </w:r>
      </w:ins>
      <w:ins w:id="1917" w:author="Jackson Wang" w:date="2021-09-22T13:52:00Z">
        <w:r w:rsidR="00246147">
          <w:rPr>
            <w:rFonts w:hint="eastAsia"/>
          </w:rPr>
          <w:t>圖十六</w:t>
        </w:r>
      </w:ins>
      <w:ins w:id="1918" w:author="User" w:date="2021-09-13T14:37:00Z">
        <w:r w:rsidRPr="003E6DC2">
          <w:rPr>
            <w:rFonts w:hint="eastAsia"/>
          </w:rPr>
          <w:t xml:space="preserve"> </w:t>
        </w:r>
        <w:r w:rsidRPr="003E6DC2">
          <w:rPr>
            <w:rFonts w:hint="eastAsia"/>
          </w:rPr>
          <w:fldChar w:fldCharType="begin"/>
        </w:r>
        <w:r w:rsidRPr="003E6DC2">
          <w:rPr>
            <w:rFonts w:hint="eastAsia"/>
          </w:rPr>
          <w:instrText xml:space="preserve"> REF _Ref79074497 \h </w:instrText>
        </w:r>
      </w:ins>
      <w:r w:rsidRPr="003E6DC2">
        <w:rPr>
          <w:rFonts w:hint="eastAsia"/>
        </w:rPr>
      </w:r>
      <w:ins w:id="1919" w:author="User" w:date="2021-09-13T14:37:00Z">
        <w:r w:rsidRPr="003E6DC2">
          <w:rPr>
            <w:rFonts w:hint="eastAsia"/>
          </w:rPr>
          <w:fldChar w:fldCharType="end"/>
        </w:r>
        <w:r w:rsidRPr="003E6DC2">
          <w:rPr>
            <w:rFonts w:hint="eastAsia"/>
          </w:rPr>
          <w:t>)</w:t>
        </w:r>
        <w:r w:rsidRPr="003E6DC2">
          <w:rPr>
            <w:rFonts w:hint="eastAsia"/>
          </w:rPr>
          <w:t>，搭載前述之配置，</w:t>
        </w:r>
        <w:r w:rsidRPr="00162B59">
          <w:rPr>
            <w:rFonts w:hint="eastAsia"/>
          </w:rPr>
          <w:t>攝影機最高能巡查與辨識同向或對向三個正常車道</w:t>
        </w:r>
        <w:r w:rsidRPr="00162B59">
          <w:rPr>
            <w:rFonts w:hint="eastAsia"/>
          </w:rPr>
          <w:t xml:space="preserve">(12 </w:t>
        </w:r>
        <w:r w:rsidRPr="00162B59">
          <w:rPr>
            <w:rFonts w:hint="eastAsia"/>
          </w:rPr>
          <w:t>米寬度</w:t>
        </w:r>
        <w:r w:rsidRPr="00162B59">
          <w:rPr>
            <w:rFonts w:hint="eastAsia"/>
          </w:rPr>
          <w:t>)</w:t>
        </w:r>
        <w:r w:rsidRPr="003E6DC2">
          <w:rPr>
            <w:rFonts w:hint="eastAsia"/>
          </w:rPr>
          <w:t>，同時車機系統能</w:t>
        </w:r>
        <w:r w:rsidRPr="00162B59">
          <w:rPr>
            <w:rFonts w:hint="eastAsia"/>
          </w:rPr>
          <w:t>以時速每小時</w:t>
        </w:r>
        <w:r w:rsidRPr="00162B59">
          <w:rPr>
            <w:rFonts w:hint="eastAsia"/>
          </w:rPr>
          <w:t xml:space="preserve"> 60 </w:t>
        </w:r>
        <w:r w:rsidRPr="00162B59">
          <w:rPr>
            <w:rFonts w:hint="eastAsia"/>
          </w:rPr>
          <w:t>公里行駛的條件下，達到每秒鐘檢查</w:t>
        </w:r>
        <w:r w:rsidRPr="00162B59">
          <w:rPr>
            <w:rFonts w:hint="eastAsia"/>
          </w:rPr>
          <w:t xml:space="preserve"> 5 </w:t>
        </w:r>
        <w:r w:rsidRPr="00162B59">
          <w:rPr>
            <w:rFonts w:hint="eastAsia"/>
          </w:rPr>
          <w:t>張照片</w:t>
        </w:r>
        <w:r w:rsidRPr="003E6DC2">
          <w:rPr>
            <w:rFonts w:hint="eastAsia"/>
          </w:rPr>
          <w:t>的效率，儘管在這樣高效能的運作下，車機系統僅需要</w:t>
        </w:r>
        <w:r w:rsidRPr="00162B59">
          <w:rPr>
            <w:rFonts w:hint="eastAsia"/>
          </w:rPr>
          <w:t>使用車上標準點煙器</w:t>
        </w:r>
        <w:r w:rsidRPr="00162B59">
          <w:rPr>
            <w:rFonts w:hint="eastAsia"/>
          </w:rPr>
          <w:t>12V</w:t>
        </w:r>
        <w:r w:rsidRPr="00162B59">
          <w:rPr>
            <w:rFonts w:hint="eastAsia"/>
          </w:rPr>
          <w:t>電源，耗電量最高不超過</w:t>
        </w:r>
        <w:r w:rsidRPr="00162B59">
          <w:rPr>
            <w:rFonts w:hint="eastAsia"/>
          </w:rPr>
          <w:t>3</w:t>
        </w:r>
        <w:r w:rsidRPr="00162B59">
          <w:rPr>
            <w:rFonts w:hint="eastAsia"/>
          </w:rPr>
          <w:t>安培</w:t>
        </w:r>
        <w:r w:rsidRPr="003E6DC2">
          <w:rPr>
            <w:rFonts w:hint="eastAsia"/>
          </w:rPr>
          <w:t>的即可達成。在資料上傳部份，於</w:t>
        </w:r>
        <w:r w:rsidRPr="003E6DC2">
          <w:rPr>
            <w:rFonts w:hint="eastAsia"/>
          </w:rPr>
          <w:t>4G</w:t>
        </w:r>
        <w:r w:rsidRPr="003E6DC2">
          <w:rPr>
            <w:rFonts w:hint="eastAsia"/>
          </w:rPr>
          <w:t>訊號良好處，</w:t>
        </w:r>
        <w:r w:rsidRPr="00162B59">
          <w:rPr>
            <w:rFonts w:hint="eastAsia"/>
          </w:rPr>
          <w:t>每秒最高可傳輸</w:t>
        </w:r>
        <w:r w:rsidRPr="00162B59">
          <w:rPr>
            <w:rFonts w:hint="eastAsia"/>
          </w:rPr>
          <w:t>2-3</w:t>
        </w:r>
        <w:r w:rsidRPr="00162B59">
          <w:rPr>
            <w:rFonts w:hint="eastAsia"/>
          </w:rPr>
          <w:t>張</w:t>
        </w:r>
        <w:r w:rsidRPr="003E6DC2">
          <w:rPr>
            <w:rFonts w:hint="eastAsia"/>
          </w:rPr>
          <w:t>缺陷照片至後台接收系統；訊號不良或完全斷網情況下，車機系統會暫停上傳資料，並且自動將檢查到的路面缺陷資料暫存在本機</w:t>
        </w:r>
        <w:r w:rsidRPr="003E6DC2">
          <w:rPr>
            <w:rFonts w:hint="eastAsia"/>
          </w:rPr>
          <w:t>60GB</w:t>
        </w:r>
        <w:r w:rsidRPr="003E6DC2">
          <w:rPr>
            <w:rFonts w:hint="eastAsia"/>
          </w:rPr>
          <w:t>的內部快閃儲存記憶體</w:t>
        </w:r>
        <w:r w:rsidRPr="003E6DC2">
          <w:rPr>
            <w:rFonts w:hint="eastAsia"/>
          </w:rPr>
          <w:t>(SSD)</w:t>
        </w:r>
        <w:r w:rsidRPr="003E6DC2">
          <w:rPr>
            <w:rFonts w:hint="eastAsia"/>
          </w:rPr>
          <w:t>，待巡查車駛至網路訊號良好處，系統會再自動將未傳完的資料上傳完成。系統運作過程中完全不需巡查車駕駛介入，保障行車安全。車機上的</w:t>
        </w:r>
        <w:r w:rsidRPr="003E6DC2">
          <w:rPr>
            <w:rFonts w:hint="eastAsia"/>
          </w:rPr>
          <w:t>LED</w:t>
        </w:r>
        <w:r w:rsidRPr="003E6DC2">
          <w:rPr>
            <w:rFonts w:hint="eastAsia"/>
          </w:rPr>
          <w:t>螢幕，隨時呈現車機系統的巡查狀態，包括：</w:t>
        </w:r>
        <w:r w:rsidRPr="003E6DC2">
          <w:rPr>
            <w:rFonts w:hint="eastAsia"/>
          </w:rPr>
          <w:t>GPS</w:t>
        </w:r>
        <w:r w:rsidRPr="003E6DC2">
          <w:rPr>
            <w:rFonts w:hint="eastAsia"/>
          </w:rPr>
          <w:t>位置，已巡查缺陷項目及數量，已上傳及未上傳數量，日期時間等相關資訊，讓巡查車駕駛員可一目瞭然</w:t>
        </w:r>
      </w:ins>
      <w:ins w:id="1920" w:author="Jackson Wang" w:date="2021-09-14T16:12:00Z">
        <w:r w:rsidR="00F64344">
          <w:rPr>
            <w:rFonts w:hint="eastAsia"/>
          </w:rPr>
          <w:t>，</w:t>
        </w:r>
      </w:ins>
      <w:ins w:id="1921" w:author="User" w:date="2021-09-13T14:37:00Z">
        <w:del w:id="1922" w:author="Jackson Wang" w:date="2021-09-14T16:12:00Z">
          <w:r w:rsidRPr="003E6DC2" w:rsidDel="00F64344">
            <w:rPr>
              <w:rFonts w:hint="eastAsia"/>
            </w:rPr>
            <w:delText>(</w:delText>
          </w:r>
        </w:del>
        <w:r w:rsidRPr="003E6DC2">
          <w:rPr>
            <w:rFonts w:hint="eastAsia"/>
          </w:rPr>
          <w:t>如</w:t>
        </w:r>
        <w:r w:rsidRPr="003E6DC2">
          <w:rPr>
            <w:rFonts w:hint="eastAsia"/>
          </w:rPr>
          <w:fldChar w:fldCharType="begin"/>
        </w:r>
        <w:r w:rsidRPr="003E6DC2">
          <w:rPr>
            <w:rFonts w:hint="eastAsia"/>
          </w:rPr>
          <w:instrText xml:space="preserve"> REF _Ref79074510 \h </w:instrText>
        </w:r>
      </w:ins>
      <w:r w:rsidRPr="003E6DC2">
        <w:rPr>
          <w:rFonts w:hint="eastAsia"/>
        </w:rPr>
      </w:r>
      <w:ins w:id="1923" w:author="User" w:date="2021-09-13T14:37:00Z">
        <w:r w:rsidRPr="003E6DC2">
          <w:rPr>
            <w:rFonts w:hint="eastAsia"/>
          </w:rPr>
          <w:fldChar w:fldCharType="end"/>
        </w:r>
      </w:ins>
      <w:ins w:id="1924" w:author="Jackson Wang" w:date="2021-09-14T16:11:00Z">
        <w:r w:rsidR="00F64344">
          <w:rPr>
            <w:rFonts w:hint="eastAsia"/>
          </w:rPr>
          <w:t>圖十五</w:t>
        </w:r>
        <w:r w:rsidR="00F64344">
          <w:rPr>
            <w:rFonts w:hint="eastAsia"/>
          </w:rPr>
          <w:t>~</w:t>
        </w:r>
        <w:r w:rsidR="00F64344">
          <w:rPr>
            <w:rFonts w:hint="eastAsia"/>
          </w:rPr>
          <w:t>圖十七</w:t>
        </w:r>
      </w:ins>
      <w:ins w:id="1925" w:author="Jackson Wang" w:date="2021-09-14T16:12:00Z">
        <w:r w:rsidR="00F64344">
          <w:rPr>
            <w:rFonts w:hint="eastAsia"/>
          </w:rPr>
          <w:t>所示</w:t>
        </w:r>
      </w:ins>
      <w:ins w:id="1926" w:author="User" w:date="2021-09-13T14:37:00Z">
        <w:del w:id="1927" w:author="Jackson Wang" w:date="2021-09-14T16:11:00Z">
          <w:r w:rsidRPr="003E6DC2" w:rsidDel="00F64344">
            <w:rPr>
              <w:rFonts w:hint="eastAsia"/>
            </w:rPr>
            <w:delText>)</w:delText>
          </w:r>
        </w:del>
        <w:r>
          <w:rPr>
            <w:rFonts w:hint="eastAsia"/>
          </w:rPr>
          <w:t>。</w:t>
        </w:r>
      </w:ins>
    </w:p>
    <w:p w14:paraId="4B103345" w14:textId="478BCE4F" w:rsidR="003E5439" w:rsidRDefault="003E5439" w:rsidP="00684B69">
      <w:pPr>
        <w:ind w:left="280" w:hanging="280"/>
        <w:rPr>
          <w:ins w:id="1928" w:author="User" w:date="2021-09-13T14:32: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8780"/>
      </w:tblGrid>
      <w:tr w:rsidR="00935D62" w14:paraId="5FCA4F0A" w14:textId="77777777" w:rsidTr="00935D62">
        <w:trPr>
          <w:ins w:id="1929" w:author="User" w:date="2021-09-13T14:38:00Z"/>
        </w:trPr>
        <w:tc>
          <w:tcPr>
            <w:tcW w:w="9060" w:type="dxa"/>
          </w:tcPr>
          <w:p w14:paraId="5C049AFC" w14:textId="77777777" w:rsidR="00935D62" w:rsidRDefault="00935D62">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rPr>
                <w:ins w:id="1930" w:author="User" w:date="2021-09-13T14:38:00Z"/>
                <w:rFonts w:hint="eastAsia"/>
              </w:rPr>
              <w:pPrChange w:id="1931" w:author="User" w:date="2021-09-13T14:38: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pPr>
              </w:pPrChange>
            </w:pPr>
            <w:ins w:id="1932" w:author="User" w:date="2021-09-13T14:38:00Z">
              <w:r w:rsidRPr="003E6DC2">
                <w:rPr>
                  <w:rFonts w:cs="Arial"/>
                  <w:noProof/>
                  <w:color w:val="000000" w:themeColor="text1"/>
                  <w:shd w:val="clear" w:color="auto" w:fill="FFFFFF"/>
                </w:rPr>
                <w:drawing>
                  <wp:inline distT="0" distB="0" distL="0" distR="0" wp14:anchorId="009546C2" wp14:editId="1F5A00DF">
                    <wp:extent cx="4662960" cy="3136900"/>
                    <wp:effectExtent l="0" t="0" r="4445" b="635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台南AI車安裝-小圖.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7820" cy="3140170"/>
                            </a:xfrm>
                            <a:prstGeom prst="rect">
                              <a:avLst/>
                            </a:prstGeom>
                          </pic:spPr>
                        </pic:pic>
                      </a:graphicData>
                    </a:graphic>
                  </wp:inline>
                </w:drawing>
              </w:r>
            </w:ins>
          </w:p>
          <w:p w14:paraId="33946A99" w14:textId="0B2FAFA3" w:rsidR="00935D62" w:rsidRDefault="00935D62">
            <w:pPr>
              <w:pStyle w:val="afb"/>
              <w:ind w:left="200" w:hanging="200"/>
              <w:jc w:val="center"/>
              <w:rPr>
                <w:ins w:id="1933" w:author="User" w:date="2021-09-13T14:38:00Z"/>
                <w:rFonts w:cs="Arial" w:hint="eastAsia"/>
                <w:color w:val="000000" w:themeColor="text1"/>
                <w:shd w:val="clear" w:color="auto" w:fill="FFFFFF"/>
              </w:rPr>
              <w:pPrChange w:id="1934" w:author="User" w:date="2021-09-13T14:38: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935" w:name="_Toc85792031"/>
            <w:ins w:id="1936" w:author="User" w:date="2021-09-13T14:38: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937" w:author="User" w:date="2021-09-13T14:38:00Z">
              <w:r w:rsidR="00853FBC">
                <w:rPr>
                  <w:rFonts w:hint="eastAsia"/>
                  <w:noProof/>
                </w:rPr>
                <w:t>十五</w:t>
              </w:r>
              <w:r>
                <w:rPr>
                  <w:rFonts w:hint="eastAsia"/>
                </w:rPr>
                <w:fldChar w:fldCharType="end"/>
              </w:r>
              <w:r>
                <w:rPr>
                  <w:rFonts w:hint="eastAsia"/>
                </w:rPr>
                <w:t>：</w:t>
              </w:r>
              <w:r w:rsidRPr="00982216">
                <w:rPr>
                  <w:rFonts w:hint="eastAsia"/>
                </w:rPr>
                <w:t>裝設實拍圖</w:t>
              </w:r>
              <w:bookmarkEnd w:id="1935"/>
            </w:ins>
          </w:p>
        </w:tc>
      </w:tr>
    </w:tbl>
    <w:p w14:paraId="59768A49" w14:textId="33A3E757" w:rsidR="003E5439" w:rsidRDefault="003E5439" w:rsidP="00684B69">
      <w:pPr>
        <w:ind w:left="280" w:hanging="280"/>
        <w:rPr>
          <w:ins w:id="1938" w:author="User" w:date="2021-09-13T14:32: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8780"/>
      </w:tblGrid>
      <w:tr w:rsidR="00935D62" w14:paraId="1A83167F" w14:textId="77777777" w:rsidTr="00935D62">
        <w:trPr>
          <w:ins w:id="1939" w:author="User" w:date="2021-09-13T14:39:00Z"/>
        </w:trPr>
        <w:tc>
          <w:tcPr>
            <w:tcW w:w="9060" w:type="dxa"/>
          </w:tcPr>
          <w:p w14:paraId="1CB40278" w14:textId="77777777" w:rsidR="00935D62" w:rsidRDefault="00935D62">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rPr>
                <w:ins w:id="1940" w:author="User" w:date="2021-09-13T14:39:00Z"/>
                <w:rFonts w:hint="eastAsia"/>
              </w:rPr>
              <w:pPrChange w:id="1941" w:author="User" w:date="2021-09-13T14:39: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pPr>
              </w:pPrChange>
            </w:pPr>
            <w:ins w:id="1942" w:author="User" w:date="2021-09-13T14:39:00Z">
              <w:r w:rsidRPr="003E6DC2">
                <w:rPr>
                  <w:rFonts w:cs="Arial"/>
                  <w:noProof/>
                  <w:color w:val="000000" w:themeColor="text1"/>
                  <w:shd w:val="clear" w:color="auto" w:fill="FFFFFF"/>
                </w:rPr>
                <w:drawing>
                  <wp:inline distT="0" distB="0" distL="0" distR="0" wp14:anchorId="00A22FA9" wp14:editId="5AE01F29">
                    <wp:extent cx="2971527" cy="3238500"/>
                    <wp:effectExtent l="0" t="0" r="635"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2118" cy="3239145"/>
                            </a:xfrm>
                            <a:prstGeom prst="rect">
                              <a:avLst/>
                            </a:prstGeom>
                          </pic:spPr>
                        </pic:pic>
                      </a:graphicData>
                    </a:graphic>
                  </wp:inline>
                </w:drawing>
              </w:r>
            </w:ins>
          </w:p>
          <w:p w14:paraId="65A232C8" w14:textId="07B97F6B" w:rsidR="00935D62" w:rsidRDefault="00935D62">
            <w:pPr>
              <w:pStyle w:val="afb"/>
              <w:ind w:left="200" w:hanging="200"/>
              <w:jc w:val="center"/>
              <w:rPr>
                <w:ins w:id="1943" w:author="User" w:date="2021-09-13T14:39:00Z"/>
                <w:rFonts w:cs="Arial" w:hint="eastAsia"/>
                <w:color w:val="000000" w:themeColor="text1"/>
                <w:shd w:val="clear" w:color="auto" w:fill="FFFFFF"/>
              </w:rPr>
              <w:pPrChange w:id="1944" w:author="User" w:date="2021-09-13T14:39: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945" w:name="_Toc85792032"/>
            <w:ins w:id="1946" w:author="User" w:date="2021-09-13T14:39: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947" w:author="User" w:date="2021-09-13T14:39:00Z">
              <w:r w:rsidR="00853FBC">
                <w:rPr>
                  <w:rFonts w:hint="eastAsia"/>
                  <w:noProof/>
                </w:rPr>
                <w:t>十六</w:t>
              </w:r>
              <w:r>
                <w:rPr>
                  <w:rFonts w:hint="eastAsia"/>
                </w:rPr>
                <w:fldChar w:fldCharType="end"/>
              </w:r>
              <w:r>
                <w:rPr>
                  <w:rFonts w:hint="eastAsia"/>
                </w:rPr>
                <w:t>：</w:t>
              </w:r>
              <w:r w:rsidRPr="003C0D89">
                <w:rPr>
                  <w:rFonts w:hint="eastAsia"/>
                </w:rPr>
                <w:t>攝影機裝設位置實拍圖</w:t>
              </w:r>
              <w:bookmarkEnd w:id="1945"/>
            </w:ins>
          </w:p>
        </w:tc>
      </w:tr>
    </w:tbl>
    <w:p w14:paraId="31EEBFC2" w14:textId="2F3F566F" w:rsidR="003E5439" w:rsidRDefault="003E5439" w:rsidP="00684B69">
      <w:pPr>
        <w:ind w:left="280" w:hanging="280"/>
        <w:rPr>
          <w:ins w:id="1948" w:author="User" w:date="2021-09-13T14:32:00Z"/>
          <w:rFonts w:cs="Arial" w:hint="eastAsia"/>
          <w:color w:val="000000" w:themeColor="text1"/>
          <w:shd w:val="clear" w:color="auto" w:fill="FFFFFF"/>
        </w:rPr>
      </w:pPr>
    </w:p>
    <w:p w14:paraId="2BE3BBD0" w14:textId="5DA97EF2" w:rsidR="003E5439" w:rsidRDefault="003E5439" w:rsidP="00684B69">
      <w:pPr>
        <w:ind w:left="280" w:hanging="280"/>
        <w:rPr>
          <w:ins w:id="1949" w:author="User" w:date="2021-09-13T14:38:00Z"/>
          <w:rFonts w:cs="Arial" w:hint="eastAsia"/>
          <w:color w:val="000000" w:themeColor="text1"/>
          <w:shd w:val="clear" w:color="auto" w:fill="FFFFFF"/>
        </w:rPr>
      </w:pPr>
    </w:p>
    <w:p w14:paraId="4A77E7E0" w14:textId="75074DAB" w:rsidR="00935D62" w:rsidRDefault="00935D62" w:rsidP="00684B69">
      <w:pPr>
        <w:ind w:left="280" w:hanging="280"/>
        <w:rPr>
          <w:ins w:id="1950" w:author="User" w:date="2021-09-13T14:38:00Z"/>
          <w:rFonts w:cs="Arial" w:hint="eastAsia"/>
          <w:color w:val="000000" w:themeColor="text1"/>
          <w:shd w:val="clear" w:color="auto" w:fill="FFFFFF"/>
        </w:rPr>
      </w:pPr>
    </w:p>
    <w:p w14:paraId="343B9C66" w14:textId="6DEBB185" w:rsidR="00935D62" w:rsidRDefault="00935D62" w:rsidP="00684B69">
      <w:pPr>
        <w:ind w:left="280" w:hanging="280"/>
        <w:rPr>
          <w:ins w:id="1951" w:author="User" w:date="2021-09-13T14:38: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8780"/>
      </w:tblGrid>
      <w:tr w:rsidR="00935D62" w14:paraId="64250C4D" w14:textId="77777777" w:rsidTr="00935D62">
        <w:trPr>
          <w:ins w:id="1952" w:author="User" w:date="2021-09-13T14:40:00Z"/>
        </w:trPr>
        <w:tc>
          <w:tcPr>
            <w:tcW w:w="9060" w:type="dxa"/>
          </w:tcPr>
          <w:p w14:paraId="0C90DB20" w14:textId="77777777" w:rsidR="00935D62" w:rsidRDefault="00935D62">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953" w:author="User" w:date="2021-09-13T14:40:00Z"/>
                <w:rFonts w:hint="eastAsia"/>
              </w:rPr>
              <w:pPrChange w:id="1954" w:author="User" w:date="2021-09-13T14:40: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ins w:id="1955" w:author="User" w:date="2021-09-13T14:40:00Z">
              <w:r>
                <w:object w:dxaOrig="12192" w:dyaOrig="9168" w14:anchorId="261835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pt;height:306.65pt" o:ole="">
                    <v:imagedata r:id="rId45" o:title=""/>
                  </v:shape>
                  <o:OLEObject Type="Embed" ProgID="PBrush" ShapeID="_x0000_i1025" DrawAspect="Content" ObjectID="_1727598903" r:id="rId46"/>
                </w:object>
              </w:r>
            </w:ins>
          </w:p>
          <w:p w14:paraId="4356631C" w14:textId="66F88F5C" w:rsidR="00935D62" w:rsidRDefault="00935D62">
            <w:pPr>
              <w:pStyle w:val="afb"/>
              <w:ind w:left="200" w:hanging="200"/>
              <w:jc w:val="center"/>
              <w:rPr>
                <w:ins w:id="1956" w:author="User" w:date="2021-09-13T14:40:00Z"/>
                <w:rFonts w:cs="Arial" w:hint="eastAsia"/>
                <w:color w:val="000000" w:themeColor="text1"/>
                <w:shd w:val="clear" w:color="auto" w:fill="FFFFFF"/>
              </w:rPr>
              <w:pPrChange w:id="1957" w:author="User" w:date="2021-09-13T14:57: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958" w:name="_Toc85792033"/>
            <w:ins w:id="1959" w:author="User" w:date="2021-09-13T14:40: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960" w:author="User" w:date="2021-09-13T14:40:00Z">
              <w:r w:rsidR="00853FBC">
                <w:rPr>
                  <w:rFonts w:hint="eastAsia"/>
                  <w:noProof/>
                </w:rPr>
                <w:t>十七</w:t>
              </w:r>
              <w:r>
                <w:rPr>
                  <w:rFonts w:hint="eastAsia"/>
                </w:rPr>
                <w:fldChar w:fldCharType="end"/>
              </w:r>
              <w:r>
                <w:rPr>
                  <w:rFonts w:hint="eastAsia"/>
                </w:rPr>
                <w:t>：</w:t>
              </w:r>
              <w:r w:rsidRPr="00B83B78">
                <w:rPr>
                  <w:rFonts w:hint="eastAsia"/>
                </w:rPr>
                <w:t>車機螢幕顯示實際截圖</w:t>
              </w:r>
              <w:bookmarkEnd w:id="1958"/>
            </w:ins>
          </w:p>
        </w:tc>
      </w:tr>
    </w:tbl>
    <w:p w14:paraId="06062B90" w14:textId="35C1EAAF" w:rsidR="00935D62" w:rsidRDefault="00935D62" w:rsidP="00684B69">
      <w:pPr>
        <w:ind w:left="280" w:hanging="280"/>
        <w:rPr>
          <w:ins w:id="1961" w:author="User" w:date="2021-09-13T14:39:00Z"/>
          <w:rFonts w:cs="Arial" w:hint="eastAsia"/>
          <w:color w:val="000000" w:themeColor="text1"/>
          <w:shd w:val="clear" w:color="auto" w:fill="FFFFFF"/>
        </w:rPr>
      </w:pPr>
    </w:p>
    <w:p w14:paraId="6B551E54" w14:textId="414BD35B" w:rsidR="00935D62" w:rsidRPr="00D13D8F" w:rsidRDefault="00D13D8F" w:rsidP="00D13D8F">
      <w:pPr>
        <w:pStyle w:val="3"/>
        <w:spacing w:before="240" w:after="120"/>
        <w:ind w:left="280" w:right="280" w:hanging="280"/>
        <w:rPr>
          <w:ins w:id="1962" w:author="User" w:date="2021-09-13T14:52:00Z"/>
          <w:shd w:val="clear" w:color="auto" w:fill="FFFFFF"/>
          <w:rPrChange w:id="1963" w:author="User" w:date="2021-09-13T14:52:00Z">
            <w:rPr>
              <w:ins w:id="1964" w:author="User" w:date="2021-09-13T14:52:00Z"/>
              <w:color w:val="000000" w:themeColor="text1"/>
            </w:rPr>
          </w:rPrChange>
        </w:rPr>
      </w:pPr>
      <w:bookmarkStart w:id="1965" w:name="_Toc85790511"/>
      <w:ins w:id="1966" w:author="User" w:date="2021-09-13T14:52:00Z">
        <w:r w:rsidRPr="003E6DC2">
          <w:rPr>
            <w:color w:val="000000" w:themeColor="text1"/>
          </w:rPr>
          <w:t>建置報表產出系</w:t>
        </w:r>
        <w:r>
          <w:rPr>
            <w:rFonts w:hint="eastAsia"/>
            <w:color w:val="000000" w:themeColor="text1"/>
          </w:rPr>
          <w:t>統</w:t>
        </w:r>
        <w:bookmarkEnd w:id="1965"/>
      </w:ins>
    </w:p>
    <w:p w14:paraId="16C608EF" w14:textId="77777777" w:rsidR="00D13D8F" w:rsidRPr="003E6DC2" w:rsidRDefault="00D13D8F" w:rsidP="00D13D8F">
      <w:pPr>
        <w:pStyle w:val="13"/>
        <w:rPr>
          <w:moveTo w:id="1967" w:author="User" w:date="2021-09-13T14:53:00Z"/>
          <w:rFonts w:hint="eastAsia"/>
          <w:color w:val="000000" w:themeColor="text1"/>
        </w:rPr>
      </w:pPr>
      <w:moveToRangeStart w:id="1968" w:author="User" w:date="2021-09-13T14:53:00Z" w:name="move82437199"/>
      <w:moveTo w:id="1969" w:author="User" w:date="2021-09-13T14:53:00Z">
        <w:r w:rsidRPr="003E6DC2">
          <w:rPr>
            <w:rFonts w:hint="eastAsia"/>
            <w:color w:val="000000" w:themeColor="text1"/>
          </w:rPr>
          <w:t>本系統接收</w:t>
        </w:r>
        <w:r w:rsidRPr="003E6DC2">
          <w:rPr>
            <w:rFonts w:hint="cs"/>
            <w:color w:val="000000" w:themeColor="text1"/>
          </w:rPr>
          <w:t>車</w:t>
        </w:r>
        <w:r w:rsidRPr="003E6DC2">
          <w:rPr>
            <w:rFonts w:hint="eastAsia"/>
            <w:color w:val="000000" w:themeColor="text1"/>
          </w:rPr>
          <w:t>機系統初階辨識確認後上傳的所有資</w:t>
        </w:r>
        <w:r w:rsidRPr="003E6DC2">
          <w:rPr>
            <w:rFonts w:hint="cs"/>
            <w:color w:val="000000" w:themeColor="text1"/>
          </w:rPr>
          <w:t>料</w:t>
        </w:r>
        <w:r w:rsidRPr="003E6DC2">
          <w:rPr>
            <w:rFonts w:hint="eastAsia"/>
            <w:color w:val="000000" w:themeColor="text1"/>
          </w:rPr>
          <w:t>，接收後</w:t>
        </w:r>
        <w:r w:rsidRPr="003E6DC2">
          <w:rPr>
            <w:rFonts w:hint="cs"/>
            <w:color w:val="000000" w:themeColor="text1"/>
          </w:rPr>
          <w:t>立</w:t>
        </w:r>
        <w:r w:rsidRPr="003E6DC2">
          <w:rPr>
            <w:rFonts w:hint="eastAsia"/>
            <w:color w:val="000000" w:themeColor="text1"/>
          </w:rPr>
          <w:t>即自動在後台執行二次辨</w:t>
        </w:r>
        <w:r w:rsidRPr="003E6DC2">
          <w:rPr>
            <w:rFonts w:hint="cs"/>
            <w:color w:val="000000" w:themeColor="text1"/>
          </w:rPr>
          <w:t>識</w:t>
        </w:r>
        <w:r w:rsidRPr="003E6DC2">
          <w:rPr>
            <w:rFonts w:hint="eastAsia"/>
            <w:color w:val="000000" w:themeColor="text1"/>
          </w:rPr>
          <w:t>道</w:t>
        </w:r>
        <w:r w:rsidRPr="003E6DC2">
          <w:rPr>
            <w:rFonts w:hint="cs"/>
            <w:color w:val="000000" w:themeColor="text1"/>
          </w:rPr>
          <w:t>路路</w:t>
        </w:r>
        <w:r w:rsidRPr="003E6DC2">
          <w:rPr>
            <w:rFonts w:hint="eastAsia"/>
            <w:color w:val="000000" w:themeColor="text1"/>
          </w:rPr>
          <w:t>面缺失種</w:t>
        </w:r>
        <w:r w:rsidRPr="003E6DC2">
          <w:rPr>
            <w:rFonts w:hint="cs"/>
            <w:color w:val="000000" w:themeColor="text1"/>
          </w:rPr>
          <w:t>類</w:t>
        </w:r>
        <w:r w:rsidRPr="003E6DC2">
          <w:rPr>
            <w:rFonts w:hint="eastAsia"/>
            <w:color w:val="000000" w:themeColor="text1"/>
          </w:rPr>
          <w:t>，並依</w:t>
        </w:r>
        <w:r w:rsidRPr="003E6DC2">
          <w:rPr>
            <w:rFonts w:hint="cs"/>
            <w:color w:val="000000" w:themeColor="text1"/>
          </w:rPr>
          <w:t>不</w:t>
        </w:r>
        <w:r w:rsidRPr="003E6DC2">
          <w:rPr>
            <w:rFonts w:hint="eastAsia"/>
            <w:color w:val="000000" w:themeColor="text1"/>
          </w:rPr>
          <w:t>同缺陷預判面積或長</w:t>
        </w:r>
        <w:r w:rsidRPr="003E6DC2">
          <w:rPr>
            <w:rFonts w:hint="cs"/>
            <w:color w:val="000000" w:themeColor="text1"/>
          </w:rPr>
          <w:t>度</w:t>
        </w:r>
        <w:r w:rsidRPr="003E6DC2">
          <w:rPr>
            <w:rFonts w:hint="eastAsia"/>
            <w:color w:val="000000" w:themeColor="text1"/>
          </w:rPr>
          <w:t>，分類後寫入資料庫。再依系統排定時間，經</w:t>
        </w:r>
        <w:r w:rsidRPr="003C1DA6">
          <w:rPr>
            <w:rFonts w:hint="eastAsia"/>
            <w:color w:val="000000" w:themeColor="text1"/>
          </w:rPr>
          <w:t>由自動化程式與內政部資訊中心</w:t>
        </w:r>
        <w:r w:rsidRPr="003C1DA6">
          <w:rPr>
            <w:rFonts w:hint="eastAsia"/>
            <w:color w:val="000000" w:themeColor="text1"/>
          </w:rPr>
          <w:t>TGOS API</w:t>
        </w:r>
        <w:r w:rsidRPr="003C1DA6">
          <w:rPr>
            <w:rFonts w:hint="eastAsia"/>
            <w:color w:val="000000" w:themeColor="text1"/>
          </w:rPr>
          <w:t>連結</w:t>
        </w:r>
        <w:r w:rsidRPr="003E6DC2">
          <w:rPr>
            <w:rFonts w:hint="eastAsia"/>
            <w:color w:val="000000" w:themeColor="text1"/>
          </w:rPr>
          <w:t>，取得缺陷所在詳細地址，自動更新資料庫內容。</w:t>
        </w:r>
      </w:moveTo>
    </w:p>
    <w:p w14:paraId="14F811EB" w14:textId="46517EE2" w:rsidR="00D13D8F" w:rsidRDefault="00D13D8F">
      <w:pPr>
        <w:pStyle w:val="13"/>
        <w:rPr>
          <w:ins w:id="1970" w:author="User" w:date="2021-09-13T14:39:00Z"/>
          <w:rFonts w:hint="eastAsia"/>
          <w:shd w:val="clear" w:color="auto" w:fill="FFFFFF"/>
        </w:rPr>
        <w:pPrChange w:id="1971" w:author="User" w:date="2021-09-13T14:52:00Z">
          <w:pPr>
            <w:ind w:left="280" w:hanging="280"/>
          </w:pPr>
        </w:pPrChange>
      </w:pPr>
      <w:moveTo w:id="1972" w:author="User" w:date="2021-09-13T14:53:00Z">
        <w:r w:rsidRPr="003E6DC2">
          <w:rPr>
            <w:rFonts w:hint="eastAsia"/>
            <w:color w:val="000000" w:themeColor="text1"/>
          </w:rPr>
          <w:t>所有當天巡查的缺陷位置，均可以在巡查結束後一小時內完成所有資料更新工作，並且在當天</w:t>
        </w:r>
        <w:r w:rsidRPr="003E6DC2">
          <w:rPr>
            <w:color w:val="000000" w:themeColor="text1"/>
          </w:rPr>
          <w:t>18:00</w:t>
        </w:r>
        <w:r w:rsidRPr="003E6DC2">
          <w:rPr>
            <w:color w:val="000000" w:themeColor="text1"/>
          </w:rPr>
          <w:t>後，</w:t>
        </w:r>
        <w:r w:rsidRPr="003E6DC2">
          <w:rPr>
            <w:rFonts w:hint="eastAsia"/>
            <w:color w:val="000000" w:themeColor="text1"/>
          </w:rPr>
          <w:t>即可以依</w:t>
        </w:r>
        <w:r w:rsidRPr="003E6DC2">
          <w:rPr>
            <w:rFonts w:hint="cs"/>
            <w:color w:val="000000" w:themeColor="text1"/>
          </w:rPr>
          <w:t>不</w:t>
        </w:r>
        <w:r w:rsidRPr="003E6DC2">
          <w:rPr>
            <w:rFonts w:hint="eastAsia"/>
            <w:color w:val="000000" w:themeColor="text1"/>
          </w:rPr>
          <w:t>同日期</w:t>
        </w:r>
        <w:r w:rsidRPr="003E6DC2">
          <w:rPr>
            <w:rFonts w:hint="eastAsia"/>
            <w:color w:val="000000" w:themeColor="text1"/>
          </w:rPr>
          <w:t>(</w:t>
        </w:r>
        <w:r w:rsidRPr="003E6DC2">
          <w:rPr>
            <w:rFonts w:hint="eastAsia"/>
            <w:color w:val="000000" w:themeColor="text1"/>
          </w:rPr>
          <w:t>包括當天</w:t>
        </w:r>
        <w:r w:rsidRPr="003E6DC2">
          <w:rPr>
            <w:rFonts w:hint="eastAsia"/>
            <w:color w:val="000000" w:themeColor="text1"/>
          </w:rPr>
          <w:t>)</w:t>
        </w:r>
        <w:r w:rsidRPr="003E6DC2">
          <w:rPr>
            <w:rFonts w:hint="eastAsia"/>
            <w:color w:val="000000" w:themeColor="text1"/>
          </w:rPr>
          <w:t>、</w:t>
        </w:r>
        <w:r w:rsidRPr="003E6DC2">
          <w:rPr>
            <w:rFonts w:hint="cs"/>
            <w:color w:val="000000" w:themeColor="text1"/>
          </w:rPr>
          <w:t>行</w:t>
        </w:r>
        <w:r w:rsidRPr="003E6DC2">
          <w:rPr>
            <w:rFonts w:hint="eastAsia"/>
            <w:color w:val="000000" w:themeColor="text1"/>
          </w:rPr>
          <w:t>政區、道</w:t>
        </w:r>
        <w:r w:rsidRPr="003E6DC2">
          <w:rPr>
            <w:rFonts w:hint="cs"/>
            <w:color w:val="000000" w:themeColor="text1"/>
          </w:rPr>
          <w:t>路</w:t>
        </w:r>
        <w:r w:rsidRPr="003E6DC2">
          <w:rPr>
            <w:rFonts w:hint="eastAsia"/>
            <w:color w:val="000000" w:themeColor="text1"/>
          </w:rPr>
          <w:t>缺陷等條件產出報表，報表內容涵蓋巡查日期、行政區、路段</w:t>
        </w:r>
        <w:r w:rsidRPr="003E6DC2">
          <w:rPr>
            <w:color w:val="000000" w:themeColor="text1"/>
          </w:rPr>
          <w:t>(</w:t>
        </w:r>
        <w:r w:rsidRPr="003E6DC2">
          <w:rPr>
            <w:rFonts w:hint="eastAsia"/>
            <w:color w:val="000000" w:themeColor="text1"/>
          </w:rPr>
          <w:t>名</w:t>
        </w:r>
        <w:r w:rsidRPr="003E6DC2">
          <w:rPr>
            <w:color w:val="000000" w:themeColor="text1"/>
          </w:rPr>
          <w:t>)</w:t>
        </w:r>
        <w:r w:rsidRPr="003E6DC2">
          <w:rPr>
            <w:rFonts w:hint="eastAsia"/>
            <w:color w:val="000000" w:themeColor="text1"/>
          </w:rPr>
          <w:t>、分別不同缺陷樣態數量、與總計數目，提供報表資料供養護單位派工養護參考。同時可由報表系統提供匯出資料功能，匯出如</w:t>
        </w:r>
        <w:r w:rsidRPr="003E6DC2">
          <w:rPr>
            <w:color w:val="000000" w:themeColor="text1"/>
          </w:rPr>
          <w:t xml:space="preserve"> CSV</w:t>
        </w:r>
        <w:r w:rsidRPr="003E6DC2">
          <w:rPr>
            <w:color w:val="000000" w:themeColor="text1"/>
          </w:rPr>
          <w:t>、</w:t>
        </w:r>
        <w:r w:rsidRPr="003E6DC2">
          <w:rPr>
            <w:color w:val="000000" w:themeColor="text1"/>
          </w:rPr>
          <w:t>Excel</w:t>
        </w:r>
        <w:r w:rsidRPr="003E6DC2">
          <w:rPr>
            <w:color w:val="000000" w:themeColor="text1"/>
          </w:rPr>
          <w:t>、</w:t>
        </w:r>
        <w:r w:rsidRPr="003E6DC2">
          <w:rPr>
            <w:color w:val="000000" w:themeColor="text1"/>
          </w:rPr>
          <w:t>SQL INSERT Command</w:t>
        </w:r>
        <w:r w:rsidRPr="003E6DC2">
          <w:rPr>
            <w:rFonts w:hint="eastAsia"/>
            <w:color w:val="000000" w:themeColor="text1"/>
          </w:rPr>
          <w:t>等不同格式資</w:t>
        </w:r>
        <w:r w:rsidRPr="003E6DC2">
          <w:rPr>
            <w:rFonts w:hint="cs"/>
            <w:color w:val="000000" w:themeColor="text1"/>
          </w:rPr>
          <w:t>料</w:t>
        </w:r>
        <w:r w:rsidRPr="003E6DC2">
          <w:rPr>
            <w:rFonts w:hint="eastAsia"/>
            <w:color w:val="000000" w:themeColor="text1"/>
          </w:rPr>
          <w:t>，提供給市府目前的養護系統匯入並作立案。</w:t>
        </w:r>
        <w:r w:rsidRPr="003C1DA6">
          <w:rPr>
            <w:rFonts w:hint="eastAsia"/>
            <w:color w:val="000000" w:themeColor="text1"/>
          </w:rPr>
          <w:t>報表系統同時可以提供包括</w:t>
        </w:r>
        <w:r w:rsidRPr="003C1DA6">
          <w:rPr>
            <w:rFonts w:hint="eastAsia"/>
            <w:color w:val="000000" w:themeColor="text1"/>
          </w:rPr>
          <w:t>CSV</w:t>
        </w:r>
        <w:r w:rsidRPr="003C1DA6">
          <w:rPr>
            <w:rFonts w:hint="eastAsia"/>
            <w:color w:val="000000" w:themeColor="text1"/>
          </w:rPr>
          <w:t>、</w:t>
        </w:r>
        <w:r w:rsidRPr="003C1DA6">
          <w:rPr>
            <w:rFonts w:hint="eastAsia"/>
            <w:color w:val="000000" w:themeColor="text1"/>
          </w:rPr>
          <w:t>Excel 2003(</w:t>
        </w:r>
        <w:r w:rsidRPr="003C1DA6">
          <w:rPr>
            <w:rFonts w:hint="eastAsia"/>
            <w:color w:val="000000" w:themeColor="text1"/>
          </w:rPr>
          <w:t>含</w:t>
        </w:r>
        <w:r w:rsidRPr="003C1DA6">
          <w:rPr>
            <w:rFonts w:hint="eastAsia"/>
            <w:color w:val="000000" w:themeColor="text1"/>
          </w:rPr>
          <w:t>)</w:t>
        </w:r>
        <w:r w:rsidRPr="003C1DA6">
          <w:rPr>
            <w:rFonts w:hint="eastAsia"/>
            <w:color w:val="000000" w:themeColor="text1"/>
          </w:rPr>
          <w:t>以下、</w:t>
        </w:r>
        <w:r w:rsidRPr="003C1DA6">
          <w:rPr>
            <w:rFonts w:hint="eastAsia"/>
            <w:color w:val="000000" w:themeColor="text1"/>
          </w:rPr>
          <w:t>Excel 2007 (</w:t>
        </w:r>
        <w:r w:rsidRPr="003C1DA6">
          <w:rPr>
            <w:rFonts w:hint="eastAsia"/>
            <w:color w:val="000000" w:themeColor="text1"/>
          </w:rPr>
          <w:t>含</w:t>
        </w:r>
        <w:r w:rsidRPr="003C1DA6">
          <w:rPr>
            <w:rFonts w:hint="eastAsia"/>
            <w:color w:val="000000" w:themeColor="text1"/>
          </w:rPr>
          <w:t>)</w:t>
        </w:r>
        <w:r w:rsidRPr="003C1DA6">
          <w:rPr>
            <w:rFonts w:hint="eastAsia"/>
            <w:color w:val="000000" w:themeColor="text1"/>
          </w:rPr>
          <w:t>以上、</w:t>
        </w:r>
        <w:r w:rsidRPr="003C1DA6">
          <w:rPr>
            <w:rFonts w:hint="eastAsia"/>
            <w:color w:val="000000" w:themeColor="text1"/>
          </w:rPr>
          <w:t>Text</w:t>
        </w:r>
        <w:r w:rsidRPr="003C1DA6">
          <w:rPr>
            <w:rFonts w:hint="eastAsia"/>
            <w:color w:val="000000" w:themeColor="text1"/>
          </w:rPr>
          <w:t>、</w:t>
        </w:r>
        <w:r w:rsidRPr="003C1DA6">
          <w:rPr>
            <w:rFonts w:hint="eastAsia"/>
            <w:color w:val="000000" w:themeColor="text1"/>
          </w:rPr>
          <w:t>Simple table</w:t>
        </w:r>
        <w:r w:rsidRPr="003C1DA6">
          <w:rPr>
            <w:rFonts w:hint="eastAsia"/>
            <w:color w:val="000000" w:themeColor="text1"/>
          </w:rPr>
          <w:t>、</w:t>
        </w:r>
        <w:r w:rsidRPr="003C1DA6">
          <w:rPr>
            <w:rFonts w:hint="eastAsia"/>
            <w:color w:val="000000" w:themeColor="text1"/>
          </w:rPr>
          <w:t>JSON</w:t>
        </w:r>
        <w:r w:rsidRPr="003C1DA6">
          <w:rPr>
            <w:rFonts w:hint="eastAsia"/>
            <w:color w:val="000000" w:themeColor="text1"/>
          </w:rPr>
          <w:t>、</w:t>
        </w:r>
        <w:r w:rsidRPr="003C1DA6">
          <w:rPr>
            <w:rFonts w:hint="eastAsia"/>
            <w:color w:val="000000" w:themeColor="text1"/>
          </w:rPr>
          <w:t>XML</w:t>
        </w:r>
        <w:r w:rsidRPr="003C1DA6">
          <w:rPr>
            <w:rFonts w:hint="eastAsia"/>
            <w:color w:val="000000" w:themeColor="text1"/>
          </w:rPr>
          <w:t>、</w:t>
        </w:r>
        <w:r w:rsidRPr="003C1DA6">
          <w:rPr>
            <w:rFonts w:hint="eastAsia"/>
            <w:color w:val="000000" w:themeColor="text1"/>
          </w:rPr>
          <w:t>SQL INSERT Command</w:t>
        </w:r>
        <w:r w:rsidRPr="003C1DA6">
          <w:rPr>
            <w:rFonts w:hint="eastAsia"/>
            <w:color w:val="000000" w:themeColor="text1"/>
          </w:rPr>
          <w:t>等</w:t>
        </w:r>
        <w:r w:rsidRPr="003C1DA6">
          <w:rPr>
            <w:rFonts w:hint="eastAsia"/>
            <w:color w:val="000000" w:themeColor="text1"/>
          </w:rPr>
          <w:t>7</w:t>
        </w:r>
        <w:r w:rsidRPr="003C1DA6">
          <w:rPr>
            <w:rFonts w:hint="eastAsia"/>
            <w:color w:val="000000" w:themeColor="text1"/>
          </w:rPr>
          <w:t>種不同的檔案格式</w:t>
        </w:r>
        <w:r w:rsidRPr="003E6DC2">
          <w:rPr>
            <w:b/>
            <w:color w:val="000000" w:themeColor="text1"/>
          </w:rPr>
          <w:t>，</w:t>
        </w:r>
        <w:r w:rsidRPr="003E6DC2">
          <w:rPr>
            <w:rFonts w:hint="eastAsia"/>
            <w:color w:val="000000" w:themeColor="text1"/>
          </w:rPr>
          <w:t>供後續數位資料分享使用</w:t>
        </w:r>
      </w:moveTo>
      <w:moveToRangeEnd w:id="1968"/>
    </w:p>
    <w:tbl>
      <w:tblPr>
        <w:tblStyle w:val="a9"/>
        <w:tblW w:w="0" w:type="auto"/>
        <w:tblInd w:w="280" w:type="dxa"/>
        <w:tblBorders>
          <w:top w:val="dotted" w:sz="4" w:space="0" w:color="auto"/>
          <w:left w:val="dotted" w:sz="4" w:space="0" w:color="auto"/>
          <w:bottom w:val="none" w:sz="0" w:space="0" w:color="auto"/>
          <w:right w:val="dotted" w:sz="4" w:space="0" w:color="auto"/>
          <w:insideH w:val="dotted" w:sz="4" w:space="0" w:color="auto"/>
          <w:insideV w:val="none" w:sz="0" w:space="0" w:color="auto"/>
        </w:tblBorders>
        <w:tblLook w:val="04A0" w:firstRow="1" w:lastRow="0" w:firstColumn="1" w:lastColumn="0" w:noHBand="0" w:noVBand="1"/>
        <w:tblPrChange w:id="1973" w:author="User" w:date="2021-09-13T14:56:00Z">
          <w:tblPr>
            <w:tblStyle w:val="a9"/>
            <w:tblW w:w="0" w:type="auto"/>
            <w:tblInd w:w="280" w:type="dxa"/>
            <w:tblLook w:val="04A0" w:firstRow="1" w:lastRow="0" w:firstColumn="1" w:lastColumn="0" w:noHBand="0" w:noVBand="1"/>
          </w:tblPr>
        </w:tblPrChange>
      </w:tblPr>
      <w:tblGrid>
        <w:gridCol w:w="4207"/>
        <w:gridCol w:w="4573"/>
        <w:tblGridChange w:id="1974">
          <w:tblGrid>
            <w:gridCol w:w="4207"/>
            <w:gridCol w:w="4573"/>
          </w:tblGrid>
        </w:tblGridChange>
      </w:tblGrid>
      <w:tr w:rsidR="00D13D8F" w14:paraId="7814722B" w14:textId="77777777" w:rsidTr="00B72E6E">
        <w:trPr>
          <w:ins w:id="1975" w:author="User" w:date="2021-09-13T14:53:00Z"/>
        </w:trPr>
        <w:tc>
          <w:tcPr>
            <w:tcW w:w="4207" w:type="dxa"/>
            <w:tcPrChange w:id="1976" w:author="User" w:date="2021-09-13T14:56:00Z">
              <w:tcPr>
                <w:tcW w:w="4390" w:type="dxa"/>
              </w:tcPr>
            </w:tcPrChange>
          </w:tcPr>
          <w:p w14:paraId="2D6A88FD" w14:textId="77777777" w:rsidR="00B72E6E" w:rsidRDefault="00D13D8F">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977" w:author="User" w:date="2021-09-13T14:56:00Z"/>
                <w:rFonts w:hint="eastAsia"/>
              </w:rPr>
              <w:pPrChange w:id="1978" w:author="User" w:date="2021-09-13T14:56: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ins w:id="1979" w:author="User" w:date="2021-09-13T14:53:00Z">
              <w:r w:rsidRPr="003E6DC2">
                <w:rPr>
                  <w:noProof/>
                  <w:color w:val="000000" w:themeColor="text1"/>
                </w:rPr>
                <w:drawing>
                  <wp:inline distT="0" distB="0" distL="0" distR="0" wp14:anchorId="2DB8E61D" wp14:editId="63185FBE">
                    <wp:extent cx="2687782" cy="2563066"/>
                    <wp:effectExtent l="0" t="0" r="0" b="889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89559" cy="2564761"/>
                            </a:xfrm>
                            <a:prstGeom prst="rect">
                              <a:avLst/>
                            </a:prstGeom>
                          </pic:spPr>
                        </pic:pic>
                      </a:graphicData>
                    </a:graphic>
                  </wp:inline>
                </w:drawing>
              </w:r>
            </w:ins>
          </w:p>
          <w:p w14:paraId="2594BBC0" w14:textId="5B1C5DFE" w:rsidR="00D13D8F" w:rsidRDefault="00B72E6E">
            <w:pPr>
              <w:pStyle w:val="afb"/>
              <w:ind w:left="200" w:hanging="200"/>
              <w:jc w:val="center"/>
              <w:rPr>
                <w:ins w:id="1980" w:author="User" w:date="2021-09-13T14:53:00Z"/>
                <w:rFonts w:cs="Arial" w:hint="eastAsia"/>
                <w:color w:val="000000" w:themeColor="text1"/>
                <w:shd w:val="clear" w:color="auto" w:fill="FFFFFF"/>
              </w:rPr>
              <w:pPrChange w:id="1981" w:author="Jackson Wang" w:date="2021-09-14T16:17: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1982" w:name="_Toc85792034"/>
            <w:ins w:id="1983" w:author="User" w:date="2021-09-13T14:56: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1984" w:author="User" w:date="2021-09-13T14:56:00Z">
              <w:r w:rsidR="00853FBC">
                <w:rPr>
                  <w:rFonts w:hint="eastAsia"/>
                  <w:noProof/>
                </w:rPr>
                <w:t>十八</w:t>
              </w:r>
              <w:r>
                <w:rPr>
                  <w:rFonts w:hint="eastAsia"/>
                </w:rPr>
                <w:fldChar w:fldCharType="end"/>
              </w:r>
              <w:r>
                <w:rPr>
                  <w:rFonts w:hint="eastAsia"/>
                </w:rPr>
                <w:t>：</w:t>
              </w:r>
              <w:r w:rsidRPr="009D6A7F">
                <w:rPr>
                  <w:rFonts w:hint="eastAsia"/>
                </w:rPr>
                <w:t>報表系統實際截</w:t>
              </w:r>
              <w:r>
                <w:rPr>
                  <w:rFonts w:hint="eastAsia"/>
                </w:rPr>
                <w:t>圖</w:t>
              </w:r>
            </w:ins>
            <w:bookmarkEnd w:id="1982"/>
          </w:p>
        </w:tc>
        <w:tc>
          <w:tcPr>
            <w:tcW w:w="4573" w:type="dxa"/>
            <w:tcPrChange w:id="1985" w:author="User" w:date="2021-09-13T14:56:00Z">
              <w:tcPr>
                <w:tcW w:w="4390" w:type="dxa"/>
              </w:tcPr>
            </w:tcPrChange>
          </w:tcPr>
          <w:p w14:paraId="55F37676" w14:textId="661B895D" w:rsidR="00D13D8F" w:rsidRDefault="00D13D8F" w:rsidP="00684B69">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1986" w:author="User" w:date="2021-09-13T14:53:00Z"/>
                <w:rFonts w:cs="Arial" w:hint="eastAsia"/>
                <w:color w:val="000000" w:themeColor="text1"/>
                <w:shd w:val="clear" w:color="auto" w:fill="FFFFFF"/>
              </w:rPr>
            </w:pPr>
            <w:ins w:id="1987" w:author="User" w:date="2021-09-13T14:54:00Z">
              <w:r w:rsidRPr="003E6DC2">
                <w:rPr>
                  <w:noProof/>
                  <w:color w:val="000000" w:themeColor="text1"/>
                </w:rPr>
                <w:drawing>
                  <wp:inline distT="0" distB="0" distL="0" distR="0" wp14:anchorId="4971B390" wp14:editId="391DD723">
                    <wp:extent cx="2933700" cy="2562225"/>
                    <wp:effectExtent l="0" t="0" r="0" b="952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41320" cy="2568880"/>
                            </a:xfrm>
                            <a:prstGeom prst="rect">
                              <a:avLst/>
                            </a:prstGeom>
                          </pic:spPr>
                        </pic:pic>
                      </a:graphicData>
                    </a:graphic>
                  </wp:inline>
                </w:drawing>
              </w:r>
            </w:ins>
          </w:p>
        </w:tc>
      </w:tr>
    </w:tbl>
    <w:p w14:paraId="3B42D82A" w14:textId="0E6B9EAC" w:rsidR="00935D62" w:rsidRDefault="00935D62" w:rsidP="00684B69">
      <w:pPr>
        <w:ind w:left="280" w:hanging="280"/>
        <w:rPr>
          <w:ins w:id="1988" w:author="User" w:date="2021-09-13T14:39:00Z"/>
          <w:rFonts w:cs="Arial" w:hint="eastAsia"/>
          <w:color w:val="000000" w:themeColor="text1"/>
          <w:shd w:val="clear" w:color="auto" w:fill="FFFFFF"/>
        </w:rPr>
      </w:pPr>
    </w:p>
    <w:p w14:paraId="0ABF87D5" w14:textId="0A7550EE" w:rsidR="00B72E6E" w:rsidRPr="003E6DC2" w:rsidRDefault="00B72E6E">
      <w:pPr>
        <w:pStyle w:val="13"/>
        <w:rPr>
          <w:moveTo w:id="1989" w:author="User" w:date="2021-09-13T14:58:00Z"/>
          <w:rFonts w:hint="eastAsia"/>
        </w:rPr>
        <w:pPrChange w:id="1990" w:author="User" w:date="2021-09-13T14:58:00Z">
          <w:pPr>
            <w:pStyle w:val="13"/>
            <w:ind w:left="364"/>
          </w:pPr>
        </w:pPrChange>
      </w:pPr>
      <w:moveToRangeStart w:id="1991" w:author="User" w:date="2021-09-13T14:58:00Z" w:name="move82437509"/>
      <w:moveTo w:id="1992" w:author="User" w:date="2021-09-13T14:58:00Z">
        <w:r w:rsidRPr="003E6DC2">
          <w:t>任何報表產生，同樣</w:t>
        </w:r>
        <w:r w:rsidRPr="003E6DC2">
          <w:rPr>
            <w:rFonts w:hint="eastAsia"/>
          </w:rPr>
          <w:t>僅需</w:t>
        </w:r>
        <w:r w:rsidRPr="003E6DC2">
          <w:t>透過瀏覽器即可</w:t>
        </w:r>
        <w:r w:rsidRPr="003E6DC2">
          <w:rPr>
            <w:rFonts w:hint="eastAsia"/>
          </w:rPr>
          <w:t>線上</w:t>
        </w:r>
        <w:r w:rsidRPr="003E6DC2">
          <w:t>執行，使用者完全不需事先安裝任何軟體</w:t>
        </w:r>
        <w:r w:rsidRPr="003E6DC2">
          <w:rPr>
            <w:rFonts w:hint="eastAsia"/>
          </w:rPr>
          <w:t>於個人電腦或其他設備上</w:t>
        </w:r>
      </w:moveTo>
      <w:ins w:id="1993" w:author="Jackson Wang" w:date="2021-09-14T16:14:00Z">
        <w:r w:rsidR="009D4BC4">
          <w:rPr>
            <w:rFonts w:hint="eastAsia"/>
          </w:rPr>
          <w:t>，如圖十八所示</w:t>
        </w:r>
      </w:ins>
      <w:moveTo w:id="1994" w:author="User" w:date="2021-09-13T14:58:00Z">
        <w:r w:rsidRPr="003E6DC2">
          <w:rPr>
            <w:rFonts w:hint="eastAsia"/>
          </w:rPr>
          <w:t>。</w:t>
        </w:r>
      </w:moveTo>
    </w:p>
    <w:p w14:paraId="51B2F70A" w14:textId="70CAA91A" w:rsidR="00935D62" w:rsidRDefault="00B72E6E">
      <w:pPr>
        <w:pStyle w:val="13"/>
        <w:rPr>
          <w:ins w:id="1995" w:author="User" w:date="2021-09-13T14:39:00Z"/>
          <w:rFonts w:cs="Arial" w:hint="eastAsia"/>
          <w:shd w:val="clear" w:color="auto" w:fill="FFFFFF"/>
        </w:rPr>
        <w:pPrChange w:id="1996" w:author="User" w:date="2021-09-13T14:58:00Z">
          <w:pPr>
            <w:ind w:left="280" w:hanging="280"/>
          </w:pPr>
        </w:pPrChange>
      </w:pPr>
      <w:moveTo w:id="1997" w:author="User" w:date="2021-09-13T14:58:00Z">
        <w:r w:rsidRPr="003E6DC2">
          <w:rPr>
            <w:rFonts w:hint="eastAsia"/>
          </w:rPr>
          <w:t>與內政部資訊中心的</w:t>
        </w:r>
        <w:r w:rsidRPr="003E6DC2">
          <w:rPr>
            <w:rFonts w:hint="eastAsia"/>
          </w:rPr>
          <w:t>T</w:t>
        </w:r>
        <w:r w:rsidRPr="003E6DC2">
          <w:t>GOS</w:t>
        </w:r>
        <w:r w:rsidRPr="003E6DC2">
          <w:rPr>
            <w:rFonts w:hint="eastAsia"/>
          </w:rPr>
          <w:t>系統連結，需要市府工務局的官防印章申請，相關申請文件與方式，將再與承辦人員討論</w:t>
        </w:r>
        <w:r>
          <w:rPr>
            <w:rFonts w:hint="eastAsia"/>
          </w:rPr>
          <w:t>協助申辦</w:t>
        </w:r>
      </w:moveTo>
      <w:moveToRangeEnd w:id="1991"/>
    </w:p>
    <w:p w14:paraId="1DE06959" w14:textId="51AE5F53" w:rsidR="00935D62" w:rsidRPr="009D4BC4" w:rsidRDefault="00B72E6E">
      <w:pPr>
        <w:pStyle w:val="3"/>
        <w:spacing w:before="240" w:after="120"/>
        <w:ind w:left="280" w:right="280" w:hanging="280"/>
        <w:rPr>
          <w:ins w:id="1998" w:author="Jackson Wang" w:date="2021-09-14T16:15:00Z"/>
          <w:shd w:val="clear" w:color="auto" w:fill="FFFFFF"/>
          <w:rPrChange w:id="1999" w:author="Jackson Wang" w:date="2021-09-14T16:15:00Z">
            <w:rPr>
              <w:ins w:id="2000" w:author="Jackson Wang" w:date="2021-09-14T16:15:00Z"/>
              <w:color w:val="000000" w:themeColor="text1"/>
            </w:rPr>
          </w:rPrChange>
        </w:rPr>
      </w:pPr>
      <w:bookmarkStart w:id="2001" w:name="_Toc85790512"/>
      <w:ins w:id="2002" w:author="User" w:date="2021-09-13T14:58:00Z">
        <w:r>
          <w:rPr>
            <w:rFonts w:hint="eastAsia"/>
            <w:color w:val="000000" w:themeColor="text1"/>
          </w:rPr>
          <w:t>軟體開發各階段工作內容</w:t>
        </w:r>
      </w:ins>
      <w:bookmarkEnd w:id="2001"/>
    </w:p>
    <w:p w14:paraId="298BDB14" w14:textId="61A28DAE" w:rsidR="009D4BC4" w:rsidRDefault="009D4BC4">
      <w:pPr>
        <w:pStyle w:val="afb"/>
        <w:ind w:left="200" w:hanging="200"/>
        <w:rPr>
          <w:ins w:id="2003" w:author="User" w:date="2021-09-13T14:39:00Z"/>
          <w:rFonts w:hint="eastAsia"/>
          <w:shd w:val="clear" w:color="auto" w:fill="FFFFFF"/>
        </w:rPr>
        <w:pPrChange w:id="2004" w:author="User" w:date="2021-10-22T10:08:00Z">
          <w:pPr>
            <w:ind w:left="280" w:hanging="280"/>
          </w:pPr>
        </w:pPrChange>
      </w:pPr>
      <w:ins w:id="2005" w:author="Jackson Wang" w:date="2021-09-14T16:17:00Z">
        <w:del w:id="2006" w:author="User" w:date="2021-10-22T10:08:00Z">
          <w:r w:rsidDel="00D1741E">
            <w:delText>表</w:delText>
          </w:r>
          <w:r w:rsidDel="00D1741E">
            <w:delText xml:space="preserve"> </w:delText>
          </w:r>
        </w:del>
        <w:del w:id="2007" w:author="User" w:date="2021-10-22T10:06:00Z">
          <w:r w:rsidDel="0041132F">
            <w:fldChar w:fldCharType="begin"/>
          </w:r>
          <w:r w:rsidDel="0041132F">
            <w:delInstrText xml:space="preserve"> SEQ </w:delInstrText>
          </w:r>
          <w:r w:rsidDel="0041132F">
            <w:delInstrText>表</w:delInstrText>
          </w:r>
          <w:r w:rsidDel="0041132F">
            <w:delInstrText xml:space="preserve"> \* ARABIC </w:delInstrText>
          </w:r>
        </w:del>
      </w:ins>
      <w:del w:id="2008" w:author="User" w:date="2021-10-22T10:06:00Z">
        <w:r w:rsidDel="0041132F">
          <w:fldChar w:fldCharType="end"/>
        </w:r>
      </w:del>
      <w:ins w:id="2009" w:author="Jackson Wang" w:date="2021-09-14T16:17:00Z">
        <w:del w:id="2010" w:author="User" w:date="2021-10-22T10:06:00Z">
          <w:r w:rsidDel="0041132F">
            <w:rPr>
              <w:rFonts w:hint="eastAsia"/>
            </w:rPr>
            <w:delText xml:space="preserve"> </w:delText>
          </w:r>
        </w:del>
      </w:ins>
      <w:ins w:id="2011" w:author="Jackson Wang" w:date="2021-09-14T16:19:00Z">
        <w:del w:id="2012" w:author="User" w:date="2021-10-22T10:08:00Z">
          <w:r w:rsidDel="00D1741E">
            <w:rPr>
              <w:rFonts w:hint="eastAsia"/>
            </w:rPr>
            <w:delText>：</w:delText>
          </w:r>
        </w:del>
      </w:ins>
      <w:ins w:id="2013" w:author="Jackson Wang" w:date="2021-09-14T16:17:00Z">
        <w:del w:id="2014" w:author="User" w:date="2021-10-22T10:08:00Z">
          <w:r w:rsidRPr="00C76F56" w:rsidDel="00D1741E">
            <w:rPr>
              <w:rFonts w:hint="eastAsia"/>
            </w:rPr>
            <w:delText>教育訓練初步規劃表</w:delText>
          </w:r>
        </w:del>
      </w:ins>
      <w:bookmarkStart w:id="2015" w:name="_Toc85792186"/>
      <w:ins w:id="2016" w:author="User" w:date="2021-10-22T10:08:00Z">
        <w:r w:rsidR="00D1741E">
          <w:rPr>
            <w:rFonts w:hint="eastAsia"/>
          </w:rPr>
          <w:t>表</w:t>
        </w:r>
        <w:r w:rsidR="00D1741E">
          <w:rPr>
            <w:rFonts w:hint="eastAsia"/>
          </w:rPr>
          <w:t xml:space="preserve"> </w:t>
        </w:r>
        <w:r w:rsidR="00D1741E">
          <w:rPr>
            <w:rFonts w:hint="eastAsia"/>
          </w:rPr>
          <w:fldChar w:fldCharType="begin"/>
        </w:r>
        <w:r w:rsidR="00D1741E">
          <w:rPr>
            <w:rFonts w:hint="eastAsia"/>
          </w:rPr>
          <w:instrText xml:space="preserve"> SEQ </w:instrText>
        </w:r>
        <w:r w:rsidR="00D1741E">
          <w:rPr>
            <w:rFonts w:hint="eastAsia"/>
          </w:rPr>
          <w:instrText>表</w:instrText>
        </w:r>
        <w:r w:rsidR="00D1741E">
          <w:rPr>
            <w:rFonts w:hint="eastAsia"/>
          </w:rPr>
          <w:instrText xml:space="preserve"> \* CHINESENUM3 </w:instrText>
        </w:r>
      </w:ins>
      <w:r w:rsidR="00D1741E">
        <w:rPr>
          <w:rFonts w:hint="eastAsia"/>
        </w:rPr>
        <w:fldChar w:fldCharType="separate"/>
      </w:r>
      <w:ins w:id="2017" w:author="User" w:date="2021-10-22T10:08:00Z">
        <w:r w:rsidR="00853FBC">
          <w:rPr>
            <w:rFonts w:hint="eastAsia"/>
            <w:noProof/>
          </w:rPr>
          <w:t>一</w:t>
        </w:r>
        <w:r w:rsidR="00D1741E">
          <w:rPr>
            <w:rFonts w:hint="eastAsia"/>
          </w:rPr>
          <w:fldChar w:fldCharType="end"/>
        </w:r>
        <w:r w:rsidR="00D1741E">
          <w:rPr>
            <w:rFonts w:hint="eastAsia"/>
            <w:noProof/>
          </w:rPr>
          <w:t xml:space="preserve"> </w:t>
        </w:r>
        <w:r w:rsidR="00D1741E">
          <w:rPr>
            <w:rFonts w:hint="eastAsia"/>
            <w:noProof/>
          </w:rPr>
          <w:t>：教育訓練初步規劃表</w:t>
        </w:r>
      </w:ins>
      <w:bookmarkEnd w:id="2015"/>
    </w:p>
    <w:tbl>
      <w:tblPr>
        <w:tblStyle w:val="a9"/>
        <w:tblW w:w="0" w:type="auto"/>
        <w:tblInd w:w="364" w:type="dxa"/>
        <w:tblLook w:val="04A0" w:firstRow="1" w:lastRow="0" w:firstColumn="1" w:lastColumn="0" w:noHBand="0" w:noVBand="1"/>
      </w:tblPr>
      <w:tblGrid>
        <w:gridCol w:w="2183"/>
        <w:gridCol w:w="6513"/>
      </w:tblGrid>
      <w:tr w:rsidR="00B72E6E" w:rsidRPr="0067254C" w14:paraId="371D0977" w14:textId="77777777" w:rsidTr="008C4DF4">
        <w:tc>
          <w:tcPr>
            <w:tcW w:w="2183" w:type="dxa"/>
            <w:vAlign w:val="center"/>
          </w:tcPr>
          <w:p w14:paraId="2D8FDED4" w14:textId="77777777" w:rsidR="00B72E6E" w:rsidRPr="00CE1BAE" w:rsidRDefault="00B72E6E" w:rsidP="008C4DF4">
            <w:pPr>
              <w:pStyle w:val="13"/>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firstLine="0"/>
              <w:jc w:val="center"/>
              <w:rPr>
                <w:moveTo w:id="2018" w:author="User" w:date="2021-09-13T15:22:00Z"/>
                <w:rFonts w:ascii="標楷體" w:hAnsi="標楷體"/>
                <w:color w:val="000000" w:themeColor="text1"/>
              </w:rPr>
            </w:pPr>
            <w:moveToRangeStart w:id="2019" w:author="User" w:date="2021-09-13T15:22:00Z" w:name="move82438971"/>
            <w:moveTo w:id="2020" w:author="User" w:date="2021-09-13T15:22:00Z">
              <w:r w:rsidRPr="00CE1BAE">
                <w:rPr>
                  <w:rFonts w:ascii="標楷體" w:hAnsi="標楷體" w:hint="eastAsia"/>
                  <w:color w:val="000000" w:themeColor="text1"/>
                </w:rPr>
                <w:t>軟體開發各階段</w:t>
              </w:r>
            </w:moveTo>
          </w:p>
        </w:tc>
        <w:tc>
          <w:tcPr>
            <w:tcW w:w="6513" w:type="dxa"/>
            <w:vAlign w:val="center"/>
          </w:tcPr>
          <w:p w14:paraId="03643A4B" w14:textId="77777777" w:rsidR="00B72E6E" w:rsidRPr="00CE1BAE" w:rsidRDefault="00B72E6E" w:rsidP="008C4DF4">
            <w:pPr>
              <w:pStyle w:val="13"/>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firstLine="0"/>
              <w:jc w:val="center"/>
              <w:rPr>
                <w:moveTo w:id="2021" w:author="User" w:date="2021-09-13T15:22:00Z"/>
                <w:rFonts w:ascii="標楷體" w:hAnsi="標楷體"/>
                <w:color w:val="000000" w:themeColor="text1"/>
              </w:rPr>
            </w:pPr>
            <w:moveTo w:id="2022" w:author="User" w:date="2021-09-13T15:22:00Z">
              <w:r w:rsidRPr="00CE1BAE">
                <w:rPr>
                  <w:rFonts w:ascii="標楷體" w:hAnsi="標楷體" w:hint="eastAsia"/>
                  <w:color w:val="000000" w:themeColor="text1"/>
                </w:rPr>
                <w:t>工作內容</w:t>
              </w:r>
            </w:moveTo>
          </w:p>
        </w:tc>
      </w:tr>
      <w:tr w:rsidR="00B72E6E" w:rsidRPr="0067254C" w14:paraId="6632259D" w14:textId="77777777" w:rsidTr="008C4DF4">
        <w:tc>
          <w:tcPr>
            <w:tcW w:w="2183" w:type="dxa"/>
            <w:vAlign w:val="center"/>
          </w:tcPr>
          <w:p w14:paraId="7000F93D" w14:textId="77777777" w:rsidR="00B72E6E" w:rsidRPr="00CE1BAE" w:rsidRDefault="00B72E6E" w:rsidP="008C4DF4">
            <w:pPr>
              <w:pStyle w:val="13"/>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firstLine="0"/>
              <w:jc w:val="center"/>
              <w:rPr>
                <w:moveTo w:id="2023" w:author="User" w:date="2021-09-13T15:22:00Z"/>
                <w:rFonts w:ascii="標楷體" w:hAnsi="標楷體"/>
                <w:color w:val="000000" w:themeColor="text1"/>
              </w:rPr>
            </w:pPr>
            <w:moveTo w:id="2024" w:author="User" w:date="2021-09-13T15:22:00Z">
              <w:r w:rsidRPr="00CE1BAE">
                <w:rPr>
                  <w:rFonts w:ascii="標楷體" w:hAnsi="標楷體" w:hint="eastAsia"/>
                  <w:color w:val="000000" w:themeColor="text1"/>
                </w:rPr>
                <w:t>分析階段</w:t>
              </w:r>
            </w:moveTo>
          </w:p>
        </w:tc>
        <w:tc>
          <w:tcPr>
            <w:tcW w:w="6513" w:type="dxa"/>
            <w:vAlign w:val="center"/>
          </w:tcPr>
          <w:p w14:paraId="70667F49" w14:textId="77777777" w:rsidR="00B72E6E" w:rsidRPr="00CE1BAE" w:rsidRDefault="00B72E6E" w:rsidP="008C4DF4">
            <w:pPr>
              <w:pStyle w:val="a7"/>
              <w:widowControl w:val="0"/>
              <w:numPr>
                <w:ilvl w:val="0"/>
                <w:numId w:val="426"/>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25" w:author="User" w:date="2021-09-13T15:22:00Z"/>
                <w:rFonts w:ascii="標楷體" w:hAnsi="標楷體"/>
                <w:color w:val="000000" w:themeColor="text1"/>
                <w:lang w:val="zh-TW"/>
              </w:rPr>
            </w:pPr>
            <w:moveTo w:id="2026" w:author="User" w:date="2021-09-13T15:22:00Z">
              <w:r w:rsidRPr="00CE1BAE">
                <w:rPr>
                  <w:rFonts w:ascii="標楷體" w:hAnsi="標楷體" w:hint="eastAsia"/>
                  <w:color w:val="000000" w:themeColor="text1"/>
                  <w:lang w:val="zh-TW"/>
                </w:rPr>
                <w:t>開立</w:t>
              </w:r>
              <w:r w:rsidRPr="0067254C">
                <w:rPr>
                  <w:rFonts w:ascii="標楷體" w:hAnsi="標楷體" w:hint="eastAsia"/>
                  <w:color w:val="000000" w:themeColor="text1"/>
                  <w:lang w:val="zh-TW"/>
                </w:rPr>
                <w:t>軟體</w:t>
              </w:r>
              <w:r w:rsidRPr="00CE1BAE">
                <w:rPr>
                  <w:rFonts w:ascii="標楷體" w:hAnsi="標楷體" w:hint="eastAsia"/>
                  <w:color w:val="000000" w:themeColor="text1"/>
                  <w:lang w:val="zh-TW"/>
                </w:rPr>
                <w:t>規格，訂定</w:t>
              </w:r>
              <w:r w:rsidRPr="0067254C">
                <w:rPr>
                  <w:rFonts w:ascii="標楷體" w:hAnsi="標楷體" w:hint="eastAsia"/>
                  <w:color w:val="000000" w:themeColor="text1"/>
                  <w:lang w:val="zh-TW"/>
                </w:rPr>
                <w:t>設計、撰寫</w:t>
              </w:r>
              <w:r w:rsidRPr="00CE1BAE">
                <w:rPr>
                  <w:rFonts w:ascii="標楷體" w:hAnsi="標楷體" w:hint="eastAsia"/>
                  <w:color w:val="000000" w:themeColor="text1"/>
                  <w:lang w:val="zh-TW"/>
                </w:rPr>
                <w:t>方向。</w:t>
              </w:r>
            </w:moveTo>
          </w:p>
          <w:p w14:paraId="272E038A" w14:textId="77777777" w:rsidR="00B72E6E" w:rsidRPr="00CE1BAE" w:rsidRDefault="00B72E6E" w:rsidP="008C4DF4">
            <w:pPr>
              <w:pStyle w:val="a7"/>
              <w:widowControl w:val="0"/>
              <w:numPr>
                <w:ilvl w:val="0"/>
                <w:numId w:val="426"/>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27" w:author="User" w:date="2021-09-13T15:22:00Z"/>
                <w:rFonts w:ascii="標楷體" w:hAnsi="標楷體"/>
                <w:color w:val="000000" w:themeColor="text1"/>
                <w:lang w:val="zh-TW"/>
              </w:rPr>
            </w:pPr>
            <w:moveTo w:id="2028" w:author="User" w:date="2021-09-13T15:22:00Z">
              <w:r w:rsidRPr="00CE1BAE">
                <w:rPr>
                  <w:rFonts w:ascii="標楷體" w:hAnsi="標楷體" w:hint="eastAsia"/>
                  <w:color w:val="000000" w:themeColor="text1"/>
                  <w:lang w:val="zh-TW"/>
                </w:rPr>
                <w:t>制定</w:t>
              </w:r>
              <w:r w:rsidRPr="00CE1BAE">
                <w:rPr>
                  <w:rFonts w:ascii="標楷體" w:hAnsi="標楷體"/>
                  <w:color w:val="000000" w:themeColor="text1"/>
                  <w:lang w:val="zh-TW"/>
                </w:rPr>
                <w:t>A/B</w:t>
              </w:r>
              <w:r w:rsidRPr="00CE1BAE">
                <w:rPr>
                  <w:rFonts w:ascii="標楷體" w:hAnsi="標楷體" w:hint="eastAsia"/>
                  <w:color w:val="000000" w:themeColor="text1"/>
                  <w:lang w:val="zh-TW"/>
                </w:rPr>
                <w:t>計劃及測試驗證計劃。</w:t>
              </w:r>
            </w:moveTo>
          </w:p>
          <w:p w14:paraId="2B4A8DE4" w14:textId="77777777" w:rsidR="00B72E6E" w:rsidRPr="00CE1BAE" w:rsidRDefault="00B72E6E" w:rsidP="008C4DF4">
            <w:pPr>
              <w:pStyle w:val="a7"/>
              <w:widowControl w:val="0"/>
              <w:numPr>
                <w:ilvl w:val="0"/>
                <w:numId w:val="426"/>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29" w:author="User" w:date="2021-09-13T15:22:00Z"/>
                <w:rFonts w:ascii="標楷體" w:hAnsi="標楷體"/>
                <w:color w:val="000000" w:themeColor="text1"/>
              </w:rPr>
            </w:pPr>
            <w:moveTo w:id="2030" w:author="User" w:date="2021-09-13T15:22:00Z">
              <w:r w:rsidRPr="00CE1BAE">
                <w:rPr>
                  <w:rFonts w:ascii="標楷體" w:hAnsi="標楷體" w:hint="eastAsia"/>
                  <w:color w:val="000000" w:themeColor="text1"/>
                </w:rPr>
                <w:t>制定測試方案。</w:t>
              </w:r>
            </w:moveTo>
          </w:p>
        </w:tc>
      </w:tr>
      <w:tr w:rsidR="00B72E6E" w:rsidRPr="0067254C" w14:paraId="71A80C5D" w14:textId="77777777" w:rsidTr="008C4DF4">
        <w:tc>
          <w:tcPr>
            <w:tcW w:w="2183" w:type="dxa"/>
            <w:vAlign w:val="center"/>
          </w:tcPr>
          <w:p w14:paraId="2CD9E44F" w14:textId="77777777" w:rsidR="00B72E6E" w:rsidRPr="00CE1BAE" w:rsidRDefault="00B72E6E" w:rsidP="008C4DF4">
            <w:pPr>
              <w:pStyle w:val="13"/>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firstLine="0"/>
              <w:jc w:val="center"/>
              <w:rPr>
                <w:moveTo w:id="2031" w:author="User" w:date="2021-09-13T15:22:00Z"/>
                <w:rFonts w:ascii="標楷體" w:hAnsi="標楷體"/>
                <w:color w:val="000000" w:themeColor="text1"/>
              </w:rPr>
            </w:pPr>
            <w:moveTo w:id="2032" w:author="User" w:date="2021-09-13T15:22:00Z">
              <w:r w:rsidRPr="00CE1BAE">
                <w:rPr>
                  <w:rFonts w:ascii="標楷體" w:hAnsi="標楷體" w:hint="eastAsia"/>
                  <w:color w:val="000000" w:themeColor="text1"/>
                </w:rPr>
                <w:t>設計階段</w:t>
              </w:r>
            </w:moveTo>
          </w:p>
        </w:tc>
        <w:tc>
          <w:tcPr>
            <w:tcW w:w="6513" w:type="dxa"/>
            <w:vAlign w:val="center"/>
          </w:tcPr>
          <w:p w14:paraId="3E18703C" w14:textId="77777777" w:rsidR="00B72E6E" w:rsidRPr="0067254C" w:rsidRDefault="00B72E6E" w:rsidP="008C4DF4">
            <w:pPr>
              <w:pStyle w:val="a7"/>
              <w:widowControl w:val="0"/>
              <w:numPr>
                <w:ilvl w:val="0"/>
                <w:numId w:val="4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33" w:author="User" w:date="2021-09-13T15:22:00Z"/>
                <w:rFonts w:ascii="標楷體" w:hAnsi="標楷體"/>
                <w:color w:val="000000" w:themeColor="text1"/>
                <w:lang w:val="zh-TW"/>
              </w:rPr>
            </w:pPr>
            <w:moveTo w:id="2034" w:author="User" w:date="2021-09-13T15:22:00Z">
              <w:r w:rsidRPr="0067254C">
                <w:rPr>
                  <w:rFonts w:ascii="標楷體" w:hAnsi="標楷體" w:hint="eastAsia"/>
                  <w:color w:val="000000" w:themeColor="text1"/>
                  <w:lang w:val="zh-TW"/>
                </w:rPr>
                <w:t>協調開放資料收集。</w:t>
              </w:r>
            </w:moveTo>
          </w:p>
          <w:p w14:paraId="4A9676DA" w14:textId="77777777" w:rsidR="00B72E6E" w:rsidRPr="00CE1BAE" w:rsidRDefault="00B72E6E" w:rsidP="008C4DF4">
            <w:pPr>
              <w:pStyle w:val="13"/>
              <w:numPr>
                <w:ilvl w:val="0"/>
                <w:numId w:val="430"/>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35" w:author="User" w:date="2021-09-13T15:22:00Z"/>
                <w:rFonts w:ascii="標楷體" w:hAnsi="標楷體"/>
              </w:rPr>
            </w:pPr>
            <w:moveTo w:id="2036" w:author="User" w:date="2021-09-13T15:22:00Z">
              <w:r w:rsidRPr="00CE1BAE">
                <w:rPr>
                  <w:rFonts w:ascii="標楷體" w:hAnsi="標楷體" w:hint="eastAsia"/>
                </w:rPr>
                <w:t>建立定期資料備份策略與執行方法。</w:t>
              </w:r>
            </w:moveTo>
          </w:p>
          <w:p w14:paraId="095A66DC" w14:textId="77777777" w:rsidR="00B72E6E" w:rsidRPr="00CE1BAE" w:rsidRDefault="00B72E6E" w:rsidP="008C4DF4">
            <w:pPr>
              <w:pStyle w:val="13"/>
              <w:numPr>
                <w:ilvl w:val="0"/>
                <w:numId w:val="430"/>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37" w:author="User" w:date="2021-09-13T15:22:00Z"/>
                <w:rFonts w:ascii="標楷體" w:hAnsi="標楷體"/>
              </w:rPr>
            </w:pPr>
            <w:moveTo w:id="2038" w:author="User" w:date="2021-09-13T15:22:00Z">
              <w:r w:rsidRPr="00CE1BAE">
                <w:rPr>
                  <w:rFonts w:ascii="標楷體" w:hAnsi="標楷體" w:hint="eastAsia"/>
                </w:rPr>
                <w:t>彙整及串接</w:t>
              </w:r>
              <w:r>
                <w:rPr>
                  <w:rFonts w:ascii="標楷體" w:hAnsi="標楷體" w:hint="eastAsia"/>
                </w:rPr>
                <w:t>所有</w:t>
              </w:r>
              <w:r w:rsidRPr="00CE1BAE">
                <w:rPr>
                  <w:rFonts w:ascii="標楷體" w:hAnsi="標楷體" w:hint="eastAsia"/>
                </w:rPr>
                <w:t>蒐集影像資料。</w:t>
              </w:r>
            </w:moveTo>
          </w:p>
          <w:p w14:paraId="6C28BB58" w14:textId="77777777" w:rsidR="00B72E6E" w:rsidRPr="00CE1BAE" w:rsidRDefault="00B72E6E" w:rsidP="008C4DF4">
            <w:pPr>
              <w:pStyle w:val="13"/>
              <w:numPr>
                <w:ilvl w:val="0"/>
                <w:numId w:val="430"/>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39" w:author="User" w:date="2021-09-13T15:22:00Z"/>
                <w:rFonts w:ascii="標楷體" w:hAnsi="標楷體"/>
                <w:color w:val="000000" w:themeColor="text1"/>
              </w:rPr>
            </w:pPr>
            <w:moveTo w:id="2040" w:author="User" w:date="2021-09-13T15:22:00Z">
              <w:r w:rsidRPr="00605EFC">
                <w:rPr>
                  <w:rFonts w:ascii="標楷體" w:hAnsi="標楷體" w:hint="eastAsia"/>
                </w:rPr>
                <w:t>依客戶需求</w:t>
              </w:r>
              <w:r w:rsidRPr="00CE1BAE">
                <w:rPr>
                  <w:rFonts w:ascii="標楷體" w:hAnsi="標楷體" w:hint="eastAsia"/>
                </w:rPr>
                <w:t>設計網頁。</w:t>
              </w:r>
            </w:moveTo>
          </w:p>
        </w:tc>
      </w:tr>
      <w:tr w:rsidR="00B72E6E" w:rsidRPr="0067254C" w14:paraId="2CCD95FF" w14:textId="77777777" w:rsidTr="008C4DF4">
        <w:tc>
          <w:tcPr>
            <w:tcW w:w="2183" w:type="dxa"/>
            <w:vAlign w:val="center"/>
          </w:tcPr>
          <w:p w14:paraId="56EF2D1E" w14:textId="77777777" w:rsidR="00B72E6E" w:rsidRPr="00CE1BAE" w:rsidRDefault="00B72E6E" w:rsidP="008C4DF4">
            <w:pPr>
              <w:pStyle w:val="13"/>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firstLine="0"/>
              <w:jc w:val="center"/>
              <w:rPr>
                <w:moveTo w:id="2041" w:author="User" w:date="2021-09-13T15:22:00Z"/>
                <w:rFonts w:ascii="標楷體" w:hAnsi="標楷體"/>
                <w:color w:val="000000" w:themeColor="text1"/>
              </w:rPr>
            </w:pPr>
            <w:moveTo w:id="2042" w:author="User" w:date="2021-09-13T15:22:00Z">
              <w:r w:rsidRPr="00CE1BAE">
                <w:rPr>
                  <w:rFonts w:ascii="標楷體" w:hAnsi="標楷體" w:hint="eastAsia"/>
                  <w:color w:val="000000" w:themeColor="text1"/>
                </w:rPr>
                <w:t>程式撰寫階段</w:t>
              </w:r>
            </w:moveTo>
          </w:p>
        </w:tc>
        <w:tc>
          <w:tcPr>
            <w:tcW w:w="6513" w:type="dxa"/>
            <w:vAlign w:val="center"/>
          </w:tcPr>
          <w:p w14:paraId="30A2AFF1" w14:textId="77777777" w:rsidR="00B72E6E" w:rsidRPr="00CE1BAE" w:rsidRDefault="00B72E6E" w:rsidP="008C4DF4">
            <w:pPr>
              <w:pStyle w:val="a7"/>
              <w:widowControl w:val="0"/>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43" w:author="User" w:date="2021-09-13T15:22:00Z"/>
                <w:rFonts w:ascii="標楷體" w:hAnsi="標楷體"/>
              </w:rPr>
            </w:pPr>
            <w:moveTo w:id="2044" w:author="User" w:date="2021-09-13T15:22:00Z">
              <w:r w:rsidRPr="00CE1BAE">
                <w:rPr>
                  <w:rFonts w:ascii="標楷體" w:hAnsi="標楷體" w:hint="eastAsia"/>
                </w:rPr>
                <w:t>實體資料庫建置。</w:t>
              </w:r>
            </w:moveTo>
          </w:p>
          <w:p w14:paraId="6C44746F" w14:textId="77777777" w:rsidR="00B72E6E" w:rsidRPr="00CE1BAE" w:rsidRDefault="00B72E6E" w:rsidP="008C4DF4">
            <w:pPr>
              <w:pStyle w:val="a7"/>
              <w:widowControl w:val="0"/>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45" w:author="User" w:date="2021-09-13T15:22:00Z"/>
                <w:rFonts w:ascii="標楷體" w:hAnsi="標楷體"/>
              </w:rPr>
            </w:pPr>
            <w:moveTo w:id="2046" w:author="User" w:date="2021-09-13T15:22:00Z">
              <w:r w:rsidRPr="00CE1BAE">
                <w:rPr>
                  <w:rFonts w:ascii="標楷體" w:hAnsi="標楷體" w:hint="eastAsia"/>
                </w:rPr>
                <w:t>建置實體伺服器。</w:t>
              </w:r>
            </w:moveTo>
          </w:p>
          <w:p w14:paraId="1933B5E5" w14:textId="77777777" w:rsidR="00B72E6E" w:rsidRPr="00CE1BAE" w:rsidRDefault="00B72E6E" w:rsidP="008C4DF4">
            <w:pPr>
              <w:pStyle w:val="a7"/>
              <w:widowControl w:val="0"/>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rPr>
                <w:moveTo w:id="2047" w:author="User" w:date="2021-09-13T15:22:00Z"/>
                <w:rFonts w:ascii="標楷體" w:hAnsi="標楷體"/>
              </w:rPr>
            </w:pPr>
            <w:moveTo w:id="2048" w:author="User" w:date="2021-09-13T15:22:00Z">
              <w:r w:rsidRPr="00CE1BAE">
                <w:rPr>
                  <w:rFonts w:ascii="標楷體" w:hAnsi="標楷體" w:hint="eastAsia"/>
                </w:rPr>
                <w:t>安裝並設定網路。</w:t>
              </w:r>
            </w:moveTo>
          </w:p>
          <w:p w14:paraId="6FD5D77F" w14:textId="77777777" w:rsidR="00B72E6E" w:rsidRPr="00CE1BAE" w:rsidRDefault="00B72E6E" w:rsidP="008C4DF4">
            <w:pPr>
              <w:pStyle w:val="13"/>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49" w:author="User" w:date="2021-09-13T15:22:00Z"/>
                <w:rFonts w:ascii="標楷體" w:hAnsi="標楷體"/>
              </w:rPr>
            </w:pPr>
            <w:moveTo w:id="2050" w:author="User" w:date="2021-09-13T15:22:00Z">
              <w:r w:rsidRPr="00CE1BAE">
                <w:rPr>
                  <w:rFonts w:ascii="標楷體" w:hAnsi="標楷體" w:hint="eastAsia"/>
                </w:rPr>
                <w:t>虛擬化伺服器架設與各項資源配置</w:t>
              </w:r>
            </w:moveTo>
          </w:p>
          <w:p w14:paraId="79B92403" w14:textId="77777777" w:rsidR="00B72E6E" w:rsidRDefault="00B72E6E" w:rsidP="008C4DF4">
            <w:pPr>
              <w:pStyle w:val="13"/>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51" w:author="User" w:date="2021-09-13T15:22:00Z"/>
                <w:rFonts w:ascii="標楷體" w:hAnsi="標楷體"/>
              </w:rPr>
            </w:pPr>
            <w:moveTo w:id="2052" w:author="User" w:date="2021-09-13T15:22:00Z">
              <w:r w:rsidRPr="00CE1BAE">
                <w:rPr>
                  <w:rFonts w:ascii="標楷體" w:hAnsi="標楷體" w:hint="eastAsia"/>
                </w:rPr>
                <w:t>餵養機器執行深度學習。</w:t>
              </w:r>
            </w:moveTo>
          </w:p>
          <w:p w14:paraId="4EA7711D" w14:textId="77777777" w:rsidR="00B72E6E" w:rsidRPr="00CE1BAE" w:rsidRDefault="00B72E6E" w:rsidP="008C4DF4">
            <w:pPr>
              <w:pStyle w:val="13"/>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53" w:author="User" w:date="2021-09-13T15:22:00Z"/>
                <w:rFonts w:ascii="標楷體" w:hAnsi="標楷體"/>
              </w:rPr>
            </w:pPr>
            <w:moveTo w:id="2054" w:author="User" w:date="2021-09-13T15:22:00Z">
              <w:r w:rsidRPr="00B601D3">
                <w:rPr>
                  <w:rFonts w:ascii="標楷體" w:hAnsi="標楷體" w:hint="eastAsia"/>
                </w:rPr>
                <w:t>調校機器圖樣識別。</w:t>
              </w:r>
            </w:moveTo>
          </w:p>
          <w:p w14:paraId="08AB4047" w14:textId="77777777" w:rsidR="00B72E6E" w:rsidRPr="00CE1BAE" w:rsidRDefault="00B72E6E" w:rsidP="008C4DF4">
            <w:pPr>
              <w:pStyle w:val="13"/>
              <w:numPr>
                <w:ilvl w:val="0"/>
                <w:numId w:val="431"/>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55" w:author="User" w:date="2021-09-13T15:22:00Z"/>
                <w:rFonts w:ascii="標楷體" w:hAnsi="標楷體"/>
                <w:color w:val="000000" w:themeColor="text1"/>
              </w:rPr>
            </w:pPr>
            <w:moveTo w:id="2056" w:author="User" w:date="2021-09-13T15:22:00Z">
              <w:r w:rsidRPr="00CE1BAE">
                <w:rPr>
                  <w:rFonts w:ascii="標楷體" w:hAnsi="標楷體" w:hint="eastAsia"/>
                </w:rPr>
                <w:t>結合</w:t>
              </w:r>
              <w:r w:rsidRPr="00CE1BAE">
                <w:rPr>
                  <w:rFonts w:ascii="標楷體" w:hAnsi="標楷體"/>
                </w:rPr>
                <w:t>google map導入GPS定位、及所蒐集影像。</w:t>
              </w:r>
            </w:moveTo>
          </w:p>
        </w:tc>
      </w:tr>
      <w:tr w:rsidR="00B72E6E" w:rsidRPr="0067254C" w14:paraId="59E33A79" w14:textId="77777777" w:rsidTr="008C4DF4">
        <w:tc>
          <w:tcPr>
            <w:tcW w:w="2183" w:type="dxa"/>
            <w:vAlign w:val="center"/>
          </w:tcPr>
          <w:p w14:paraId="660025EF" w14:textId="77777777" w:rsidR="00B72E6E" w:rsidRPr="00CE1BAE" w:rsidRDefault="00B72E6E" w:rsidP="008C4DF4">
            <w:pPr>
              <w:pStyle w:val="13"/>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firstLine="0"/>
              <w:jc w:val="center"/>
              <w:rPr>
                <w:moveTo w:id="2057" w:author="User" w:date="2021-09-13T15:22:00Z"/>
                <w:rFonts w:ascii="標楷體" w:hAnsi="標楷體"/>
                <w:color w:val="000000" w:themeColor="text1"/>
              </w:rPr>
            </w:pPr>
            <w:moveTo w:id="2058" w:author="User" w:date="2021-09-13T15:22:00Z">
              <w:r w:rsidRPr="00CE1BAE">
                <w:rPr>
                  <w:rFonts w:ascii="標楷體" w:hAnsi="標楷體" w:hint="eastAsia"/>
                  <w:color w:val="000000" w:themeColor="text1"/>
                </w:rPr>
                <w:t>系統測試階段</w:t>
              </w:r>
            </w:moveTo>
          </w:p>
        </w:tc>
        <w:tc>
          <w:tcPr>
            <w:tcW w:w="6513" w:type="dxa"/>
            <w:vAlign w:val="center"/>
          </w:tcPr>
          <w:p w14:paraId="2EBC3AE9" w14:textId="77777777" w:rsidR="00B72E6E" w:rsidRPr="0067254C" w:rsidRDefault="00B72E6E" w:rsidP="008C4DF4">
            <w:pPr>
              <w:pStyle w:val="13"/>
              <w:numPr>
                <w:ilvl w:val="0"/>
                <w:numId w:val="432"/>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59" w:author="User" w:date="2021-09-13T15:22:00Z"/>
                <w:rFonts w:ascii="標楷體" w:hAnsi="標楷體"/>
                <w:color w:val="000000" w:themeColor="text1"/>
              </w:rPr>
            </w:pPr>
            <w:moveTo w:id="2060" w:author="User" w:date="2021-09-13T15:22:00Z">
              <w:r w:rsidRPr="0067254C">
                <w:rPr>
                  <w:rFonts w:ascii="標楷體" w:hAnsi="標楷體" w:hint="eastAsia"/>
                  <w:color w:val="000000" w:themeColor="text1"/>
                </w:rPr>
                <w:t>資料一致性檢查與校正。</w:t>
              </w:r>
            </w:moveTo>
          </w:p>
          <w:p w14:paraId="062CC481" w14:textId="77777777" w:rsidR="00B72E6E" w:rsidRPr="00CE1BAE" w:rsidRDefault="00B72E6E" w:rsidP="008C4DF4">
            <w:pPr>
              <w:pStyle w:val="13"/>
              <w:numPr>
                <w:ilvl w:val="0"/>
                <w:numId w:val="432"/>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61" w:author="User" w:date="2021-09-13T15:22:00Z"/>
                <w:rFonts w:ascii="標楷體" w:hAnsi="標楷體"/>
                <w:color w:val="000000" w:themeColor="text1"/>
              </w:rPr>
            </w:pPr>
            <w:moveTo w:id="2062" w:author="User" w:date="2021-09-13T15:22:00Z">
              <w:r w:rsidRPr="00CE1BAE">
                <w:rPr>
                  <w:rFonts w:ascii="標楷體" w:hAnsi="標楷體" w:hint="eastAsia"/>
                </w:rPr>
                <w:t>備份資料管理與測試</w:t>
              </w:r>
              <w:r>
                <w:rPr>
                  <w:rFonts w:ascii="標楷體" w:hAnsi="標楷體" w:hint="eastAsia"/>
                </w:rPr>
                <w:t>。</w:t>
              </w:r>
            </w:moveTo>
          </w:p>
          <w:p w14:paraId="7E7B43C1" w14:textId="77777777" w:rsidR="00B72E6E" w:rsidRPr="00CE1BAE" w:rsidRDefault="00B72E6E" w:rsidP="008C4DF4">
            <w:pPr>
              <w:pStyle w:val="13"/>
              <w:numPr>
                <w:ilvl w:val="0"/>
                <w:numId w:val="432"/>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firstLineChars="0"/>
              <w:jc w:val="both"/>
              <w:rPr>
                <w:moveTo w:id="2063" w:author="User" w:date="2021-09-13T15:22:00Z"/>
                <w:rFonts w:ascii="標楷體" w:hAnsi="標楷體"/>
                <w:color w:val="000000" w:themeColor="text1"/>
              </w:rPr>
            </w:pPr>
            <w:moveTo w:id="2064" w:author="User" w:date="2021-09-13T15:22:00Z">
              <w:r w:rsidRPr="00451BDF">
                <w:rPr>
                  <w:rFonts w:ascii="標楷體" w:hAnsi="標楷體" w:hint="eastAsia"/>
                  <w:color w:val="000000" w:themeColor="text1"/>
                </w:rPr>
                <w:t>篩除辨識錯誤影像態樣。</w:t>
              </w:r>
            </w:moveTo>
          </w:p>
        </w:tc>
      </w:tr>
      <w:moveToRangeEnd w:id="2019"/>
    </w:tbl>
    <w:p w14:paraId="4EBC3E2F" w14:textId="60FD2A1C" w:rsidR="00935D62" w:rsidRPr="00B72E6E" w:rsidRDefault="00935D62" w:rsidP="00684B69">
      <w:pPr>
        <w:ind w:left="280" w:hanging="280"/>
        <w:rPr>
          <w:ins w:id="2065" w:author="User" w:date="2021-09-13T14:32:00Z"/>
          <w:rFonts w:cs="Arial" w:hint="eastAsia"/>
          <w:color w:val="000000" w:themeColor="text1"/>
          <w:shd w:val="clear" w:color="auto" w:fill="FFFFFF"/>
        </w:rPr>
      </w:pPr>
    </w:p>
    <w:p w14:paraId="1D75D373" w14:textId="30BBB042" w:rsidR="003E5439" w:rsidRDefault="00042246">
      <w:pPr>
        <w:pStyle w:val="3"/>
        <w:spacing w:before="240" w:after="120"/>
        <w:ind w:left="280" w:right="280" w:hanging="280"/>
        <w:rPr>
          <w:ins w:id="2066" w:author="User" w:date="2021-09-13T15:22:00Z"/>
          <w:rFonts w:hint="eastAsia"/>
          <w:shd w:val="clear" w:color="auto" w:fill="FFFFFF"/>
        </w:rPr>
        <w:pPrChange w:id="2067" w:author="User" w:date="2021-09-13T15:23:00Z">
          <w:pPr>
            <w:ind w:left="280" w:hanging="280"/>
          </w:pPr>
        </w:pPrChange>
      </w:pPr>
      <w:bookmarkStart w:id="2068" w:name="_Toc85790513"/>
      <w:ins w:id="2069" w:author="User" w:date="2021-09-13T15:23:00Z">
        <w:r w:rsidRPr="003E6DC2">
          <w:rPr>
            <w:color w:val="000000" w:themeColor="text1"/>
          </w:rPr>
          <w:t>資訊安全防</w:t>
        </w:r>
        <w:r>
          <w:rPr>
            <w:rFonts w:hint="eastAsia"/>
            <w:color w:val="000000" w:themeColor="text1"/>
          </w:rPr>
          <w:t>護</w:t>
        </w:r>
      </w:ins>
      <w:bookmarkEnd w:id="2068"/>
    </w:p>
    <w:p w14:paraId="2BF4453F" w14:textId="2EB5F1EF" w:rsidR="00B72E6E" w:rsidRDefault="00042246" w:rsidP="00042246">
      <w:pPr>
        <w:pStyle w:val="13"/>
        <w:ind w:left="280" w:hangingChars="100" w:hanging="280"/>
        <w:rPr>
          <w:ins w:id="2070" w:author="User" w:date="2021-09-13T15:24:00Z"/>
          <w:rFonts w:hint="eastAsia"/>
        </w:rPr>
      </w:pPr>
      <w:ins w:id="2071" w:author="User" w:date="2021-09-13T15:23:00Z">
        <w:r>
          <w:rPr>
            <w:rFonts w:cs="Arial" w:hint="eastAsia"/>
            <w:shd w:val="clear" w:color="auto" w:fill="FFFFFF"/>
          </w:rPr>
          <w:t>1.</w:t>
        </w:r>
        <w:r w:rsidRPr="00042246">
          <w:t xml:space="preserve"> </w:t>
        </w:r>
        <w:r w:rsidRPr="003E6DC2">
          <w:t>內部資料庫伺服器，使用</w:t>
        </w:r>
        <w:r w:rsidRPr="003E6DC2">
          <w:t>MariaDB</w:t>
        </w:r>
        <w:r w:rsidRPr="003E6DC2">
          <w:t>開源資料庫系統，</w:t>
        </w:r>
        <w:r w:rsidRPr="003E6DC2">
          <w:rPr>
            <w:rFonts w:hint="eastAsia"/>
          </w:rPr>
          <w:t>免除</w:t>
        </w:r>
        <w:r w:rsidRPr="003E6DC2">
          <w:t>使用特定私有</w:t>
        </w:r>
        <w:r w:rsidRPr="003E6DC2">
          <w:rPr>
            <w:rFonts w:hint="eastAsia"/>
          </w:rPr>
          <w:t>資料庫</w:t>
        </w:r>
        <w:r w:rsidRPr="003E6DC2">
          <w:t>系統產生額外付費。</w:t>
        </w:r>
        <w:r w:rsidRPr="003E6DC2">
          <w:rPr>
            <w:rFonts w:hint="eastAsia"/>
          </w:rPr>
          <w:t>每日離線資料備份一次，線上資料備份二次，以避免發生資訊上安全問題</w:t>
        </w:r>
      </w:ins>
      <w:ins w:id="2072" w:author="User" w:date="2021-09-13T15:24:00Z">
        <w:r>
          <w:rPr>
            <w:rFonts w:hint="eastAsia"/>
          </w:rPr>
          <w:t>。</w:t>
        </w:r>
      </w:ins>
    </w:p>
    <w:p w14:paraId="150F1EA4" w14:textId="2D1598F0" w:rsidR="00042246" w:rsidRDefault="00042246" w:rsidP="00042246">
      <w:pPr>
        <w:pStyle w:val="13"/>
        <w:ind w:left="280" w:hangingChars="100" w:hanging="280"/>
        <w:rPr>
          <w:ins w:id="2073" w:author="User" w:date="2021-09-13T15:24:00Z"/>
          <w:rFonts w:hint="eastAsia"/>
          <w:color w:val="000000" w:themeColor="text1"/>
        </w:rPr>
      </w:pPr>
      <w:ins w:id="2074" w:author="User" w:date="2021-09-13T15:24:00Z">
        <w:r>
          <w:rPr>
            <w:rFonts w:hint="eastAsia"/>
          </w:rPr>
          <w:t>2.</w:t>
        </w:r>
        <w:r w:rsidRPr="00042246">
          <w:rPr>
            <w:rFonts w:hint="eastAsia"/>
            <w:color w:val="000000" w:themeColor="text1"/>
          </w:rPr>
          <w:t xml:space="preserve"> </w:t>
        </w:r>
        <w:r w:rsidRPr="003E6DC2">
          <w:rPr>
            <w:rFonts w:hint="eastAsia"/>
            <w:color w:val="000000" w:themeColor="text1"/>
          </w:rPr>
          <w:t>所有執行平台，包括：接收伺服器、網頁伺服器、資料對照檢查伺服器等，</w:t>
        </w:r>
        <w:r w:rsidRPr="003E6DC2">
          <w:rPr>
            <w:color w:val="000000" w:themeColor="text1"/>
          </w:rPr>
          <w:t>均採用開源虛擬伺服器軟體</w:t>
        </w:r>
        <w:r w:rsidRPr="003E6DC2">
          <w:rPr>
            <w:color w:val="000000" w:themeColor="text1"/>
          </w:rPr>
          <w:t>(Proxmox VE)</w:t>
        </w:r>
        <w:r w:rsidRPr="003E6DC2">
          <w:rPr>
            <w:color w:val="000000" w:themeColor="text1"/>
          </w:rPr>
          <w:t>建置，同時也利用容器</w:t>
        </w:r>
        <w:r w:rsidRPr="003E6DC2">
          <w:rPr>
            <w:color w:val="000000" w:themeColor="text1"/>
          </w:rPr>
          <w:t>(Docker)</w:t>
        </w:r>
        <w:r w:rsidRPr="003E6DC2">
          <w:rPr>
            <w:color w:val="000000" w:themeColor="text1"/>
          </w:rPr>
          <w:t>技術，將使用資源最有效化，</w:t>
        </w:r>
        <w:r w:rsidRPr="003E6DC2">
          <w:rPr>
            <w:rFonts w:hint="eastAsia"/>
            <w:color w:val="000000" w:themeColor="text1"/>
          </w:rPr>
          <w:t>並</w:t>
        </w:r>
        <w:r w:rsidRPr="003E6DC2">
          <w:rPr>
            <w:color w:val="000000" w:themeColor="text1"/>
          </w:rPr>
          <w:t>透過</w:t>
        </w:r>
        <w:r w:rsidRPr="003E6DC2">
          <w:rPr>
            <w:color w:val="000000" w:themeColor="text1"/>
          </w:rPr>
          <w:t xml:space="preserve">10Gb </w:t>
        </w:r>
        <w:r w:rsidRPr="003E6DC2">
          <w:rPr>
            <w:color w:val="000000" w:themeColor="text1"/>
          </w:rPr>
          <w:t>網路交換器，連結後端高速且大容量儲存設備，提供一個完整、快速且安全的系統架構，</w:t>
        </w:r>
        <w:r w:rsidRPr="003E6DC2">
          <w:rPr>
            <w:rFonts w:hint="eastAsia"/>
            <w:color w:val="000000" w:themeColor="text1"/>
          </w:rPr>
          <w:t>同時支援</w:t>
        </w:r>
        <w:r w:rsidRPr="003E6DC2">
          <w:rPr>
            <w:color w:val="000000" w:themeColor="text1"/>
          </w:rPr>
          <w:t>線上平行擴充，立即增加系統處理效能</w:t>
        </w:r>
        <w:r w:rsidRPr="003E6DC2">
          <w:rPr>
            <w:rFonts w:hint="eastAsia"/>
            <w:color w:val="000000" w:themeColor="text1"/>
          </w:rPr>
          <w:t>，且可</w:t>
        </w:r>
        <w:r w:rsidRPr="003E6DC2">
          <w:rPr>
            <w:color w:val="000000" w:themeColor="text1"/>
          </w:rPr>
          <w:t>外加</w:t>
        </w:r>
        <w:r>
          <w:rPr>
            <w:rFonts w:hint="eastAsia"/>
            <w:color w:val="000000" w:themeColor="text1"/>
          </w:rPr>
          <w:t>並提供</w:t>
        </w:r>
        <w:r w:rsidRPr="003E6DC2">
          <w:rPr>
            <w:color w:val="000000" w:themeColor="text1"/>
          </w:rPr>
          <w:t>至少一台以上的實體機器作為系統備援</w:t>
        </w:r>
        <w:r>
          <w:rPr>
            <w:rFonts w:hint="eastAsia"/>
            <w:color w:val="000000" w:themeColor="text1"/>
          </w:rPr>
          <w:t>。</w:t>
        </w:r>
      </w:ins>
    </w:p>
    <w:p w14:paraId="3098FB9E" w14:textId="07A02B59" w:rsidR="00042246" w:rsidRDefault="00042246" w:rsidP="00042246">
      <w:pPr>
        <w:pStyle w:val="13"/>
        <w:ind w:left="280" w:hangingChars="100" w:hanging="280"/>
        <w:rPr>
          <w:ins w:id="2075" w:author="User" w:date="2021-09-13T15:24:00Z"/>
          <w:rFonts w:hint="eastAsia"/>
          <w:color w:val="000000" w:themeColor="text1"/>
        </w:rPr>
      </w:pPr>
      <w:ins w:id="2076" w:author="User" w:date="2021-09-13T15:24:00Z">
        <w:r>
          <w:rPr>
            <w:rFonts w:hint="eastAsia"/>
          </w:rPr>
          <w:t>3.</w:t>
        </w:r>
        <w:r w:rsidRPr="00042246">
          <w:rPr>
            <w:color w:val="000000" w:themeColor="text1"/>
          </w:rPr>
          <w:t xml:space="preserve"> </w:t>
        </w:r>
        <w:r w:rsidRPr="003E6DC2">
          <w:rPr>
            <w:color w:val="000000" w:themeColor="text1"/>
          </w:rPr>
          <w:t>高速圖型運算伺服器，</w:t>
        </w:r>
        <w:r w:rsidRPr="003E6DC2">
          <w:rPr>
            <w:rFonts w:hint="eastAsia"/>
            <w:color w:val="000000" w:themeColor="text1"/>
          </w:rPr>
          <w:t>亦支援線上擴充，</w:t>
        </w:r>
        <w:r w:rsidRPr="003E6DC2">
          <w:rPr>
            <w:color w:val="000000" w:themeColor="text1"/>
          </w:rPr>
          <w:t>可依需求增加</w:t>
        </w:r>
        <w:r w:rsidRPr="003E6DC2">
          <w:rPr>
            <w:rFonts w:hint="eastAsia"/>
            <w:color w:val="000000" w:themeColor="text1"/>
          </w:rPr>
          <w:t>，</w:t>
        </w:r>
        <w:r w:rsidRPr="003E6DC2">
          <w:rPr>
            <w:color w:val="000000" w:themeColor="text1"/>
          </w:rPr>
          <w:t>同樣功能與效能的伺服器</w:t>
        </w:r>
        <w:r w:rsidRPr="003E6DC2">
          <w:rPr>
            <w:rFonts w:hint="eastAsia"/>
            <w:color w:val="000000" w:themeColor="text1"/>
          </w:rPr>
          <w:t>可</w:t>
        </w:r>
        <w:r w:rsidRPr="003E6DC2">
          <w:rPr>
            <w:color w:val="000000" w:themeColor="text1"/>
          </w:rPr>
          <w:t>外加</w:t>
        </w:r>
        <w:r>
          <w:rPr>
            <w:rFonts w:hint="eastAsia"/>
            <w:color w:val="000000" w:themeColor="text1"/>
          </w:rPr>
          <w:t>並提供</w:t>
        </w:r>
        <w:r w:rsidRPr="003E6DC2">
          <w:rPr>
            <w:color w:val="000000" w:themeColor="text1"/>
          </w:rPr>
          <w:t>至少一台以上</w:t>
        </w:r>
        <w:r w:rsidRPr="003E6DC2">
          <w:rPr>
            <w:rFonts w:hint="eastAsia"/>
            <w:color w:val="000000" w:themeColor="text1"/>
          </w:rPr>
          <w:t>作為系統</w:t>
        </w:r>
        <w:r w:rsidRPr="003E6DC2">
          <w:rPr>
            <w:color w:val="000000" w:themeColor="text1"/>
          </w:rPr>
          <w:t>備援</w:t>
        </w:r>
        <w:r>
          <w:rPr>
            <w:rFonts w:hint="eastAsia"/>
            <w:color w:val="000000" w:themeColor="text1"/>
          </w:rPr>
          <w:t>。</w:t>
        </w:r>
      </w:ins>
    </w:p>
    <w:p w14:paraId="26ABB65F" w14:textId="235127B0" w:rsidR="00042246" w:rsidRDefault="00042246" w:rsidP="00042246">
      <w:pPr>
        <w:pStyle w:val="13"/>
        <w:ind w:left="280" w:hangingChars="100" w:hanging="280"/>
        <w:rPr>
          <w:ins w:id="2077" w:author="User" w:date="2021-09-13T15:25:00Z"/>
          <w:rFonts w:hint="eastAsia"/>
          <w:color w:val="000000" w:themeColor="text1"/>
        </w:rPr>
      </w:pPr>
      <w:ins w:id="2078" w:author="User" w:date="2021-09-13T15:24:00Z">
        <w:r>
          <w:rPr>
            <w:rFonts w:hint="eastAsia"/>
          </w:rPr>
          <w:t>4.</w:t>
        </w:r>
        <w:r w:rsidRPr="00042246">
          <w:rPr>
            <w:color w:val="000000" w:themeColor="text1"/>
          </w:rPr>
          <w:t xml:space="preserve"> </w:t>
        </w:r>
        <w:r w:rsidRPr="003E6DC2">
          <w:rPr>
            <w:color w:val="000000" w:themeColor="text1"/>
          </w:rPr>
          <w:t>本公司在本案搭配分開獨立的兩套高速且大容量儲存設備，互相作儲存、備份與備援</w:t>
        </w:r>
        <w:r w:rsidRPr="003E6DC2">
          <w:rPr>
            <w:rFonts w:hint="eastAsia"/>
            <w:color w:val="000000" w:themeColor="text1"/>
          </w:rPr>
          <w:t>，防堵系統遭病毒感染</w:t>
        </w:r>
        <w:r w:rsidRPr="003E6DC2">
          <w:rPr>
            <w:color w:val="000000" w:themeColor="text1"/>
          </w:rPr>
          <w:t>。</w:t>
        </w:r>
        <w:r w:rsidRPr="003E6DC2">
          <w:rPr>
            <w:rFonts w:hint="eastAsia"/>
            <w:color w:val="000000" w:themeColor="text1"/>
          </w:rPr>
          <w:t>目前主要使用的一套為</w:t>
        </w:r>
        <w:r w:rsidRPr="003E6DC2">
          <w:rPr>
            <w:rFonts w:hint="eastAsia"/>
            <w:color w:val="000000" w:themeColor="text1"/>
          </w:rPr>
          <w:t>NexentaStor</w:t>
        </w:r>
        <w:r w:rsidRPr="003E6DC2">
          <w:rPr>
            <w:rFonts w:hint="eastAsia"/>
            <w:color w:val="000000" w:themeColor="text1"/>
          </w:rPr>
          <w:t>，可用儲存空間為</w:t>
        </w:r>
        <w:r w:rsidRPr="003E6DC2">
          <w:rPr>
            <w:rFonts w:hint="eastAsia"/>
            <w:color w:val="000000" w:themeColor="text1"/>
          </w:rPr>
          <w:t>10TB</w:t>
        </w:r>
        <w:r>
          <w:rPr>
            <w:color w:val="000000" w:themeColor="text1"/>
          </w:rPr>
          <w:t>(</w:t>
        </w:r>
        <w:r>
          <w:rPr>
            <w:rFonts w:hint="eastAsia"/>
            <w:color w:val="000000" w:themeColor="text1"/>
          </w:rPr>
          <w:t>含</w:t>
        </w:r>
        <w:r>
          <w:rPr>
            <w:rFonts w:hint="eastAsia"/>
            <w:color w:val="000000" w:themeColor="text1"/>
          </w:rPr>
          <w:t>)</w:t>
        </w:r>
        <w:r w:rsidRPr="003E6DC2">
          <w:rPr>
            <w:rFonts w:hint="eastAsia"/>
            <w:color w:val="000000" w:themeColor="text1"/>
          </w:rPr>
          <w:t>以上，並可視需求隨時擴增</w:t>
        </w:r>
        <w:r w:rsidRPr="003E6DC2">
          <w:rPr>
            <w:color w:val="000000" w:themeColor="text1"/>
          </w:rPr>
          <w:t>；</w:t>
        </w:r>
        <w:r w:rsidRPr="003E6DC2">
          <w:rPr>
            <w:rFonts w:hint="eastAsia"/>
            <w:color w:val="000000" w:themeColor="text1"/>
          </w:rPr>
          <w:t>另外一套為</w:t>
        </w:r>
        <w:r w:rsidRPr="003E6DC2">
          <w:rPr>
            <w:rFonts w:hint="eastAsia"/>
            <w:color w:val="000000" w:themeColor="text1"/>
          </w:rPr>
          <w:t>TrzeStor</w:t>
        </w:r>
        <w:r w:rsidRPr="003E6DC2">
          <w:rPr>
            <w:rFonts w:hint="eastAsia"/>
            <w:color w:val="000000" w:themeColor="text1"/>
          </w:rPr>
          <w:t>，可用儲存空間為</w:t>
        </w:r>
        <w:r w:rsidRPr="003E6DC2">
          <w:rPr>
            <w:rFonts w:hint="eastAsia"/>
            <w:color w:val="000000" w:themeColor="text1"/>
          </w:rPr>
          <w:t>16TB</w:t>
        </w:r>
        <w:r>
          <w:rPr>
            <w:color w:val="000000" w:themeColor="text1"/>
          </w:rPr>
          <w:t>(</w:t>
        </w:r>
        <w:r>
          <w:rPr>
            <w:rFonts w:hint="eastAsia"/>
            <w:color w:val="000000" w:themeColor="text1"/>
          </w:rPr>
          <w:t>含</w:t>
        </w:r>
        <w:r>
          <w:rPr>
            <w:rFonts w:hint="eastAsia"/>
            <w:color w:val="000000" w:themeColor="text1"/>
          </w:rPr>
          <w:t>)</w:t>
        </w:r>
        <w:r w:rsidRPr="003E6DC2">
          <w:rPr>
            <w:rFonts w:hint="eastAsia"/>
            <w:color w:val="000000" w:themeColor="text1"/>
          </w:rPr>
          <w:t>以上</w:t>
        </w:r>
        <w:r w:rsidRPr="003E6DC2">
          <w:rPr>
            <w:color w:val="000000" w:themeColor="text1"/>
          </w:rPr>
          <w:t>。</w:t>
        </w:r>
        <w:r w:rsidRPr="003E6DC2">
          <w:rPr>
            <w:rFonts w:hint="eastAsia"/>
            <w:color w:val="000000" w:themeColor="text1"/>
          </w:rPr>
          <w:t>於</w:t>
        </w:r>
        <w:r w:rsidRPr="003E6DC2">
          <w:rPr>
            <w:color w:val="000000" w:themeColor="text1"/>
          </w:rPr>
          <w:t>NexentaStor</w:t>
        </w:r>
        <w:r w:rsidRPr="003E6DC2">
          <w:rPr>
            <w:color w:val="000000" w:themeColor="text1"/>
          </w:rPr>
          <w:t>這個儲存設備上面</w:t>
        </w:r>
        <w:r w:rsidRPr="003E6DC2">
          <w:rPr>
            <w:rFonts w:hint="eastAsia"/>
            <w:color w:val="000000" w:themeColor="text1"/>
          </w:rPr>
          <w:t>應用</w:t>
        </w:r>
        <w:r w:rsidRPr="003E6DC2">
          <w:rPr>
            <w:color w:val="000000" w:themeColor="text1"/>
          </w:rPr>
          <w:t>的</w:t>
        </w:r>
        <w:r w:rsidRPr="003E6DC2">
          <w:rPr>
            <w:rFonts w:hint="eastAsia"/>
            <w:color w:val="000000" w:themeColor="text1"/>
          </w:rPr>
          <w:t>備份策略，是每小時備份一次保存二日、每日一次備份保存</w:t>
        </w:r>
        <w:r w:rsidRPr="003E6DC2">
          <w:rPr>
            <w:rFonts w:hint="eastAsia"/>
            <w:color w:val="000000" w:themeColor="text1"/>
          </w:rPr>
          <w:t>60</w:t>
        </w:r>
        <w:r w:rsidRPr="003E6DC2">
          <w:rPr>
            <w:rFonts w:hint="eastAsia"/>
            <w:color w:val="000000" w:themeColor="text1"/>
          </w:rPr>
          <w:t>天及每月備份一次保存</w:t>
        </w:r>
        <w:r w:rsidRPr="003E6DC2">
          <w:rPr>
            <w:rFonts w:hint="eastAsia"/>
            <w:color w:val="000000" w:themeColor="text1"/>
          </w:rPr>
          <w:t>12</w:t>
        </w:r>
        <w:r w:rsidRPr="003E6DC2">
          <w:rPr>
            <w:rFonts w:hint="eastAsia"/>
            <w:color w:val="000000" w:themeColor="text1"/>
          </w:rPr>
          <w:t>個月</w:t>
        </w:r>
        <w:r w:rsidRPr="003E6DC2">
          <w:rPr>
            <w:color w:val="000000" w:themeColor="text1"/>
          </w:rPr>
          <w:t>，並且</w:t>
        </w:r>
        <w:r w:rsidRPr="003E6DC2">
          <w:rPr>
            <w:rFonts w:hint="eastAsia"/>
            <w:color w:val="000000" w:themeColor="text1"/>
          </w:rPr>
          <w:t>同步將這些備份資料及策略，擴展至第二座之</w:t>
        </w:r>
        <w:r w:rsidRPr="003E6DC2">
          <w:rPr>
            <w:rFonts w:hint="eastAsia"/>
            <w:color w:val="000000" w:themeColor="text1"/>
          </w:rPr>
          <w:t xml:space="preserve"> TrzeStor</w:t>
        </w:r>
        <w:r w:rsidRPr="003E6DC2">
          <w:rPr>
            <w:rFonts w:hint="eastAsia"/>
            <w:color w:val="000000" w:themeColor="text1"/>
          </w:rPr>
          <w:t>上</w:t>
        </w:r>
        <w:r w:rsidRPr="003E6DC2">
          <w:rPr>
            <w:color w:val="000000" w:themeColor="text1"/>
          </w:rPr>
          <w:t>，以防止各種駭客攻擊防堵不了而資料被加密。上述備份資料可以在本案高速運算設備，線上不停機情況下，由作業系統直接將任意一天的資料回復至本機上其它位置，不需其它工具支援</w:t>
        </w:r>
      </w:ins>
      <w:ins w:id="2079" w:author="Jackson Wang" w:date="2021-09-14T16:18:00Z">
        <w:r w:rsidR="009D4BC4">
          <w:rPr>
            <w:rFonts w:hint="eastAsia"/>
            <w:color w:val="000000" w:themeColor="text1"/>
          </w:rPr>
          <w:t>，如圖十九所示。</w:t>
        </w:r>
      </w:ins>
      <w:ins w:id="2080" w:author="User" w:date="2021-09-13T15:24:00Z">
        <w:del w:id="2081" w:author="Jackson Wang" w:date="2021-09-14T16:18:00Z">
          <w:r w:rsidRPr="003E6DC2" w:rsidDel="009D4BC4">
            <w:rPr>
              <w:rFonts w:hint="eastAsia"/>
              <w:color w:val="000000" w:themeColor="text1"/>
            </w:rPr>
            <w:delText>(</w:delText>
          </w:r>
          <w:r w:rsidRPr="003E6DC2" w:rsidDel="009D4BC4">
            <w:rPr>
              <w:rFonts w:hint="eastAsia"/>
              <w:color w:val="000000" w:themeColor="text1"/>
            </w:rPr>
            <w:delText>參</w:delText>
          </w:r>
        </w:del>
      </w:ins>
      <w:ins w:id="2082" w:author="User" w:date="2021-09-13T15:25:00Z">
        <w:del w:id="2083" w:author="Jackson Wang" w:date="2021-09-14T16:18:00Z">
          <w:r w:rsidR="00FE3E26" w:rsidDel="009D4BC4">
            <w:rPr>
              <w:rFonts w:hint="eastAsia"/>
              <w:color w:val="000000" w:themeColor="text1"/>
            </w:rPr>
            <w:delText>x)</w:delText>
          </w:r>
        </w:del>
      </w:ins>
    </w:p>
    <w:tbl>
      <w:tblPr>
        <w:tblStyle w:val="a9"/>
        <w:tblW w:w="0" w:type="auto"/>
        <w:tblInd w:w="28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Change w:id="2084" w:author="User" w:date="2021-09-13T15:26:00Z">
          <w:tblPr>
            <w:tblStyle w:val="a9"/>
            <w:tblW w:w="0" w:type="auto"/>
            <w:tblInd w:w="280" w:type="dxa"/>
            <w:tblLook w:val="04A0" w:firstRow="1" w:lastRow="0" w:firstColumn="1" w:lastColumn="0" w:noHBand="0" w:noVBand="1"/>
          </w:tblPr>
        </w:tblPrChange>
      </w:tblPr>
      <w:tblGrid>
        <w:gridCol w:w="5933"/>
        <w:gridCol w:w="2847"/>
        <w:tblGridChange w:id="2085">
          <w:tblGrid>
            <w:gridCol w:w="5933"/>
            <w:gridCol w:w="2847"/>
          </w:tblGrid>
        </w:tblGridChange>
      </w:tblGrid>
      <w:tr w:rsidR="00FE3E26" w14:paraId="04B4AD42" w14:textId="77777777" w:rsidTr="00FE3E26">
        <w:trPr>
          <w:ins w:id="2086" w:author="User" w:date="2021-09-13T15:25:00Z"/>
        </w:trPr>
        <w:tc>
          <w:tcPr>
            <w:tcW w:w="4530" w:type="dxa"/>
            <w:tcPrChange w:id="2087" w:author="User" w:date="2021-09-13T15:26:00Z">
              <w:tcPr>
                <w:tcW w:w="4530" w:type="dxa"/>
              </w:tcPr>
            </w:tcPrChange>
          </w:tcPr>
          <w:p w14:paraId="6767F5A6" w14:textId="77777777" w:rsidR="00FE3E26" w:rsidRDefault="00FE3E26">
            <w:pPr>
              <w:pStyle w:val="13"/>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088" w:author="User" w:date="2021-09-13T15:27:00Z"/>
                <w:rFonts w:hint="eastAsia"/>
              </w:rPr>
              <w:pPrChange w:id="2089" w:author="User" w:date="2021-09-13T15:27:00Z">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ins w:id="2090" w:author="User" w:date="2021-09-13T15:25:00Z">
              <w:r w:rsidRPr="003E6DC2">
                <w:rPr>
                  <w:noProof/>
                  <w:lang w:val="en-US"/>
                </w:rPr>
                <w:drawing>
                  <wp:inline distT="0" distB="0" distL="0" distR="0" wp14:anchorId="1966ED82" wp14:editId="48D32EC2">
                    <wp:extent cx="3739314" cy="1835150"/>
                    <wp:effectExtent l="0" t="0" r="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41420" cy="1836183"/>
                            </a:xfrm>
                            <a:prstGeom prst="rect">
                              <a:avLst/>
                            </a:prstGeom>
                          </pic:spPr>
                        </pic:pic>
                      </a:graphicData>
                    </a:graphic>
                  </wp:inline>
                </w:drawing>
              </w:r>
            </w:ins>
          </w:p>
          <w:p w14:paraId="3FCD623C" w14:textId="59ECB3B5" w:rsidR="00FE3E26" w:rsidRDefault="00FE3E26">
            <w:pPr>
              <w:pStyle w:val="afb"/>
              <w:ind w:left="200" w:hanging="200"/>
              <w:rPr>
                <w:ins w:id="2091" w:author="User" w:date="2021-09-13T15:25:00Z"/>
                <w:rFonts w:cs="Arial" w:hint="eastAsia"/>
                <w:shd w:val="clear" w:color="auto" w:fill="FFFFFF"/>
              </w:rPr>
              <w:pPrChange w:id="2092" w:author="User" w:date="2021-09-13T15:27:00Z">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2093" w:name="_Toc85792035"/>
            <w:ins w:id="2094" w:author="User" w:date="2021-09-13T15:27: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095" w:author="User" w:date="2021-09-13T15:27:00Z">
              <w:r w:rsidR="00853FBC">
                <w:rPr>
                  <w:rFonts w:hint="eastAsia"/>
                  <w:noProof/>
                </w:rPr>
                <w:t>十九</w:t>
              </w:r>
              <w:r>
                <w:rPr>
                  <w:rFonts w:hint="eastAsia"/>
                </w:rPr>
                <w:fldChar w:fldCharType="end"/>
              </w:r>
              <w:r>
                <w:rPr>
                  <w:rFonts w:hint="eastAsia"/>
                </w:rPr>
                <w:t>：</w:t>
              </w:r>
              <w:r w:rsidRPr="002D5326">
                <w:rPr>
                  <w:rFonts w:hint="eastAsia"/>
                </w:rPr>
                <w:t>儲存設備及備份與備援示意圖</w:t>
              </w:r>
            </w:ins>
            <w:bookmarkEnd w:id="2093"/>
          </w:p>
        </w:tc>
        <w:tc>
          <w:tcPr>
            <w:tcW w:w="4530" w:type="dxa"/>
            <w:tcPrChange w:id="2096" w:author="User" w:date="2021-09-13T15:26:00Z">
              <w:tcPr>
                <w:tcW w:w="4530" w:type="dxa"/>
              </w:tcPr>
            </w:tcPrChange>
          </w:tcPr>
          <w:p w14:paraId="453E5E4E" w14:textId="3C0CF6C0" w:rsidR="00FE3E26" w:rsidRDefault="00FE3E26" w:rsidP="00042246">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097" w:author="User" w:date="2021-09-13T15:25:00Z"/>
                <w:rFonts w:cs="Arial" w:hint="eastAsia"/>
                <w:shd w:val="clear" w:color="auto" w:fill="FFFFFF"/>
              </w:rPr>
            </w:pPr>
            <w:ins w:id="2098" w:author="User" w:date="2021-09-13T15:25:00Z">
              <w:r w:rsidRPr="003E6DC2">
                <w:rPr>
                  <w:rFonts w:hint="eastAsia"/>
                  <w:noProof/>
                  <w:lang w:val="en-US"/>
                </w:rPr>
                <w:drawing>
                  <wp:inline distT="0" distB="0" distL="0" distR="0" wp14:anchorId="5862FBB7" wp14:editId="68B5A888">
                    <wp:extent cx="1720850" cy="1835150"/>
                    <wp:effectExtent l="0" t="0" r="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5094" cy="1839676"/>
                            </a:xfrm>
                            <a:prstGeom prst="rect">
                              <a:avLst/>
                            </a:prstGeom>
                            <a:noFill/>
                            <a:ln>
                              <a:noFill/>
                            </a:ln>
                          </pic:spPr>
                        </pic:pic>
                      </a:graphicData>
                    </a:graphic>
                  </wp:inline>
                </w:drawing>
              </w:r>
            </w:ins>
          </w:p>
        </w:tc>
      </w:tr>
    </w:tbl>
    <w:p w14:paraId="4B7397D7" w14:textId="0A90E34F" w:rsidR="00FE3E26" w:rsidRDefault="00FE3E26" w:rsidP="00042246">
      <w:pPr>
        <w:pStyle w:val="13"/>
        <w:ind w:left="280" w:hangingChars="100" w:hanging="280"/>
        <w:rPr>
          <w:ins w:id="2099" w:author="User" w:date="2021-09-13T16:28:00Z"/>
          <w:rFonts w:cs="Arial" w:hint="eastAsia"/>
          <w:shd w:val="clear" w:color="auto" w:fill="FFFFFF"/>
        </w:rPr>
      </w:pPr>
    </w:p>
    <w:p w14:paraId="736D0D89" w14:textId="32A3C2C3" w:rsidR="00CF4288" w:rsidRDefault="00CF4288">
      <w:pPr>
        <w:pStyle w:val="13"/>
        <w:ind w:left="280" w:hangingChars="100" w:hanging="280"/>
        <w:rPr>
          <w:ins w:id="2100" w:author="User" w:date="2021-09-13T15:22:00Z"/>
          <w:rFonts w:cs="Arial" w:hint="eastAsia"/>
          <w:shd w:val="clear" w:color="auto" w:fill="FFFFFF"/>
        </w:rPr>
        <w:pPrChange w:id="2101" w:author="User" w:date="2021-09-13T15:24:00Z">
          <w:pPr>
            <w:ind w:left="280" w:hanging="280"/>
          </w:pPr>
        </w:pPrChange>
      </w:pPr>
      <w:ins w:id="2102" w:author="User" w:date="2021-09-13T16:28:00Z">
        <w:r>
          <w:rPr>
            <w:rFonts w:cs="Arial" w:hint="eastAsia"/>
            <w:shd w:val="clear" w:color="auto" w:fill="FFFFFF"/>
          </w:rPr>
          <w:t>5.</w:t>
        </w:r>
        <w:r w:rsidRPr="00CF4288">
          <w:rPr>
            <w:rFonts w:hint="eastAsia"/>
          </w:rPr>
          <w:t xml:space="preserve"> </w:t>
        </w:r>
        <w:r w:rsidRPr="00CF4288">
          <w:rPr>
            <w:rFonts w:cs="Arial" w:hint="eastAsia"/>
            <w:shd w:val="clear" w:color="auto" w:fill="FFFFFF"/>
          </w:rPr>
          <w:t>資通安全及保密計畫</w:t>
        </w:r>
        <w:r>
          <w:rPr>
            <w:rFonts w:cs="Arial" w:hint="eastAsia"/>
            <w:shd w:val="clear" w:color="auto" w:fill="FFFFFF"/>
          </w:rPr>
          <w:t>詳參附件七</w:t>
        </w:r>
      </w:ins>
      <w:ins w:id="2103" w:author="User" w:date="2021-09-13T16:29:00Z">
        <w:r>
          <w:rPr>
            <w:rFonts w:cs="Arial" w:hint="eastAsia"/>
            <w:shd w:val="clear" w:color="auto" w:fill="FFFFFF"/>
          </w:rPr>
          <w:t>。</w:t>
        </w:r>
      </w:ins>
    </w:p>
    <w:p w14:paraId="12BCE57E" w14:textId="41597E51" w:rsidR="00B72E6E" w:rsidRDefault="00FE3E26">
      <w:pPr>
        <w:pStyle w:val="3"/>
        <w:spacing w:before="240" w:after="120"/>
        <w:ind w:left="280" w:right="280" w:hanging="280"/>
        <w:rPr>
          <w:ins w:id="2104" w:author="User" w:date="2021-09-13T14:32:00Z"/>
          <w:rFonts w:hint="eastAsia"/>
          <w:shd w:val="clear" w:color="auto" w:fill="FFFFFF"/>
        </w:rPr>
        <w:pPrChange w:id="2105" w:author="User" w:date="2021-09-13T15:27:00Z">
          <w:pPr>
            <w:ind w:left="280" w:hanging="280"/>
          </w:pPr>
        </w:pPrChange>
      </w:pPr>
      <w:bookmarkStart w:id="2106" w:name="_Toc85790514"/>
      <w:ins w:id="2107" w:author="User" w:date="2021-09-13T15:27:00Z">
        <w:r w:rsidRPr="003E6DC2">
          <w:rPr>
            <w:rFonts w:hint="eastAsia"/>
            <w:color w:val="000000" w:themeColor="text1"/>
          </w:rPr>
          <w:t>教育訓練及服務諮</w:t>
        </w:r>
      </w:ins>
      <w:ins w:id="2108" w:author="User" w:date="2021-09-13T15:28:00Z">
        <w:r>
          <w:rPr>
            <w:rFonts w:hint="eastAsia"/>
            <w:color w:val="000000" w:themeColor="text1"/>
          </w:rPr>
          <w:t>詢</w:t>
        </w:r>
      </w:ins>
      <w:bookmarkEnd w:id="2106"/>
    </w:p>
    <w:p w14:paraId="7138B31A" w14:textId="430FE642" w:rsidR="003E5439" w:rsidRDefault="00FE3E26">
      <w:pPr>
        <w:pStyle w:val="4"/>
        <w:numPr>
          <w:ilvl w:val="0"/>
          <w:numId w:val="466"/>
        </w:numPr>
        <w:rPr>
          <w:ins w:id="2109" w:author="User" w:date="2021-09-13T14:26:00Z"/>
          <w:rFonts w:hint="eastAsia"/>
        </w:rPr>
        <w:pPrChange w:id="2110" w:author="User" w:date="2021-09-14T15:11:00Z">
          <w:pPr>
            <w:ind w:left="280" w:hanging="280"/>
          </w:pPr>
        </w:pPrChange>
      </w:pPr>
      <w:bookmarkStart w:id="2111" w:name="_Toc85790515"/>
      <w:ins w:id="2112" w:author="User" w:date="2021-09-13T15:29:00Z">
        <w:r w:rsidRPr="003E6DC2">
          <w:rPr>
            <w:rFonts w:hint="eastAsia"/>
          </w:rPr>
          <w:t>教育訓練</w:t>
        </w:r>
      </w:ins>
      <w:bookmarkEnd w:id="2111"/>
    </w:p>
    <w:p w14:paraId="47226D09" w14:textId="1B5DF8CF" w:rsidR="003E5439" w:rsidRDefault="00FE3E26">
      <w:pPr>
        <w:pStyle w:val="13"/>
        <w:rPr>
          <w:ins w:id="2113" w:author="User" w:date="2021-09-13T13:44:00Z"/>
          <w:rFonts w:cs="Arial" w:hint="eastAsia"/>
          <w:shd w:val="clear" w:color="auto" w:fill="FFFFFF"/>
        </w:rPr>
        <w:pPrChange w:id="2114" w:author="User" w:date="2021-09-13T15:29:00Z">
          <w:pPr>
            <w:ind w:left="280" w:hanging="280"/>
          </w:pPr>
        </w:pPrChange>
      </w:pPr>
      <w:moveToRangeStart w:id="2115" w:author="User" w:date="2021-09-13T15:29:00Z" w:name="move82439382"/>
      <w:moveTo w:id="2116" w:author="User" w:date="2021-09-13T15:29:00Z">
        <w:r w:rsidRPr="003E6DC2">
          <w:t>本案計畫辦理車機司機教育與部內教育訓練</w:t>
        </w:r>
        <w:r w:rsidRPr="003E6DC2">
          <w:t>3</w:t>
        </w:r>
        <w:r w:rsidRPr="003E6DC2">
          <w:t>小時</w:t>
        </w:r>
      </w:moveTo>
      <w:ins w:id="2117" w:author="User" w:date="2021-10-21T13:54:00Z">
        <w:r w:rsidR="00C13EC9">
          <w:rPr>
            <w:rFonts w:hint="eastAsia"/>
          </w:rPr>
          <w:t>各一</w:t>
        </w:r>
      </w:ins>
      <w:moveTo w:id="2118" w:author="User" w:date="2021-09-13T15:29:00Z">
        <w:del w:id="2119" w:author="User" w:date="2021-10-21T13:54:00Z">
          <w:r w:rsidRPr="003E6DC2" w:rsidDel="00C13EC9">
            <w:rPr>
              <w:rFonts w:hint="eastAsia"/>
            </w:rPr>
            <w:delText>共</w:delText>
          </w:r>
          <w:r w:rsidRPr="003E6DC2" w:rsidDel="00C13EC9">
            <w:delText>二</w:delText>
          </w:r>
        </w:del>
        <w:r w:rsidRPr="003E6DC2">
          <w:t>場次，另外有</w:t>
        </w:r>
        <w:r w:rsidRPr="003E6DC2">
          <w:t>9</w:t>
        </w:r>
        <w:r w:rsidRPr="003E6DC2">
          <w:t>小時的宣導服務。車機司機教育與部內教育訓練</w:t>
        </w:r>
        <w:del w:id="2120" w:author="User" w:date="2021-10-21T13:54:00Z">
          <w:r w:rsidRPr="003E6DC2" w:rsidDel="00C13EC9">
            <w:delText>3</w:delText>
          </w:r>
          <w:r w:rsidRPr="003E6DC2" w:rsidDel="00C13EC9">
            <w:delText>小時一場次，</w:delText>
          </w:r>
        </w:del>
        <w:r w:rsidRPr="003E6DC2">
          <w:t>內容包含認識車機簡單問題狀況排除、網頁及報表查詢使用等，參加</w:t>
        </w:r>
        <w:r w:rsidRPr="003E6DC2">
          <w:rPr>
            <w:rFonts w:hint="eastAsia"/>
          </w:rPr>
          <w:t>對像針對</w:t>
        </w:r>
        <w:r w:rsidRPr="003E6DC2">
          <w:t>委外巡查司機、臺南市政府工務局等人員</w:t>
        </w:r>
      </w:moveTo>
      <w:ins w:id="2121" w:author="Jackson Wang" w:date="2021-09-14T16:27:00Z">
        <w:r w:rsidR="00A64197">
          <w:rPr>
            <w:rFonts w:hint="eastAsia"/>
          </w:rPr>
          <w:t>(</w:t>
        </w:r>
        <w:r w:rsidR="00A64197">
          <w:rPr>
            <w:rFonts w:hint="eastAsia"/>
          </w:rPr>
          <w:t>如表二</w:t>
        </w:r>
        <w:r w:rsidR="00A64197">
          <w:rPr>
            <w:rFonts w:hint="eastAsia"/>
          </w:rPr>
          <w:t>)</w:t>
        </w:r>
      </w:ins>
      <w:moveTo w:id="2122" w:author="User" w:date="2021-09-13T15:29:00Z">
        <w:r w:rsidRPr="003E6DC2">
          <w:t>。形式有現場</w:t>
        </w:r>
        <w:r w:rsidRPr="003E6DC2">
          <w:rPr>
            <w:rFonts w:hint="eastAsia"/>
          </w:rPr>
          <w:t>操作</w:t>
        </w:r>
        <w:r w:rsidRPr="003E6DC2">
          <w:t>講解，及府</w:t>
        </w:r>
        <w:r w:rsidRPr="003E6DC2">
          <w:rPr>
            <w:rFonts w:hint="eastAsia"/>
          </w:rPr>
          <w:t>內室內講解</w:t>
        </w:r>
        <w:r w:rsidRPr="003E6DC2">
          <w:t>。宣導服務</w:t>
        </w:r>
        <w:r w:rsidRPr="003E6DC2">
          <w:rPr>
            <w:rFonts w:hint="eastAsia"/>
            <w:bdr w:val="none" w:sz="0" w:space="0" w:color="auto"/>
          </w:rPr>
          <w:t>之參加對象</w:t>
        </w:r>
        <w:r w:rsidRPr="003E6DC2">
          <w:t>包括目前養護工程承包商、監造顧問公司、市府各養護隊，甚至跨縣市觀摩等。</w:t>
        </w:r>
        <w:r w:rsidRPr="003E6DC2">
          <w:rPr>
            <w:rFonts w:hint="eastAsia"/>
            <w:bdr w:val="none" w:sz="0" w:space="0" w:color="auto"/>
          </w:rPr>
          <w:t>如下表一所示</w:t>
        </w:r>
        <w:r w:rsidRPr="003E6DC2">
          <w:rPr>
            <w:rFonts w:hint="eastAsia"/>
          </w:rPr>
          <w:t>。</w:t>
        </w:r>
        <w:r w:rsidRPr="003E6DC2">
          <w:t>本</w:t>
        </w:r>
        <w:r w:rsidRPr="003E6DC2">
          <w:rPr>
            <w:rFonts w:hint="eastAsia"/>
          </w:rPr>
          <w:t>公司</w:t>
        </w:r>
        <w:r w:rsidRPr="003E6DC2">
          <w:t>將依據作業需求，於教育訓練舉辦前擬定教育訓練計畫</w:t>
        </w:r>
        <w:r>
          <w:rPr>
            <w:rFonts w:hint="eastAsia"/>
          </w:rPr>
          <w:t>（詳參附件五）</w:t>
        </w:r>
        <w:r w:rsidRPr="003E6DC2">
          <w:t>並參酌</w:t>
        </w:r>
        <w:r w:rsidRPr="003E6DC2">
          <w:rPr>
            <w:rFonts w:hint="eastAsia"/>
          </w:rPr>
          <w:t>中央流行疫情指揮中心（以下稱指揮中心）公布之</w:t>
        </w:r>
        <w:r w:rsidRPr="003E6DC2">
          <w:t>疫情</w:t>
        </w:r>
        <w:r w:rsidRPr="003E6DC2">
          <w:rPr>
            <w:rFonts w:hint="eastAsia"/>
          </w:rPr>
          <w:t>現況及評估</w:t>
        </w:r>
        <w:r w:rsidRPr="003E6DC2">
          <w:t>，經機關核定後實施</w:t>
        </w:r>
      </w:moveTo>
      <w:moveToRangeEnd w:id="2115"/>
      <w:ins w:id="2123" w:author="User" w:date="2021-09-13T15:29:00Z">
        <w:r>
          <w:rPr>
            <w:rFonts w:hint="eastAsia"/>
          </w:rPr>
          <w:t>。</w:t>
        </w:r>
      </w:ins>
    </w:p>
    <w:p w14:paraId="2DFE966A" w14:textId="55E39108" w:rsidR="00CF16FB" w:rsidRDefault="00CF16FB" w:rsidP="00684B69">
      <w:pPr>
        <w:ind w:left="280" w:hanging="280"/>
        <w:rPr>
          <w:ins w:id="2124" w:author="User" w:date="2021-09-13T15:29:00Z"/>
          <w:rFonts w:cs="Arial" w:hint="eastAsia"/>
          <w:color w:val="000000" w:themeColor="text1"/>
          <w:shd w:val="clear" w:color="auto" w:fill="FFFFFF"/>
        </w:rPr>
      </w:pPr>
    </w:p>
    <w:p w14:paraId="65260F25" w14:textId="234AEE2D" w:rsidR="00112490" w:rsidRDefault="00112490">
      <w:pPr>
        <w:pStyle w:val="afb"/>
        <w:keepNext/>
        <w:ind w:left="200" w:hanging="200"/>
        <w:rPr>
          <w:ins w:id="2125" w:author="User" w:date="2021-09-14T15:24:00Z"/>
          <w:rFonts w:hint="eastAsia"/>
        </w:rPr>
        <w:pPrChange w:id="2126" w:author="Jackson Wang" w:date="2021-09-14T16:18:00Z">
          <w:pPr>
            <w:ind w:left="280" w:hanging="280"/>
          </w:pPr>
        </w:pPrChange>
      </w:pPr>
      <w:bookmarkStart w:id="2127" w:name="_Toc85792187"/>
      <w:ins w:id="2128" w:author="User" w:date="2021-09-14T15:24: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2129" w:author="User" w:date="2021-09-14T15:24:00Z">
        <w:r w:rsidR="00853FBC">
          <w:rPr>
            <w:rFonts w:hint="eastAsia"/>
            <w:noProof/>
          </w:rPr>
          <w:t>二</w:t>
        </w:r>
        <w:r>
          <w:rPr>
            <w:rFonts w:hint="eastAsia"/>
          </w:rPr>
          <w:fldChar w:fldCharType="end"/>
        </w:r>
        <w:r>
          <w:rPr>
            <w:rFonts w:hint="eastAsia"/>
          </w:rPr>
          <w:t>：</w:t>
        </w:r>
        <w:r w:rsidRPr="00C35577">
          <w:rPr>
            <w:rFonts w:hint="eastAsia"/>
          </w:rPr>
          <w:t>教育訓練初步規劃表</w:t>
        </w:r>
        <w:bookmarkEnd w:id="2127"/>
      </w:ins>
    </w:p>
    <w:tbl>
      <w:tblPr>
        <w:tblStyle w:val="a9"/>
        <w:tblpPr w:leftFromText="180" w:rightFromText="180" w:vertAnchor="text" w:horzAnchor="margin" w:tblpY="92"/>
        <w:tblW w:w="0" w:type="auto"/>
        <w:tblLook w:val="04A0" w:firstRow="1" w:lastRow="0" w:firstColumn="1" w:lastColumn="0" w:noHBand="0" w:noVBand="1"/>
        <w:tblPrChange w:id="2130" w:author="User" w:date="2021-09-14T15:24:00Z">
          <w:tblPr>
            <w:tblStyle w:val="a9"/>
            <w:tblpPr w:leftFromText="180" w:rightFromText="180" w:vertAnchor="text" w:horzAnchor="margin" w:tblpY="92"/>
            <w:tblW w:w="0" w:type="auto"/>
            <w:tblLook w:val="04A0" w:firstRow="1" w:lastRow="0" w:firstColumn="1" w:lastColumn="0" w:noHBand="0" w:noVBand="1"/>
          </w:tblPr>
        </w:tblPrChange>
      </w:tblPr>
      <w:tblGrid>
        <w:gridCol w:w="956"/>
        <w:gridCol w:w="4076"/>
        <w:gridCol w:w="1410"/>
        <w:gridCol w:w="2618"/>
        <w:tblGridChange w:id="2131">
          <w:tblGrid>
            <w:gridCol w:w="956"/>
            <w:gridCol w:w="4076"/>
            <w:gridCol w:w="1410"/>
            <w:gridCol w:w="2618"/>
          </w:tblGrid>
        </w:tblGridChange>
      </w:tblGrid>
      <w:tr w:rsidR="00FE3E26" w:rsidRPr="003E6DC2" w14:paraId="4C85710D" w14:textId="77777777" w:rsidTr="00112490">
        <w:tc>
          <w:tcPr>
            <w:tcW w:w="956" w:type="dxa"/>
            <w:tcPrChange w:id="2132" w:author="User" w:date="2021-09-14T15:24:00Z">
              <w:tcPr>
                <w:tcW w:w="959" w:type="dxa"/>
              </w:tcPr>
            </w:tcPrChange>
          </w:tcPr>
          <w:p w14:paraId="56B1D5B8"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33" w:author="User" w:date="2021-09-13T15:30:00Z"/>
                <w:rFonts w:hint="eastAsia"/>
                <w:color w:val="000000" w:themeColor="text1"/>
                <w:lang w:val="zh-TW"/>
              </w:rPr>
            </w:pPr>
            <w:moveToRangeStart w:id="2134" w:author="User" w:date="2021-09-13T15:30:00Z" w:name="move82439474"/>
            <w:moveTo w:id="2135" w:author="User" w:date="2021-09-13T15:30:00Z">
              <w:r w:rsidRPr="003E6DC2">
                <w:rPr>
                  <w:rFonts w:hint="eastAsia"/>
                  <w:color w:val="000000" w:themeColor="text1"/>
                  <w:lang w:val="zh-TW"/>
                </w:rPr>
                <w:t>項次</w:t>
              </w:r>
            </w:moveTo>
          </w:p>
        </w:tc>
        <w:tc>
          <w:tcPr>
            <w:tcW w:w="4076" w:type="dxa"/>
            <w:tcPrChange w:id="2136" w:author="User" w:date="2021-09-14T15:24:00Z">
              <w:tcPr>
                <w:tcW w:w="4111" w:type="dxa"/>
              </w:tcPr>
            </w:tcPrChange>
          </w:tcPr>
          <w:p w14:paraId="7F60DCE4"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37" w:author="User" w:date="2021-09-13T15:30:00Z"/>
                <w:rFonts w:hint="eastAsia"/>
                <w:color w:val="000000" w:themeColor="text1"/>
                <w:lang w:val="zh-TW"/>
              </w:rPr>
            </w:pPr>
            <w:moveTo w:id="2138" w:author="User" w:date="2021-09-13T15:30:00Z">
              <w:r w:rsidRPr="003E6DC2">
                <w:rPr>
                  <w:rFonts w:hint="eastAsia"/>
                  <w:color w:val="000000" w:themeColor="text1"/>
                  <w:lang w:val="zh-TW"/>
                </w:rPr>
                <w:t>訓練項目</w:t>
              </w:r>
            </w:moveTo>
          </w:p>
        </w:tc>
        <w:tc>
          <w:tcPr>
            <w:tcW w:w="1410" w:type="dxa"/>
            <w:tcPrChange w:id="2139" w:author="User" w:date="2021-09-14T15:24:00Z">
              <w:tcPr>
                <w:tcW w:w="1417" w:type="dxa"/>
              </w:tcPr>
            </w:tcPrChange>
          </w:tcPr>
          <w:p w14:paraId="420709FE"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40" w:author="User" w:date="2021-09-13T15:30:00Z"/>
                <w:rFonts w:hint="eastAsia"/>
                <w:color w:val="000000" w:themeColor="text1"/>
                <w:lang w:val="zh-TW"/>
              </w:rPr>
            </w:pPr>
            <w:moveTo w:id="2141" w:author="User" w:date="2021-09-13T15:30:00Z">
              <w:r w:rsidRPr="003E6DC2">
                <w:rPr>
                  <w:rFonts w:hint="eastAsia"/>
                  <w:color w:val="000000" w:themeColor="text1"/>
                  <w:lang w:val="zh-TW"/>
                </w:rPr>
                <w:t>建議時數</w:t>
              </w:r>
            </w:moveTo>
          </w:p>
        </w:tc>
        <w:tc>
          <w:tcPr>
            <w:tcW w:w="2618" w:type="dxa"/>
            <w:tcPrChange w:id="2142" w:author="User" w:date="2021-09-14T15:24:00Z">
              <w:tcPr>
                <w:tcW w:w="2639" w:type="dxa"/>
              </w:tcPr>
            </w:tcPrChange>
          </w:tcPr>
          <w:p w14:paraId="23173628"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43" w:author="User" w:date="2021-09-13T15:30:00Z"/>
                <w:rFonts w:hint="eastAsia"/>
                <w:color w:val="000000" w:themeColor="text1"/>
                <w:lang w:val="zh-TW"/>
              </w:rPr>
            </w:pPr>
            <w:moveTo w:id="2144" w:author="User" w:date="2021-09-13T15:30:00Z">
              <w:r w:rsidRPr="003E6DC2">
                <w:rPr>
                  <w:rFonts w:hint="eastAsia"/>
                  <w:color w:val="000000" w:themeColor="text1"/>
                  <w:lang w:val="zh-TW"/>
                </w:rPr>
                <w:t>參加對象</w:t>
              </w:r>
            </w:moveTo>
          </w:p>
        </w:tc>
      </w:tr>
      <w:tr w:rsidR="00FE3E26" w:rsidRPr="003E6DC2" w14:paraId="40E7555E" w14:textId="77777777" w:rsidTr="00112490">
        <w:tc>
          <w:tcPr>
            <w:tcW w:w="956" w:type="dxa"/>
            <w:tcPrChange w:id="2145" w:author="User" w:date="2021-09-14T15:24:00Z">
              <w:tcPr>
                <w:tcW w:w="959" w:type="dxa"/>
              </w:tcPr>
            </w:tcPrChange>
          </w:tcPr>
          <w:p w14:paraId="364ED55E"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46" w:author="User" w:date="2021-09-13T15:30:00Z"/>
                <w:rFonts w:hint="eastAsia"/>
                <w:color w:val="000000" w:themeColor="text1"/>
                <w:lang w:val="zh-TW"/>
              </w:rPr>
            </w:pPr>
            <w:moveTo w:id="2147" w:author="User" w:date="2021-09-13T15:30:00Z">
              <w:r w:rsidRPr="003E6DC2">
                <w:rPr>
                  <w:rFonts w:hint="eastAsia"/>
                  <w:color w:val="000000" w:themeColor="text1"/>
                  <w:lang w:val="zh-TW"/>
                </w:rPr>
                <w:t>1</w:t>
              </w:r>
            </w:moveTo>
          </w:p>
        </w:tc>
        <w:tc>
          <w:tcPr>
            <w:tcW w:w="4076" w:type="dxa"/>
            <w:tcPrChange w:id="2148" w:author="User" w:date="2021-09-14T15:24:00Z">
              <w:tcPr>
                <w:tcW w:w="4111" w:type="dxa"/>
              </w:tcPr>
            </w:tcPrChange>
          </w:tcPr>
          <w:p w14:paraId="095C423B"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49" w:author="User" w:date="2021-09-13T15:30:00Z"/>
                <w:rFonts w:hint="eastAsia"/>
                <w:color w:val="000000" w:themeColor="text1"/>
                <w:lang w:val="zh-TW"/>
              </w:rPr>
            </w:pPr>
            <w:moveTo w:id="2150" w:author="User" w:date="2021-09-13T15:30:00Z">
              <w:r w:rsidRPr="003E6DC2">
                <w:rPr>
                  <w:rFonts w:hint="eastAsia"/>
                  <w:color w:val="000000" w:themeColor="text1"/>
                  <w:lang w:val="zh-TW"/>
                </w:rPr>
                <w:t>車機司機教育訓練</w:t>
              </w:r>
            </w:moveTo>
          </w:p>
          <w:p w14:paraId="3365850F" w14:textId="77777777" w:rsidR="00FE3E26" w:rsidRPr="003E6DC2" w:rsidRDefault="00FE3E26" w:rsidP="008C4DF4">
            <w:pPr>
              <w:pStyle w:val="a7"/>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51" w:author="User" w:date="2021-09-13T15:30:00Z"/>
                <w:rFonts w:hint="eastAsia"/>
                <w:color w:val="000000" w:themeColor="text1"/>
                <w:lang w:val="zh-TW"/>
              </w:rPr>
            </w:pPr>
            <w:moveTo w:id="2152" w:author="User" w:date="2021-09-13T15:30:00Z">
              <w:r w:rsidRPr="003E6DC2">
                <w:rPr>
                  <w:color w:val="000000" w:themeColor="text1"/>
                  <w:lang w:val="zh-TW"/>
                </w:rPr>
                <w:t>車機使用及基礎維護</w:t>
              </w:r>
            </w:moveTo>
          </w:p>
          <w:p w14:paraId="58AE700E" w14:textId="77777777" w:rsidR="00FE3E26" w:rsidRPr="003E6DC2" w:rsidRDefault="00FE3E26" w:rsidP="008C4DF4">
            <w:pPr>
              <w:pStyle w:val="a7"/>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53" w:author="User" w:date="2021-09-13T15:30:00Z"/>
                <w:rFonts w:hint="eastAsia"/>
                <w:color w:val="000000" w:themeColor="text1"/>
                <w:lang w:val="zh-TW"/>
              </w:rPr>
            </w:pPr>
            <w:moveTo w:id="2154" w:author="User" w:date="2021-09-13T15:30:00Z">
              <w:r w:rsidRPr="003E6DC2">
                <w:rPr>
                  <w:rFonts w:hint="eastAsia"/>
                  <w:color w:val="000000" w:themeColor="text1"/>
                  <w:lang w:val="zh-TW"/>
                </w:rPr>
                <w:t>認識螢幕顯示物件</w:t>
              </w:r>
            </w:moveTo>
          </w:p>
          <w:p w14:paraId="370DC099" w14:textId="77777777" w:rsidR="00FE3E26" w:rsidRPr="003E6DC2" w:rsidRDefault="00FE3E26" w:rsidP="008C4DF4">
            <w:pPr>
              <w:pStyle w:val="a7"/>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55" w:author="User" w:date="2021-09-13T15:30:00Z"/>
                <w:rFonts w:hint="eastAsia"/>
                <w:color w:val="000000" w:themeColor="text1"/>
                <w:lang w:val="zh-TW"/>
              </w:rPr>
            </w:pPr>
            <w:moveTo w:id="2156" w:author="User" w:date="2021-09-13T15:30:00Z">
              <w:r w:rsidRPr="003E6DC2">
                <w:rPr>
                  <w:rFonts w:hint="eastAsia"/>
                  <w:color w:val="000000" w:themeColor="text1"/>
                  <w:lang w:val="zh-TW"/>
                </w:rPr>
                <w:t>基本問題排除</w:t>
              </w:r>
            </w:moveTo>
          </w:p>
          <w:p w14:paraId="25A27C8F" w14:textId="77777777" w:rsidR="00FE3E26" w:rsidRPr="003E6DC2" w:rsidRDefault="00FE3E26" w:rsidP="008C4DF4">
            <w:pPr>
              <w:pStyle w:val="a7"/>
              <w:numPr>
                <w:ilvl w:val="0"/>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57" w:author="User" w:date="2021-09-13T15:30:00Z"/>
                <w:rFonts w:hint="eastAsia"/>
                <w:color w:val="000000" w:themeColor="text1"/>
                <w:lang w:val="zh-TW"/>
              </w:rPr>
            </w:pPr>
            <w:moveTo w:id="2158" w:author="User" w:date="2021-09-13T15:30:00Z">
              <w:r w:rsidRPr="003E6DC2">
                <w:rPr>
                  <w:rFonts w:hint="eastAsia"/>
                  <w:color w:val="000000" w:themeColor="text1"/>
                  <w:lang w:val="zh-TW"/>
                </w:rPr>
                <w:t>及時問題回報</w:t>
              </w:r>
            </w:moveTo>
          </w:p>
        </w:tc>
        <w:tc>
          <w:tcPr>
            <w:tcW w:w="1410" w:type="dxa"/>
            <w:tcPrChange w:id="2159" w:author="User" w:date="2021-09-14T15:24:00Z">
              <w:tcPr>
                <w:tcW w:w="1417" w:type="dxa"/>
              </w:tcPr>
            </w:tcPrChange>
          </w:tcPr>
          <w:p w14:paraId="65913EA8"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60" w:author="User" w:date="2021-09-13T15:30:00Z"/>
                <w:rFonts w:hint="eastAsia"/>
                <w:color w:val="000000" w:themeColor="text1"/>
                <w:lang w:val="zh-TW"/>
              </w:rPr>
            </w:pPr>
            <w:moveTo w:id="2161" w:author="User" w:date="2021-09-13T15:30:00Z">
              <w:r w:rsidRPr="003E6DC2">
                <w:rPr>
                  <w:rFonts w:hint="eastAsia"/>
                  <w:color w:val="000000" w:themeColor="text1"/>
                  <w:lang w:val="zh-TW"/>
                </w:rPr>
                <w:t>3</w:t>
              </w:r>
              <w:r w:rsidRPr="003E6DC2">
                <w:rPr>
                  <w:rFonts w:hint="eastAsia"/>
                  <w:color w:val="000000" w:themeColor="text1"/>
                  <w:lang w:val="zh-TW"/>
                </w:rPr>
                <w:t>小時</w:t>
              </w:r>
            </w:moveTo>
          </w:p>
        </w:tc>
        <w:tc>
          <w:tcPr>
            <w:tcW w:w="2618" w:type="dxa"/>
            <w:tcPrChange w:id="2162" w:author="User" w:date="2021-09-14T15:24:00Z">
              <w:tcPr>
                <w:tcW w:w="2639" w:type="dxa"/>
              </w:tcPr>
            </w:tcPrChange>
          </w:tcPr>
          <w:p w14:paraId="101DA287" w14:textId="77777777" w:rsidR="00FE3E26" w:rsidRPr="003E6DC2" w:rsidRDefault="00FE3E26" w:rsidP="008C4DF4">
            <w:pPr>
              <w:pStyle w:val="a7"/>
              <w:numPr>
                <w:ilvl w:val="0"/>
                <w:numId w:val="193"/>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63" w:author="User" w:date="2021-09-13T15:30:00Z"/>
                <w:rFonts w:hint="eastAsia"/>
                <w:color w:val="000000" w:themeColor="text1"/>
                <w:lang w:val="zh-TW"/>
              </w:rPr>
            </w:pPr>
            <w:moveTo w:id="2164" w:author="User" w:date="2021-09-13T15:30:00Z">
              <w:r w:rsidRPr="003E6DC2">
                <w:rPr>
                  <w:rFonts w:hint="eastAsia"/>
                  <w:color w:val="000000" w:themeColor="text1"/>
                  <w:lang w:val="zh-TW"/>
                </w:rPr>
                <w:t>司機員</w:t>
              </w:r>
            </w:moveTo>
          </w:p>
          <w:p w14:paraId="5BF0D34F" w14:textId="77777777" w:rsidR="00FE3E26" w:rsidRPr="003E6DC2" w:rsidRDefault="00FE3E26" w:rsidP="008C4DF4">
            <w:pPr>
              <w:pStyle w:val="a7"/>
              <w:numPr>
                <w:ilvl w:val="0"/>
                <w:numId w:val="193"/>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65" w:author="User" w:date="2021-09-13T15:30:00Z"/>
                <w:rFonts w:hint="eastAsia"/>
                <w:color w:val="000000" w:themeColor="text1"/>
                <w:lang w:val="zh-TW"/>
              </w:rPr>
            </w:pPr>
            <w:moveTo w:id="2166" w:author="User" w:date="2021-09-13T15:30:00Z">
              <w:r w:rsidRPr="003E6DC2">
                <w:rPr>
                  <w:rFonts w:hint="eastAsia"/>
                  <w:color w:val="000000" w:themeColor="text1"/>
                  <w:lang w:val="zh-TW"/>
                </w:rPr>
                <w:t>市府工務局</w:t>
              </w:r>
            </w:moveTo>
          </w:p>
        </w:tc>
      </w:tr>
      <w:tr w:rsidR="00FE3E26" w:rsidRPr="003E6DC2" w14:paraId="31066506" w14:textId="77777777" w:rsidTr="00112490">
        <w:tc>
          <w:tcPr>
            <w:tcW w:w="956" w:type="dxa"/>
            <w:tcPrChange w:id="2167" w:author="User" w:date="2021-09-14T15:24:00Z">
              <w:tcPr>
                <w:tcW w:w="959" w:type="dxa"/>
              </w:tcPr>
            </w:tcPrChange>
          </w:tcPr>
          <w:p w14:paraId="05C2BE8F"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68" w:author="User" w:date="2021-09-13T15:30:00Z"/>
                <w:rFonts w:hint="eastAsia"/>
                <w:color w:val="000000" w:themeColor="text1"/>
                <w:lang w:val="zh-TW"/>
              </w:rPr>
            </w:pPr>
            <w:moveTo w:id="2169" w:author="User" w:date="2021-09-13T15:30:00Z">
              <w:r w:rsidRPr="003E6DC2">
                <w:rPr>
                  <w:rFonts w:hint="eastAsia"/>
                  <w:color w:val="000000" w:themeColor="text1"/>
                  <w:lang w:val="zh-TW"/>
                </w:rPr>
                <w:t>2</w:t>
              </w:r>
            </w:moveTo>
          </w:p>
        </w:tc>
        <w:tc>
          <w:tcPr>
            <w:tcW w:w="4076" w:type="dxa"/>
            <w:tcPrChange w:id="2170" w:author="User" w:date="2021-09-14T15:24:00Z">
              <w:tcPr>
                <w:tcW w:w="4111" w:type="dxa"/>
              </w:tcPr>
            </w:tcPrChange>
          </w:tcPr>
          <w:p w14:paraId="1B152B66"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71" w:author="User" w:date="2021-09-13T15:30:00Z"/>
                <w:rFonts w:hint="eastAsia"/>
                <w:color w:val="000000" w:themeColor="text1"/>
                <w:lang w:val="zh-TW"/>
              </w:rPr>
            </w:pPr>
            <w:moveTo w:id="2172" w:author="User" w:date="2021-09-13T15:30:00Z">
              <w:r w:rsidRPr="003E6DC2">
                <w:rPr>
                  <w:color w:val="000000" w:themeColor="text1"/>
                  <w:lang w:val="zh-TW"/>
                </w:rPr>
                <w:t>部內教育訓練</w:t>
              </w:r>
            </w:moveTo>
          </w:p>
          <w:p w14:paraId="162EAB6B" w14:textId="77777777" w:rsidR="00FE3E26" w:rsidRPr="003E6DC2" w:rsidRDefault="00FE3E26" w:rsidP="008C4DF4">
            <w:pPr>
              <w:pStyle w:val="a7"/>
              <w:numPr>
                <w:ilvl w:val="0"/>
                <w:numId w:val="23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73" w:author="User" w:date="2021-09-13T15:30:00Z"/>
                <w:rFonts w:hint="eastAsia"/>
                <w:color w:val="000000" w:themeColor="text1"/>
                <w:lang w:val="zh-TW"/>
              </w:rPr>
            </w:pPr>
            <w:moveTo w:id="2174" w:author="User" w:date="2021-09-13T15:30:00Z">
              <w:r w:rsidRPr="003E6DC2">
                <w:rPr>
                  <w:color w:val="000000" w:themeColor="text1"/>
                  <w:lang w:val="zh-TW"/>
                </w:rPr>
                <w:t>報表查詢</w:t>
              </w:r>
            </w:moveTo>
          </w:p>
          <w:p w14:paraId="1772E6AA"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75" w:author="User" w:date="2021-09-13T15:30:00Z"/>
                <w:rFonts w:hint="eastAsia"/>
                <w:color w:val="000000" w:themeColor="text1"/>
                <w:lang w:val="zh-TW"/>
              </w:rPr>
            </w:pPr>
            <w:moveTo w:id="2176" w:author="User" w:date="2021-09-13T15:30:00Z">
              <w:r w:rsidRPr="003E6DC2">
                <w:rPr>
                  <w:color w:val="000000" w:themeColor="text1"/>
                  <w:lang w:val="zh-TW"/>
                </w:rPr>
                <w:t>系統報表查詢及</w:t>
              </w:r>
              <w:r w:rsidRPr="003E6DC2">
                <w:rPr>
                  <w:color w:val="000000" w:themeColor="text1"/>
                  <w:lang w:val="zh-TW"/>
                </w:rPr>
                <w:t xml:space="preserve">map </w:t>
              </w:r>
              <w:r w:rsidRPr="003E6DC2">
                <w:rPr>
                  <w:color w:val="000000" w:themeColor="text1"/>
                  <w:lang w:val="zh-TW"/>
                </w:rPr>
                <w:t>查詢</w:t>
              </w:r>
            </w:moveTo>
          </w:p>
          <w:p w14:paraId="2E07C37A"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77" w:author="User" w:date="2021-09-13T15:30:00Z"/>
                <w:rFonts w:hint="eastAsia"/>
                <w:color w:val="000000" w:themeColor="text1"/>
                <w:lang w:val="zh-TW"/>
              </w:rPr>
            </w:pPr>
            <w:moveTo w:id="2178" w:author="User" w:date="2021-09-13T15:30:00Z">
              <w:r w:rsidRPr="003E6DC2">
                <w:rPr>
                  <w:rFonts w:hint="eastAsia"/>
                  <w:color w:val="000000" w:themeColor="text1"/>
                  <w:lang w:val="zh-TW"/>
                </w:rPr>
                <w:t>服務諮詢</w:t>
              </w:r>
            </w:moveTo>
          </w:p>
        </w:tc>
        <w:tc>
          <w:tcPr>
            <w:tcW w:w="1410" w:type="dxa"/>
            <w:tcPrChange w:id="2179" w:author="User" w:date="2021-09-14T15:24:00Z">
              <w:tcPr>
                <w:tcW w:w="1417" w:type="dxa"/>
              </w:tcPr>
            </w:tcPrChange>
          </w:tcPr>
          <w:p w14:paraId="7AE2F03D"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80" w:author="User" w:date="2021-09-13T15:30:00Z"/>
                <w:rFonts w:hint="eastAsia"/>
                <w:color w:val="000000" w:themeColor="text1"/>
                <w:lang w:val="zh-TW"/>
              </w:rPr>
            </w:pPr>
            <w:moveTo w:id="2181" w:author="User" w:date="2021-09-13T15:30:00Z">
              <w:r w:rsidRPr="003E6DC2">
                <w:rPr>
                  <w:rFonts w:hint="eastAsia"/>
                  <w:color w:val="000000" w:themeColor="text1"/>
                  <w:lang w:val="zh-TW"/>
                </w:rPr>
                <w:t>3</w:t>
              </w:r>
              <w:r w:rsidRPr="003E6DC2">
                <w:rPr>
                  <w:rFonts w:hint="eastAsia"/>
                  <w:color w:val="000000" w:themeColor="text1"/>
                  <w:lang w:val="zh-TW"/>
                </w:rPr>
                <w:t>小時</w:t>
              </w:r>
            </w:moveTo>
          </w:p>
        </w:tc>
        <w:tc>
          <w:tcPr>
            <w:tcW w:w="2618" w:type="dxa"/>
            <w:tcPrChange w:id="2182" w:author="User" w:date="2021-09-14T15:24:00Z">
              <w:tcPr>
                <w:tcW w:w="2639" w:type="dxa"/>
              </w:tcPr>
            </w:tcPrChange>
          </w:tcPr>
          <w:p w14:paraId="6F275AF4"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83" w:author="User" w:date="2021-09-13T15:30:00Z"/>
                <w:rFonts w:hint="eastAsia"/>
                <w:color w:val="000000" w:themeColor="text1"/>
                <w:lang w:val="zh-TW"/>
              </w:rPr>
            </w:pPr>
            <w:moveTo w:id="2184" w:author="User" w:date="2021-09-13T15:30:00Z">
              <w:r w:rsidRPr="003E6DC2">
                <w:rPr>
                  <w:rFonts w:hint="eastAsia"/>
                  <w:color w:val="000000" w:themeColor="text1"/>
                  <w:lang w:val="zh-TW"/>
                </w:rPr>
                <w:t>市府工務局</w:t>
              </w:r>
            </w:moveTo>
          </w:p>
          <w:p w14:paraId="53D93A26"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85" w:author="User" w:date="2021-09-13T15:30:00Z"/>
                <w:rFonts w:hint="eastAsia"/>
                <w:color w:val="000000" w:themeColor="text1"/>
                <w:lang w:val="zh-TW"/>
              </w:rPr>
            </w:pPr>
            <w:moveTo w:id="2186" w:author="User" w:date="2021-09-13T15:30:00Z">
              <w:r w:rsidRPr="003E6DC2">
                <w:rPr>
                  <w:rFonts w:hint="eastAsia"/>
                  <w:color w:val="000000" w:themeColor="text1"/>
                  <w:lang w:val="zh-TW"/>
                </w:rPr>
                <w:t>承包養護公司</w:t>
              </w:r>
            </w:moveTo>
          </w:p>
          <w:p w14:paraId="4F98B937"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187" w:author="User" w:date="2021-09-13T15:30:00Z"/>
                <w:rFonts w:hint="eastAsia"/>
                <w:color w:val="000000" w:themeColor="text1"/>
                <w:lang w:val="zh-TW"/>
              </w:rPr>
            </w:pPr>
            <w:moveTo w:id="2188" w:author="User" w:date="2021-09-13T15:30:00Z">
              <w:r w:rsidRPr="003E6DC2">
                <w:rPr>
                  <w:rFonts w:hint="eastAsia"/>
                  <w:color w:val="000000" w:themeColor="text1"/>
                  <w:lang w:val="zh-TW"/>
                </w:rPr>
                <w:t>監造公司</w:t>
              </w:r>
            </w:moveTo>
          </w:p>
        </w:tc>
      </w:tr>
      <w:tr w:rsidR="00FE3E26" w:rsidRPr="003E6DC2" w14:paraId="46A784C6" w14:textId="77777777" w:rsidTr="00112490">
        <w:tc>
          <w:tcPr>
            <w:tcW w:w="956" w:type="dxa"/>
            <w:tcPrChange w:id="2189" w:author="User" w:date="2021-09-14T15:24:00Z">
              <w:tcPr>
                <w:tcW w:w="959" w:type="dxa"/>
              </w:tcPr>
            </w:tcPrChange>
          </w:tcPr>
          <w:p w14:paraId="5D5E5C30"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90" w:author="User" w:date="2021-09-13T15:30:00Z"/>
                <w:rFonts w:hint="eastAsia"/>
                <w:color w:val="000000" w:themeColor="text1"/>
                <w:lang w:val="zh-TW"/>
              </w:rPr>
            </w:pPr>
            <w:moveTo w:id="2191" w:author="User" w:date="2021-09-13T15:30:00Z">
              <w:r w:rsidRPr="003E6DC2">
                <w:rPr>
                  <w:rFonts w:hint="eastAsia"/>
                  <w:color w:val="000000" w:themeColor="text1"/>
                  <w:lang w:val="zh-TW"/>
                </w:rPr>
                <w:t>3</w:t>
              </w:r>
            </w:moveTo>
          </w:p>
        </w:tc>
        <w:tc>
          <w:tcPr>
            <w:tcW w:w="4076" w:type="dxa"/>
            <w:tcPrChange w:id="2192" w:author="User" w:date="2021-09-14T15:24:00Z">
              <w:tcPr>
                <w:tcW w:w="4111" w:type="dxa"/>
              </w:tcPr>
            </w:tcPrChange>
          </w:tcPr>
          <w:p w14:paraId="08038272"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93" w:author="User" w:date="2021-09-13T15:30:00Z"/>
                <w:rFonts w:hint="eastAsia"/>
                <w:color w:val="000000" w:themeColor="text1"/>
                <w:lang w:val="zh-TW"/>
              </w:rPr>
            </w:pPr>
            <w:moveTo w:id="2194" w:author="User" w:date="2021-09-13T15:30:00Z">
              <w:r w:rsidRPr="003E6DC2">
                <w:rPr>
                  <w:rFonts w:hint="eastAsia"/>
                  <w:color w:val="000000" w:themeColor="text1"/>
                  <w:lang w:val="zh-TW"/>
                </w:rPr>
                <w:t>宣導服務</w:t>
              </w:r>
            </w:moveTo>
          </w:p>
          <w:p w14:paraId="09AFFD33"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95" w:author="User" w:date="2021-09-13T15:30:00Z"/>
                <w:rFonts w:hint="eastAsia"/>
                <w:color w:val="000000" w:themeColor="text1"/>
                <w:lang w:val="zh-TW"/>
              </w:rPr>
            </w:pPr>
            <w:moveTo w:id="2196" w:author="User" w:date="2021-09-13T15:30:00Z">
              <w:r w:rsidRPr="003E6DC2">
                <w:rPr>
                  <w:rFonts w:hint="eastAsia"/>
                  <w:color w:val="000000" w:themeColor="text1"/>
                  <w:lang w:val="zh-TW"/>
                </w:rPr>
                <w:t>(</w:t>
              </w:r>
              <w:r w:rsidRPr="003E6DC2">
                <w:rPr>
                  <w:rFonts w:hint="eastAsia"/>
                  <w:color w:val="000000" w:themeColor="text1"/>
                  <w:lang w:val="zh-TW"/>
                </w:rPr>
                <w:t>參酌疫情狀況舉辦</w:t>
              </w:r>
              <w:r w:rsidRPr="003E6DC2">
                <w:rPr>
                  <w:rFonts w:hint="eastAsia"/>
                  <w:color w:val="000000" w:themeColor="text1"/>
                  <w:lang w:val="zh-TW"/>
                </w:rPr>
                <w:t>)</w:t>
              </w:r>
            </w:moveTo>
          </w:p>
        </w:tc>
        <w:tc>
          <w:tcPr>
            <w:tcW w:w="1410" w:type="dxa"/>
            <w:tcPrChange w:id="2197" w:author="User" w:date="2021-09-14T15:24:00Z">
              <w:tcPr>
                <w:tcW w:w="1417" w:type="dxa"/>
              </w:tcPr>
            </w:tcPrChange>
          </w:tcPr>
          <w:p w14:paraId="3F914054"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moveTo w:id="2198" w:author="User" w:date="2021-09-13T15:30:00Z"/>
                <w:rFonts w:hint="eastAsia"/>
                <w:color w:val="000000" w:themeColor="text1"/>
                <w:lang w:val="zh-TW"/>
              </w:rPr>
            </w:pPr>
            <w:moveTo w:id="2199" w:author="User" w:date="2021-09-13T15:30:00Z">
              <w:r w:rsidRPr="003E6DC2">
                <w:rPr>
                  <w:rFonts w:hint="eastAsia"/>
                  <w:color w:val="000000" w:themeColor="text1"/>
                  <w:lang w:val="zh-TW"/>
                </w:rPr>
                <w:t>9</w:t>
              </w:r>
              <w:r w:rsidRPr="003E6DC2">
                <w:rPr>
                  <w:rFonts w:hint="eastAsia"/>
                  <w:color w:val="000000" w:themeColor="text1"/>
                  <w:lang w:val="zh-TW"/>
                </w:rPr>
                <w:t>小時</w:t>
              </w:r>
            </w:moveTo>
          </w:p>
        </w:tc>
        <w:tc>
          <w:tcPr>
            <w:tcW w:w="2618" w:type="dxa"/>
            <w:tcPrChange w:id="2200" w:author="User" w:date="2021-09-14T15:24:00Z">
              <w:tcPr>
                <w:tcW w:w="2639" w:type="dxa"/>
              </w:tcPr>
            </w:tcPrChange>
          </w:tcPr>
          <w:p w14:paraId="425DB633"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201" w:author="User" w:date="2021-09-13T15:30:00Z"/>
                <w:rFonts w:hint="eastAsia"/>
                <w:color w:val="000000" w:themeColor="text1"/>
                <w:lang w:val="zh-TW"/>
              </w:rPr>
            </w:pPr>
            <w:moveTo w:id="2202" w:author="User" w:date="2021-09-13T15:30:00Z">
              <w:r w:rsidRPr="003E6DC2">
                <w:rPr>
                  <w:rFonts w:hint="eastAsia"/>
                  <w:color w:val="000000" w:themeColor="text1"/>
                  <w:lang w:val="zh-TW"/>
                </w:rPr>
                <w:t>市府工務局</w:t>
              </w:r>
            </w:moveTo>
          </w:p>
          <w:p w14:paraId="20239AA5"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203" w:author="User" w:date="2021-09-13T15:30:00Z"/>
                <w:rFonts w:hint="eastAsia"/>
                <w:color w:val="000000" w:themeColor="text1"/>
                <w:lang w:val="zh-TW"/>
              </w:rPr>
            </w:pPr>
            <w:moveTo w:id="2204" w:author="User" w:date="2021-09-13T15:30:00Z">
              <w:r w:rsidRPr="003E6DC2">
                <w:rPr>
                  <w:rFonts w:hint="eastAsia"/>
                  <w:color w:val="000000" w:themeColor="text1"/>
                  <w:lang w:val="zh-TW"/>
                </w:rPr>
                <w:t>承包養護公司</w:t>
              </w:r>
            </w:moveTo>
          </w:p>
          <w:p w14:paraId="10F076CC" w14:textId="77777777" w:rsidR="00FE3E26" w:rsidRPr="003E6DC2" w:rsidRDefault="00FE3E26" w:rsidP="008C4DF4">
            <w:pPr>
              <w:pStyle w:val="a7"/>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205" w:author="User" w:date="2021-09-13T15:30:00Z"/>
                <w:rFonts w:hint="eastAsia"/>
                <w:color w:val="000000" w:themeColor="text1"/>
                <w:lang w:val="zh-TW"/>
              </w:rPr>
            </w:pPr>
            <w:moveTo w:id="2206" w:author="User" w:date="2021-09-13T15:30:00Z">
              <w:r w:rsidRPr="003E6DC2">
                <w:rPr>
                  <w:rFonts w:hint="eastAsia"/>
                  <w:color w:val="000000" w:themeColor="text1"/>
                  <w:lang w:val="zh-TW"/>
                </w:rPr>
                <w:t>監造公司</w:t>
              </w:r>
            </w:moveTo>
          </w:p>
          <w:p w14:paraId="740A3531" w14:textId="77777777" w:rsidR="00FE3E26" w:rsidRPr="003E6DC2" w:rsidRDefault="00FE3E26" w:rsidP="008C4DF4">
            <w:pPr>
              <w:pStyle w:val="a7"/>
              <w:keepNext/>
              <w:numPr>
                <w:ilvl w:val="0"/>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rPr>
                <w:moveTo w:id="2207" w:author="User" w:date="2021-09-13T15:30:00Z"/>
                <w:rFonts w:hint="eastAsia"/>
                <w:color w:val="000000" w:themeColor="text1"/>
                <w:lang w:val="zh-TW"/>
              </w:rPr>
            </w:pPr>
            <w:moveTo w:id="2208" w:author="User" w:date="2021-09-13T15:30:00Z">
              <w:r w:rsidRPr="003E6DC2">
                <w:rPr>
                  <w:color w:val="000000" w:themeColor="text1"/>
                  <w:lang w:val="zh-TW"/>
                </w:rPr>
                <w:t>縣市觀摩</w:t>
              </w:r>
            </w:moveTo>
          </w:p>
        </w:tc>
      </w:tr>
      <w:moveToRangeEnd w:id="2134"/>
    </w:tbl>
    <w:p w14:paraId="163FC1B1" w14:textId="26F6585A" w:rsidR="00FE3E26" w:rsidRDefault="00FE3E26" w:rsidP="00684B69">
      <w:pPr>
        <w:ind w:left="280" w:hanging="280"/>
        <w:rPr>
          <w:ins w:id="2209" w:author="User" w:date="2021-09-13T15:29:00Z"/>
          <w:rFonts w:cs="Arial" w:hint="eastAsia"/>
          <w:color w:val="000000" w:themeColor="text1"/>
          <w:shd w:val="clear" w:color="auto" w:fill="FFFFFF"/>
        </w:rPr>
      </w:pPr>
    </w:p>
    <w:p w14:paraId="53A83F40" w14:textId="2D9362A6" w:rsidR="00FE3E26" w:rsidRDefault="00FE3E26">
      <w:pPr>
        <w:pStyle w:val="4"/>
        <w:rPr>
          <w:ins w:id="2210" w:author="User" w:date="2021-09-13T15:29:00Z"/>
          <w:rFonts w:hint="eastAsia"/>
        </w:rPr>
        <w:pPrChange w:id="2211" w:author="User" w:date="2021-09-14T15:11:00Z">
          <w:pPr>
            <w:ind w:left="280" w:hanging="280"/>
          </w:pPr>
        </w:pPrChange>
      </w:pPr>
      <w:bookmarkStart w:id="2212" w:name="_Toc85790516"/>
      <w:ins w:id="2213" w:author="User" w:date="2021-09-13T15:32:00Z">
        <w:r>
          <w:rPr>
            <w:rFonts w:hint="eastAsia"/>
          </w:rPr>
          <w:t>服務諮詢</w:t>
        </w:r>
      </w:ins>
      <w:bookmarkEnd w:id="2212"/>
    </w:p>
    <w:p w14:paraId="20DC933F" w14:textId="359E178E" w:rsidR="00112490" w:rsidRDefault="00112490">
      <w:pPr>
        <w:pStyle w:val="afb"/>
        <w:keepNext/>
        <w:ind w:left="200" w:hanging="200"/>
        <w:rPr>
          <w:ins w:id="2214" w:author="User" w:date="2021-09-14T15:25:00Z"/>
          <w:rFonts w:hint="eastAsia"/>
        </w:rPr>
        <w:pPrChange w:id="2215" w:author="User" w:date="2021-09-14T15:25:00Z">
          <w:pPr>
            <w:ind w:left="280" w:hanging="280"/>
          </w:pPr>
        </w:pPrChange>
      </w:pPr>
      <w:bookmarkStart w:id="2216" w:name="_Toc85792188"/>
      <w:ins w:id="2217" w:author="User" w:date="2021-09-14T15:25: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2218" w:author="User" w:date="2021-09-14T15:25:00Z">
        <w:r w:rsidR="00853FBC">
          <w:rPr>
            <w:rFonts w:hint="eastAsia"/>
            <w:noProof/>
          </w:rPr>
          <w:t>三</w:t>
        </w:r>
        <w:r>
          <w:rPr>
            <w:rFonts w:hint="eastAsia"/>
          </w:rPr>
          <w:fldChar w:fldCharType="end"/>
        </w:r>
        <w:r>
          <w:rPr>
            <w:rFonts w:hint="eastAsia"/>
          </w:rPr>
          <w:t>：</w:t>
        </w:r>
        <w:r w:rsidRPr="00DF00B4">
          <w:rPr>
            <w:rFonts w:hint="eastAsia"/>
          </w:rPr>
          <w:t>服務諮詢人員一覽表</w:t>
        </w:r>
        <w:bookmarkEnd w:id="2216"/>
      </w:ins>
    </w:p>
    <w:tbl>
      <w:tblPr>
        <w:tblStyle w:val="a9"/>
        <w:tblW w:w="0" w:type="auto"/>
        <w:tblLook w:val="04A0" w:firstRow="1" w:lastRow="0" w:firstColumn="1" w:lastColumn="0" w:noHBand="0" w:noVBand="1"/>
        <w:tblPrChange w:id="2219" w:author="User" w:date="2021-09-14T15:25:00Z">
          <w:tblPr>
            <w:tblStyle w:val="a9"/>
            <w:tblW w:w="0" w:type="auto"/>
            <w:tblLook w:val="04A0" w:firstRow="1" w:lastRow="0" w:firstColumn="1" w:lastColumn="0" w:noHBand="0" w:noVBand="1"/>
          </w:tblPr>
        </w:tblPrChange>
      </w:tblPr>
      <w:tblGrid>
        <w:gridCol w:w="3014"/>
        <w:gridCol w:w="3030"/>
        <w:gridCol w:w="3016"/>
        <w:tblGridChange w:id="2220">
          <w:tblGrid>
            <w:gridCol w:w="3014"/>
            <w:gridCol w:w="3030"/>
            <w:gridCol w:w="3016"/>
          </w:tblGrid>
        </w:tblGridChange>
      </w:tblGrid>
      <w:tr w:rsidR="00FE3E26" w:rsidRPr="003E6DC2" w14:paraId="44125267" w14:textId="77777777" w:rsidTr="00112490">
        <w:trPr>
          <w:ins w:id="2221" w:author="User" w:date="2021-09-13T15:32:00Z"/>
        </w:trPr>
        <w:tc>
          <w:tcPr>
            <w:tcW w:w="3014" w:type="dxa"/>
            <w:tcPrChange w:id="2222" w:author="User" w:date="2021-09-14T15:25:00Z">
              <w:tcPr>
                <w:tcW w:w="3042" w:type="dxa"/>
              </w:tcPr>
            </w:tcPrChange>
          </w:tcPr>
          <w:p w14:paraId="4B663D3C"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23" w:author="User" w:date="2021-09-13T15:32:00Z"/>
                <w:rFonts w:hint="eastAsia"/>
                <w:color w:val="000000" w:themeColor="text1"/>
                <w:lang w:val="zh-TW"/>
              </w:rPr>
            </w:pPr>
            <w:ins w:id="2224" w:author="User" w:date="2021-09-13T15:32:00Z">
              <w:r w:rsidRPr="003E6DC2">
                <w:rPr>
                  <w:rFonts w:hint="eastAsia"/>
                  <w:color w:val="000000" w:themeColor="text1"/>
                  <w:lang w:val="zh-TW"/>
                </w:rPr>
                <w:t>維護服務</w:t>
              </w:r>
            </w:ins>
          </w:p>
        </w:tc>
        <w:tc>
          <w:tcPr>
            <w:tcW w:w="3030" w:type="dxa"/>
            <w:tcPrChange w:id="2225" w:author="User" w:date="2021-09-14T15:25:00Z">
              <w:tcPr>
                <w:tcW w:w="3042" w:type="dxa"/>
              </w:tcPr>
            </w:tcPrChange>
          </w:tcPr>
          <w:p w14:paraId="2C480043"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26" w:author="User" w:date="2021-09-13T15:32:00Z"/>
                <w:rFonts w:hint="eastAsia"/>
                <w:color w:val="000000" w:themeColor="text1"/>
                <w:lang w:val="zh-TW"/>
              </w:rPr>
            </w:pPr>
            <w:ins w:id="2227" w:author="User" w:date="2021-09-13T15:32:00Z">
              <w:r w:rsidRPr="003E6DC2">
                <w:rPr>
                  <w:rFonts w:hint="eastAsia"/>
                  <w:color w:val="000000" w:themeColor="text1"/>
                  <w:lang w:val="zh-TW"/>
                </w:rPr>
                <w:t>人員職稱</w:t>
              </w:r>
            </w:ins>
          </w:p>
        </w:tc>
        <w:tc>
          <w:tcPr>
            <w:tcW w:w="3016" w:type="dxa"/>
            <w:tcPrChange w:id="2228" w:author="User" w:date="2021-09-14T15:25:00Z">
              <w:tcPr>
                <w:tcW w:w="3042" w:type="dxa"/>
              </w:tcPr>
            </w:tcPrChange>
          </w:tcPr>
          <w:p w14:paraId="613EDF88"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29" w:author="User" w:date="2021-09-13T15:32:00Z"/>
                <w:rFonts w:hint="eastAsia"/>
                <w:color w:val="000000" w:themeColor="text1"/>
                <w:lang w:val="zh-TW"/>
              </w:rPr>
            </w:pPr>
            <w:ins w:id="2230" w:author="User" w:date="2021-09-13T15:32:00Z">
              <w:r w:rsidRPr="003E6DC2">
                <w:rPr>
                  <w:rFonts w:hint="eastAsia"/>
                  <w:color w:val="000000" w:themeColor="text1"/>
                  <w:lang w:val="zh-TW"/>
                </w:rPr>
                <w:t>地點</w:t>
              </w:r>
            </w:ins>
          </w:p>
        </w:tc>
      </w:tr>
      <w:tr w:rsidR="00FE3E26" w:rsidRPr="003E6DC2" w14:paraId="008D89AA" w14:textId="77777777" w:rsidTr="00112490">
        <w:trPr>
          <w:ins w:id="2231" w:author="User" w:date="2021-09-13T15:32:00Z"/>
        </w:trPr>
        <w:tc>
          <w:tcPr>
            <w:tcW w:w="3014" w:type="dxa"/>
            <w:tcPrChange w:id="2232" w:author="User" w:date="2021-09-14T15:25:00Z">
              <w:tcPr>
                <w:tcW w:w="3042" w:type="dxa"/>
              </w:tcPr>
            </w:tcPrChange>
          </w:tcPr>
          <w:p w14:paraId="0DF005C6"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33" w:author="User" w:date="2021-09-13T15:32:00Z"/>
                <w:rFonts w:hint="eastAsia"/>
                <w:color w:val="000000" w:themeColor="text1"/>
                <w:lang w:val="zh-TW"/>
              </w:rPr>
            </w:pPr>
            <w:ins w:id="2234" w:author="User" w:date="2021-09-13T15:32:00Z">
              <w:r w:rsidRPr="003E6DC2">
                <w:rPr>
                  <w:rFonts w:hint="eastAsia"/>
                  <w:color w:val="000000" w:themeColor="text1"/>
                  <w:lang w:val="zh-TW"/>
                </w:rPr>
                <w:t>應用系統維護</w:t>
              </w:r>
            </w:ins>
          </w:p>
        </w:tc>
        <w:tc>
          <w:tcPr>
            <w:tcW w:w="3030" w:type="dxa"/>
            <w:tcPrChange w:id="2235" w:author="User" w:date="2021-09-14T15:25:00Z">
              <w:tcPr>
                <w:tcW w:w="3042" w:type="dxa"/>
              </w:tcPr>
            </w:tcPrChange>
          </w:tcPr>
          <w:p w14:paraId="4C1A33ED"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36" w:author="User" w:date="2021-09-13T15:32:00Z"/>
                <w:rFonts w:hint="eastAsia"/>
                <w:color w:val="000000" w:themeColor="text1"/>
                <w:lang w:val="zh-TW"/>
              </w:rPr>
            </w:pPr>
            <w:ins w:id="2237" w:author="User" w:date="2021-09-13T15:32:00Z">
              <w:r w:rsidRPr="003E6DC2">
                <w:rPr>
                  <w:rFonts w:hint="eastAsia"/>
                  <w:color w:val="000000" w:themeColor="text1"/>
                  <w:lang w:val="zh-TW"/>
                </w:rPr>
                <w:t>王仁傑</w:t>
              </w:r>
              <w:r w:rsidRPr="003E6DC2">
                <w:rPr>
                  <w:rFonts w:hint="eastAsia"/>
                  <w:color w:val="000000" w:themeColor="text1"/>
                  <w:lang w:val="zh-TW"/>
                </w:rPr>
                <w:t xml:space="preserve"> </w:t>
              </w:r>
              <w:r w:rsidRPr="003E6DC2">
                <w:rPr>
                  <w:rFonts w:hint="eastAsia"/>
                  <w:color w:val="000000" w:themeColor="text1"/>
                  <w:lang w:val="zh-TW"/>
                </w:rPr>
                <w:t>經理</w:t>
              </w:r>
            </w:ins>
          </w:p>
          <w:p w14:paraId="2446F160"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38" w:author="User" w:date="2021-09-13T15:32:00Z"/>
                <w:rFonts w:hint="eastAsia"/>
                <w:color w:val="000000" w:themeColor="text1"/>
                <w:lang w:val="zh-TW"/>
              </w:rPr>
            </w:pPr>
            <w:ins w:id="2239" w:author="User" w:date="2021-09-13T15:32:00Z">
              <w:r w:rsidRPr="003E6DC2">
                <w:rPr>
                  <w:rFonts w:hint="eastAsia"/>
                  <w:color w:val="000000" w:themeColor="text1"/>
                  <w:lang w:val="zh-TW"/>
                </w:rPr>
                <w:t>03-6668931#28</w:t>
              </w:r>
            </w:ins>
          </w:p>
          <w:p w14:paraId="50A6C764"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40" w:author="User" w:date="2021-09-13T15:32:00Z"/>
                <w:rFonts w:hint="eastAsia"/>
                <w:color w:val="000000" w:themeColor="text1"/>
                <w:lang w:val="zh-TW"/>
              </w:rPr>
            </w:pPr>
            <w:ins w:id="2241" w:author="User" w:date="2021-09-13T15:32:00Z">
              <w:r w:rsidRPr="003E6DC2">
                <w:rPr>
                  <w:rFonts w:hint="eastAsia"/>
                  <w:color w:val="000000" w:themeColor="text1"/>
                  <w:lang w:val="zh-TW"/>
                </w:rPr>
                <w:t>關</w:t>
              </w:r>
              <w:r>
                <w:rPr>
                  <w:rFonts w:hint="eastAsia"/>
                  <w:color w:val="000000" w:themeColor="text1"/>
                  <w:lang w:val="zh-TW"/>
                </w:rPr>
                <w:t>智峯</w:t>
              </w:r>
              <w:r w:rsidRPr="003E6DC2">
                <w:rPr>
                  <w:rFonts w:hint="eastAsia"/>
                  <w:color w:val="000000" w:themeColor="text1"/>
                  <w:lang w:val="zh-TW"/>
                </w:rPr>
                <w:t xml:space="preserve"> </w:t>
              </w:r>
              <w:r w:rsidRPr="003E6DC2">
                <w:rPr>
                  <w:rFonts w:hint="eastAsia"/>
                  <w:color w:val="000000" w:themeColor="text1"/>
                  <w:lang w:val="zh-TW"/>
                </w:rPr>
                <w:t>工程師</w:t>
              </w:r>
            </w:ins>
          </w:p>
          <w:p w14:paraId="293C272A"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42" w:author="User" w:date="2021-09-13T15:32:00Z"/>
                <w:rFonts w:hint="eastAsia"/>
                <w:color w:val="000000" w:themeColor="text1"/>
                <w:lang w:val="zh-TW"/>
              </w:rPr>
            </w:pPr>
            <w:ins w:id="2243" w:author="User" w:date="2021-09-13T15:32:00Z">
              <w:r w:rsidRPr="003E6DC2">
                <w:rPr>
                  <w:rFonts w:hint="eastAsia"/>
                  <w:color w:val="000000" w:themeColor="text1"/>
                  <w:lang w:val="zh-TW"/>
                </w:rPr>
                <w:t>03-6668931#26</w:t>
              </w:r>
            </w:ins>
          </w:p>
        </w:tc>
        <w:tc>
          <w:tcPr>
            <w:tcW w:w="3016" w:type="dxa"/>
            <w:tcPrChange w:id="2244" w:author="User" w:date="2021-09-14T15:25:00Z">
              <w:tcPr>
                <w:tcW w:w="3042" w:type="dxa"/>
              </w:tcPr>
            </w:tcPrChange>
          </w:tcPr>
          <w:p w14:paraId="03B735F3"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45" w:author="User" w:date="2021-09-13T15:32:00Z"/>
                <w:rFonts w:hint="eastAsia"/>
                <w:color w:val="000000" w:themeColor="text1"/>
                <w:lang w:val="zh-TW"/>
              </w:rPr>
            </w:pPr>
            <w:ins w:id="2246" w:author="User" w:date="2021-09-13T15:32:00Z">
              <w:r w:rsidRPr="003E6DC2">
                <w:rPr>
                  <w:rFonts w:hint="eastAsia"/>
                  <w:color w:val="000000" w:themeColor="text1"/>
                  <w:lang w:val="zh-TW"/>
                </w:rPr>
                <w:t>新竹市東區關新路</w:t>
              </w:r>
              <w:r w:rsidRPr="003E6DC2">
                <w:rPr>
                  <w:rFonts w:hint="eastAsia"/>
                  <w:color w:val="000000" w:themeColor="text1"/>
                  <w:lang w:val="zh-TW"/>
                </w:rPr>
                <w:t>27</w:t>
              </w:r>
              <w:r w:rsidRPr="003E6DC2">
                <w:rPr>
                  <w:rFonts w:hint="eastAsia"/>
                  <w:color w:val="000000" w:themeColor="text1"/>
                  <w:lang w:val="zh-TW"/>
                </w:rPr>
                <w:t>號</w:t>
              </w:r>
              <w:r w:rsidRPr="003E6DC2">
                <w:rPr>
                  <w:rFonts w:hint="eastAsia"/>
                  <w:color w:val="000000" w:themeColor="text1"/>
                  <w:lang w:val="zh-TW"/>
                </w:rPr>
                <w:t>9</w:t>
              </w:r>
              <w:r w:rsidRPr="003E6DC2">
                <w:rPr>
                  <w:rFonts w:hint="eastAsia"/>
                  <w:color w:val="000000" w:themeColor="text1"/>
                  <w:lang w:val="zh-TW"/>
                </w:rPr>
                <w:t>樓之</w:t>
              </w:r>
              <w:r w:rsidRPr="003E6DC2">
                <w:rPr>
                  <w:rFonts w:hint="eastAsia"/>
                  <w:color w:val="000000" w:themeColor="text1"/>
                  <w:lang w:val="zh-TW"/>
                </w:rPr>
                <w:t>2</w:t>
              </w:r>
            </w:ins>
          </w:p>
          <w:p w14:paraId="269D6DE4"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47" w:author="User" w:date="2021-09-13T15:32:00Z"/>
                <w:rFonts w:hint="eastAsia"/>
                <w:color w:val="000000" w:themeColor="text1"/>
                <w:lang w:val="zh-TW"/>
              </w:rPr>
            </w:pPr>
            <w:ins w:id="2248" w:author="User" w:date="2021-09-13T15:32:00Z">
              <w:r w:rsidRPr="003E6DC2">
                <w:rPr>
                  <w:rFonts w:hint="eastAsia"/>
                  <w:color w:val="000000" w:themeColor="text1"/>
                  <w:lang w:val="zh-TW"/>
                </w:rPr>
                <w:t>(</w:t>
              </w:r>
              <w:r w:rsidRPr="003E6DC2">
                <w:rPr>
                  <w:rFonts w:hint="eastAsia"/>
                  <w:color w:val="000000" w:themeColor="text1"/>
                  <w:lang w:val="zh-TW"/>
                </w:rPr>
                <w:t>威傑科技辦公室</w:t>
              </w:r>
              <w:r w:rsidRPr="003E6DC2">
                <w:rPr>
                  <w:rFonts w:hint="eastAsia"/>
                  <w:color w:val="000000" w:themeColor="text1"/>
                  <w:lang w:val="zh-TW"/>
                </w:rPr>
                <w:t>)</w:t>
              </w:r>
            </w:ins>
          </w:p>
        </w:tc>
      </w:tr>
      <w:tr w:rsidR="00FE3E26" w:rsidRPr="003E6DC2" w14:paraId="25D085A2" w14:textId="77777777" w:rsidTr="00112490">
        <w:trPr>
          <w:ins w:id="2249" w:author="User" w:date="2021-09-13T15:32:00Z"/>
        </w:trPr>
        <w:tc>
          <w:tcPr>
            <w:tcW w:w="3014" w:type="dxa"/>
            <w:tcPrChange w:id="2250" w:author="User" w:date="2021-09-14T15:25:00Z">
              <w:tcPr>
                <w:tcW w:w="3042" w:type="dxa"/>
              </w:tcPr>
            </w:tcPrChange>
          </w:tcPr>
          <w:p w14:paraId="50E6FD52"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51" w:author="User" w:date="2021-09-13T15:32:00Z"/>
                <w:rFonts w:hint="eastAsia"/>
                <w:color w:val="000000" w:themeColor="text1"/>
                <w:lang w:val="zh-TW"/>
              </w:rPr>
            </w:pPr>
            <w:ins w:id="2252" w:author="User" w:date="2021-09-13T15:32:00Z">
              <w:r w:rsidRPr="003E6DC2">
                <w:rPr>
                  <w:rFonts w:hint="eastAsia"/>
                  <w:color w:val="000000" w:themeColor="text1"/>
                  <w:lang w:val="zh-TW"/>
                </w:rPr>
                <w:t>車機與臨時狀況排除</w:t>
              </w:r>
            </w:ins>
          </w:p>
        </w:tc>
        <w:tc>
          <w:tcPr>
            <w:tcW w:w="3030" w:type="dxa"/>
            <w:tcPrChange w:id="2253" w:author="User" w:date="2021-09-14T15:25:00Z">
              <w:tcPr>
                <w:tcW w:w="3042" w:type="dxa"/>
              </w:tcPr>
            </w:tcPrChange>
          </w:tcPr>
          <w:p w14:paraId="48912654"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54" w:author="User" w:date="2021-09-13T15:32:00Z"/>
                <w:rFonts w:hint="eastAsia"/>
                <w:color w:val="000000" w:themeColor="text1"/>
                <w:lang w:val="zh-TW"/>
              </w:rPr>
            </w:pPr>
            <w:ins w:id="2255" w:author="User" w:date="2021-09-13T15:32:00Z">
              <w:r w:rsidRPr="003E6DC2">
                <w:rPr>
                  <w:rFonts w:hint="eastAsia"/>
                  <w:color w:val="000000" w:themeColor="text1"/>
                  <w:lang w:val="zh-TW"/>
                </w:rPr>
                <w:t>關</w:t>
              </w:r>
              <w:r>
                <w:rPr>
                  <w:rFonts w:hint="eastAsia"/>
                  <w:color w:val="000000" w:themeColor="text1"/>
                  <w:lang w:val="zh-TW"/>
                </w:rPr>
                <w:t>智峯</w:t>
              </w:r>
              <w:r w:rsidRPr="003E6DC2">
                <w:rPr>
                  <w:rFonts w:hint="eastAsia"/>
                  <w:color w:val="000000" w:themeColor="text1"/>
                  <w:lang w:val="zh-TW"/>
                </w:rPr>
                <w:t xml:space="preserve"> </w:t>
              </w:r>
              <w:r w:rsidRPr="003E6DC2">
                <w:rPr>
                  <w:rFonts w:hint="eastAsia"/>
                  <w:color w:val="000000" w:themeColor="text1"/>
                  <w:lang w:val="zh-TW"/>
                </w:rPr>
                <w:t>工程師</w:t>
              </w:r>
            </w:ins>
          </w:p>
          <w:p w14:paraId="03784D45"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56" w:author="User" w:date="2021-09-13T15:32:00Z"/>
                <w:rFonts w:hint="eastAsia"/>
                <w:color w:val="000000" w:themeColor="text1"/>
                <w:lang w:val="zh-TW"/>
              </w:rPr>
            </w:pPr>
            <w:ins w:id="2257" w:author="User" w:date="2021-09-13T15:32:00Z">
              <w:r w:rsidRPr="003E6DC2">
                <w:rPr>
                  <w:rFonts w:hint="eastAsia"/>
                  <w:color w:val="000000" w:themeColor="text1"/>
                  <w:lang w:val="zh-TW"/>
                </w:rPr>
                <w:t>03-6668931#26</w:t>
              </w:r>
            </w:ins>
          </w:p>
          <w:p w14:paraId="393900FF"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58" w:author="User" w:date="2021-09-13T15:32:00Z"/>
                <w:rFonts w:hint="eastAsia"/>
                <w:color w:val="000000" w:themeColor="text1"/>
                <w:lang w:val="zh-TW"/>
              </w:rPr>
            </w:pPr>
            <w:ins w:id="2259" w:author="User" w:date="2021-09-13T15:32:00Z">
              <w:r w:rsidRPr="003E6DC2">
                <w:rPr>
                  <w:rFonts w:hint="eastAsia"/>
                  <w:color w:val="000000" w:themeColor="text1"/>
                  <w:lang w:val="zh-TW"/>
                </w:rPr>
                <w:t>傅舜琦</w:t>
              </w:r>
              <w:r w:rsidRPr="003E6DC2">
                <w:rPr>
                  <w:rFonts w:hint="eastAsia"/>
                  <w:color w:val="000000" w:themeColor="text1"/>
                  <w:lang w:val="zh-TW"/>
                </w:rPr>
                <w:t xml:space="preserve">  </w:t>
              </w:r>
              <w:r w:rsidRPr="003E6DC2">
                <w:rPr>
                  <w:rFonts w:hint="eastAsia"/>
                  <w:color w:val="000000" w:themeColor="text1"/>
                  <w:lang w:val="zh-TW"/>
                </w:rPr>
                <w:t>行政特助</w:t>
              </w:r>
            </w:ins>
          </w:p>
          <w:p w14:paraId="5AE80190"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60" w:author="User" w:date="2021-09-13T15:32:00Z"/>
                <w:rFonts w:hint="eastAsia"/>
                <w:color w:val="000000" w:themeColor="text1"/>
                <w:lang w:val="zh-TW"/>
              </w:rPr>
            </w:pPr>
            <w:ins w:id="2261" w:author="User" w:date="2021-09-13T15:32:00Z">
              <w:r w:rsidRPr="003E6DC2">
                <w:rPr>
                  <w:rFonts w:hint="eastAsia"/>
                  <w:color w:val="000000" w:themeColor="text1"/>
                  <w:lang w:val="zh-TW"/>
                </w:rPr>
                <w:t>03-6668931#12</w:t>
              </w:r>
            </w:ins>
          </w:p>
        </w:tc>
        <w:tc>
          <w:tcPr>
            <w:tcW w:w="3016" w:type="dxa"/>
            <w:tcPrChange w:id="2262" w:author="User" w:date="2021-09-14T15:25:00Z">
              <w:tcPr>
                <w:tcW w:w="3042" w:type="dxa"/>
              </w:tcPr>
            </w:tcPrChange>
          </w:tcPr>
          <w:p w14:paraId="1190E3BB"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63" w:author="User" w:date="2021-09-13T15:32:00Z"/>
                <w:rFonts w:hint="eastAsia"/>
                <w:color w:val="000000" w:themeColor="text1"/>
                <w:lang w:val="zh-TW"/>
              </w:rPr>
            </w:pPr>
            <w:ins w:id="2264" w:author="User" w:date="2021-09-13T15:32:00Z">
              <w:r w:rsidRPr="003E6DC2">
                <w:rPr>
                  <w:rFonts w:hint="eastAsia"/>
                  <w:color w:val="000000" w:themeColor="text1"/>
                  <w:lang w:val="zh-TW"/>
                </w:rPr>
                <w:t>新竹市東區關新路</w:t>
              </w:r>
              <w:r w:rsidRPr="003E6DC2">
                <w:rPr>
                  <w:rFonts w:hint="eastAsia"/>
                  <w:color w:val="000000" w:themeColor="text1"/>
                  <w:lang w:val="zh-TW"/>
                </w:rPr>
                <w:t>27</w:t>
              </w:r>
              <w:r w:rsidRPr="003E6DC2">
                <w:rPr>
                  <w:rFonts w:hint="eastAsia"/>
                  <w:color w:val="000000" w:themeColor="text1"/>
                  <w:lang w:val="zh-TW"/>
                </w:rPr>
                <w:t>號</w:t>
              </w:r>
              <w:r w:rsidRPr="003E6DC2">
                <w:rPr>
                  <w:rFonts w:hint="eastAsia"/>
                  <w:color w:val="000000" w:themeColor="text1"/>
                  <w:lang w:val="zh-TW"/>
                </w:rPr>
                <w:t>9</w:t>
              </w:r>
              <w:r w:rsidRPr="003E6DC2">
                <w:rPr>
                  <w:rFonts w:hint="eastAsia"/>
                  <w:color w:val="000000" w:themeColor="text1"/>
                  <w:lang w:val="zh-TW"/>
                </w:rPr>
                <w:t>樓之</w:t>
              </w:r>
              <w:r w:rsidRPr="003E6DC2">
                <w:rPr>
                  <w:rFonts w:hint="eastAsia"/>
                  <w:color w:val="000000" w:themeColor="text1"/>
                  <w:lang w:val="zh-TW"/>
                </w:rPr>
                <w:t>2</w:t>
              </w:r>
            </w:ins>
          </w:p>
          <w:p w14:paraId="7E7D3E6B" w14:textId="77777777" w:rsidR="00FE3E26" w:rsidRPr="003E6DC2" w:rsidRDefault="00FE3E26" w:rsidP="008C4DF4">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2265" w:author="User" w:date="2021-09-13T15:32:00Z"/>
                <w:rFonts w:hint="eastAsia"/>
                <w:color w:val="000000" w:themeColor="text1"/>
                <w:lang w:val="zh-TW"/>
              </w:rPr>
            </w:pPr>
            <w:ins w:id="2266" w:author="User" w:date="2021-09-13T15:32:00Z">
              <w:r w:rsidRPr="003E6DC2">
                <w:rPr>
                  <w:rFonts w:hint="eastAsia"/>
                  <w:color w:val="000000" w:themeColor="text1"/>
                  <w:lang w:val="zh-TW"/>
                </w:rPr>
                <w:t>(</w:t>
              </w:r>
              <w:r w:rsidRPr="003E6DC2">
                <w:rPr>
                  <w:rFonts w:hint="eastAsia"/>
                  <w:color w:val="000000" w:themeColor="text1"/>
                  <w:lang w:val="zh-TW"/>
                </w:rPr>
                <w:t>威傑科技辦公室</w:t>
              </w:r>
              <w:r w:rsidRPr="003E6DC2">
                <w:rPr>
                  <w:rFonts w:hint="eastAsia"/>
                  <w:color w:val="000000" w:themeColor="text1"/>
                  <w:lang w:val="zh-TW"/>
                </w:rPr>
                <w:t>)</w:t>
              </w:r>
            </w:ins>
          </w:p>
        </w:tc>
      </w:tr>
    </w:tbl>
    <w:p w14:paraId="2C0FF9BF" w14:textId="7BECE2FC" w:rsidR="00FE3E26" w:rsidRDefault="00FE3E26" w:rsidP="00684B69">
      <w:pPr>
        <w:ind w:left="280" w:hanging="280"/>
        <w:rPr>
          <w:ins w:id="2267" w:author="User" w:date="2021-09-13T15:29:00Z"/>
          <w:rFonts w:cs="Arial" w:hint="eastAsia"/>
          <w:color w:val="000000" w:themeColor="text1"/>
          <w:shd w:val="clear" w:color="auto" w:fill="FFFFFF"/>
        </w:rPr>
      </w:pPr>
    </w:p>
    <w:p w14:paraId="49CCCC24" w14:textId="50C05ED0" w:rsidR="00FE3E26" w:rsidRDefault="00FE3E26" w:rsidP="00684B69">
      <w:pPr>
        <w:ind w:left="280" w:hanging="280"/>
        <w:rPr>
          <w:ins w:id="2268" w:author="User" w:date="2021-09-13T15:29:00Z"/>
          <w:rFonts w:cs="Arial" w:hint="eastAsia"/>
          <w:color w:val="000000" w:themeColor="text1"/>
          <w:shd w:val="clear" w:color="auto" w:fill="FFFFFF"/>
        </w:rPr>
      </w:pPr>
    </w:p>
    <w:p w14:paraId="7F023451" w14:textId="129DF0B4" w:rsidR="00FE3E26" w:rsidRDefault="00FE3E26" w:rsidP="00684B69">
      <w:pPr>
        <w:ind w:left="280" w:hanging="280"/>
        <w:rPr>
          <w:ins w:id="2269" w:author="User" w:date="2021-09-13T15:29:00Z"/>
          <w:rFonts w:cs="Arial" w:hint="eastAsia"/>
          <w:color w:val="000000" w:themeColor="text1"/>
          <w:shd w:val="clear" w:color="auto" w:fill="FFFFFF"/>
        </w:rPr>
      </w:pPr>
    </w:p>
    <w:p w14:paraId="5027E4CF" w14:textId="2581B49D" w:rsidR="00FE3E26" w:rsidRDefault="00FE3E26" w:rsidP="00684B69">
      <w:pPr>
        <w:ind w:left="280" w:hanging="280"/>
        <w:rPr>
          <w:ins w:id="2270" w:author="User" w:date="2021-09-13T15:29:00Z"/>
          <w:rFonts w:cs="Arial" w:hint="eastAsia"/>
          <w:color w:val="000000" w:themeColor="text1"/>
          <w:shd w:val="clear" w:color="auto" w:fill="FFFFFF"/>
        </w:rPr>
      </w:pPr>
    </w:p>
    <w:p w14:paraId="7BFAB596" w14:textId="5C15316E" w:rsidR="00FE3E26" w:rsidRDefault="00FE3E26" w:rsidP="00684B69">
      <w:pPr>
        <w:ind w:left="280" w:hanging="280"/>
        <w:rPr>
          <w:ins w:id="2271" w:author="User" w:date="2021-09-13T15:29:00Z"/>
          <w:rFonts w:cs="Arial" w:hint="eastAsia"/>
          <w:color w:val="000000" w:themeColor="text1"/>
          <w:shd w:val="clear" w:color="auto" w:fill="FFFFFF"/>
        </w:rPr>
      </w:pPr>
    </w:p>
    <w:p w14:paraId="34161F34" w14:textId="4FB7EA5A" w:rsidR="00FE3E26" w:rsidRDefault="00FE3E26" w:rsidP="00684B69">
      <w:pPr>
        <w:ind w:left="280" w:hanging="280"/>
        <w:rPr>
          <w:ins w:id="2272" w:author="User" w:date="2021-09-13T15:29:00Z"/>
          <w:rFonts w:cs="Arial" w:hint="eastAsia"/>
          <w:color w:val="000000" w:themeColor="text1"/>
          <w:shd w:val="clear" w:color="auto" w:fill="FFFFFF"/>
        </w:rPr>
      </w:pPr>
    </w:p>
    <w:p w14:paraId="5DA65E14" w14:textId="527407DF" w:rsidR="00FE3E26" w:rsidRDefault="00FE3E26" w:rsidP="00684B69">
      <w:pPr>
        <w:ind w:left="280" w:hanging="280"/>
        <w:rPr>
          <w:ins w:id="2273" w:author="User" w:date="2021-09-13T15:29:00Z"/>
          <w:rFonts w:cs="Arial" w:hint="eastAsia"/>
          <w:color w:val="000000" w:themeColor="text1"/>
          <w:shd w:val="clear" w:color="auto" w:fill="FFFFFF"/>
        </w:rPr>
      </w:pPr>
    </w:p>
    <w:p w14:paraId="485ED159" w14:textId="78922D47" w:rsidR="00FE3E26" w:rsidRDefault="00FE3E26" w:rsidP="00684B69">
      <w:pPr>
        <w:ind w:left="280" w:hanging="280"/>
        <w:rPr>
          <w:ins w:id="2274" w:author="User" w:date="2021-09-13T15:29:00Z"/>
          <w:rFonts w:cs="Arial" w:hint="eastAsia"/>
          <w:color w:val="000000" w:themeColor="text1"/>
          <w:shd w:val="clear" w:color="auto" w:fill="FFFFFF"/>
        </w:rPr>
      </w:pPr>
    </w:p>
    <w:p w14:paraId="1ADFF6DB" w14:textId="01668697" w:rsidR="00FE3E26" w:rsidRDefault="00FE3E26">
      <w:pPr>
        <w:ind w:left="0" w:firstLineChars="0" w:firstLine="0"/>
        <w:rPr>
          <w:ins w:id="2275" w:author="User" w:date="2021-09-13T15:33:00Z"/>
          <w:rFonts w:cs="Arial" w:hint="eastAsia"/>
          <w:color w:val="000000" w:themeColor="text1"/>
          <w:shd w:val="clear" w:color="auto" w:fill="FFFFFF"/>
        </w:rPr>
      </w:pPr>
      <w:ins w:id="2276" w:author="User" w:date="2021-09-13T15:33:00Z">
        <w:r>
          <w:rPr>
            <w:rFonts w:cs="Arial" w:hint="eastAsia"/>
            <w:color w:val="000000" w:themeColor="text1"/>
            <w:shd w:val="clear" w:color="auto" w:fill="FFFFFF"/>
          </w:rPr>
          <w:br w:type="page"/>
        </w:r>
      </w:ins>
    </w:p>
    <w:p w14:paraId="5545FFA2" w14:textId="39539FD8" w:rsidR="00FE3E26" w:rsidRDefault="00E30B92">
      <w:pPr>
        <w:pStyle w:val="2"/>
        <w:spacing w:before="240" w:after="240"/>
        <w:ind w:left="320" w:hanging="320"/>
        <w:rPr>
          <w:ins w:id="2277" w:author="User" w:date="2021-09-13T15:35:00Z"/>
          <w:rFonts w:hint="eastAsia"/>
          <w:shd w:val="clear" w:color="auto" w:fill="FFFFFF"/>
        </w:rPr>
        <w:pPrChange w:id="2278" w:author="User" w:date="2021-09-13T15:35:00Z">
          <w:pPr>
            <w:ind w:left="280" w:hanging="280"/>
          </w:pPr>
        </w:pPrChange>
      </w:pPr>
      <w:bookmarkStart w:id="2279" w:name="_Toc85790517"/>
      <w:ins w:id="2280" w:author="User" w:date="2021-09-13T15:35:00Z">
        <w:r>
          <w:rPr>
            <w:rFonts w:hint="eastAsia"/>
          </w:rPr>
          <w:t>維護、營運管理</w:t>
        </w:r>
        <w:bookmarkEnd w:id="2279"/>
      </w:ins>
    </w:p>
    <w:p w14:paraId="1B149A1B" w14:textId="71006D78" w:rsidR="00FE3E26" w:rsidRDefault="00E30B92">
      <w:pPr>
        <w:pStyle w:val="4"/>
        <w:numPr>
          <w:ilvl w:val="0"/>
          <w:numId w:val="467"/>
        </w:numPr>
        <w:rPr>
          <w:ins w:id="2281" w:author="User" w:date="2021-09-13T15:35:00Z"/>
          <w:rFonts w:hint="eastAsia"/>
        </w:rPr>
        <w:pPrChange w:id="2282" w:author="User" w:date="2021-09-14T15:11:00Z">
          <w:pPr>
            <w:ind w:left="280" w:hanging="280"/>
          </w:pPr>
        </w:pPrChange>
      </w:pPr>
      <w:bookmarkStart w:id="2283" w:name="_Toc85790518"/>
      <w:ins w:id="2284" w:author="User" w:date="2021-09-13T15:35:00Z">
        <w:r w:rsidRPr="00C15E88">
          <w:rPr>
            <w:rFonts w:hint="eastAsia"/>
          </w:rPr>
          <w:t>風險管</w:t>
        </w:r>
        <w:r>
          <w:rPr>
            <w:rFonts w:hint="eastAsia"/>
          </w:rPr>
          <w:t>理</w:t>
        </w:r>
        <w:bookmarkEnd w:id="2283"/>
      </w:ins>
    </w:p>
    <w:p w14:paraId="4E79ABC1" w14:textId="3412B480" w:rsidR="00FE3E26" w:rsidRDefault="00E30B92">
      <w:pPr>
        <w:pStyle w:val="13"/>
        <w:rPr>
          <w:ins w:id="2285" w:author="User" w:date="2021-09-13T15:35:00Z"/>
          <w:rFonts w:cs="Arial" w:hint="eastAsia"/>
          <w:color w:val="000000" w:themeColor="text1"/>
          <w:shd w:val="clear" w:color="auto" w:fill="FFFFFF"/>
        </w:rPr>
        <w:pPrChange w:id="2286" w:author="User" w:date="2021-09-13T15:36:00Z">
          <w:pPr>
            <w:ind w:left="280" w:hanging="280"/>
          </w:pPr>
        </w:pPrChange>
      </w:pPr>
      <w:ins w:id="2287" w:author="User" w:date="2021-09-13T15:36:00Z">
        <w:r w:rsidRPr="00C15E88">
          <w:rPr>
            <w:rFonts w:hint="eastAsia"/>
          </w:rPr>
          <w:t>因應全球政經發展趨勢與變化，本公司以風險管理組織架構及實務推展方式，根據環境、社會、經濟</w:t>
        </w:r>
        <w:r>
          <w:rPr>
            <w:rFonts w:hint="eastAsia"/>
          </w:rPr>
          <w:t>（</w:t>
        </w:r>
        <w:r w:rsidRPr="00C15E88">
          <w:rPr>
            <w:rFonts w:hint="eastAsia"/>
          </w:rPr>
          <w:t>含公司治理</w:t>
        </w:r>
        <w:r>
          <w:rPr>
            <w:rFonts w:hint="eastAsia"/>
          </w:rPr>
          <w:t>）</w:t>
        </w:r>
        <w:r w:rsidRPr="00C15E88">
          <w:rPr>
            <w:rFonts w:hint="eastAsia"/>
          </w:rPr>
          <w:t>等三大面向，鑑別、掌握可能影響企業永續發展的相關風險，並透過風險降低、轉移等相關管理策略與因應措施，將可能的風險降至最低，甚而轉化成為營運契機</w:t>
        </w:r>
        <w:r>
          <w:rPr>
            <w:rFonts w:hint="eastAsia"/>
          </w:rPr>
          <w:t>。</w:t>
        </w:r>
      </w:ins>
    </w:p>
    <w:p w14:paraId="720BE4F8" w14:textId="46CAC03F" w:rsidR="00E30B92" w:rsidRDefault="00E30B92" w:rsidP="00E30B92">
      <w:pPr>
        <w:pStyle w:val="13"/>
        <w:ind w:left="280" w:hangingChars="100" w:hanging="280"/>
        <w:rPr>
          <w:ins w:id="2288" w:author="User" w:date="2021-09-13T15:37:00Z"/>
          <w:rFonts w:hint="eastAsia"/>
        </w:rPr>
      </w:pPr>
      <w:ins w:id="2289" w:author="User" w:date="2021-09-13T15:36:00Z">
        <w:r>
          <w:rPr>
            <w:rFonts w:cs="Arial" w:hint="eastAsia"/>
            <w:color w:val="000000" w:themeColor="text1"/>
            <w:shd w:val="clear" w:color="auto" w:fill="FFFFFF"/>
          </w:rPr>
          <w:t>1.</w:t>
        </w:r>
        <w:r w:rsidRPr="00E30B92">
          <w:rPr>
            <w:rFonts w:hint="eastAsia"/>
          </w:rPr>
          <w:t xml:space="preserve"> </w:t>
        </w:r>
      </w:ins>
      <w:ins w:id="2290" w:author="User" w:date="2021-09-13T15:37:00Z">
        <w:r w:rsidRPr="00C15E88">
          <w:rPr>
            <w:rFonts w:hint="eastAsia"/>
          </w:rPr>
          <w:t>風險管理</w:t>
        </w:r>
        <w:r>
          <w:rPr>
            <w:rFonts w:hint="eastAsia"/>
          </w:rPr>
          <w:t>政策</w:t>
        </w:r>
      </w:ins>
    </w:p>
    <w:p w14:paraId="35929FF9" w14:textId="0FE892F3" w:rsidR="00FE3E26" w:rsidRDefault="00E30B92">
      <w:pPr>
        <w:pStyle w:val="13"/>
        <w:rPr>
          <w:ins w:id="2291" w:author="User" w:date="2021-09-13T15:36:00Z"/>
          <w:rFonts w:hint="eastAsia"/>
        </w:rPr>
        <w:pPrChange w:id="2292" w:author="User" w:date="2021-09-13T15:37:00Z">
          <w:pPr>
            <w:pStyle w:val="13"/>
            <w:ind w:left="280" w:hangingChars="100" w:hanging="280"/>
          </w:pPr>
        </w:pPrChange>
      </w:pPr>
      <w:ins w:id="2293" w:author="User" w:date="2021-09-13T15:36:00Z">
        <w:r w:rsidRPr="00C15E88">
          <w:rPr>
            <w:rFonts w:hint="eastAsia"/>
          </w:rPr>
          <w:t>本公司在可承受之風險範圍內，預防可能的損失，依據內外環境變化，持續調整改善最佳風險管理實務，以保護員工、合作夥伴與顧客的利益，增加公司價值，並達成公司資源配置之最佳化原則</w:t>
        </w:r>
      </w:ins>
      <w:ins w:id="2294" w:author="Jackson Wang" w:date="2021-09-14T16:21:00Z">
        <w:r w:rsidR="009D4BC4">
          <w:rPr>
            <w:rFonts w:hint="eastAsia"/>
          </w:rPr>
          <w:t>(</w:t>
        </w:r>
        <w:r w:rsidR="009D4BC4">
          <w:rPr>
            <w:rFonts w:hint="eastAsia"/>
          </w:rPr>
          <w:t>如圖二十</w:t>
        </w:r>
        <w:r w:rsidR="009D4BC4">
          <w:rPr>
            <w:rFonts w:hint="eastAsia"/>
          </w:rPr>
          <w:t>)</w:t>
        </w:r>
      </w:ins>
      <w:ins w:id="2295" w:author="User" w:date="2021-09-13T15:37:00Z">
        <w:r>
          <w:rPr>
            <w:rFonts w:hint="eastAsia"/>
          </w:rPr>
          <w:t>。</w:t>
        </w:r>
      </w:ins>
    </w:p>
    <w:p w14:paraId="2D64F4D3" w14:textId="731A5E0D" w:rsidR="00E30B92" w:rsidRDefault="00E30B92">
      <w:pPr>
        <w:pStyle w:val="13"/>
        <w:ind w:left="280" w:hangingChars="100" w:hanging="280"/>
        <w:rPr>
          <w:ins w:id="2296" w:author="User" w:date="2021-09-13T15:35:00Z"/>
          <w:rFonts w:cs="Arial" w:hint="eastAsia"/>
          <w:color w:val="000000" w:themeColor="text1"/>
          <w:shd w:val="clear" w:color="auto" w:fill="FFFFFF"/>
        </w:rPr>
        <w:pPrChange w:id="2297" w:author="User" w:date="2021-09-13T15:36:00Z">
          <w:pPr>
            <w:ind w:left="280" w:hanging="280"/>
          </w:pPr>
        </w:pPrChange>
      </w:pPr>
      <w:ins w:id="2298" w:author="User" w:date="2021-09-13T15:36:00Z">
        <w:r>
          <w:rPr>
            <w:rFonts w:hint="eastAsia"/>
          </w:rPr>
          <w:t>2.</w:t>
        </w:r>
        <w:r w:rsidRPr="00C15E88">
          <w:rPr>
            <w:rFonts w:hint="eastAsia"/>
          </w:rPr>
          <w:t>風險管理組織架</w:t>
        </w:r>
      </w:ins>
      <w:ins w:id="2299" w:author="User" w:date="2021-09-13T15:37:00Z">
        <w:r>
          <w:rPr>
            <w:rFonts w:hint="eastAsia"/>
          </w:rPr>
          <w:t>構</w:t>
        </w:r>
      </w:ins>
    </w:p>
    <w:p w14:paraId="5B5AB8F5" w14:textId="77E0126B" w:rsidR="00FE3E26" w:rsidRDefault="00E30B92">
      <w:pPr>
        <w:pStyle w:val="13"/>
        <w:rPr>
          <w:ins w:id="2300" w:author="User" w:date="2021-09-13T15:35:00Z"/>
          <w:rFonts w:cs="Arial" w:hint="eastAsia"/>
          <w:color w:val="000000" w:themeColor="text1"/>
          <w:shd w:val="clear" w:color="auto" w:fill="FFFFFF"/>
        </w:rPr>
        <w:pPrChange w:id="2301" w:author="User" w:date="2021-09-13T15:37:00Z">
          <w:pPr>
            <w:ind w:left="280" w:hanging="280"/>
          </w:pPr>
        </w:pPrChange>
      </w:pPr>
      <w:ins w:id="2302" w:author="User" w:date="2021-09-13T15:37:00Z">
        <w:r w:rsidRPr="00C15E88">
          <w:rPr>
            <w:rFonts w:hint="eastAsia"/>
          </w:rPr>
          <w:t>在風險管理組織體系上本公司以遵循法令，推動並落實公司整體風險管理為目標，明確了解營運所面臨之風險，確保風險管理之有效性，並負風險管理最終責任</w:t>
        </w:r>
        <w:r>
          <w:rPr>
            <w:rFonts w:hint="eastAsia"/>
          </w:rPr>
          <w:t>。</w:t>
        </w:r>
      </w:ins>
    </w:p>
    <w:p w14:paraId="5624DB2C" w14:textId="5EF8FDF9" w:rsidR="00FE3E26" w:rsidRDefault="00FE3E26" w:rsidP="00684B69">
      <w:pPr>
        <w:ind w:left="280" w:hanging="280"/>
        <w:rPr>
          <w:ins w:id="2303" w:author="User" w:date="2021-09-13T15:35:00Z"/>
          <w:rFonts w:cs="Arial" w:hint="eastAsia"/>
          <w:color w:val="000000" w:themeColor="text1"/>
          <w:shd w:val="clear" w:color="auto" w:fill="FFFFFF"/>
        </w:rPr>
      </w:pPr>
    </w:p>
    <w:tbl>
      <w:tblPr>
        <w:tblStyle w:val="a9"/>
        <w:tblW w:w="0" w:type="auto"/>
        <w:tblInd w:w="280" w:type="dxa"/>
        <w:tblLook w:val="04A0" w:firstRow="1" w:lastRow="0" w:firstColumn="1" w:lastColumn="0" w:noHBand="0" w:noVBand="1"/>
      </w:tblPr>
      <w:tblGrid>
        <w:gridCol w:w="8780"/>
      </w:tblGrid>
      <w:tr w:rsidR="00E30B92" w14:paraId="7F9768D2" w14:textId="77777777" w:rsidTr="00E30B92">
        <w:trPr>
          <w:ins w:id="2304" w:author="User" w:date="2021-09-13T15:38:00Z"/>
        </w:trPr>
        <w:tc>
          <w:tcPr>
            <w:tcW w:w="9060" w:type="dxa"/>
          </w:tcPr>
          <w:p w14:paraId="0C0745CB" w14:textId="77777777" w:rsidR="00E30B92" w:rsidRDefault="00E30B92">
            <w:pPr>
              <w:keepNext/>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rPr>
                <w:ins w:id="2305" w:author="User" w:date="2021-09-13T15:39:00Z"/>
                <w:rFonts w:hint="eastAsia"/>
              </w:rPr>
              <w:pPrChange w:id="2306" w:author="User" w:date="2021-09-13T15:39: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jc w:val="center"/>
                </w:pPr>
              </w:pPrChange>
            </w:pPr>
            <w:moveToRangeStart w:id="2307" w:author="User" w:date="2021-09-13T15:38:00Z" w:name="move82439930"/>
            <w:moveTo w:id="2308" w:author="User" w:date="2021-09-13T15:38:00Z">
              <w:r w:rsidRPr="003E6DC2">
                <w:rPr>
                  <w:rFonts w:hint="eastAsia"/>
                  <w:noProof/>
                  <w:color w:val="000000" w:themeColor="text1"/>
                </w:rPr>
                <w:drawing>
                  <wp:inline distT="0" distB="0" distL="0" distR="0" wp14:anchorId="0B1939FA" wp14:editId="1C0F645E">
                    <wp:extent cx="4709160" cy="2560320"/>
                    <wp:effectExtent l="0" t="0" r="0" b="49530"/>
                    <wp:docPr id="195" name="資料庫圖表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moveTo>
            <w:moveToRangeEnd w:id="2307"/>
          </w:p>
          <w:p w14:paraId="5B741AB2" w14:textId="77777777" w:rsidR="00E30B92" w:rsidRDefault="00E30B92" w:rsidP="00E30B92">
            <w:pPr>
              <w:pStyle w:val="afb"/>
              <w:ind w:left="200" w:hanging="200"/>
              <w:jc w:val="center"/>
              <w:rPr>
                <w:ins w:id="2309" w:author="User" w:date="2021-09-13T15:39:00Z"/>
                <w:rFonts w:hint="eastAsia"/>
              </w:rPr>
            </w:pPr>
          </w:p>
          <w:p w14:paraId="0B7E1925" w14:textId="2E2E7529" w:rsidR="00E30B92" w:rsidRDefault="00E30B92">
            <w:pPr>
              <w:pStyle w:val="afb"/>
              <w:ind w:left="200" w:hanging="200"/>
              <w:jc w:val="center"/>
              <w:rPr>
                <w:ins w:id="2310" w:author="User" w:date="2021-09-13T15:38:00Z"/>
                <w:rFonts w:cs="Arial" w:hint="eastAsia"/>
                <w:color w:val="000000" w:themeColor="text1"/>
                <w:shd w:val="clear" w:color="auto" w:fill="FFFFFF"/>
              </w:rPr>
              <w:pPrChange w:id="2311" w:author="User" w:date="2021-09-13T15:39:00Z">
                <w:pPr>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2312" w:name="_Toc85792036"/>
            <w:ins w:id="2313" w:author="User" w:date="2021-09-13T15:39: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314" w:author="User" w:date="2021-09-13T15:39:00Z">
              <w:r w:rsidR="00853FBC">
                <w:rPr>
                  <w:rFonts w:hint="eastAsia"/>
                  <w:noProof/>
                </w:rPr>
                <w:t>二十</w:t>
              </w:r>
              <w:r>
                <w:rPr>
                  <w:rFonts w:hint="eastAsia"/>
                </w:rPr>
                <w:fldChar w:fldCharType="end"/>
              </w:r>
              <w:r>
                <w:rPr>
                  <w:rFonts w:hint="eastAsia"/>
                </w:rPr>
                <w:t>：</w:t>
              </w:r>
              <w:r w:rsidRPr="003A33DF">
                <w:rPr>
                  <w:rFonts w:hint="eastAsia"/>
                </w:rPr>
                <w:t>風險管理人員架構圖</w:t>
              </w:r>
            </w:ins>
            <w:bookmarkEnd w:id="2312"/>
          </w:p>
        </w:tc>
      </w:tr>
    </w:tbl>
    <w:p w14:paraId="1134353E" w14:textId="1AEB41B3" w:rsidR="00FE3E26" w:rsidRDefault="00FE3E26" w:rsidP="00684B69">
      <w:pPr>
        <w:ind w:left="280" w:hanging="280"/>
        <w:rPr>
          <w:ins w:id="2315" w:author="User" w:date="2021-09-13T15:35:00Z"/>
          <w:rFonts w:cs="Arial" w:hint="eastAsia"/>
          <w:color w:val="000000" w:themeColor="text1"/>
          <w:shd w:val="clear" w:color="auto" w:fill="FFFFFF"/>
        </w:rPr>
      </w:pPr>
    </w:p>
    <w:p w14:paraId="4E443004" w14:textId="28F2E7F0" w:rsidR="00FE3E26" w:rsidRDefault="00FE3E26" w:rsidP="00684B69">
      <w:pPr>
        <w:ind w:left="280" w:hanging="280"/>
        <w:rPr>
          <w:ins w:id="2316" w:author="User" w:date="2021-09-13T15:35:00Z"/>
          <w:rFonts w:cs="Arial" w:hint="eastAsia"/>
          <w:color w:val="000000" w:themeColor="text1"/>
          <w:shd w:val="clear" w:color="auto" w:fill="FFFFFF"/>
        </w:rPr>
      </w:pPr>
    </w:p>
    <w:p w14:paraId="09B8BDE7" w14:textId="0F5A06FC" w:rsidR="00FE3E26" w:rsidRDefault="00FE3E26" w:rsidP="00684B69">
      <w:pPr>
        <w:ind w:left="280" w:hanging="280"/>
        <w:rPr>
          <w:ins w:id="2317" w:author="User" w:date="2021-09-13T15:35:00Z"/>
          <w:rFonts w:cs="Arial" w:hint="eastAsia"/>
          <w:color w:val="000000" w:themeColor="text1"/>
          <w:shd w:val="clear" w:color="auto" w:fill="FFFFFF"/>
        </w:rPr>
      </w:pPr>
    </w:p>
    <w:p w14:paraId="0BCAB0A4" w14:textId="07DD3CDC" w:rsidR="00FE3E26" w:rsidRDefault="00E30B92" w:rsidP="00684B69">
      <w:pPr>
        <w:ind w:left="280" w:hanging="280"/>
        <w:rPr>
          <w:ins w:id="2318" w:author="User" w:date="2021-09-13T15:35:00Z"/>
          <w:rFonts w:cs="Arial" w:hint="eastAsia"/>
          <w:color w:val="000000" w:themeColor="text1"/>
          <w:shd w:val="clear" w:color="auto" w:fill="FFFFFF"/>
        </w:rPr>
      </w:pPr>
      <w:ins w:id="2319" w:author="User" w:date="2021-09-13T15:39:00Z">
        <w:r>
          <w:rPr>
            <w:rFonts w:cs="Arial" w:hint="eastAsia"/>
            <w:color w:val="000000" w:themeColor="text1"/>
            <w:shd w:val="clear" w:color="auto" w:fill="FFFFFF"/>
          </w:rPr>
          <w:t>3.</w:t>
        </w:r>
        <w:r w:rsidRPr="00E30B92">
          <w:rPr>
            <w:rFonts w:hint="eastAsia"/>
          </w:rPr>
          <w:t xml:space="preserve"> </w:t>
        </w:r>
        <w:r w:rsidRPr="00C15E88">
          <w:rPr>
            <w:rFonts w:hint="eastAsia"/>
          </w:rPr>
          <w:t>風險管理流程與運</w:t>
        </w:r>
        <w:r>
          <w:rPr>
            <w:rFonts w:hint="eastAsia"/>
          </w:rPr>
          <w:t>作</w:t>
        </w:r>
      </w:ins>
    </w:p>
    <w:p w14:paraId="35E1A9A3" w14:textId="02DAE735" w:rsidR="00FE3E26" w:rsidRDefault="00E30B92" w:rsidP="00E30B92">
      <w:pPr>
        <w:pStyle w:val="13"/>
        <w:rPr>
          <w:ins w:id="2320" w:author="User" w:date="2021-09-13T15:40:00Z"/>
          <w:rFonts w:hint="eastAsia"/>
          <w:bdr w:val="none" w:sz="0" w:space="0" w:color="auto"/>
        </w:rPr>
      </w:pPr>
      <w:ins w:id="2321" w:author="User" w:date="2021-09-13T15:40:00Z">
        <w:r w:rsidRPr="00B43560">
          <w:rPr>
            <w:bdr w:val="none" w:sz="0" w:space="0" w:color="auto"/>
          </w:rPr>
          <w:t>公司風險管理流程包括風險議題辨識、風險評估、風險控制、風險報告與揭露，以</w:t>
        </w:r>
        <w:r>
          <w:rPr>
            <w:rFonts w:hint="eastAsia"/>
            <w:bdr w:val="none" w:sz="0" w:space="0" w:color="auto"/>
          </w:rPr>
          <w:t>及風險揭露之回應</w:t>
        </w:r>
      </w:ins>
      <w:ins w:id="2322" w:author="Jackson Wang" w:date="2021-09-14T16:21:00Z">
        <w:r w:rsidR="009D4BC4">
          <w:rPr>
            <w:rFonts w:hint="eastAsia"/>
            <w:bdr w:val="none" w:sz="0" w:space="0" w:color="auto"/>
          </w:rPr>
          <w:t>，如圖</w:t>
        </w:r>
      </w:ins>
      <w:ins w:id="2323" w:author="Jackson Wang" w:date="2021-09-14T16:22:00Z">
        <w:r w:rsidR="009D4BC4">
          <w:rPr>
            <w:rFonts w:hint="eastAsia"/>
            <w:bdr w:val="none" w:sz="0" w:space="0" w:color="auto"/>
          </w:rPr>
          <w:t>二十一所示</w:t>
        </w:r>
      </w:ins>
      <w:ins w:id="2324" w:author="User" w:date="2021-09-13T15:40:00Z">
        <w:r>
          <w:rPr>
            <w:rFonts w:hint="eastAsia"/>
            <w:bdr w:val="none" w:sz="0" w:space="0" w:color="auto"/>
          </w:rPr>
          <w:t>。</w:t>
        </w:r>
      </w:ins>
    </w:p>
    <w:p w14:paraId="5141AC70" w14:textId="5F813262" w:rsidR="00E30B92" w:rsidRDefault="00E30B92" w:rsidP="00E30B92">
      <w:pPr>
        <w:pStyle w:val="13"/>
        <w:rPr>
          <w:ins w:id="2325" w:author="User" w:date="2021-09-13T15:40:00Z"/>
          <w:rFonts w:hint="eastAsia"/>
          <w:bdr w:val="none" w:sz="0" w:space="0" w:color="auto"/>
        </w:rPr>
      </w:pPr>
    </w:p>
    <w:tbl>
      <w:tblPr>
        <w:tblStyle w:val="a9"/>
        <w:tblW w:w="0" w:type="auto"/>
        <w:tblInd w:w="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326" w:author="User" w:date="2021-09-13T15:44:00Z">
          <w:tblPr>
            <w:tblStyle w:val="a9"/>
            <w:tblW w:w="0" w:type="auto"/>
            <w:tblInd w:w="100" w:type="dxa"/>
            <w:tblLook w:val="04A0" w:firstRow="1" w:lastRow="0" w:firstColumn="1" w:lastColumn="0" w:noHBand="0" w:noVBand="1"/>
          </w:tblPr>
        </w:tblPrChange>
      </w:tblPr>
      <w:tblGrid>
        <w:gridCol w:w="8970"/>
        <w:tblGridChange w:id="2327">
          <w:tblGrid>
            <w:gridCol w:w="8960"/>
          </w:tblGrid>
        </w:tblGridChange>
      </w:tblGrid>
      <w:tr w:rsidR="00E30B92" w14:paraId="4D53D9AD" w14:textId="77777777" w:rsidTr="008C4DF4">
        <w:trPr>
          <w:ins w:id="2328" w:author="User" w:date="2021-09-13T15:40:00Z"/>
        </w:trPr>
        <w:tc>
          <w:tcPr>
            <w:tcW w:w="8970" w:type="dxa"/>
            <w:tcPrChange w:id="2329" w:author="User" w:date="2021-09-13T15:44:00Z">
              <w:tcPr>
                <w:tcW w:w="9060" w:type="dxa"/>
              </w:tcPr>
            </w:tcPrChange>
          </w:tcPr>
          <w:p w14:paraId="29DE3995" w14:textId="3F80A92B" w:rsidR="00E30B92" w:rsidRDefault="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330" w:author="User" w:date="2021-09-13T15:40:00Z"/>
                <w:rFonts w:hint="eastAsia"/>
                <w:bdr w:val="none" w:sz="0" w:space="0" w:color="auto"/>
              </w:rPr>
            </w:pPr>
            <w:ins w:id="2331" w:author="User" w:date="2021-09-13T15:43:00Z">
              <w:r>
                <w:rPr>
                  <w:noProof/>
                  <w:lang w:val="en-US"/>
                </w:rPr>
                <mc:AlternateContent>
                  <mc:Choice Requires="wps">
                    <w:drawing>
                      <wp:anchor distT="0" distB="0" distL="114300" distR="114300" simplePos="0" relativeHeight="251788800" behindDoc="0" locked="0" layoutInCell="1" allowOverlap="1" wp14:anchorId="45E6BCE6" wp14:editId="158A2066">
                        <wp:simplePos x="0" y="0"/>
                        <wp:positionH relativeFrom="column">
                          <wp:posOffset>-51435</wp:posOffset>
                        </wp:positionH>
                        <wp:positionV relativeFrom="paragraph">
                          <wp:posOffset>1772920</wp:posOffset>
                        </wp:positionV>
                        <wp:extent cx="5669280" cy="635"/>
                        <wp:effectExtent l="0" t="0" r="0" b="0"/>
                        <wp:wrapTopAndBottom/>
                        <wp:docPr id="198" name="文字方塊 198"/>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7488CF2B" w14:textId="33E1F7C7" w:rsidR="00987F2E" w:rsidRPr="00217EFF" w:rsidRDefault="00987F2E">
                                    <w:pPr>
                                      <w:pStyle w:val="afb"/>
                                      <w:ind w:left="200" w:hanging="200"/>
                                      <w:rPr>
                                        <w:rFonts w:ascii="Arial" w:eastAsia="新細明體" w:hAnsi="Arial" w:cs="Arial"/>
                                        <w:noProof/>
                                        <w:color w:val="5C5C5C"/>
                                        <w:sz w:val="23"/>
                                        <w:szCs w:val="23"/>
                                      </w:rPr>
                                      <w:pPrChange w:id="2332" w:author="User" w:date="2021-09-13T15:43:00Z">
                                        <w:pPr>
                                          <w:pStyle w:val="13"/>
                                        </w:pPr>
                                      </w:pPrChange>
                                    </w:pPr>
                                    <w:bookmarkStart w:id="2333" w:name="_Toc85792037"/>
                                    <w:ins w:id="2334" w:author="User" w:date="2021-09-13T15:43: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335" w:author="User" w:date="2021-09-13T15:43:00Z">
                                      <w:r w:rsidR="00853FBC">
                                        <w:rPr>
                                          <w:rFonts w:hint="eastAsia"/>
                                          <w:noProof/>
                                        </w:rPr>
                                        <w:t>二十一</w:t>
                                      </w:r>
                                      <w:r>
                                        <w:rPr>
                                          <w:rFonts w:hint="eastAsia"/>
                                        </w:rPr>
                                        <w:fldChar w:fldCharType="end"/>
                                      </w:r>
                                      <w:r>
                                        <w:rPr>
                                          <w:rFonts w:hint="eastAsia"/>
                                        </w:rPr>
                                        <w:t>：</w:t>
                                      </w:r>
                                      <w:r w:rsidRPr="006A5221">
                                        <w:rPr>
                                          <w:rFonts w:hint="eastAsia"/>
                                        </w:rPr>
                                        <w:t>風險管理流程圖</w:t>
                                      </w:r>
                                    </w:ins>
                                    <w:bookmarkEnd w:id="2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E6BCE6" id="文字方塊 198" o:spid="_x0000_s1064" type="#_x0000_t202" style="position:absolute;margin-left:-4.05pt;margin-top:139.6pt;width:446.4pt;height:.0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" stroked="f">
                        <v:textbox style="mso-fit-shape-to-text:t" inset="0,0,0,0">
                          <w:txbxContent>
                            <w:p w14:paraId="7488CF2B" w14:textId="33E1F7C7" w:rsidR="00987F2E" w:rsidRPr="00217EFF" w:rsidRDefault="00987F2E">
                              <w:pPr>
                                <w:pStyle w:val="afb"/>
                                <w:ind w:left="200" w:hanging="200"/>
                                <w:rPr>
                                  <w:rFonts w:ascii="Arial" w:eastAsia="新細明體" w:hAnsi="Arial" w:cs="Arial"/>
                                  <w:noProof/>
                                  <w:color w:val="5C5C5C"/>
                                  <w:sz w:val="23"/>
                                  <w:szCs w:val="23"/>
                                </w:rPr>
                                <w:pPrChange w:id="2347" w:author="User" w:date="2021-09-13T15:43:00Z">
                                  <w:pPr>
                                    <w:pStyle w:val="13"/>
                                  </w:pPr>
                                </w:pPrChange>
                              </w:pPr>
                              <w:bookmarkStart w:id="2348" w:name="_Toc85792037"/>
                              <w:ins w:id="2349" w:author="User" w:date="2021-09-13T15:43: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350" w:author="User" w:date="2021-09-13T15:43:00Z">
                                <w:r w:rsidR="00853FBC">
                                  <w:rPr>
                                    <w:rFonts w:hint="eastAsia"/>
                                    <w:noProof/>
                                  </w:rPr>
                                  <w:t>二十一</w:t>
                                </w:r>
                                <w:r>
                                  <w:rPr>
                                    <w:rFonts w:hint="eastAsia"/>
                                  </w:rPr>
                                  <w:fldChar w:fldCharType="end"/>
                                </w:r>
                                <w:r>
                                  <w:rPr>
                                    <w:rFonts w:hint="eastAsia"/>
                                  </w:rPr>
                                  <w:t>：</w:t>
                                </w:r>
                                <w:r w:rsidRPr="006A5221">
                                  <w:rPr>
                                    <w:rFonts w:hint="eastAsia"/>
                                  </w:rPr>
                                  <w:t>風險管理流程圖</w:t>
                                </w:r>
                              </w:ins>
                              <w:bookmarkEnd w:id="2348"/>
                            </w:p>
                          </w:txbxContent>
                        </v:textbox>
                        <w10:wrap type="topAndBottom"/>
                      </v:shape>
                    </w:pict>
                  </mc:Fallback>
                </mc:AlternateContent>
              </w:r>
            </w:ins>
            <w:ins w:id="2336" w:author="User" w:date="2021-09-13T15:41:00Z">
              <w:r>
                <w:rPr>
                  <w:rFonts w:ascii="Arial" w:eastAsia="新細明體" w:hAnsi="Arial" w:cs="Arial" w:hint="eastAsia"/>
                  <w:noProof/>
                  <w:color w:val="5C5C5C"/>
                  <w:sz w:val="23"/>
                  <w:szCs w:val="23"/>
                  <w:bdr w:val="none" w:sz="0" w:space="0" w:color="auto"/>
                  <w:lang w:val="en-US"/>
                </w:rPr>
                <w:drawing>
                  <wp:anchor distT="0" distB="0" distL="114300" distR="114300" simplePos="0" relativeHeight="251786752" behindDoc="0" locked="0" layoutInCell="1" allowOverlap="1" wp14:anchorId="3FD93CBA" wp14:editId="6F09B002">
                    <wp:simplePos x="0" y="0"/>
                    <wp:positionH relativeFrom="column">
                      <wp:posOffset>-59055</wp:posOffset>
                    </wp:positionH>
                    <wp:positionV relativeFrom="paragraph">
                      <wp:posOffset>34925</wp:posOffset>
                    </wp:positionV>
                    <wp:extent cx="5669280" cy="1901825"/>
                    <wp:effectExtent l="0" t="0" r="7620" b="0"/>
                    <wp:wrapTopAndBottom/>
                    <wp:docPr id="196" name="資料庫圖表 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anchor>
                </w:drawing>
              </w:r>
            </w:ins>
          </w:p>
        </w:tc>
      </w:tr>
    </w:tbl>
    <w:p w14:paraId="7A76B071" w14:textId="38D93511" w:rsidR="00E30B92" w:rsidRDefault="00AE0C01">
      <w:pPr>
        <w:pStyle w:val="13"/>
        <w:ind w:leftChars="100" w:left="280" w:firstLineChars="0" w:firstLine="0"/>
        <w:rPr>
          <w:ins w:id="2337" w:author="User" w:date="2021-09-13T16:23:00Z"/>
          <w:rFonts w:hint="eastAsia"/>
          <w:bdr w:val="none" w:sz="0" w:space="0" w:color="auto"/>
        </w:rPr>
        <w:pPrChange w:id="2338" w:author="User" w:date="2021-09-14T14:57:00Z">
          <w:pPr>
            <w:pStyle w:val="13"/>
          </w:pPr>
        </w:pPrChange>
      </w:pPr>
      <w:ins w:id="2339" w:author="User" w:date="2021-09-14T14:57:00Z">
        <w:r>
          <w:rPr>
            <w:rFonts w:hint="eastAsia"/>
          </w:rPr>
          <w:t xml:space="preserve">(1) </w:t>
        </w:r>
      </w:ins>
      <w:ins w:id="2340" w:author="User" w:date="2021-09-13T16:36:00Z">
        <w:r w:rsidR="008C4DF4">
          <w:rPr>
            <w:rFonts w:hint="eastAsia"/>
          </w:rPr>
          <w:t>風險議題辨識</w:t>
        </w:r>
      </w:ins>
    </w:p>
    <w:p w14:paraId="02950A97" w14:textId="77777777" w:rsidR="008C4DF4" w:rsidRDefault="008C4DF4" w:rsidP="008C4DF4">
      <w:pPr>
        <w:pStyle w:val="13"/>
        <w:ind w:leftChars="100" w:left="560" w:hangingChars="100" w:hanging="280"/>
        <w:rPr>
          <w:ins w:id="2341" w:author="User" w:date="2021-09-13T16:37:00Z"/>
          <w:rFonts w:hint="eastAsia"/>
        </w:rPr>
      </w:pPr>
      <w:ins w:id="2342" w:author="User" w:date="2021-09-13T16:37:00Z">
        <w:r>
          <w:t>A.</w:t>
        </w:r>
      </w:ins>
      <w:ins w:id="2343" w:author="User" w:date="2021-09-13T16:36:00Z">
        <w:r>
          <w:rPr>
            <w:rFonts w:hint="eastAsia"/>
          </w:rPr>
          <w:t>將風險分類框架，確保風險辨識過程中，能夠包含不同層次的各類風險項目。</w:t>
        </w:r>
      </w:ins>
    </w:p>
    <w:p w14:paraId="6A46B59D" w14:textId="388C268C" w:rsidR="00CF4288" w:rsidRDefault="008C4DF4">
      <w:pPr>
        <w:pStyle w:val="13"/>
        <w:ind w:leftChars="100" w:left="560" w:hangingChars="100" w:hanging="280"/>
        <w:rPr>
          <w:ins w:id="2344" w:author="User" w:date="2021-09-13T16:23:00Z"/>
          <w:rFonts w:hint="eastAsia"/>
          <w:bdr w:val="none" w:sz="0" w:space="0" w:color="auto"/>
        </w:rPr>
        <w:pPrChange w:id="2345" w:author="User" w:date="2021-09-13T16:37:00Z">
          <w:pPr>
            <w:pStyle w:val="13"/>
          </w:pPr>
        </w:pPrChange>
      </w:pPr>
      <w:ins w:id="2346" w:author="User" w:date="2021-09-13T16:37:00Z">
        <w:r>
          <w:rPr>
            <w:rFonts w:hint="eastAsia"/>
          </w:rPr>
          <w:t>B</w:t>
        </w:r>
        <w:r>
          <w:t>.</w:t>
        </w:r>
      </w:ins>
      <w:ins w:id="2347" w:author="User" w:date="2021-09-13T16:36:00Z">
        <w:r>
          <w:rPr>
            <w:rFonts w:hint="eastAsia"/>
          </w:rPr>
          <w:t>採取風險降低、移轉與自留等因應措施，期降低風險發生損失的機率及程度</w:t>
        </w:r>
      </w:ins>
    </w:p>
    <w:p w14:paraId="114577F6" w14:textId="22D2BBD4" w:rsidR="00CF4288" w:rsidRDefault="00AE0C01">
      <w:pPr>
        <w:pStyle w:val="13"/>
        <w:ind w:left="0" w:firstLineChars="100" w:firstLine="280"/>
        <w:rPr>
          <w:ins w:id="2348" w:author="User" w:date="2021-09-13T15:40:00Z"/>
          <w:rFonts w:hint="eastAsia"/>
          <w:bdr w:val="none" w:sz="0" w:space="0" w:color="auto"/>
        </w:rPr>
        <w:pPrChange w:id="2349" w:author="User" w:date="2021-09-14T14:57:00Z">
          <w:pPr>
            <w:pStyle w:val="13"/>
          </w:pPr>
        </w:pPrChange>
      </w:pPr>
      <w:ins w:id="2350" w:author="User" w:date="2021-09-14T14:57:00Z">
        <w:r>
          <w:rPr>
            <w:rFonts w:hint="eastAsia"/>
          </w:rPr>
          <w:t>(2)</w:t>
        </w:r>
      </w:ins>
      <w:ins w:id="2351" w:author="User" w:date="2021-09-13T16:37:00Z">
        <w:r w:rsidR="008C4DF4">
          <w:rPr>
            <w:rFonts w:hint="eastAsia"/>
          </w:rPr>
          <w:t>風險評估</w:t>
        </w:r>
      </w:ins>
    </w:p>
    <w:p w14:paraId="7AD0521E" w14:textId="0C4332E4" w:rsidR="00E30B92" w:rsidRDefault="008C4DF4" w:rsidP="002F18F5">
      <w:pPr>
        <w:pStyle w:val="13"/>
        <w:rPr>
          <w:ins w:id="2352" w:author="User" w:date="2021-09-13T15:40:00Z"/>
          <w:rFonts w:hint="eastAsia"/>
          <w:bdr w:val="none" w:sz="0" w:space="0" w:color="auto"/>
        </w:rPr>
      </w:pPr>
      <w:ins w:id="2353" w:author="User" w:date="2021-09-13T16:40:00Z">
        <w:r>
          <w:rPr>
            <w:rFonts w:hint="eastAsia"/>
          </w:rPr>
          <w:t>訂定適當之衡量方法，作為風險管理的依據，包括風險之分析與衡量，係透過對風險事件發生之可能性及一旦發生時，其負面衝擊程度之分析等，以評估風險對公司之影響，作為後續擬訂風險控管之優先順序及回應措施選擇之參考依據。</w:t>
        </w:r>
      </w:ins>
    </w:p>
    <w:p w14:paraId="419385DD" w14:textId="77777777" w:rsidR="008C4DF4" w:rsidRDefault="008C4DF4">
      <w:pPr>
        <w:pStyle w:val="13"/>
        <w:rPr>
          <w:ins w:id="2354" w:author="User" w:date="2021-09-13T16:40:00Z"/>
          <w:rFonts w:hint="eastAsia"/>
        </w:rPr>
      </w:pPr>
      <w:ins w:id="2355" w:author="User" w:date="2021-09-13T16:40:00Z">
        <w:r>
          <w:rPr>
            <w:rFonts w:hint="eastAsia"/>
          </w:rPr>
          <w:t>對於可量化的風險，應採取嚴謹的統計分析方法與技術進行分析管理。</w:t>
        </w:r>
      </w:ins>
    </w:p>
    <w:p w14:paraId="6F7A721F" w14:textId="637432FE" w:rsidR="00E30B92" w:rsidRDefault="008C4DF4" w:rsidP="008C4DF4">
      <w:pPr>
        <w:pStyle w:val="13"/>
        <w:rPr>
          <w:ins w:id="2356" w:author="User" w:date="2021-09-13T15:40:00Z"/>
          <w:rFonts w:hint="eastAsia"/>
          <w:bdr w:val="none" w:sz="0" w:space="0" w:color="auto"/>
        </w:rPr>
      </w:pPr>
      <w:ins w:id="2357" w:author="User" w:date="2021-09-13T16:40:00Z">
        <w:r>
          <w:rPr>
            <w:rFonts w:hint="eastAsia"/>
          </w:rPr>
          <w:t>對其他目前較難量化的風險，則以質化方式來衡量。風險質化之衡量係指透過文字的描述，以表達風險發生的可能性及其影響程度。</w:t>
        </w:r>
      </w:ins>
    </w:p>
    <w:p w14:paraId="077BDAC6" w14:textId="52855C74" w:rsidR="00E30B92" w:rsidRDefault="00AE0C01">
      <w:pPr>
        <w:pStyle w:val="13"/>
        <w:ind w:left="0" w:firstLineChars="100" w:firstLine="280"/>
        <w:rPr>
          <w:ins w:id="2358" w:author="User" w:date="2021-09-13T16:40:00Z"/>
          <w:rFonts w:hint="eastAsia"/>
          <w:shd w:val="clear" w:color="auto" w:fill="FFFFFF"/>
        </w:rPr>
        <w:pPrChange w:id="2359" w:author="User" w:date="2021-09-14T14:58:00Z">
          <w:pPr>
            <w:pStyle w:val="13"/>
          </w:pPr>
        </w:pPrChange>
      </w:pPr>
      <w:ins w:id="2360" w:author="User" w:date="2021-09-14T14:58:00Z">
        <w:r>
          <w:rPr>
            <w:rFonts w:hint="eastAsia"/>
          </w:rPr>
          <w:t>(3)</w:t>
        </w:r>
      </w:ins>
      <w:ins w:id="2361" w:author="User" w:date="2021-09-13T16:41:00Z">
        <w:r w:rsidR="008C4DF4">
          <w:rPr>
            <w:rFonts w:hint="eastAsia"/>
          </w:rPr>
          <w:t>風險控制</w:t>
        </w:r>
      </w:ins>
    </w:p>
    <w:p w14:paraId="061252C6" w14:textId="3259E896" w:rsidR="008C4DF4" w:rsidRDefault="008C4DF4" w:rsidP="008C4DF4">
      <w:pPr>
        <w:pStyle w:val="13"/>
        <w:rPr>
          <w:ins w:id="2362" w:author="User" w:date="2021-09-13T16:41:00Z"/>
          <w:rFonts w:hint="eastAsia"/>
        </w:rPr>
      </w:pPr>
      <w:ins w:id="2363" w:author="User" w:date="2021-09-13T16:41:00Z">
        <w:r>
          <w:rPr>
            <w:rFonts w:hint="eastAsia"/>
          </w:rPr>
          <w:t>提出因應對策，並將風險及因應對策進行彙整執行，以達風險控制。</w:t>
        </w:r>
      </w:ins>
    </w:p>
    <w:p w14:paraId="3E3C8AE0" w14:textId="7D83E80A" w:rsidR="008C4DF4" w:rsidRDefault="00AE0C01">
      <w:pPr>
        <w:pStyle w:val="13"/>
        <w:ind w:left="0" w:firstLineChars="100" w:firstLine="280"/>
        <w:rPr>
          <w:ins w:id="2364" w:author="User" w:date="2021-09-13T16:41:00Z"/>
          <w:rFonts w:hint="eastAsia"/>
        </w:rPr>
        <w:pPrChange w:id="2365" w:author="User" w:date="2021-09-14T14:58:00Z">
          <w:pPr>
            <w:pStyle w:val="6"/>
            <w:ind w:firstLine="280"/>
          </w:pPr>
        </w:pPrChange>
      </w:pPr>
      <w:ins w:id="2366" w:author="User" w:date="2021-09-14T14:58:00Z">
        <w:r>
          <w:rPr>
            <w:rFonts w:hint="eastAsia"/>
          </w:rPr>
          <w:t>(4)</w:t>
        </w:r>
      </w:ins>
      <w:ins w:id="2367" w:author="User" w:date="2021-09-14T14:59:00Z">
        <w:r w:rsidR="00DE0E4B">
          <w:rPr>
            <w:rFonts w:hint="eastAsia"/>
          </w:rPr>
          <w:t xml:space="preserve"> </w:t>
        </w:r>
      </w:ins>
      <w:ins w:id="2368" w:author="User" w:date="2021-09-13T16:41:00Z">
        <w:r w:rsidR="008C4DF4">
          <w:rPr>
            <w:rFonts w:hint="eastAsia"/>
          </w:rPr>
          <w:t>風險報告與揭露</w:t>
        </w:r>
      </w:ins>
    </w:p>
    <w:p w14:paraId="6FB332CC" w14:textId="00CB5805" w:rsidR="008C4DF4" w:rsidRDefault="008C4DF4" w:rsidP="008C4DF4">
      <w:pPr>
        <w:pStyle w:val="13"/>
        <w:rPr>
          <w:ins w:id="2369" w:author="User" w:date="2021-09-13T16:42:00Z"/>
          <w:rFonts w:hint="eastAsia"/>
        </w:rPr>
      </w:pPr>
      <w:ins w:id="2370" w:author="User" w:date="2021-09-13T16:41:00Z">
        <w:r>
          <w:rPr>
            <w:rFonts w:hint="eastAsia"/>
          </w:rPr>
          <w:t>完整記錄風險管理程序及其執行結果，以公開檔案報告方式提供記錄與參考。</w:t>
        </w:r>
      </w:ins>
    </w:p>
    <w:p w14:paraId="13FC70C4" w14:textId="6767305F" w:rsidR="008C4DF4" w:rsidRPr="008C4DF4" w:rsidRDefault="00DE0E4B">
      <w:pPr>
        <w:pStyle w:val="13"/>
        <w:ind w:left="0" w:firstLineChars="100" w:firstLine="280"/>
        <w:rPr>
          <w:ins w:id="2371" w:author="User" w:date="2021-09-13T16:40:00Z"/>
          <w:rFonts w:cstheme="majorBidi" w:hint="eastAsia"/>
          <w:rPrChange w:id="2372" w:author="User" w:date="2021-09-13T16:41:00Z">
            <w:rPr>
              <w:ins w:id="2373" w:author="User" w:date="2021-09-13T16:40:00Z"/>
              <w:rFonts w:cs="Arial" w:hint="eastAsia"/>
              <w:color w:val="000000" w:themeColor="text1"/>
              <w:shd w:val="clear" w:color="auto" w:fill="FFFFFF"/>
            </w:rPr>
          </w:rPrChange>
        </w:rPr>
        <w:pPrChange w:id="2374" w:author="User" w:date="2021-09-14T14:59:00Z">
          <w:pPr>
            <w:pStyle w:val="13"/>
          </w:pPr>
        </w:pPrChange>
      </w:pPr>
      <w:ins w:id="2375" w:author="User" w:date="2021-09-14T14:59:00Z">
        <w:r>
          <w:rPr>
            <w:rFonts w:hint="eastAsia"/>
          </w:rPr>
          <w:t xml:space="preserve">(5) </w:t>
        </w:r>
      </w:ins>
      <w:ins w:id="2376" w:author="User" w:date="2021-09-13T16:42:00Z">
        <w:r w:rsidR="008C4DF4">
          <w:rPr>
            <w:rFonts w:hint="eastAsia"/>
          </w:rPr>
          <w:t>風險回應</w:t>
        </w:r>
      </w:ins>
    </w:p>
    <w:p w14:paraId="3C594E86" w14:textId="7C24ECFE" w:rsidR="008C4DF4" w:rsidRPr="008C4DF4" w:rsidRDefault="008C4DF4">
      <w:pPr>
        <w:pStyle w:val="13"/>
        <w:rPr>
          <w:ins w:id="2377" w:author="User" w:date="2021-09-13T16:40:00Z"/>
          <w:rFonts w:hint="eastAsia"/>
          <w:rPrChange w:id="2378" w:author="User" w:date="2021-09-13T16:42:00Z">
            <w:rPr>
              <w:ins w:id="2379" w:author="User" w:date="2021-09-13T16:40:00Z"/>
              <w:rFonts w:cs="Arial" w:hint="eastAsia"/>
              <w:color w:val="000000" w:themeColor="text1"/>
              <w:shd w:val="clear" w:color="auto" w:fill="FFFFFF"/>
            </w:rPr>
          </w:rPrChange>
        </w:rPr>
      </w:pPr>
      <w:ins w:id="2380" w:author="User" w:date="2021-09-13T16:42:00Z">
        <w:r>
          <w:rPr>
            <w:rFonts w:hint="eastAsia"/>
          </w:rPr>
          <w:t>各評估及彙總風險後，對於所面臨之風險應採取適當之回應措施。</w:t>
        </w:r>
      </w:ins>
    </w:p>
    <w:p w14:paraId="5A704763" w14:textId="1C878F83" w:rsidR="008C4DF4" w:rsidRDefault="008C4DF4" w:rsidP="008C4DF4">
      <w:pPr>
        <w:pStyle w:val="13"/>
        <w:ind w:left="0" w:firstLineChars="0" w:firstLine="0"/>
        <w:rPr>
          <w:ins w:id="2381" w:author="User" w:date="2021-09-13T16:43:00Z"/>
          <w:rFonts w:hint="eastAsia"/>
          <w:lang w:val="en-US"/>
        </w:rPr>
      </w:pPr>
      <w:ins w:id="2382" w:author="User" w:date="2021-09-13T16:43:00Z">
        <w:r>
          <w:rPr>
            <w:rFonts w:hint="eastAsia"/>
            <w:shd w:val="clear" w:color="auto" w:fill="FFFFFF"/>
          </w:rPr>
          <w:t>4.</w:t>
        </w:r>
        <w:r w:rsidRPr="008C4DF4">
          <w:rPr>
            <w:rFonts w:hint="eastAsia"/>
            <w:lang w:val="en-US"/>
          </w:rPr>
          <w:t xml:space="preserve"> </w:t>
        </w:r>
        <w:r>
          <w:rPr>
            <w:rFonts w:hint="eastAsia"/>
            <w:lang w:val="en-US"/>
          </w:rPr>
          <w:t>各類風險說明</w:t>
        </w:r>
      </w:ins>
    </w:p>
    <w:p w14:paraId="17995422" w14:textId="47220079" w:rsidR="008C4DF4" w:rsidRPr="002F18F5" w:rsidRDefault="00DE0E4B">
      <w:pPr>
        <w:pStyle w:val="13"/>
        <w:ind w:left="0" w:firstLineChars="100" w:firstLine="280"/>
        <w:rPr>
          <w:ins w:id="2383" w:author="User" w:date="2021-09-13T16:43:00Z"/>
          <w:rFonts w:hint="eastAsia"/>
          <w:shd w:val="clear" w:color="auto" w:fill="FFFFFF"/>
        </w:rPr>
        <w:pPrChange w:id="2384" w:author="User" w:date="2021-09-14T15:00:00Z">
          <w:pPr>
            <w:pStyle w:val="6"/>
            <w:numPr>
              <w:numId w:val="469"/>
            </w:numPr>
            <w:ind w:left="2466" w:firstLine="280"/>
          </w:pPr>
        </w:pPrChange>
      </w:pPr>
      <w:ins w:id="2385" w:author="User" w:date="2021-09-14T15:00:00Z">
        <w:r>
          <w:rPr>
            <w:rFonts w:hint="eastAsia"/>
            <w:shd w:val="clear" w:color="auto" w:fill="FFFFFF"/>
          </w:rPr>
          <w:t xml:space="preserve">(1) </w:t>
        </w:r>
      </w:ins>
      <w:ins w:id="2386" w:author="User" w:date="2021-09-13T16:43:00Z">
        <w:r w:rsidR="008C4DF4">
          <w:rPr>
            <w:rFonts w:hint="eastAsia"/>
          </w:rPr>
          <w:t>營運風</w:t>
        </w:r>
      </w:ins>
      <w:ins w:id="2387" w:author="User" w:date="2021-09-13T16:44:00Z">
        <w:r w:rsidR="008C4DF4">
          <w:rPr>
            <w:rFonts w:hint="eastAsia"/>
          </w:rPr>
          <w:t>險</w:t>
        </w:r>
      </w:ins>
    </w:p>
    <w:p w14:paraId="6A985CDD" w14:textId="77777777" w:rsidR="008C4DF4" w:rsidRDefault="008C4DF4" w:rsidP="008C4DF4">
      <w:pPr>
        <w:pStyle w:val="13"/>
        <w:rPr>
          <w:ins w:id="2388" w:author="User" w:date="2021-09-13T16:44:00Z"/>
          <w:rFonts w:hint="eastAsia"/>
        </w:rPr>
      </w:pPr>
      <w:ins w:id="2389" w:author="User" w:date="2021-09-13T16:44:00Z">
        <w:r>
          <w:rPr>
            <w:rFonts w:hint="eastAsia"/>
          </w:rPr>
          <w:t>2020</w:t>
        </w:r>
        <w:r>
          <w:rPr>
            <w:rFonts w:hint="eastAsia"/>
          </w:rPr>
          <w:t>年所爆發之新冠肺炎病毒</w:t>
        </w:r>
        <w:r>
          <w:rPr>
            <w:rFonts w:hint="eastAsia"/>
          </w:rPr>
          <w:t>(COVID-19)</w:t>
        </w:r>
        <w:r>
          <w:rPr>
            <w:rFonts w:hint="eastAsia"/>
          </w:rPr>
          <w:t>影響至今未見停歇，雖已有疫苗上市，但施打率至今未及</w:t>
        </w:r>
        <w:r>
          <w:rPr>
            <w:rFonts w:hint="eastAsia"/>
          </w:rPr>
          <w:t>60%</w:t>
        </w:r>
        <w:r>
          <w:rPr>
            <w:rFonts w:hint="eastAsia"/>
          </w:rPr>
          <w:t>，加上病毒變種傳播力強，導致目前全球各地仍處於半封鎖狀態。</w:t>
        </w:r>
      </w:ins>
    </w:p>
    <w:p w14:paraId="072AB93E" w14:textId="43B9767F" w:rsidR="008C4DF4" w:rsidRPr="008C4DF4" w:rsidRDefault="008C4DF4">
      <w:pPr>
        <w:pStyle w:val="13"/>
        <w:rPr>
          <w:ins w:id="2390" w:author="User" w:date="2021-09-13T16:40:00Z"/>
          <w:rFonts w:hint="eastAsia"/>
          <w:rPrChange w:id="2391" w:author="User" w:date="2021-09-13T16:43:00Z">
            <w:rPr>
              <w:ins w:id="2392" w:author="User" w:date="2021-09-13T16:40:00Z"/>
              <w:rFonts w:hint="eastAsia"/>
              <w:shd w:val="clear" w:color="auto" w:fill="FFFFFF"/>
            </w:rPr>
          </w:rPrChange>
        </w:rPr>
      </w:pPr>
      <w:ins w:id="2393" w:author="User" w:date="2021-09-13T16:44:00Z">
        <w:r>
          <w:rPr>
            <w:rFonts w:hint="eastAsia"/>
          </w:rPr>
          <w:t>公司營運客戶皆以上市櫃中大型公司為主，貨款之呆帳及到帳可能性極低，且公司現金資金流庫存量維持與公司不動資產相當，因此無現金資金流短缺之疑慮。</w:t>
        </w:r>
      </w:ins>
    </w:p>
    <w:p w14:paraId="705C7BC8" w14:textId="53710293" w:rsidR="008C4DF4" w:rsidRDefault="00DE0E4B">
      <w:pPr>
        <w:pStyle w:val="13"/>
        <w:ind w:left="0" w:firstLineChars="100" w:firstLine="280"/>
        <w:rPr>
          <w:ins w:id="2394" w:author="User" w:date="2021-09-13T16:40:00Z"/>
          <w:rFonts w:hint="eastAsia"/>
          <w:shd w:val="clear" w:color="auto" w:fill="FFFFFF"/>
        </w:rPr>
        <w:pPrChange w:id="2395" w:author="User" w:date="2021-09-14T15:00:00Z">
          <w:pPr>
            <w:pStyle w:val="13"/>
          </w:pPr>
        </w:pPrChange>
      </w:pPr>
      <w:ins w:id="2396" w:author="User" w:date="2021-09-14T15:00:00Z">
        <w:r>
          <w:rPr>
            <w:rFonts w:hint="eastAsia"/>
          </w:rPr>
          <w:t xml:space="preserve">(2) </w:t>
        </w:r>
      </w:ins>
      <w:ins w:id="2397" w:author="User" w:date="2021-09-13T16:44:00Z">
        <w:r w:rsidR="008C4DF4">
          <w:rPr>
            <w:rFonts w:hint="eastAsia"/>
          </w:rPr>
          <w:t>資安風險</w:t>
        </w:r>
      </w:ins>
    </w:p>
    <w:p w14:paraId="09B01B80" w14:textId="77777777" w:rsidR="00DE0E4B" w:rsidRDefault="008C4DF4" w:rsidP="00DE0E4B">
      <w:pPr>
        <w:pStyle w:val="13"/>
        <w:rPr>
          <w:ins w:id="2398" w:author="User" w:date="2021-09-14T15:00:00Z"/>
          <w:rFonts w:hint="eastAsia"/>
        </w:rPr>
      </w:pPr>
      <w:ins w:id="2399" w:author="User" w:date="2021-09-13T16:44:00Z">
        <w:r>
          <w:rPr>
            <w:rFonts w:hint="eastAsia"/>
          </w:rPr>
          <w:t>本公司重視資安管理，資訊保護範疇包括內部員工、外部客戶</w:t>
        </w:r>
        <w:r>
          <w:rPr>
            <w:rFonts w:hint="eastAsia"/>
          </w:rPr>
          <w:t xml:space="preserve">( </w:t>
        </w:r>
        <w:r>
          <w:rPr>
            <w:rFonts w:hint="eastAsia"/>
          </w:rPr>
          <w:t>客戶、供應商、顧問及合作夥伴等</w:t>
        </w:r>
        <w:r>
          <w:rPr>
            <w:rFonts w:hint="eastAsia"/>
          </w:rPr>
          <w:t>)</w:t>
        </w:r>
        <w:r>
          <w:rPr>
            <w:rFonts w:hint="eastAsia"/>
          </w:rPr>
          <w:t>、營運相關資訊軟硬體設備之安全，包括員工，客戶，供應商。為確保資訊資產之機密性、完整性、可用性及適法性，並避免遭受內、外部蓄意或意外之威脅，本公司皆有完整備份機制。</w:t>
        </w:r>
      </w:ins>
    </w:p>
    <w:p w14:paraId="2BCFEEBE" w14:textId="0A27C3AD" w:rsidR="008C4DF4" w:rsidRPr="00DE0E4B" w:rsidRDefault="00DE0E4B">
      <w:pPr>
        <w:pStyle w:val="13"/>
        <w:ind w:left="0" w:firstLineChars="100" w:firstLine="280"/>
        <w:rPr>
          <w:ins w:id="2400" w:author="User" w:date="2021-09-13T16:40:00Z"/>
          <w:rFonts w:cs="Arial" w:hint="eastAsia"/>
          <w:color w:val="000000" w:themeColor="text1"/>
          <w:shd w:val="clear" w:color="auto" w:fill="FFFFFF"/>
          <w:rPrChange w:id="2401" w:author="User" w:date="2021-09-14T15:00:00Z">
            <w:rPr>
              <w:ins w:id="2402" w:author="User" w:date="2021-09-13T16:40:00Z"/>
              <w:rFonts w:hint="eastAsia"/>
              <w:shd w:val="clear" w:color="auto" w:fill="FFFFFF"/>
            </w:rPr>
          </w:rPrChange>
        </w:rPr>
        <w:pPrChange w:id="2403" w:author="User" w:date="2021-09-14T15:00:00Z">
          <w:pPr>
            <w:pStyle w:val="13"/>
          </w:pPr>
        </w:pPrChange>
      </w:pPr>
      <w:ins w:id="2404" w:author="User" w:date="2021-09-14T15:00:00Z">
        <w:r>
          <w:rPr>
            <w:rFonts w:hint="eastAsia"/>
          </w:rPr>
          <w:t xml:space="preserve">(3) </w:t>
        </w:r>
      </w:ins>
      <w:ins w:id="2405" w:author="User" w:date="2021-09-13T16:45:00Z">
        <w:r w:rsidR="008C4DF4">
          <w:rPr>
            <w:rFonts w:hint="eastAsia"/>
          </w:rPr>
          <w:t>智財風險</w:t>
        </w:r>
      </w:ins>
    </w:p>
    <w:p w14:paraId="032D1954" w14:textId="77777777" w:rsidR="00DE0E4B" w:rsidRDefault="008C4DF4" w:rsidP="00DE0E4B">
      <w:pPr>
        <w:pStyle w:val="13"/>
        <w:rPr>
          <w:ins w:id="2406" w:author="User" w:date="2021-09-14T15:00:00Z"/>
          <w:rFonts w:hint="eastAsia"/>
        </w:rPr>
      </w:pPr>
      <w:ins w:id="2407" w:author="User" w:date="2021-09-13T16:45:00Z">
        <w:r>
          <w:rPr>
            <w:rFonts w:hint="eastAsia"/>
          </w:rPr>
          <w:t>本公司為軟硬體整合，在項智財權之處理格外謹慎，以保護公司市場、產品、技術及客戶為最大原則。</w:t>
        </w:r>
      </w:ins>
    </w:p>
    <w:p w14:paraId="2908D86B" w14:textId="25A843AC" w:rsidR="008C4DF4" w:rsidRPr="00DE0E4B" w:rsidRDefault="00DE0E4B">
      <w:pPr>
        <w:pStyle w:val="13"/>
        <w:ind w:left="0" w:firstLineChars="100" w:firstLine="280"/>
        <w:rPr>
          <w:ins w:id="2408" w:author="User" w:date="2021-09-13T16:45:00Z"/>
          <w:rFonts w:hint="eastAsia"/>
          <w:rPrChange w:id="2409" w:author="User" w:date="2021-09-14T15:00:00Z">
            <w:rPr>
              <w:ins w:id="2410" w:author="User" w:date="2021-09-13T16:45:00Z"/>
              <w:rFonts w:cs="Arial" w:hint="eastAsia"/>
              <w:color w:val="000000" w:themeColor="text1"/>
              <w:shd w:val="clear" w:color="auto" w:fill="FFFFFF"/>
            </w:rPr>
          </w:rPrChange>
        </w:rPr>
        <w:pPrChange w:id="2411" w:author="User" w:date="2021-09-14T15:01:00Z">
          <w:pPr>
            <w:pStyle w:val="13"/>
          </w:pPr>
        </w:pPrChange>
      </w:pPr>
      <w:ins w:id="2412" w:author="User" w:date="2021-09-14T15:00:00Z">
        <w:r>
          <w:rPr>
            <w:rFonts w:hint="eastAsia"/>
          </w:rPr>
          <w:t xml:space="preserve">(4) </w:t>
        </w:r>
      </w:ins>
      <w:ins w:id="2413" w:author="User" w:date="2021-09-13T16:45:00Z">
        <w:r w:rsidR="008C4DF4">
          <w:rPr>
            <w:rFonts w:hint="eastAsia"/>
          </w:rPr>
          <w:t>環境風險</w:t>
        </w:r>
      </w:ins>
    </w:p>
    <w:p w14:paraId="25A74946" w14:textId="263DE10C" w:rsidR="008C4DF4" w:rsidRDefault="00217CF3" w:rsidP="00E30B92">
      <w:pPr>
        <w:pStyle w:val="13"/>
        <w:rPr>
          <w:ins w:id="2414" w:author="User" w:date="2021-09-13T16:45:00Z"/>
          <w:rFonts w:hint="eastAsia"/>
        </w:rPr>
      </w:pPr>
      <w:ins w:id="2415" w:author="User" w:date="2021-09-13T16:46:00Z">
        <w:r>
          <w:rPr>
            <w:rFonts w:hint="eastAsia"/>
          </w:rPr>
          <w:t>本公司重視環境風險並期環境永續經營，在節能減碳上，致力於省電機器及節源的供耗工作，因此</w:t>
        </w:r>
        <w:r>
          <w:rPr>
            <w:rFonts w:hint="eastAsia"/>
          </w:rPr>
          <w:t>2019</w:t>
        </w:r>
        <w:r>
          <w:rPr>
            <w:rFonts w:hint="eastAsia"/>
          </w:rPr>
          <w:t>年開使以跨足</w:t>
        </w:r>
        <w:r>
          <w:rPr>
            <w:rFonts w:hint="eastAsia"/>
          </w:rPr>
          <w:t>AI</w:t>
        </w:r>
        <w:r>
          <w:rPr>
            <w:rFonts w:hint="eastAsia"/>
          </w:rPr>
          <w:t>產業，善用</w:t>
        </w:r>
        <w:r>
          <w:rPr>
            <w:rFonts w:hint="eastAsia"/>
          </w:rPr>
          <w:t>AI</w:t>
        </w:r>
        <w:r>
          <w:rPr>
            <w:rFonts w:hint="eastAsia"/>
          </w:rPr>
          <w:t>智能科技改善勞工環境安全、降低耗能、工能品質提高</w:t>
        </w:r>
      </w:ins>
      <w:ins w:id="2416" w:author="User" w:date="2021-09-13T16:45:00Z">
        <w:r w:rsidR="008C4DF4">
          <w:rPr>
            <w:rFonts w:hint="eastAsia"/>
          </w:rPr>
          <w:t>。</w:t>
        </w:r>
      </w:ins>
    </w:p>
    <w:p w14:paraId="4C75458F" w14:textId="6EED8A5C" w:rsidR="008C4DF4" w:rsidRDefault="00217CF3">
      <w:pPr>
        <w:pStyle w:val="4"/>
        <w:rPr>
          <w:ins w:id="2417" w:author="User" w:date="2021-09-13T16:45:00Z"/>
          <w:rFonts w:hint="eastAsia"/>
        </w:rPr>
        <w:pPrChange w:id="2418" w:author="User" w:date="2021-09-14T15:11:00Z">
          <w:pPr>
            <w:pStyle w:val="13"/>
          </w:pPr>
        </w:pPrChange>
      </w:pPr>
      <w:bookmarkStart w:id="2419" w:name="_Toc85790519"/>
      <w:ins w:id="2420" w:author="User" w:date="2021-09-13T16:46:00Z">
        <w:r>
          <w:rPr>
            <w:rFonts w:hint="eastAsia"/>
          </w:rPr>
          <w:t>安全管理</w:t>
        </w:r>
      </w:ins>
      <w:bookmarkEnd w:id="2419"/>
    </w:p>
    <w:p w14:paraId="224D04A7" w14:textId="7875AC4C" w:rsidR="008C4DF4" w:rsidRDefault="00217CF3" w:rsidP="00E30B92">
      <w:pPr>
        <w:pStyle w:val="13"/>
        <w:rPr>
          <w:ins w:id="2421" w:author="User" w:date="2021-09-13T16:45:00Z"/>
          <w:rFonts w:hint="eastAsia"/>
        </w:rPr>
      </w:pPr>
      <w:ins w:id="2422" w:author="User" w:date="2021-09-13T16:46:00Z">
        <w:r>
          <w:rPr>
            <w:rFonts w:hint="eastAsia"/>
          </w:rPr>
          <w:t>本公司之設備安全管理依法已進行電機設備及消防設備之維護保養，並進行消防逃生演練，相關文件請參照附件四中第十項之佐證資料。</w:t>
        </w:r>
      </w:ins>
    </w:p>
    <w:p w14:paraId="5D2475AF" w14:textId="4C24F691" w:rsidR="008C4DF4" w:rsidRDefault="00217CF3">
      <w:pPr>
        <w:pStyle w:val="4"/>
        <w:rPr>
          <w:ins w:id="2423" w:author="User" w:date="2021-09-13T16:45:00Z"/>
          <w:rFonts w:hint="eastAsia"/>
        </w:rPr>
        <w:pPrChange w:id="2424" w:author="User" w:date="2021-09-14T15:11:00Z">
          <w:pPr>
            <w:pStyle w:val="13"/>
          </w:pPr>
        </w:pPrChange>
      </w:pPr>
      <w:bookmarkStart w:id="2425" w:name="_Toc85790520"/>
      <w:ins w:id="2426" w:author="User" w:date="2021-09-13T16:46:00Z">
        <w:r>
          <w:rPr>
            <w:rFonts w:hint="eastAsia"/>
          </w:rPr>
          <w:t>問題管理</w:t>
        </w:r>
      </w:ins>
      <w:bookmarkEnd w:id="2425"/>
    </w:p>
    <w:p w14:paraId="77F24E04" w14:textId="415153E0" w:rsidR="008C4DF4" w:rsidRDefault="00217CF3" w:rsidP="00E30B92">
      <w:pPr>
        <w:pStyle w:val="13"/>
        <w:rPr>
          <w:ins w:id="2427" w:author="User" w:date="2021-09-13T16:47:00Z"/>
          <w:rFonts w:hint="eastAsia"/>
        </w:rPr>
      </w:pPr>
      <w:ins w:id="2428" w:author="User" w:date="2021-09-13T16:47:00Z">
        <w:r w:rsidRPr="00D54438">
          <w:rPr>
            <w:rFonts w:hint="eastAsia"/>
          </w:rPr>
          <w:t>本公司應對任何問題，藉由現有的狀態及範圍進行思考及討論問題，並成立解決問題決策改善小組，提出有效的的解決政策並評估政策有效性，進而提升增加公司品質以及提升顧客及合作夥伴的信賴，並達成公司最佳問題管理的目標</w:t>
        </w:r>
      </w:ins>
      <w:ins w:id="2429" w:author="Jackson Wang" w:date="2021-09-14T16:23:00Z">
        <w:r w:rsidR="009D4BC4">
          <w:rPr>
            <w:rFonts w:hint="eastAsia"/>
          </w:rPr>
          <w:t>，問題管理流程</w:t>
        </w:r>
        <w:r w:rsidR="00A64197">
          <w:rPr>
            <w:rFonts w:hint="eastAsia"/>
          </w:rPr>
          <w:t>如圖</w:t>
        </w:r>
      </w:ins>
      <w:ins w:id="2430" w:author="Jackson Wang" w:date="2021-09-14T16:24:00Z">
        <w:r w:rsidR="00A64197">
          <w:rPr>
            <w:rFonts w:hint="eastAsia"/>
          </w:rPr>
          <w:t>二十二所示</w:t>
        </w:r>
      </w:ins>
      <w:ins w:id="2431" w:author="User" w:date="2021-09-13T16:47:00Z">
        <w:r>
          <w:rPr>
            <w:rFonts w:hint="eastAsia"/>
          </w:rPr>
          <w:t>。</w:t>
        </w:r>
      </w:ins>
    </w:p>
    <w:p w14:paraId="5976B95E" w14:textId="4D9F535F" w:rsidR="00217CF3" w:rsidRDefault="00217CF3">
      <w:pPr>
        <w:pStyle w:val="13"/>
        <w:ind w:left="0" w:firstLineChars="0" w:firstLine="0"/>
        <w:rPr>
          <w:ins w:id="2432" w:author="User" w:date="2021-09-13T16:45:00Z"/>
          <w:rFonts w:cs="Arial" w:hint="eastAsia"/>
          <w:color w:val="000000" w:themeColor="text1"/>
          <w:shd w:val="clear" w:color="auto" w:fill="FFFFFF"/>
        </w:rPr>
        <w:pPrChange w:id="2433" w:author="User" w:date="2021-09-13T16:47:00Z">
          <w:pPr>
            <w:pStyle w:val="13"/>
          </w:pPr>
        </w:pPrChange>
      </w:pPr>
      <w:ins w:id="2434" w:author="User" w:date="2021-09-13T16:47:00Z">
        <w:r>
          <w:rPr>
            <w:rFonts w:hint="eastAsia"/>
          </w:rPr>
          <w:t>1.</w:t>
        </w:r>
        <w:r w:rsidRPr="00217CF3">
          <w:rPr>
            <w:rFonts w:hint="eastAsia"/>
          </w:rPr>
          <w:t xml:space="preserve"> </w:t>
        </w:r>
        <w:r w:rsidRPr="00D54438">
          <w:rPr>
            <w:rFonts w:hint="eastAsia"/>
          </w:rPr>
          <w:t>問題管理政</w:t>
        </w:r>
        <w:r>
          <w:rPr>
            <w:rFonts w:hint="eastAsia"/>
          </w:rPr>
          <w:t>策</w:t>
        </w:r>
      </w:ins>
    </w:p>
    <w:p w14:paraId="6F2F71F7" w14:textId="3B957F04" w:rsidR="008C4DF4" w:rsidRDefault="00217CF3" w:rsidP="00E30B92">
      <w:pPr>
        <w:pStyle w:val="13"/>
        <w:rPr>
          <w:ins w:id="2435" w:author="User" w:date="2021-09-13T16:45:00Z"/>
          <w:rFonts w:cs="Arial" w:hint="eastAsia"/>
          <w:color w:val="000000" w:themeColor="text1"/>
          <w:shd w:val="clear" w:color="auto" w:fill="FFFFFF"/>
        </w:rPr>
      </w:pPr>
      <w:ins w:id="2436" w:author="User" w:date="2021-09-13T16:47:00Z">
        <w:r w:rsidRPr="00D54438">
          <w:rPr>
            <w:rFonts w:hint="eastAsia"/>
          </w:rPr>
          <w:t>本公司應對任何問題，藉由現有的狀態及範圍進行思考及討論問題，並成立解決問題決策改善小組，提出有效的的解決政策並評估政策有效性，進而提升增加公司品質以及提升顧客及合作夥伴的信賴，並達成公司最佳問題管理的目標</w:t>
        </w:r>
        <w:r>
          <w:rPr>
            <w:rFonts w:hint="eastAsia"/>
          </w:rPr>
          <w:t>。</w:t>
        </w:r>
      </w:ins>
    </w:p>
    <w:p w14:paraId="7A19FFFA" w14:textId="77777777" w:rsidR="00DE0E4B" w:rsidRDefault="00217CF3" w:rsidP="00DE0E4B">
      <w:pPr>
        <w:pStyle w:val="13"/>
        <w:ind w:left="0" w:firstLineChars="0" w:firstLine="0"/>
        <w:rPr>
          <w:ins w:id="2437" w:author="User" w:date="2021-09-14T15:01:00Z"/>
          <w:rFonts w:hint="eastAsia"/>
        </w:rPr>
      </w:pPr>
      <w:ins w:id="2438" w:author="User" w:date="2021-09-13T16:48:00Z">
        <w:r>
          <w:rPr>
            <w:rFonts w:cs="Arial" w:hint="eastAsia"/>
            <w:color w:val="000000" w:themeColor="text1"/>
            <w:shd w:val="clear" w:color="auto" w:fill="FFFFFF"/>
          </w:rPr>
          <w:t>2.</w:t>
        </w:r>
        <w:r w:rsidRPr="00217CF3">
          <w:rPr>
            <w:rFonts w:hint="eastAsia"/>
          </w:rPr>
          <w:t xml:space="preserve"> </w:t>
        </w:r>
        <w:r>
          <w:rPr>
            <w:rFonts w:hint="eastAsia"/>
          </w:rPr>
          <w:t>問題管理流程</w:t>
        </w:r>
      </w:ins>
    </w:p>
    <w:p w14:paraId="7399AFF2" w14:textId="185C321C" w:rsidR="00217CF3" w:rsidRPr="00DE0E4B" w:rsidRDefault="00DE0E4B">
      <w:pPr>
        <w:pStyle w:val="13"/>
        <w:ind w:left="0" w:firstLineChars="100" w:firstLine="280"/>
        <w:rPr>
          <w:ins w:id="2439" w:author="User" w:date="2021-09-13T16:45:00Z"/>
          <w:rFonts w:hint="eastAsia"/>
          <w:rPrChange w:id="2440" w:author="User" w:date="2021-09-14T15:01:00Z">
            <w:rPr>
              <w:ins w:id="2441" w:author="User" w:date="2021-09-13T16:45:00Z"/>
              <w:rFonts w:hint="eastAsia"/>
              <w:shd w:val="clear" w:color="auto" w:fill="FFFFFF"/>
            </w:rPr>
          </w:rPrChange>
        </w:rPr>
        <w:pPrChange w:id="2442" w:author="User" w:date="2021-09-14T15:01:00Z">
          <w:pPr>
            <w:pStyle w:val="13"/>
          </w:pPr>
        </w:pPrChange>
      </w:pPr>
      <w:ins w:id="2443" w:author="User" w:date="2021-09-14T15:01:00Z">
        <w:r>
          <w:rPr>
            <w:rFonts w:hint="eastAsia"/>
          </w:rPr>
          <w:t xml:space="preserve">(1) </w:t>
        </w:r>
      </w:ins>
      <w:ins w:id="2444" w:author="User" w:date="2021-09-13T16:48:00Z">
        <w:r w:rsidR="00217CF3">
          <w:rPr>
            <w:rFonts w:hint="eastAsia"/>
          </w:rPr>
          <w:t>發現問題</w:t>
        </w:r>
      </w:ins>
    </w:p>
    <w:p w14:paraId="645047FC" w14:textId="77777777" w:rsidR="00DE0E4B" w:rsidRDefault="00217CF3" w:rsidP="00DE0E4B">
      <w:pPr>
        <w:pStyle w:val="13"/>
        <w:rPr>
          <w:ins w:id="2445" w:author="User" w:date="2021-09-14T15:01:00Z"/>
          <w:rFonts w:hint="eastAsia"/>
        </w:rPr>
      </w:pPr>
      <w:ins w:id="2446" w:author="User" w:date="2021-09-13T16:48:00Z">
        <w:r>
          <w:rPr>
            <w:rFonts w:hint="eastAsia"/>
          </w:rPr>
          <w:t>從事件紀錄或內外部收集資料來界定及定義有待釐清的問題，並確認當前問題的需求與解決目的</w:t>
        </w:r>
      </w:ins>
    </w:p>
    <w:p w14:paraId="6DDFB8D0" w14:textId="49D9CC06" w:rsidR="008C4DF4" w:rsidRPr="00DE0E4B" w:rsidRDefault="00DE0E4B">
      <w:pPr>
        <w:pStyle w:val="13"/>
        <w:ind w:left="0" w:firstLineChars="100" w:firstLine="280"/>
        <w:rPr>
          <w:ins w:id="2447" w:author="User" w:date="2021-09-13T16:45:00Z"/>
          <w:rFonts w:cs="Arial" w:hint="eastAsia"/>
          <w:color w:val="000000" w:themeColor="text1"/>
          <w:shd w:val="clear" w:color="auto" w:fill="FFFFFF"/>
          <w:rPrChange w:id="2448" w:author="User" w:date="2021-09-14T15:01:00Z">
            <w:rPr>
              <w:ins w:id="2449" w:author="User" w:date="2021-09-13T16:45:00Z"/>
              <w:rFonts w:hint="eastAsia"/>
              <w:shd w:val="clear" w:color="auto" w:fill="FFFFFF"/>
            </w:rPr>
          </w:rPrChange>
        </w:rPr>
        <w:pPrChange w:id="2450" w:author="User" w:date="2021-09-14T15:01:00Z">
          <w:pPr>
            <w:pStyle w:val="13"/>
          </w:pPr>
        </w:pPrChange>
      </w:pPr>
      <w:ins w:id="2451" w:author="User" w:date="2021-09-14T15:01:00Z">
        <w:r>
          <w:rPr>
            <w:rFonts w:hint="eastAsia"/>
          </w:rPr>
          <w:t xml:space="preserve">(2) </w:t>
        </w:r>
      </w:ins>
      <w:ins w:id="2452" w:author="User" w:date="2021-09-13T16:48:00Z">
        <w:r w:rsidR="00217CF3">
          <w:rPr>
            <w:rFonts w:hint="eastAsia"/>
          </w:rPr>
          <w:t>問題狀態分</w:t>
        </w:r>
      </w:ins>
      <w:ins w:id="2453" w:author="User" w:date="2021-09-13T16:49:00Z">
        <w:r w:rsidR="00217CF3">
          <w:rPr>
            <w:rFonts w:hint="eastAsia"/>
          </w:rPr>
          <w:t>析</w:t>
        </w:r>
      </w:ins>
    </w:p>
    <w:p w14:paraId="55D1537A" w14:textId="77777777" w:rsidR="00DE0E4B" w:rsidRDefault="00217CF3" w:rsidP="00DE0E4B">
      <w:pPr>
        <w:pStyle w:val="13"/>
        <w:rPr>
          <w:ins w:id="2454" w:author="User" w:date="2021-09-14T15:01:00Z"/>
          <w:rFonts w:hint="eastAsia"/>
        </w:rPr>
      </w:pPr>
      <w:ins w:id="2455" w:author="User" w:date="2021-09-13T16:48:00Z">
        <w:r>
          <w:rPr>
            <w:rFonts w:hint="eastAsia"/>
          </w:rPr>
          <w:t>以分支圖方法分析現有問題，並確認問題的區域及範圍，利用問題的現況描述及詳述來分析當前遇到的問題狀況</w:t>
        </w:r>
      </w:ins>
      <w:ins w:id="2456" w:author="User" w:date="2021-09-13T16:49:00Z">
        <w:r>
          <w:rPr>
            <w:rFonts w:hint="eastAsia"/>
          </w:rPr>
          <w:t>。</w:t>
        </w:r>
      </w:ins>
    </w:p>
    <w:p w14:paraId="0232E834" w14:textId="518AF805" w:rsidR="008C4DF4" w:rsidRPr="00DE0E4B" w:rsidRDefault="00DE0E4B">
      <w:pPr>
        <w:pStyle w:val="13"/>
        <w:ind w:left="0" w:firstLineChars="100" w:firstLine="280"/>
        <w:rPr>
          <w:ins w:id="2457" w:author="User" w:date="2021-09-13T16:45:00Z"/>
          <w:rFonts w:cs="Arial" w:hint="eastAsia"/>
          <w:color w:val="000000" w:themeColor="text1"/>
          <w:shd w:val="clear" w:color="auto" w:fill="FFFFFF"/>
          <w:rPrChange w:id="2458" w:author="User" w:date="2021-09-14T15:01:00Z">
            <w:rPr>
              <w:ins w:id="2459" w:author="User" w:date="2021-09-13T16:45:00Z"/>
              <w:rFonts w:hint="eastAsia"/>
              <w:shd w:val="clear" w:color="auto" w:fill="FFFFFF"/>
            </w:rPr>
          </w:rPrChange>
        </w:rPr>
        <w:pPrChange w:id="2460" w:author="User" w:date="2021-09-14T15:02:00Z">
          <w:pPr>
            <w:pStyle w:val="13"/>
          </w:pPr>
        </w:pPrChange>
      </w:pPr>
      <w:ins w:id="2461" w:author="User" w:date="2021-09-14T15:01:00Z">
        <w:r>
          <w:rPr>
            <w:rFonts w:hint="eastAsia"/>
          </w:rPr>
          <w:t>(</w:t>
        </w:r>
      </w:ins>
      <w:ins w:id="2462" w:author="User" w:date="2021-09-14T15:02:00Z">
        <w:r>
          <w:rPr>
            <w:rFonts w:hint="eastAsia"/>
          </w:rPr>
          <w:t xml:space="preserve">3) </w:t>
        </w:r>
      </w:ins>
      <w:ins w:id="2463" w:author="User" w:date="2021-09-13T16:49:00Z">
        <w:r w:rsidR="00217CF3">
          <w:rPr>
            <w:rFonts w:hint="eastAsia"/>
          </w:rPr>
          <w:t>調查和驗證原因</w:t>
        </w:r>
      </w:ins>
    </w:p>
    <w:p w14:paraId="16193A37" w14:textId="77777777" w:rsidR="00DE0E4B" w:rsidRDefault="00217CF3" w:rsidP="00DE0E4B">
      <w:pPr>
        <w:pStyle w:val="13"/>
        <w:rPr>
          <w:ins w:id="2464" w:author="User" w:date="2021-09-14T15:02:00Z"/>
          <w:rFonts w:hint="eastAsia"/>
        </w:rPr>
      </w:pPr>
      <w:ins w:id="2465" w:author="User" w:date="2021-09-13T16:49:00Z">
        <w:r>
          <w:rPr>
            <w:rFonts w:hint="eastAsia"/>
          </w:rPr>
          <w:t>以特性要因分析法收集證據及測試原因，進行歸類及整題，進而驗證出問題發生的根本原因。</w:t>
        </w:r>
      </w:ins>
    </w:p>
    <w:p w14:paraId="1B4F0C31" w14:textId="64B3E8B8" w:rsidR="00217CF3" w:rsidRDefault="00DE0E4B">
      <w:pPr>
        <w:pStyle w:val="13"/>
        <w:ind w:left="0" w:firstLineChars="100" w:firstLine="280"/>
        <w:rPr>
          <w:ins w:id="2466" w:author="User" w:date="2021-09-13T16:49:00Z"/>
          <w:rFonts w:hint="eastAsia"/>
        </w:rPr>
        <w:pPrChange w:id="2467" w:author="User" w:date="2021-09-14T15:04:00Z">
          <w:pPr>
            <w:pStyle w:val="13"/>
          </w:pPr>
        </w:pPrChange>
      </w:pPr>
      <w:ins w:id="2468" w:author="User" w:date="2021-09-14T15:04:00Z">
        <w:r>
          <w:rPr>
            <w:rFonts w:hint="eastAsia"/>
          </w:rPr>
          <w:t xml:space="preserve">(4) </w:t>
        </w:r>
      </w:ins>
      <w:ins w:id="2469" w:author="User" w:date="2021-09-13T16:49:00Z">
        <w:r w:rsidR="00217CF3">
          <w:rPr>
            <w:rFonts w:hint="eastAsia"/>
          </w:rPr>
          <w:t>確定解決對</w:t>
        </w:r>
      </w:ins>
      <w:ins w:id="2470" w:author="User" w:date="2021-09-13T16:50:00Z">
        <w:r w:rsidR="00217CF3">
          <w:rPr>
            <w:rFonts w:hint="eastAsia"/>
          </w:rPr>
          <w:t>策</w:t>
        </w:r>
      </w:ins>
    </w:p>
    <w:p w14:paraId="7E7B38A8" w14:textId="77777777" w:rsidR="00DE0E4B" w:rsidRDefault="00217CF3" w:rsidP="00DE0E4B">
      <w:pPr>
        <w:pStyle w:val="13"/>
        <w:rPr>
          <w:ins w:id="2471" w:author="User" w:date="2021-09-14T15:04:00Z"/>
          <w:rFonts w:hint="eastAsia"/>
        </w:rPr>
      </w:pPr>
      <w:ins w:id="2472" w:author="User" w:date="2021-09-13T16:49:00Z">
        <w:r>
          <w:rPr>
            <w:rFonts w:hint="eastAsia"/>
          </w:rPr>
          <w:t>釐清決策目的，以</w:t>
        </w:r>
        <w:r>
          <w:rPr>
            <w:rFonts w:hint="eastAsia"/>
          </w:rPr>
          <w:t>PDCA</w:t>
        </w:r>
        <w:r>
          <w:rPr>
            <w:rFonts w:hint="eastAsia"/>
          </w:rPr>
          <w:t>流程法決定對策，並實施和監測結果的計畫來制定永久對策以達成解決問題的根本的目標。</w:t>
        </w:r>
      </w:ins>
    </w:p>
    <w:p w14:paraId="2A822D8A" w14:textId="293E9175" w:rsidR="00217CF3" w:rsidRDefault="00DE0E4B">
      <w:pPr>
        <w:pStyle w:val="13"/>
        <w:ind w:left="0" w:firstLineChars="100" w:firstLine="280"/>
        <w:rPr>
          <w:ins w:id="2473" w:author="User" w:date="2021-09-13T16:49:00Z"/>
          <w:rFonts w:hint="eastAsia"/>
        </w:rPr>
        <w:pPrChange w:id="2474" w:author="User" w:date="2021-09-14T15:04:00Z">
          <w:pPr>
            <w:pStyle w:val="13"/>
          </w:pPr>
        </w:pPrChange>
      </w:pPr>
      <w:ins w:id="2475" w:author="User" w:date="2021-09-14T15:04:00Z">
        <w:r>
          <w:rPr>
            <w:rFonts w:hint="eastAsia"/>
          </w:rPr>
          <w:t xml:space="preserve">(5) </w:t>
        </w:r>
      </w:ins>
      <w:ins w:id="2476" w:author="User" w:date="2021-09-13T16:50:00Z">
        <w:r w:rsidR="00217CF3">
          <w:rPr>
            <w:rFonts w:hint="eastAsia"/>
          </w:rPr>
          <w:t>實施和驗證</w:t>
        </w:r>
      </w:ins>
    </w:p>
    <w:p w14:paraId="768E8E0E" w14:textId="77777777" w:rsidR="00DE0E4B" w:rsidRDefault="00217CF3" w:rsidP="00DE0E4B">
      <w:pPr>
        <w:pStyle w:val="13"/>
        <w:rPr>
          <w:ins w:id="2477" w:author="User" w:date="2021-09-14T15:04:00Z"/>
          <w:rFonts w:hint="eastAsia"/>
        </w:rPr>
      </w:pPr>
      <w:ins w:id="2478" w:author="User" w:date="2021-09-13T16:50:00Z">
        <w:r>
          <w:rPr>
            <w:rFonts w:hint="eastAsia"/>
          </w:rPr>
          <w:t>為了防止再次發生重複的問題狀況，驗證選擇的永久對策以確保對策能影響根本問題，驗證後若未解決問題，再重新構想問題解決策並達成有效性的驗證。</w:t>
        </w:r>
      </w:ins>
    </w:p>
    <w:p w14:paraId="7535E168" w14:textId="2155F80F" w:rsidR="00217CF3" w:rsidRDefault="00DE0E4B">
      <w:pPr>
        <w:pStyle w:val="13"/>
        <w:ind w:left="0" w:firstLineChars="100" w:firstLine="280"/>
        <w:rPr>
          <w:ins w:id="2479" w:author="User" w:date="2021-09-13T16:49:00Z"/>
          <w:rFonts w:hint="eastAsia"/>
        </w:rPr>
        <w:pPrChange w:id="2480" w:author="User" w:date="2021-09-14T15:04:00Z">
          <w:pPr>
            <w:pStyle w:val="13"/>
          </w:pPr>
        </w:pPrChange>
      </w:pPr>
      <w:ins w:id="2481" w:author="User" w:date="2021-09-14T15:04:00Z">
        <w:r>
          <w:rPr>
            <w:rFonts w:hint="eastAsia"/>
          </w:rPr>
          <w:t>(6)</w:t>
        </w:r>
      </w:ins>
      <w:ins w:id="2482" w:author="User" w:date="2021-09-13T16:50:00Z">
        <w:r w:rsidR="00217CF3">
          <w:rPr>
            <w:rFonts w:hint="eastAsia"/>
          </w:rPr>
          <w:t>彙整及結案確</w:t>
        </w:r>
      </w:ins>
      <w:ins w:id="2483" w:author="User" w:date="2021-09-13T16:51:00Z">
        <w:r w:rsidR="00217CF3">
          <w:rPr>
            <w:rFonts w:hint="eastAsia"/>
          </w:rPr>
          <w:t>認</w:t>
        </w:r>
      </w:ins>
    </w:p>
    <w:p w14:paraId="5F3A496F" w14:textId="61F9B076" w:rsidR="00217CF3" w:rsidRDefault="00D25FB7" w:rsidP="00E30B92">
      <w:pPr>
        <w:pStyle w:val="13"/>
        <w:rPr>
          <w:ins w:id="2484" w:author="User" w:date="2021-09-13T16:49:00Z"/>
          <w:rFonts w:hint="eastAsia"/>
        </w:rPr>
      </w:pPr>
      <w:ins w:id="2485" w:author="User" w:date="2021-09-13T17:00:00Z">
        <w:r>
          <w:rPr>
            <w:noProof/>
            <w:lang w:val="en-US"/>
          </w:rPr>
          <mc:AlternateContent>
            <mc:Choice Requires="wps">
              <w:drawing>
                <wp:anchor distT="0" distB="0" distL="114300" distR="114300" simplePos="0" relativeHeight="251794944" behindDoc="0" locked="0" layoutInCell="1" allowOverlap="1" wp14:anchorId="037E1029" wp14:editId="275504BA">
                  <wp:simplePos x="0" y="0"/>
                  <wp:positionH relativeFrom="column">
                    <wp:posOffset>143510</wp:posOffset>
                  </wp:positionH>
                  <wp:positionV relativeFrom="paragraph">
                    <wp:posOffset>5981065</wp:posOffset>
                  </wp:positionV>
                  <wp:extent cx="5044440" cy="635"/>
                  <wp:effectExtent l="0" t="0" r="0" b="0"/>
                  <wp:wrapTopAndBottom/>
                  <wp:docPr id="364" name="文字方塊 364"/>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125E53A7" w14:textId="0A730296" w:rsidR="00987F2E" w:rsidRPr="00EC4160" w:rsidRDefault="00987F2E">
                              <w:pPr>
                                <w:pStyle w:val="afb"/>
                                <w:ind w:left="200" w:hanging="200"/>
                                <w:rPr>
                                  <w:rFonts w:ascii="標楷體" w:hAnsi="標楷體"/>
                                  <w:b/>
                                  <w:bCs/>
                                  <w:noProof/>
                                  <w:sz w:val="32"/>
                                </w:rPr>
                                <w:pPrChange w:id="2486" w:author="User" w:date="2021-09-13T17:00:00Z">
                                  <w:pPr>
                                    <w:pStyle w:val="13"/>
                                  </w:pPr>
                                </w:pPrChange>
                              </w:pPr>
                              <w:bookmarkStart w:id="2487" w:name="_Toc85792038"/>
                              <w:ins w:id="2488" w:author="User" w:date="2021-09-13T17:00: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489" w:author="User" w:date="2021-09-13T17:00:00Z">
                                <w:r w:rsidR="00853FBC">
                                  <w:rPr>
                                    <w:rFonts w:hint="eastAsia"/>
                                    <w:noProof/>
                                  </w:rPr>
                                  <w:t>二十二</w:t>
                                </w:r>
                                <w:r>
                                  <w:rPr>
                                    <w:rFonts w:hint="eastAsia"/>
                                  </w:rPr>
                                  <w:fldChar w:fldCharType="end"/>
                                </w:r>
                                <w:r>
                                  <w:rPr>
                                    <w:rFonts w:hint="eastAsia"/>
                                  </w:rPr>
                                  <w:t>：</w:t>
                                </w:r>
                                <w:r w:rsidRPr="008A2FA4">
                                  <w:rPr>
                                    <w:rFonts w:hint="eastAsia"/>
                                  </w:rPr>
                                  <w:t>問題管理流程</w:t>
                                </w:r>
                                <w:r>
                                  <w:rPr>
                                    <w:rFonts w:hint="eastAsia"/>
                                  </w:rPr>
                                  <w:t>圖</w:t>
                                </w:r>
                              </w:ins>
                              <w:bookmarkEnd w:id="2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7E1029" id="文字方塊 364" o:spid="_x0000_s1065" type="#_x0000_t202" style="position:absolute;left:0;text-align:left;margin-left:11.3pt;margin-top:470.95pt;width:397.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" stroked="f">
                  <v:textbox style="mso-fit-shape-to-text:t" inset="0,0,0,0">
                    <w:txbxContent>
                      <w:p w14:paraId="125E53A7" w14:textId="0A730296" w:rsidR="00987F2E" w:rsidRPr="00EC4160" w:rsidRDefault="00987F2E">
                        <w:pPr>
                          <w:pStyle w:val="afb"/>
                          <w:ind w:left="200" w:hanging="200"/>
                          <w:rPr>
                            <w:rFonts w:ascii="標楷體" w:hAnsi="標楷體"/>
                            <w:b/>
                            <w:bCs/>
                            <w:noProof/>
                            <w:sz w:val="32"/>
                          </w:rPr>
                          <w:pPrChange w:id="2505" w:author="User" w:date="2021-09-13T17:00:00Z">
                            <w:pPr>
                              <w:pStyle w:val="13"/>
                            </w:pPr>
                          </w:pPrChange>
                        </w:pPr>
                        <w:bookmarkStart w:id="2506" w:name="_Toc85792038"/>
                        <w:ins w:id="2507" w:author="User" w:date="2021-09-13T17:00: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508" w:author="User" w:date="2021-09-13T17:00:00Z">
                          <w:r w:rsidR="00853FBC">
                            <w:rPr>
                              <w:rFonts w:hint="eastAsia"/>
                              <w:noProof/>
                            </w:rPr>
                            <w:t>二十二</w:t>
                          </w:r>
                          <w:r>
                            <w:rPr>
                              <w:rFonts w:hint="eastAsia"/>
                            </w:rPr>
                            <w:fldChar w:fldCharType="end"/>
                          </w:r>
                          <w:r>
                            <w:rPr>
                              <w:rFonts w:hint="eastAsia"/>
                            </w:rPr>
                            <w:t>：</w:t>
                          </w:r>
                          <w:r w:rsidRPr="008A2FA4">
                            <w:rPr>
                              <w:rFonts w:hint="eastAsia"/>
                            </w:rPr>
                            <w:t>問題管理流程</w:t>
                          </w:r>
                          <w:r>
                            <w:rPr>
                              <w:rFonts w:hint="eastAsia"/>
                            </w:rPr>
                            <w:t>圖</w:t>
                          </w:r>
                        </w:ins>
                        <w:bookmarkEnd w:id="2506"/>
                      </w:p>
                    </w:txbxContent>
                  </v:textbox>
                  <w10:wrap type="topAndBottom"/>
                </v:shape>
              </w:pict>
            </mc:Fallback>
          </mc:AlternateContent>
        </w:r>
      </w:ins>
      <w:ins w:id="2490" w:author="User" w:date="2021-09-13T16:50:00Z">
        <w:r w:rsidR="00217CF3">
          <w:rPr>
            <w:rFonts w:hint="eastAsia"/>
          </w:rPr>
          <w:t>利用情境及解決方法構思故事情節，統整並紀錄改進問題的成效進而提升未來的目標。</w:t>
        </w:r>
      </w:ins>
    </w:p>
    <w:tbl>
      <w:tblPr>
        <w:tblStyle w:val="a9"/>
        <w:tblW w:w="0" w:type="auto"/>
        <w:tblInd w:w="100" w:type="dxa"/>
        <w:tblLook w:val="04A0" w:firstRow="1" w:lastRow="0" w:firstColumn="1" w:lastColumn="0" w:noHBand="0" w:noVBand="1"/>
        <w:tblPrChange w:id="2491" w:author="User" w:date="2021-09-13T17:39:00Z">
          <w:tblPr>
            <w:tblStyle w:val="a9"/>
            <w:tblW w:w="0" w:type="auto"/>
            <w:tblInd w:w="100" w:type="dxa"/>
            <w:tblLook w:val="04A0" w:firstRow="1" w:lastRow="0" w:firstColumn="1" w:lastColumn="0" w:noHBand="0" w:noVBand="1"/>
          </w:tblPr>
        </w:tblPrChange>
      </w:tblPr>
      <w:tblGrid>
        <w:gridCol w:w="8960"/>
        <w:tblGridChange w:id="2492">
          <w:tblGrid>
            <w:gridCol w:w="8960"/>
          </w:tblGrid>
        </w:tblGridChange>
      </w:tblGrid>
      <w:tr w:rsidR="00D25FB7" w14:paraId="1D03AF27" w14:textId="77777777" w:rsidTr="00D25FB7">
        <w:trPr>
          <w:ins w:id="2493" w:author="User" w:date="2021-09-13T17:38:00Z"/>
        </w:trPr>
        <w:tc>
          <w:tcPr>
            <w:tcW w:w="8960" w:type="dxa"/>
            <w:tcPrChange w:id="2494" w:author="User" w:date="2021-09-13T17:39:00Z">
              <w:tcPr>
                <w:tcW w:w="9060" w:type="dxa"/>
              </w:tcPr>
            </w:tcPrChange>
          </w:tcPr>
          <w:p w14:paraId="21D69CAD" w14:textId="45B186F6"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495" w:author="User" w:date="2021-09-13T17:39:00Z"/>
                <w:rFonts w:hint="eastAsia"/>
              </w:rPr>
            </w:pPr>
            <w:ins w:id="2496" w:author="User" w:date="2021-09-13T17:39:00Z">
              <w:r>
                <w:rPr>
                  <w:rFonts w:hint="eastAsia"/>
                  <w:noProof/>
                  <w:lang w:val="en-US"/>
                </w:rPr>
                <mc:AlternateContent>
                  <mc:Choice Requires="wpg">
                    <w:drawing>
                      <wp:anchor distT="0" distB="0" distL="114300" distR="114300" simplePos="0" relativeHeight="251803136" behindDoc="0" locked="0" layoutInCell="1" allowOverlap="1" wp14:anchorId="1D94D070" wp14:editId="4DA4F64E">
                        <wp:simplePos x="0" y="0"/>
                        <wp:positionH relativeFrom="column">
                          <wp:posOffset>945515</wp:posOffset>
                        </wp:positionH>
                        <wp:positionV relativeFrom="paragraph">
                          <wp:posOffset>112395</wp:posOffset>
                        </wp:positionV>
                        <wp:extent cx="4175760" cy="4996100"/>
                        <wp:effectExtent l="0" t="0" r="0" b="14605"/>
                        <wp:wrapNone/>
                        <wp:docPr id="373" name="群組 373"/>
                        <wp:cNvGraphicFramePr/>
                        <a:graphic xmlns:a="http://schemas.openxmlformats.org/drawingml/2006/main">
                          <a:graphicData uri="http://schemas.microsoft.com/office/word/2010/wordprocessingGroup">
                            <wpg:wgp>
                              <wpg:cNvGrpSpPr/>
                              <wpg:grpSpPr>
                                <a:xfrm>
                                  <a:off x="0" y="0"/>
                                  <a:ext cx="4175760" cy="4996100"/>
                                  <a:chOff x="39701" y="0"/>
                                  <a:chExt cx="3107994" cy="5941994"/>
                                </a:xfrm>
                              </wpg:grpSpPr>
                              <wpg:grpSp>
                                <wpg:cNvPr id="374" name="群組 374"/>
                                <wpg:cNvGrpSpPr/>
                                <wpg:grpSpPr>
                                  <a:xfrm>
                                    <a:off x="39701" y="0"/>
                                    <a:ext cx="3107994" cy="5941994"/>
                                    <a:chOff x="-533548" y="0"/>
                                    <a:chExt cx="3124313" cy="5075515"/>
                                  </a:xfrm>
                                </wpg:grpSpPr>
                                <wps:wsp>
                                  <wps:cNvPr id="375" name="箭號: 向下 375"/>
                                  <wps:cNvSpPr/>
                                  <wps:spPr>
                                    <a:xfrm>
                                      <a:off x="838200" y="409575"/>
                                      <a:ext cx="113665" cy="1708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箭號: 向下 376"/>
                                  <wps:cNvSpPr/>
                                  <wps:spPr>
                                    <a:xfrm>
                                      <a:off x="865159" y="1021828"/>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箭號: 向下 377"/>
                                  <wps:cNvSpPr/>
                                  <wps:spPr>
                                    <a:xfrm>
                                      <a:off x="855645" y="1729672"/>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文字方塊 2"/>
                                  <wps:cNvSpPr txBox="1">
                                    <a:spLocks noChangeArrowheads="1"/>
                                  </wps:cNvSpPr>
                                  <wps:spPr bwMode="auto">
                                    <a:xfrm>
                                      <a:off x="2257425" y="3400425"/>
                                      <a:ext cx="333340" cy="409560"/>
                                    </a:xfrm>
                                    <a:prstGeom prst="rect">
                                      <a:avLst/>
                                    </a:prstGeom>
                                    <a:noFill/>
                                    <a:ln w="9525">
                                      <a:noFill/>
                                      <a:miter lim="800000"/>
                                      <a:headEnd/>
                                      <a:tailEnd/>
                                    </a:ln>
                                  </wps:spPr>
                                  <wps:txbx>
                                    <w:txbxContent>
                                      <w:p w14:paraId="46CED0AA" w14:textId="77777777" w:rsidR="00987F2E" w:rsidRPr="00D25FB7" w:rsidRDefault="00987F2E" w:rsidP="00D25FB7">
                                        <w:pPr>
                                          <w:spacing w:line="400" w:lineRule="exact"/>
                                          <w:ind w:left="240" w:hanging="240"/>
                                          <w:rPr>
                                            <w:rFonts w:ascii="標楷體" w:hAnsi="標楷體"/>
                                            <w:sz w:val="24"/>
                                            <w:szCs w:val="24"/>
                                            <w:rPrChange w:id="2497" w:author="User" w:date="2021-09-13T17:39:00Z">
                                              <w:rPr>
                                                <w:rFonts w:ascii="標楷體" w:hAnsi="標楷體"/>
                                              </w:rPr>
                                            </w:rPrChange>
                                          </w:rPr>
                                        </w:pPr>
                                        <w:r w:rsidRPr="00D25FB7">
                                          <w:rPr>
                                            <w:rFonts w:ascii="標楷體" w:hAnsi="標楷體" w:hint="eastAsia"/>
                                            <w:sz w:val="24"/>
                                            <w:szCs w:val="24"/>
                                            <w:rPrChange w:id="2498" w:author="User" w:date="2021-09-13T17:39:00Z">
                                              <w:rPr>
                                                <w:rFonts w:ascii="標楷體" w:hAnsi="標楷體" w:hint="eastAsia"/>
                                              </w:rPr>
                                            </w:rPrChange>
                                          </w:rPr>
                                          <w:t>否</w:t>
                                        </w:r>
                                      </w:p>
                                    </w:txbxContent>
                                  </wps:txbx>
                                  <wps:bodyPr rot="0" vert="horz" wrap="square" lIns="91440" tIns="45720" rIns="91440" bIns="45720" anchor="t" anchorCtr="0">
                                    <a:noAutofit/>
                                  </wps:bodyPr>
                                </wps:wsp>
                                <wps:wsp>
                                  <wps:cNvPr id="379" name="箭號: 向下 379"/>
                                  <wps:cNvSpPr/>
                                  <wps:spPr>
                                    <a:xfrm>
                                      <a:off x="901479" y="2849959"/>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流程圖: 結束點 380"/>
                                  <wps:cNvSpPr/>
                                  <wps:spPr>
                                    <a:xfrm>
                                      <a:off x="50518" y="4646890"/>
                                      <a:ext cx="1976973" cy="428625"/>
                                    </a:xfrm>
                                    <a:prstGeom prst="flowChartTerminator">
                                      <a:avLst/>
                                    </a:prstGeom>
                                  </wps:spPr>
                                  <wps:style>
                                    <a:lnRef idx="1">
                                      <a:schemeClr val="accent4"/>
                                    </a:lnRef>
                                    <a:fillRef idx="2">
                                      <a:schemeClr val="accent4"/>
                                    </a:fillRef>
                                    <a:effectRef idx="1">
                                      <a:schemeClr val="accent4"/>
                                    </a:effectRef>
                                    <a:fontRef idx="minor">
                                      <a:schemeClr val="dk1"/>
                                    </a:fontRef>
                                  </wps:style>
                                  <wps:txbx>
                                    <w:txbxContent>
                                      <w:p w14:paraId="0727E732" w14:textId="77777777" w:rsidR="00987F2E" w:rsidRPr="00D25FB7" w:rsidRDefault="00987F2E" w:rsidP="00D25FB7">
                                        <w:pPr>
                                          <w:ind w:left="240" w:hanging="240"/>
                                          <w:jc w:val="center"/>
                                          <w:rPr>
                                            <w:rFonts w:ascii="標楷體" w:hAnsi="標楷體"/>
                                            <w:b/>
                                            <w:bCs/>
                                            <w:sz w:val="24"/>
                                            <w:szCs w:val="24"/>
                                            <w:rPrChange w:id="2499" w:author="User" w:date="2021-09-13T17:39:00Z">
                                              <w:rPr>
                                                <w:rFonts w:ascii="標楷體" w:hAnsi="標楷體"/>
                                                <w:b/>
                                                <w:bCs/>
                                              </w:rPr>
                                            </w:rPrChange>
                                          </w:rPr>
                                        </w:pPr>
                                        <w:r w:rsidRPr="00D25FB7">
                                          <w:rPr>
                                            <w:rFonts w:ascii="標楷體" w:hAnsi="標楷體" w:hint="eastAsia"/>
                                            <w:b/>
                                            <w:bCs/>
                                            <w:sz w:val="24"/>
                                            <w:szCs w:val="24"/>
                                            <w:rPrChange w:id="2500" w:author="User" w:date="2021-09-13T17:39:00Z">
                                              <w:rPr>
                                                <w:rFonts w:ascii="標楷體" w:hAnsi="標楷體" w:hint="eastAsia"/>
                                                <w:b/>
                                                <w:bCs/>
                                              </w:rPr>
                                            </w:rPrChange>
                                          </w:rPr>
                                          <w:t>問題解決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流程圖: 結束點 381"/>
                                  <wps:cNvSpPr/>
                                  <wps:spPr>
                                    <a:xfrm>
                                      <a:off x="209550" y="0"/>
                                      <a:ext cx="1344295" cy="409575"/>
                                    </a:xfrm>
                                    <a:prstGeom prst="flowChartTerminator">
                                      <a:avLst/>
                                    </a:prstGeom>
                                  </wps:spPr>
                                  <wps:style>
                                    <a:lnRef idx="1">
                                      <a:schemeClr val="accent4"/>
                                    </a:lnRef>
                                    <a:fillRef idx="2">
                                      <a:schemeClr val="accent4"/>
                                    </a:fillRef>
                                    <a:effectRef idx="1">
                                      <a:schemeClr val="accent4"/>
                                    </a:effectRef>
                                    <a:fontRef idx="minor">
                                      <a:schemeClr val="dk1"/>
                                    </a:fontRef>
                                  </wps:style>
                                  <wps:txbx>
                                    <w:txbxContent>
                                      <w:p w14:paraId="20DD300C" w14:textId="77777777" w:rsidR="00987F2E" w:rsidRPr="00D25FB7" w:rsidRDefault="00987F2E" w:rsidP="00D25FB7">
                                        <w:pPr>
                                          <w:ind w:left="240" w:hanging="240"/>
                                          <w:jc w:val="center"/>
                                          <w:rPr>
                                            <w:rFonts w:ascii="標楷體" w:hAnsi="標楷體"/>
                                            <w:b/>
                                            <w:bCs/>
                                            <w:sz w:val="24"/>
                                            <w:szCs w:val="24"/>
                                            <w:rPrChange w:id="2501" w:author="User" w:date="2021-09-13T17:39:00Z">
                                              <w:rPr>
                                                <w:rFonts w:ascii="標楷體" w:hAnsi="標楷體"/>
                                                <w:b/>
                                                <w:bCs/>
                                              </w:rPr>
                                            </w:rPrChange>
                                          </w:rPr>
                                        </w:pPr>
                                        <w:r w:rsidRPr="00D25FB7">
                                          <w:rPr>
                                            <w:rFonts w:ascii="標楷體" w:hAnsi="標楷體" w:hint="eastAsia"/>
                                            <w:b/>
                                            <w:bCs/>
                                            <w:sz w:val="24"/>
                                            <w:szCs w:val="24"/>
                                            <w:rPrChange w:id="2502" w:author="User" w:date="2021-09-13T17:39:00Z">
                                              <w:rPr>
                                                <w:rFonts w:ascii="標楷體" w:hAnsi="標楷體" w:hint="eastAsia"/>
                                                <w:b/>
                                                <w:bCs/>
                                              </w:rPr>
                                            </w:rPrChange>
                                          </w:rPr>
                                          <w:t>發現問題</w:t>
                                        </w:r>
                                      </w:p>
                                      <w:p w14:paraId="60890FC1" w14:textId="77777777" w:rsidR="00987F2E" w:rsidRPr="00D25FB7" w:rsidRDefault="00987F2E" w:rsidP="00D25FB7">
                                        <w:pPr>
                                          <w:ind w:left="240" w:hanging="240"/>
                                          <w:jc w:val="center"/>
                                          <w:rPr>
                                            <w:rFonts w:ascii="標楷體" w:hAnsi="標楷體"/>
                                            <w:b/>
                                            <w:bCs/>
                                            <w:sz w:val="24"/>
                                            <w:szCs w:val="24"/>
                                            <w:rPrChange w:id="2503" w:author="User" w:date="2021-09-13T17:39:00Z">
                                              <w:rPr>
                                                <w:rFonts w:ascii="標楷體" w:hAnsi="標楷體"/>
                                                <w:b/>
                                                <w:bCs/>
                                              </w:rPr>
                                            </w:rPrChang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矩形 382"/>
                                  <wps:cNvSpPr/>
                                  <wps:spPr>
                                    <a:xfrm>
                                      <a:off x="16310" y="580390"/>
                                      <a:ext cx="1791471" cy="44143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52E3F53" w14:textId="77777777" w:rsidR="00987F2E" w:rsidRPr="00D25FB7" w:rsidRDefault="00987F2E" w:rsidP="00D25FB7">
                                        <w:pPr>
                                          <w:ind w:left="240" w:hanging="240"/>
                                          <w:jc w:val="center"/>
                                          <w:rPr>
                                            <w:rFonts w:ascii="標楷體" w:hAnsi="標楷體"/>
                                            <w:b/>
                                            <w:bCs/>
                                            <w:sz w:val="24"/>
                                            <w:szCs w:val="24"/>
                                            <w:rPrChange w:id="2504" w:author="User" w:date="2021-09-13T17:39:00Z">
                                              <w:rPr>
                                                <w:rFonts w:ascii="標楷體" w:hAnsi="標楷體"/>
                                                <w:b/>
                                                <w:bCs/>
                                              </w:rPr>
                                            </w:rPrChange>
                                          </w:rPr>
                                        </w:pPr>
                                        <w:r w:rsidRPr="00D25FB7">
                                          <w:rPr>
                                            <w:rFonts w:ascii="標楷體" w:hAnsi="標楷體" w:hint="eastAsia"/>
                                            <w:b/>
                                            <w:bCs/>
                                            <w:sz w:val="24"/>
                                            <w:szCs w:val="24"/>
                                            <w:rPrChange w:id="2505" w:author="User" w:date="2021-09-13T17:39:00Z">
                                              <w:rPr>
                                                <w:rFonts w:ascii="標楷體" w:hAnsi="標楷體" w:hint="eastAsia"/>
                                                <w:b/>
                                                <w:bCs/>
                                              </w:rPr>
                                            </w:rPrChange>
                                          </w:rPr>
                                          <w:t>以分支圖方法分析現有問題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矩形 383"/>
                                  <wps:cNvSpPr/>
                                  <wps:spPr>
                                    <a:xfrm>
                                      <a:off x="-533548" y="1205430"/>
                                      <a:ext cx="2918204" cy="524242"/>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A400F52" w14:textId="77777777" w:rsidR="00987F2E" w:rsidRPr="00D25FB7" w:rsidRDefault="00987F2E" w:rsidP="00D25FB7">
                                        <w:pPr>
                                          <w:ind w:left="240" w:hanging="240"/>
                                          <w:jc w:val="center"/>
                                          <w:rPr>
                                            <w:rFonts w:ascii="標楷體" w:hAnsi="標楷體"/>
                                            <w:b/>
                                            <w:bCs/>
                                            <w:sz w:val="24"/>
                                            <w:szCs w:val="24"/>
                                            <w:rPrChange w:id="2506" w:author="User" w:date="2021-09-13T17:39:00Z">
                                              <w:rPr>
                                                <w:rFonts w:ascii="標楷體" w:hAnsi="標楷體"/>
                                                <w:b/>
                                                <w:bCs/>
                                              </w:rPr>
                                            </w:rPrChange>
                                          </w:rPr>
                                        </w:pPr>
                                        <w:r w:rsidRPr="00D25FB7">
                                          <w:rPr>
                                            <w:rFonts w:ascii="標楷體" w:hAnsi="標楷體" w:hint="eastAsia"/>
                                            <w:b/>
                                            <w:bCs/>
                                            <w:sz w:val="24"/>
                                            <w:szCs w:val="24"/>
                                            <w:rPrChange w:id="2507" w:author="User" w:date="2021-09-13T17:39:00Z">
                                              <w:rPr>
                                                <w:rFonts w:ascii="標楷體" w:hAnsi="標楷體" w:hint="eastAsia"/>
                                                <w:b/>
                                                <w:bCs/>
                                              </w:rPr>
                                            </w:rPrChange>
                                          </w:rPr>
                                          <w:t>特性要因分析法找出問題原因</w:t>
                                        </w:r>
                                      </w:p>
                                      <w:p w14:paraId="66989128" w14:textId="77777777" w:rsidR="00987F2E" w:rsidRPr="00D25FB7" w:rsidRDefault="00987F2E" w:rsidP="00D25FB7">
                                        <w:pPr>
                                          <w:ind w:left="240" w:hanging="240"/>
                                          <w:jc w:val="center"/>
                                          <w:rPr>
                                            <w:rFonts w:hint="eastAsia"/>
                                            <w:sz w:val="24"/>
                                            <w:szCs w:val="24"/>
                                            <w:rPrChange w:id="2508" w:author="User" w:date="2021-09-13T17:39:00Z">
                                              <w:rPr>
                                                <w:rFonts w:hint="eastAsia"/>
                                              </w:rPr>
                                            </w:rPrChange>
                                          </w:rPr>
                                        </w:pPr>
                                        <w:r w:rsidRPr="00D25FB7">
                                          <w:rPr>
                                            <w:rFonts w:ascii="標楷體" w:hAnsi="標楷體" w:hint="eastAsia"/>
                                            <w:sz w:val="24"/>
                                            <w:szCs w:val="24"/>
                                            <w:rPrChange w:id="2509" w:author="User" w:date="2021-09-13T17:39:00Z">
                                              <w:rPr>
                                                <w:rFonts w:ascii="標楷體" w:hAnsi="標楷體" w:hint="eastAsia"/>
                                              </w:rPr>
                                            </w:rPrChange>
                                          </w:rPr>
                                          <w:t>人員、製程、料、機器、環境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流程圖: 文件 384"/>
                                  <wps:cNvSpPr/>
                                  <wps:spPr>
                                    <a:xfrm>
                                      <a:off x="441374" y="4056976"/>
                                      <a:ext cx="1146678" cy="419099"/>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0605999B" w14:textId="77777777" w:rsidR="00987F2E" w:rsidRPr="00D25FB7" w:rsidRDefault="00987F2E" w:rsidP="00D25FB7">
                                        <w:pPr>
                                          <w:ind w:left="240" w:hanging="240"/>
                                          <w:jc w:val="center"/>
                                          <w:rPr>
                                            <w:rFonts w:ascii="標楷體" w:hAnsi="標楷體"/>
                                            <w:b/>
                                            <w:bCs/>
                                            <w:sz w:val="24"/>
                                            <w:szCs w:val="24"/>
                                            <w:rPrChange w:id="2510" w:author="User" w:date="2021-09-13T17:39:00Z">
                                              <w:rPr>
                                                <w:rFonts w:ascii="標楷體" w:hAnsi="標楷體"/>
                                                <w:b/>
                                                <w:bCs/>
                                              </w:rPr>
                                            </w:rPrChange>
                                          </w:rPr>
                                        </w:pPr>
                                        <w:r w:rsidRPr="00D25FB7">
                                          <w:rPr>
                                            <w:rFonts w:ascii="標楷體" w:hAnsi="標楷體" w:hint="eastAsia"/>
                                            <w:b/>
                                            <w:bCs/>
                                            <w:sz w:val="24"/>
                                            <w:szCs w:val="24"/>
                                            <w:rPrChange w:id="2511" w:author="User" w:date="2021-09-13T17:39:00Z">
                                              <w:rPr>
                                                <w:rFonts w:ascii="標楷體" w:hAnsi="標楷體" w:hint="eastAsia"/>
                                                <w:b/>
                                                <w:bCs/>
                                              </w:rPr>
                                            </w:rPrChange>
                                          </w:rPr>
                                          <w:t>問題紀錄及統整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箭號: 向下 386"/>
                                  <wps:cNvSpPr/>
                                  <wps:spPr>
                                    <a:xfrm>
                                      <a:off x="882675" y="3816023"/>
                                      <a:ext cx="177567" cy="24095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箭號: 向下 387"/>
                                  <wps:cNvSpPr/>
                                  <wps:spPr>
                                    <a:xfrm>
                                      <a:off x="938761" y="4476076"/>
                                      <a:ext cx="113665" cy="1708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文字方塊 2"/>
                                  <wps:cNvSpPr txBox="1">
                                    <a:spLocks noChangeArrowheads="1"/>
                                  </wps:cNvSpPr>
                                  <wps:spPr bwMode="auto">
                                    <a:xfrm>
                                      <a:off x="1143600" y="3684543"/>
                                      <a:ext cx="333340" cy="372433"/>
                                    </a:xfrm>
                                    <a:prstGeom prst="rect">
                                      <a:avLst/>
                                    </a:prstGeom>
                                    <a:noFill/>
                                    <a:ln w="9525">
                                      <a:noFill/>
                                      <a:miter lim="800000"/>
                                      <a:headEnd/>
                                      <a:tailEnd/>
                                    </a:ln>
                                  </wps:spPr>
                                  <wps:txbx>
                                    <w:txbxContent>
                                      <w:p w14:paraId="1FE27C45" w14:textId="77777777" w:rsidR="00987F2E" w:rsidRPr="00D25FB7" w:rsidRDefault="00987F2E" w:rsidP="00D25FB7">
                                        <w:pPr>
                                          <w:spacing w:line="400" w:lineRule="exact"/>
                                          <w:ind w:left="240" w:hanging="240"/>
                                          <w:rPr>
                                            <w:rFonts w:ascii="標楷體" w:hAnsi="標楷體"/>
                                            <w:sz w:val="24"/>
                                            <w:szCs w:val="24"/>
                                            <w:rPrChange w:id="2512" w:author="User" w:date="2021-09-13T17:39:00Z">
                                              <w:rPr>
                                                <w:rFonts w:ascii="標楷體" w:hAnsi="標楷體"/>
                                              </w:rPr>
                                            </w:rPrChange>
                                          </w:rPr>
                                        </w:pPr>
                                        <w:r w:rsidRPr="00D25FB7">
                                          <w:rPr>
                                            <w:rFonts w:ascii="標楷體" w:hAnsi="標楷體" w:hint="eastAsia"/>
                                            <w:sz w:val="24"/>
                                            <w:szCs w:val="24"/>
                                            <w:rPrChange w:id="2513" w:author="User" w:date="2021-09-13T17:39:00Z">
                                              <w:rPr>
                                                <w:rFonts w:ascii="標楷體" w:hAnsi="標楷體" w:hint="eastAsia"/>
                                              </w:rPr>
                                            </w:rPrChange>
                                          </w:rPr>
                                          <w:t>是</w:t>
                                        </w:r>
                                      </w:p>
                                    </w:txbxContent>
                                  </wps:txbx>
                                  <wps:bodyPr rot="0" vert="horz" wrap="square" lIns="91440" tIns="45720" rIns="91440" bIns="45720" anchor="t" anchorCtr="0">
                                    <a:noAutofit/>
                                  </wps:bodyPr>
                                </wps:wsp>
                                <wps:wsp>
                                  <wps:cNvPr id="389" name="流程圖: 決策 389"/>
                                  <wps:cNvSpPr/>
                                  <wps:spPr>
                                    <a:xfrm>
                                      <a:off x="-141644" y="1901115"/>
                                      <a:ext cx="2203350" cy="919141"/>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14:paraId="4EC615F1" w14:textId="77777777" w:rsidR="00987F2E" w:rsidRPr="00D25FB7" w:rsidRDefault="00987F2E" w:rsidP="00D25FB7">
                                        <w:pPr>
                                          <w:ind w:left="240" w:hanging="240"/>
                                          <w:jc w:val="center"/>
                                          <w:rPr>
                                            <w:rFonts w:ascii="標楷體" w:hAnsi="標楷體"/>
                                            <w:b/>
                                            <w:bCs/>
                                            <w:sz w:val="24"/>
                                            <w:szCs w:val="24"/>
                                            <w:rPrChange w:id="2514" w:author="User" w:date="2021-09-13T17:39:00Z">
                                              <w:rPr>
                                                <w:rFonts w:ascii="標楷體" w:hAnsi="標楷體"/>
                                                <w:b/>
                                                <w:bCs/>
                                              </w:rPr>
                                            </w:rPrChange>
                                          </w:rPr>
                                        </w:pPr>
                                        <w:r w:rsidRPr="00D25FB7">
                                          <w:rPr>
                                            <w:rFonts w:ascii="標楷體" w:hAnsi="標楷體" w:hint="eastAsia"/>
                                            <w:b/>
                                            <w:bCs/>
                                            <w:sz w:val="24"/>
                                            <w:szCs w:val="24"/>
                                            <w:rPrChange w:id="2515" w:author="User" w:date="2021-09-13T17:39:00Z">
                                              <w:rPr>
                                                <w:rFonts w:ascii="標楷體" w:hAnsi="標楷體" w:hint="eastAsia"/>
                                                <w:b/>
                                                <w:bCs/>
                                              </w:rPr>
                                            </w:rPrChange>
                                          </w:rPr>
                                          <w:t>以</w:t>
                                        </w:r>
                                        <w:r w:rsidRPr="00D25FB7">
                                          <w:rPr>
                                            <w:rFonts w:ascii="標楷體" w:hAnsi="標楷體"/>
                                            <w:b/>
                                            <w:bCs/>
                                            <w:sz w:val="24"/>
                                            <w:szCs w:val="24"/>
                                            <w:rPrChange w:id="2516" w:author="User" w:date="2021-09-13T17:39:00Z">
                                              <w:rPr>
                                                <w:rFonts w:ascii="標楷體" w:hAnsi="標楷體"/>
                                                <w:b/>
                                                <w:bCs/>
                                              </w:rPr>
                                            </w:rPrChange>
                                          </w:rPr>
                                          <w:t>PDCA</w:t>
                                        </w:r>
                                        <w:r w:rsidRPr="00D25FB7">
                                          <w:rPr>
                                            <w:rFonts w:ascii="標楷體" w:hAnsi="標楷體" w:hint="eastAsia"/>
                                            <w:b/>
                                            <w:bCs/>
                                            <w:sz w:val="24"/>
                                            <w:szCs w:val="24"/>
                                            <w:rPrChange w:id="2517" w:author="User" w:date="2021-09-13T17:39:00Z">
                                              <w:rPr>
                                                <w:rFonts w:ascii="標楷體" w:hAnsi="標楷體" w:hint="eastAsia"/>
                                                <w:b/>
                                                <w:bCs/>
                                              </w:rPr>
                                            </w:rPrChange>
                                          </w:rPr>
                                          <w:t>法</w:t>
                                        </w:r>
                                      </w:p>
                                      <w:p w14:paraId="2044A534" w14:textId="77777777" w:rsidR="00987F2E" w:rsidRPr="00D25FB7" w:rsidRDefault="00987F2E" w:rsidP="00D25FB7">
                                        <w:pPr>
                                          <w:ind w:left="240" w:hanging="240"/>
                                          <w:jc w:val="center"/>
                                          <w:rPr>
                                            <w:rFonts w:ascii="標楷體" w:hAnsi="標楷體"/>
                                            <w:b/>
                                            <w:bCs/>
                                            <w:sz w:val="24"/>
                                            <w:szCs w:val="24"/>
                                            <w:rPrChange w:id="2518" w:author="User" w:date="2021-09-13T17:39:00Z">
                                              <w:rPr>
                                                <w:rFonts w:ascii="標楷體" w:hAnsi="標楷體"/>
                                                <w:b/>
                                                <w:bCs/>
                                              </w:rPr>
                                            </w:rPrChange>
                                          </w:rPr>
                                        </w:pPr>
                                        <w:r w:rsidRPr="00D25FB7">
                                          <w:rPr>
                                            <w:rFonts w:ascii="標楷體" w:hAnsi="標楷體" w:hint="eastAsia"/>
                                            <w:b/>
                                            <w:bCs/>
                                            <w:sz w:val="24"/>
                                            <w:szCs w:val="24"/>
                                            <w:rPrChange w:id="2519" w:author="User" w:date="2021-09-13T17:39:00Z">
                                              <w:rPr>
                                                <w:rFonts w:ascii="標楷體" w:hAnsi="標楷體" w:hint="eastAsia"/>
                                                <w:b/>
                                                <w:bCs/>
                                              </w:rPr>
                                            </w:rPrChange>
                                          </w:rPr>
                                          <w:t>決定對策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流程圖: 接點 390"/>
                                  <wps:cNvSpPr/>
                                  <wps:spPr>
                                    <a:xfrm>
                                      <a:off x="394331" y="3031465"/>
                                      <a:ext cx="1025916" cy="766980"/>
                                    </a:xfrm>
                                    <a:prstGeom prst="flowChartConnector">
                                      <a:avLst/>
                                    </a:prstGeom>
                                  </wps:spPr>
                                  <wps:style>
                                    <a:lnRef idx="1">
                                      <a:schemeClr val="accent4"/>
                                    </a:lnRef>
                                    <a:fillRef idx="2">
                                      <a:schemeClr val="accent4"/>
                                    </a:fillRef>
                                    <a:effectRef idx="1">
                                      <a:schemeClr val="accent4"/>
                                    </a:effectRef>
                                    <a:fontRef idx="minor">
                                      <a:schemeClr val="dk1"/>
                                    </a:fontRef>
                                  </wps:style>
                                  <wps:txbx>
                                    <w:txbxContent>
                                      <w:p w14:paraId="04828FE4" w14:textId="77777777" w:rsidR="00987F2E" w:rsidRPr="00D25FB7" w:rsidRDefault="00987F2E" w:rsidP="00D25FB7">
                                        <w:pPr>
                                          <w:spacing w:line="240" w:lineRule="exact"/>
                                          <w:ind w:left="240" w:hanging="240"/>
                                          <w:jc w:val="center"/>
                                          <w:rPr>
                                            <w:rFonts w:ascii="標楷體" w:hAnsi="標楷體"/>
                                            <w:b/>
                                            <w:bCs/>
                                            <w:sz w:val="24"/>
                                            <w:szCs w:val="24"/>
                                            <w:rPrChange w:id="2520" w:author="User" w:date="2021-09-13T17:39:00Z">
                                              <w:rPr>
                                                <w:rFonts w:ascii="標楷體" w:hAnsi="標楷體"/>
                                                <w:b/>
                                                <w:bCs/>
                                              </w:rPr>
                                            </w:rPrChange>
                                          </w:rPr>
                                        </w:pPr>
                                        <w:r w:rsidRPr="00D25FB7">
                                          <w:rPr>
                                            <w:rFonts w:ascii="標楷體" w:hAnsi="標楷體" w:hint="eastAsia"/>
                                            <w:b/>
                                            <w:bCs/>
                                            <w:sz w:val="24"/>
                                            <w:szCs w:val="24"/>
                                            <w:rPrChange w:id="2521" w:author="User" w:date="2021-09-13T17:39:00Z">
                                              <w:rPr>
                                                <w:rFonts w:ascii="標楷體" w:hAnsi="標楷體" w:hint="eastAsia"/>
                                                <w:b/>
                                                <w:bCs/>
                                              </w:rPr>
                                            </w:rPrChange>
                                          </w:rPr>
                                          <w:t>驗證問題</w:t>
                                        </w:r>
                                      </w:p>
                                      <w:p w14:paraId="1FD6C2B2" w14:textId="77777777" w:rsidR="00987F2E" w:rsidRPr="00D25FB7" w:rsidRDefault="00987F2E" w:rsidP="00D25FB7">
                                        <w:pPr>
                                          <w:spacing w:line="240" w:lineRule="exact"/>
                                          <w:ind w:left="240" w:hanging="240"/>
                                          <w:jc w:val="center"/>
                                          <w:rPr>
                                            <w:rFonts w:ascii="標楷體" w:hAnsi="標楷體"/>
                                            <w:b/>
                                            <w:bCs/>
                                            <w:sz w:val="24"/>
                                            <w:szCs w:val="24"/>
                                            <w:rPrChange w:id="2522" w:author="User" w:date="2021-09-13T17:39:00Z">
                                              <w:rPr>
                                                <w:rFonts w:ascii="標楷體" w:hAnsi="標楷體"/>
                                                <w:b/>
                                                <w:bCs/>
                                              </w:rPr>
                                            </w:rPrChange>
                                          </w:rPr>
                                        </w:pPr>
                                        <w:r w:rsidRPr="00D25FB7">
                                          <w:rPr>
                                            <w:rFonts w:ascii="標楷體" w:hAnsi="標楷體" w:hint="eastAsia"/>
                                            <w:b/>
                                            <w:bCs/>
                                            <w:sz w:val="24"/>
                                            <w:szCs w:val="24"/>
                                            <w:rPrChange w:id="2523" w:author="User" w:date="2021-09-13T17:39:00Z">
                                              <w:rPr>
                                                <w:rFonts w:ascii="標楷體" w:hAnsi="標楷體" w:hint="eastAsia"/>
                                                <w:b/>
                                                <w:bCs/>
                                              </w:rPr>
                                            </w:rPrChange>
                                          </w:rPr>
                                          <w:t>是否解決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1" name="接點: 肘形 391"/>
                                <wps:cNvCnPr>
                                  <a:stCxn id="390" idx="6"/>
                                  <a:endCxn id="389" idx="3"/>
                                </wps:cNvCnPr>
                                <wps:spPr>
                                  <a:xfrm flipV="1">
                                    <a:off x="1983291" y="2763696"/>
                                    <a:ext cx="638108" cy="1234252"/>
                                  </a:xfrm>
                                  <a:prstGeom prst="bentConnector3">
                                    <a:avLst>
                                      <a:gd name="adj1" fmla="val 126664"/>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94D070" id="群組 373" o:spid="_x0000_s1066" style="position:absolute;margin-left:74.45pt;margin-top:8.85pt;width:328.8pt;height:393.4pt;z-index:251803136;mso-width-relative:margin;mso-height-relative:margin" coordorigin="397" coordsize="31079,59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">
                        <v:group id="群組 374" o:spid="_x0000_s1067" style="position:absolute;left:397;width:31079;height:59419" coordorigin="-5335" coordsize="31243,50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號: 向下 375" o:spid="_x0000_s1068" type="#_x0000_t67" style="position:absolute;left:8382;top:4095;width:113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" adj="14413" fillcolor="black [3200]" strokecolor="black [1600]" strokeweight="2pt"/>
                          <v:shape id="箭號: 向下 376" o:spid="_x0000_s1069" type="#_x0000_t67" style="position:absolute;left:8651;top:10218;width:1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" adj="14401" fillcolor="black [3200]" strokecolor="black [1600]" strokeweight="2pt"/>
                          <v:shape id="箭號: 向下 377" o:spid="_x0000_s1070" type="#_x0000_t67" style="position:absolute;left:8556;top:17296;width:1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" adj="14401" fillcolor="black [3200]" strokecolor="black [1600]" strokeweight="2pt"/>
                          <v:shape id="_x0000_s1071" type="#_x0000_t202" style="position:absolute;left:22574;top:34004;width:333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" filled="f" stroked="f">
                            <v:textbox>
                              <w:txbxContent>
                                <w:p w14:paraId="46CED0AA" w14:textId="77777777" w:rsidR="00987F2E" w:rsidRPr="00D25FB7" w:rsidRDefault="00987F2E" w:rsidP="00D25FB7">
                                  <w:pPr>
                                    <w:spacing w:line="400" w:lineRule="exact"/>
                                    <w:ind w:left="240" w:hanging="240"/>
                                    <w:rPr>
                                      <w:rFonts w:ascii="標楷體" w:hAnsi="標楷體"/>
                                      <w:sz w:val="24"/>
                                      <w:szCs w:val="24"/>
                                      <w:rPrChange w:id="2543" w:author="User" w:date="2021-09-13T17:39:00Z">
                                        <w:rPr>
                                          <w:rFonts w:ascii="標楷體" w:hAnsi="標楷體"/>
                                        </w:rPr>
                                      </w:rPrChange>
                                    </w:rPr>
                                  </w:pPr>
                                  <w:r w:rsidRPr="00D25FB7">
                                    <w:rPr>
                                      <w:rFonts w:ascii="標楷體" w:hAnsi="標楷體" w:hint="eastAsia"/>
                                      <w:sz w:val="24"/>
                                      <w:szCs w:val="24"/>
                                      <w:rPrChange w:id="2544" w:author="User" w:date="2021-09-13T17:39:00Z">
                                        <w:rPr>
                                          <w:rFonts w:ascii="標楷體" w:hAnsi="標楷體" w:hint="eastAsia"/>
                                        </w:rPr>
                                      </w:rPrChange>
                                    </w:rPr>
                                    <w:t>否</w:t>
                                  </w:r>
                                </w:p>
                              </w:txbxContent>
                            </v:textbox>
                          </v:shape>
                          <v:shape id="箭號: 向下 379" o:spid="_x0000_s1072" type="#_x0000_t67" style="position:absolute;left:9014;top:28499;width:1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" adj="14401" fillcolor="black [3200]" strokecolor="black [1600]" strokeweight="2pt"/>
                          <v:shapetype id="_x0000_t116" coordsize="21600,21600" o:spt="116" path="m3475,qx,10800,3475,21600l18125,21600qx21600,10800,18125,xe">
                            <v:stroke joinstyle="miter"/>
                            <v:path gradientshapeok="t" o:connecttype="rect" textboxrect="1018,3163,20582,18437"/>
                          </v:shapetype>
                          <v:shape id="流程圖: 結束點 380" o:spid="_x0000_s1073" type="#_x0000_t116" style="position:absolute;left:505;top:46468;width:1976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" fillcolor="#ffeb98 [1623]" strokecolor="#ffd522 [3047]">
                            <v:fill color2="#fff9e0 [503]" rotate="t" angle="180" colors="0 #ffff7d;22938f #ffffa4;1 #ffffd9" focus="100%" type="gradient"/>
                            <v:textbox>
                              <w:txbxContent>
                                <w:p w14:paraId="0727E732" w14:textId="77777777" w:rsidR="00987F2E" w:rsidRPr="00D25FB7" w:rsidRDefault="00987F2E" w:rsidP="00D25FB7">
                                  <w:pPr>
                                    <w:ind w:left="240" w:hanging="240"/>
                                    <w:jc w:val="center"/>
                                    <w:rPr>
                                      <w:rFonts w:ascii="標楷體" w:hAnsi="標楷體"/>
                                      <w:b/>
                                      <w:bCs/>
                                      <w:sz w:val="24"/>
                                      <w:szCs w:val="24"/>
                                      <w:rPrChange w:id="2545" w:author="User" w:date="2021-09-13T17:39:00Z">
                                        <w:rPr>
                                          <w:rFonts w:ascii="標楷體" w:hAnsi="標楷體"/>
                                          <w:b/>
                                          <w:bCs/>
                                        </w:rPr>
                                      </w:rPrChange>
                                    </w:rPr>
                                  </w:pPr>
                                  <w:r w:rsidRPr="00D25FB7">
                                    <w:rPr>
                                      <w:rFonts w:ascii="標楷體" w:hAnsi="標楷體" w:hint="eastAsia"/>
                                      <w:b/>
                                      <w:bCs/>
                                      <w:sz w:val="24"/>
                                      <w:szCs w:val="24"/>
                                      <w:rPrChange w:id="2546" w:author="User" w:date="2021-09-13T17:39:00Z">
                                        <w:rPr>
                                          <w:rFonts w:ascii="標楷體" w:hAnsi="標楷體" w:hint="eastAsia"/>
                                          <w:b/>
                                          <w:bCs/>
                                        </w:rPr>
                                      </w:rPrChange>
                                    </w:rPr>
                                    <w:t>問題解決</w:t>
                                  </w:r>
                                </w:p>
                              </w:txbxContent>
                            </v:textbox>
                          </v:shape>
                          <v:shape id="流程圖: 結束點 381" o:spid="_x0000_s1074" type="#_x0000_t116" style="position:absolute;left:2095;width:13443;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" fillcolor="#ffeb98 [1623]" strokecolor="#ffd522 [3047]">
                            <v:fill color2="#fff9e0 [503]" rotate="t" angle="180" colors="0 #ffff7d;22938f #ffffa4;1 #ffffd9" focus="100%" type="gradient"/>
                            <v:textbox>
                              <w:txbxContent>
                                <w:p w14:paraId="20DD300C" w14:textId="77777777" w:rsidR="00987F2E" w:rsidRPr="00D25FB7" w:rsidRDefault="00987F2E" w:rsidP="00D25FB7">
                                  <w:pPr>
                                    <w:ind w:left="240" w:hanging="240"/>
                                    <w:jc w:val="center"/>
                                    <w:rPr>
                                      <w:rFonts w:ascii="標楷體" w:hAnsi="標楷體"/>
                                      <w:b/>
                                      <w:bCs/>
                                      <w:sz w:val="24"/>
                                      <w:szCs w:val="24"/>
                                      <w:rPrChange w:id="2547" w:author="User" w:date="2021-09-13T17:39:00Z">
                                        <w:rPr>
                                          <w:rFonts w:ascii="標楷體" w:hAnsi="標楷體"/>
                                          <w:b/>
                                          <w:bCs/>
                                        </w:rPr>
                                      </w:rPrChange>
                                    </w:rPr>
                                  </w:pPr>
                                  <w:r w:rsidRPr="00D25FB7">
                                    <w:rPr>
                                      <w:rFonts w:ascii="標楷體" w:hAnsi="標楷體" w:hint="eastAsia"/>
                                      <w:b/>
                                      <w:bCs/>
                                      <w:sz w:val="24"/>
                                      <w:szCs w:val="24"/>
                                      <w:rPrChange w:id="2548" w:author="User" w:date="2021-09-13T17:39:00Z">
                                        <w:rPr>
                                          <w:rFonts w:ascii="標楷體" w:hAnsi="標楷體" w:hint="eastAsia"/>
                                          <w:b/>
                                          <w:bCs/>
                                        </w:rPr>
                                      </w:rPrChange>
                                    </w:rPr>
                                    <w:t>發現問題</w:t>
                                  </w:r>
                                </w:p>
                                <w:p w14:paraId="60890FC1" w14:textId="77777777" w:rsidR="00987F2E" w:rsidRPr="00D25FB7" w:rsidRDefault="00987F2E" w:rsidP="00D25FB7">
                                  <w:pPr>
                                    <w:ind w:left="240" w:hanging="240"/>
                                    <w:jc w:val="center"/>
                                    <w:rPr>
                                      <w:rFonts w:ascii="標楷體" w:hAnsi="標楷體"/>
                                      <w:b/>
                                      <w:bCs/>
                                      <w:sz w:val="24"/>
                                      <w:szCs w:val="24"/>
                                      <w:rPrChange w:id="2549" w:author="User" w:date="2021-09-13T17:39:00Z">
                                        <w:rPr>
                                          <w:rFonts w:ascii="標楷體" w:hAnsi="標楷體"/>
                                          <w:b/>
                                          <w:bCs/>
                                        </w:rPr>
                                      </w:rPrChange>
                                    </w:rPr>
                                  </w:pPr>
                                </w:p>
                              </w:txbxContent>
                            </v:textbox>
                          </v:shape>
                          <v:rect id="矩形 382" o:spid="_x0000_s1075" style="position:absolute;left:163;top:5803;width:17914;height: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" fillcolor="#ffeb98 [1623]" strokecolor="#ffd522 [3047]">
                            <v:fill color2="#fff9e0 [503]" rotate="t" angle="180" colors="0 #ffff7d;22938f #ffffa4;1 #ffffd9" focus="100%" type="gradient"/>
                            <v:textbox>
                              <w:txbxContent>
                                <w:p w14:paraId="052E3F53" w14:textId="77777777" w:rsidR="00987F2E" w:rsidRPr="00D25FB7" w:rsidRDefault="00987F2E" w:rsidP="00D25FB7">
                                  <w:pPr>
                                    <w:ind w:left="240" w:hanging="240"/>
                                    <w:jc w:val="center"/>
                                    <w:rPr>
                                      <w:rFonts w:ascii="標楷體" w:hAnsi="標楷體"/>
                                      <w:b/>
                                      <w:bCs/>
                                      <w:sz w:val="24"/>
                                      <w:szCs w:val="24"/>
                                      <w:rPrChange w:id="2550" w:author="User" w:date="2021-09-13T17:39:00Z">
                                        <w:rPr>
                                          <w:rFonts w:ascii="標楷體" w:hAnsi="標楷體"/>
                                          <w:b/>
                                          <w:bCs/>
                                        </w:rPr>
                                      </w:rPrChange>
                                    </w:rPr>
                                  </w:pPr>
                                  <w:r w:rsidRPr="00D25FB7">
                                    <w:rPr>
                                      <w:rFonts w:ascii="標楷體" w:hAnsi="標楷體" w:hint="eastAsia"/>
                                      <w:b/>
                                      <w:bCs/>
                                      <w:sz w:val="24"/>
                                      <w:szCs w:val="24"/>
                                      <w:rPrChange w:id="2551" w:author="User" w:date="2021-09-13T17:39:00Z">
                                        <w:rPr>
                                          <w:rFonts w:ascii="標楷體" w:hAnsi="標楷體" w:hint="eastAsia"/>
                                          <w:b/>
                                          <w:bCs/>
                                        </w:rPr>
                                      </w:rPrChange>
                                    </w:rPr>
                                    <w:t>以分支圖方法分析現有問題</w:t>
                                  </w:r>
                                </w:p>
                              </w:txbxContent>
                            </v:textbox>
                          </v:rect>
                          <v:rect id="矩形 383" o:spid="_x0000_s1076" style="position:absolute;left:-5335;top:12054;width:29181;height:52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" fillcolor="#ffeb98 [1623]" strokecolor="#ffd522 [3047]">
                            <v:fill color2="#fff9e0 [503]" rotate="t" angle="180" colors="0 #ffff7d;22938f #ffffa4;1 #ffffd9" focus="100%" type="gradient"/>
                            <v:textbox>
                              <w:txbxContent>
                                <w:p w14:paraId="5A400F52" w14:textId="77777777" w:rsidR="00987F2E" w:rsidRPr="00D25FB7" w:rsidRDefault="00987F2E" w:rsidP="00D25FB7">
                                  <w:pPr>
                                    <w:ind w:left="240" w:hanging="240"/>
                                    <w:jc w:val="center"/>
                                    <w:rPr>
                                      <w:rFonts w:ascii="標楷體" w:hAnsi="標楷體"/>
                                      <w:b/>
                                      <w:bCs/>
                                      <w:sz w:val="24"/>
                                      <w:szCs w:val="24"/>
                                      <w:rPrChange w:id="2552" w:author="User" w:date="2021-09-13T17:39:00Z">
                                        <w:rPr>
                                          <w:rFonts w:ascii="標楷體" w:hAnsi="標楷體"/>
                                          <w:b/>
                                          <w:bCs/>
                                        </w:rPr>
                                      </w:rPrChange>
                                    </w:rPr>
                                  </w:pPr>
                                  <w:r w:rsidRPr="00D25FB7">
                                    <w:rPr>
                                      <w:rFonts w:ascii="標楷體" w:hAnsi="標楷體" w:hint="eastAsia"/>
                                      <w:b/>
                                      <w:bCs/>
                                      <w:sz w:val="24"/>
                                      <w:szCs w:val="24"/>
                                      <w:rPrChange w:id="2553" w:author="User" w:date="2021-09-13T17:39:00Z">
                                        <w:rPr>
                                          <w:rFonts w:ascii="標楷體" w:hAnsi="標楷體" w:hint="eastAsia"/>
                                          <w:b/>
                                          <w:bCs/>
                                        </w:rPr>
                                      </w:rPrChange>
                                    </w:rPr>
                                    <w:t>特性要因分析法找出問題原因</w:t>
                                  </w:r>
                                </w:p>
                                <w:p w14:paraId="66989128" w14:textId="77777777" w:rsidR="00987F2E" w:rsidRPr="00D25FB7" w:rsidRDefault="00987F2E" w:rsidP="00D25FB7">
                                  <w:pPr>
                                    <w:ind w:left="240" w:hanging="240"/>
                                    <w:jc w:val="center"/>
                                    <w:rPr>
                                      <w:rFonts w:hint="eastAsia"/>
                                      <w:sz w:val="24"/>
                                      <w:szCs w:val="24"/>
                                      <w:rPrChange w:id="2554" w:author="User" w:date="2021-09-13T17:39:00Z">
                                        <w:rPr>
                                          <w:rFonts w:hint="eastAsia"/>
                                        </w:rPr>
                                      </w:rPrChange>
                                    </w:rPr>
                                  </w:pPr>
                                  <w:r w:rsidRPr="00D25FB7">
                                    <w:rPr>
                                      <w:rFonts w:ascii="標楷體" w:hAnsi="標楷體" w:hint="eastAsia"/>
                                      <w:sz w:val="24"/>
                                      <w:szCs w:val="24"/>
                                      <w:rPrChange w:id="2555" w:author="User" w:date="2021-09-13T17:39:00Z">
                                        <w:rPr>
                                          <w:rFonts w:ascii="標楷體" w:hAnsi="標楷體" w:hint="eastAsia"/>
                                        </w:rPr>
                                      </w:rPrChange>
                                    </w:rPr>
                                    <w:t>人員、製程、料、機器、環境</w:t>
                                  </w:r>
                                </w:p>
                              </w:txbxContent>
                            </v:textbox>
                          </v:re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圖: 文件 384" o:spid="_x0000_s1077" type="#_x0000_t114" style="position:absolute;left:4413;top:40569;width:11467;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" fillcolor="#ffeb98 [1623]" strokecolor="#ffd522 [3047]">
                            <v:fill color2="#fff9e0 [503]" rotate="t" angle="180" colors="0 #ffff7d;22938f #ffffa4;1 #ffffd9" focus="100%" type="gradient"/>
                            <v:textbox>
                              <w:txbxContent>
                                <w:p w14:paraId="0605999B" w14:textId="77777777" w:rsidR="00987F2E" w:rsidRPr="00D25FB7" w:rsidRDefault="00987F2E" w:rsidP="00D25FB7">
                                  <w:pPr>
                                    <w:ind w:left="240" w:hanging="240"/>
                                    <w:jc w:val="center"/>
                                    <w:rPr>
                                      <w:rFonts w:ascii="標楷體" w:hAnsi="標楷體"/>
                                      <w:b/>
                                      <w:bCs/>
                                      <w:sz w:val="24"/>
                                      <w:szCs w:val="24"/>
                                      <w:rPrChange w:id="2556" w:author="User" w:date="2021-09-13T17:39:00Z">
                                        <w:rPr>
                                          <w:rFonts w:ascii="標楷體" w:hAnsi="標楷體"/>
                                          <w:b/>
                                          <w:bCs/>
                                        </w:rPr>
                                      </w:rPrChange>
                                    </w:rPr>
                                  </w:pPr>
                                  <w:r w:rsidRPr="00D25FB7">
                                    <w:rPr>
                                      <w:rFonts w:ascii="標楷體" w:hAnsi="標楷體" w:hint="eastAsia"/>
                                      <w:b/>
                                      <w:bCs/>
                                      <w:sz w:val="24"/>
                                      <w:szCs w:val="24"/>
                                      <w:rPrChange w:id="2557" w:author="User" w:date="2021-09-13T17:39:00Z">
                                        <w:rPr>
                                          <w:rFonts w:ascii="標楷體" w:hAnsi="標楷體" w:hint="eastAsia"/>
                                          <w:b/>
                                          <w:bCs/>
                                        </w:rPr>
                                      </w:rPrChange>
                                    </w:rPr>
                                    <w:t>問題紀錄及統整</w:t>
                                  </w:r>
                                </w:p>
                              </w:txbxContent>
                            </v:textbox>
                          </v:shape>
                          <v:shape id="箭號: 向下 386" o:spid="_x0000_s1078" type="#_x0000_t67" style="position:absolute;left:8826;top:38160;width:1776;height:2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" adj="13641" fillcolor="black [3200]" strokecolor="black [1600]" strokeweight="2pt"/>
                          <v:shape id="箭號: 向下 387" o:spid="_x0000_s1079" type="#_x0000_t67" style="position:absolute;left:9387;top:44760;width:1137;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" adj="14413" fillcolor="black [3200]" strokecolor="black [1600]" strokeweight="2pt"/>
                          <v:shape id="_x0000_s1080" type="#_x0000_t202" style="position:absolute;left:11436;top:36845;width:3333;height:3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FE27C45" w14:textId="77777777" w:rsidR="00987F2E" w:rsidRPr="00D25FB7" w:rsidRDefault="00987F2E" w:rsidP="00D25FB7">
                                  <w:pPr>
                                    <w:spacing w:line="400" w:lineRule="exact"/>
                                    <w:ind w:left="240" w:hanging="240"/>
                                    <w:rPr>
                                      <w:rFonts w:ascii="標楷體" w:hAnsi="標楷體"/>
                                      <w:sz w:val="24"/>
                                      <w:szCs w:val="24"/>
                                      <w:rPrChange w:id="2558" w:author="User" w:date="2021-09-13T17:39:00Z">
                                        <w:rPr>
                                          <w:rFonts w:ascii="標楷體" w:hAnsi="標楷體"/>
                                        </w:rPr>
                                      </w:rPrChange>
                                    </w:rPr>
                                  </w:pPr>
                                  <w:r w:rsidRPr="00D25FB7">
                                    <w:rPr>
                                      <w:rFonts w:ascii="標楷體" w:hAnsi="標楷體" w:hint="eastAsia"/>
                                      <w:sz w:val="24"/>
                                      <w:szCs w:val="24"/>
                                      <w:rPrChange w:id="2559" w:author="User" w:date="2021-09-13T17:39:00Z">
                                        <w:rPr>
                                          <w:rFonts w:ascii="標楷體" w:hAnsi="標楷體" w:hint="eastAsia"/>
                                        </w:rPr>
                                      </w:rPrChange>
                                    </w:rPr>
                                    <w:t>是</w:t>
                                  </w:r>
                                </w:p>
                              </w:txbxContent>
                            </v:textbox>
                          </v:shape>
                          <v:shapetype id="_x0000_t110" coordsize="21600,21600" o:spt="110" path="m10800,l,10800,10800,21600,21600,10800xe">
                            <v:stroke joinstyle="miter"/>
                            <v:path gradientshapeok="t" o:connecttype="rect" textboxrect="5400,5400,16200,16200"/>
                          </v:shapetype>
                          <v:shape id="流程圖: 決策 389" o:spid="_x0000_s1081" type="#_x0000_t110" style="position:absolute;left:-1416;top:19011;width:22033;height:9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" fillcolor="#ffeb98 [1623]" strokecolor="#ffd522 [3047]">
                            <v:fill color2="#fff9e0 [503]" rotate="t" angle="180" colors="0 #ffff7d;22938f #ffffa4;1 #ffffd9" focus="100%" type="gradient"/>
                            <v:textbox>
                              <w:txbxContent>
                                <w:p w14:paraId="4EC615F1" w14:textId="77777777" w:rsidR="00987F2E" w:rsidRPr="00D25FB7" w:rsidRDefault="00987F2E" w:rsidP="00D25FB7">
                                  <w:pPr>
                                    <w:ind w:left="240" w:hanging="240"/>
                                    <w:jc w:val="center"/>
                                    <w:rPr>
                                      <w:rFonts w:ascii="標楷體" w:hAnsi="標楷體"/>
                                      <w:b/>
                                      <w:bCs/>
                                      <w:sz w:val="24"/>
                                      <w:szCs w:val="24"/>
                                      <w:rPrChange w:id="2560" w:author="User" w:date="2021-09-13T17:39:00Z">
                                        <w:rPr>
                                          <w:rFonts w:ascii="標楷體" w:hAnsi="標楷體"/>
                                          <w:b/>
                                          <w:bCs/>
                                        </w:rPr>
                                      </w:rPrChange>
                                    </w:rPr>
                                  </w:pPr>
                                  <w:r w:rsidRPr="00D25FB7">
                                    <w:rPr>
                                      <w:rFonts w:ascii="標楷體" w:hAnsi="標楷體" w:hint="eastAsia"/>
                                      <w:b/>
                                      <w:bCs/>
                                      <w:sz w:val="24"/>
                                      <w:szCs w:val="24"/>
                                      <w:rPrChange w:id="2561" w:author="User" w:date="2021-09-13T17:39:00Z">
                                        <w:rPr>
                                          <w:rFonts w:ascii="標楷體" w:hAnsi="標楷體" w:hint="eastAsia"/>
                                          <w:b/>
                                          <w:bCs/>
                                        </w:rPr>
                                      </w:rPrChange>
                                    </w:rPr>
                                    <w:t>以</w:t>
                                  </w:r>
                                  <w:r w:rsidRPr="00D25FB7">
                                    <w:rPr>
                                      <w:rFonts w:ascii="標楷體" w:hAnsi="標楷體"/>
                                      <w:b/>
                                      <w:bCs/>
                                      <w:sz w:val="24"/>
                                      <w:szCs w:val="24"/>
                                      <w:rPrChange w:id="2562" w:author="User" w:date="2021-09-13T17:39:00Z">
                                        <w:rPr>
                                          <w:rFonts w:ascii="標楷體" w:hAnsi="標楷體"/>
                                          <w:b/>
                                          <w:bCs/>
                                        </w:rPr>
                                      </w:rPrChange>
                                    </w:rPr>
                                    <w:t>PDCA</w:t>
                                  </w:r>
                                  <w:r w:rsidRPr="00D25FB7">
                                    <w:rPr>
                                      <w:rFonts w:ascii="標楷體" w:hAnsi="標楷體" w:hint="eastAsia"/>
                                      <w:b/>
                                      <w:bCs/>
                                      <w:sz w:val="24"/>
                                      <w:szCs w:val="24"/>
                                      <w:rPrChange w:id="2563" w:author="User" w:date="2021-09-13T17:39:00Z">
                                        <w:rPr>
                                          <w:rFonts w:ascii="標楷體" w:hAnsi="標楷體" w:hint="eastAsia"/>
                                          <w:b/>
                                          <w:bCs/>
                                        </w:rPr>
                                      </w:rPrChange>
                                    </w:rPr>
                                    <w:t>法</w:t>
                                  </w:r>
                                </w:p>
                                <w:p w14:paraId="2044A534" w14:textId="77777777" w:rsidR="00987F2E" w:rsidRPr="00D25FB7" w:rsidRDefault="00987F2E" w:rsidP="00D25FB7">
                                  <w:pPr>
                                    <w:ind w:left="240" w:hanging="240"/>
                                    <w:jc w:val="center"/>
                                    <w:rPr>
                                      <w:rFonts w:ascii="標楷體" w:hAnsi="標楷體"/>
                                      <w:b/>
                                      <w:bCs/>
                                      <w:sz w:val="24"/>
                                      <w:szCs w:val="24"/>
                                      <w:rPrChange w:id="2564" w:author="User" w:date="2021-09-13T17:39:00Z">
                                        <w:rPr>
                                          <w:rFonts w:ascii="標楷體" w:hAnsi="標楷體"/>
                                          <w:b/>
                                          <w:bCs/>
                                        </w:rPr>
                                      </w:rPrChange>
                                    </w:rPr>
                                  </w:pPr>
                                  <w:r w:rsidRPr="00D25FB7">
                                    <w:rPr>
                                      <w:rFonts w:ascii="標楷體" w:hAnsi="標楷體" w:hint="eastAsia"/>
                                      <w:b/>
                                      <w:bCs/>
                                      <w:sz w:val="24"/>
                                      <w:szCs w:val="24"/>
                                      <w:rPrChange w:id="2565" w:author="User" w:date="2021-09-13T17:39:00Z">
                                        <w:rPr>
                                          <w:rFonts w:ascii="標楷體" w:hAnsi="標楷體" w:hint="eastAsia"/>
                                          <w:b/>
                                          <w:bCs/>
                                        </w:rPr>
                                      </w:rPrChange>
                                    </w:rPr>
                                    <w:t>決定對策</w:t>
                                  </w:r>
                                </w:p>
                              </w:txbxContent>
                            </v:textbox>
                          </v:shape>
                          <v:shapetype id="_x0000_t120" coordsize="21600,21600" o:spt="120" path="m10800,qx,10800,10800,21600,21600,10800,10800,xe">
                            <v:path gradientshapeok="t" o:connecttype="custom" o:connectlocs="10800,0;3163,3163;0,10800;3163,18437;10800,21600;18437,18437;21600,10800;18437,3163" textboxrect="3163,3163,18437,18437"/>
                          </v:shapetype>
                          <v:shape id="流程圖: 接點 390" o:spid="_x0000_s1082" type="#_x0000_t120" style="position:absolute;left:3943;top:30314;width:10259;height:7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" fillcolor="#ffeb98 [1623]" strokecolor="#ffd522 [3047]">
                            <v:fill color2="#fff9e0 [503]" rotate="t" angle="180" colors="0 #ffff7d;22938f #ffffa4;1 #ffffd9" focus="100%" type="gradient"/>
                            <v:textbox>
                              <w:txbxContent>
                                <w:p w14:paraId="04828FE4" w14:textId="77777777" w:rsidR="00987F2E" w:rsidRPr="00D25FB7" w:rsidRDefault="00987F2E" w:rsidP="00D25FB7">
                                  <w:pPr>
                                    <w:spacing w:line="240" w:lineRule="exact"/>
                                    <w:ind w:left="240" w:hanging="240"/>
                                    <w:jc w:val="center"/>
                                    <w:rPr>
                                      <w:rFonts w:ascii="標楷體" w:hAnsi="標楷體"/>
                                      <w:b/>
                                      <w:bCs/>
                                      <w:sz w:val="24"/>
                                      <w:szCs w:val="24"/>
                                      <w:rPrChange w:id="2566" w:author="User" w:date="2021-09-13T17:39:00Z">
                                        <w:rPr>
                                          <w:rFonts w:ascii="標楷體" w:hAnsi="標楷體"/>
                                          <w:b/>
                                          <w:bCs/>
                                        </w:rPr>
                                      </w:rPrChange>
                                    </w:rPr>
                                  </w:pPr>
                                  <w:r w:rsidRPr="00D25FB7">
                                    <w:rPr>
                                      <w:rFonts w:ascii="標楷體" w:hAnsi="標楷體" w:hint="eastAsia"/>
                                      <w:b/>
                                      <w:bCs/>
                                      <w:sz w:val="24"/>
                                      <w:szCs w:val="24"/>
                                      <w:rPrChange w:id="2567" w:author="User" w:date="2021-09-13T17:39:00Z">
                                        <w:rPr>
                                          <w:rFonts w:ascii="標楷體" w:hAnsi="標楷體" w:hint="eastAsia"/>
                                          <w:b/>
                                          <w:bCs/>
                                        </w:rPr>
                                      </w:rPrChange>
                                    </w:rPr>
                                    <w:t>驗證問題</w:t>
                                  </w:r>
                                </w:p>
                                <w:p w14:paraId="1FD6C2B2" w14:textId="77777777" w:rsidR="00987F2E" w:rsidRPr="00D25FB7" w:rsidRDefault="00987F2E" w:rsidP="00D25FB7">
                                  <w:pPr>
                                    <w:spacing w:line="240" w:lineRule="exact"/>
                                    <w:ind w:left="240" w:hanging="240"/>
                                    <w:jc w:val="center"/>
                                    <w:rPr>
                                      <w:rFonts w:ascii="標楷體" w:hAnsi="標楷體"/>
                                      <w:b/>
                                      <w:bCs/>
                                      <w:sz w:val="24"/>
                                      <w:szCs w:val="24"/>
                                      <w:rPrChange w:id="2568" w:author="User" w:date="2021-09-13T17:39:00Z">
                                        <w:rPr>
                                          <w:rFonts w:ascii="標楷體" w:hAnsi="標楷體"/>
                                          <w:b/>
                                          <w:bCs/>
                                        </w:rPr>
                                      </w:rPrChange>
                                    </w:rPr>
                                  </w:pPr>
                                  <w:r w:rsidRPr="00D25FB7">
                                    <w:rPr>
                                      <w:rFonts w:ascii="標楷體" w:hAnsi="標楷體" w:hint="eastAsia"/>
                                      <w:b/>
                                      <w:bCs/>
                                      <w:sz w:val="24"/>
                                      <w:szCs w:val="24"/>
                                      <w:rPrChange w:id="2569" w:author="User" w:date="2021-09-13T17:39:00Z">
                                        <w:rPr>
                                          <w:rFonts w:ascii="標楷體" w:hAnsi="標楷體" w:hint="eastAsia"/>
                                          <w:b/>
                                          <w:bCs/>
                                        </w:rPr>
                                      </w:rPrChange>
                                    </w:rPr>
                                    <w:t>是否解決</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接點: 肘形 391" o:spid="_x0000_s1083" type="#_x0000_t34" style="position:absolute;left:19832;top:27636;width:6381;height:1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" adj="27359" strokeweight="2pt">
                          <v:stroke endarrow="block" miterlimit="4"/>
                        </v:shape>
                      </v:group>
                    </w:pict>
                  </mc:Fallback>
                </mc:AlternateContent>
              </w:r>
            </w:ins>
          </w:p>
          <w:p w14:paraId="443F1EBB" w14:textId="207F2731"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24" w:author="User" w:date="2021-09-13T17:38:00Z"/>
                <w:rFonts w:hint="eastAsia"/>
              </w:rPr>
            </w:pPr>
          </w:p>
          <w:p w14:paraId="1C927A6E"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25" w:author="User" w:date="2021-09-13T17:38:00Z"/>
                <w:rFonts w:hint="eastAsia"/>
              </w:rPr>
            </w:pPr>
          </w:p>
          <w:p w14:paraId="6418A819"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26" w:author="User" w:date="2021-09-13T17:38:00Z"/>
                <w:rFonts w:hint="eastAsia"/>
              </w:rPr>
            </w:pPr>
          </w:p>
          <w:p w14:paraId="0BF73AB8"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27" w:author="User" w:date="2021-09-13T17:38:00Z"/>
                <w:rFonts w:hint="eastAsia"/>
              </w:rPr>
            </w:pPr>
          </w:p>
          <w:p w14:paraId="22E7E0A7"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28" w:author="User" w:date="2021-09-13T17:38:00Z"/>
                <w:rFonts w:hint="eastAsia"/>
              </w:rPr>
            </w:pPr>
          </w:p>
          <w:p w14:paraId="4F411085"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29" w:author="User" w:date="2021-09-13T17:38:00Z"/>
                <w:rFonts w:hint="eastAsia"/>
              </w:rPr>
            </w:pPr>
          </w:p>
          <w:p w14:paraId="068B4877"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0" w:author="User" w:date="2021-09-13T17:38:00Z"/>
                <w:rFonts w:hint="eastAsia"/>
              </w:rPr>
            </w:pPr>
          </w:p>
          <w:p w14:paraId="2E1DD3FA"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1" w:author="User" w:date="2021-09-13T17:38:00Z"/>
                <w:rFonts w:hint="eastAsia"/>
              </w:rPr>
            </w:pPr>
          </w:p>
          <w:p w14:paraId="1A70AC3A"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2" w:author="User" w:date="2021-09-13T17:38:00Z"/>
                <w:rFonts w:hint="eastAsia"/>
              </w:rPr>
            </w:pPr>
          </w:p>
          <w:p w14:paraId="64B0A6D7"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3" w:author="User" w:date="2021-09-13T17:38:00Z"/>
                <w:rFonts w:hint="eastAsia"/>
              </w:rPr>
            </w:pPr>
          </w:p>
          <w:p w14:paraId="7FDD86FE"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4" w:author="User" w:date="2021-09-13T17:38:00Z"/>
                <w:rFonts w:hint="eastAsia"/>
              </w:rPr>
            </w:pPr>
          </w:p>
          <w:p w14:paraId="7E15C6F9"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5" w:author="User" w:date="2021-09-13T17:38:00Z"/>
                <w:rFonts w:hint="eastAsia"/>
              </w:rPr>
            </w:pPr>
          </w:p>
          <w:p w14:paraId="427C5528"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6" w:author="User" w:date="2021-09-13T17:38:00Z"/>
                <w:rFonts w:hint="eastAsia"/>
              </w:rPr>
            </w:pPr>
          </w:p>
          <w:p w14:paraId="25DC2944"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7" w:author="User" w:date="2021-09-13T17:38:00Z"/>
                <w:rFonts w:hint="eastAsia"/>
              </w:rPr>
            </w:pPr>
          </w:p>
          <w:p w14:paraId="339458ED" w14:textId="77777777"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8" w:author="User" w:date="2021-09-13T17:39:00Z"/>
                <w:rFonts w:hint="eastAsia"/>
              </w:rPr>
            </w:pPr>
          </w:p>
          <w:p w14:paraId="159555A7" w14:textId="0A27CA9B" w:rsidR="00D25FB7" w:rsidRDefault="00D25FB7"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2539" w:author="User" w:date="2021-09-13T17:38:00Z"/>
                <w:rFonts w:hint="eastAsia"/>
              </w:rPr>
            </w:pPr>
          </w:p>
        </w:tc>
      </w:tr>
    </w:tbl>
    <w:p w14:paraId="2C0C9BFD" w14:textId="1AEED61F" w:rsidR="00D25FB7" w:rsidRDefault="00D25FB7" w:rsidP="00E30B92">
      <w:pPr>
        <w:pStyle w:val="13"/>
        <w:rPr>
          <w:ins w:id="2540" w:author="User" w:date="2021-09-13T17:38:00Z"/>
          <w:rFonts w:hint="eastAsia"/>
        </w:rPr>
      </w:pPr>
    </w:p>
    <w:p w14:paraId="6DBE2888" w14:textId="22A4DD47" w:rsidR="0002214F" w:rsidRDefault="00D25FB7">
      <w:pPr>
        <w:pStyle w:val="4"/>
        <w:rPr>
          <w:ins w:id="2541" w:author="User" w:date="2021-09-13T16:57:00Z"/>
          <w:rFonts w:hint="eastAsia"/>
        </w:rPr>
        <w:pPrChange w:id="2542" w:author="User" w:date="2021-09-14T15:11:00Z">
          <w:pPr>
            <w:pStyle w:val="13"/>
          </w:pPr>
        </w:pPrChange>
      </w:pPr>
      <w:del w:id="2543" w:author="User" w:date="2021-09-13T17:34:00Z">
        <w:r w:rsidDel="00D25FB7">
          <w:rPr>
            <w:rFonts w:hint="eastAsia"/>
            <w:noProof/>
          </w:rPr>
          <mc:AlternateContent>
            <mc:Choice Requires="wpg">
              <w:drawing>
                <wp:anchor distT="0" distB="0" distL="114300" distR="114300" simplePos="0" relativeHeight="251801088" behindDoc="0" locked="0" layoutInCell="1" allowOverlap="1" wp14:anchorId="4A41D690" wp14:editId="3146F2A3">
                  <wp:simplePos x="0" y="0"/>
                  <wp:positionH relativeFrom="column">
                    <wp:posOffset>1477010</wp:posOffset>
                  </wp:positionH>
                  <wp:positionV relativeFrom="paragraph">
                    <wp:posOffset>444500</wp:posOffset>
                  </wp:positionV>
                  <wp:extent cx="3147695" cy="6433820"/>
                  <wp:effectExtent l="0" t="0" r="186055" b="24130"/>
                  <wp:wrapNone/>
                  <wp:docPr id="372" name="群組 372"/>
                  <wp:cNvGraphicFramePr/>
                  <a:graphic xmlns:a="http://schemas.openxmlformats.org/drawingml/2006/main">
                    <a:graphicData uri="http://schemas.microsoft.com/office/word/2010/wordprocessingGroup">
                      <wpg:wgp>
                        <wpg:cNvGrpSpPr/>
                        <wpg:grpSpPr>
                          <a:xfrm>
                            <a:off x="0" y="0"/>
                            <a:ext cx="3147695" cy="6433820"/>
                            <a:chOff x="0" y="0"/>
                            <a:chExt cx="3147695" cy="6433820"/>
                          </a:xfrm>
                        </wpg:grpSpPr>
                        <wpg:grpSp>
                          <wpg:cNvPr id="222" name="群組 222"/>
                          <wpg:cNvGrpSpPr/>
                          <wpg:grpSpPr>
                            <a:xfrm>
                              <a:off x="0" y="0"/>
                              <a:ext cx="3147695" cy="6433820"/>
                              <a:chOff x="-573457" y="0"/>
                              <a:chExt cx="3164222" cy="5495622"/>
                            </a:xfrm>
                          </wpg:grpSpPr>
                          <wps:wsp>
                            <wps:cNvPr id="223" name="箭號: 向下 223"/>
                            <wps:cNvSpPr/>
                            <wps:spPr>
                              <a:xfrm>
                                <a:off x="838200" y="409575"/>
                                <a:ext cx="113665" cy="1708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箭號: 向下 231"/>
                            <wps:cNvSpPr/>
                            <wps:spPr>
                              <a:xfrm>
                                <a:off x="819150" y="1114425"/>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箭號: 向下 250"/>
                            <wps:cNvSpPr/>
                            <wps:spPr>
                              <a:xfrm>
                                <a:off x="819164" y="1829168"/>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文字方塊 2"/>
                            <wps:cNvSpPr txBox="1">
                              <a:spLocks noChangeArrowheads="1"/>
                            </wps:cNvSpPr>
                            <wps:spPr bwMode="auto">
                              <a:xfrm>
                                <a:off x="2257425" y="3400425"/>
                                <a:ext cx="333340" cy="409560"/>
                              </a:xfrm>
                              <a:prstGeom prst="rect">
                                <a:avLst/>
                              </a:prstGeom>
                              <a:noFill/>
                              <a:ln w="9525">
                                <a:noFill/>
                                <a:miter lim="800000"/>
                                <a:headEnd/>
                                <a:tailEnd/>
                              </a:ln>
                            </wps:spPr>
                            <wps:txbx>
                              <w:txbxContent>
                                <w:p w14:paraId="75035FB9" w14:textId="77777777" w:rsidR="00987F2E" w:rsidRPr="00CE4A1C" w:rsidRDefault="00987F2E" w:rsidP="0002214F">
                                  <w:pPr>
                                    <w:spacing w:line="400" w:lineRule="exact"/>
                                    <w:ind w:left="280" w:hanging="280"/>
                                    <w:rPr>
                                      <w:rFonts w:ascii="標楷體" w:hAnsi="標楷體"/>
                                    </w:rPr>
                                  </w:pPr>
                                  <w:r>
                                    <w:rPr>
                                      <w:rFonts w:ascii="標楷體" w:hAnsi="標楷體" w:hint="eastAsia"/>
                                    </w:rPr>
                                    <w:t>否</w:t>
                                  </w:r>
                                </w:p>
                              </w:txbxContent>
                            </wps:txbx>
                            <wps:bodyPr rot="0" vert="horz" wrap="square" lIns="91440" tIns="45720" rIns="91440" bIns="45720" anchor="t" anchorCtr="0">
                              <a:noAutofit/>
                            </wps:bodyPr>
                          </wps:wsp>
                          <wps:wsp>
                            <wps:cNvPr id="289" name="箭號: 向下 289"/>
                            <wps:cNvSpPr/>
                            <wps:spPr>
                              <a:xfrm>
                                <a:off x="838200" y="3051185"/>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流程圖: 結束點 290"/>
                            <wps:cNvSpPr/>
                            <wps:spPr>
                              <a:xfrm>
                                <a:off x="16310" y="5066997"/>
                                <a:ext cx="1976973" cy="428625"/>
                              </a:xfrm>
                              <a:prstGeom prst="flowChartTerminator">
                                <a:avLst/>
                              </a:prstGeom>
                            </wps:spPr>
                            <wps:style>
                              <a:lnRef idx="1">
                                <a:schemeClr val="accent4"/>
                              </a:lnRef>
                              <a:fillRef idx="2">
                                <a:schemeClr val="accent4"/>
                              </a:fillRef>
                              <a:effectRef idx="1">
                                <a:schemeClr val="accent4"/>
                              </a:effectRef>
                              <a:fontRef idx="minor">
                                <a:schemeClr val="dk1"/>
                              </a:fontRef>
                            </wps:style>
                            <wps:txbx>
                              <w:txbxContent>
                                <w:p w14:paraId="1D7C2DBA" w14:textId="77777777" w:rsidR="00987F2E" w:rsidRPr="00CE4A1C" w:rsidRDefault="00987F2E" w:rsidP="0002214F">
                                  <w:pPr>
                                    <w:ind w:left="280" w:hanging="280"/>
                                    <w:jc w:val="center"/>
                                    <w:rPr>
                                      <w:rFonts w:ascii="標楷體" w:hAnsi="標楷體"/>
                                      <w:b/>
                                      <w:bCs/>
                                    </w:rPr>
                                  </w:pPr>
                                  <w:r>
                                    <w:rPr>
                                      <w:rFonts w:ascii="標楷體" w:hAnsi="標楷體" w:hint="eastAsia"/>
                                      <w:b/>
                                      <w:bCs/>
                                    </w:rPr>
                                    <w:t>問題解決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流程圖: 結束點 352"/>
                            <wps:cNvSpPr/>
                            <wps:spPr>
                              <a:xfrm>
                                <a:off x="209550" y="0"/>
                                <a:ext cx="1344295" cy="409575"/>
                              </a:xfrm>
                              <a:prstGeom prst="flowChartTerminator">
                                <a:avLst/>
                              </a:prstGeom>
                            </wps:spPr>
                            <wps:style>
                              <a:lnRef idx="1">
                                <a:schemeClr val="accent4"/>
                              </a:lnRef>
                              <a:fillRef idx="2">
                                <a:schemeClr val="accent4"/>
                              </a:fillRef>
                              <a:effectRef idx="1">
                                <a:schemeClr val="accent4"/>
                              </a:effectRef>
                              <a:fontRef idx="minor">
                                <a:schemeClr val="dk1"/>
                              </a:fontRef>
                            </wps:style>
                            <wps:txbx>
                              <w:txbxContent>
                                <w:p w14:paraId="3FF2F33D" w14:textId="77777777" w:rsidR="00987F2E" w:rsidRPr="00B04784" w:rsidRDefault="00987F2E" w:rsidP="0002214F">
                                  <w:pPr>
                                    <w:ind w:left="280" w:hanging="280"/>
                                    <w:jc w:val="center"/>
                                    <w:rPr>
                                      <w:rFonts w:ascii="標楷體" w:hAnsi="標楷體"/>
                                      <w:b/>
                                      <w:bCs/>
                                    </w:rPr>
                                  </w:pPr>
                                  <w:r w:rsidRPr="00B04784">
                                    <w:rPr>
                                      <w:rFonts w:ascii="標楷體" w:hAnsi="標楷體" w:hint="eastAsia"/>
                                      <w:b/>
                                      <w:bCs/>
                                    </w:rPr>
                                    <w:t>發現問題</w:t>
                                  </w:r>
                                </w:p>
                                <w:p w14:paraId="666A4D9D" w14:textId="77777777" w:rsidR="00987F2E" w:rsidRPr="00CE4A1C" w:rsidRDefault="00987F2E" w:rsidP="0002214F">
                                  <w:pPr>
                                    <w:ind w:left="280" w:hanging="280"/>
                                    <w:jc w:val="center"/>
                                    <w:rPr>
                                      <w:rFonts w:ascii="標楷體" w:hAnsi="標楷體"/>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矩形 353"/>
                            <wps:cNvSpPr/>
                            <wps:spPr>
                              <a:xfrm>
                                <a:off x="63826" y="580390"/>
                                <a:ext cx="1645196" cy="5238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73073CD" w14:textId="77777777" w:rsidR="00987F2E" w:rsidRPr="00EA1F36" w:rsidRDefault="00987F2E" w:rsidP="0002214F">
                                  <w:pPr>
                                    <w:ind w:left="280" w:hanging="280"/>
                                    <w:jc w:val="center"/>
                                    <w:rPr>
                                      <w:rFonts w:ascii="標楷體" w:hAnsi="標楷體"/>
                                      <w:b/>
                                      <w:bCs/>
                                    </w:rPr>
                                  </w:pPr>
                                  <w:r w:rsidRPr="00B04784">
                                    <w:rPr>
                                      <w:rFonts w:ascii="標楷體" w:hAnsi="標楷體" w:hint="eastAsia"/>
                                      <w:b/>
                                      <w:bCs/>
                                    </w:rPr>
                                    <w:t>以分支圖方法分析現有問題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矩形 355"/>
                            <wps:cNvSpPr/>
                            <wps:spPr>
                              <a:xfrm>
                                <a:off x="-573457" y="1304926"/>
                                <a:ext cx="2918204" cy="491304"/>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8D74B4D" w14:textId="77777777" w:rsidR="00987F2E" w:rsidRPr="00B04784" w:rsidRDefault="00987F2E" w:rsidP="0002214F">
                                  <w:pPr>
                                    <w:ind w:left="280" w:hanging="280"/>
                                    <w:jc w:val="center"/>
                                    <w:rPr>
                                      <w:rFonts w:ascii="標楷體" w:hAnsi="標楷體"/>
                                      <w:b/>
                                      <w:bCs/>
                                    </w:rPr>
                                  </w:pPr>
                                  <w:r>
                                    <w:rPr>
                                      <w:rFonts w:ascii="標楷體" w:hAnsi="標楷體" w:hint="eastAsia"/>
                                      <w:b/>
                                      <w:bCs/>
                                    </w:rPr>
                                    <w:t>特性</w:t>
                                  </w:r>
                                  <w:r w:rsidRPr="00B04784">
                                    <w:rPr>
                                      <w:rFonts w:ascii="標楷體" w:hAnsi="標楷體" w:hint="eastAsia"/>
                                      <w:b/>
                                      <w:bCs/>
                                    </w:rPr>
                                    <w:t>要因分析法</w:t>
                                  </w:r>
                                  <w:r>
                                    <w:rPr>
                                      <w:rFonts w:ascii="標楷體" w:hAnsi="標楷體" w:hint="eastAsia"/>
                                      <w:b/>
                                      <w:bCs/>
                                    </w:rPr>
                                    <w:t>找出問題原因</w:t>
                                  </w:r>
                                </w:p>
                                <w:p w14:paraId="36709BEB" w14:textId="77777777" w:rsidR="00987F2E" w:rsidRPr="00EA1F36" w:rsidRDefault="00987F2E" w:rsidP="0002214F">
                                  <w:pPr>
                                    <w:ind w:left="280" w:hanging="280"/>
                                    <w:jc w:val="center"/>
                                    <w:rPr>
                                      <w:rFonts w:hint="eastAsia"/>
                                    </w:rPr>
                                  </w:pPr>
                                  <w:r>
                                    <w:rPr>
                                      <w:rFonts w:ascii="標楷體" w:hAnsi="標楷體" w:hint="eastAsia"/>
                                    </w:rPr>
                                    <w:t>人員、製程、料、機器、環境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流程圖: 文件 357"/>
                            <wps:cNvSpPr/>
                            <wps:spPr>
                              <a:xfrm>
                                <a:off x="150140" y="4477398"/>
                                <a:ext cx="1635474" cy="4191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191A6323" w14:textId="77777777" w:rsidR="00987F2E" w:rsidRPr="00977584" w:rsidRDefault="00987F2E" w:rsidP="0002214F">
                                  <w:pPr>
                                    <w:ind w:left="280" w:hanging="280"/>
                                    <w:jc w:val="center"/>
                                    <w:rPr>
                                      <w:rFonts w:ascii="標楷體" w:hAnsi="標楷體"/>
                                      <w:b/>
                                      <w:bCs/>
                                    </w:rPr>
                                  </w:pPr>
                                  <w:r>
                                    <w:rPr>
                                      <w:rFonts w:ascii="標楷體" w:hAnsi="標楷體" w:hint="eastAsia"/>
                                      <w:b/>
                                      <w:bCs/>
                                    </w:rPr>
                                    <w:t>問題紀錄及統整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箭號: 向下 358"/>
                            <wps:cNvSpPr/>
                            <wps:spPr>
                              <a:xfrm>
                                <a:off x="838200" y="4211782"/>
                                <a:ext cx="177567" cy="240953"/>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箭號: 向下 359"/>
                            <wps:cNvSpPr/>
                            <wps:spPr>
                              <a:xfrm>
                                <a:off x="915909" y="4896498"/>
                                <a:ext cx="113665" cy="1708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文字方塊 2"/>
                            <wps:cNvSpPr txBox="1">
                              <a:spLocks noChangeArrowheads="1"/>
                            </wps:cNvSpPr>
                            <wps:spPr bwMode="auto">
                              <a:xfrm>
                                <a:off x="1017776" y="4173187"/>
                                <a:ext cx="333340" cy="279547"/>
                              </a:xfrm>
                              <a:prstGeom prst="rect">
                                <a:avLst/>
                              </a:prstGeom>
                              <a:noFill/>
                              <a:ln w="9525">
                                <a:noFill/>
                                <a:miter lim="800000"/>
                                <a:headEnd/>
                                <a:tailEnd/>
                              </a:ln>
                            </wps:spPr>
                            <wps:txbx>
                              <w:txbxContent>
                                <w:p w14:paraId="2459E43F" w14:textId="77777777" w:rsidR="00987F2E" w:rsidRPr="00CE4A1C" w:rsidRDefault="00987F2E" w:rsidP="0002214F">
                                  <w:pPr>
                                    <w:spacing w:line="400" w:lineRule="exact"/>
                                    <w:ind w:left="280" w:hanging="280"/>
                                    <w:rPr>
                                      <w:rFonts w:ascii="標楷體" w:hAnsi="標楷體"/>
                                    </w:rPr>
                                  </w:pPr>
                                  <w:r>
                                    <w:rPr>
                                      <w:rFonts w:ascii="標楷體" w:hAnsi="標楷體" w:hint="eastAsia"/>
                                    </w:rPr>
                                    <w:t>是</w:t>
                                  </w:r>
                                </w:p>
                              </w:txbxContent>
                            </wps:txbx>
                            <wps:bodyPr rot="0" vert="horz" wrap="square" lIns="91440" tIns="45720" rIns="91440" bIns="45720" anchor="t" anchorCtr="0">
                              <a:noAutofit/>
                            </wps:bodyPr>
                          </wps:wsp>
                          <wps:wsp>
                            <wps:cNvPr id="362" name="流程圖: 決策 362"/>
                            <wps:cNvSpPr/>
                            <wps:spPr>
                              <a:xfrm>
                                <a:off x="-210060" y="2022485"/>
                                <a:ext cx="2203350" cy="1028700"/>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14:paraId="27961703" w14:textId="77777777" w:rsidR="00987F2E" w:rsidRDefault="00987F2E" w:rsidP="0002214F">
                                  <w:pPr>
                                    <w:ind w:left="280" w:hanging="280"/>
                                    <w:jc w:val="center"/>
                                    <w:rPr>
                                      <w:rFonts w:ascii="標楷體" w:hAnsi="標楷體"/>
                                      <w:b/>
                                      <w:bCs/>
                                    </w:rPr>
                                  </w:pPr>
                                  <w:r w:rsidRPr="00B04784">
                                    <w:rPr>
                                      <w:rFonts w:ascii="標楷體" w:hAnsi="標楷體" w:hint="eastAsia"/>
                                      <w:b/>
                                      <w:bCs/>
                                    </w:rPr>
                                    <w:t>以</w:t>
                                  </w:r>
                                  <w:r>
                                    <w:rPr>
                                      <w:rFonts w:ascii="標楷體" w:hAnsi="標楷體"/>
                                      <w:b/>
                                      <w:bCs/>
                                    </w:rPr>
                                    <w:t>PDCA</w:t>
                                  </w:r>
                                  <w:r>
                                    <w:rPr>
                                      <w:rFonts w:ascii="標楷體" w:hAnsi="標楷體" w:hint="eastAsia"/>
                                      <w:b/>
                                      <w:bCs/>
                                    </w:rPr>
                                    <w:t>法</w:t>
                                  </w:r>
                                </w:p>
                                <w:p w14:paraId="43FD8490" w14:textId="77777777" w:rsidR="00987F2E" w:rsidRPr="00CE4A1C" w:rsidRDefault="00987F2E" w:rsidP="0002214F">
                                  <w:pPr>
                                    <w:ind w:left="280" w:hanging="280"/>
                                    <w:jc w:val="center"/>
                                    <w:rPr>
                                      <w:rFonts w:ascii="標楷體" w:hAnsi="標楷體"/>
                                      <w:b/>
                                      <w:bCs/>
                                    </w:rPr>
                                  </w:pPr>
                                  <w:r>
                                    <w:rPr>
                                      <w:rFonts w:ascii="標楷體" w:hAnsi="標楷體" w:hint="eastAsia"/>
                                      <w:b/>
                                      <w:bCs/>
                                    </w:rPr>
                                    <w:t>決定對策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流程圖: 接點 363"/>
                            <wps:cNvSpPr/>
                            <wps:spPr>
                              <a:xfrm>
                                <a:off x="209422" y="3261985"/>
                                <a:ext cx="1360491" cy="949798"/>
                              </a:xfrm>
                              <a:prstGeom prst="flowChartConnector">
                                <a:avLst/>
                              </a:prstGeom>
                            </wps:spPr>
                            <wps:style>
                              <a:lnRef idx="1">
                                <a:schemeClr val="accent4"/>
                              </a:lnRef>
                              <a:fillRef idx="2">
                                <a:schemeClr val="accent4"/>
                              </a:fillRef>
                              <a:effectRef idx="1">
                                <a:schemeClr val="accent4"/>
                              </a:effectRef>
                              <a:fontRef idx="minor">
                                <a:schemeClr val="dk1"/>
                              </a:fontRef>
                            </wps:style>
                            <wps:txbx>
                              <w:txbxContent>
                                <w:p w14:paraId="6FD3642C" w14:textId="77777777" w:rsidR="00987F2E" w:rsidRDefault="00987F2E" w:rsidP="0002214F">
                                  <w:pPr>
                                    <w:spacing w:line="240" w:lineRule="exact"/>
                                    <w:ind w:left="280" w:hanging="280"/>
                                    <w:jc w:val="center"/>
                                    <w:rPr>
                                      <w:rFonts w:ascii="標楷體" w:hAnsi="標楷體"/>
                                      <w:b/>
                                      <w:bCs/>
                                    </w:rPr>
                                  </w:pPr>
                                  <w:r>
                                    <w:rPr>
                                      <w:rFonts w:ascii="標楷體" w:hAnsi="標楷體" w:hint="eastAsia"/>
                                      <w:b/>
                                      <w:bCs/>
                                    </w:rPr>
                                    <w:t>驗證問題</w:t>
                                  </w:r>
                                </w:p>
                                <w:p w14:paraId="1BB6E05A" w14:textId="77777777" w:rsidR="00987F2E" w:rsidRPr="00045000" w:rsidRDefault="00987F2E" w:rsidP="0002214F">
                                  <w:pPr>
                                    <w:spacing w:line="240" w:lineRule="exact"/>
                                    <w:ind w:left="280" w:hanging="280"/>
                                    <w:jc w:val="center"/>
                                    <w:rPr>
                                      <w:rFonts w:ascii="標楷體" w:hAnsi="標楷體"/>
                                      <w:b/>
                                      <w:bCs/>
                                    </w:rPr>
                                  </w:pPr>
                                  <w:r>
                                    <w:rPr>
                                      <w:rFonts w:ascii="標楷體" w:hAnsi="標楷體" w:hint="eastAsia"/>
                                      <w:b/>
                                      <w:bCs/>
                                    </w:rPr>
                                    <w:t>是否解決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1" name="接點: 肘形 371"/>
                          <wps:cNvCnPr/>
                          <wps:spPr>
                            <a:xfrm flipV="1">
                              <a:off x="2072640" y="3009900"/>
                              <a:ext cx="480701" cy="1706880"/>
                            </a:xfrm>
                            <a:prstGeom prst="bentConnector3">
                              <a:avLst>
                                <a:gd name="adj1" fmla="val 25733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A41D690" id="群組 372" o:spid="_x0000_s1084" style="position:absolute;left:0;text-align:left;margin-left:116.3pt;margin-top:35pt;width:247.85pt;height:506.6pt;z-index:251801088" coordsize="31476,64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">
                  <v:group id="群組 222" o:spid="_x0000_s1085" style="position:absolute;width:31476;height:64338" coordorigin="-5734" coordsize="31642,5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箭號: 向下 223" o:spid="_x0000_s1086" type="#_x0000_t67" style="position:absolute;left:8382;top:4095;width:113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" adj="14413" fillcolor="black [3200]" strokecolor="black [1600]" strokeweight="2pt"/>
                    <v:shape id="箭號: 向下 231" o:spid="_x0000_s1087" type="#_x0000_t67" style="position:absolute;left:8191;top:11144;width:1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" adj="14401" fillcolor="black [3200]" strokecolor="black [1600]" strokeweight="2pt"/>
                    <v:shape id="箭號: 向下 250" o:spid="_x0000_s1088" type="#_x0000_t67" style="position:absolute;left:8191;top:18291;width:114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" adj="14401" fillcolor="black [3200]" strokecolor="black [1600]" strokeweight="2pt"/>
                    <v:shape id="_x0000_s1089" type="#_x0000_t202" style="position:absolute;left:22574;top:34004;width:333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14:paraId="75035FB9" w14:textId="77777777" w:rsidR="00987F2E" w:rsidRPr="00CE4A1C" w:rsidRDefault="00987F2E" w:rsidP="0002214F">
                            <w:pPr>
                              <w:spacing w:line="400" w:lineRule="exact"/>
                              <w:ind w:left="280" w:hanging="280"/>
                              <w:rPr>
                                <w:rFonts w:ascii="標楷體" w:hAnsi="標楷體"/>
                              </w:rPr>
                            </w:pPr>
                            <w:r>
                              <w:rPr>
                                <w:rFonts w:ascii="標楷體" w:hAnsi="標楷體" w:hint="eastAsia"/>
                              </w:rPr>
                              <w:t>否</w:t>
                            </w:r>
                          </w:p>
                        </w:txbxContent>
                      </v:textbox>
                    </v:shape>
                    <v:shape id="箭號: 向下 289" o:spid="_x0000_s1090" type="#_x0000_t67" style="position:absolute;left:8382;top:30511;width:1142;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" adj="14401" fillcolor="black [3200]" strokecolor="black [1600]" strokeweight="2pt"/>
                    <v:shape id="流程圖: 結束點 290" o:spid="_x0000_s1091" type="#_x0000_t116" style="position:absolute;left:163;top:50669;width:1976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" fillcolor="#ffeb98 [1623]" strokecolor="#ffd522 [3047]">
                      <v:fill color2="#fff9e0 [503]" rotate="t" angle="180" colors="0 #ffff7d;22938f #ffffa4;1 #ffffd9" focus="100%" type="gradient"/>
                      <v:textbox>
                        <w:txbxContent>
                          <w:p w14:paraId="1D7C2DBA" w14:textId="77777777" w:rsidR="00987F2E" w:rsidRPr="00CE4A1C" w:rsidRDefault="00987F2E" w:rsidP="0002214F">
                            <w:pPr>
                              <w:ind w:left="280" w:hanging="280"/>
                              <w:jc w:val="center"/>
                              <w:rPr>
                                <w:rFonts w:ascii="標楷體" w:hAnsi="標楷體"/>
                                <w:b/>
                                <w:bCs/>
                              </w:rPr>
                            </w:pPr>
                            <w:r>
                              <w:rPr>
                                <w:rFonts w:ascii="標楷體" w:hAnsi="標楷體" w:hint="eastAsia"/>
                                <w:b/>
                                <w:bCs/>
                              </w:rPr>
                              <w:t>問題解決</w:t>
                            </w:r>
                          </w:p>
                        </w:txbxContent>
                      </v:textbox>
                    </v:shape>
                    <v:shape id="流程圖: 結束點 352" o:spid="_x0000_s1092" type="#_x0000_t116" style="position:absolute;left:2095;width:13443;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" fillcolor="#ffeb98 [1623]" strokecolor="#ffd522 [3047]">
                      <v:fill color2="#fff9e0 [503]" rotate="t" angle="180" colors="0 #ffff7d;22938f #ffffa4;1 #ffffd9" focus="100%" type="gradient"/>
                      <v:textbox>
                        <w:txbxContent>
                          <w:p w14:paraId="3FF2F33D" w14:textId="77777777" w:rsidR="00987F2E" w:rsidRPr="00B04784" w:rsidRDefault="00987F2E" w:rsidP="0002214F">
                            <w:pPr>
                              <w:ind w:left="280" w:hanging="280"/>
                              <w:jc w:val="center"/>
                              <w:rPr>
                                <w:rFonts w:ascii="標楷體" w:hAnsi="標楷體"/>
                                <w:b/>
                                <w:bCs/>
                              </w:rPr>
                            </w:pPr>
                            <w:r w:rsidRPr="00B04784">
                              <w:rPr>
                                <w:rFonts w:ascii="標楷體" w:hAnsi="標楷體" w:hint="eastAsia"/>
                                <w:b/>
                                <w:bCs/>
                              </w:rPr>
                              <w:t>發現問題</w:t>
                            </w:r>
                          </w:p>
                          <w:p w14:paraId="666A4D9D" w14:textId="77777777" w:rsidR="00987F2E" w:rsidRPr="00CE4A1C" w:rsidRDefault="00987F2E" w:rsidP="0002214F">
                            <w:pPr>
                              <w:ind w:left="280" w:hanging="280"/>
                              <w:jc w:val="center"/>
                              <w:rPr>
                                <w:rFonts w:ascii="標楷體" w:hAnsi="標楷體"/>
                                <w:b/>
                                <w:bCs/>
                              </w:rPr>
                            </w:pPr>
                          </w:p>
                        </w:txbxContent>
                      </v:textbox>
                    </v:shape>
                    <v:rect id="矩形 353" o:spid="_x0000_s1093" style="position:absolute;left:638;top:5803;width:16452;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" fillcolor="#ffeb98 [1623]" strokecolor="#ffd522 [3047]">
                      <v:fill color2="#fff9e0 [503]" rotate="t" angle="180" colors="0 #ffff7d;22938f #ffffa4;1 #ffffd9" focus="100%" type="gradient"/>
                      <v:textbox>
                        <w:txbxContent>
                          <w:p w14:paraId="173073CD" w14:textId="77777777" w:rsidR="00987F2E" w:rsidRPr="00EA1F36" w:rsidRDefault="00987F2E" w:rsidP="0002214F">
                            <w:pPr>
                              <w:ind w:left="280" w:hanging="280"/>
                              <w:jc w:val="center"/>
                              <w:rPr>
                                <w:rFonts w:ascii="標楷體" w:hAnsi="標楷體"/>
                                <w:b/>
                                <w:bCs/>
                              </w:rPr>
                            </w:pPr>
                            <w:r w:rsidRPr="00B04784">
                              <w:rPr>
                                <w:rFonts w:ascii="標楷體" w:hAnsi="標楷體" w:hint="eastAsia"/>
                                <w:b/>
                                <w:bCs/>
                              </w:rPr>
                              <w:t>以分支圖方法分析現有問題</w:t>
                            </w:r>
                          </w:p>
                        </w:txbxContent>
                      </v:textbox>
                    </v:rect>
                    <v:rect id="矩形 355" o:spid="_x0000_s1094" style="position:absolute;left:-5734;top:13049;width:29181;height:4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" fillcolor="#ffeb98 [1623]" strokecolor="#ffd522 [3047]">
                      <v:fill color2="#fff9e0 [503]" rotate="t" angle="180" colors="0 #ffff7d;22938f #ffffa4;1 #ffffd9" focus="100%" type="gradient"/>
                      <v:textbox>
                        <w:txbxContent>
                          <w:p w14:paraId="38D74B4D" w14:textId="77777777" w:rsidR="00987F2E" w:rsidRPr="00B04784" w:rsidRDefault="00987F2E" w:rsidP="0002214F">
                            <w:pPr>
                              <w:ind w:left="280" w:hanging="280"/>
                              <w:jc w:val="center"/>
                              <w:rPr>
                                <w:rFonts w:ascii="標楷體" w:hAnsi="標楷體"/>
                                <w:b/>
                                <w:bCs/>
                              </w:rPr>
                            </w:pPr>
                            <w:r>
                              <w:rPr>
                                <w:rFonts w:ascii="標楷體" w:hAnsi="標楷體" w:hint="eastAsia"/>
                                <w:b/>
                                <w:bCs/>
                              </w:rPr>
                              <w:t>特性</w:t>
                            </w:r>
                            <w:r w:rsidRPr="00B04784">
                              <w:rPr>
                                <w:rFonts w:ascii="標楷體" w:hAnsi="標楷體" w:hint="eastAsia"/>
                                <w:b/>
                                <w:bCs/>
                              </w:rPr>
                              <w:t>要因分析法</w:t>
                            </w:r>
                            <w:r>
                              <w:rPr>
                                <w:rFonts w:ascii="標楷體" w:hAnsi="標楷體" w:hint="eastAsia"/>
                                <w:b/>
                                <w:bCs/>
                              </w:rPr>
                              <w:t>找出問題原因</w:t>
                            </w:r>
                          </w:p>
                          <w:p w14:paraId="36709BEB" w14:textId="77777777" w:rsidR="00987F2E" w:rsidRPr="00EA1F36" w:rsidRDefault="00987F2E" w:rsidP="0002214F">
                            <w:pPr>
                              <w:ind w:left="280" w:hanging="280"/>
                              <w:jc w:val="center"/>
                              <w:rPr>
                                <w:rFonts w:hint="eastAsia"/>
                              </w:rPr>
                            </w:pPr>
                            <w:r>
                              <w:rPr>
                                <w:rFonts w:ascii="標楷體" w:hAnsi="標楷體" w:hint="eastAsia"/>
                              </w:rPr>
                              <w:t>人員、製程、料、機器、環境</w:t>
                            </w:r>
                          </w:p>
                        </w:txbxContent>
                      </v:textbox>
                    </v:rect>
                    <v:shape id="流程圖: 文件 357" o:spid="_x0000_s1095" type="#_x0000_t114" style="position:absolute;left:1501;top:44773;width:163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" fillcolor="#ffeb98 [1623]" strokecolor="#ffd522 [3047]">
                      <v:fill color2="#fff9e0 [503]" rotate="t" angle="180" colors="0 #ffff7d;22938f #ffffa4;1 #ffffd9" focus="100%" type="gradient"/>
                      <v:textbox>
                        <w:txbxContent>
                          <w:p w14:paraId="191A6323" w14:textId="77777777" w:rsidR="00987F2E" w:rsidRPr="00977584" w:rsidRDefault="00987F2E" w:rsidP="0002214F">
                            <w:pPr>
                              <w:ind w:left="280" w:hanging="280"/>
                              <w:jc w:val="center"/>
                              <w:rPr>
                                <w:rFonts w:ascii="標楷體" w:hAnsi="標楷體"/>
                                <w:b/>
                                <w:bCs/>
                              </w:rPr>
                            </w:pPr>
                            <w:r>
                              <w:rPr>
                                <w:rFonts w:ascii="標楷體" w:hAnsi="標楷體" w:hint="eastAsia"/>
                                <w:b/>
                                <w:bCs/>
                              </w:rPr>
                              <w:t>問題紀錄及統整</w:t>
                            </w:r>
                          </w:p>
                        </w:txbxContent>
                      </v:textbox>
                    </v:shape>
                    <v:shape id="箭號: 向下 358" o:spid="_x0000_s1096" type="#_x0000_t67" style="position:absolute;left:8382;top:42117;width:1775;height:24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" adj="13641" fillcolor="black [3200]" strokecolor="black [1600]" strokeweight="2pt"/>
                    <v:shape id="箭號: 向下 359" o:spid="_x0000_s1097" type="#_x0000_t67" style="position:absolute;left:9159;top:48964;width:1136;height:1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" adj="14413" fillcolor="black [3200]" strokecolor="black [1600]" strokeweight="2pt"/>
                    <v:shape id="_x0000_s1098" type="#_x0000_t202" style="position:absolute;left:10177;top:41731;width:3334;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2459E43F" w14:textId="77777777" w:rsidR="00987F2E" w:rsidRPr="00CE4A1C" w:rsidRDefault="00987F2E" w:rsidP="0002214F">
                            <w:pPr>
                              <w:spacing w:line="400" w:lineRule="exact"/>
                              <w:ind w:left="280" w:hanging="280"/>
                              <w:rPr>
                                <w:rFonts w:ascii="標楷體" w:hAnsi="標楷體"/>
                              </w:rPr>
                            </w:pPr>
                            <w:r>
                              <w:rPr>
                                <w:rFonts w:ascii="標楷體" w:hAnsi="標楷體" w:hint="eastAsia"/>
                              </w:rPr>
                              <w:t>是</w:t>
                            </w:r>
                          </w:p>
                        </w:txbxContent>
                      </v:textbox>
                    </v:shape>
                    <v:shape id="流程圖: 決策 362" o:spid="_x0000_s1099" type="#_x0000_t110" style="position:absolute;left:-2100;top:20224;width:22032;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" fillcolor="#ffeb98 [1623]" strokecolor="#ffd522 [3047]">
                      <v:fill color2="#fff9e0 [503]" rotate="t" angle="180" colors="0 #ffff7d;22938f #ffffa4;1 #ffffd9" focus="100%" type="gradient"/>
                      <v:textbox>
                        <w:txbxContent>
                          <w:p w14:paraId="27961703" w14:textId="77777777" w:rsidR="00987F2E" w:rsidRDefault="00987F2E" w:rsidP="0002214F">
                            <w:pPr>
                              <w:ind w:left="280" w:hanging="280"/>
                              <w:jc w:val="center"/>
                              <w:rPr>
                                <w:rFonts w:ascii="標楷體" w:hAnsi="標楷體"/>
                                <w:b/>
                                <w:bCs/>
                              </w:rPr>
                            </w:pPr>
                            <w:r w:rsidRPr="00B04784">
                              <w:rPr>
                                <w:rFonts w:ascii="標楷體" w:hAnsi="標楷體" w:hint="eastAsia"/>
                                <w:b/>
                                <w:bCs/>
                              </w:rPr>
                              <w:t>以</w:t>
                            </w:r>
                            <w:r>
                              <w:rPr>
                                <w:rFonts w:ascii="標楷體" w:hAnsi="標楷體"/>
                                <w:b/>
                                <w:bCs/>
                              </w:rPr>
                              <w:t>PDCA</w:t>
                            </w:r>
                            <w:r>
                              <w:rPr>
                                <w:rFonts w:ascii="標楷體" w:hAnsi="標楷體" w:hint="eastAsia"/>
                                <w:b/>
                                <w:bCs/>
                              </w:rPr>
                              <w:t>法</w:t>
                            </w:r>
                          </w:p>
                          <w:p w14:paraId="43FD8490" w14:textId="77777777" w:rsidR="00987F2E" w:rsidRPr="00CE4A1C" w:rsidRDefault="00987F2E" w:rsidP="0002214F">
                            <w:pPr>
                              <w:ind w:left="280" w:hanging="280"/>
                              <w:jc w:val="center"/>
                              <w:rPr>
                                <w:rFonts w:ascii="標楷體" w:hAnsi="標楷體"/>
                                <w:b/>
                                <w:bCs/>
                              </w:rPr>
                            </w:pPr>
                            <w:r>
                              <w:rPr>
                                <w:rFonts w:ascii="標楷體" w:hAnsi="標楷體" w:hint="eastAsia"/>
                                <w:b/>
                                <w:bCs/>
                              </w:rPr>
                              <w:t>決定對策</w:t>
                            </w:r>
                          </w:p>
                        </w:txbxContent>
                      </v:textbox>
                    </v:shape>
                    <v:shape id="流程圖: 接點 363" o:spid="_x0000_s1100" type="#_x0000_t120" style="position:absolute;left:2094;top:32619;width:13605;height:9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" fillcolor="#ffeb98 [1623]" strokecolor="#ffd522 [3047]">
                      <v:fill color2="#fff9e0 [503]" rotate="t" angle="180" colors="0 #ffff7d;22938f #ffffa4;1 #ffffd9" focus="100%" type="gradient"/>
                      <v:textbox>
                        <w:txbxContent>
                          <w:p w14:paraId="6FD3642C" w14:textId="77777777" w:rsidR="00987F2E" w:rsidRDefault="00987F2E" w:rsidP="0002214F">
                            <w:pPr>
                              <w:spacing w:line="240" w:lineRule="exact"/>
                              <w:ind w:left="280" w:hanging="280"/>
                              <w:jc w:val="center"/>
                              <w:rPr>
                                <w:rFonts w:ascii="標楷體" w:hAnsi="標楷體"/>
                                <w:b/>
                                <w:bCs/>
                              </w:rPr>
                            </w:pPr>
                            <w:r>
                              <w:rPr>
                                <w:rFonts w:ascii="標楷體" w:hAnsi="標楷體" w:hint="eastAsia"/>
                                <w:b/>
                                <w:bCs/>
                              </w:rPr>
                              <w:t>驗證問題</w:t>
                            </w:r>
                          </w:p>
                          <w:p w14:paraId="1BB6E05A" w14:textId="77777777" w:rsidR="00987F2E" w:rsidRPr="00045000" w:rsidRDefault="00987F2E" w:rsidP="0002214F">
                            <w:pPr>
                              <w:spacing w:line="240" w:lineRule="exact"/>
                              <w:ind w:left="280" w:hanging="280"/>
                              <w:jc w:val="center"/>
                              <w:rPr>
                                <w:rFonts w:ascii="標楷體" w:hAnsi="標楷體"/>
                                <w:b/>
                                <w:bCs/>
                              </w:rPr>
                            </w:pPr>
                            <w:r>
                              <w:rPr>
                                <w:rFonts w:ascii="標楷體" w:hAnsi="標楷體" w:hint="eastAsia"/>
                                <w:b/>
                                <w:bCs/>
                              </w:rPr>
                              <w:t>是否解決</w:t>
                            </w:r>
                          </w:p>
                        </w:txbxContent>
                      </v:textbox>
                    </v:shape>
                  </v:group>
                  <v:shape id="接點: 肘形 371" o:spid="_x0000_s1101" type="#_x0000_t34" style="position:absolute;left:20726;top:30099;width:4807;height:1706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" adj="55583" strokeweight="2pt">
                    <v:stroke endarrow="block" miterlimit="4"/>
                  </v:shape>
                </v:group>
              </w:pict>
            </mc:Fallback>
          </mc:AlternateContent>
        </w:r>
      </w:del>
      <w:del w:id="2544" w:author="User" w:date="2021-09-13T17:46:00Z">
        <w:r w:rsidDel="00D25FB7">
          <w:rPr>
            <w:rFonts w:ascii="標楷體" w:hAnsi="標楷體" w:hint="eastAsia"/>
            <w:b/>
            <w:bCs/>
            <w:noProof/>
            <w:sz w:val="32"/>
          </w:rPr>
          <mc:AlternateContent>
            <mc:Choice Requires="wps">
              <w:drawing>
                <wp:anchor distT="0" distB="0" distL="114300" distR="114300" simplePos="0" relativeHeight="251791872" behindDoc="0" locked="0" layoutInCell="1" allowOverlap="1" wp14:anchorId="0940BD4C" wp14:editId="55EF8816">
                  <wp:simplePos x="0" y="0"/>
                  <wp:positionH relativeFrom="column">
                    <wp:posOffset>379730</wp:posOffset>
                  </wp:positionH>
                  <wp:positionV relativeFrom="paragraph">
                    <wp:posOffset>120650</wp:posOffset>
                  </wp:positionV>
                  <wp:extent cx="5044440" cy="7482840"/>
                  <wp:effectExtent l="0" t="0" r="22860" b="22860"/>
                  <wp:wrapTopAndBottom/>
                  <wp:docPr id="221" name="矩形 221"/>
                  <wp:cNvGraphicFramePr/>
                  <a:graphic xmlns:a="http://schemas.openxmlformats.org/drawingml/2006/main">
                    <a:graphicData uri="http://schemas.microsoft.com/office/word/2010/wordprocessingShape">
                      <wps:wsp>
                        <wps:cNvSpPr/>
                        <wps:spPr>
                          <a:xfrm>
                            <a:off x="0" y="0"/>
                            <a:ext cx="5044440" cy="7482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F69961D" id="矩形 221" o:spid="_x0000_s1026" style="position:absolute;margin-left:29.9pt;margin-top:9.5pt;width:397.2pt;height:589.2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" filled="f" strokecolor="black [3213]" strokeweight="2pt">
                  <w10:wrap type="topAndBottom"/>
                </v:rect>
              </w:pict>
            </mc:Fallback>
          </mc:AlternateContent>
        </w:r>
      </w:del>
      <w:bookmarkStart w:id="2545" w:name="_Toc85790521"/>
      <w:ins w:id="2546" w:author="User" w:date="2021-09-13T17:00:00Z">
        <w:r w:rsidR="0002214F">
          <w:rPr>
            <w:rFonts w:hint="eastAsia"/>
          </w:rPr>
          <w:t>應變及備援措施或設備</w:t>
        </w:r>
      </w:ins>
      <w:bookmarkEnd w:id="2545"/>
    </w:p>
    <w:p w14:paraId="4D60BB5F" w14:textId="74AE48D5" w:rsidR="0002214F" w:rsidRDefault="0002214F">
      <w:pPr>
        <w:pStyle w:val="13"/>
        <w:ind w:left="0" w:firstLineChars="0" w:firstLine="0"/>
        <w:rPr>
          <w:ins w:id="2547" w:author="User" w:date="2021-09-13T16:57:00Z"/>
          <w:rFonts w:hint="eastAsia"/>
        </w:rPr>
        <w:pPrChange w:id="2548" w:author="User" w:date="2021-09-13T17:00:00Z">
          <w:pPr>
            <w:pStyle w:val="13"/>
          </w:pPr>
        </w:pPrChange>
      </w:pPr>
      <w:ins w:id="2549" w:author="User" w:date="2021-09-13T17:00:00Z">
        <w:r>
          <w:rPr>
            <w:rFonts w:hint="eastAsia"/>
          </w:rPr>
          <w:t>1.</w:t>
        </w:r>
        <w:r w:rsidRPr="0002214F">
          <w:rPr>
            <w:rFonts w:hint="eastAsia"/>
          </w:rPr>
          <w:t xml:space="preserve"> </w:t>
        </w:r>
        <w:r>
          <w:rPr>
            <w:rFonts w:hint="eastAsia"/>
          </w:rPr>
          <w:t>運作主機及負責工作</w:t>
        </w:r>
      </w:ins>
    </w:p>
    <w:p w14:paraId="2967FD2C" w14:textId="475F8AEE" w:rsidR="0002214F" w:rsidRDefault="0002214F" w:rsidP="00E30B92">
      <w:pPr>
        <w:pStyle w:val="13"/>
        <w:rPr>
          <w:ins w:id="2550" w:author="User" w:date="2021-09-13T17:01:00Z"/>
          <w:rFonts w:hint="eastAsia"/>
        </w:rPr>
      </w:pPr>
      <w:ins w:id="2551" w:author="User" w:date="2021-09-13T17:01:00Z">
        <w:r>
          <w:rPr>
            <w:rFonts w:hint="eastAsia"/>
          </w:rPr>
          <w:t>AI</w:t>
        </w:r>
        <w:r>
          <w:rPr>
            <w:rFonts w:hint="eastAsia"/>
          </w:rPr>
          <w:t>道路巡察系統以虛擬機器</w:t>
        </w:r>
        <w:r>
          <w:rPr>
            <w:rFonts w:hint="eastAsia"/>
          </w:rPr>
          <w:t>(Virtual Machines:VMs)</w:t>
        </w:r>
        <w:r>
          <w:rPr>
            <w:rFonts w:hint="eastAsia"/>
          </w:rPr>
          <w:t>在</w:t>
        </w:r>
        <w:r>
          <w:rPr>
            <w:rFonts w:hint="eastAsia"/>
          </w:rPr>
          <w:t>ProxmoxVE</w:t>
        </w:r>
        <w:r>
          <w:rPr>
            <w:rFonts w:hint="eastAsia"/>
          </w:rPr>
          <w:t>主機上運作提供服務，各服務大致上劃分為網頁</w:t>
        </w:r>
        <w:r>
          <w:rPr>
            <w:rFonts w:hint="eastAsia"/>
          </w:rPr>
          <w:t>(</w:t>
        </w:r>
        <w:r>
          <w:rPr>
            <w:rFonts w:hint="eastAsia"/>
          </w:rPr>
          <w:t>提供網頁地圖顯示資料</w:t>
        </w:r>
        <w:r>
          <w:rPr>
            <w:rFonts w:hint="eastAsia"/>
          </w:rPr>
          <w:t>)</w:t>
        </w:r>
        <w:r>
          <w:rPr>
            <w:rFonts w:hint="eastAsia"/>
          </w:rPr>
          <w:t>、</w:t>
        </w:r>
        <w:r>
          <w:rPr>
            <w:rFonts w:hint="eastAsia"/>
          </w:rPr>
          <w:t>FTP (</w:t>
        </w:r>
        <w:r>
          <w:rPr>
            <w:rFonts w:hint="eastAsia"/>
          </w:rPr>
          <w:t>接收路巡資料</w:t>
        </w:r>
        <w:r>
          <w:rPr>
            <w:rFonts w:hint="eastAsia"/>
          </w:rPr>
          <w:t>)</w:t>
        </w:r>
        <w:r>
          <w:rPr>
            <w:rFonts w:hint="eastAsia"/>
          </w:rPr>
          <w:t>、</w:t>
        </w:r>
        <w:r>
          <w:rPr>
            <w:rFonts w:hint="eastAsia"/>
          </w:rPr>
          <w:t>Report(</w:t>
        </w:r>
        <w:r>
          <w:rPr>
            <w:rFonts w:hint="eastAsia"/>
          </w:rPr>
          <w:t>提供網頁報告資料</w:t>
        </w:r>
        <w:r>
          <w:rPr>
            <w:rFonts w:hint="eastAsia"/>
          </w:rPr>
          <w:t>)</w:t>
        </w:r>
        <w:r>
          <w:rPr>
            <w:rFonts w:hint="eastAsia"/>
          </w:rPr>
          <w:t>、</w:t>
        </w:r>
        <w:r>
          <w:rPr>
            <w:rFonts w:hint="eastAsia"/>
          </w:rPr>
          <w:t xml:space="preserve">DB </w:t>
        </w:r>
        <w:r>
          <w:rPr>
            <w:rFonts w:hint="eastAsia"/>
          </w:rPr>
          <w:t>資料庫</w:t>
        </w:r>
        <w:r>
          <w:rPr>
            <w:rFonts w:hint="eastAsia"/>
          </w:rPr>
          <w:t>(</w:t>
        </w:r>
        <w:r>
          <w:rPr>
            <w:rFonts w:hint="eastAsia"/>
          </w:rPr>
          <w:t>彙總路巡資料</w:t>
        </w:r>
        <w:r>
          <w:rPr>
            <w:rFonts w:hint="eastAsia"/>
          </w:rPr>
          <w:t>)</w:t>
        </w:r>
        <w:r>
          <w:rPr>
            <w:rFonts w:hint="eastAsia"/>
          </w:rPr>
          <w:t>。</w:t>
        </w:r>
      </w:ins>
    </w:p>
    <w:p w14:paraId="71F30CE4" w14:textId="77777777" w:rsidR="00DE0E4B" w:rsidRDefault="0002214F" w:rsidP="00DE0E4B">
      <w:pPr>
        <w:pStyle w:val="13"/>
        <w:ind w:left="0" w:firstLineChars="0" w:firstLine="0"/>
        <w:rPr>
          <w:ins w:id="2552" w:author="User" w:date="2021-09-14T15:05:00Z"/>
          <w:rFonts w:hint="eastAsia"/>
        </w:rPr>
      </w:pPr>
      <w:ins w:id="2553" w:author="User" w:date="2021-09-13T17:01:00Z">
        <w:r>
          <w:rPr>
            <w:rFonts w:hint="eastAsia"/>
          </w:rPr>
          <w:t>2.</w:t>
        </w:r>
        <w:r w:rsidRPr="0002214F">
          <w:rPr>
            <w:rFonts w:hint="eastAsia"/>
          </w:rPr>
          <w:t xml:space="preserve"> </w:t>
        </w:r>
        <w:r>
          <w:rPr>
            <w:rFonts w:hint="eastAsia"/>
          </w:rPr>
          <w:t>運作特點</w:t>
        </w:r>
      </w:ins>
    </w:p>
    <w:p w14:paraId="2C54D4CA" w14:textId="77777777" w:rsidR="00DE0E4B" w:rsidRDefault="00DE0E4B" w:rsidP="00DE0E4B">
      <w:pPr>
        <w:pStyle w:val="13"/>
        <w:ind w:left="0" w:firstLineChars="100" w:firstLine="280"/>
        <w:rPr>
          <w:ins w:id="2554" w:author="User" w:date="2021-09-14T15:05:00Z"/>
          <w:rFonts w:hint="eastAsia"/>
        </w:rPr>
      </w:pPr>
      <w:ins w:id="2555" w:author="User" w:date="2021-09-14T15:05:00Z">
        <w:r>
          <w:rPr>
            <w:rFonts w:hint="eastAsia"/>
          </w:rPr>
          <w:t xml:space="preserve">(1) </w:t>
        </w:r>
      </w:ins>
      <w:ins w:id="2556" w:author="User" w:date="2021-09-13T17:01:00Z">
        <w:r w:rsidR="0002214F">
          <w:rPr>
            <w:rFonts w:hint="eastAsia"/>
          </w:rPr>
          <w:t>各個</w:t>
        </w:r>
        <w:r w:rsidR="0002214F">
          <w:rPr>
            <w:rFonts w:hint="eastAsia"/>
          </w:rPr>
          <w:t>VMs</w:t>
        </w:r>
        <w:r w:rsidR="0002214F">
          <w:rPr>
            <w:rFonts w:hint="eastAsia"/>
          </w:rPr>
          <w:t>所使用的資料皆使用高速網路掛載至</w:t>
        </w:r>
        <w:r w:rsidR="0002214F">
          <w:rPr>
            <w:rFonts w:hint="eastAsia"/>
          </w:rPr>
          <w:t>storage1</w:t>
        </w:r>
        <w:r w:rsidR="0002214F">
          <w:rPr>
            <w:rFonts w:hint="eastAsia"/>
          </w:rPr>
          <w:t>，故</w:t>
        </w:r>
        <w:r w:rsidR="0002214F">
          <w:rPr>
            <w:rFonts w:hint="eastAsia"/>
          </w:rPr>
          <w:t>ProxmoxVE</w:t>
        </w:r>
        <w:r w:rsidR="0002214F">
          <w:rPr>
            <w:rFonts w:hint="eastAsia"/>
          </w:rPr>
          <w:t>主機或各個</w:t>
        </w:r>
        <w:r w:rsidR="0002214F">
          <w:rPr>
            <w:rFonts w:hint="eastAsia"/>
          </w:rPr>
          <w:t>VMs</w:t>
        </w:r>
        <w:r w:rsidR="0002214F">
          <w:rPr>
            <w:rFonts w:hint="eastAsia"/>
          </w:rPr>
          <w:t>出現異常或故障，資料也不會有所損失。</w:t>
        </w:r>
      </w:ins>
    </w:p>
    <w:p w14:paraId="7BCF9803" w14:textId="77777777" w:rsidR="00DE0E4B" w:rsidRDefault="00DE0E4B" w:rsidP="00DE0E4B">
      <w:pPr>
        <w:pStyle w:val="13"/>
        <w:ind w:left="0" w:firstLineChars="100" w:firstLine="280"/>
        <w:rPr>
          <w:ins w:id="2557" w:author="User" w:date="2021-09-14T15:06:00Z"/>
          <w:rFonts w:hint="eastAsia"/>
        </w:rPr>
      </w:pPr>
      <w:ins w:id="2558" w:author="User" w:date="2021-09-14T15:05:00Z">
        <w:r>
          <w:rPr>
            <w:rFonts w:hint="eastAsia"/>
          </w:rPr>
          <w:t xml:space="preserve">(2) </w:t>
        </w:r>
      </w:ins>
      <w:ins w:id="2559" w:author="User" w:date="2021-09-13T17:01:00Z">
        <w:r w:rsidR="0002214F">
          <w:rPr>
            <w:rFonts w:hint="eastAsia"/>
          </w:rPr>
          <w:t>若是</w:t>
        </w:r>
        <w:r w:rsidR="0002214F">
          <w:rPr>
            <w:rFonts w:hint="eastAsia"/>
          </w:rPr>
          <w:t>VMs</w:t>
        </w:r>
        <w:r w:rsidR="0002214F">
          <w:rPr>
            <w:rFonts w:hint="eastAsia"/>
          </w:rPr>
          <w:t>故障無法運作，則可以用每日自動運行的完整備份檔進行還原，在</w:t>
        </w:r>
        <w:r w:rsidR="0002214F">
          <w:rPr>
            <w:rFonts w:hint="eastAsia"/>
          </w:rPr>
          <w:t>ProxmoxVE</w:t>
        </w:r>
        <w:r w:rsidR="0002214F">
          <w:rPr>
            <w:rFonts w:hint="eastAsia"/>
          </w:rPr>
          <w:t>管理介面直接登錄前一日</w:t>
        </w:r>
        <w:r w:rsidR="0002214F">
          <w:rPr>
            <w:rFonts w:hint="eastAsia"/>
          </w:rPr>
          <w:t>VMs</w:t>
        </w:r>
        <w:r w:rsidR="0002214F">
          <w:rPr>
            <w:rFonts w:hint="eastAsia"/>
          </w:rPr>
          <w:t>，內有完整的虛擬</w:t>
        </w:r>
        <w:r w:rsidR="0002214F">
          <w:rPr>
            <w:rFonts w:hint="eastAsia"/>
          </w:rPr>
          <w:t>disk</w:t>
        </w:r>
        <w:r w:rsidR="0002214F">
          <w:rPr>
            <w:rFonts w:hint="eastAsia"/>
          </w:rPr>
          <w:t>與檔案。</w:t>
        </w:r>
      </w:ins>
    </w:p>
    <w:p w14:paraId="17E18A26" w14:textId="7B718238" w:rsidR="0002214F" w:rsidRDefault="00DE0E4B">
      <w:pPr>
        <w:pStyle w:val="13"/>
        <w:ind w:left="0" w:firstLineChars="100" w:firstLine="280"/>
        <w:rPr>
          <w:ins w:id="2560" w:author="User" w:date="2021-09-13T17:02:00Z"/>
          <w:rFonts w:hint="eastAsia"/>
        </w:rPr>
        <w:pPrChange w:id="2561" w:author="User" w:date="2021-09-14T15:06:00Z">
          <w:pPr>
            <w:pStyle w:val="6"/>
          </w:pPr>
        </w:pPrChange>
      </w:pPr>
      <w:ins w:id="2562" w:author="User" w:date="2021-09-14T15:06:00Z">
        <w:r>
          <w:rPr>
            <w:rFonts w:hint="eastAsia"/>
          </w:rPr>
          <w:t xml:space="preserve">(3) </w:t>
        </w:r>
      </w:ins>
      <w:ins w:id="2563" w:author="User" w:date="2021-09-13T17:02:00Z">
        <w:r w:rsidR="0002214F">
          <w:rPr>
            <w:rFonts w:hint="eastAsia"/>
          </w:rPr>
          <w:t xml:space="preserve">DB </w:t>
        </w:r>
        <w:r w:rsidR="0002214F">
          <w:rPr>
            <w:rFonts w:hint="eastAsia"/>
          </w:rPr>
          <w:t>資料庫需要較高的資料保護，對其設定每日每小時的自動快照</w:t>
        </w:r>
        <w:r w:rsidR="0002214F">
          <w:rPr>
            <w:rFonts w:hint="eastAsia"/>
          </w:rPr>
          <w:t>(</w:t>
        </w:r>
        <w:r w:rsidR="0002214F">
          <w:rPr>
            <w:rFonts w:hint="eastAsia"/>
          </w:rPr>
          <w:t>保留</w:t>
        </w:r>
        <w:r w:rsidR="0002214F">
          <w:rPr>
            <w:rFonts w:hint="eastAsia"/>
          </w:rPr>
          <w:t>8</w:t>
        </w:r>
        <w:r w:rsidR="0002214F">
          <w:rPr>
            <w:rFonts w:hint="eastAsia"/>
          </w:rPr>
          <w:t>份</w:t>
        </w:r>
        <w:r w:rsidR="0002214F">
          <w:rPr>
            <w:rFonts w:hint="eastAsia"/>
          </w:rPr>
          <w:t>)</w:t>
        </w:r>
        <w:r w:rsidR="0002214F">
          <w:rPr>
            <w:rFonts w:hint="eastAsia"/>
          </w:rPr>
          <w:t>，若有異常，可回復前一小時狀態。</w:t>
        </w:r>
      </w:ins>
    </w:p>
    <w:p w14:paraId="6B4F8F47" w14:textId="77777777" w:rsidR="0002214F" w:rsidRPr="00AE0C01" w:rsidRDefault="0002214F">
      <w:pPr>
        <w:ind w:left="280" w:hanging="280"/>
        <w:rPr>
          <w:ins w:id="2564" w:author="User" w:date="2021-09-13T16:57:00Z"/>
          <w:rFonts w:hint="eastAsia"/>
        </w:rPr>
        <w:pPrChange w:id="2565" w:author="User" w:date="2021-09-13T17:02:00Z">
          <w:pPr>
            <w:pStyle w:val="13"/>
          </w:pPr>
        </w:pPrChange>
      </w:pPr>
    </w:p>
    <w:p w14:paraId="4CB6DF7B" w14:textId="2060F33E" w:rsidR="0002214F" w:rsidRDefault="0002214F" w:rsidP="00E30B92">
      <w:pPr>
        <w:pStyle w:val="13"/>
        <w:rPr>
          <w:ins w:id="2566" w:author="User" w:date="2021-09-13T16:57:00Z"/>
          <w:rFonts w:hint="eastAsia"/>
        </w:rPr>
      </w:pPr>
      <w:ins w:id="2567" w:author="User" w:date="2021-09-13T17:02:00Z">
        <w:r>
          <w:rPr>
            <w:rFonts w:hint="eastAsia"/>
          </w:rPr>
          <w:t>在</w:t>
        </w:r>
        <w:r>
          <w:rPr>
            <w:rFonts w:hint="eastAsia"/>
          </w:rPr>
          <w:t>Storage1</w:t>
        </w:r>
        <w:r>
          <w:rPr>
            <w:rFonts w:hint="eastAsia"/>
          </w:rPr>
          <w:t>硬體的</w:t>
        </w:r>
        <w:r>
          <w:rPr>
            <w:rFonts w:hint="eastAsia"/>
          </w:rPr>
          <w:t>RAID</w:t>
        </w:r>
        <w:r>
          <w:rPr>
            <w:rFonts w:hint="eastAsia"/>
          </w:rPr>
          <w:t>上設定為</w:t>
        </w:r>
        <w:r>
          <w:rPr>
            <w:rFonts w:hint="eastAsia"/>
          </w:rPr>
          <w:t>RAIDZ2(</w:t>
        </w:r>
        <w:r>
          <w:rPr>
            <w:rFonts w:hint="eastAsia"/>
          </w:rPr>
          <w:t>可以容錯</w:t>
        </w:r>
        <w:r>
          <w:rPr>
            <w:rFonts w:hint="eastAsia"/>
          </w:rPr>
          <w:t>2</w:t>
        </w:r>
        <w:r>
          <w:rPr>
            <w:rFonts w:hint="eastAsia"/>
          </w:rPr>
          <w:t>顆</w:t>
        </w:r>
        <w:r>
          <w:rPr>
            <w:rFonts w:hint="eastAsia"/>
          </w:rPr>
          <w:t xml:space="preserve">HDD </w:t>
        </w:r>
        <w:r>
          <w:rPr>
            <w:rFonts w:hint="eastAsia"/>
          </w:rPr>
          <w:t>故障</w:t>
        </w:r>
        <w:r>
          <w:rPr>
            <w:rFonts w:hint="eastAsia"/>
          </w:rPr>
          <w:t>)</w:t>
        </w:r>
        <w:r>
          <w:rPr>
            <w:rFonts w:hint="eastAsia"/>
          </w:rPr>
          <w:t>，另在系統設定自動快照</w:t>
        </w:r>
        <w:r>
          <w:rPr>
            <w:rFonts w:hint="eastAsia"/>
          </w:rPr>
          <w:t>(</w:t>
        </w:r>
        <w:r>
          <w:rPr>
            <w:rFonts w:hint="eastAsia"/>
          </w:rPr>
          <w:t>每日執行</w:t>
        </w:r>
        <w:r>
          <w:rPr>
            <w:rFonts w:hint="eastAsia"/>
          </w:rPr>
          <w:t>)</w:t>
        </w:r>
        <w:r>
          <w:rPr>
            <w:rFonts w:hint="eastAsia"/>
          </w:rPr>
          <w:t>並保留</w:t>
        </w:r>
        <w:r>
          <w:rPr>
            <w:rFonts w:hint="eastAsia"/>
          </w:rPr>
          <w:t>28</w:t>
        </w:r>
        <w:r>
          <w:rPr>
            <w:rFonts w:hint="eastAsia"/>
          </w:rPr>
          <w:t>天份的快照檔案，可供資料異常時回復。此外，再加設</w:t>
        </w:r>
        <w:r>
          <w:rPr>
            <w:rFonts w:hint="eastAsia"/>
          </w:rPr>
          <w:t>Storage2</w:t>
        </w:r>
        <w:r>
          <w:rPr>
            <w:rFonts w:hint="eastAsia"/>
          </w:rPr>
          <w:t>，每日備份</w:t>
        </w:r>
        <w:r>
          <w:rPr>
            <w:rFonts w:hint="eastAsia"/>
          </w:rPr>
          <w:t>Storage1</w:t>
        </w:r>
        <w:r>
          <w:rPr>
            <w:rFonts w:hint="eastAsia"/>
          </w:rPr>
          <w:t>的資料，進行異機備份，避免</w:t>
        </w:r>
        <w:r>
          <w:rPr>
            <w:rFonts w:hint="eastAsia"/>
          </w:rPr>
          <w:t>Storage1</w:t>
        </w:r>
        <w:r>
          <w:rPr>
            <w:rFonts w:hint="eastAsia"/>
          </w:rPr>
          <w:t>出現故障的資料保存風險</w:t>
        </w:r>
      </w:ins>
      <w:ins w:id="2568" w:author="Jackson Wang" w:date="2021-09-14T16:25:00Z">
        <w:r w:rsidR="00A64197">
          <w:rPr>
            <w:rFonts w:hint="eastAsia"/>
          </w:rPr>
          <w:t>，</w:t>
        </w:r>
        <w:r w:rsidR="00A64197" w:rsidRPr="00F904FC">
          <w:rPr>
            <w:rFonts w:hint="eastAsia"/>
          </w:rPr>
          <w:t>資安相關事故預防、通報及應變機制運作流程</w:t>
        </w:r>
        <w:r w:rsidR="00A64197">
          <w:rPr>
            <w:rFonts w:hint="eastAsia"/>
          </w:rPr>
          <w:t>如圖</w:t>
        </w:r>
      </w:ins>
      <w:ins w:id="2569" w:author="Jackson Wang" w:date="2021-09-14T16:26:00Z">
        <w:r w:rsidR="00A64197">
          <w:rPr>
            <w:rFonts w:hint="eastAsia"/>
          </w:rPr>
          <w:t>二十三所示</w:t>
        </w:r>
      </w:ins>
      <w:ins w:id="2570" w:author="User" w:date="2021-09-13T17:02:00Z">
        <w:r>
          <w:rPr>
            <w:rFonts w:hint="eastAsia"/>
          </w:rPr>
          <w:t>。</w:t>
        </w:r>
      </w:ins>
    </w:p>
    <w:p w14:paraId="3C7B31D1" w14:textId="77777777" w:rsidR="0002214F" w:rsidRDefault="0002214F" w:rsidP="00E30B92">
      <w:pPr>
        <w:pStyle w:val="13"/>
        <w:rPr>
          <w:ins w:id="2571" w:author="User" w:date="2021-09-13T16:49:00Z"/>
          <w:rFonts w:hint="eastAsia"/>
        </w:rPr>
      </w:pPr>
    </w:p>
    <w:p w14:paraId="28C432B2" w14:textId="09AAA6A3" w:rsidR="00217CF3" w:rsidRDefault="0002214F" w:rsidP="00E30B92">
      <w:pPr>
        <w:pStyle w:val="13"/>
        <w:rPr>
          <w:ins w:id="2572" w:author="User" w:date="2021-09-13T16:49:00Z"/>
          <w:rFonts w:hint="eastAsia"/>
        </w:rPr>
      </w:pPr>
      <w:ins w:id="2573" w:author="User" w:date="2021-09-13T17:02:00Z">
        <w:r>
          <w:rPr>
            <w:rFonts w:hint="eastAsia"/>
          </w:rPr>
          <w:t>最後，採用</w:t>
        </w:r>
        <w:r>
          <w:rPr>
            <w:rFonts w:hint="eastAsia"/>
          </w:rPr>
          <w:t>LibreNMS + Graylog</w:t>
        </w:r>
        <w:r>
          <w:rPr>
            <w:rFonts w:hint="eastAsia"/>
          </w:rPr>
          <w:t>搭配使用，作為事件記錄管理與分析工具，在出現異常時以</w:t>
        </w:r>
        <w:r>
          <w:rPr>
            <w:rFonts w:hint="eastAsia"/>
          </w:rPr>
          <w:t>email</w:t>
        </w:r>
        <w:r>
          <w:rPr>
            <w:rFonts w:hint="eastAsia"/>
          </w:rPr>
          <w:t>發送警報告知維運人員。</w:t>
        </w:r>
      </w:ins>
    </w:p>
    <w:p w14:paraId="7B756326" w14:textId="72C762A0" w:rsidR="00217CF3" w:rsidRDefault="00217CF3" w:rsidP="00E30B92">
      <w:pPr>
        <w:pStyle w:val="13"/>
        <w:rPr>
          <w:ins w:id="2574" w:author="User" w:date="2021-09-13T17:02:00Z"/>
          <w:rFonts w:cs="Arial" w:hint="eastAsia"/>
          <w:color w:val="000000" w:themeColor="text1"/>
          <w:shd w:val="clear" w:color="auto" w:fill="FFFFFF"/>
        </w:rPr>
      </w:pPr>
    </w:p>
    <w:p w14:paraId="661F82CB" w14:textId="61E98A86" w:rsidR="0002214F" w:rsidRDefault="0002214F" w:rsidP="00E30B92">
      <w:pPr>
        <w:pStyle w:val="13"/>
        <w:rPr>
          <w:ins w:id="2575" w:author="User" w:date="2021-09-13T17:02:00Z"/>
          <w:rFonts w:cs="Arial" w:hint="eastAsia"/>
          <w:color w:val="000000" w:themeColor="text1"/>
          <w:shd w:val="clear" w:color="auto" w:fill="FFFFFF"/>
        </w:rPr>
      </w:pPr>
    </w:p>
    <w:p w14:paraId="57741C48" w14:textId="1C6DDBB0" w:rsidR="0002214F" w:rsidRDefault="0002214F">
      <w:pPr>
        <w:ind w:left="0" w:firstLineChars="0" w:firstLine="0"/>
        <w:rPr>
          <w:ins w:id="2576" w:author="User" w:date="2021-09-13T17:03:00Z"/>
          <w:rFonts w:cs="Arial" w:hint="eastAsia"/>
          <w:color w:val="000000" w:themeColor="text1"/>
          <w:shd w:val="clear" w:color="auto" w:fill="FFFFFF"/>
          <w:lang w:val="zh-TW"/>
        </w:rPr>
      </w:pPr>
      <w:ins w:id="2577" w:author="User" w:date="2021-09-13T17:03:00Z">
        <w:r>
          <w:rPr>
            <w:rFonts w:cs="Arial" w:hint="eastAsia"/>
            <w:color w:val="000000" w:themeColor="text1"/>
            <w:shd w:val="clear" w:color="auto" w:fill="FFFFFF"/>
          </w:rPr>
          <w:br w:type="page"/>
        </w:r>
      </w:ins>
    </w:p>
    <w:p w14:paraId="3D91A722" w14:textId="1627F151" w:rsidR="0002214F" w:rsidRDefault="0002214F" w:rsidP="00E30B92">
      <w:pPr>
        <w:pStyle w:val="13"/>
        <w:rPr>
          <w:ins w:id="2578" w:author="User" w:date="2021-09-13T17:03:00Z"/>
          <w:rFonts w:cs="Arial" w:hint="eastAsia"/>
          <w:color w:val="000000" w:themeColor="text1"/>
          <w:shd w:val="clear" w:color="auto" w:fill="FFFFFF"/>
        </w:rPr>
      </w:pPr>
      <w:ins w:id="2579" w:author="User" w:date="2021-09-13T17:04:00Z">
        <w:r>
          <w:rPr>
            <w:noProof/>
            <w:lang w:val="en-US"/>
          </w:rPr>
          <mc:AlternateContent>
            <mc:Choice Requires="wps">
              <w:drawing>
                <wp:anchor distT="0" distB="0" distL="114300" distR="114300" simplePos="0" relativeHeight="251799040" behindDoc="0" locked="0" layoutInCell="1" allowOverlap="1" wp14:anchorId="15615D63" wp14:editId="520F6173">
                  <wp:simplePos x="0" y="0"/>
                  <wp:positionH relativeFrom="column">
                    <wp:posOffset>0</wp:posOffset>
                  </wp:positionH>
                  <wp:positionV relativeFrom="paragraph">
                    <wp:posOffset>4391025</wp:posOffset>
                  </wp:positionV>
                  <wp:extent cx="5514975" cy="635"/>
                  <wp:effectExtent l="0" t="0" r="0" b="0"/>
                  <wp:wrapSquare wrapText="bothSides"/>
                  <wp:docPr id="368" name="文字方塊 368"/>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05D34C59" w14:textId="2F83DFCC" w:rsidR="00987F2E" w:rsidRPr="003E06DE" w:rsidRDefault="00987F2E">
                              <w:pPr>
                                <w:pStyle w:val="afb"/>
                                <w:ind w:left="200" w:hanging="200"/>
                                <w:rPr>
                                  <w:rFonts w:ascii="標楷體" w:hAnsi="標楷體"/>
                                  <w:noProof/>
                                </w:rPr>
                                <w:pPrChange w:id="2580" w:author="User" w:date="2021-09-13T17:04:00Z">
                                  <w:pPr>
                                    <w:pStyle w:val="13"/>
                                  </w:pPr>
                                </w:pPrChange>
                              </w:pPr>
                              <w:bookmarkStart w:id="2581" w:name="_Toc85792039"/>
                              <w:ins w:id="2582" w:author="User" w:date="2021-09-13T17:04: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583" w:author="User" w:date="2021-09-13T17:04:00Z">
                                <w:r w:rsidR="00853FBC">
                                  <w:rPr>
                                    <w:rFonts w:hint="eastAsia"/>
                                    <w:noProof/>
                                  </w:rPr>
                                  <w:t>二十三</w:t>
                                </w:r>
                                <w:r>
                                  <w:rPr>
                                    <w:rFonts w:hint="eastAsia"/>
                                  </w:rPr>
                                  <w:fldChar w:fldCharType="end"/>
                                </w:r>
                                <w:r>
                                  <w:rPr>
                                    <w:rFonts w:hint="eastAsia"/>
                                  </w:rPr>
                                  <w:t>：</w:t>
                                </w:r>
                                <w:r w:rsidRPr="00F904FC">
                                  <w:rPr>
                                    <w:rFonts w:hint="eastAsia"/>
                                  </w:rPr>
                                  <w:t>資安相關事故預防、通報及應變機制運作流程圖</w:t>
                                </w:r>
                              </w:ins>
                              <w:bookmarkEnd w:id="2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615D63" id="文字方塊 368" o:spid="_x0000_s1102" type="#_x0000_t202" style="position:absolute;left:0;text-align:left;margin-left:0;margin-top:345.75pt;width:434.2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" stroked="f">
                  <v:textbox style="mso-fit-shape-to-text:t" inset="0,0,0,0">
                    <w:txbxContent>
                      <w:p w14:paraId="05D34C59" w14:textId="2F83DFCC" w:rsidR="00987F2E" w:rsidRPr="003E06DE" w:rsidRDefault="00987F2E">
                        <w:pPr>
                          <w:pStyle w:val="afb"/>
                          <w:ind w:left="200" w:hanging="200"/>
                          <w:rPr>
                            <w:rFonts w:ascii="標楷體" w:hAnsi="標楷體"/>
                            <w:noProof/>
                          </w:rPr>
                          <w:pPrChange w:id="2630" w:author="User" w:date="2021-09-13T17:04:00Z">
                            <w:pPr>
                              <w:pStyle w:val="13"/>
                            </w:pPr>
                          </w:pPrChange>
                        </w:pPr>
                        <w:bookmarkStart w:id="2631" w:name="_Toc85792039"/>
                        <w:ins w:id="2632" w:author="User" w:date="2021-09-13T17:04: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633" w:author="User" w:date="2021-09-13T17:04:00Z">
                          <w:r w:rsidR="00853FBC">
                            <w:rPr>
                              <w:rFonts w:hint="eastAsia"/>
                              <w:noProof/>
                            </w:rPr>
                            <w:t>二十三</w:t>
                          </w:r>
                          <w:r>
                            <w:rPr>
                              <w:rFonts w:hint="eastAsia"/>
                            </w:rPr>
                            <w:fldChar w:fldCharType="end"/>
                          </w:r>
                          <w:r>
                            <w:rPr>
                              <w:rFonts w:hint="eastAsia"/>
                            </w:rPr>
                            <w:t>：</w:t>
                          </w:r>
                          <w:r w:rsidRPr="00F904FC">
                            <w:rPr>
                              <w:rFonts w:hint="eastAsia"/>
                            </w:rPr>
                            <w:t>資安相關事故預防、通報及應變機制運作流程圖</w:t>
                          </w:r>
                        </w:ins>
                        <w:bookmarkEnd w:id="2631"/>
                      </w:p>
                    </w:txbxContent>
                  </v:textbox>
                  <w10:wrap type="square"/>
                </v:shape>
              </w:pict>
            </mc:Fallback>
          </mc:AlternateContent>
        </w:r>
      </w:ins>
      <w:ins w:id="2584" w:author="User" w:date="2021-09-13T17:03:00Z">
        <w:r>
          <w:rPr>
            <w:rFonts w:ascii="標楷體" w:hAnsi="標楷體"/>
            <w:noProof/>
            <w:lang w:val="en-US"/>
          </w:rPr>
          <w:drawing>
            <wp:anchor distT="0" distB="0" distL="114300" distR="114300" simplePos="0" relativeHeight="251796992" behindDoc="0" locked="0" layoutInCell="1" allowOverlap="1" wp14:anchorId="7101D4F2" wp14:editId="331A52FE">
              <wp:simplePos x="0" y="0"/>
              <wp:positionH relativeFrom="column">
                <wp:posOffset>0</wp:posOffset>
              </wp:positionH>
              <wp:positionV relativeFrom="paragraph">
                <wp:posOffset>304165</wp:posOffset>
              </wp:positionV>
              <wp:extent cx="5515560" cy="4029839"/>
              <wp:effectExtent l="0" t="0" r="8940" b="8761"/>
              <wp:wrapSquare wrapText="bothSides"/>
              <wp:docPr id="367" name="影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515560" cy="4029839"/>
                      </a:xfrm>
                      <a:prstGeom prst="rect">
                        <a:avLst/>
                      </a:prstGeom>
                    </pic:spPr>
                  </pic:pic>
                </a:graphicData>
              </a:graphic>
            </wp:anchor>
          </w:drawing>
        </w:r>
      </w:ins>
    </w:p>
    <w:p w14:paraId="147F6337" w14:textId="760DF471" w:rsidR="0002214F" w:rsidRDefault="0002214F" w:rsidP="00E30B92">
      <w:pPr>
        <w:pStyle w:val="13"/>
        <w:rPr>
          <w:ins w:id="2585" w:author="User" w:date="2021-09-13T17:03:00Z"/>
          <w:rFonts w:cs="Arial" w:hint="eastAsia"/>
          <w:color w:val="000000" w:themeColor="text1"/>
          <w:shd w:val="clear" w:color="auto" w:fill="FFFFFF"/>
        </w:rPr>
      </w:pPr>
    </w:p>
    <w:p w14:paraId="10678D7D" w14:textId="6FABA064" w:rsidR="0002214F" w:rsidRDefault="0002214F" w:rsidP="00E30B92">
      <w:pPr>
        <w:pStyle w:val="13"/>
        <w:rPr>
          <w:ins w:id="2586" w:author="User" w:date="2021-09-13T17:03:00Z"/>
          <w:rFonts w:cs="Arial" w:hint="eastAsia"/>
          <w:color w:val="000000" w:themeColor="text1"/>
          <w:shd w:val="clear" w:color="auto" w:fill="FFFFFF"/>
        </w:rPr>
      </w:pPr>
    </w:p>
    <w:p w14:paraId="26350E12" w14:textId="5C699830" w:rsidR="0002214F" w:rsidRDefault="0002214F" w:rsidP="00E30B92">
      <w:pPr>
        <w:pStyle w:val="13"/>
        <w:rPr>
          <w:ins w:id="2587" w:author="User" w:date="2021-09-13T17:03:00Z"/>
          <w:rFonts w:cs="Arial" w:hint="eastAsia"/>
          <w:color w:val="000000" w:themeColor="text1"/>
          <w:shd w:val="clear" w:color="auto" w:fill="FFFFFF"/>
        </w:rPr>
      </w:pPr>
    </w:p>
    <w:p w14:paraId="5A00467F" w14:textId="579D66E7" w:rsidR="0002214F" w:rsidRDefault="0002214F" w:rsidP="00E30B92">
      <w:pPr>
        <w:pStyle w:val="13"/>
        <w:rPr>
          <w:ins w:id="2588" w:author="User" w:date="2021-09-13T17:03:00Z"/>
          <w:rFonts w:cs="Arial" w:hint="eastAsia"/>
          <w:color w:val="000000" w:themeColor="text1"/>
          <w:shd w:val="clear" w:color="auto" w:fill="FFFFFF"/>
        </w:rPr>
      </w:pPr>
    </w:p>
    <w:p w14:paraId="4C8193EB" w14:textId="22147CB5" w:rsidR="0002214F" w:rsidRDefault="0002214F" w:rsidP="00E30B92">
      <w:pPr>
        <w:pStyle w:val="13"/>
        <w:rPr>
          <w:ins w:id="2589" w:author="User" w:date="2021-09-13T17:03:00Z"/>
          <w:rFonts w:cs="Arial" w:hint="eastAsia"/>
          <w:color w:val="000000" w:themeColor="text1"/>
          <w:shd w:val="clear" w:color="auto" w:fill="FFFFFF"/>
        </w:rPr>
      </w:pPr>
    </w:p>
    <w:p w14:paraId="0700F989" w14:textId="4B719EB6" w:rsidR="0002214F" w:rsidRDefault="0002214F" w:rsidP="00E30B92">
      <w:pPr>
        <w:pStyle w:val="13"/>
        <w:rPr>
          <w:ins w:id="2590" w:author="User" w:date="2021-09-13T17:03:00Z"/>
          <w:rFonts w:cs="Arial" w:hint="eastAsia"/>
          <w:color w:val="000000" w:themeColor="text1"/>
          <w:shd w:val="clear" w:color="auto" w:fill="FFFFFF"/>
        </w:rPr>
      </w:pPr>
    </w:p>
    <w:p w14:paraId="60E290D2" w14:textId="6EDAA6EC" w:rsidR="0002214F" w:rsidRDefault="0002214F" w:rsidP="00E30B92">
      <w:pPr>
        <w:pStyle w:val="13"/>
        <w:rPr>
          <w:ins w:id="2591" w:author="User" w:date="2021-09-13T17:03:00Z"/>
          <w:rFonts w:cs="Arial" w:hint="eastAsia"/>
          <w:color w:val="000000" w:themeColor="text1"/>
          <w:shd w:val="clear" w:color="auto" w:fill="FFFFFF"/>
        </w:rPr>
      </w:pPr>
    </w:p>
    <w:p w14:paraId="55429562" w14:textId="77777777" w:rsidR="0002214F" w:rsidRDefault="0002214F" w:rsidP="00E30B92">
      <w:pPr>
        <w:pStyle w:val="13"/>
        <w:rPr>
          <w:ins w:id="2592" w:author="User" w:date="2021-09-13T16:40:00Z"/>
          <w:rFonts w:cs="Arial" w:hint="eastAsia"/>
          <w:color w:val="000000" w:themeColor="text1"/>
          <w:shd w:val="clear" w:color="auto" w:fill="FFFFFF"/>
        </w:rPr>
      </w:pPr>
    </w:p>
    <w:p w14:paraId="388BE423" w14:textId="09827327" w:rsidR="0002214F" w:rsidRDefault="0002214F">
      <w:pPr>
        <w:ind w:left="0" w:firstLineChars="0" w:firstLine="0"/>
        <w:rPr>
          <w:ins w:id="2593" w:author="User" w:date="2021-09-13T17:04:00Z"/>
          <w:rFonts w:cs="Arial" w:hint="eastAsia"/>
          <w:color w:val="000000" w:themeColor="text1"/>
          <w:shd w:val="clear" w:color="auto" w:fill="FFFFFF"/>
          <w:lang w:val="zh-TW"/>
        </w:rPr>
      </w:pPr>
      <w:ins w:id="2594" w:author="User" w:date="2021-09-13T17:04:00Z">
        <w:r>
          <w:rPr>
            <w:rFonts w:cs="Arial" w:hint="eastAsia"/>
            <w:color w:val="000000" w:themeColor="text1"/>
            <w:shd w:val="clear" w:color="auto" w:fill="FFFFFF"/>
          </w:rPr>
          <w:br w:type="page"/>
        </w:r>
      </w:ins>
    </w:p>
    <w:p w14:paraId="6C885D95" w14:textId="6B78AB82" w:rsidR="008C4DF4" w:rsidRDefault="0002214F">
      <w:pPr>
        <w:pStyle w:val="2"/>
        <w:spacing w:before="240" w:after="240"/>
        <w:ind w:left="320" w:hanging="320"/>
        <w:rPr>
          <w:ins w:id="2595" w:author="User" w:date="2021-09-13T17:04:00Z"/>
          <w:rFonts w:hint="eastAsia"/>
          <w:shd w:val="clear" w:color="auto" w:fill="FFFFFF"/>
        </w:rPr>
        <w:pPrChange w:id="2596" w:author="User" w:date="2021-09-13T17:04:00Z">
          <w:pPr>
            <w:pStyle w:val="13"/>
          </w:pPr>
        </w:pPrChange>
      </w:pPr>
      <w:bookmarkStart w:id="2597" w:name="_Toc82421418"/>
      <w:bookmarkStart w:id="2598" w:name="_Toc85790522"/>
      <w:ins w:id="2599" w:author="User" w:date="2021-09-13T17:05:00Z">
        <w:r w:rsidRPr="003E6DC2">
          <w:rPr>
            <w:rFonts w:hint="eastAsia"/>
          </w:rPr>
          <w:t>專案系統品管</w:t>
        </w:r>
      </w:ins>
      <w:bookmarkEnd w:id="2597"/>
      <w:bookmarkEnd w:id="2598"/>
    </w:p>
    <w:p w14:paraId="7BBAFE6D" w14:textId="281793ED" w:rsidR="0002214F" w:rsidRPr="00AE0C01" w:rsidRDefault="0002214F">
      <w:pPr>
        <w:pStyle w:val="3"/>
        <w:numPr>
          <w:ilvl w:val="0"/>
          <w:numId w:val="472"/>
        </w:numPr>
        <w:spacing w:before="240" w:after="120"/>
        <w:ind w:right="280"/>
        <w:rPr>
          <w:ins w:id="2600" w:author="User" w:date="2021-09-13T17:04:00Z"/>
          <w:rFonts w:hint="eastAsia"/>
          <w:shd w:val="clear" w:color="auto" w:fill="FFFFFF"/>
        </w:rPr>
        <w:pPrChange w:id="2601" w:author="User" w:date="2021-09-13T17:05:00Z">
          <w:pPr>
            <w:pStyle w:val="13"/>
          </w:pPr>
        </w:pPrChange>
      </w:pPr>
      <w:bookmarkStart w:id="2602" w:name="_Toc85790523"/>
      <w:ins w:id="2603" w:author="User" w:date="2021-09-13T17:05:00Z">
        <w:r w:rsidRPr="003E6DC2">
          <w:rPr>
            <w:rFonts w:hint="eastAsia"/>
            <w:color w:val="000000" w:themeColor="text1"/>
          </w:rPr>
          <w:t>專案組</w:t>
        </w:r>
        <w:r>
          <w:rPr>
            <w:rFonts w:hint="eastAsia"/>
            <w:color w:val="000000" w:themeColor="text1"/>
          </w:rPr>
          <w:t>織</w:t>
        </w:r>
      </w:ins>
      <w:bookmarkEnd w:id="2602"/>
    </w:p>
    <w:p w14:paraId="026494D8" w14:textId="2ED4F230" w:rsidR="0002214F" w:rsidRDefault="0002214F" w:rsidP="00E30B92">
      <w:pPr>
        <w:pStyle w:val="13"/>
        <w:rPr>
          <w:ins w:id="2604" w:author="User" w:date="2021-09-13T17:06:00Z"/>
          <w:rFonts w:hint="eastAsia"/>
          <w:color w:val="000000" w:themeColor="text1"/>
        </w:rPr>
      </w:pPr>
      <w:ins w:id="2605" w:author="User" w:date="2021-09-13T17:05:00Z">
        <w:r w:rsidRPr="003E6DC2">
          <w:rPr>
            <w:rFonts w:hint="eastAsia"/>
            <w:color w:val="000000" w:themeColor="text1"/>
          </w:rPr>
          <w:t>本公司承攬執行本案，由凌陽創新科技</w:t>
        </w:r>
        <w:r w:rsidRPr="003E6DC2">
          <w:rPr>
            <w:rFonts w:hint="eastAsia"/>
            <w:color w:val="000000" w:themeColor="text1"/>
          </w:rPr>
          <w:t>(</w:t>
        </w:r>
        <w:r w:rsidRPr="003E6DC2">
          <w:rPr>
            <w:rFonts w:hint="eastAsia"/>
            <w:color w:val="000000" w:themeColor="text1"/>
          </w:rPr>
          <w:t>股</w:t>
        </w:r>
        <w:r w:rsidRPr="003E6DC2">
          <w:rPr>
            <w:rFonts w:hint="eastAsia"/>
            <w:color w:val="000000" w:themeColor="text1"/>
          </w:rPr>
          <w:t>)</w:t>
        </w:r>
        <w:r w:rsidRPr="003E6DC2">
          <w:rPr>
            <w:rFonts w:hint="eastAsia"/>
            <w:color w:val="000000" w:themeColor="text1"/>
          </w:rPr>
          <w:t>公司授權「道路路面狀況即時巡檢系統軟體」。本公司負責人力配置及工作進度監督校正執行、網頁及報表程式開發、系統規劃、資料庫更新。本案之組織如</w:t>
        </w:r>
      </w:ins>
      <w:ins w:id="2606" w:author="Jackson Wang" w:date="2021-09-14T16:26:00Z">
        <w:r w:rsidR="00A64197">
          <w:rPr>
            <w:rFonts w:hint="eastAsia"/>
            <w:color w:val="000000" w:themeColor="text1"/>
          </w:rPr>
          <w:t>圖二十四</w:t>
        </w:r>
      </w:ins>
      <w:ins w:id="2607" w:author="User" w:date="2021-09-13T17:05:00Z">
        <w:del w:id="2608" w:author="Jackson Wang" w:date="2021-09-14T16:26:00Z">
          <w:r w:rsidRPr="003E6DC2" w:rsidDel="00A64197">
            <w:rPr>
              <w:rFonts w:hint="eastAsia"/>
              <w:color w:val="000000" w:themeColor="text1"/>
            </w:rPr>
            <w:delText>下</w:delText>
          </w:r>
          <w:r w:rsidDel="00A64197">
            <w:rPr>
              <w:rFonts w:hint="eastAsia"/>
              <w:color w:val="000000" w:themeColor="text1"/>
            </w:rPr>
            <w:delText>X</w:delText>
          </w:r>
        </w:del>
        <w:r w:rsidRPr="003E6DC2">
          <w:rPr>
            <w:rFonts w:hint="eastAsia"/>
            <w:color w:val="000000" w:themeColor="text1"/>
          </w:rPr>
          <w:fldChar w:fldCharType="begin"/>
        </w:r>
        <w:r w:rsidRPr="003E6DC2">
          <w:rPr>
            <w:rFonts w:hint="eastAsia"/>
            <w:color w:val="000000" w:themeColor="text1"/>
          </w:rPr>
          <w:instrText xml:space="preserve"> REF _Ref79075975 \h </w:instrText>
        </w:r>
      </w:ins>
      <w:r w:rsidRPr="003E6DC2">
        <w:rPr>
          <w:rFonts w:hint="eastAsia"/>
          <w:color w:val="000000" w:themeColor="text1"/>
        </w:rPr>
      </w:r>
      <w:ins w:id="2609" w:author="User" w:date="2021-09-13T17:05:00Z">
        <w:r w:rsidRPr="003E6DC2">
          <w:rPr>
            <w:rFonts w:hint="eastAsia"/>
            <w:color w:val="000000" w:themeColor="text1"/>
          </w:rPr>
          <w:fldChar w:fldCharType="end"/>
        </w:r>
        <w:r w:rsidRPr="003E6DC2">
          <w:rPr>
            <w:rFonts w:hint="eastAsia"/>
            <w:color w:val="000000" w:themeColor="text1"/>
          </w:rPr>
          <w:t>所示</w:t>
        </w:r>
        <w:r>
          <w:rPr>
            <w:rFonts w:hint="eastAsia"/>
            <w:color w:val="000000" w:themeColor="text1"/>
          </w:rPr>
          <w:t>。</w:t>
        </w:r>
      </w:ins>
    </w:p>
    <w:p w14:paraId="65E1A868" w14:textId="77777777" w:rsidR="0002214F" w:rsidRDefault="0002214F" w:rsidP="00E30B92">
      <w:pPr>
        <w:pStyle w:val="13"/>
        <w:rPr>
          <w:ins w:id="2610" w:author="User" w:date="2021-09-13T17:04:00Z"/>
          <w:rFonts w:cs="Arial" w:hint="eastAsia"/>
          <w:color w:val="000000" w:themeColor="text1"/>
          <w:shd w:val="clear" w:color="auto" w:fill="FFFFFF"/>
        </w:rPr>
      </w:pPr>
    </w:p>
    <w:p w14:paraId="20CF9049" w14:textId="77777777" w:rsidR="0002214F" w:rsidRDefault="0002214F">
      <w:pPr>
        <w:pStyle w:val="13"/>
        <w:keepNext/>
        <w:rPr>
          <w:ins w:id="2611" w:author="User" w:date="2021-09-13T17:06:00Z"/>
          <w:rFonts w:hint="eastAsia"/>
        </w:rPr>
        <w:pPrChange w:id="2612" w:author="User" w:date="2021-09-13T17:06:00Z">
          <w:pPr>
            <w:pStyle w:val="13"/>
          </w:pPr>
        </w:pPrChange>
      </w:pPr>
      <w:ins w:id="2613" w:author="User" w:date="2021-09-13T17:06:00Z">
        <w:r w:rsidRPr="003E6DC2">
          <w:rPr>
            <w:rFonts w:hint="eastAsia"/>
            <w:noProof/>
            <w:lang w:val="en-US"/>
          </w:rPr>
          <w:drawing>
            <wp:inline distT="0" distB="0" distL="0" distR="0" wp14:anchorId="4D081349" wp14:editId="13EEA86D">
              <wp:extent cx="5273040" cy="2872740"/>
              <wp:effectExtent l="0" t="0" r="0" b="60960"/>
              <wp:docPr id="369" name="資料庫圖表 3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ins>
    </w:p>
    <w:p w14:paraId="3AA88733" w14:textId="5DE5A004" w:rsidR="0002214F" w:rsidRDefault="0002214F">
      <w:pPr>
        <w:pStyle w:val="afb"/>
        <w:ind w:left="200" w:hanging="200"/>
        <w:jc w:val="center"/>
        <w:rPr>
          <w:ins w:id="2614" w:author="User" w:date="2021-09-13T17:04:00Z"/>
          <w:rFonts w:cs="Arial" w:hint="eastAsia"/>
          <w:color w:val="000000" w:themeColor="text1"/>
          <w:shd w:val="clear" w:color="auto" w:fill="FFFFFF"/>
        </w:rPr>
        <w:pPrChange w:id="2615" w:author="User" w:date="2021-09-13T17:06:00Z">
          <w:pPr>
            <w:pStyle w:val="13"/>
          </w:pPr>
        </w:pPrChange>
      </w:pPr>
      <w:bookmarkStart w:id="2616" w:name="_Toc85792040"/>
      <w:ins w:id="2617" w:author="User" w:date="2021-09-13T17:06: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618" w:author="User" w:date="2021-09-13T17:06:00Z">
        <w:r w:rsidR="00853FBC">
          <w:rPr>
            <w:rFonts w:hint="eastAsia"/>
            <w:noProof/>
          </w:rPr>
          <w:t>二十四</w:t>
        </w:r>
        <w:r>
          <w:rPr>
            <w:rFonts w:hint="eastAsia"/>
          </w:rPr>
          <w:fldChar w:fldCharType="end"/>
        </w:r>
        <w:r>
          <w:rPr>
            <w:rFonts w:hint="eastAsia"/>
          </w:rPr>
          <w:t>：</w:t>
        </w:r>
        <w:r w:rsidRPr="00432B02">
          <w:rPr>
            <w:rFonts w:hint="eastAsia"/>
          </w:rPr>
          <w:t>專案組織圖</w:t>
        </w:r>
      </w:ins>
      <w:bookmarkEnd w:id="2616"/>
    </w:p>
    <w:p w14:paraId="2E1E39C1" w14:textId="589A70C3" w:rsidR="0002214F" w:rsidRDefault="0002214F" w:rsidP="00E30B92">
      <w:pPr>
        <w:pStyle w:val="13"/>
        <w:rPr>
          <w:ins w:id="2619" w:author="User" w:date="2021-09-13T17:04:00Z"/>
          <w:rFonts w:cs="Arial" w:hint="eastAsia"/>
          <w:color w:val="000000" w:themeColor="text1"/>
          <w:shd w:val="clear" w:color="auto" w:fill="FFFFFF"/>
        </w:rPr>
      </w:pPr>
    </w:p>
    <w:p w14:paraId="37E4C5E7" w14:textId="02A6148A" w:rsidR="0002214F" w:rsidRDefault="0002214F">
      <w:pPr>
        <w:pStyle w:val="4"/>
        <w:numPr>
          <w:ilvl w:val="0"/>
          <w:numId w:val="473"/>
        </w:numPr>
        <w:rPr>
          <w:ins w:id="2620" w:author="User" w:date="2021-09-13T17:04:00Z"/>
          <w:rFonts w:hint="eastAsia"/>
        </w:rPr>
        <w:pPrChange w:id="2621" w:author="User" w:date="2021-09-14T15:11:00Z">
          <w:pPr>
            <w:pStyle w:val="13"/>
          </w:pPr>
        </w:pPrChange>
      </w:pPr>
      <w:bookmarkStart w:id="2622" w:name="_Toc85790524"/>
      <w:ins w:id="2623" w:author="User" w:date="2021-09-13T17:07:00Z">
        <w:r w:rsidRPr="003E6DC2">
          <w:t>團隊組員經</w:t>
        </w:r>
        <w:r w:rsidR="005736D9">
          <w:rPr>
            <w:rFonts w:hint="eastAsia"/>
          </w:rPr>
          <w:t>歷</w:t>
        </w:r>
      </w:ins>
      <w:bookmarkEnd w:id="2622"/>
    </w:p>
    <w:p w14:paraId="47D1A6CA" w14:textId="77F0533D" w:rsidR="0002214F" w:rsidRDefault="005736D9" w:rsidP="00E30B92">
      <w:pPr>
        <w:pStyle w:val="13"/>
        <w:rPr>
          <w:ins w:id="2624" w:author="User" w:date="2021-09-13T17:04:00Z"/>
          <w:rFonts w:cs="Arial" w:hint="eastAsia"/>
          <w:color w:val="000000" w:themeColor="text1"/>
          <w:shd w:val="clear" w:color="auto" w:fill="FFFFFF"/>
        </w:rPr>
      </w:pPr>
      <w:ins w:id="2625" w:author="User" w:date="2021-09-13T17:08:00Z">
        <w:r w:rsidRPr="003E6DC2">
          <w:rPr>
            <w:color w:val="000000" w:themeColor="text1"/>
          </w:rPr>
          <w:t>本案共分為系統開發、整體整合</w:t>
        </w:r>
        <w:r w:rsidRPr="003E6DC2">
          <w:rPr>
            <w:color w:val="000000" w:themeColor="text1"/>
          </w:rPr>
          <w:t>AI</w:t>
        </w:r>
        <w:r w:rsidRPr="003E6DC2">
          <w:rPr>
            <w:color w:val="000000" w:themeColor="text1"/>
          </w:rPr>
          <w:t>系統架構、電腦機器學習、品質管制等</w:t>
        </w:r>
        <w:r w:rsidRPr="003E6DC2">
          <w:rPr>
            <w:color w:val="000000" w:themeColor="text1"/>
          </w:rPr>
          <w:t>4</w:t>
        </w:r>
        <w:r w:rsidRPr="003E6DC2">
          <w:rPr>
            <w:color w:val="000000" w:themeColor="text1"/>
          </w:rPr>
          <w:t>大部分。由本公司王仁傑經理擔任計畫主持人</w:t>
        </w:r>
        <w:r w:rsidRPr="003E6DC2">
          <w:rPr>
            <w:rFonts w:hint="eastAsia"/>
            <w:color w:val="000000" w:themeColor="text1"/>
          </w:rPr>
          <w:t>，如</w:t>
        </w:r>
        <w:r>
          <w:rPr>
            <w:rFonts w:hint="eastAsia"/>
            <w:color w:val="000000" w:themeColor="text1"/>
            <w:lang w:val="en-US"/>
          </w:rPr>
          <w:t>表</w:t>
        </w:r>
      </w:ins>
      <w:ins w:id="2626" w:author="Jackson Wang" w:date="2021-09-14T16:26:00Z">
        <w:r w:rsidR="00A64197">
          <w:rPr>
            <w:rFonts w:hint="eastAsia"/>
            <w:color w:val="000000" w:themeColor="text1"/>
            <w:lang w:val="en-US"/>
          </w:rPr>
          <w:t>四</w:t>
        </w:r>
      </w:ins>
      <w:ins w:id="2627" w:author="User" w:date="2021-09-13T17:08:00Z">
        <w:del w:id="2628" w:author="Jackson Wang" w:date="2021-09-14T16:26:00Z">
          <w:r w:rsidDel="00A64197">
            <w:rPr>
              <w:rFonts w:hint="eastAsia"/>
              <w:color w:val="000000" w:themeColor="text1"/>
              <w:lang w:val="en-US"/>
            </w:rPr>
            <w:delText>X</w:delText>
          </w:r>
        </w:del>
        <w:r w:rsidRPr="003E6DC2">
          <w:rPr>
            <w:rFonts w:hint="eastAsia"/>
            <w:color w:val="000000" w:themeColor="text1"/>
          </w:rPr>
          <w:t>列示如下：</w:t>
        </w:r>
      </w:ins>
    </w:p>
    <w:p w14:paraId="662F6D9E" w14:textId="343D7757" w:rsidR="0002214F" w:rsidRDefault="0002214F" w:rsidP="00E30B92">
      <w:pPr>
        <w:pStyle w:val="13"/>
        <w:rPr>
          <w:ins w:id="2629" w:author="User" w:date="2021-09-13T17:09:00Z"/>
          <w:rFonts w:cs="Arial" w:hint="eastAsia"/>
          <w:color w:val="000000" w:themeColor="text1"/>
          <w:shd w:val="clear" w:color="auto" w:fill="FFFFFF"/>
        </w:rPr>
      </w:pPr>
    </w:p>
    <w:p w14:paraId="3518244A" w14:textId="7A3502FF" w:rsidR="005736D9" w:rsidRDefault="005736D9" w:rsidP="00E30B92">
      <w:pPr>
        <w:pStyle w:val="13"/>
        <w:rPr>
          <w:ins w:id="2630" w:author="User" w:date="2021-09-13T17:09:00Z"/>
          <w:rFonts w:cs="Arial" w:hint="eastAsia"/>
          <w:color w:val="000000" w:themeColor="text1"/>
          <w:shd w:val="clear" w:color="auto" w:fill="FFFFFF"/>
        </w:rPr>
      </w:pPr>
    </w:p>
    <w:p w14:paraId="5EC0E1DA" w14:textId="28A553B8" w:rsidR="005736D9" w:rsidRDefault="005736D9" w:rsidP="00E30B92">
      <w:pPr>
        <w:pStyle w:val="13"/>
        <w:rPr>
          <w:ins w:id="2631" w:author="User" w:date="2021-09-13T17:09:00Z"/>
          <w:rFonts w:cs="Arial" w:hint="eastAsia"/>
          <w:color w:val="000000" w:themeColor="text1"/>
          <w:shd w:val="clear" w:color="auto" w:fill="FFFFFF"/>
        </w:rPr>
      </w:pPr>
    </w:p>
    <w:p w14:paraId="6989866B" w14:textId="77777777" w:rsidR="005736D9" w:rsidRDefault="005736D9" w:rsidP="00E30B92">
      <w:pPr>
        <w:pStyle w:val="13"/>
        <w:rPr>
          <w:ins w:id="2632" w:author="User" w:date="2021-09-13T17:04:00Z"/>
          <w:rFonts w:cs="Arial" w:hint="eastAsia"/>
          <w:color w:val="000000" w:themeColor="text1"/>
          <w:shd w:val="clear" w:color="auto" w:fill="FFFFFF"/>
        </w:rPr>
      </w:pPr>
    </w:p>
    <w:p w14:paraId="7839B1E0" w14:textId="77777777" w:rsidR="0002214F" w:rsidRDefault="0002214F" w:rsidP="00E30B92">
      <w:pPr>
        <w:pStyle w:val="13"/>
        <w:rPr>
          <w:ins w:id="2633" w:author="User" w:date="2021-09-13T16:40:00Z"/>
          <w:rFonts w:cs="Arial" w:hint="eastAsia"/>
          <w:color w:val="000000" w:themeColor="text1"/>
          <w:shd w:val="clear" w:color="auto" w:fill="FFFFFF"/>
        </w:rPr>
      </w:pPr>
    </w:p>
    <w:p w14:paraId="519830C6" w14:textId="61D289DE" w:rsidR="00112490" w:rsidRDefault="00112490">
      <w:pPr>
        <w:pStyle w:val="afb"/>
        <w:keepNext/>
        <w:ind w:left="200" w:hanging="200"/>
        <w:rPr>
          <w:ins w:id="2634" w:author="User" w:date="2021-09-14T15:26:00Z"/>
          <w:rFonts w:hint="eastAsia"/>
        </w:rPr>
        <w:pPrChange w:id="2635" w:author="User" w:date="2021-09-14T15:26:00Z">
          <w:pPr>
            <w:ind w:left="280" w:hanging="280"/>
          </w:pPr>
        </w:pPrChange>
      </w:pPr>
      <w:bookmarkStart w:id="2636" w:name="_Toc85792189"/>
      <w:ins w:id="2637" w:author="User" w:date="2021-09-14T15:26: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2638" w:author="User" w:date="2021-09-14T15:26:00Z">
        <w:r w:rsidR="00853FBC">
          <w:rPr>
            <w:rFonts w:hint="eastAsia"/>
            <w:noProof/>
          </w:rPr>
          <w:t>四</w:t>
        </w:r>
        <w:r>
          <w:rPr>
            <w:rFonts w:hint="eastAsia"/>
          </w:rPr>
          <w:fldChar w:fldCharType="end"/>
        </w:r>
        <w:r>
          <w:rPr>
            <w:rFonts w:hint="eastAsia"/>
          </w:rPr>
          <w:t>：</w:t>
        </w:r>
        <w:r w:rsidRPr="003262C5">
          <w:rPr>
            <w:rFonts w:hint="eastAsia"/>
          </w:rPr>
          <w:t>團隊人員資歷一覽表</w:t>
        </w:r>
        <w:bookmarkEnd w:id="2636"/>
      </w:ins>
    </w:p>
    <w:tbl>
      <w:tblPr>
        <w:tblStyle w:val="a9"/>
        <w:tblW w:w="9747" w:type="dxa"/>
        <w:tblLook w:val="04A0" w:firstRow="1" w:lastRow="0" w:firstColumn="1" w:lastColumn="0" w:noHBand="0" w:noVBand="1"/>
      </w:tblPr>
      <w:tblGrid>
        <w:gridCol w:w="1809"/>
        <w:gridCol w:w="1134"/>
        <w:gridCol w:w="567"/>
        <w:gridCol w:w="2268"/>
        <w:gridCol w:w="3969"/>
      </w:tblGrid>
      <w:tr w:rsidR="005736D9" w:rsidRPr="006E4CE8" w14:paraId="56D2C8FF" w14:textId="77777777" w:rsidTr="00EA52C6">
        <w:trPr>
          <w:ins w:id="2639" w:author="User" w:date="2021-09-13T17:09:00Z"/>
        </w:trPr>
        <w:tc>
          <w:tcPr>
            <w:tcW w:w="1809" w:type="dxa"/>
          </w:tcPr>
          <w:p w14:paraId="5BF6A923" w14:textId="77777777" w:rsidR="005736D9" w:rsidRPr="00CE1BAE" w:rsidRDefault="005736D9">
            <w:pPr>
              <w:ind w:left="0" w:firstLineChars="0" w:firstLine="0"/>
              <w:rPr>
                <w:ins w:id="2640" w:author="User" w:date="2021-09-13T17:09:00Z"/>
                <w:rFonts w:ascii="標楷體" w:hAnsi="標楷體"/>
                <w:lang w:val="zh-TW"/>
              </w:rPr>
              <w:pPrChange w:id="2641" w:author="User" w:date="2021-09-14T15:26:00Z">
                <w:pPr>
                  <w:ind w:left="280" w:hanging="280"/>
                </w:pPr>
              </w:pPrChange>
            </w:pPr>
            <w:ins w:id="2642" w:author="User" w:date="2021-09-13T17:09:00Z">
              <w:r w:rsidRPr="00CE1BAE">
                <w:rPr>
                  <w:rFonts w:ascii="標楷體" w:hAnsi="標楷體" w:hint="eastAsia"/>
                  <w:lang w:val="zh-TW"/>
                </w:rPr>
                <w:t>負責人員及工作任務</w:t>
              </w:r>
            </w:ins>
          </w:p>
        </w:tc>
        <w:tc>
          <w:tcPr>
            <w:tcW w:w="1134" w:type="dxa"/>
          </w:tcPr>
          <w:p w14:paraId="20C37DA2" w14:textId="77777777" w:rsidR="005736D9" w:rsidRPr="00CE1BAE" w:rsidRDefault="005736D9">
            <w:pPr>
              <w:ind w:left="0" w:firstLineChars="0" w:firstLine="0"/>
              <w:rPr>
                <w:ins w:id="2643" w:author="User" w:date="2021-09-13T17:09:00Z"/>
                <w:rFonts w:ascii="標楷體" w:hAnsi="標楷體"/>
                <w:lang w:val="zh-TW"/>
              </w:rPr>
              <w:pPrChange w:id="2644" w:author="User" w:date="2021-09-14T15:26:00Z">
                <w:pPr>
                  <w:ind w:left="280" w:hanging="280"/>
                </w:pPr>
              </w:pPrChange>
            </w:pPr>
            <w:ins w:id="2645" w:author="User" w:date="2021-09-13T17:09:00Z">
              <w:r w:rsidRPr="00CE1BAE">
                <w:rPr>
                  <w:rFonts w:ascii="標楷體" w:hAnsi="標楷體" w:hint="eastAsia"/>
                  <w:lang w:val="zh-TW"/>
                </w:rPr>
                <w:t>姓名</w:t>
              </w:r>
            </w:ins>
          </w:p>
        </w:tc>
        <w:tc>
          <w:tcPr>
            <w:tcW w:w="567" w:type="dxa"/>
          </w:tcPr>
          <w:p w14:paraId="06B76222" w14:textId="77777777" w:rsidR="005736D9" w:rsidRPr="00CE1BAE" w:rsidRDefault="005736D9">
            <w:pPr>
              <w:ind w:left="0" w:firstLineChars="0" w:firstLine="0"/>
              <w:rPr>
                <w:ins w:id="2646" w:author="User" w:date="2021-09-13T17:09:00Z"/>
                <w:rFonts w:ascii="標楷體" w:hAnsi="標楷體"/>
                <w:lang w:val="zh-TW"/>
              </w:rPr>
              <w:pPrChange w:id="2647" w:author="User" w:date="2021-09-14T15:26:00Z">
                <w:pPr>
                  <w:ind w:left="280" w:hanging="280"/>
                </w:pPr>
              </w:pPrChange>
            </w:pPr>
            <w:ins w:id="2648" w:author="User" w:date="2021-09-13T17:09:00Z">
              <w:r w:rsidRPr="00CE1BAE">
                <w:rPr>
                  <w:rFonts w:ascii="標楷體" w:hAnsi="標楷體" w:hint="eastAsia"/>
                  <w:lang w:val="zh-TW"/>
                </w:rPr>
                <w:t>年資</w:t>
              </w:r>
            </w:ins>
          </w:p>
        </w:tc>
        <w:tc>
          <w:tcPr>
            <w:tcW w:w="2268" w:type="dxa"/>
          </w:tcPr>
          <w:p w14:paraId="443C6142" w14:textId="77777777" w:rsidR="005736D9" w:rsidRPr="00CE1BAE" w:rsidRDefault="005736D9">
            <w:pPr>
              <w:ind w:left="0" w:firstLineChars="0" w:firstLine="0"/>
              <w:rPr>
                <w:ins w:id="2649" w:author="User" w:date="2021-09-13T17:09:00Z"/>
                <w:rFonts w:ascii="標楷體" w:hAnsi="標楷體"/>
                <w:lang w:val="zh-TW"/>
              </w:rPr>
              <w:pPrChange w:id="2650" w:author="User" w:date="2021-09-14T15:26:00Z">
                <w:pPr>
                  <w:ind w:left="280" w:hanging="280"/>
                </w:pPr>
              </w:pPrChange>
            </w:pPr>
            <w:ins w:id="2651" w:author="User" w:date="2021-09-13T17:09:00Z">
              <w:r w:rsidRPr="00CE1BAE">
                <w:rPr>
                  <w:rFonts w:ascii="標楷體" w:hAnsi="標楷體" w:hint="eastAsia"/>
                  <w:lang w:val="zh-TW"/>
                </w:rPr>
                <w:t>學歷</w:t>
              </w:r>
            </w:ins>
          </w:p>
        </w:tc>
        <w:tc>
          <w:tcPr>
            <w:tcW w:w="3969" w:type="dxa"/>
          </w:tcPr>
          <w:p w14:paraId="5B6BEF93" w14:textId="77777777" w:rsidR="005736D9" w:rsidRPr="00CE1BAE" w:rsidRDefault="005736D9">
            <w:pPr>
              <w:ind w:left="0" w:firstLineChars="0" w:firstLine="0"/>
              <w:rPr>
                <w:ins w:id="2652" w:author="User" w:date="2021-09-13T17:09:00Z"/>
                <w:rFonts w:ascii="標楷體" w:hAnsi="標楷體"/>
                <w:lang w:val="zh-TW"/>
              </w:rPr>
              <w:pPrChange w:id="2653" w:author="User" w:date="2021-09-14T15:26:00Z">
                <w:pPr>
                  <w:ind w:left="280" w:hanging="280"/>
                </w:pPr>
              </w:pPrChange>
            </w:pPr>
            <w:ins w:id="2654" w:author="User" w:date="2021-09-13T17:09:00Z">
              <w:r w:rsidRPr="00CE1BAE">
                <w:rPr>
                  <w:rFonts w:ascii="標楷體" w:hAnsi="標楷體" w:hint="eastAsia"/>
                  <w:lang w:val="zh-TW"/>
                </w:rPr>
                <w:t>專長</w:t>
              </w:r>
            </w:ins>
          </w:p>
        </w:tc>
      </w:tr>
      <w:tr w:rsidR="005736D9" w:rsidRPr="006E4CE8" w14:paraId="191B8D91" w14:textId="77777777" w:rsidTr="00EA52C6">
        <w:trPr>
          <w:ins w:id="2655" w:author="User" w:date="2021-09-13T17:09:00Z"/>
        </w:trPr>
        <w:tc>
          <w:tcPr>
            <w:tcW w:w="1809" w:type="dxa"/>
          </w:tcPr>
          <w:p w14:paraId="6F75BC5F" w14:textId="77777777" w:rsidR="005736D9" w:rsidRPr="00CE1BAE" w:rsidRDefault="005736D9">
            <w:pPr>
              <w:ind w:left="0" w:firstLineChars="0" w:firstLine="0"/>
              <w:rPr>
                <w:ins w:id="2656" w:author="User" w:date="2021-09-13T17:09:00Z"/>
                <w:rFonts w:ascii="標楷體" w:hAnsi="標楷體"/>
                <w:lang w:val="zh-TW"/>
              </w:rPr>
              <w:pPrChange w:id="2657" w:author="User" w:date="2021-09-14T15:26:00Z">
                <w:pPr>
                  <w:ind w:left="280" w:hanging="280"/>
                </w:pPr>
              </w:pPrChange>
            </w:pPr>
            <w:ins w:id="2658" w:author="User" w:date="2021-09-13T17:09:00Z">
              <w:r w:rsidRPr="00CE1BAE">
                <w:rPr>
                  <w:rFonts w:ascii="標楷體" w:hAnsi="標楷體" w:hint="eastAsia"/>
                  <w:lang w:val="zh-TW"/>
                </w:rPr>
                <w:t>計畫主持人暨專案經理(系統驗證)</w:t>
              </w:r>
            </w:ins>
          </w:p>
        </w:tc>
        <w:tc>
          <w:tcPr>
            <w:tcW w:w="1134" w:type="dxa"/>
          </w:tcPr>
          <w:p w14:paraId="12C86B45" w14:textId="77777777" w:rsidR="005736D9" w:rsidRPr="00CE1BAE" w:rsidRDefault="005736D9">
            <w:pPr>
              <w:ind w:left="0" w:firstLineChars="0" w:firstLine="0"/>
              <w:rPr>
                <w:ins w:id="2659" w:author="User" w:date="2021-09-13T17:09:00Z"/>
                <w:rFonts w:ascii="標楷體" w:hAnsi="標楷體"/>
                <w:lang w:val="zh-TW"/>
              </w:rPr>
              <w:pPrChange w:id="2660" w:author="User" w:date="2021-09-14T15:26:00Z">
                <w:pPr>
                  <w:ind w:left="280" w:hanging="280"/>
                </w:pPr>
              </w:pPrChange>
            </w:pPr>
            <w:ins w:id="2661" w:author="User" w:date="2021-09-13T17:09:00Z">
              <w:r w:rsidRPr="00CE1BAE">
                <w:rPr>
                  <w:rFonts w:ascii="標楷體" w:hAnsi="標楷體" w:hint="eastAsia"/>
                  <w:lang w:val="zh-TW"/>
                </w:rPr>
                <w:t>王仁傑</w:t>
              </w:r>
            </w:ins>
          </w:p>
        </w:tc>
        <w:tc>
          <w:tcPr>
            <w:tcW w:w="567" w:type="dxa"/>
          </w:tcPr>
          <w:p w14:paraId="2DC7F921" w14:textId="77777777" w:rsidR="005736D9" w:rsidRPr="00CE1BAE" w:rsidRDefault="005736D9">
            <w:pPr>
              <w:ind w:left="0" w:firstLineChars="0" w:firstLine="0"/>
              <w:rPr>
                <w:ins w:id="2662" w:author="User" w:date="2021-09-13T17:09:00Z"/>
                <w:rFonts w:ascii="標楷體" w:hAnsi="標楷體"/>
                <w:lang w:val="zh-TW"/>
              </w:rPr>
              <w:pPrChange w:id="2663" w:author="User" w:date="2021-09-14T15:26:00Z">
                <w:pPr>
                  <w:ind w:left="280" w:hanging="280"/>
                </w:pPr>
              </w:pPrChange>
            </w:pPr>
            <w:ins w:id="2664" w:author="User" w:date="2021-09-13T17:09:00Z">
              <w:r w:rsidRPr="00CE1BAE">
                <w:rPr>
                  <w:rFonts w:ascii="標楷體" w:hAnsi="標楷體" w:hint="eastAsia"/>
                  <w:lang w:val="zh-TW"/>
                </w:rPr>
                <w:t>27年</w:t>
              </w:r>
            </w:ins>
          </w:p>
        </w:tc>
        <w:tc>
          <w:tcPr>
            <w:tcW w:w="2268" w:type="dxa"/>
          </w:tcPr>
          <w:p w14:paraId="6BAD3044" w14:textId="77777777" w:rsidR="005736D9" w:rsidRPr="00CE1BAE" w:rsidRDefault="005736D9">
            <w:pPr>
              <w:ind w:left="0" w:firstLineChars="0" w:firstLine="0"/>
              <w:rPr>
                <w:ins w:id="2665" w:author="User" w:date="2021-09-13T17:09:00Z"/>
                <w:rFonts w:ascii="標楷體" w:hAnsi="標楷體"/>
                <w:lang w:val="zh-TW"/>
              </w:rPr>
              <w:pPrChange w:id="2666" w:author="User" w:date="2021-09-14T15:26:00Z">
                <w:pPr>
                  <w:ind w:left="280" w:hanging="280"/>
                </w:pPr>
              </w:pPrChange>
            </w:pPr>
            <w:ins w:id="2667" w:author="User" w:date="2021-09-13T17:09:00Z">
              <w:r w:rsidRPr="00CE1BAE">
                <w:rPr>
                  <w:rFonts w:ascii="標楷體" w:hAnsi="標楷體" w:hint="eastAsia"/>
                </w:rPr>
                <w:t xml:space="preserve">資訊學士(資訊碩士在學) </w:t>
              </w:r>
            </w:ins>
          </w:p>
        </w:tc>
        <w:tc>
          <w:tcPr>
            <w:tcW w:w="3969" w:type="dxa"/>
          </w:tcPr>
          <w:p w14:paraId="6E219344" w14:textId="77777777" w:rsidR="005736D9" w:rsidRPr="00CE1BAE" w:rsidRDefault="005736D9">
            <w:pPr>
              <w:ind w:left="0" w:firstLineChars="0" w:firstLine="0"/>
              <w:rPr>
                <w:ins w:id="2668" w:author="User" w:date="2021-09-13T17:09:00Z"/>
                <w:rFonts w:ascii="標楷體" w:hAnsi="標楷體"/>
              </w:rPr>
              <w:pPrChange w:id="2669" w:author="User" w:date="2021-09-14T15:26:00Z">
                <w:pPr>
                  <w:ind w:left="280" w:hanging="280"/>
                </w:pPr>
              </w:pPrChange>
            </w:pPr>
            <w:ins w:id="2670" w:author="User" w:date="2021-09-13T17:09:00Z">
              <w:r w:rsidRPr="00CE1BAE">
                <w:rPr>
                  <w:rFonts w:ascii="標楷體" w:hAnsi="標楷體" w:hint="eastAsia"/>
                </w:rPr>
                <w:t>資料庫/各型伺服器與虛擬化/高速且大容量儲存設備。</w:t>
              </w:r>
            </w:ins>
          </w:p>
        </w:tc>
      </w:tr>
      <w:tr w:rsidR="005736D9" w:rsidRPr="006E4CE8" w14:paraId="45B00B7E" w14:textId="77777777" w:rsidTr="00EA52C6">
        <w:trPr>
          <w:ins w:id="2671" w:author="User" w:date="2021-09-13T17:09:00Z"/>
        </w:trPr>
        <w:tc>
          <w:tcPr>
            <w:tcW w:w="1809" w:type="dxa"/>
          </w:tcPr>
          <w:p w14:paraId="5112C2E0" w14:textId="77777777" w:rsidR="005736D9" w:rsidRPr="00CE1BAE" w:rsidRDefault="005736D9">
            <w:pPr>
              <w:ind w:left="0" w:firstLineChars="0" w:firstLine="0"/>
              <w:rPr>
                <w:ins w:id="2672" w:author="User" w:date="2021-09-13T17:09:00Z"/>
                <w:rFonts w:ascii="標楷體" w:hAnsi="標楷體"/>
                <w:lang w:val="zh-TW"/>
              </w:rPr>
              <w:pPrChange w:id="2673" w:author="User" w:date="2021-09-14T15:26:00Z">
                <w:pPr>
                  <w:ind w:left="280" w:hanging="280"/>
                </w:pPr>
              </w:pPrChange>
            </w:pPr>
            <w:ins w:id="2674" w:author="User" w:date="2021-09-13T17:09:00Z">
              <w:r w:rsidRPr="00CE1BAE">
                <w:rPr>
                  <w:rFonts w:ascii="標楷體" w:hAnsi="標楷體" w:hint="eastAsia"/>
                  <w:lang w:val="zh-TW"/>
                </w:rPr>
                <w:t>主任顧問工程師(系統開發)</w:t>
              </w:r>
            </w:ins>
          </w:p>
        </w:tc>
        <w:tc>
          <w:tcPr>
            <w:tcW w:w="1134" w:type="dxa"/>
          </w:tcPr>
          <w:p w14:paraId="57CAE4FD" w14:textId="77777777" w:rsidR="005736D9" w:rsidRPr="00CE1BAE" w:rsidRDefault="005736D9">
            <w:pPr>
              <w:ind w:left="0" w:firstLineChars="0" w:firstLine="0"/>
              <w:rPr>
                <w:ins w:id="2675" w:author="User" w:date="2021-09-13T17:09:00Z"/>
                <w:rFonts w:ascii="標楷體" w:hAnsi="標楷體"/>
                <w:lang w:val="zh-TW"/>
              </w:rPr>
              <w:pPrChange w:id="2676" w:author="User" w:date="2021-09-14T15:26:00Z">
                <w:pPr>
                  <w:ind w:left="280" w:hanging="280"/>
                </w:pPr>
              </w:pPrChange>
            </w:pPr>
            <w:ins w:id="2677" w:author="User" w:date="2021-09-13T17:09:00Z">
              <w:r w:rsidRPr="00CE1BAE">
                <w:rPr>
                  <w:rFonts w:ascii="標楷體" w:hAnsi="標楷體" w:hint="eastAsia"/>
                  <w:lang w:val="zh-TW"/>
                </w:rPr>
                <w:t>曾成訓</w:t>
              </w:r>
            </w:ins>
          </w:p>
        </w:tc>
        <w:tc>
          <w:tcPr>
            <w:tcW w:w="567" w:type="dxa"/>
          </w:tcPr>
          <w:p w14:paraId="1DBFA10B" w14:textId="77777777" w:rsidR="005736D9" w:rsidRPr="00CE1BAE" w:rsidRDefault="005736D9">
            <w:pPr>
              <w:ind w:left="0" w:firstLineChars="0" w:firstLine="0"/>
              <w:rPr>
                <w:ins w:id="2678" w:author="User" w:date="2021-09-13T17:09:00Z"/>
                <w:rFonts w:ascii="標楷體" w:hAnsi="標楷體"/>
                <w:lang w:val="zh-TW"/>
              </w:rPr>
              <w:pPrChange w:id="2679" w:author="User" w:date="2021-09-14T15:26:00Z">
                <w:pPr>
                  <w:ind w:left="280" w:hanging="280"/>
                </w:pPr>
              </w:pPrChange>
            </w:pPr>
            <w:ins w:id="2680" w:author="User" w:date="2021-09-13T17:09:00Z">
              <w:r w:rsidRPr="00CE1BAE">
                <w:rPr>
                  <w:rFonts w:ascii="標楷體" w:hAnsi="標楷體" w:hint="eastAsia"/>
                  <w:lang w:val="zh-TW"/>
                </w:rPr>
                <w:t>25年</w:t>
              </w:r>
            </w:ins>
          </w:p>
        </w:tc>
        <w:tc>
          <w:tcPr>
            <w:tcW w:w="2268" w:type="dxa"/>
          </w:tcPr>
          <w:p w14:paraId="5B91E262" w14:textId="77777777" w:rsidR="005736D9" w:rsidRPr="00CE1BAE" w:rsidRDefault="005736D9">
            <w:pPr>
              <w:ind w:left="0" w:firstLineChars="0" w:firstLine="0"/>
              <w:rPr>
                <w:ins w:id="2681" w:author="User" w:date="2021-09-13T17:09:00Z"/>
                <w:rFonts w:ascii="標楷體" w:hAnsi="標楷體"/>
              </w:rPr>
              <w:pPrChange w:id="2682" w:author="User" w:date="2021-09-14T15:26:00Z">
                <w:pPr>
                  <w:ind w:left="280" w:hanging="280"/>
                </w:pPr>
              </w:pPrChange>
            </w:pPr>
            <w:ins w:id="2683" w:author="User" w:date="2021-09-13T17:09:00Z">
              <w:r w:rsidRPr="00CE1BAE">
                <w:rPr>
                  <w:rFonts w:ascii="標楷體" w:hAnsi="標楷體" w:hint="eastAsia"/>
                </w:rPr>
                <w:t>資訊碩士</w:t>
              </w:r>
            </w:ins>
          </w:p>
        </w:tc>
        <w:tc>
          <w:tcPr>
            <w:tcW w:w="3969" w:type="dxa"/>
          </w:tcPr>
          <w:p w14:paraId="06A6BD12" w14:textId="77777777" w:rsidR="005736D9" w:rsidRPr="00CE1BAE" w:rsidRDefault="005736D9">
            <w:pPr>
              <w:ind w:left="0" w:firstLineChars="0" w:firstLine="0"/>
              <w:rPr>
                <w:ins w:id="2684" w:author="User" w:date="2021-09-13T17:09:00Z"/>
                <w:rFonts w:ascii="標楷體" w:hAnsi="標楷體"/>
              </w:rPr>
              <w:pPrChange w:id="2685" w:author="User" w:date="2021-09-14T15:26:00Z">
                <w:pPr>
                  <w:ind w:left="280" w:hanging="280"/>
                </w:pPr>
              </w:pPrChange>
            </w:pPr>
            <w:ins w:id="2686" w:author="User" w:date="2021-09-13T17:09:00Z">
              <w:r w:rsidRPr="00CE1BAE">
                <w:rPr>
                  <w:rFonts w:ascii="標楷體" w:hAnsi="標楷體" w:hint="eastAsia"/>
                </w:rPr>
                <w:t>AI應用技術機器視覺/機器學習/深度學習/圖樣識別/影像處理。</w:t>
              </w:r>
            </w:ins>
          </w:p>
        </w:tc>
      </w:tr>
      <w:tr w:rsidR="005736D9" w:rsidRPr="006E4CE8" w14:paraId="6A7C7860" w14:textId="77777777" w:rsidTr="00EA52C6">
        <w:trPr>
          <w:trHeight w:val="995"/>
          <w:ins w:id="2687" w:author="User" w:date="2021-09-13T17:09:00Z"/>
        </w:trPr>
        <w:tc>
          <w:tcPr>
            <w:tcW w:w="1809" w:type="dxa"/>
          </w:tcPr>
          <w:p w14:paraId="0DB5C435" w14:textId="77777777" w:rsidR="005736D9" w:rsidRPr="00CE1BAE" w:rsidRDefault="005736D9">
            <w:pPr>
              <w:ind w:left="0" w:firstLineChars="0" w:firstLine="0"/>
              <w:rPr>
                <w:ins w:id="2688" w:author="User" w:date="2021-09-13T17:09:00Z"/>
                <w:rFonts w:ascii="標楷體" w:hAnsi="標楷體"/>
                <w:lang w:val="zh-TW"/>
              </w:rPr>
              <w:pPrChange w:id="2689" w:author="User" w:date="2021-09-14T15:26:00Z">
                <w:pPr>
                  <w:ind w:left="280" w:hanging="280"/>
                </w:pPr>
              </w:pPrChange>
            </w:pPr>
            <w:ins w:id="2690" w:author="User" w:date="2021-09-13T17:09:00Z">
              <w:r w:rsidRPr="00CE1BAE">
                <w:rPr>
                  <w:rFonts w:ascii="標楷體" w:hAnsi="標楷體" w:hint="eastAsia"/>
                  <w:lang w:val="zh-TW"/>
                </w:rPr>
                <w:t>整體整合AI系統架構</w:t>
              </w:r>
            </w:ins>
          </w:p>
        </w:tc>
        <w:tc>
          <w:tcPr>
            <w:tcW w:w="1134" w:type="dxa"/>
          </w:tcPr>
          <w:p w14:paraId="1134DA28" w14:textId="77777777" w:rsidR="005736D9" w:rsidRPr="00CE1BAE" w:rsidRDefault="005736D9">
            <w:pPr>
              <w:ind w:left="0" w:firstLineChars="0" w:firstLine="0"/>
              <w:rPr>
                <w:ins w:id="2691" w:author="User" w:date="2021-09-13T17:09:00Z"/>
                <w:rFonts w:ascii="標楷體" w:hAnsi="標楷體"/>
                <w:lang w:val="zh-TW"/>
              </w:rPr>
              <w:pPrChange w:id="2692" w:author="User" w:date="2021-09-14T15:26:00Z">
                <w:pPr>
                  <w:ind w:left="280" w:hanging="280"/>
                </w:pPr>
              </w:pPrChange>
            </w:pPr>
            <w:ins w:id="2693" w:author="User" w:date="2021-09-13T17:09:00Z">
              <w:r w:rsidRPr="00CE1BAE">
                <w:rPr>
                  <w:rFonts w:ascii="標楷體" w:hAnsi="標楷體" w:hint="eastAsia"/>
                  <w:lang w:val="zh-TW"/>
                </w:rPr>
                <w:t>關智峯</w:t>
              </w:r>
            </w:ins>
          </w:p>
        </w:tc>
        <w:tc>
          <w:tcPr>
            <w:tcW w:w="567" w:type="dxa"/>
          </w:tcPr>
          <w:p w14:paraId="33A1ED26" w14:textId="77777777" w:rsidR="005736D9" w:rsidRPr="00CE1BAE" w:rsidRDefault="005736D9">
            <w:pPr>
              <w:ind w:left="0" w:firstLineChars="0" w:firstLine="0"/>
              <w:rPr>
                <w:ins w:id="2694" w:author="User" w:date="2021-09-13T17:09:00Z"/>
                <w:rFonts w:ascii="標楷體" w:hAnsi="標楷體"/>
                <w:lang w:val="zh-TW"/>
              </w:rPr>
              <w:pPrChange w:id="2695" w:author="User" w:date="2021-09-14T15:26:00Z">
                <w:pPr>
                  <w:ind w:left="280" w:hanging="280"/>
                </w:pPr>
              </w:pPrChange>
            </w:pPr>
            <w:ins w:id="2696" w:author="User" w:date="2021-09-13T17:09:00Z">
              <w:r w:rsidRPr="00CE1BAE">
                <w:rPr>
                  <w:rFonts w:ascii="標楷體" w:hAnsi="標楷體" w:hint="eastAsia"/>
                  <w:lang w:val="zh-TW"/>
                </w:rPr>
                <w:t>10年</w:t>
              </w:r>
            </w:ins>
          </w:p>
        </w:tc>
        <w:tc>
          <w:tcPr>
            <w:tcW w:w="2268" w:type="dxa"/>
          </w:tcPr>
          <w:p w14:paraId="6613A29E" w14:textId="77777777" w:rsidR="005736D9" w:rsidRPr="00CE1BAE" w:rsidRDefault="005736D9">
            <w:pPr>
              <w:ind w:left="0" w:firstLineChars="0" w:firstLine="0"/>
              <w:rPr>
                <w:ins w:id="2697" w:author="User" w:date="2021-09-13T17:09:00Z"/>
                <w:rFonts w:ascii="標楷體" w:hAnsi="標楷體"/>
                <w:lang w:val="zh-TW"/>
              </w:rPr>
              <w:pPrChange w:id="2698" w:author="User" w:date="2021-09-14T15:26:00Z">
                <w:pPr>
                  <w:ind w:left="280" w:hanging="280"/>
                </w:pPr>
              </w:pPrChange>
            </w:pPr>
            <w:ins w:id="2699" w:author="User" w:date="2021-09-13T17:09:00Z">
              <w:r w:rsidRPr="00CE1BAE">
                <w:rPr>
                  <w:rFonts w:ascii="標楷體" w:hAnsi="標楷體" w:hint="eastAsia"/>
                </w:rPr>
                <w:t>商管碩士</w:t>
              </w:r>
            </w:ins>
          </w:p>
        </w:tc>
        <w:tc>
          <w:tcPr>
            <w:tcW w:w="3969" w:type="dxa"/>
          </w:tcPr>
          <w:p w14:paraId="1A52831C" w14:textId="77777777" w:rsidR="005736D9" w:rsidRPr="00CE1BAE" w:rsidRDefault="005736D9">
            <w:pPr>
              <w:ind w:left="0" w:firstLineChars="0" w:firstLine="0"/>
              <w:rPr>
                <w:ins w:id="2700" w:author="User" w:date="2021-09-13T17:09:00Z"/>
                <w:rFonts w:ascii="標楷體" w:hAnsi="標楷體"/>
                <w:lang w:val="zh-TW"/>
              </w:rPr>
              <w:pPrChange w:id="2701" w:author="User" w:date="2021-09-14T15:26:00Z">
                <w:pPr>
                  <w:ind w:left="280" w:hanging="280"/>
                </w:pPr>
              </w:pPrChange>
            </w:pPr>
            <w:ins w:id="2702" w:author="User" w:date="2021-09-13T17:09:00Z">
              <w:r w:rsidRPr="00CE1BAE">
                <w:rPr>
                  <w:rFonts w:ascii="標楷體" w:hAnsi="標楷體" w:hint="eastAsia"/>
                  <w:lang w:val="zh-TW"/>
                </w:rPr>
                <w:t>伺服器安全管理與故障檢修/伺服器虛擬化建置/docker 平台管理與維運/伺服器虛擬化及儲存與備份備援建置。</w:t>
              </w:r>
            </w:ins>
          </w:p>
        </w:tc>
      </w:tr>
      <w:tr w:rsidR="005736D9" w:rsidRPr="006E4CE8" w14:paraId="59E70B64" w14:textId="77777777" w:rsidTr="00EA52C6">
        <w:trPr>
          <w:trHeight w:val="638"/>
          <w:ins w:id="2703" w:author="User" w:date="2021-09-13T17:09:00Z"/>
        </w:trPr>
        <w:tc>
          <w:tcPr>
            <w:tcW w:w="1809" w:type="dxa"/>
          </w:tcPr>
          <w:p w14:paraId="4422E559" w14:textId="77777777" w:rsidR="005736D9" w:rsidRPr="00CE1BAE" w:rsidRDefault="005736D9">
            <w:pPr>
              <w:ind w:left="0" w:firstLineChars="0" w:firstLine="0"/>
              <w:rPr>
                <w:ins w:id="2704" w:author="User" w:date="2021-09-13T17:09:00Z"/>
                <w:rFonts w:ascii="標楷體" w:hAnsi="標楷體"/>
                <w:lang w:val="zh-TW"/>
              </w:rPr>
              <w:pPrChange w:id="2705" w:author="User" w:date="2021-09-14T15:26:00Z">
                <w:pPr>
                  <w:ind w:left="280" w:hanging="280"/>
                </w:pPr>
              </w:pPrChange>
            </w:pPr>
            <w:ins w:id="2706" w:author="User" w:date="2021-09-13T17:09:00Z">
              <w:r w:rsidRPr="00CE1BAE">
                <w:rPr>
                  <w:rFonts w:ascii="標楷體" w:hAnsi="標楷體" w:hint="eastAsia"/>
                  <w:lang w:val="zh-TW"/>
                </w:rPr>
                <w:t>協助網頁開發維護</w:t>
              </w:r>
            </w:ins>
          </w:p>
        </w:tc>
        <w:tc>
          <w:tcPr>
            <w:tcW w:w="1134" w:type="dxa"/>
          </w:tcPr>
          <w:p w14:paraId="09C56572" w14:textId="77777777" w:rsidR="005736D9" w:rsidRPr="00CE1BAE" w:rsidRDefault="005736D9">
            <w:pPr>
              <w:ind w:left="0" w:firstLineChars="0" w:firstLine="0"/>
              <w:rPr>
                <w:ins w:id="2707" w:author="User" w:date="2021-09-13T17:09:00Z"/>
                <w:rFonts w:ascii="標楷體" w:hAnsi="標楷體"/>
                <w:lang w:val="zh-TW"/>
              </w:rPr>
              <w:pPrChange w:id="2708" w:author="User" w:date="2021-09-14T15:26:00Z">
                <w:pPr>
                  <w:ind w:left="280" w:hanging="280"/>
                </w:pPr>
              </w:pPrChange>
            </w:pPr>
            <w:ins w:id="2709" w:author="User" w:date="2021-09-13T17:09:00Z">
              <w:r w:rsidRPr="00CE1BAE">
                <w:rPr>
                  <w:rFonts w:ascii="標楷體" w:hAnsi="標楷體" w:hint="eastAsia"/>
                  <w:lang w:val="zh-TW"/>
                </w:rPr>
                <w:t>李佳泓</w:t>
              </w:r>
            </w:ins>
          </w:p>
        </w:tc>
        <w:tc>
          <w:tcPr>
            <w:tcW w:w="567" w:type="dxa"/>
          </w:tcPr>
          <w:p w14:paraId="74D17F48" w14:textId="77777777" w:rsidR="005736D9" w:rsidRPr="00CE1BAE" w:rsidRDefault="005736D9">
            <w:pPr>
              <w:ind w:left="0" w:firstLineChars="0" w:firstLine="0"/>
              <w:rPr>
                <w:ins w:id="2710" w:author="User" w:date="2021-09-13T17:09:00Z"/>
                <w:rFonts w:ascii="標楷體" w:hAnsi="標楷體"/>
                <w:lang w:val="zh-TW"/>
              </w:rPr>
              <w:pPrChange w:id="2711" w:author="User" w:date="2021-09-14T15:26:00Z">
                <w:pPr>
                  <w:ind w:left="280" w:hanging="280"/>
                </w:pPr>
              </w:pPrChange>
            </w:pPr>
            <w:ins w:id="2712" w:author="User" w:date="2021-09-13T17:09:00Z">
              <w:r w:rsidRPr="00CE1BAE">
                <w:rPr>
                  <w:rFonts w:ascii="標楷體" w:hAnsi="標楷體" w:hint="eastAsia"/>
                  <w:lang w:val="zh-TW"/>
                </w:rPr>
                <w:t>3年</w:t>
              </w:r>
            </w:ins>
          </w:p>
        </w:tc>
        <w:tc>
          <w:tcPr>
            <w:tcW w:w="2268" w:type="dxa"/>
          </w:tcPr>
          <w:p w14:paraId="240CE831" w14:textId="77777777" w:rsidR="005736D9" w:rsidRPr="00CE1BAE" w:rsidRDefault="005736D9">
            <w:pPr>
              <w:ind w:left="0" w:firstLineChars="0" w:firstLine="0"/>
              <w:rPr>
                <w:ins w:id="2713" w:author="User" w:date="2021-09-13T17:09:00Z"/>
                <w:rFonts w:ascii="標楷體" w:hAnsi="標楷體"/>
              </w:rPr>
              <w:pPrChange w:id="2714" w:author="User" w:date="2021-09-14T15:26:00Z">
                <w:pPr>
                  <w:ind w:left="280" w:hanging="280"/>
                </w:pPr>
              </w:pPrChange>
            </w:pPr>
            <w:ins w:id="2715" w:author="User" w:date="2021-09-13T17:09:00Z">
              <w:r w:rsidRPr="00CE1BAE">
                <w:rPr>
                  <w:rFonts w:ascii="標楷體" w:hAnsi="標楷體" w:hint="eastAsia"/>
                </w:rPr>
                <w:t>資訊科學系在學生</w:t>
              </w:r>
            </w:ins>
          </w:p>
        </w:tc>
        <w:tc>
          <w:tcPr>
            <w:tcW w:w="3969" w:type="dxa"/>
          </w:tcPr>
          <w:p w14:paraId="1E345D2B" w14:textId="77777777" w:rsidR="005736D9" w:rsidRPr="00CE1BAE" w:rsidRDefault="005736D9">
            <w:pPr>
              <w:ind w:left="0" w:firstLineChars="0" w:firstLine="0"/>
              <w:rPr>
                <w:ins w:id="2716" w:author="User" w:date="2021-09-13T17:09:00Z"/>
                <w:rFonts w:ascii="標楷體" w:hAnsi="標楷體"/>
                <w:lang w:val="zh-TW"/>
              </w:rPr>
              <w:pPrChange w:id="2717" w:author="User" w:date="2021-09-14T15:26:00Z">
                <w:pPr>
                  <w:ind w:left="280" w:hanging="280"/>
                </w:pPr>
              </w:pPrChange>
            </w:pPr>
            <w:ins w:id="2718" w:author="User" w:date="2021-09-13T17:09:00Z">
              <w:r w:rsidRPr="00CE1BAE">
                <w:rPr>
                  <w:rFonts w:ascii="標楷體" w:hAnsi="標楷體" w:hint="eastAsia"/>
                  <w:lang w:val="zh-TW"/>
                </w:rPr>
                <w:t>新版網頁開發維護。</w:t>
              </w:r>
            </w:ins>
          </w:p>
        </w:tc>
      </w:tr>
      <w:tr w:rsidR="005736D9" w:rsidRPr="006E4CE8" w14:paraId="005BAAD4" w14:textId="77777777" w:rsidTr="00EA52C6">
        <w:trPr>
          <w:trHeight w:val="671"/>
          <w:ins w:id="2719" w:author="User" w:date="2021-09-13T17:09:00Z"/>
        </w:trPr>
        <w:tc>
          <w:tcPr>
            <w:tcW w:w="1809" w:type="dxa"/>
            <w:vMerge w:val="restart"/>
          </w:tcPr>
          <w:p w14:paraId="0FACF431" w14:textId="77777777" w:rsidR="005736D9" w:rsidRPr="00CE1BAE" w:rsidRDefault="005736D9">
            <w:pPr>
              <w:ind w:left="0" w:firstLineChars="0" w:firstLine="0"/>
              <w:rPr>
                <w:ins w:id="2720" w:author="User" w:date="2021-09-13T17:09:00Z"/>
                <w:rFonts w:ascii="標楷體" w:hAnsi="標楷體"/>
                <w:lang w:val="zh-TW"/>
              </w:rPr>
              <w:pPrChange w:id="2721" w:author="User" w:date="2021-09-14T15:26:00Z">
                <w:pPr>
                  <w:ind w:left="280" w:hanging="280"/>
                </w:pPr>
              </w:pPrChange>
            </w:pPr>
            <w:ins w:id="2722" w:author="User" w:date="2021-09-13T17:09:00Z">
              <w:r w:rsidRPr="00CE1BAE">
                <w:rPr>
                  <w:rFonts w:ascii="標楷體" w:hAnsi="標楷體" w:hint="eastAsia"/>
                  <w:lang w:val="zh-TW"/>
                </w:rPr>
                <w:t>文書計畫</w:t>
              </w:r>
            </w:ins>
          </w:p>
          <w:p w14:paraId="7920AEC0" w14:textId="77777777" w:rsidR="005736D9" w:rsidRPr="00CE1BAE" w:rsidRDefault="005736D9">
            <w:pPr>
              <w:ind w:left="0" w:firstLineChars="0" w:firstLine="0"/>
              <w:rPr>
                <w:ins w:id="2723" w:author="User" w:date="2021-09-13T17:09:00Z"/>
                <w:rFonts w:ascii="標楷體" w:hAnsi="標楷體"/>
                <w:lang w:val="zh-TW"/>
              </w:rPr>
              <w:pPrChange w:id="2724" w:author="User" w:date="2021-09-14T15:26:00Z">
                <w:pPr>
                  <w:ind w:left="280" w:hanging="280"/>
                </w:pPr>
              </w:pPrChange>
            </w:pPr>
            <w:ins w:id="2725" w:author="User" w:date="2021-09-13T17:09:00Z">
              <w:r w:rsidRPr="00CE1BAE">
                <w:rPr>
                  <w:rFonts w:ascii="標楷體" w:hAnsi="標楷體" w:hint="eastAsia"/>
                  <w:lang w:val="zh-TW"/>
                </w:rPr>
                <w:t>品管管制</w:t>
              </w:r>
            </w:ins>
          </w:p>
          <w:p w14:paraId="75DCE95E" w14:textId="77777777" w:rsidR="005736D9" w:rsidRPr="00CE1BAE" w:rsidRDefault="005736D9">
            <w:pPr>
              <w:ind w:left="0" w:firstLineChars="0" w:firstLine="0"/>
              <w:rPr>
                <w:ins w:id="2726" w:author="User" w:date="2021-09-13T17:09:00Z"/>
                <w:rFonts w:ascii="標楷體" w:hAnsi="標楷體"/>
                <w:lang w:val="zh-TW"/>
              </w:rPr>
              <w:pPrChange w:id="2727" w:author="User" w:date="2021-09-14T15:26:00Z">
                <w:pPr>
                  <w:ind w:left="280" w:hanging="280"/>
                </w:pPr>
              </w:pPrChange>
            </w:pPr>
            <w:ins w:id="2728" w:author="User" w:date="2021-09-13T17:09:00Z">
              <w:r w:rsidRPr="00CE1BAE">
                <w:rPr>
                  <w:rFonts w:ascii="標楷體" w:hAnsi="標楷體" w:hint="eastAsia"/>
                  <w:lang w:val="zh-TW"/>
                </w:rPr>
                <w:t>機器校正</w:t>
              </w:r>
            </w:ins>
          </w:p>
        </w:tc>
        <w:tc>
          <w:tcPr>
            <w:tcW w:w="1134" w:type="dxa"/>
          </w:tcPr>
          <w:p w14:paraId="36F1B176" w14:textId="77777777" w:rsidR="005736D9" w:rsidRPr="00CE1BAE" w:rsidRDefault="005736D9">
            <w:pPr>
              <w:ind w:left="0" w:firstLineChars="0" w:firstLine="0"/>
              <w:rPr>
                <w:ins w:id="2729" w:author="User" w:date="2021-09-13T17:09:00Z"/>
                <w:rFonts w:ascii="標楷體" w:hAnsi="標楷體"/>
                <w:lang w:val="zh-TW"/>
              </w:rPr>
              <w:pPrChange w:id="2730" w:author="User" w:date="2021-09-14T15:26:00Z">
                <w:pPr>
                  <w:ind w:left="280" w:hanging="280"/>
                </w:pPr>
              </w:pPrChange>
            </w:pPr>
            <w:ins w:id="2731" w:author="User" w:date="2021-09-13T17:09:00Z">
              <w:r w:rsidRPr="00CE1BAE">
                <w:rPr>
                  <w:rFonts w:ascii="標楷體" w:hAnsi="標楷體" w:hint="eastAsia"/>
                  <w:lang w:val="zh-TW"/>
                </w:rPr>
                <w:t>傅舜琦</w:t>
              </w:r>
            </w:ins>
          </w:p>
          <w:p w14:paraId="7131CE83" w14:textId="77777777" w:rsidR="005736D9" w:rsidRPr="00CE1BAE" w:rsidRDefault="005736D9">
            <w:pPr>
              <w:ind w:left="0" w:firstLineChars="0" w:firstLine="0"/>
              <w:rPr>
                <w:ins w:id="2732" w:author="User" w:date="2021-09-13T17:09:00Z"/>
                <w:rFonts w:ascii="標楷體" w:hAnsi="標楷體"/>
                <w:lang w:val="zh-TW"/>
              </w:rPr>
              <w:pPrChange w:id="2733" w:author="User" w:date="2021-09-14T15:26:00Z">
                <w:pPr>
                  <w:ind w:left="280" w:hanging="280"/>
                </w:pPr>
              </w:pPrChange>
            </w:pPr>
          </w:p>
        </w:tc>
        <w:tc>
          <w:tcPr>
            <w:tcW w:w="567" w:type="dxa"/>
          </w:tcPr>
          <w:p w14:paraId="1ECC5ED8" w14:textId="77777777" w:rsidR="005736D9" w:rsidRPr="00CE1BAE" w:rsidRDefault="005736D9">
            <w:pPr>
              <w:ind w:left="0" w:firstLineChars="0" w:firstLine="0"/>
              <w:rPr>
                <w:ins w:id="2734" w:author="User" w:date="2021-09-13T17:09:00Z"/>
                <w:rFonts w:ascii="標楷體" w:hAnsi="標楷體"/>
                <w:lang w:val="zh-TW"/>
              </w:rPr>
              <w:pPrChange w:id="2735" w:author="User" w:date="2021-09-14T15:26:00Z">
                <w:pPr>
                  <w:ind w:left="280" w:hanging="280"/>
                </w:pPr>
              </w:pPrChange>
            </w:pPr>
            <w:ins w:id="2736" w:author="User" w:date="2021-09-13T17:09:00Z">
              <w:r w:rsidRPr="00CE1BAE">
                <w:rPr>
                  <w:rFonts w:ascii="標楷體" w:hAnsi="標楷體" w:hint="eastAsia"/>
                  <w:lang w:val="zh-TW"/>
                </w:rPr>
                <w:t>25年</w:t>
              </w:r>
            </w:ins>
          </w:p>
        </w:tc>
        <w:tc>
          <w:tcPr>
            <w:tcW w:w="2268" w:type="dxa"/>
          </w:tcPr>
          <w:p w14:paraId="215F43A3" w14:textId="77777777" w:rsidR="005736D9" w:rsidRPr="00CE1BAE" w:rsidRDefault="005736D9">
            <w:pPr>
              <w:ind w:left="0" w:firstLineChars="0" w:firstLine="0"/>
              <w:rPr>
                <w:ins w:id="2737" w:author="User" w:date="2021-09-13T17:09:00Z"/>
                <w:rFonts w:ascii="標楷體" w:hAnsi="標楷體"/>
              </w:rPr>
              <w:pPrChange w:id="2738" w:author="User" w:date="2021-09-14T15:26:00Z">
                <w:pPr>
                  <w:ind w:left="280" w:hanging="280"/>
                </w:pPr>
              </w:pPrChange>
            </w:pPr>
            <w:ins w:id="2739" w:author="User" w:date="2021-09-13T17:09:00Z">
              <w:r w:rsidRPr="00CE1BAE">
                <w:rPr>
                  <w:rFonts w:ascii="標楷體" w:hAnsi="標楷體" w:hint="eastAsia"/>
                </w:rPr>
                <w:t>護理學士(資訊碩士在學)</w:t>
              </w:r>
            </w:ins>
          </w:p>
        </w:tc>
        <w:tc>
          <w:tcPr>
            <w:tcW w:w="3969" w:type="dxa"/>
          </w:tcPr>
          <w:p w14:paraId="5EB27C69" w14:textId="77777777" w:rsidR="005736D9" w:rsidRPr="00CE1BAE" w:rsidRDefault="005736D9">
            <w:pPr>
              <w:ind w:left="0" w:firstLineChars="0" w:firstLine="0"/>
              <w:rPr>
                <w:ins w:id="2740" w:author="User" w:date="2021-09-13T17:09:00Z"/>
                <w:rFonts w:ascii="標楷體" w:hAnsi="標楷體"/>
                <w:lang w:val="zh-TW"/>
              </w:rPr>
              <w:pPrChange w:id="2741" w:author="User" w:date="2021-09-14T15:26:00Z">
                <w:pPr>
                  <w:ind w:left="280" w:hanging="280"/>
                </w:pPr>
              </w:pPrChange>
            </w:pPr>
            <w:ins w:id="2742" w:author="User" w:date="2021-09-13T17:09:00Z">
              <w:r w:rsidRPr="00CE1BAE">
                <w:rPr>
                  <w:rFonts w:ascii="標楷體" w:hAnsi="標楷體" w:hint="eastAsia"/>
                  <w:lang w:val="zh-TW"/>
                </w:rPr>
                <w:t>文書文案書寫分析整理/企劃撰寫。</w:t>
              </w:r>
            </w:ins>
          </w:p>
        </w:tc>
      </w:tr>
      <w:tr w:rsidR="005736D9" w:rsidRPr="006E4CE8" w14:paraId="551B5303" w14:textId="77777777" w:rsidTr="00EA52C6">
        <w:trPr>
          <w:trHeight w:val="736"/>
          <w:ins w:id="2743" w:author="User" w:date="2021-09-13T17:09:00Z"/>
        </w:trPr>
        <w:tc>
          <w:tcPr>
            <w:tcW w:w="1809" w:type="dxa"/>
            <w:vMerge/>
          </w:tcPr>
          <w:p w14:paraId="57B542F5" w14:textId="77777777" w:rsidR="005736D9" w:rsidRPr="00CE1BAE" w:rsidRDefault="005736D9">
            <w:pPr>
              <w:ind w:left="0" w:firstLineChars="0" w:firstLine="0"/>
              <w:rPr>
                <w:ins w:id="2744" w:author="User" w:date="2021-09-13T17:09:00Z"/>
                <w:rFonts w:ascii="標楷體" w:hAnsi="標楷體"/>
                <w:lang w:val="zh-TW"/>
              </w:rPr>
              <w:pPrChange w:id="2745" w:author="User" w:date="2021-09-14T15:26:00Z">
                <w:pPr>
                  <w:ind w:left="280" w:hanging="280"/>
                </w:pPr>
              </w:pPrChange>
            </w:pPr>
          </w:p>
        </w:tc>
        <w:tc>
          <w:tcPr>
            <w:tcW w:w="1134" w:type="dxa"/>
          </w:tcPr>
          <w:p w14:paraId="5FD696D5" w14:textId="77777777" w:rsidR="005736D9" w:rsidRPr="00CE1BAE" w:rsidRDefault="005736D9">
            <w:pPr>
              <w:ind w:left="0" w:firstLineChars="0" w:firstLine="0"/>
              <w:rPr>
                <w:ins w:id="2746" w:author="User" w:date="2021-09-13T17:09:00Z"/>
                <w:rFonts w:ascii="標楷體" w:hAnsi="標楷體"/>
                <w:lang w:val="zh-TW"/>
              </w:rPr>
              <w:pPrChange w:id="2747" w:author="User" w:date="2021-09-14T15:26:00Z">
                <w:pPr>
                  <w:ind w:left="280" w:hanging="280"/>
                </w:pPr>
              </w:pPrChange>
            </w:pPr>
            <w:ins w:id="2748" w:author="User" w:date="2021-09-13T17:09:00Z">
              <w:r w:rsidRPr="00CE1BAE">
                <w:rPr>
                  <w:rFonts w:ascii="標楷體" w:hAnsi="標楷體" w:hint="eastAsia"/>
                  <w:lang w:val="zh-TW"/>
                </w:rPr>
                <w:t>王嬿涵</w:t>
              </w:r>
            </w:ins>
          </w:p>
        </w:tc>
        <w:tc>
          <w:tcPr>
            <w:tcW w:w="567" w:type="dxa"/>
          </w:tcPr>
          <w:p w14:paraId="46654BD6" w14:textId="77777777" w:rsidR="005736D9" w:rsidRPr="00CE1BAE" w:rsidRDefault="005736D9">
            <w:pPr>
              <w:ind w:left="0" w:firstLineChars="0" w:firstLine="0"/>
              <w:rPr>
                <w:ins w:id="2749" w:author="User" w:date="2021-09-13T17:09:00Z"/>
                <w:rFonts w:ascii="標楷體" w:hAnsi="標楷體"/>
                <w:lang w:val="zh-TW"/>
              </w:rPr>
              <w:pPrChange w:id="2750" w:author="User" w:date="2021-09-14T15:26:00Z">
                <w:pPr>
                  <w:ind w:left="280" w:hanging="280"/>
                </w:pPr>
              </w:pPrChange>
            </w:pPr>
            <w:ins w:id="2751" w:author="User" w:date="2021-09-13T17:09:00Z">
              <w:r w:rsidRPr="00CE1BAE">
                <w:rPr>
                  <w:rFonts w:ascii="標楷體" w:hAnsi="標楷體" w:hint="eastAsia"/>
                  <w:lang w:val="zh-TW"/>
                </w:rPr>
                <w:t>2年</w:t>
              </w:r>
            </w:ins>
          </w:p>
        </w:tc>
        <w:tc>
          <w:tcPr>
            <w:tcW w:w="2268" w:type="dxa"/>
          </w:tcPr>
          <w:p w14:paraId="371B1E25" w14:textId="77777777" w:rsidR="005736D9" w:rsidRPr="00CE1BAE" w:rsidRDefault="005736D9">
            <w:pPr>
              <w:ind w:left="0" w:firstLineChars="0" w:firstLine="0"/>
              <w:rPr>
                <w:ins w:id="2752" w:author="User" w:date="2021-09-13T17:09:00Z"/>
                <w:rFonts w:ascii="標楷體" w:hAnsi="標楷體"/>
              </w:rPr>
              <w:pPrChange w:id="2753" w:author="User" w:date="2021-09-14T15:26:00Z">
                <w:pPr>
                  <w:ind w:left="280" w:hanging="280"/>
                </w:pPr>
              </w:pPrChange>
            </w:pPr>
            <w:ins w:id="2754" w:author="User" w:date="2021-09-13T17:09:00Z">
              <w:r w:rsidRPr="00CE1BAE">
                <w:rPr>
                  <w:rFonts w:ascii="標楷體" w:hAnsi="標楷體" w:hint="eastAsia"/>
                  <w:lang w:val="zh-TW"/>
                </w:rPr>
                <w:t>法律顧問</w:t>
              </w:r>
            </w:ins>
          </w:p>
        </w:tc>
        <w:tc>
          <w:tcPr>
            <w:tcW w:w="3969" w:type="dxa"/>
          </w:tcPr>
          <w:p w14:paraId="26603D45" w14:textId="77777777" w:rsidR="005736D9" w:rsidRPr="00CE1BAE" w:rsidRDefault="005736D9">
            <w:pPr>
              <w:ind w:left="0" w:firstLineChars="0" w:firstLine="0"/>
              <w:rPr>
                <w:ins w:id="2755" w:author="User" w:date="2021-09-13T17:09:00Z"/>
                <w:rFonts w:ascii="標楷體" w:hAnsi="標楷體"/>
                <w:lang w:val="zh-TW"/>
              </w:rPr>
              <w:pPrChange w:id="2756" w:author="User" w:date="2021-09-14T15:26:00Z">
                <w:pPr>
                  <w:ind w:left="280" w:hanging="280"/>
                </w:pPr>
              </w:pPrChange>
            </w:pPr>
            <w:ins w:id="2757" w:author="User" w:date="2021-09-13T17:09:00Z">
              <w:r w:rsidRPr="00CE1BAE">
                <w:rPr>
                  <w:rFonts w:ascii="標楷體" w:hAnsi="標楷體" w:hint="eastAsia"/>
                  <w:lang w:val="zh-TW"/>
                </w:rPr>
                <w:t>法律文書撰寫。</w:t>
              </w:r>
            </w:ins>
          </w:p>
        </w:tc>
      </w:tr>
    </w:tbl>
    <w:p w14:paraId="6AA2676B" w14:textId="28BE6A7B" w:rsidR="008C4DF4" w:rsidRDefault="008C4DF4" w:rsidP="00E30B92">
      <w:pPr>
        <w:pStyle w:val="13"/>
        <w:rPr>
          <w:ins w:id="2758" w:author="User" w:date="2021-09-13T17:09:00Z"/>
          <w:rFonts w:cs="Arial" w:hint="eastAsia"/>
          <w:color w:val="000000" w:themeColor="text1"/>
          <w:shd w:val="clear" w:color="auto" w:fill="FFFFFF"/>
        </w:rPr>
      </w:pPr>
    </w:p>
    <w:p w14:paraId="2C07A728" w14:textId="3D975583" w:rsidR="005736D9" w:rsidRDefault="005736D9">
      <w:pPr>
        <w:pStyle w:val="4"/>
        <w:rPr>
          <w:ins w:id="2759" w:author="User" w:date="2021-09-13T17:09:00Z"/>
          <w:rFonts w:hint="eastAsia"/>
        </w:rPr>
        <w:pPrChange w:id="2760" w:author="User" w:date="2021-09-14T15:11:00Z">
          <w:pPr>
            <w:pStyle w:val="13"/>
          </w:pPr>
        </w:pPrChange>
      </w:pPr>
      <w:bookmarkStart w:id="2761" w:name="_Toc85790525"/>
      <w:ins w:id="2762" w:author="User" w:date="2021-09-13T17:10:00Z">
        <w:r w:rsidRPr="003E6DC2">
          <w:t>團隊人員工作職掌分配</w:t>
        </w:r>
        <w:r>
          <w:rPr>
            <w:rFonts w:hint="eastAsia"/>
          </w:rPr>
          <w:t>表</w:t>
        </w:r>
      </w:ins>
      <w:bookmarkEnd w:id="2761"/>
    </w:p>
    <w:p w14:paraId="1ABCF837" w14:textId="26B1FDB1" w:rsidR="00112490" w:rsidRDefault="00112490">
      <w:pPr>
        <w:pStyle w:val="afb"/>
        <w:keepNext/>
        <w:ind w:left="200" w:hanging="200"/>
        <w:rPr>
          <w:ins w:id="2763" w:author="User" w:date="2021-09-14T15:27:00Z"/>
          <w:rFonts w:hint="eastAsia"/>
        </w:rPr>
        <w:pPrChange w:id="2764" w:author="User" w:date="2021-09-14T15:27:00Z">
          <w:pPr>
            <w:ind w:left="280" w:hanging="280"/>
          </w:pPr>
        </w:pPrChange>
      </w:pPr>
      <w:bookmarkStart w:id="2765" w:name="_Toc85792190"/>
      <w:ins w:id="2766" w:author="User" w:date="2021-09-14T15:2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2767" w:author="User" w:date="2021-09-14T15:27:00Z">
        <w:r w:rsidR="00853FBC">
          <w:rPr>
            <w:rFonts w:hint="eastAsia"/>
            <w:noProof/>
          </w:rPr>
          <w:t>五</w:t>
        </w:r>
        <w:r>
          <w:rPr>
            <w:rFonts w:hint="eastAsia"/>
          </w:rPr>
          <w:fldChar w:fldCharType="end"/>
        </w:r>
        <w:r>
          <w:rPr>
            <w:rFonts w:hint="eastAsia"/>
          </w:rPr>
          <w:t>：</w:t>
        </w:r>
        <w:r w:rsidRPr="00392345">
          <w:rPr>
            <w:rFonts w:hint="eastAsia"/>
          </w:rPr>
          <w:t>團隊人員工作職掌分配表</w:t>
        </w:r>
        <w:bookmarkEnd w:id="2765"/>
      </w:ins>
    </w:p>
    <w:tbl>
      <w:tblPr>
        <w:tblStyle w:val="a9"/>
        <w:tblW w:w="9747" w:type="dxa"/>
        <w:tblLook w:val="04A0" w:firstRow="1" w:lastRow="0" w:firstColumn="1" w:lastColumn="0" w:noHBand="0" w:noVBand="1"/>
      </w:tblPr>
      <w:tblGrid>
        <w:gridCol w:w="1809"/>
        <w:gridCol w:w="7938"/>
      </w:tblGrid>
      <w:tr w:rsidR="005736D9" w:rsidRPr="006E4CE8" w14:paraId="329443B4" w14:textId="77777777" w:rsidTr="00EA52C6">
        <w:trPr>
          <w:ins w:id="2768" w:author="User" w:date="2021-09-13T17:10:00Z"/>
        </w:trPr>
        <w:tc>
          <w:tcPr>
            <w:tcW w:w="1809" w:type="dxa"/>
          </w:tcPr>
          <w:p w14:paraId="0F4D3F0F" w14:textId="77777777" w:rsidR="005736D9" w:rsidRPr="00CE1BAE" w:rsidRDefault="005736D9">
            <w:pPr>
              <w:ind w:left="0" w:firstLineChars="0" w:firstLine="0"/>
              <w:rPr>
                <w:ins w:id="2769" w:author="User" w:date="2021-09-13T17:10:00Z"/>
                <w:rFonts w:ascii="標楷體" w:hAnsi="標楷體"/>
                <w:lang w:val="zh-TW"/>
              </w:rPr>
              <w:pPrChange w:id="2770" w:author="User" w:date="2021-09-14T15:26:00Z">
                <w:pPr>
                  <w:ind w:left="280" w:hanging="280"/>
                </w:pPr>
              </w:pPrChange>
            </w:pPr>
            <w:ins w:id="2771" w:author="User" w:date="2021-09-13T17:10:00Z">
              <w:r w:rsidRPr="00CE1BAE">
                <w:rPr>
                  <w:rFonts w:ascii="標楷體" w:hAnsi="標楷體" w:hint="eastAsia"/>
                  <w:lang w:val="zh-TW"/>
                </w:rPr>
                <w:t>工作項目</w:t>
              </w:r>
            </w:ins>
          </w:p>
        </w:tc>
        <w:tc>
          <w:tcPr>
            <w:tcW w:w="7938" w:type="dxa"/>
          </w:tcPr>
          <w:p w14:paraId="2178CE6F" w14:textId="77777777" w:rsidR="005736D9" w:rsidRPr="00CE1BAE" w:rsidRDefault="005736D9">
            <w:pPr>
              <w:ind w:left="0" w:firstLineChars="0" w:firstLine="0"/>
              <w:rPr>
                <w:ins w:id="2772" w:author="User" w:date="2021-09-13T17:10:00Z"/>
                <w:rFonts w:ascii="標楷體" w:hAnsi="標楷體"/>
                <w:lang w:val="zh-TW"/>
              </w:rPr>
              <w:pPrChange w:id="2773" w:author="User" w:date="2021-09-14T15:26:00Z">
                <w:pPr>
                  <w:ind w:left="280" w:hanging="280"/>
                </w:pPr>
              </w:pPrChange>
            </w:pPr>
            <w:ins w:id="2774" w:author="User" w:date="2021-09-13T17:10:00Z">
              <w:r w:rsidRPr="005736D9">
                <w:rPr>
                  <w:rFonts w:ascii="標楷體" w:hAnsi="標楷體" w:hint="eastAsia"/>
                  <w:fitText w:val="1120" w:id="-1720956416"/>
                  <w:lang w:val="zh-TW"/>
                </w:rPr>
                <w:t>執行內容</w:t>
              </w:r>
            </w:ins>
          </w:p>
        </w:tc>
      </w:tr>
      <w:tr w:rsidR="005736D9" w:rsidRPr="006E4CE8" w14:paraId="7DA482B0" w14:textId="77777777" w:rsidTr="00EA52C6">
        <w:trPr>
          <w:ins w:id="2775" w:author="User" w:date="2021-09-13T17:10:00Z"/>
        </w:trPr>
        <w:tc>
          <w:tcPr>
            <w:tcW w:w="1809" w:type="dxa"/>
          </w:tcPr>
          <w:p w14:paraId="7CF61FE3" w14:textId="77777777" w:rsidR="005736D9" w:rsidRPr="00CE1BAE" w:rsidRDefault="005736D9">
            <w:pPr>
              <w:ind w:left="0" w:firstLineChars="0" w:firstLine="0"/>
              <w:rPr>
                <w:ins w:id="2776" w:author="User" w:date="2021-09-13T17:10:00Z"/>
                <w:rFonts w:ascii="標楷體" w:hAnsi="標楷體"/>
                <w:lang w:val="zh-TW"/>
              </w:rPr>
              <w:pPrChange w:id="2777" w:author="User" w:date="2021-09-14T15:26:00Z">
                <w:pPr>
                  <w:ind w:left="280" w:hanging="280"/>
                </w:pPr>
              </w:pPrChange>
            </w:pPr>
            <w:ins w:id="2778" w:author="User" w:date="2021-09-13T17:10:00Z">
              <w:r w:rsidRPr="00CE1BAE">
                <w:rPr>
                  <w:rFonts w:ascii="標楷體" w:hAnsi="標楷體" w:hint="eastAsia"/>
                  <w:lang w:val="zh-TW"/>
                </w:rPr>
                <w:t>計畫主持人暨專案經理</w:t>
              </w:r>
            </w:ins>
          </w:p>
        </w:tc>
        <w:tc>
          <w:tcPr>
            <w:tcW w:w="7938" w:type="dxa"/>
          </w:tcPr>
          <w:p w14:paraId="09323CF5" w14:textId="77777777" w:rsidR="005736D9" w:rsidRPr="00CE1BAE" w:rsidRDefault="005736D9">
            <w:pPr>
              <w:ind w:left="0" w:firstLineChars="0" w:firstLine="0"/>
              <w:rPr>
                <w:ins w:id="2779" w:author="User" w:date="2021-09-13T17:10:00Z"/>
                <w:rFonts w:ascii="標楷體" w:hAnsi="標楷體"/>
                <w:lang w:val="zh-TW"/>
              </w:rPr>
              <w:pPrChange w:id="2780" w:author="User" w:date="2021-09-14T15:26:00Z">
                <w:pPr>
                  <w:ind w:left="280" w:hanging="280"/>
                </w:pPr>
              </w:pPrChange>
            </w:pPr>
            <w:ins w:id="2781" w:author="User" w:date="2021-09-13T17:10:00Z">
              <w:r w:rsidRPr="00CE1BAE">
                <w:rPr>
                  <w:rFonts w:ascii="標楷體" w:hAnsi="標楷體" w:hint="eastAsia"/>
                  <w:lang w:val="zh-TW"/>
                </w:rPr>
                <w:t>1.專案規劃、訪談、時程管制、監督系統開發成果、驗收。</w:t>
              </w:r>
            </w:ins>
          </w:p>
          <w:p w14:paraId="67592F49" w14:textId="77777777" w:rsidR="005736D9" w:rsidRPr="00CE1BAE" w:rsidRDefault="005736D9">
            <w:pPr>
              <w:ind w:left="0" w:firstLineChars="0" w:firstLine="0"/>
              <w:rPr>
                <w:ins w:id="2782" w:author="User" w:date="2021-09-13T17:10:00Z"/>
                <w:rFonts w:ascii="標楷體" w:hAnsi="標楷體"/>
                <w:lang w:val="zh-TW"/>
              </w:rPr>
              <w:pPrChange w:id="2783" w:author="User" w:date="2021-09-14T15:26:00Z">
                <w:pPr>
                  <w:ind w:left="280" w:hanging="280"/>
                </w:pPr>
              </w:pPrChange>
            </w:pPr>
            <w:ins w:id="2784" w:author="User" w:date="2021-09-13T17:10:00Z">
              <w:r w:rsidRPr="00CE1BAE">
                <w:rPr>
                  <w:rFonts w:ascii="標楷體" w:hAnsi="標楷體" w:hint="eastAsia"/>
                  <w:lang w:val="zh-TW"/>
                </w:rPr>
                <w:t>2.客戶滿意度及協調溝通。</w:t>
              </w:r>
            </w:ins>
          </w:p>
          <w:p w14:paraId="6377EAC5" w14:textId="77777777" w:rsidR="005736D9" w:rsidRPr="00CE1BAE" w:rsidRDefault="005736D9">
            <w:pPr>
              <w:ind w:left="0" w:firstLineChars="0" w:firstLine="0"/>
              <w:rPr>
                <w:ins w:id="2785" w:author="User" w:date="2021-09-13T17:10:00Z"/>
                <w:rFonts w:ascii="標楷體" w:hAnsi="標楷體"/>
                <w:lang w:val="zh-TW"/>
              </w:rPr>
              <w:pPrChange w:id="2786" w:author="User" w:date="2021-09-14T15:26:00Z">
                <w:pPr>
                  <w:ind w:left="280" w:hanging="280"/>
                </w:pPr>
              </w:pPrChange>
            </w:pPr>
            <w:ins w:id="2787" w:author="User" w:date="2021-09-13T17:10:00Z">
              <w:r w:rsidRPr="00CE1BAE">
                <w:rPr>
                  <w:rFonts w:ascii="標楷體" w:hAnsi="標楷體" w:hint="eastAsia"/>
                  <w:lang w:val="zh-TW"/>
                </w:rPr>
                <w:t>3.專案會議。</w:t>
              </w:r>
            </w:ins>
          </w:p>
          <w:p w14:paraId="0A766CF3" w14:textId="77777777" w:rsidR="005736D9" w:rsidRPr="00CE1BAE" w:rsidRDefault="005736D9">
            <w:pPr>
              <w:ind w:left="0" w:firstLineChars="0" w:firstLine="0"/>
              <w:rPr>
                <w:ins w:id="2788" w:author="User" w:date="2021-09-13T17:10:00Z"/>
                <w:rFonts w:ascii="標楷體" w:hAnsi="標楷體"/>
                <w:lang w:val="zh-TW"/>
              </w:rPr>
              <w:pPrChange w:id="2789" w:author="User" w:date="2021-09-14T15:26:00Z">
                <w:pPr>
                  <w:ind w:left="280" w:hanging="280"/>
                </w:pPr>
              </w:pPrChange>
            </w:pPr>
            <w:ins w:id="2790" w:author="User" w:date="2021-09-13T17:10:00Z">
              <w:r w:rsidRPr="00CE1BAE">
                <w:rPr>
                  <w:rFonts w:ascii="標楷體" w:hAnsi="標楷體" w:hint="eastAsia"/>
                  <w:lang w:val="zh-TW"/>
                </w:rPr>
                <w:t>4.系統測試。</w:t>
              </w:r>
            </w:ins>
          </w:p>
          <w:p w14:paraId="7C3E5089" w14:textId="77777777" w:rsidR="005736D9" w:rsidRPr="00CE1BAE" w:rsidRDefault="005736D9">
            <w:pPr>
              <w:ind w:left="0" w:firstLineChars="0" w:firstLine="0"/>
              <w:rPr>
                <w:ins w:id="2791" w:author="User" w:date="2021-09-13T17:10:00Z"/>
                <w:rFonts w:ascii="標楷體" w:hAnsi="標楷體"/>
                <w:lang w:val="zh-TW"/>
              </w:rPr>
              <w:pPrChange w:id="2792" w:author="User" w:date="2021-09-14T15:26:00Z">
                <w:pPr>
                  <w:ind w:left="280" w:hanging="280"/>
                </w:pPr>
              </w:pPrChange>
            </w:pPr>
            <w:ins w:id="2793" w:author="User" w:date="2021-09-13T17:10:00Z">
              <w:r w:rsidRPr="00CE1BAE">
                <w:rPr>
                  <w:rFonts w:ascii="標楷體" w:hAnsi="標楷體" w:hint="eastAsia"/>
                  <w:lang w:val="zh-TW"/>
                </w:rPr>
                <w:t>5.教育訓練。</w:t>
              </w:r>
            </w:ins>
          </w:p>
        </w:tc>
      </w:tr>
      <w:tr w:rsidR="005736D9" w:rsidRPr="006E4CE8" w14:paraId="4B1070AB" w14:textId="77777777" w:rsidTr="00EA52C6">
        <w:trPr>
          <w:ins w:id="2794" w:author="User" w:date="2021-09-13T17:10:00Z"/>
        </w:trPr>
        <w:tc>
          <w:tcPr>
            <w:tcW w:w="1809" w:type="dxa"/>
          </w:tcPr>
          <w:p w14:paraId="2B36A1EF" w14:textId="77777777" w:rsidR="005736D9" w:rsidRPr="00CE1BAE" w:rsidRDefault="005736D9">
            <w:pPr>
              <w:ind w:left="0" w:firstLineChars="0" w:firstLine="0"/>
              <w:rPr>
                <w:ins w:id="2795" w:author="User" w:date="2021-09-13T17:10:00Z"/>
                <w:rFonts w:ascii="標楷體" w:hAnsi="標楷體"/>
                <w:lang w:val="zh-TW"/>
              </w:rPr>
              <w:pPrChange w:id="2796" w:author="User" w:date="2021-09-14T15:26:00Z">
                <w:pPr>
                  <w:ind w:left="280" w:hanging="280"/>
                </w:pPr>
              </w:pPrChange>
            </w:pPr>
            <w:ins w:id="2797" w:author="User" w:date="2021-09-13T17:10:00Z">
              <w:r w:rsidRPr="00CE1BAE">
                <w:rPr>
                  <w:rFonts w:ascii="標楷體" w:hAnsi="標楷體" w:hint="eastAsia"/>
                  <w:lang w:val="zh-TW"/>
                </w:rPr>
                <w:t>系統開發</w:t>
              </w:r>
            </w:ins>
          </w:p>
        </w:tc>
        <w:tc>
          <w:tcPr>
            <w:tcW w:w="7938" w:type="dxa"/>
          </w:tcPr>
          <w:p w14:paraId="69EF1B5F" w14:textId="77777777" w:rsidR="005736D9" w:rsidRPr="00CE1BAE" w:rsidRDefault="005736D9">
            <w:pPr>
              <w:ind w:left="0" w:firstLineChars="0" w:firstLine="0"/>
              <w:rPr>
                <w:ins w:id="2798" w:author="User" w:date="2021-09-13T17:10:00Z"/>
                <w:rFonts w:ascii="標楷體" w:hAnsi="標楷體"/>
                <w:lang w:val="zh-TW"/>
              </w:rPr>
              <w:pPrChange w:id="2799" w:author="User" w:date="2021-09-14T15:26:00Z">
                <w:pPr>
                  <w:ind w:left="280" w:hanging="280"/>
                </w:pPr>
              </w:pPrChange>
            </w:pPr>
            <w:ins w:id="2800" w:author="User" w:date="2021-09-13T17:10:00Z">
              <w:r w:rsidRPr="00CE1BAE">
                <w:rPr>
                  <w:rFonts w:ascii="標楷體" w:hAnsi="標楷體" w:hint="eastAsia"/>
                  <w:lang w:val="zh-TW"/>
                </w:rPr>
                <w:t>1.系統開發。</w:t>
              </w:r>
            </w:ins>
          </w:p>
          <w:p w14:paraId="14FA0BA4" w14:textId="77777777" w:rsidR="005736D9" w:rsidRPr="00CE1BAE" w:rsidRDefault="005736D9">
            <w:pPr>
              <w:ind w:left="0" w:firstLineChars="0" w:firstLine="0"/>
              <w:rPr>
                <w:ins w:id="2801" w:author="User" w:date="2021-09-13T17:10:00Z"/>
                <w:rFonts w:ascii="標楷體" w:hAnsi="標楷體"/>
                <w:lang w:val="zh-TW"/>
              </w:rPr>
              <w:pPrChange w:id="2802" w:author="User" w:date="2021-09-14T15:26:00Z">
                <w:pPr>
                  <w:ind w:left="280" w:hanging="280"/>
                </w:pPr>
              </w:pPrChange>
            </w:pPr>
            <w:ins w:id="2803" w:author="User" w:date="2021-09-13T17:10:00Z">
              <w:r w:rsidRPr="00CE1BAE">
                <w:rPr>
                  <w:rFonts w:ascii="標楷體" w:hAnsi="標楷體" w:hint="eastAsia"/>
                  <w:lang w:val="zh-TW"/>
                </w:rPr>
                <w:t>2.系統修正調整。</w:t>
              </w:r>
            </w:ins>
          </w:p>
          <w:p w14:paraId="579D5D48" w14:textId="77777777" w:rsidR="005736D9" w:rsidRPr="00CE1BAE" w:rsidRDefault="005736D9">
            <w:pPr>
              <w:ind w:left="0" w:firstLineChars="0" w:firstLine="0"/>
              <w:rPr>
                <w:ins w:id="2804" w:author="User" w:date="2021-09-13T17:10:00Z"/>
                <w:rFonts w:ascii="標楷體" w:hAnsi="標楷體"/>
                <w:lang w:val="zh-TW"/>
              </w:rPr>
              <w:pPrChange w:id="2805" w:author="User" w:date="2021-09-14T15:26:00Z">
                <w:pPr>
                  <w:ind w:left="280" w:hanging="280"/>
                </w:pPr>
              </w:pPrChange>
            </w:pPr>
            <w:ins w:id="2806" w:author="User" w:date="2021-09-13T17:10:00Z">
              <w:r w:rsidRPr="00CE1BAE">
                <w:rPr>
                  <w:rFonts w:ascii="標楷體" w:hAnsi="標楷體" w:hint="eastAsia"/>
                  <w:lang w:val="zh-TW"/>
                </w:rPr>
                <w:t>3.資料集訓練。</w:t>
              </w:r>
            </w:ins>
          </w:p>
        </w:tc>
      </w:tr>
      <w:tr w:rsidR="005736D9" w:rsidRPr="006E4CE8" w14:paraId="3C70A4B8" w14:textId="77777777" w:rsidTr="00EA52C6">
        <w:trPr>
          <w:ins w:id="2807" w:author="User" w:date="2021-09-13T17:10:00Z"/>
        </w:trPr>
        <w:tc>
          <w:tcPr>
            <w:tcW w:w="1809" w:type="dxa"/>
          </w:tcPr>
          <w:p w14:paraId="50BF1DF9" w14:textId="77777777" w:rsidR="005736D9" w:rsidRPr="00CE1BAE" w:rsidRDefault="005736D9">
            <w:pPr>
              <w:ind w:left="0" w:firstLineChars="0" w:firstLine="0"/>
              <w:rPr>
                <w:ins w:id="2808" w:author="User" w:date="2021-09-13T17:10:00Z"/>
                <w:rFonts w:ascii="標楷體" w:hAnsi="標楷體"/>
                <w:lang w:val="zh-TW"/>
              </w:rPr>
              <w:pPrChange w:id="2809" w:author="User" w:date="2021-09-14T15:26:00Z">
                <w:pPr>
                  <w:ind w:left="280" w:hanging="280"/>
                </w:pPr>
              </w:pPrChange>
            </w:pPr>
            <w:ins w:id="2810" w:author="User" w:date="2021-09-13T17:10:00Z">
              <w:r w:rsidRPr="00CE1BAE">
                <w:rPr>
                  <w:rFonts w:ascii="標楷體" w:hAnsi="標楷體" w:hint="eastAsia"/>
                  <w:lang w:val="zh-TW"/>
                </w:rPr>
                <w:t>整體整合AI系統架構</w:t>
              </w:r>
            </w:ins>
          </w:p>
        </w:tc>
        <w:tc>
          <w:tcPr>
            <w:tcW w:w="7938" w:type="dxa"/>
          </w:tcPr>
          <w:p w14:paraId="4EEDA8BB" w14:textId="77777777" w:rsidR="005736D9" w:rsidRPr="00CE1BAE" w:rsidRDefault="005736D9">
            <w:pPr>
              <w:ind w:left="0" w:firstLineChars="0" w:firstLine="0"/>
              <w:rPr>
                <w:ins w:id="2811" w:author="User" w:date="2021-09-13T17:10:00Z"/>
                <w:rFonts w:ascii="標楷體" w:hAnsi="標楷體"/>
                <w:lang w:val="zh-TW"/>
              </w:rPr>
              <w:pPrChange w:id="2812" w:author="User" w:date="2021-09-14T15:26:00Z">
                <w:pPr>
                  <w:ind w:left="280" w:hanging="280"/>
                </w:pPr>
              </w:pPrChange>
            </w:pPr>
            <w:ins w:id="2813" w:author="User" w:date="2021-09-13T17:10:00Z">
              <w:r w:rsidRPr="00CE1BAE">
                <w:rPr>
                  <w:rFonts w:ascii="標楷體" w:hAnsi="標楷體" w:hint="eastAsia"/>
                  <w:lang w:val="zh-TW"/>
                </w:rPr>
                <w:t>1.資料庫設計。</w:t>
              </w:r>
            </w:ins>
          </w:p>
          <w:p w14:paraId="0E6EEE85" w14:textId="77777777" w:rsidR="005736D9" w:rsidRPr="00CE1BAE" w:rsidRDefault="005736D9">
            <w:pPr>
              <w:ind w:left="0" w:firstLineChars="0" w:firstLine="0"/>
              <w:rPr>
                <w:ins w:id="2814" w:author="User" w:date="2021-09-13T17:10:00Z"/>
                <w:rFonts w:ascii="標楷體" w:hAnsi="標楷體"/>
                <w:lang w:val="zh-TW"/>
              </w:rPr>
              <w:pPrChange w:id="2815" w:author="User" w:date="2021-09-14T15:26:00Z">
                <w:pPr>
                  <w:ind w:left="280" w:hanging="280"/>
                </w:pPr>
              </w:pPrChange>
            </w:pPr>
            <w:ins w:id="2816" w:author="User" w:date="2021-09-13T17:10:00Z">
              <w:r w:rsidRPr="00CE1BAE">
                <w:rPr>
                  <w:rFonts w:ascii="標楷體" w:hAnsi="標楷體" w:hint="eastAsia"/>
                  <w:lang w:val="zh-TW"/>
                </w:rPr>
                <w:t>2.整合系統(車機、資料庫) 。</w:t>
              </w:r>
            </w:ins>
          </w:p>
          <w:p w14:paraId="50C11CF6" w14:textId="77777777" w:rsidR="005736D9" w:rsidRPr="00CE1BAE" w:rsidRDefault="005736D9">
            <w:pPr>
              <w:ind w:left="0" w:firstLineChars="0" w:firstLine="0"/>
              <w:rPr>
                <w:ins w:id="2817" w:author="User" w:date="2021-09-13T17:10:00Z"/>
                <w:rFonts w:ascii="標楷體" w:hAnsi="標楷體"/>
                <w:lang w:val="zh-TW"/>
              </w:rPr>
              <w:pPrChange w:id="2818" w:author="User" w:date="2021-09-14T15:26:00Z">
                <w:pPr>
                  <w:ind w:left="280" w:hanging="280"/>
                </w:pPr>
              </w:pPrChange>
            </w:pPr>
            <w:ins w:id="2819" w:author="User" w:date="2021-09-13T17:10:00Z">
              <w:r w:rsidRPr="00CE1BAE">
                <w:rPr>
                  <w:rFonts w:ascii="標楷體" w:hAnsi="標楷體" w:hint="eastAsia"/>
                  <w:lang w:val="zh-TW"/>
                </w:rPr>
                <w:t>3.報表系統開發。</w:t>
              </w:r>
            </w:ins>
          </w:p>
          <w:p w14:paraId="1B80EF7F" w14:textId="77777777" w:rsidR="005736D9" w:rsidRPr="00CE1BAE" w:rsidRDefault="005736D9">
            <w:pPr>
              <w:ind w:left="0" w:firstLineChars="0" w:firstLine="0"/>
              <w:rPr>
                <w:ins w:id="2820" w:author="User" w:date="2021-09-13T17:10:00Z"/>
                <w:rFonts w:ascii="標楷體" w:hAnsi="標楷體"/>
                <w:lang w:val="zh-TW"/>
              </w:rPr>
              <w:pPrChange w:id="2821" w:author="User" w:date="2021-09-14T15:26:00Z">
                <w:pPr>
                  <w:ind w:left="280" w:hanging="280"/>
                </w:pPr>
              </w:pPrChange>
            </w:pPr>
            <w:ins w:id="2822" w:author="User" w:date="2021-09-13T17:10:00Z">
              <w:r w:rsidRPr="00CE1BAE">
                <w:rPr>
                  <w:rFonts w:ascii="標楷體" w:hAnsi="標楷體" w:hint="eastAsia"/>
                  <w:lang w:val="zh-TW"/>
                </w:rPr>
                <w:t>4.更新版網頁開發。</w:t>
              </w:r>
            </w:ins>
          </w:p>
        </w:tc>
      </w:tr>
      <w:tr w:rsidR="005736D9" w:rsidRPr="006E4CE8" w14:paraId="0DA52CB4" w14:textId="77777777" w:rsidTr="00EA52C6">
        <w:trPr>
          <w:ins w:id="2823" w:author="User" w:date="2021-09-13T17:10:00Z"/>
        </w:trPr>
        <w:tc>
          <w:tcPr>
            <w:tcW w:w="1809" w:type="dxa"/>
          </w:tcPr>
          <w:p w14:paraId="486BE88E" w14:textId="77777777" w:rsidR="005736D9" w:rsidRPr="00CE1BAE" w:rsidRDefault="005736D9">
            <w:pPr>
              <w:ind w:left="0" w:firstLineChars="0" w:firstLine="0"/>
              <w:rPr>
                <w:ins w:id="2824" w:author="User" w:date="2021-09-13T17:10:00Z"/>
                <w:rFonts w:ascii="標楷體" w:hAnsi="標楷體"/>
                <w:lang w:val="zh-TW"/>
              </w:rPr>
              <w:pPrChange w:id="2825" w:author="User" w:date="2021-09-14T15:26:00Z">
                <w:pPr>
                  <w:ind w:left="280" w:hanging="280"/>
                </w:pPr>
              </w:pPrChange>
            </w:pPr>
            <w:ins w:id="2826" w:author="User" w:date="2021-09-13T17:10:00Z">
              <w:r w:rsidRPr="00CE1BAE">
                <w:rPr>
                  <w:rFonts w:ascii="標楷體" w:hAnsi="標楷體" w:hint="eastAsia"/>
                  <w:lang w:val="zh-TW"/>
                </w:rPr>
                <w:t>文書計畫</w:t>
              </w:r>
            </w:ins>
          </w:p>
          <w:p w14:paraId="6EC574E3" w14:textId="77777777" w:rsidR="005736D9" w:rsidRPr="00CE1BAE" w:rsidRDefault="005736D9">
            <w:pPr>
              <w:ind w:left="0" w:firstLineChars="0" w:firstLine="0"/>
              <w:rPr>
                <w:ins w:id="2827" w:author="User" w:date="2021-09-13T17:10:00Z"/>
                <w:rFonts w:ascii="標楷體" w:hAnsi="標楷體"/>
                <w:lang w:val="zh-TW"/>
              </w:rPr>
              <w:pPrChange w:id="2828" w:author="User" w:date="2021-09-14T15:26:00Z">
                <w:pPr>
                  <w:ind w:left="280" w:hanging="280"/>
                </w:pPr>
              </w:pPrChange>
            </w:pPr>
            <w:ins w:id="2829" w:author="User" w:date="2021-09-13T17:10:00Z">
              <w:r w:rsidRPr="00CE1BAE">
                <w:rPr>
                  <w:rFonts w:ascii="標楷體" w:hAnsi="標楷體" w:hint="eastAsia"/>
                  <w:lang w:val="zh-TW"/>
                </w:rPr>
                <w:t>品管管制</w:t>
              </w:r>
            </w:ins>
          </w:p>
          <w:p w14:paraId="2822187C" w14:textId="77777777" w:rsidR="005736D9" w:rsidRPr="00CE1BAE" w:rsidRDefault="005736D9">
            <w:pPr>
              <w:ind w:left="0" w:firstLineChars="0" w:firstLine="0"/>
              <w:rPr>
                <w:ins w:id="2830" w:author="User" w:date="2021-09-13T17:10:00Z"/>
                <w:rFonts w:ascii="標楷體" w:hAnsi="標楷體"/>
                <w:lang w:val="zh-TW"/>
              </w:rPr>
              <w:pPrChange w:id="2831" w:author="User" w:date="2021-09-14T15:26:00Z">
                <w:pPr>
                  <w:ind w:left="280" w:hanging="280"/>
                </w:pPr>
              </w:pPrChange>
            </w:pPr>
            <w:ins w:id="2832" w:author="User" w:date="2021-09-13T17:10:00Z">
              <w:r w:rsidRPr="00CE1BAE">
                <w:rPr>
                  <w:rFonts w:ascii="標楷體" w:hAnsi="標楷體" w:hint="eastAsia"/>
                  <w:lang w:val="zh-TW"/>
                </w:rPr>
                <w:t>機器學習與資料校正</w:t>
              </w:r>
            </w:ins>
          </w:p>
        </w:tc>
        <w:tc>
          <w:tcPr>
            <w:tcW w:w="7938" w:type="dxa"/>
          </w:tcPr>
          <w:p w14:paraId="3F1215CD" w14:textId="77777777" w:rsidR="005736D9" w:rsidRPr="00CE1BAE" w:rsidRDefault="005736D9">
            <w:pPr>
              <w:ind w:left="0" w:firstLineChars="0" w:firstLine="0"/>
              <w:rPr>
                <w:ins w:id="2833" w:author="User" w:date="2021-09-13T17:10:00Z"/>
                <w:rFonts w:ascii="標楷體" w:hAnsi="標楷體"/>
                <w:lang w:val="zh-TW"/>
              </w:rPr>
              <w:pPrChange w:id="2834" w:author="User" w:date="2021-09-14T15:26:00Z">
                <w:pPr>
                  <w:ind w:left="280" w:hanging="280"/>
                </w:pPr>
              </w:pPrChange>
            </w:pPr>
            <w:ins w:id="2835" w:author="User" w:date="2021-09-13T17:10:00Z">
              <w:r w:rsidRPr="00CE1BAE">
                <w:rPr>
                  <w:rFonts w:ascii="標楷體" w:hAnsi="標楷體" w:hint="eastAsia"/>
                  <w:lang w:val="zh-TW"/>
                </w:rPr>
                <w:t>1.專案進度紀錄、追蹤。</w:t>
              </w:r>
            </w:ins>
          </w:p>
          <w:p w14:paraId="33DB41A0" w14:textId="77777777" w:rsidR="005736D9" w:rsidRPr="00CE1BAE" w:rsidRDefault="005736D9">
            <w:pPr>
              <w:ind w:left="0" w:firstLineChars="0" w:firstLine="0"/>
              <w:rPr>
                <w:ins w:id="2836" w:author="User" w:date="2021-09-13T17:10:00Z"/>
                <w:rFonts w:ascii="標楷體" w:hAnsi="標楷體"/>
                <w:lang w:val="zh-TW"/>
              </w:rPr>
              <w:pPrChange w:id="2837" w:author="User" w:date="2021-09-14T15:26:00Z">
                <w:pPr>
                  <w:ind w:left="280" w:hanging="280"/>
                </w:pPr>
              </w:pPrChange>
            </w:pPr>
            <w:ins w:id="2838" w:author="User" w:date="2021-09-13T17:10:00Z">
              <w:r w:rsidRPr="00CE1BAE">
                <w:rPr>
                  <w:rFonts w:ascii="標楷體" w:hAnsi="標楷體" w:hint="eastAsia"/>
                  <w:lang w:val="zh-TW"/>
                </w:rPr>
                <w:t>2.文件管理。</w:t>
              </w:r>
            </w:ins>
          </w:p>
          <w:p w14:paraId="7D715D08" w14:textId="77777777" w:rsidR="005736D9" w:rsidRPr="00CE1BAE" w:rsidRDefault="005736D9">
            <w:pPr>
              <w:ind w:left="0" w:firstLineChars="0" w:firstLine="0"/>
              <w:rPr>
                <w:ins w:id="2839" w:author="User" w:date="2021-09-13T17:10:00Z"/>
                <w:rFonts w:ascii="標楷體" w:hAnsi="標楷體"/>
                <w:lang w:val="zh-TW"/>
              </w:rPr>
              <w:pPrChange w:id="2840" w:author="User" w:date="2021-09-14T15:26:00Z">
                <w:pPr>
                  <w:ind w:left="280" w:hanging="280"/>
                </w:pPr>
              </w:pPrChange>
            </w:pPr>
            <w:ins w:id="2841" w:author="User" w:date="2021-09-13T17:10:00Z">
              <w:r w:rsidRPr="00CE1BAE">
                <w:rPr>
                  <w:rFonts w:ascii="標楷體" w:hAnsi="標楷體" w:hint="eastAsia"/>
                  <w:lang w:val="zh-TW"/>
                </w:rPr>
                <w:t>3.異常事件處理。</w:t>
              </w:r>
            </w:ins>
          </w:p>
          <w:p w14:paraId="010AE7CF" w14:textId="77777777" w:rsidR="005736D9" w:rsidRPr="00CE1BAE" w:rsidRDefault="005736D9">
            <w:pPr>
              <w:ind w:left="0" w:firstLineChars="0" w:firstLine="0"/>
              <w:rPr>
                <w:ins w:id="2842" w:author="User" w:date="2021-09-13T17:10:00Z"/>
                <w:rFonts w:ascii="標楷體" w:hAnsi="標楷體"/>
                <w:lang w:val="zh-TW"/>
              </w:rPr>
              <w:pPrChange w:id="2843" w:author="User" w:date="2021-09-14T15:26:00Z">
                <w:pPr>
                  <w:ind w:left="280" w:hanging="280"/>
                </w:pPr>
              </w:pPrChange>
            </w:pPr>
            <w:ins w:id="2844" w:author="User" w:date="2021-09-13T17:10:00Z">
              <w:r w:rsidRPr="00CE1BAE">
                <w:rPr>
                  <w:rFonts w:ascii="標楷體" w:hAnsi="標楷體" w:hint="eastAsia"/>
                  <w:lang w:val="zh-TW"/>
                </w:rPr>
                <w:t>4.機器學習校正。</w:t>
              </w:r>
            </w:ins>
          </w:p>
          <w:p w14:paraId="1A6B92E5" w14:textId="77777777" w:rsidR="005736D9" w:rsidRPr="00CE1BAE" w:rsidRDefault="005736D9">
            <w:pPr>
              <w:ind w:left="0" w:firstLineChars="0" w:firstLine="0"/>
              <w:rPr>
                <w:ins w:id="2845" w:author="User" w:date="2021-09-13T17:10:00Z"/>
                <w:rFonts w:ascii="標楷體" w:hAnsi="標楷體"/>
                <w:lang w:val="zh-TW"/>
              </w:rPr>
              <w:pPrChange w:id="2846" w:author="User" w:date="2021-09-14T15:26:00Z">
                <w:pPr>
                  <w:ind w:left="280" w:hanging="280"/>
                </w:pPr>
              </w:pPrChange>
            </w:pPr>
            <w:ins w:id="2847" w:author="User" w:date="2021-09-13T17:10:00Z">
              <w:r w:rsidRPr="00CE1BAE">
                <w:rPr>
                  <w:rFonts w:ascii="標楷體" w:hAnsi="標楷體" w:hint="eastAsia"/>
                  <w:lang w:val="zh-TW"/>
                </w:rPr>
                <w:t>5.圖像標記。</w:t>
              </w:r>
            </w:ins>
          </w:p>
          <w:p w14:paraId="2BEF127E" w14:textId="77777777" w:rsidR="005736D9" w:rsidRPr="00CE1BAE" w:rsidRDefault="005736D9">
            <w:pPr>
              <w:ind w:left="0" w:firstLineChars="0" w:firstLine="0"/>
              <w:rPr>
                <w:ins w:id="2848" w:author="User" w:date="2021-09-13T17:10:00Z"/>
                <w:rFonts w:ascii="標楷體" w:hAnsi="標楷體"/>
                <w:lang w:val="zh-TW"/>
              </w:rPr>
              <w:pPrChange w:id="2849" w:author="User" w:date="2021-09-14T15:26:00Z">
                <w:pPr>
                  <w:ind w:left="280" w:hanging="280"/>
                </w:pPr>
              </w:pPrChange>
            </w:pPr>
            <w:ins w:id="2850" w:author="User" w:date="2021-09-13T17:10:00Z">
              <w:r w:rsidRPr="00CE1BAE">
                <w:rPr>
                  <w:rFonts w:ascii="標楷體" w:hAnsi="標楷體" w:hint="eastAsia"/>
                  <w:lang w:val="zh-TW"/>
                </w:rPr>
                <w:t>6.圖像分類、資料清洗。</w:t>
              </w:r>
            </w:ins>
          </w:p>
        </w:tc>
      </w:tr>
    </w:tbl>
    <w:p w14:paraId="0E9E41B2" w14:textId="684B0082" w:rsidR="005736D9" w:rsidRPr="005736D9" w:rsidRDefault="005736D9" w:rsidP="00E30B92">
      <w:pPr>
        <w:pStyle w:val="13"/>
        <w:rPr>
          <w:ins w:id="2851" w:author="User" w:date="2021-09-13T17:09:00Z"/>
          <w:rFonts w:cs="Arial" w:hint="eastAsia"/>
          <w:color w:val="000000" w:themeColor="text1"/>
          <w:shd w:val="clear" w:color="auto" w:fill="FFFFFF"/>
          <w:lang w:val="en-US"/>
          <w:rPrChange w:id="2852" w:author="User" w:date="2021-09-13T17:10:00Z">
            <w:rPr>
              <w:ins w:id="2853" w:author="User" w:date="2021-09-13T17:09:00Z"/>
              <w:rFonts w:cs="Arial" w:hint="eastAsia"/>
              <w:color w:val="000000" w:themeColor="text1"/>
              <w:shd w:val="clear" w:color="auto" w:fill="FFFFFF"/>
            </w:rPr>
          </w:rPrChange>
        </w:rPr>
      </w:pPr>
    </w:p>
    <w:p w14:paraId="205F79EF" w14:textId="60710757" w:rsidR="005736D9" w:rsidRDefault="005736D9">
      <w:pPr>
        <w:pStyle w:val="4"/>
        <w:rPr>
          <w:ins w:id="2854" w:author="User" w:date="2021-09-13T17:10:00Z"/>
          <w:rFonts w:hint="eastAsia"/>
        </w:rPr>
        <w:pPrChange w:id="2855" w:author="User" w:date="2021-09-14T15:11:00Z">
          <w:pPr>
            <w:pStyle w:val="13"/>
          </w:pPr>
        </w:pPrChange>
      </w:pPr>
      <w:bookmarkStart w:id="2856" w:name="_Toc85790526"/>
      <w:ins w:id="2857" w:author="User" w:date="2021-09-13T17:10:00Z">
        <w:r w:rsidRPr="003E6DC2">
          <w:rPr>
            <w:rFonts w:hint="eastAsia"/>
          </w:rPr>
          <w:t>專案管理計</w:t>
        </w:r>
        <w:r>
          <w:rPr>
            <w:rFonts w:hint="eastAsia"/>
          </w:rPr>
          <w:t>畫</w:t>
        </w:r>
        <w:bookmarkEnd w:id="2856"/>
      </w:ins>
    </w:p>
    <w:p w14:paraId="617C94A5" w14:textId="32772769" w:rsidR="005736D9" w:rsidRDefault="005736D9" w:rsidP="00E30B92">
      <w:pPr>
        <w:pStyle w:val="13"/>
        <w:rPr>
          <w:ins w:id="2858" w:author="User" w:date="2021-09-13T17:10:00Z"/>
          <w:rFonts w:cs="Arial" w:hint="eastAsia"/>
          <w:color w:val="000000" w:themeColor="text1"/>
          <w:shd w:val="clear" w:color="auto" w:fill="FFFFFF"/>
        </w:rPr>
      </w:pPr>
      <w:ins w:id="2859" w:author="User" w:date="2021-09-13T17:10:00Z">
        <w:r w:rsidRPr="003E6DC2">
          <w:rPr>
            <w:rFonts w:hint="eastAsia"/>
            <w:color w:val="000000" w:themeColor="text1"/>
          </w:rPr>
          <w:t>本案在專案管理機制，以「專案會議」及「作業執行監控」為管理模式，降低專案執行之風險</w:t>
        </w:r>
        <w:r>
          <w:rPr>
            <w:rFonts w:hint="eastAsia"/>
            <w:color w:val="000000" w:themeColor="text1"/>
          </w:rPr>
          <w:t>。</w:t>
        </w:r>
      </w:ins>
    </w:p>
    <w:p w14:paraId="5440891E" w14:textId="77777777" w:rsidR="00DE0E4B" w:rsidRDefault="005736D9" w:rsidP="00DE0E4B">
      <w:pPr>
        <w:pStyle w:val="13"/>
        <w:ind w:left="0" w:firstLineChars="0" w:firstLine="0"/>
        <w:rPr>
          <w:ins w:id="2860" w:author="User" w:date="2021-09-14T15:06:00Z"/>
          <w:rFonts w:cs="Arial" w:hint="eastAsia"/>
          <w:color w:val="000000" w:themeColor="text1"/>
          <w:shd w:val="clear" w:color="auto" w:fill="FFFFFF"/>
        </w:rPr>
      </w:pPr>
      <w:ins w:id="2861" w:author="User" w:date="2021-09-13T17:10:00Z">
        <w:r>
          <w:rPr>
            <w:rFonts w:cs="Arial" w:hint="eastAsia"/>
            <w:color w:val="000000" w:themeColor="text1"/>
            <w:shd w:val="clear" w:color="auto" w:fill="FFFFFF"/>
          </w:rPr>
          <w:t>1.</w:t>
        </w:r>
      </w:ins>
      <w:ins w:id="2862" w:author="User" w:date="2021-09-13T17:11:00Z">
        <w:r w:rsidRPr="005736D9">
          <w:rPr>
            <w:rFonts w:hint="eastAsia"/>
          </w:rPr>
          <w:t xml:space="preserve"> </w:t>
        </w:r>
        <w:r w:rsidRPr="003E6DC2">
          <w:rPr>
            <w:rFonts w:hint="eastAsia"/>
          </w:rPr>
          <w:t>專案會</w:t>
        </w:r>
        <w:r>
          <w:rPr>
            <w:rFonts w:hint="eastAsia"/>
          </w:rPr>
          <w:t>議</w:t>
        </w:r>
      </w:ins>
    </w:p>
    <w:p w14:paraId="0AECC12F" w14:textId="14A73ADB" w:rsidR="005736D9" w:rsidRPr="00DE0E4B" w:rsidRDefault="00DE0E4B">
      <w:pPr>
        <w:pStyle w:val="13"/>
        <w:ind w:left="0" w:firstLineChars="100" w:firstLine="280"/>
        <w:rPr>
          <w:ins w:id="2863" w:author="User" w:date="2021-09-13T17:10:00Z"/>
          <w:rFonts w:cs="Arial" w:hint="eastAsia"/>
          <w:color w:val="000000" w:themeColor="text1"/>
          <w:shd w:val="clear" w:color="auto" w:fill="FFFFFF"/>
          <w:rPrChange w:id="2864" w:author="User" w:date="2021-09-14T15:06:00Z">
            <w:rPr>
              <w:ins w:id="2865" w:author="User" w:date="2021-09-13T17:10:00Z"/>
              <w:rFonts w:hint="eastAsia"/>
              <w:shd w:val="clear" w:color="auto" w:fill="FFFFFF"/>
            </w:rPr>
          </w:rPrChange>
        </w:rPr>
        <w:pPrChange w:id="2866" w:author="User" w:date="2021-09-14T15:06:00Z">
          <w:pPr>
            <w:pStyle w:val="13"/>
          </w:pPr>
        </w:pPrChange>
      </w:pPr>
      <w:ins w:id="2867" w:author="User" w:date="2021-09-14T15:06:00Z">
        <w:r>
          <w:rPr>
            <w:rFonts w:cs="Arial" w:hint="eastAsia"/>
            <w:color w:val="000000" w:themeColor="text1"/>
            <w:shd w:val="clear" w:color="auto" w:fill="FFFFFF"/>
          </w:rPr>
          <w:t>(1)</w:t>
        </w:r>
      </w:ins>
      <w:ins w:id="2868" w:author="User" w:date="2021-09-13T17:11:00Z">
        <w:r w:rsidR="005736D9" w:rsidRPr="003E6DC2">
          <w:rPr>
            <w:rFonts w:hint="eastAsia"/>
          </w:rPr>
          <w:t>內部會議</w:t>
        </w:r>
      </w:ins>
    </w:p>
    <w:p w14:paraId="738370E1" w14:textId="77777777" w:rsidR="00DE0E4B" w:rsidRDefault="005736D9" w:rsidP="00DE0E4B">
      <w:pPr>
        <w:pStyle w:val="13"/>
        <w:rPr>
          <w:ins w:id="2869" w:author="User" w:date="2021-09-14T15:06:00Z"/>
          <w:rFonts w:hint="eastAsia"/>
          <w:color w:val="000000" w:themeColor="text1"/>
        </w:rPr>
      </w:pPr>
      <w:ins w:id="2870" w:author="User" w:date="2021-09-13T17:11:00Z">
        <w:r w:rsidRPr="003E6DC2">
          <w:rPr>
            <w:rFonts w:hint="eastAsia"/>
            <w:color w:val="000000" w:themeColor="text1"/>
          </w:rPr>
          <w:t>不定時由計畫主持人召開。以工作進度、資源使用、內外部反應潛在問題、研議解決方案為主要會議內容</w:t>
        </w:r>
        <w:r>
          <w:rPr>
            <w:rFonts w:hint="eastAsia"/>
            <w:color w:val="000000" w:themeColor="text1"/>
          </w:rPr>
          <w:t>。</w:t>
        </w:r>
      </w:ins>
    </w:p>
    <w:p w14:paraId="3B35C2D5" w14:textId="13AB0085" w:rsidR="005736D9" w:rsidRPr="00DE0E4B" w:rsidRDefault="00DE0E4B">
      <w:pPr>
        <w:pStyle w:val="13"/>
        <w:ind w:left="0" w:firstLineChars="100" w:firstLine="280"/>
        <w:rPr>
          <w:ins w:id="2871" w:author="User" w:date="2021-09-13T17:10:00Z"/>
          <w:rFonts w:hint="eastAsia"/>
          <w:color w:val="000000" w:themeColor="text1"/>
          <w:rPrChange w:id="2872" w:author="User" w:date="2021-09-14T15:06:00Z">
            <w:rPr>
              <w:ins w:id="2873" w:author="User" w:date="2021-09-13T17:10:00Z"/>
              <w:rFonts w:hint="eastAsia"/>
              <w:shd w:val="clear" w:color="auto" w:fill="FFFFFF"/>
            </w:rPr>
          </w:rPrChange>
        </w:rPr>
        <w:pPrChange w:id="2874" w:author="User" w:date="2021-09-14T15:07:00Z">
          <w:pPr>
            <w:pStyle w:val="13"/>
          </w:pPr>
        </w:pPrChange>
      </w:pPr>
      <w:ins w:id="2875" w:author="User" w:date="2021-09-14T15:06:00Z">
        <w:r>
          <w:rPr>
            <w:rFonts w:hint="eastAsia"/>
            <w:color w:val="000000" w:themeColor="text1"/>
          </w:rPr>
          <w:t xml:space="preserve">(2) </w:t>
        </w:r>
      </w:ins>
      <w:ins w:id="2876" w:author="User" w:date="2021-09-13T17:12:00Z">
        <w:r w:rsidR="005736D9" w:rsidRPr="003E6DC2">
          <w:rPr>
            <w:rFonts w:hint="eastAsia"/>
          </w:rPr>
          <w:t>專案工作會議</w:t>
        </w:r>
      </w:ins>
    </w:p>
    <w:p w14:paraId="1BE292A6" w14:textId="065EFA76" w:rsidR="005736D9" w:rsidRDefault="005736D9" w:rsidP="00E30B92">
      <w:pPr>
        <w:pStyle w:val="13"/>
        <w:rPr>
          <w:ins w:id="2877" w:author="User" w:date="2021-09-13T17:10:00Z"/>
          <w:rFonts w:cs="Arial" w:hint="eastAsia"/>
          <w:color w:val="000000" w:themeColor="text1"/>
          <w:shd w:val="clear" w:color="auto" w:fill="FFFFFF"/>
        </w:rPr>
      </w:pPr>
      <w:ins w:id="2878" w:author="User" w:date="2021-09-13T17:12:00Z">
        <w:r w:rsidRPr="003E6DC2">
          <w:rPr>
            <w:rFonts w:hint="eastAsia"/>
            <w:color w:val="000000" w:themeColor="text1"/>
          </w:rPr>
          <w:t>本案執行期間，配合市府養工處每月至少一次出席專案工作會議，執行檢討會議，確保工作方針及需求契合，視指揮中心公布之疫情狀況選擇開會方式，</w:t>
        </w:r>
        <w:r w:rsidRPr="003E6DC2">
          <w:rPr>
            <w:color w:val="000000" w:themeColor="text1"/>
          </w:rPr>
          <w:t>匯報執行狀況及收納意見做為改善修正指標，並且提供會議紀錄</w:t>
        </w:r>
        <w:r>
          <w:rPr>
            <w:rFonts w:hint="eastAsia"/>
            <w:color w:val="000000" w:themeColor="text1"/>
          </w:rPr>
          <w:t>。</w:t>
        </w:r>
      </w:ins>
    </w:p>
    <w:p w14:paraId="799515F6" w14:textId="77777777" w:rsidR="00DE0E4B" w:rsidRDefault="005736D9" w:rsidP="00DE0E4B">
      <w:pPr>
        <w:pStyle w:val="13"/>
        <w:ind w:left="0" w:firstLineChars="0" w:firstLine="0"/>
        <w:rPr>
          <w:ins w:id="2879" w:author="User" w:date="2021-09-14T15:07:00Z"/>
          <w:rFonts w:hint="eastAsia"/>
          <w:color w:val="000000" w:themeColor="text1"/>
        </w:rPr>
      </w:pPr>
      <w:ins w:id="2880" w:author="User" w:date="2021-09-13T17:12:00Z">
        <w:r>
          <w:rPr>
            <w:rFonts w:cs="Arial" w:hint="eastAsia"/>
            <w:color w:val="000000" w:themeColor="text1"/>
            <w:shd w:val="clear" w:color="auto" w:fill="FFFFFF"/>
          </w:rPr>
          <w:t>2.</w:t>
        </w:r>
        <w:r w:rsidRPr="005736D9">
          <w:rPr>
            <w:rFonts w:hint="eastAsia"/>
            <w:color w:val="000000" w:themeColor="text1"/>
          </w:rPr>
          <w:t xml:space="preserve"> </w:t>
        </w:r>
        <w:r w:rsidRPr="003E6DC2">
          <w:rPr>
            <w:rFonts w:hint="eastAsia"/>
            <w:color w:val="000000" w:themeColor="text1"/>
          </w:rPr>
          <w:t>作業執</w:t>
        </w:r>
        <w:r>
          <w:rPr>
            <w:rFonts w:hint="eastAsia"/>
            <w:color w:val="000000" w:themeColor="text1"/>
          </w:rPr>
          <w:t>行</w:t>
        </w:r>
      </w:ins>
    </w:p>
    <w:p w14:paraId="73FBF79A" w14:textId="77777777" w:rsidR="00DE0E4B" w:rsidRDefault="005736D9" w:rsidP="002F18F5">
      <w:pPr>
        <w:pStyle w:val="13"/>
        <w:numPr>
          <w:ilvl w:val="0"/>
          <w:numId w:val="498"/>
        </w:numPr>
        <w:ind w:left="0" w:firstLineChars="100" w:firstLine="280"/>
        <w:rPr>
          <w:ins w:id="2881" w:author="User" w:date="2021-09-14T15:08:00Z"/>
          <w:rFonts w:hint="eastAsia"/>
        </w:rPr>
      </w:pPr>
      <w:ins w:id="2882" w:author="User" w:date="2021-09-13T17:12:00Z">
        <w:r w:rsidRPr="003E6DC2">
          <w:rPr>
            <w:rFonts w:hint="eastAsia"/>
          </w:rPr>
          <w:t>工作分派：依據各工作項目分配工作權責及內容，按本案需求各項作業規範，由計畫主持人及品管人員共同定期督導</w:t>
        </w:r>
      </w:ins>
      <w:ins w:id="2883" w:author="User" w:date="2021-09-14T15:08:00Z">
        <w:r w:rsidR="00DE0E4B">
          <w:rPr>
            <w:rFonts w:hint="eastAsia"/>
          </w:rPr>
          <w:t>。</w:t>
        </w:r>
      </w:ins>
    </w:p>
    <w:p w14:paraId="4AB47197" w14:textId="44AE7644" w:rsidR="005736D9" w:rsidRPr="002F18F5" w:rsidRDefault="005736D9">
      <w:pPr>
        <w:pStyle w:val="13"/>
        <w:numPr>
          <w:ilvl w:val="0"/>
          <w:numId w:val="498"/>
        </w:numPr>
        <w:ind w:left="0" w:firstLineChars="100" w:firstLine="280"/>
        <w:rPr>
          <w:ins w:id="2884" w:author="User" w:date="2021-09-13T17:13:00Z"/>
          <w:rFonts w:hint="eastAsia"/>
        </w:rPr>
        <w:pPrChange w:id="2885" w:author="User" w:date="2021-09-14T15:07:00Z">
          <w:pPr>
            <w:pStyle w:val="6"/>
            <w:ind w:firstLine="280"/>
          </w:pPr>
        </w:pPrChange>
      </w:pPr>
      <w:ins w:id="2886" w:author="User" w:date="2021-09-13T17:13:00Z">
        <w:r w:rsidRPr="003E6DC2">
          <w:rPr>
            <w:rFonts w:hint="eastAsia"/>
          </w:rPr>
          <w:t>回報與檢核：由各工作項目負責人，向計畫主持人回報各階段工作作業情況，同時檢核工作進度及內容品質，並呈報計畫成果</w:t>
        </w:r>
        <w:r>
          <w:rPr>
            <w:rFonts w:hint="eastAsia"/>
          </w:rPr>
          <w:t>。</w:t>
        </w:r>
      </w:ins>
    </w:p>
    <w:p w14:paraId="233FC1EE" w14:textId="2B6CDE55" w:rsidR="005736D9" w:rsidRPr="005736D9" w:rsidRDefault="005736D9">
      <w:pPr>
        <w:ind w:left="280" w:hanging="280"/>
        <w:rPr>
          <w:ins w:id="2887" w:author="User" w:date="2021-09-13T17:12:00Z"/>
          <w:rFonts w:hint="eastAsia"/>
          <w:rPrChange w:id="2888" w:author="User" w:date="2021-09-13T17:13:00Z">
            <w:rPr>
              <w:ins w:id="2889" w:author="User" w:date="2021-09-13T17:12:00Z"/>
              <w:rFonts w:hint="eastAsia"/>
              <w:shd w:val="clear" w:color="auto" w:fill="FFFFFF"/>
            </w:rPr>
          </w:rPrChange>
        </w:rPr>
        <w:pPrChange w:id="2890" w:author="User" w:date="2021-09-13T17:13:00Z">
          <w:pPr>
            <w:pStyle w:val="13"/>
          </w:pPr>
        </w:pPrChange>
      </w:pPr>
      <w:ins w:id="2891" w:author="User" w:date="2021-09-13T17:13:00Z">
        <w:r>
          <w:rPr>
            <w:rFonts w:hint="eastAsia"/>
          </w:rPr>
          <w:t>3.</w:t>
        </w:r>
        <w:r w:rsidRPr="005736D9">
          <w:rPr>
            <w:rFonts w:hint="eastAsia"/>
            <w:color w:val="000000" w:themeColor="text1"/>
          </w:rPr>
          <w:t xml:space="preserve"> </w:t>
        </w:r>
        <w:r w:rsidRPr="003E6DC2">
          <w:rPr>
            <w:rFonts w:hint="eastAsia"/>
            <w:color w:val="000000" w:themeColor="text1"/>
          </w:rPr>
          <w:t>問題管理流程如</w:t>
        </w:r>
      </w:ins>
      <w:ins w:id="2892" w:author="Jackson Wang" w:date="2021-09-14T16:27:00Z">
        <w:r w:rsidR="00A64197">
          <w:rPr>
            <w:rFonts w:hint="eastAsia"/>
            <w:color w:val="000000" w:themeColor="text1"/>
          </w:rPr>
          <w:t>圖二十五所示。</w:t>
        </w:r>
      </w:ins>
      <w:ins w:id="2893" w:author="User" w:date="2021-09-13T17:13:00Z">
        <w:del w:id="2894" w:author="Jackson Wang" w:date="2021-09-14T16:27:00Z">
          <w:r w:rsidRPr="003E6DC2" w:rsidDel="00A64197">
            <w:rPr>
              <w:rFonts w:hint="eastAsia"/>
              <w:color w:val="000000" w:themeColor="text1"/>
            </w:rPr>
            <w:delText>下</w:delText>
          </w:r>
          <w:r w:rsidDel="00A64197">
            <w:rPr>
              <w:rFonts w:hint="eastAsia"/>
              <w:color w:val="000000" w:themeColor="text1"/>
            </w:rPr>
            <w:delText>X</w:delText>
          </w:r>
        </w:del>
      </w:ins>
    </w:p>
    <w:p w14:paraId="6700A639" w14:textId="1EF5C7C1" w:rsidR="005736D9" w:rsidRDefault="005736D9" w:rsidP="00E30B92">
      <w:pPr>
        <w:pStyle w:val="13"/>
        <w:rPr>
          <w:ins w:id="2895" w:author="User" w:date="2021-09-13T17:12:00Z"/>
          <w:rFonts w:cs="Arial" w:hint="eastAsia"/>
          <w:color w:val="000000" w:themeColor="text1"/>
          <w:shd w:val="clear" w:color="auto" w:fill="FFFFFF"/>
        </w:rPr>
      </w:pPr>
    </w:p>
    <w:p w14:paraId="55FCF1EE" w14:textId="63DA27DA" w:rsidR="005736D9" w:rsidRDefault="005736D9" w:rsidP="00E30B92">
      <w:pPr>
        <w:pStyle w:val="13"/>
        <w:rPr>
          <w:ins w:id="2896" w:author="User" w:date="2021-09-13T17:12:00Z"/>
          <w:rFonts w:cs="Arial" w:hint="eastAsia"/>
          <w:color w:val="000000" w:themeColor="text1"/>
          <w:shd w:val="clear" w:color="auto" w:fill="FFFFFF"/>
        </w:rPr>
      </w:pPr>
    </w:p>
    <w:p w14:paraId="4337C1B8" w14:textId="77777777" w:rsidR="005736D9" w:rsidRDefault="005736D9" w:rsidP="00E30B92">
      <w:pPr>
        <w:pStyle w:val="13"/>
        <w:rPr>
          <w:ins w:id="2897" w:author="User" w:date="2021-09-13T17:09:00Z"/>
          <w:rFonts w:cs="Arial" w:hint="eastAsia"/>
          <w:color w:val="000000" w:themeColor="text1"/>
          <w:shd w:val="clear" w:color="auto" w:fill="FFFFFF"/>
        </w:rPr>
      </w:pPr>
    </w:p>
    <w:p w14:paraId="5E7E666D" w14:textId="3CF2CDB9" w:rsidR="005736D9" w:rsidRDefault="005736D9" w:rsidP="00E30B92">
      <w:pPr>
        <w:pStyle w:val="13"/>
        <w:rPr>
          <w:ins w:id="2898" w:author="User" w:date="2021-09-13T17:13:00Z"/>
          <w:rFonts w:cs="Arial" w:hint="eastAsia"/>
          <w:color w:val="000000" w:themeColor="text1"/>
          <w:shd w:val="clear" w:color="auto" w:fill="FFFFFF"/>
        </w:rPr>
      </w:pPr>
    </w:p>
    <w:p w14:paraId="49CB029B" w14:textId="0C2FCA54" w:rsidR="005736D9" w:rsidRDefault="005736D9" w:rsidP="00E30B92">
      <w:pPr>
        <w:pStyle w:val="13"/>
        <w:rPr>
          <w:ins w:id="2899" w:author="User" w:date="2021-09-13T17:13:00Z"/>
          <w:rFonts w:cs="Arial" w:hint="eastAsia"/>
          <w:color w:val="000000" w:themeColor="text1"/>
          <w:shd w:val="clear" w:color="auto" w:fill="FFFFFF"/>
        </w:rPr>
      </w:pPr>
    </w:p>
    <w:p w14:paraId="12B9CFD4" w14:textId="77777777" w:rsidR="005736D9" w:rsidRDefault="005736D9">
      <w:pPr>
        <w:pStyle w:val="13"/>
        <w:keepNext/>
        <w:rPr>
          <w:ins w:id="2900" w:author="User" w:date="2021-09-13T17:15:00Z"/>
          <w:rFonts w:hint="eastAsia"/>
        </w:rPr>
        <w:pPrChange w:id="2901" w:author="User" w:date="2021-09-13T17:15:00Z">
          <w:pPr>
            <w:pStyle w:val="13"/>
          </w:pPr>
        </w:pPrChange>
      </w:pPr>
      <w:ins w:id="2902" w:author="User" w:date="2021-09-13T17:13:00Z">
        <w:r w:rsidRPr="003E6DC2">
          <w:rPr>
            <w:noProof/>
            <w:lang w:val="en-US"/>
          </w:rPr>
          <w:drawing>
            <wp:inline distT="0" distB="0" distL="0" distR="0" wp14:anchorId="4D0FD1CC" wp14:editId="45C02262">
              <wp:extent cx="5334000" cy="2235200"/>
              <wp:effectExtent l="38100" t="19050" r="19050" b="31750"/>
              <wp:docPr id="370" name="資料庫圖表 3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ins>
    </w:p>
    <w:p w14:paraId="2071C013" w14:textId="60C09A0F" w:rsidR="005736D9" w:rsidRDefault="005736D9">
      <w:pPr>
        <w:pStyle w:val="afb"/>
        <w:ind w:left="200" w:hanging="200"/>
        <w:jc w:val="center"/>
        <w:rPr>
          <w:ins w:id="2903" w:author="User" w:date="2021-09-13T17:13:00Z"/>
          <w:rFonts w:cs="Arial" w:hint="eastAsia"/>
          <w:color w:val="000000" w:themeColor="text1"/>
          <w:shd w:val="clear" w:color="auto" w:fill="FFFFFF"/>
        </w:rPr>
        <w:pPrChange w:id="2904" w:author="User" w:date="2021-09-13T17:47:00Z">
          <w:pPr>
            <w:pStyle w:val="13"/>
          </w:pPr>
        </w:pPrChange>
      </w:pPr>
      <w:bookmarkStart w:id="2905" w:name="_Toc85792041"/>
      <w:ins w:id="2906" w:author="User" w:date="2021-09-13T17:15: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2907" w:author="User" w:date="2021-09-13T17:15:00Z">
        <w:r w:rsidR="00853FBC">
          <w:rPr>
            <w:rFonts w:hint="eastAsia"/>
            <w:noProof/>
          </w:rPr>
          <w:t>二十五</w:t>
        </w:r>
        <w:r>
          <w:rPr>
            <w:rFonts w:hint="eastAsia"/>
          </w:rPr>
          <w:fldChar w:fldCharType="end"/>
        </w:r>
        <w:r>
          <w:rPr>
            <w:rFonts w:hint="eastAsia"/>
          </w:rPr>
          <w:t>：問提管理流程圖</w:t>
        </w:r>
      </w:ins>
      <w:bookmarkEnd w:id="2905"/>
    </w:p>
    <w:p w14:paraId="7547F800" w14:textId="6501FDE7" w:rsidR="005736D9" w:rsidRDefault="005736D9" w:rsidP="00E30B92">
      <w:pPr>
        <w:pStyle w:val="13"/>
        <w:rPr>
          <w:ins w:id="2908" w:author="User" w:date="2021-09-13T17:13:00Z"/>
          <w:rFonts w:cs="Arial" w:hint="eastAsia"/>
          <w:color w:val="000000" w:themeColor="text1"/>
          <w:shd w:val="clear" w:color="auto" w:fill="FFFFFF"/>
        </w:rPr>
      </w:pPr>
    </w:p>
    <w:p w14:paraId="32B31F50" w14:textId="77777777" w:rsidR="005736D9" w:rsidRPr="003E6DC2" w:rsidRDefault="005736D9" w:rsidP="005736D9">
      <w:pPr>
        <w:pStyle w:val="13"/>
        <w:rPr>
          <w:ins w:id="2909" w:author="User" w:date="2021-09-13T17:15:00Z"/>
          <w:rFonts w:hint="eastAsia"/>
          <w:color w:val="000000" w:themeColor="text1"/>
          <w:bdr w:val="none" w:sz="0" w:space="0" w:color="auto"/>
        </w:rPr>
      </w:pPr>
      <w:ins w:id="2910" w:author="User" w:date="2021-09-13T17:15:00Z">
        <w:r w:rsidRPr="003E6DC2">
          <w:rPr>
            <w:color w:val="000000" w:themeColor="text1"/>
            <w:bdr w:val="none" w:sz="0" w:space="0" w:color="auto"/>
          </w:rPr>
          <w:t>經本系統判別之道路缺失需與機關人工作業判別之缺失進行數量比對，第二期為全期比對，第三期及第四期為逐月比對；本系統成果判別影像數量正確率</w:t>
        </w:r>
        <w:r w:rsidRPr="003E6DC2">
          <w:rPr>
            <w:rFonts w:hint="eastAsia"/>
            <w:color w:val="000000" w:themeColor="text1"/>
            <w:bdr w:val="none" w:sz="0" w:space="0" w:color="auto"/>
          </w:rPr>
          <w:t>能</w:t>
        </w:r>
        <w:r w:rsidRPr="003E6DC2">
          <w:rPr>
            <w:color w:val="000000" w:themeColor="text1"/>
            <w:bdr w:val="none" w:sz="0" w:space="0" w:color="auto"/>
          </w:rPr>
          <w:t>達</w:t>
        </w:r>
        <w:r w:rsidRPr="003E6DC2">
          <w:rPr>
            <w:color w:val="000000" w:themeColor="text1"/>
            <w:bdr w:val="none" w:sz="0" w:space="0" w:color="auto"/>
          </w:rPr>
          <w:t>90%(</w:t>
        </w:r>
        <w:r w:rsidRPr="003E6DC2">
          <w:rPr>
            <w:color w:val="000000" w:themeColor="text1"/>
            <w:bdr w:val="none" w:sz="0" w:space="0" w:color="auto"/>
          </w:rPr>
          <w:t>含</w:t>
        </w:r>
        <w:r w:rsidRPr="003E6DC2">
          <w:rPr>
            <w:color w:val="000000" w:themeColor="text1"/>
            <w:bdr w:val="none" w:sz="0" w:space="0" w:color="auto"/>
          </w:rPr>
          <w:t>)</w:t>
        </w:r>
        <w:r w:rsidRPr="003E6DC2">
          <w:rPr>
            <w:color w:val="000000" w:themeColor="text1"/>
            <w:bdr w:val="none" w:sz="0" w:space="0" w:color="auto"/>
          </w:rPr>
          <w:t>以上</w:t>
        </w:r>
        <w:r w:rsidRPr="003E6DC2">
          <w:rPr>
            <w:color w:val="000000" w:themeColor="text1"/>
            <w:bdr w:val="none" w:sz="0" w:space="0" w:color="auto"/>
          </w:rPr>
          <w:t>(</w:t>
        </w:r>
        <w:r w:rsidRPr="003E6DC2">
          <w:rPr>
            <w:color w:val="000000" w:themeColor="text1"/>
            <w:bdr w:val="none" w:sz="0" w:space="0" w:color="auto"/>
          </w:rPr>
          <w:t>系統判別數量</w:t>
        </w:r>
        <w:r w:rsidRPr="003E6DC2">
          <w:rPr>
            <w:color w:val="000000" w:themeColor="text1"/>
            <w:bdr w:val="none" w:sz="0" w:space="0" w:color="auto"/>
          </w:rPr>
          <w:t>÷</w:t>
        </w:r>
        <w:r w:rsidRPr="003E6DC2">
          <w:rPr>
            <w:color w:val="000000" w:themeColor="text1"/>
            <w:bdr w:val="none" w:sz="0" w:space="0" w:color="auto"/>
          </w:rPr>
          <w:t>人工判別數量</w:t>
        </w:r>
        <w:r w:rsidRPr="003E6DC2">
          <w:rPr>
            <w:rFonts w:ascii="新細明體" w:hAnsi="新細明體"/>
            <w:color w:val="000000" w:themeColor="text1"/>
            <w:bdr w:val="none" w:sz="0" w:space="0" w:color="auto"/>
          </w:rPr>
          <w:t>≧</w:t>
        </w:r>
        <w:r w:rsidRPr="003E6DC2">
          <w:rPr>
            <w:color w:val="000000" w:themeColor="text1"/>
            <w:bdr w:val="none" w:sz="0" w:space="0" w:color="auto"/>
          </w:rPr>
          <w:t>90%)</w:t>
        </w:r>
        <w:r w:rsidRPr="003E6DC2">
          <w:rPr>
            <w:color w:val="000000" w:themeColor="text1"/>
            <w:bdr w:val="none" w:sz="0" w:space="0" w:color="auto"/>
          </w:rPr>
          <w:t>，陰雨天判別之缺失數量</w:t>
        </w:r>
        <w:r w:rsidRPr="003E6DC2">
          <w:rPr>
            <w:rFonts w:hint="eastAsia"/>
            <w:color w:val="000000" w:themeColor="text1"/>
            <w:bdr w:val="none" w:sz="0" w:space="0" w:color="auto"/>
          </w:rPr>
          <w:t>應</w:t>
        </w:r>
        <w:r w:rsidRPr="003E6DC2">
          <w:rPr>
            <w:color w:val="000000" w:themeColor="text1"/>
            <w:bdr w:val="none" w:sz="0" w:space="0" w:color="auto"/>
          </w:rPr>
          <w:t>予以排除不計</w:t>
        </w:r>
        <w:r w:rsidRPr="003E6DC2">
          <w:rPr>
            <w:color w:val="000000" w:themeColor="text1"/>
            <w:bdr w:val="none" w:sz="0" w:space="0" w:color="auto"/>
          </w:rPr>
          <w:t>(</w:t>
        </w:r>
        <w:r w:rsidRPr="003E6DC2">
          <w:rPr>
            <w:color w:val="000000" w:themeColor="text1"/>
            <w:bdr w:val="none" w:sz="0" w:space="0" w:color="auto"/>
          </w:rPr>
          <w:t>系統及人工判別皆比照辦理</w:t>
        </w:r>
        <w:r w:rsidRPr="003E6DC2">
          <w:rPr>
            <w:color w:val="000000" w:themeColor="text1"/>
            <w:bdr w:val="none" w:sz="0" w:space="0" w:color="auto"/>
          </w:rPr>
          <w:t>)</w:t>
        </w:r>
        <w:r w:rsidRPr="003E6DC2">
          <w:rPr>
            <w:color w:val="000000" w:themeColor="text1"/>
            <w:bdr w:val="none" w:sz="0" w:space="0" w:color="auto"/>
          </w:rPr>
          <w:t>。</w:t>
        </w:r>
      </w:ins>
    </w:p>
    <w:p w14:paraId="187661F5" w14:textId="5DAFE164" w:rsidR="005736D9" w:rsidRDefault="005736D9" w:rsidP="005736D9">
      <w:pPr>
        <w:pStyle w:val="13"/>
        <w:rPr>
          <w:ins w:id="2911" w:author="Jackson Wang" w:date="2021-09-22T14:09:00Z"/>
          <w:rFonts w:hint="eastAsia"/>
          <w:color w:val="000000" w:themeColor="text1"/>
        </w:rPr>
      </w:pPr>
      <w:ins w:id="2912" w:author="User" w:date="2021-09-13T17:15:00Z">
        <w:r w:rsidRPr="003E6DC2">
          <w:rPr>
            <w:color w:val="000000" w:themeColor="text1"/>
          </w:rPr>
          <w:t>自第三期開始，本系統判別之道路缺失項目需另由得標廠商進行人工複查，其系統樣態正確率</w:t>
        </w:r>
        <w:r w:rsidRPr="003E6DC2">
          <w:rPr>
            <w:color w:val="000000" w:themeColor="text1"/>
          </w:rPr>
          <w:t>(</w:t>
        </w:r>
        <w:r w:rsidRPr="003E6DC2">
          <w:rPr>
            <w:color w:val="000000" w:themeColor="text1"/>
          </w:rPr>
          <w:t>正確數量</w:t>
        </w:r>
        <w:r w:rsidRPr="003E6DC2">
          <w:rPr>
            <w:color w:val="000000" w:themeColor="text1"/>
          </w:rPr>
          <w:t>÷</w:t>
        </w:r>
        <w:r w:rsidRPr="003E6DC2">
          <w:rPr>
            <w:color w:val="000000" w:themeColor="text1"/>
          </w:rPr>
          <w:t>總數量</w:t>
        </w:r>
        <w:r w:rsidRPr="003E6DC2">
          <w:rPr>
            <w:color w:val="000000" w:themeColor="text1"/>
          </w:rPr>
          <w:t>)</w:t>
        </w:r>
        <w:r w:rsidRPr="003E6DC2">
          <w:rPr>
            <w:color w:val="000000" w:themeColor="text1"/>
          </w:rPr>
          <w:t>第三期</w:t>
        </w:r>
        <w:r w:rsidRPr="003E6DC2">
          <w:rPr>
            <w:rFonts w:hint="eastAsia"/>
            <w:color w:val="000000" w:themeColor="text1"/>
          </w:rPr>
          <w:t>能</w:t>
        </w:r>
        <w:r w:rsidRPr="003E6DC2">
          <w:rPr>
            <w:color w:val="000000" w:themeColor="text1"/>
          </w:rPr>
          <w:t>達</w:t>
        </w:r>
        <w:r w:rsidRPr="003E6DC2">
          <w:rPr>
            <w:color w:val="000000" w:themeColor="text1"/>
          </w:rPr>
          <w:t xml:space="preserve"> 60%(</w:t>
        </w:r>
        <w:r w:rsidRPr="003E6DC2">
          <w:rPr>
            <w:color w:val="000000" w:themeColor="text1"/>
          </w:rPr>
          <w:t>含</w:t>
        </w:r>
        <w:r w:rsidRPr="003E6DC2">
          <w:rPr>
            <w:color w:val="000000" w:themeColor="text1"/>
          </w:rPr>
          <w:t>)</w:t>
        </w:r>
        <w:r w:rsidRPr="003E6DC2">
          <w:rPr>
            <w:color w:val="000000" w:themeColor="text1"/>
          </w:rPr>
          <w:t>以上、第四期</w:t>
        </w:r>
        <w:r w:rsidRPr="003E6DC2">
          <w:rPr>
            <w:rFonts w:hint="eastAsia"/>
            <w:color w:val="000000" w:themeColor="text1"/>
          </w:rPr>
          <w:t>能</w:t>
        </w:r>
        <w:r w:rsidRPr="003E6DC2">
          <w:rPr>
            <w:color w:val="000000" w:themeColor="text1"/>
          </w:rPr>
          <w:t>達</w:t>
        </w:r>
        <w:r w:rsidRPr="003E6DC2">
          <w:rPr>
            <w:color w:val="000000" w:themeColor="text1"/>
          </w:rPr>
          <w:t xml:space="preserve"> 75%(</w:t>
        </w:r>
        <w:r w:rsidRPr="003E6DC2">
          <w:rPr>
            <w:color w:val="000000" w:themeColor="text1"/>
          </w:rPr>
          <w:t>含</w:t>
        </w:r>
        <w:r w:rsidRPr="003E6DC2">
          <w:rPr>
            <w:color w:val="000000" w:themeColor="text1"/>
          </w:rPr>
          <w:t>)</w:t>
        </w:r>
        <w:r w:rsidRPr="003E6DC2">
          <w:rPr>
            <w:color w:val="000000" w:themeColor="text1"/>
          </w:rPr>
          <w:t>以上，陰雨天判別之缺失樣態</w:t>
        </w:r>
        <w:r w:rsidRPr="003E6DC2">
          <w:rPr>
            <w:rFonts w:hint="eastAsia"/>
            <w:color w:val="000000" w:themeColor="text1"/>
          </w:rPr>
          <w:t>應</w:t>
        </w:r>
        <w:r w:rsidRPr="003E6DC2">
          <w:rPr>
            <w:color w:val="000000" w:themeColor="text1"/>
          </w:rPr>
          <w:t>予以排除不計</w:t>
        </w:r>
        <w:r>
          <w:rPr>
            <w:rFonts w:hint="eastAsia"/>
            <w:color w:val="000000" w:themeColor="text1"/>
          </w:rPr>
          <w:t>。</w:t>
        </w:r>
      </w:ins>
    </w:p>
    <w:p w14:paraId="3F66A11B" w14:textId="69B86190" w:rsidR="009762CB" w:rsidRDefault="009762CB">
      <w:pPr>
        <w:pStyle w:val="4"/>
        <w:rPr>
          <w:ins w:id="2913" w:author="User" w:date="2021-09-13T17:13:00Z"/>
          <w:rFonts w:hint="eastAsia"/>
        </w:rPr>
        <w:pPrChange w:id="2914" w:author="Jackson Wang" w:date="2021-09-22T14:09:00Z">
          <w:pPr>
            <w:pStyle w:val="13"/>
          </w:pPr>
        </w:pPrChange>
      </w:pPr>
      <w:bookmarkStart w:id="2915" w:name="_Toc85790527"/>
      <w:ins w:id="2916" w:author="Jackson Wang" w:date="2021-09-22T14:10:00Z">
        <w:r>
          <w:rPr>
            <w:rFonts w:hint="eastAsia"/>
          </w:rPr>
          <w:t>績效指標</w:t>
        </w:r>
      </w:ins>
      <w:bookmarkEnd w:id="2915"/>
    </w:p>
    <w:p w14:paraId="4F5A5D72" w14:textId="29B7D008" w:rsidR="005736D9" w:rsidRDefault="000D7082">
      <w:pPr>
        <w:pStyle w:val="3"/>
        <w:spacing w:before="240" w:after="120"/>
        <w:ind w:right="280"/>
        <w:rPr>
          <w:ins w:id="2917" w:author="User" w:date="2021-09-13T17:13:00Z"/>
          <w:rFonts w:hint="eastAsia"/>
          <w:shd w:val="clear" w:color="auto" w:fill="FFFFFF"/>
        </w:rPr>
        <w:pPrChange w:id="2918" w:author="User" w:date="2021-09-13T17:17:00Z">
          <w:pPr>
            <w:pStyle w:val="13"/>
          </w:pPr>
        </w:pPrChange>
      </w:pPr>
      <w:bookmarkStart w:id="2919" w:name="_Toc85790528"/>
      <w:ins w:id="2920" w:author="User" w:date="2021-09-13T17:17:00Z">
        <w:r w:rsidRPr="003E6DC2">
          <w:rPr>
            <w:rFonts w:hint="eastAsia"/>
            <w:color w:val="000000" w:themeColor="text1"/>
          </w:rPr>
          <w:t>整體</w:t>
        </w:r>
        <w:r w:rsidRPr="003E6DC2">
          <w:rPr>
            <w:color w:val="000000" w:themeColor="text1"/>
          </w:rPr>
          <w:t>工作</w:t>
        </w:r>
        <w:r w:rsidRPr="003E6DC2">
          <w:rPr>
            <w:rFonts w:hint="eastAsia"/>
            <w:color w:val="000000" w:themeColor="text1"/>
          </w:rPr>
          <w:t>規劃與時</w:t>
        </w:r>
      </w:ins>
      <w:ins w:id="2921" w:author="User" w:date="2021-09-13T17:18:00Z">
        <w:r>
          <w:rPr>
            <w:rFonts w:hint="eastAsia"/>
            <w:color w:val="000000" w:themeColor="text1"/>
          </w:rPr>
          <w:t>程</w:t>
        </w:r>
      </w:ins>
      <w:bookmarkEnd w:id="2919"/>
    </w:p>
    <w:p w14:paraId="4D34D0FC" w14:textId="146D1BC4" w:rsidR="005736D9" w:rsidRDefault="000D7082" w:rsidP="00E30B92">
      <w:pPr>
        <w:pStyle w:val="13"/>
        <w:rPr>
          <w:ins w:id="2922" w:author="User" w:date="2021-09-13T17:13:00Z"/>
          <w:rFonts w:cs="Arial" w:hint="eastAsia"/>
          <w:color w:val="000000" w:themeColor="text1"/>
          <w:shd w:val="clear" w:color="auto" w:fill="FFFFFF"/>
        </w:rPr>
      </w:pPr>
      <w:ins w:id="2923" w:author="User" w:date="2021-09-13T17:18:00Z">
        <w:r w:rsidRPr="003E6DC2">
          <w:rPr>
            <w:color w:val="000000" w:themeColor="text1"/>
          </w:rPr>
          <w:t>本案依規劃自簽約次日起分四期，共</w:t>
        </w:r>
        <w:r w:rsidRPr="003E6DC2">
          <w:rPr>
            <w:color w:val="000000" w:themeColor="text1"/>
          </w:rPr>
          <w:t>270</w:t>
        </w:r>
        <w:r w:rsidRPr="003E6DC2">
          <w:rPr>
            <w:color w:val="000000" w:themeColor="text1"/>
          </w:rPr>
          <w:t>個日曆天，</w:t>
        </w:r>
        <w:r w:rsidRPr="003E6DC2">
          <w:rPr>
            <w:rFonts w:hint="eastAsia"/>
            <w:color w:val="000000" w:themeColor="text1"/>
          </w:rPr>
          <w:t>工作計畫交付項目、</w:t>
        </w:r>
        <w:r w:rsidRPr="003E6DC2">
          <w:rPr>
            <w:color w:val="000000" w:themeColor="text1"/>
          </w:rPr>
          <w:t>各期程時間與工作項目</w:t>
        </w:r>
        <w:r w:rsidRPr="003E6DC2">
          <w:rPr>
            <w:rFonts w:hint="eastAsia"/>
            <w:color w:val="000000" w:themeColor="text1"/>
          </w:rPr>
          <w:t>、進程</w:t>
        </w:r>
        <w:r w:rsidRPr="003E6DC2">
          <w:rPr>
            <w:rFonts w:hint="eastAsia"/>
            <w:color w:val="000000" w:themeColor="text1"/>
          </w:rPr>
          <w:t>(</w:t>
        </w:r>
        <w:r w:rsidRPr="003E6DC2">
          <w:rPr>
            <w:rFonts w:hint="eastAsia"/>
            <w:color w:val="000000" w:themeColor="text1"/>
          </w:rPr>
          <w:t>甘特圖</w:t>
        </w:r>
        <w:r w:rsidRPr="003E6DC2">
          <w:rPr>
            <w:rFonts w:hint="eastAsia"/>
            <w:color w:val="000000" w:themeColor="text1"/>
          </w:rPr>
          <w:t>)</w:t>
        </w:r>
        <w:r w:rsidRPr="003E6DC2">
          <w:rPr>
            <w:color w:val="000000" w:themeColor="text1"/>
          </w:rPr>
          <w:t>分列如</w:t>
        </w:r>
      </w:ins>
      <w:ins w:id="2924" w:author="Jackson Wang" w:date="2021-09-14T16:28:00Z">
        <w:r w:rsidR="00A64197">
          <w:rPr>
            <w:rFonts w:hint="eastAsia"/>
            <w:color w:val="000000" w:themeColor="text1"/>
          </w:rPr>
          <w:t>下表。</w:t>
        </w:r>
      </w:ins>
      <w:ins w:id="2925" w:author="User" w:date="2021-09-13T17:18:00Z">
        <w:del w:id="2926" w:author="Jackson Wang" w:date="2021-09-14T16:28:00Z">
          <w:r w:rsidRPr="003E6DC2" w:rsidDel="00A64197">
            <w:rPr>
              <w:color w:val="000000" w:themeColor="text1"/>
            </w:rPr>
            <w:delText>下表</w:delText>
          </w:r>
        </w:del>
      </w:ins>
    </w:p>
    <w:p w14:paraId="4C161DA9" w14:textId="5B4DEE58" w:rsidR="005736D9" w:rsidRDefault="00EA52C6" w:rsidP="002F18F5">
      <w:pPr>
        <w:pStyle w:val="4"/>
        <w:numPr>
          <w:ilvl w:val="0"/>
          <w:numId w:val="476"/>
        </w:numPr>
        <w:rPr>
          <w:ins w:id="2927" w:author="User" w:date="2021-09-13T17:19:00Z"/>
          <w:rFonts w:hint="eastAsia"/>
        </w:rPr>
      </w:pPr>
      <w:bookmarkStart w:id="2928" w:name="_Toc85790529"/>
      <w:ins w:id="2929" w:author="User" w:date="2021-09-13T17:19:00Z">
        <w:r w:rsidRPr="003E6DC2">
          <w:rPr>
            <w:rFonts w:hint="eastAsia"/>
          </w:rPr>
          <w:t>各階段應交付項</w:t>
        </w:r>
        <w:r>
          <w:rPr>
            <w:rFonts w:hint="eastAsia"/>
          </w:rPr>
          <w:t>目</w:t>
        </w:r>
        <w:bookmarkEnd w:id="2928"/>
      </w:ins>
    </w:p>
    <w:p w14:paraId="57BD9503" w14:textId="6F92EA03" w:rsidR="00EA52C6" w:rsidRDefault="00EA52C6" w:rsidP="00EA52C6">
      <w:pPr>
        <w:pStyle w:val="13"/>
        <w:rPr>
          <w:ins w:id="2930" w:author="User" w:date="2021-09-13T17:20:00Z"/>
          <w:rFonts w:hint="eastAsia"/>
          <w:bdr w:val="none" w:sz="0" w:space="0" w:color="auto"/>
        </w:rPr>
      </w:pPr>
      <w:ins w:id="2931" w:author="User" w:date="2021-09-13T17:19:00Z">
        <w:r w:rsidRPr="003E6DC2">
          <w:rPr>
            <w:bdr w:val="none" w:sz="0" w:space="0" w:color="auto"/>
          </w:rPr>
          <w:t>本案於簽約日之次日起</w:t>
        </w:r>
        <w:r w:rsidRPr="003E6DC2">
          <w:rPr>
            <w:bdr w:val="none" w:sz="0" w:space="0" w:color="auto"/>
          </w:rPr>
          <w:t xml:space="preserve"> 20 </w:t>
        </w:r>
        <w:r w:rsidRPr="003E6DC2">
          <w:rPr>
            <w:bdr w:val="none" w:sz="0" w:space="0" w:color="auto"/>
          </w:rPr>
          <w:t>日曆天內，交付工作計畫書</w:t>
        </w:r>
        <w:r w:rsidRPr="003E6DC2">
          <w:rPr>
            <w:rFonts w:hint="eastAsia"/>
            <w:bdr w:val="none" w:sz="0" w:space="0" w:color="auto"/>
          </w:rPr>
          <w:t>，如</w:t>
        </w:r>
      </w:ins>
      <w:ins w:id="2932" w:author="Jackson Wang" w:date="2021-09-14T16:29:00Z">
        <w:r w:rsidR="00A64197">
          <w:rPr>
            <w:rFonts w:hint="eastAsia"/>
            <w:bdr w:val="none" w:sz="0" w:space="0" w:color="auto"/>
          </w:rPr>
          <w:t>表六所示</w:t>
        </w:r>
      </w:ins>
      <w:ins w:id="2933" w:author="User" w:date="2021-09-13T17:19:00Z">
        <w:r w:rsidRPr="003E6DC2">
          <w:rPr>
            <w:rFonts w:hint="eastAsia"/>
            <w:bdr w:val="none" w:sz="0" w:space="0" w:color="auto"/>
          </w:rPr>
          <w:fldChar w:fldCharType="begin"/>
        </w:r>
        <w:r w:rsidRPr="003E6DC2">
          <w:rPr>
            <w:rFonts w:hint="eastAsia"/>
            <w:bdr w:val="none" w:sz="0" w:space="0" w:color="auto"/>
          </w:rPr>
          <w:instrText xml:space="preserve"> REF _Ref79136041 \h </w:instrText>
        </w:r>
      </w:ins>
      <w:r w:rsidRPr="003E6DC2">
        <w:rPr>
          <w:rFonts w:hint="eastAsia"/>
          <w:bdr w:val="none" w:sz="0" w:space="0" w:color="auto"/>
        </w:rPr>
      </w:r>
      <w:ins w:id="2934" w:author="User" w:date="2021-09-13T17:19:00Z">
        <w:r w:rsidRPr="003E6DC2">
          <w:rPr>
            <w:rFonts w:hint="eastAsia"/>
            <w:bdr w:val="none" w:sz="0" w:space="0" w:color="auto"/>
          </w:rPr>
          <w:fldChar w:fldCharType="end"/>
        </w:r>
        <w:r w:rsidRPr="003E6DC2">
          <w:rPr>
            <w:bdr w:val="none" w:sz="0" w:space="0" w:color="auto"/>
          </w:rPr>
          <w:t>，檢附保密同意書</w:t>
        </w:r>
        <w:r w:rsidRPr="003E6DC2">
          <w:rPr>
            <w:rFonts w:hint="eastAsia"/>
            <w:bdr w:val="none" w:sz="0" w:space="0" w:color="auto"/>
          </w:rPr>
          <w:t>、保密切結書及</w:t>
        </w:r>
        <w:r w:rsidRPr="003E6DC2">
          <w:rPr>
            <w:rFonts w:hint="eastAsia"/>
          </w:rPr>
          <w:t>委外廠商資訊安全與個人資料保護自我評鑑表</w:t>
        </w:r>
        <w:r w:rsidRPr="003E6DC2">
          <w:rPr>
            <w:rFonts w:hint="eastAsia"/>
            <w:bdr w:val="none" w:sz="0" w:space="0" w:color="auto"/>
          </w:rPr>
          <w:t xml:space="preserve"> (</w:t>
        </w:r>
        <w:r w:rsidRPr="003E6DC2">
          <w:rPr>
            <w:rFonts w:hint="eastAsia"/>
            <w:bdr w:val="none" w:sz="0" w:space="0" w:color="auto"/>
          </w:rPr>
          <w:t>參附件二</w:t>
        </w:r>
        <w:r w:rsidRPr="003E6DC2">
          <w:rPr>
            <w:rFonts w:hint="eastAsia"/>
            <w:bdr w:val="none" w:sz="0" w:space="0" w:color="auto"/>
          </w:rPr>
          <w:t>~</w:t>
        </w:r>
        <w:r w:rsidRPr="003E6DC2">
          <w:rPr>
            <w:rFonts w:hint="eastAsia"/>
            <w:bdr w:val="none" w:sz="0" w:space="0" w:color="auto"/>
          </w:rPr>
          <w:t>四</w:t>
        </w:r>
        <w:r w:rsidRPr="003E6DC2">
          <w:rPr>
            <w:rFonts w:hint="eastAsia"/>
            <w:bdr w:val="none" w:sz="0" w:space="0" w:color="auto"/>
          </w:rPr>
          <w:t>)</w:t>
        </w:r>
        <w:r>
          <w:rPr>
            <w:rFonts w:hint="eastAsia"/>
            <w:bdr w:val="none" w:sz="0" w:space="0" w:color="auto"/>
          </w:rPr>
          <w:t>。</w:t>
        </w:r>
      </w:ins>
    </w:p>
    <w:p w14:paraId="488DE229" w14:textId="062A1D88" w:rsidR="00EA52C6" w:rsidRDefault="00EA52C6" w:rsidP="00EA52C6">
      <w:pPr>
        <w:pStyle w:val="13"/>
        <w:rPr>
          <w:ins w:id="2935" w:author="User" w:date="2021-09-13T17:20:00Z"/>
          <w:rFonts w:hint="eastAsia"/>
          <w:bdr w:val="none" w:sz="0" w:space="0" w:color="auto"/>
        </w:rPr>
      </w:pPr>
    </w:p>
    <w:p w14:paraId="18BBADB2" w14:textId="73033D7C" w:rsidR="00EA52C6" w:rsidRDefault="00EA52C6" w:rsidP="00EA52C6">
      <w:pPr>
        <w:pStyle w:val="13"/>
        <w:rPr>
          <w:ins w:id="2936" w:author="User" w:date="2021-09-13T17:20:00Z"/>
          <w:rFonts w:hint="eastAsia"/>
          <w:bdr w:val="none" w:sz="0" w:space="0" w:color="auto"/>
        </w:rPr>
      </w:pPr>
    </w:p>
    <w:p w14:paraId="5E5AA43F" w14:textId="565BFBCC" w:rsidR="00EA52C6" w:rsidRDefault="00EA52C6" w:rsidP="00EA52C6">
      <w:pPr>
        <w:pStyle w:val="13"/>
        <w:rPr>
          <w:ins w:id="2937" w:author="User" w:date="2021-09-13T17:20:00Z"/>
          <w:rFonts w:hint="eastAsia"/>
          <w:bdr w:val="none" w:sz="0" w:space="0" w:color="auto"/>
        </w:rPr>
      </w:pPr>
    </w:p>
    <w:p w14:paraId="37ACAEAA" w14:textId="78A05AD9" w:rsidR="00112490" w:rsidRDefault="00112490">
      <w:pPr>
        <w:pStyle w:val="afb"/>
        <w:keepNext/>
        <w:ind w:left="200" w:hanging="200"/>
        <w:rPr>
          <w:ins w:id="2938" w:author="User" w:date="2021-09-14T15:27:00Z"/>
          <w:rFonts w:hint="eastAsia"/>
        </w:rPr>
        <w:pPrChange w:id="2939" w:author="User" w:date="2021-09-14T15:27:00Z">
          <w:pPr>
            <w:ind w:left="280" w:hanging="280"/>
          </w:pPr>
        </w:pPrChange>
      </w:pPr>
      <w:bookmarkStart w:id="2940" w:name="_Toc85792191"/>
      <w:ins w:id="2941" w:author="User" w:date="2021-09-14T15:2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2942" w:author="User" w:date="2021-09-14T15:27:00Z">
        <w:r w:rsidR="00853FBC">
          <w:rPr>
            <w:rFonts w:hint="eastAsia"/>
            <w:noProof/>
          </w:rPr>
          <w:t>六</w:t>
        </w:r>
        <w:r>
          <w:rPr>
            <w:rFonts w:hint="eastAsia"/>
          </w:rPr>
          <w:fldChar w:fldCharType="end"/>
        </w:r>
        <w:r>
          <w:rPr>
            <w:rFonts w:hint="eastAsia"/>
          </w:rPr>
          <w:t>：</w:t>
        </w:r>
        <w:r w:rsidRPr="001A54D9">
          <w:rPr>
            <w:rFonts w:hint="eastAsia"/>
          </w:rPr>
          <w:t>工作計畫書交付內容一覽表</w:t>
        </w:r>
        <w:bookmarkEnd w:id="2940"/>
      </w:ins>
    </w:p>
    <w:tbl>
      <w:tblPr>
        <w:tblW w:w="94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2482"/>
        <w:gridCol w:w="4706"/>
      </w:tblGrid>
      <w:tr w:rsidR="00EA52C6" w:rsidRPr="003E6DC2" w14:paraId="33F6EED4" w14:textId="77777777" w:rsidTr="00EA52C6">
        <w:trPr>
          <w:ins w:id="2943" w:author="User" w:date="2021-09-13T17:20:00Z"/>
        </w:trPr>
        <w:tc>
          <w:tcPr>
            <w:tcW w:w="2304" w:type="dxa"/>
            <w:tcBorders>
              <w:top w:val="single" w:sz="4" w:space="0" w:color="auto"/>
              <w:left w:val="single" w:sz="4" w:space="0" w:color="auto"/>
              <w:bottom w:val="single" w:sz="4" w:space="0" w:color="auto"/>
              <w:right w:val="single" w:sz="4" w:space="0" w:color="auto"/>
            </w:tcBorders>
            <w:vAlign w:val="center"/>
            <w:hideMark/>
          </w:tcPr>
          <w:p w14:paraId="47F865B8" w14:textId="77777777" w:rsidR="00EA52C6" w:rsidRPr="003E6DC2" w:rsidRDefault="00EA52C6" w:rsidP="00EA52C6">
            <w:pPr>
              <w:ind w:left="280" w:hanging="280"/>
              <w:rPr>
                <w:ins w:id="2944" w:author="User" w:date="2021-09-13T17:20:00Z"/>
                <w:rFonts w:hint="eastAsia"/>
                <w:sz w:val="24"/>
                <w:szCs w:val="24"/>
                <w:bdr w:val="none" w:sz="0" w:space="0" w:color="auto"/>
              </w:rPr>
            </w:pPr>
            <w:ins w:id="2945" w:author="User" w:date="2021-09-13T17:20:00Z">
              <w:r w:rsidRPr="003E6DC2">
                <w:rPr>
                  <w:bdr w:val="none" w:sz="0" w:space="0" w:color="auto"/>
                </w:rPr>
                <w:t>項目</w:t>
              </w:r>
              <w:r w:rsidRPr="003E6DC2">
                <w:rPr>
                  <w:bdr w:val="none" w:sz="0" w:space="0" w:color="auto"/>
                </w:rPr>
                <w:t xml:space="preserve"> </w:t>
              </w:r>
            </w:ins>
          </w:p>
        </w:tc>
        <w:tc>
          <w:tcPr>
            <w:tcW w:w="2482" w:type="dxa"/>
            <w:tcBorders>
              <w:top w:val="single" w:sz="4" w:space="0" w:color="auto"/>
              <w:left w:val="single" w:sz="4" w:space="0" w:color="auto"/>
              <w:bottom w:val="single" w:sz="4" w:space="0" w:color="auto"/>
              <w:right w:val="single" w:sz="4" w:space="0" w:color="auto"/>
            </w:tcBorders>
            <w:vAlign w:val="center"/>
            <w:hideMark/>
          </w:tcPr>
          <w:p w14:paraId="1F6326E7" w14:textId="77777777" w:rsidR="00EA52C6" w:rsidRPr="003E6DC2" w:rsidRDefault="00EA52C6" w:rsidP="00EA52C6">
            <w:pPr>
              <w:ind w:left="280" w:hanging="280"/>
              <w:rPr>
                <w:ins w:id="2946" w:author="User" w:date="2021-09-13T17:20:00Z"/>
                <w:rFonts w:hint="eastAsia"/>
                <w:sz w:val="24"/>
                <w:szCs w:val="24"/>
                <w:bdr w:val="none" w:sz="0" w:space="0" w:color="auto"/>
              </w:rPr>
            </w:pPr>
            <w:ins w:id="2947" w:author="User" w:date="2021-09-13T17:20:00Z">
              <w:r w:rsidRPr="003E6DC2">
                <w:rPr>
                  <w:bdr w:val="none" w:sz="0" w:space="0" w:color="auto"/>
                </w:rPr>
                <w:t>數量</w:t>
              </w:r>
              <w:r w:rsidRPr="003E6DC2">
                <w:rPr>
                  <w:bdr w:val="none" w:sz="0" w:space="0" w:color="auto"/>
                </w:rPr>
                <w:t xml:space="preserve"> </w:t>
              </w:r>
            </w:ins>
          </w:p>
        </w:tc>
        <w:tc>
          <w:tcPr>
            <w:tcW w:w="4706" w:type="dxa"/>
            <w:tcBorders>
              <w:top w:val="single" w:sz="4" w:space="0" w:color="auto"/>
              <w:left w:val="single" w:sz="4" w:space="0" w:color="auto"/>
              <w:bottom w:val="single" w:sz="4" w:space="0" w:color="auto"/>
              <w:right w:val="single" w:sz="4" w:space="0" w:color="auto"/>
            </w:tcBorders>
            <w:vAlign w:val="center"/>
            <w:hideMark/>
          </w:tcPr>
          <w:p w14:paraId="39D82457" w14:textId="77777777" w:rsidR="00EA52C6" w:rsidRPr="003E6DC2" w:rsidRDefault="00EA52C6" w:rsidP="00EA52C6">
            <w:pPr>
              <w:ind w:left="280" w:hanging="280"/>
              <w:rPr>
                <w:ins w:id="2948" w:author="User" w:date="2021-09-13T17:20:00Z"/>
                <w:rFonts w:hint="eastAsia"/>
                <w:sz w:val="24"/>
                <w:szCs w:val="24"/>
                <w:bdr w:val="none" w:sz="0" w:space="0" w:color="auto"/>
              </w:rPr>
            </w:pPr>
            <w:ins w:id="2949" w:author="User" w:date="2021-09-13T17:20:00Z">
              <w:r w:rsidRPr="003E6DC2">
                <w:rPr>
                  <w:bdr w:val="none" w:sz="0" w:space="0" w:color="auto"/>
                </w:rPr>
                <w:t>應有內容</w:t>
              </w:r>
            </w:ins>
          </w:p>
        </w:tc>
      </w:tr>
      <w:tr w:rsidR="00EA52C6" w:rsidRPr="003E6DC2" w14:paraId="6E07A34B" w14:textId="77777777" w:rsidTr="00EA52C6">
        <w:trPr>
          <w:ins w:id="2950" w:author="User" w:date="2021-09-13T17:20:00Z"/>
        </w:trPr>
        <w:tc>
          <w:tcPr>
            <w:tcW w:w="2304" w:type="dxa"/>
            <w:tcBorders>
              <w:top w:val="single" w:sz="4" w:space="0" w:color="auto"/>
              <w:left w:val="single" w:sz="4" w:space="0" w:color="auto"/>
              <w:bottom w:val="single" w:sz="4" w:space="0" w:color="auto"/>
              <w:right w:val="single" w:sz="4" w:space="0" w:color="auto"/>
            </w:tcBorders>
            <w:vAlign w:val="center"/>
            <w:hideMark/>
          </w:tcPr>
          <w:p w14:paraId="233510F6" w14:textId="77777777" w:rsidR="00EA52C6" w:rsidRPr="003E6DC2" w:rsidRDefault="00EA52C6" w:rsidP="00EA52C6">
            <w:pPr>
              <w:ind w:left="280" w:hanging="280"/>
              <w:rPr>
                <w:ins w:id="2951" w:author="User" w:date="2021-09-13T17:20:00Z"/>
                <w:rFonts w:hint="eastAsia"/>
                <w:sz w:val="24"/>
                <w:szCs w:val="24"/>
                <w:bdr w:val="none" w:sz="0" w:space="0" w:color="auto"/>
              </w:rPr>
            </w:pPr>
            <w:ins w:id="2952" w:author="User" w:date="2021-09-13T17:20:00Z">
              <w:r w:rsidRPr="003E6DC2">
                <w:rPr>
                  <w:bdr w:val="none" w:sz="0" w:space="0" w:color="auto"/>
                </w:rPr>
                <w:t>工作計畫書</w:t>
              </w:r>
              <w:r w:rsidRPr="003E6DC2">
                <w:rPr>
                  <w:bdr w:val="none" w:sz="0" w:space="0" w:color="auto"/>
                </w:rPr>
                <w:t xml:space="preserve"> </w:t>
              </w:r>
            </w:ins>
          </w:p>
        </w:tc>
        <w:tc>
          <w:tcPr>
            <w:tcW w:w="2482" w:type="dxa"/>
            <w:tcBorders>
              <w:top w:val="single" w:sz="4" w:space="0" w:color="auto"/>
              <w:left w:val="single" w:sz="4" w:space="0" w:color="auto"/>
              <w:bottom w:val="single" w:sz="4" w:space="0" w:color="auto"/>
              <w:right w:val="single" w:sz="4" w:space="0" w:color="auto"/>
            </w:tcBorders>
            <w:vAlign w:val="center"/>
            <w:hideMark/>
          </w:tcPr>
          <w:p w14:paraId="45D86DF5" w14:textId="77777777" w:rsidR="00EA52C6" w:rsidRPr="003E6DC2" w:rsidRDefault="00EA52C6" w:rsidP="00EA52C6">
            <w:pPr>
              <w:ind w:left="280" w:hanging="280"/>
              <w:rPr>
                <w:ins w:id="2953" w:author="User" w:date="2021-09-13T17:20:00Z"/>
                <w:rFonts w:hint="eastAsia"/>
                <w:bdr w:val="none" w:sz="0" w:space="0" w:color="auto"/>
              </w:rPr>
            </w:pPr>
            <w:ins w:id="2954" w:author="User" w:date="2021-09-13T17:20:00Z">
              <w:r w:rsidRPr="003E6DC2">
                <w:rPr>
                  <w:bdr w:val="none" w:sz="0" w:space="0" w:color="auto"/>
                </w:rPr>
                <w:t>書面報告</w:t>
              </w:r>
              <w:r w:rsidRPr="003E6DC2">
                <w:rPr>
                  <w:bdr w:val="none" w:sz="0" w:space="0" w:color="auto"/>
                </w:rPr>
                <w:t xml:space="preserve"> 10 </w:t>
              </w:r>
              <w:r w:rsidRPr="003E6DC2">
                <w:rPr>
                  <w:bdr w:val="none" w:sz="0" w:space="0" w:color="auto"/>
                </w:rPr>
                <w:t>份</w:t>
              </w:r>
            </w:ins>
          </w:p>
          <w:p w14:paraId="1AFF1983" w14:textId="77777777" w:rsidR="00EA52C6" w:rsidRPr="003E6DC2" w:rsidRDefault="00EA52C6" w:rsidP="00EA52C6">
            <w:pPr>
              <w:ind w:left="280" w:hanging="280"/>
              <w:rPr>
                <w:ins w:id="2955" w:author="User" w:date="2021-09-13T17:20:00Z"/>
                <w:rFonts w:hint="eastAsia"/>
                <w:sz w:val="24"/>
                <w:szCs w:val="24"/>
                <w:bdr w:val="none" w:sz="0" w:space="0" w:color="auto"/>
              </w:rPr>
            </w:pPr>
            <w:ins w:id="2956" w:author="User" w:date="2021-09-13T17:20:00Z">
              <w:r w:rsidRPr="003E6DC2">
                <w:rPr>
                  <w:bdr w:val="none" w:sz="0" w:space="0" w:color="auto"/>
                </w:rPr>
                <w:t>光碟片</w:t>
              </w:r>
              <w:r w:rsidRPr="003E6DC2">
                <w:rPr>
                  <w:bdr w:val="none" w:sz="0" w:space="0" w:color="auto"/>
                </w:rPr>
                <w:t xml:space="preserve"> 2 </w:t>
              </w:r>
              <w:r w:rsidRPr="003E6DC2">
                <w:rPr>
                  <w:bdr w:val="none" w:sz="0" w:space="0" w:color="auto"/>
                </w:rPr>
                <w:t>份</w:t>
              </w:r>
            </w:ins>
          </w:p>
        </w:tc>
        <w:tc>
          <w:tcPr>
            <w:tcW w:w="4706" w:type="dxa"/>
            <w:tcBorders>
              <w:top w:val="single" w:sz="4" w:space="0" w:color="auto"/>
              <w:left w:val="single" w:sz="4" w:space="0" w:color="auto"/>
              <w:bottom w:val="single" w:sz="4" w:space="0" w:color="auto"/>
              <w:right w:val="single" w:sz="4" w:space="0" w:color="auto"/>
            </w:tcBorders>
            <w:vAlign w:val="center"/>
            <w:hideMark/>
          </w:tcPr>
          <w:p w14:paraId="47827155" w14:textId="77777777" w:rsidR="00EA52C6" w:rsidRPr="003E6DC2" w:rsidRDefault="00EA52C6" w:rsidP="00EA52C6">
            <w:pPr>
              <w:ind w:left="280" w:hanging="280"/>
              <w:rPr>
                <w:ins w:id="2957" w:author="User" w:date="2021-09-13T17:20:00Z"/>
                <w:rFonts w:hint="eastAsia"/>
                <w:bdr w:val="none" w:sz="0" w:space="0" w:color="auto"/>
              </w:rPr>
            </w:pPr>
            <w:ins w:id="2958" w:author="User" w:date="2021-09-13T17:20:00Z">
              <w:r w:rsidRPr="003E6DC2">
                <w:rPr>
                  <w:bdr w:val="none" w:sz="0" w:space="0" w:color="auto"/>
                </w:rPr>
                <w:t>1.</w:t>
              </w:r>
              <w:r w:rsidRPr="003E6DC2">
                <w:rPr>
                  <w:bdr w:val="none" w:sz="0" w:space="0" w:color="auto"/>
                </w:rPr>
                <w:t>工作項目及流程。</w:t>
              </w:r>
            </w:ins>
          </w:p>
          <w:p w14:paraId="7242B34D" w14:textId="77777777" w:rsidR="00EA52C6" w:rsidRPr="003E6DC2" w:rsidRDefault="00EA52C6" w:rsidP="00EA52C6">
            <w:pPr>
              <w:ind w:left="280" w:hanging="280"/>
              <w:rPr>
                <w:ins w:id="2959" w:author="User" w:date="2021-09-13T17:20:00Z"/>
                <w:rFonts w:hint="eastAsia"/>
                <w:bdr w:val="none" w:sz="0" w:space="0" w:color="auto"/>
              </w:rPr>
            </w:pPr>
            <w:ins w:id="2960" w:author="User" w:date="2021-09-13T17:20:00Z">
              <w:r w:rsidRPr="003E6DC2">
                <w:rPr>
                  <w:bdr w:val="none" w:sz="0" w:space="0" w:color="auto"/>
                </w:rPr>
                <w:t>2.</w:t>
              </w:r>
              <w:r w:rsidRPr="003E6DC2">
                <w:rPr>
                  <w:bdr w:val="none" w:sz="0" w:space="0" w:color="auto"/>
                </w:rPr>
                <w:t>人員配置。</w:t>
              </w:r>
            </w:ins>
          </w:p>
          <w:p w14:paraId="03E5809F" w14:textId="77777777" w:rsidR="00EA52C6" w:rsidRPr="003E6DC2" w:rsidRDefault="00EA52C6" w:rsidP="00EA52C6">
            <w:pPr>
              <w:ind w:left="280" w:hanging="280"/>
              <w:rPr>
                <w:ins w:id="2961" w:author="User" w:date="2021-09-13T17:20:00Z"/>
                <w:rFonts w:hint="eastAsia"/>
                <w:bdr w:val="none" w:sz="0" w:space="0" w:color="auto"/>
              </w:rPr>
            </w:pPr>
            <w:ins w:id="2962" w:author="User" w:date="2021-09-13T17:20:00Z">
              <w:r w:rsidRPr="003E6DC2">
                <w:rPr>
                  <w:bdr w:val="none" w:sz="0" w:space="0" w:color="auto"/>
                </w:rPr>
                <w:t>3.</w:t>
              </w:r>
              <w:r w:rsidRPr="003E6DC2">
                <w:rPr>
                  <w:bdr w:val="none" w:sz="0" w:space="0" w:color="auto"/>
                </w:rPr>
                <w:t>專案管理及期程管理。</w:t>
              </w:r>
            </w:ins>
          </w:p>
          <w:p w14:paraId="1683F9C1" w14:textId="77777777" w:rsidR="00EA52C6" w:rsidRPr="003E6DC2" w:rsidRDefault="00EA52C6" w:rsidP="00EA52C6">
            <w:pPr>
              <w:ind w:left="280" w:hanging="280"/>
              <w:rPr>
                <w:ins w:id="2963" w:author="User" w:date="2021-09-13T17:20:00Z"/>
                <w:rFonts w:hint="eastAsia"/>
                <w:bdr w:val="none" w:sz="0" w:space="0" w:color="auto"/>
              </w:rPr>
            </w:pPr>
            <w:ins w:id="2964" w:author="User" w:date="2021-09-13T17:20:00Z">
              <w:r w:rsidRPr="003E6DC2">
                <w:rPr>
                  <w:bdr w:val="none" w:sz="0" w:space="0" w:color="auto"/>
                </w:rPr>
                <w:t>4.</w:t>
              </w:r>
              <w:r w:rsidRPr="003E6DC2">
                <w:rPr>
                  <w:bdr w:val="none" w:sz="0" w:space="0" w:color="auto"/>
                </w:rPr>
                <w:t>預期效果。</w:t>
              </w:r>
            </w:ins>
          </w:p>
          <w:p w14:paraId="6011181C" w14:textId="77777777" w:rsidR="00EA52C6" w:rsidRPr="003E6DC2" w:rsidRDefault="00EA52C6" w:rsidP="00EA52C6">
            <w:pPr>
              <w:ind w:left="280" w:hanging="280"/>
              <w:rPr>
                <w:ins w:id="2965" w:author="User" w:date="2021-09-13T17:20:00Z"/>
                <w:rFonts w:hint="eastAsia"/>
                <w:bdr w:val="none" w:sz="0" w:space="0" w:color="auto"/>
              </w:rPr>
            </w:pPr>
            <w:ins w:id="2966" w:author="User" w:date="2021-09-13T17:20:00Z">
              <w:r w:rsidRPr="003E6DC2">
                <w:rPr>
                  <w:rFonts w:hint="eastAsia"/>
                  <w:bdr w:val="none" w:sz="0" w:space="0" w:color="auto"/>
                </w:rPr>
                <w:t>5.</w:t>
              </w:r>
              <w:r w:rsidRPr="003E6DC2">
                <w:rPr>
                  <w:bdr w:val="none" w:sz="0" w:space="0" w:color="auto"/>
                </w:rPr>
                <w:t xml:space="preserve"> </w:t>
              </w:r>
              <w:r w:rsidRPr="003E6DC2">
                <w:rPr>
                  <w:bdr w:val="none" w:sz="0" w:space="0" w:color="auto"/>
                </w:rPr>
                <w:t>檢附</w:t>
              </w:r>
              <w:r w:rsidRPr="003E6DC2">
                <w:rPr>
                  <w:rFonts w:hint="eastAsia"/>
                  <w:bdr w:val="none" w:sz="0" w:space="0" w:color="auto"/>
                </w:rPr>
                <w:t>：</w:t>
              </w:r>
            </w:ins>
          </w:p>
          <w:p w14:paraId="0AD6D074" w14:textId="77777777" w:rsidR="00EA52C6" w:rsidRPr="003E6DC2" w:rsidRDefault="00EA52C6" w:rsidP="00EA52C6">
            <w:pPr>
              <w:ind w:left="280" w:hanging="280"/>
              <w:rPr>
                <w:ins w:id="2967" w:author="User" w:date="2021-09-13T17:20:00Z"/>
                <w:rFonts w:hint="eastAsia"/>
                <w:sz w:val="24"/>
                <w:szCs w:val="24"/>
                <w:bdr w:val="none" w:sz="0" w:space="0" w:color="auto"/>
              </w:rPr>
            </w:pPr>
            <w:ins w:id="2968" w:author="User" w:date="2021-09-13T17:20:00Z">
              <w:r w:rsidRPr="003E6DC2">
                <w:rPr>
                  <w:bdr w:val="none" w:sz="0" w:space="0" w:color="auto"/>
                </w:rPr>
                <w:t>保密同意書及委外廠商資訊安全與個人資料保護自我評鑑表</w:t>
              </w:r>
              <w:r w:rsidRPr="003E6DC2">
                <w:rPr>
                  <w:rFonts w:hint="eastAsia"/>
                  <w:bdr w:val="none" w:sz="0" w:space="0" w:color="auto"/>
                </w:rPr>
                <w:t>。</w:t>
              </w:r>
            </w:ins>
          </w:p>
        </w:tc>
      </w:tr>
    </w:tbl>
    <w:p w14:paraId="6DFEEF27" w14:textId="77777777" w:rsidR="00EA52C6" w:rsidRPr="003E6DC2" w:rsidRDefault="00EA52C6">
      <w:pPr>
        <w:pStyle w:val="4"/>
        <w:rPr>
          <w:ins w:id="2969" w:author="User" w:date="2021-09-13T17:22:00Z"/>
          <w:rFonts w:hint="eastAsia"/>
        </w:rPr>
        <w:pPrChange w:id="2970" w:author="User" w:date="2021-09-14T15:11:00Z">
          <w:pPr>
            <w:pStyle w:val="4"/>
            <w:ind w:left="280" w:hanging="280"/>
          </w:pPr>
        </w:pPrChange>
      </w:pPr>
      <w:bookmarkStart w:id="2971" w:name="_Toc82421425"/>
      <w:bookmarkStart w:id="2972" w:name="_Toc85790530"/>
      <w:ins w:id="2973" w:author="User" w:date="2021-09-13T17:22:00Z">
        <w:r w:rsidRPr="003E6DC2">
          <w:t>試運轉報告交付</w:t>
        </w:r>
        <w:bookmarkEnd w:id="2971"/>
        <w:bookmarkEnd w:id="2972"/>
      </w:ins>
    </w:p>
    <w:p w14:paraId="21D7A511" w14:textId="0495A2B9" w:rsidR="00EA52C6" w:rsidRDefault="00EA52C6" w:rsidP="00EA52C6">
      <w:pPr>
        <w:pStyle w:val="13"/>
        <w:rPr>
          <w:ins w:id="2974" w:author="User" w:date="2021-09-13T17:22:00Z"/>
          <w:rFonts w:hint="eastAsia"/>
          <w:bdr w:val="none" w:sz="0" w:space="0" w:color="auto"/>
        </w:rPr>
      </w:pPr>
      <w:ins w:id="2975" w:author="User" w:date="2021-09-13T17:22:00Z">
        <w:r w:rsidRPr="003E6DC2">
          <w:rPr>
            <w:bdr w:val="none" w:sz="0" w:space="0" w:color="auto"/>
          </w:rPr>
          <w:t>本案於簽約日之次日起第</w:t>
        </w:r>
        <w:r w:rsidRPr="003E6DC2">
          <w:rPr>
            <w:bdr w:val="none" w:sz="0" w:space="0" w:color="auto"/>
          </w:rPr>
          <w:t xml:space="preserve"> 21 </w:t>
        </w:r>
        <w:r w:rsidRPr="003E6DC2">
          <w:rPr>
            <w:bdr w:val="none" w:sz="0" w:space="0" w:color="auto"/>
          </w:rPr>
          <w:t>至</w:t>
        </w:r>
        <w:r w:rsidRPr="003E6DC2">
          <w:rPr>
            <w:bdr w:val="none" w:sz="0" w:space="0" w:color="auto"/>
          </w:rPr>
          <w:t xml:space="preserve"> 100 </w:t>
        </w:r>
        <w:r w:rsidRPr="003E6DC2">
          <w:rPr>
            <w:bdr w:val="none" w:sz="0" w:space="0" w:color="auto"/>
          </w:rPr>
          <w:t>日曆天內繳交試運轉工作報告</w:t>
        </w:r>
        <w:r w:rsidRPr="003E6DC2">
          <w:rPr>
            <w:rFonts w:hint="eastAsia"/>
            <w:bdr w:val="none" w:sz="0" w:space="0" w:color="auto"/>
          </w:rPr>
          <w:t>，如</w:t>
        </w:r>
        <w:r>
          <w:rPr>
            <w:rFonts w:hint="eastAsia"/>
            <w:bdr w:val="none" w:sz="0" w:space="0" w:color="auto"/>
          </w:rPr>
          <w:t>表</w:t>
        </w:r>
      </w:ins>
      <w:ins w:id="2976" w:author="Jackson Wang" w:date="2021-09-14T16:30:00Z">
        <w:r w:rsidR="00A64197">
          <w:rPr>
            <w:rFonts w:hint="eastAsia"/>
            <w:bdr w:val="none" w:sz="0" w:space="0" w:color="auto"/>
          </w:rPr>
          <w:t>七。</w:t>
        </w:r>
      </w:ins>
      <w:ins w:id="2977" w:author="User" w:date="2021-09-13T17:22:00Z">
        <w:del w:id="2978" w:author="Jackson Wang" w:date="2021-09-14T16:30:00Z">
          <w:r w:rsidDel="00A64197">
            <w:rPr>
              <w:rFonts w:hint="eastAsia"/>
              <w:bdr w:val="none" w:sz="0" w:space="0" w:color="auto"/>
            </w:rPr>
            <w:delText>X</w:delText>
          </w:r>
        </w:del>
      </w:ins>
    </w:p>
    <w:p w14:paraId="614FDF40" w14:textId="52E1666E" w:rsidR="00112490" w:rsidRDefault="00112490">
      <w:pPr>
        <w:pStyle w:val="afb"/>
        <w:keepNext/>
        <w:ind w:left="200" w:hanging="200"/>
        <w:rPr>
          <w:ins w:id="2979" w:author="User" w:date="2021-09-14T15:27:00Z"/>
          <w:rFonts w:hint="eastAsia"/>
        </w:rPr>
        <w:pPrChange w:id="2980" w:author="User" w:date="2021-09-14T15:27:00Z">
          <w:pPr>
            <w:ind w:left="280" w:hanging="280"/>
          </w:pPr>
        </w:pPrChange>
      </w:pPr>
      <w:bookmarkStart w:id="2981" w:name="_Toc85792192"/>
      <w:ins w:id="2982" w:author="User" w:date="2021-09-14T15:2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2983" w:author="User" w:date="2021-09-14T15:27:00Z">
        <w:r w:rsidR="00853FBC">
          <w:rPr>
            <w:rFonts w:hint="eastAsia"/>
            <w:noProof/>
          </w:rPr>
          <w:t>七</w:t>
        </w:r>
        <w:r>
          <w:rPr>
            <w:rFonts w:hint="eastAsia"/>
          </w:rPr>
          <w:fldChar w:fldCharType="end"/>
        </w:r>
        <w:r>
          <w:rPr>
            <w:rFonts w:hint="eastAsia"/>
          </w:rPr>
          <w:t>：</w:t>
        </w:r>
        <w:r w:rsidRPr="003D165F">
          <w:rPr>
            <w:rFonts w:hint="eastAsia"/>
          </w:rPr>
          <w:t>試運轉報告交付一覽表</w:t>
        </w:r>
        <w:bookmarkEnd w:id="2981"/>
      </w:ins>
    </w:p>
    <w:tbl>
      <w:tblPr>
        <w:tblW w:w="94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2482"/>
        <w:gridCol w:w="4706"/>
      </w:tblGrid>
      <w:tr w:rsidR="00EA52C6" w:rsidRPr="003E6DC2" w14:paraId="45A514FB" w14:textId="77777777" w:rsidTr="00EA52C6">
        <w:trPr>
          <w:ins w:id="2984" w:author="User" w:date="2021-09-13T17:23:00Z"/>
        </w:trPr>
        <w:tc>
          <w:tcPr>
            <w:tcW w:w="2304" w:type="dxa"/>
            <w:tcBorders>
              <w:top w:val="single" w:sz="4" w:space="0" w:color="auto"/>
              <w:left w:val="single" w:sz="4" w:space="0" w:color="auto"/>
              <w:bottom w:val="single" w:sz="4" w:space="0" w:color="auto"/>
              <w:right w:val="single" w:sz="4" w:space="0" w:color="auto"/>
            </w:tcBorders>
            <w:vAlign w:val="center"/>
            <w:hideMark/>
          </w:tcPr>
          <w:p w14:paraId="301C3266" w14:textId="77777777" w:rsidR="00EA52C6" w:rsidRPr="003E6DC2" w:rsidRDefault="00EA52C6" w:rsidP="00EA52C6">
            <w:pPr>
              <w:ind w:left="280" w:hanging="280"/>
              <w:rPr>
                <w:ins w:id="2985" w:author="User" w:date="2021-09-13T17:23:00Z"/>
                <w:rFonts w:hint="eastAsia"/>
                <w:sz w:val="24"/>
                <w:szCs w:val="24"/>
                <w:bdr w:val="none" w:sz="0" w:space="0" w:color="auto"/>
              </w:rPr>
            </w:pPr>
            <w:ins w:id="2986" w:author="User" w:date="2021-09-13T17:23:00Z">
              <w:r w:rsidRPr="003E6DC2">
                <w:rPr>
                  <w:bdr w:val="none" w:sz="0" w:space="0" w:color="auto"/>
                </w:rPr>
                <w:t>項目</w:t>
              </w:r>
              <w:r w:rsidRPr="003E6DC2">
                <w:rPr>
                  <w:bdr w:val="none" w:sz="0" w:space="0" w:color="auto"/>
                </w:rPr>
                <w:t xml:space="preserve"> </w:t>
              </w:r>
            </w:ins>
          </w:p>
        </w:tc>
        <w:tc>
          <w:tcPr>
            <w:tcW w:w="2482" w:type="dxa"/>
            <w:tcBorders>
              <w:top w:val="single" w:sz="4" w:space="0" w:color="auto"/>
              <w:left w:val="single" w:sz="4" w:space="0" w:color="auto"/>
              <w:bottom w:val="single" w:sz="4" w:space="0" w:color="auto"/>
              <w:right w:val="single" w:sz="4" w:space="0" w:color="auto"/>
            </w:tcBorders>
            <w:vAlign w:val="center"/>
            <w:hideMark/>
          </w:tcPr>
          <w:p w14:paraId="44C64267" w14:textId="77777777" w:rsidR="00EA52C6" w:rsidRPr="003E6DC2" w:rsidRDefault="00EA52C6" w:rsidP="00EA52C6">
            <w:pPr>
              <w:ind w:left="280" w:hanging="280"/>
              <w:rPr>
                <w:ins w:id="2987" w:author="User" w:date="2021-09-13T17:23:00Z"/>
                <w:rFonts w:hint="eastAsia"/>
                <w:sz w:val="24"/>
                <w:szCs w:val="24"/>
                <w:bdr w:val="none" w:sz="0" w:space="0" w:color="auto"/>
              </w:rPr>
            </w:pPr>
            <w:ins w:id="2988" w:author="User" w:date="2021-09-13T17:23:00Z">
              <w:r w:rsidRPr="003E6DC2">
                <w:rPr>
                  <w:bdr w:val="none" w:sz="0" w:space="0" w:color="auto"/>
                </w:rPr>
                <w:t>數量</w:t>
              </w:r>
              <w:r w:rsidRPr="003E6DC2">
                <w:rPr>
                  <w:bdr w:val="none" w:sz="0" w:space="0" w:color="auto"/>
                </w:rPr>
                <w:t xml:space="preserve"> </w:t>
              </w:r>
            </w:ins>
          </w:p>
        </w:tc>
        <w:tc>
          <w:tcPr>
            <w:tcW w:w="4706" w:type="dxa"/>
            <w:tcBorders>
              <w:top w:val="single" w:sz="4" w:space="0" w:color="auto"/>
              <w:left w:val="single" w:sz="4" w:space="0" w:color="auto"/>
              <w:bottom w:val="single" w:sz="4" w:space="0" w:color="auto"/>
              <w:right w:val="single" w:sz="4" w:space="0" w:color="auto"/>
            </w:tcBorders>
            <w:vAlign w:val="center"/>
            <w:hideMark/>
          </w:tcPr>
          <w:p w14:paraId="04EE50F9" w14:textId="77777777" w:rsidR="00EA52C6" w:rsidRPr="003E6DC2" w:rsidRDefault="00EA52C6" w:rsidP="00EA52C6">
            <w:pPr>
              <w:ind w:left="280" w:hanging="280"/>
              <w:rPr>
                <w:ins w:id="2989" w:author="User" w:date="2021-09-13T17:23:00Z"/>
                <w:rFonts w:hint="eastAsia"/>
                <w:sz w:val="24"/>
                <w:szCs w:val="24"/>
                <w:bdr w:val="none" w:sz="0" w:space="0" w:color="auto"/>
              </w:rPr>
            </w:pPr>
            <w:ins w:id="2990" w:author="User" w:date="2021-09-13T17:23:00Z">
              <w:r w:rsidRPr="003E6DC2">
                <w:rPr>
                  <w:bdr w:val="none" w:sz="0" w:space="0" w:color="auto"/>
                </w:rPr>
                <w:t>應有內容</w:t>
              </w:r>
            </w:ins>
          </w:p>
        </w:tc>
      </w:tr>
      <w:tr w:rsidR="00EA52C6" w:rsidRPr="003E6DC2" w14:paraId="4FDC103B" w14:textId="77777777" w:rsidTr="00EA52C6">
        <w:trPr>
          <w:ins w:id="2991" w:author="User" w:date="2021-09-13T17:23:00Z"/>
        </w:trPr>
        <w:tc>
          <w:tcPr>
            <w:tcW w:w="2304" w:type="dxa"/>
            <w:tcBorders>
              <w:top w:val="single" w:sz="4" w:space="0" w:color="auto"/>
              <w:left w:val="single" w:sz="4" w:space="0" w:color="auto"/>
              <w:bottom w:val="single" w:sz="4" w:space="0" w:color="auto"/>
              <w:right w:val="single" w:sz="4" w:space="0" w:color="auto"/>
            </w:tcBorders>
            <w:vAlign w:val="center"/>
            <w:hideMark/>
          </w:tcPr>
          <w:p w14:paraId="6922C7AF" w14:textId="77777777" w:rsidR="00EA52C6" w:rsidRPr="003E6DC2" w:rsidRDefault="00EA52C6" w:rsidP="00EA52C6">
            <w:pPr>
              <w:ind w:left="280" w:hanging="280"/>
              <w:rPr>
                <w:ins w:id="2992" w:author="User" w:date="2021-09-13T17:23:00Z"/>
                <w:rFonts w:hint="eastAsia"/>
                <w:sz w:val="24"/>
                <w:szCs w:val="24"/>
                <w:bdr w:val="none" w:sz="0" w:space="0" w:color="auto"/>
              </w:rPr>
            </w:pPr>
            <w:ins w:id="2993" w:author="User" w:date="2021-09-13T17:23:00Z">
              <w:r w:rsidRPr="003E6DC2">
                <w:rPr>
                  <w:bdr w:val="none" w:sz="0" w:space="0" w:color="auto"/>
                </w:rPr>
                <w:t>試運轉報告</w:t>
              </w:r>
              <w:r w:rsidRPr="003E6DC2">
                <w:rPr>
                  <w:bdr w:val="none" w:sz="0" w:space="0" w:color="auto"/>
                </w:rPr>
                <w:t xml:space="preserve"> </w:t>
              </w:r>
            </w:ins>
          </w:p>
        </w:tc>
        <w:tc>
          <w:tcPr>
            <w:tcW w:w="2482" w:type="dxa"/>
            <w:tcBorders>
              <w:top w:val="single" w:sz="4" w:space="0" w:color="auto"/>
              <w:left w:val="single" w:sz="4" w:space="0" w:color="auto"/>
              <w:bottom w:val="single" w:sz="4" w:space="0" w:color="auto"/>
              <w:right w:val="single" w:sz="4" w:space="0" w:color="auto"/>
            </w:tcBorders>
            <w:vAlign w:val="center"/>
            <w:hideMark/>
          </w:tcPr>
          <w:p w14:paraId="765370FE" w14:textId="77777777" w:rsidR="00EA52C6" w:rsidRPr="003E6DC2" w:rsidRDefault="00EA52C6" w:rsidP="00EA52C6">
            <w:pPr>
              <w:ind w:left="280" w:hanging="280"/>
              <w:rPr>
                <w:ins w:id="2994" w:author="User" w:date="2021-09-13T17:23:00Z"/>
                <w:rFonts w:hint="eastAsia"/>
                <w:bdr w:val="none" w:sz="0" w:space="0" w:color="auto"/>
              </w:rPr>
            </w:pPr>
            <w:ins w:id="2995" w:author="User" w:date="2021-09-13T17:23:00Z">
              <w:r w:rsidRPr="003E6DC2">
                <w:rPr>
                  <w:bdr w:val="none" w:sz="0" w:space="0" w:color="auto"/>
                </w:rPr>
                <w:t>書面報告</w:t>
              </w:r>
              <w:r w:rsidRPr="003E6DC2">
                <w:rPr>
                  <w:bdr w:val="none" w:sz="0" w:space="0" w:color="auto"/>
                </w:rPr>
                <w:t xml:space="preserve"> 10 </w:t>
              </w:r>
              <w:r w:rsidRPr="003E6DC2">
                <w:rPr>
                  <w:bdr w:val="none" w:sz="0" w:space="0" w:color="auto"/>
                </w:rPr>
                <w:t>份</w:t>
              </w:r>
            </w:ins>
          </w:p>
          <w:p w14:paraId="7A22BA1B" w14:textId="77777777" w:rsidR="00EA52C6" w:rsidRPr="003E6DC2" w:rsidRDefault="00EA52C6" w:rsidP="00EA52C6">
            <w:pPr>
              <w:ind w:left="280" w:hanging="280"/>
              <w:rPr>
                <w:ins w:id="2996" w:author="User" w:date="2021-09-13T17:23:00Z"/>
                <w:rFonts w:hint="eastAsia"/>
                <w:sz w:val="24"/>
                <w:szCs w:val="24"/>
                <w:bdr w:val="none" w:sz="0" w:space="0" w:color="auto"/>
              </w:rPr>
            </w:pPr>
            <w:ins w:id="2997" w:author="User" w:date="2021-09-13T17:23:00Z">
              <w:r w:rsidRPr="003E6DC2">
                <w:rPr>
                  <w:bdr w:val="none" w:sz="0" w:space="0" w:color="auto"/>
                </w:rPr>
                <w:t>光碟片</w:t>
              </w:r>
              <w:r w:rsidRPr="003E6DC2">
                <w:rPr>
                  <w:bdr w:val="none" w:sz="0" w:space="0" w:color="auto"/>
                </w:rPr>
                <w:t xml:space="preserve"> 2 </w:t>
              </w:r>
              <w:r w:rsidRPr="003E6DC2">
                <w:rPr>
                  <w:bdr w:val="none" w:sz="0" w:space="0" w:color="auto"/>
                </w:rPr>
                <w:t>份</w:t>
              </w:r>
            </w:ins>
          </w:p>
        </w:tc>
        <w:tc>
          <w:tcPr>
            <w:tcW w:w="4706" w:type="dxa"/>
            <w:tcBorders>
              <w:top w:val="single" w:sz="4" w:space="0" w:color="auto"/>
              <w:left w:val="single" w:sz="4" w:space="0" w:color="auto"/>
              <w:bottom w:val="single" w:sz="4" w:space="0" w:color="auto"/>
              <w:right w:val="single" w:sz="4" w:space="0" w:color="auto"/>
            </w:tcBorders>
            <w:vAlign w:val="center"/>
            <w:hideMark/>
          </w:tcPr>
          <w:p w14:paraId="214A8523" w14:textId="77777777" w:rsidR="00EA52C6" w:rsidRPr="003E6DC2" w:rsidRDefault="00EA52C6" w:rsidP="00EA52C6">
            <w:pPr>
              <w:ind w:left="280" w:hanging="280"/>
              <w:rPr>
                <w:ins w:id="2998" w:author="User" w:date="2021-09-13T17:23:00Z"/>
                <w:rFonts w:hint="eastAsia"/>
                <w:bdr w:val="none" w:sz="0" w:space="0" w:color="auto"/>
              </w:rPr>
            </w:pPr>
            <w:ins w:id="2999" w:author="User" w:date="2021-09-13T17:23:00Z">
              <w:r w:rsidRPr="003E6DC2">
                <w:rPr>
                  <w:bdr w:val="none" w:sz="0" w:space="0" w:color="auto"/>
                </w:rPr>
                <w:t>1.</w:t>
              </w:r>
              <w:r w:rsidRPr="003E6DC2">
                <w:rPr>
                  <w:bdr w:val="none" w:sz="0" w:space="0" w:color="auto"/>
                </w:rPr>
                <w:t>建置巡查日報表及月報表產出功能。</w:t>
              </w:r>
            </w:ins>
          </w:p>
          <w:p w14:paraId="42E255C6" w14:textId="77777777" w:rsidR="00EA52C6" w:rsidRPr="003E6DC2" w:rsidRDefault="00EA52C6" w:rsidP="00EA52C6">
            <w:pPr>
              <w:ind w:left="280" w:hanging="280"/>
              <w:rPr>
                <w:ins w:id="3000" w:author="User" w:date="2021-09-13T17:23:00Z"/>
                <w:rFonts w:hint="eastAsia"/>
                <w:bdr w:val="none" w:sz="0" w:space="0" w:color="auto"/>
              </w:rPr>
            </w:pPr>
            <w:ins w:id="3001" w:author="User" w:date="2021-09-13T17:23:00Z">
              <w:r w:rsidRPr="003E6DC2">
                <w:rPr>
                  <w:bdr w:val="none" w:sz="0" w:space="0" w:color="auto"/>
                </w:rPr>
                <w:t>2.</w:t>
              </w:r>
              <w:r w:rsidRPr="003E6DC2">
                <w:rPr>
                  <w:bdr w:val="none" w:sz="0" w:space="0" w:color="auto"/>
                </w:rPr>
                <w:t>試運轉結果分析：問題、改善方案、完成項目、結果分析及工作會議機關要求項目。</w:t>
              </w:r>
            </w:ins>
          </w:p>
          <w:p w14:paraId="00016067" w14:textId="77777777" w:rsidR="00EA52C6" w:rsidRPr="003E6DC2" w:rsidRDefault="00EA52C6" w:rsidP="00EA52C6">
            <w:pPr>
              <w:ind w:left="280" w:hanging="280"/>
              <w:rPr>
                <w:ins w:id="3002" w:author="User" w:date="2021-09-13T17:23:00Z"/>
                <w:rFonts w:hint="eastAsia"/>
                <w:sz w:val="24"/>
                <w:szCs w:val="24"/>
                <w:bdr w:val="none" w:sz="0" w:space="0" w:color="auto"/>
              </w:rPr>
            </w:pPr>
            <w:ins w:id="3003" w:author="User" w:date="2021-09-13T17:23:00Z">
              <w:r w:rsidRPr="003E6DC2">
                <w:rPr>
                  <w:bdr w:val="none" w:sz="0" w:space="0" w:color="auto"/>
                </w:rPr>
                <w:t>3.</w:t>
              </w:r>
              <w:r w:rsidRPr="003E6DC2">
                <w:rPr>
                  <w:bdr w:val="none" w:sz="0" w:space="0" w:color="auto"/>
                </w:rPr>
                <w:t>本期系統與人工成果判別影像數量正確率分析。</w:t>
              </w:r>
            </w:ins>
          </w:p>
        </w:tc>
      </w:tr>
    </w:tbl>
    <w:p w14:paraId="10CE7ED6" w14:textId="4A9EBDBE" w:rsidR="00EA52C6" w:rsidRPr="00AE0C01" w:rsidRDefault="00EA52C6">
      <w:pPr>
        <w:pStyle w:val="4"/>
        <w:rPr>
          <w:ins w:id="3004" w:author="User" w:date="2021-09-13T17:22:00Z"/>
          <w:rFonts w:hint="eastAsia"/>
          <w:bdr w:val="none" w:sz="0" w:space="0" w:color="auto"/>
        </w:rPr>
        <w:pPrChange w:id="3005" w:author="User" w:date="2021-09-14T15:11:00Z">
          <w:pPr>
            <w:pStyle w:val="13"/>
          </w:pPr>
        </w:pPrChange>
      </w:pPr>
      <w:bookmarkStart w:id="3006" w:name="_Toc85790531"/>
      <w:ins w:id="3007" w:author="User" w:date="2021-09-13T17:23:00Z">
        <w:r w:rsidRPr="003E6DC2">
          <w:t>期中報告成果交</w:t>
        </w:r>
        <w:r>
          <w:rPr>
            <w:rFonts w:hint="eastAsia"/>
          </w:rPr>
          <w:t>付</w:t>
        </w:r>
      </w:ins>
      <w:bookmarkEnd w:id="3006"/>
    </w:p>
    <w:p w14:paraId="46CEF43D" w14:textId="37FDAD4F" w:rsidR="00EA52C6" w:rsidRDefault="00EA52C6" w:rsidP="00EA52C6">
      <w:pPr>
        <w:pStyle w:val="13"/>
        <w:rPr>
          <w:ins w:id="3008" w:author="User" w:date="2021-09-13T17:24:00Z"/>
          <w:rFonts w:hint="eastAsia"/>
          <w:color w:val="000000" w:themeColor="text1"/>
          <w:bdr w:val="none" w:sz="0" w:space="0" w:color="auto"/>
        </w:rPr>
      </w:pPr>
      <w:ins w:id="3009" w:author="User" w:date="2021-09-13T17:24:00Z">
        <w:r w:rsidRPr="003E6DC2">
          <w:rPr>
            <w:color w:val="000000" w:themeColor="text1"/>
            <w:bdr w:val="none" w:sz="0" w:space="0" w:color="auto"/>
          </w:rPr>
          <w:t>簽約日之次日起</w:t>
        </w:r>
        <w:r w:rsidRPr="003E6DC2">
          <w:rPr>
            <w:color w:val="000000" w:themeColor="text1"/>
            <w:bdr w:val="none" w:sz="0" w:space="0" w:color="auto"/>
          </w:rPr>
          <w:t xml:space="preserve"> 91~180 </w:t>
        </w:r>
        <w:r w:rsidRPr="003E6DC2">
          <w:rPr>
            <w:color w:val="000000" w:themeColor="text1"/>
            <w:bdr w:val="none" w:sz="0" w:space="0" w:color="auto"/>
          </w:rPr>
          <w:t>日曆天內，依契約規定完成期中工作項目，</w:t>
        </w:r>
        <w:r w:rsidRPr="003E6DC2">
          <w:rPr>
            <w:color w:val="000000" w:themeColor="text1"/>
            <w:bdr w:val="none" w:sz="0" w:space="0" w:color="auto"/>
          </w:rPr>
          <w:br/>
        </w:r>
        <w:r w:rsidRPr="003E6DC2">
          <w:rPr>
            <w:color w:val="000000" w:themeColor="text1"/>
            <w:bdr w:val="none" w:sz="0" w:space="0" w:color="auto"/>
          </w:rPr>
          <w:t>簽約日之次日起</w:t>
        </w:r>
        <w:r w:rsidRPr="003E6DC2">
          <w:rPr>
            <w:color w:val="000000" w:themeColor="text1"/>
            <w:bdr w:val="none" w:sz="0" w:space="0" w:color="auto"/>
          </w:rPr>
          <w:t xml:space="preserve"> 190 </w:t>
        </w:r>
        <w:r w:rsidRPr="003E6DC2">
          <w:rPr>
            <w:color w:val="000000" w:themeColor="text1"/>
            <w:bdr w:val="none" w:sz="0" w:space="0" w:color="auto"/>
          </w:rPr>
          <w:t>日曆天前繳交期中工作報告</w:t>
        </w:r>
        <w:r w:rsidRPr="003E6DC2">
          <w:rPr>
            <w:rFonts w:hint="eastAsia"/>
            <w:color w:val="000000" w:themeColor="text1"/>
            <w:bdr w:val="none" w:sz="0" w:space="0" w:color="auto"/>
          </w:rPr>
          <w:t>，如</w:t>
        </w:r>
        <w:r>
          <w:rPr>
            <w:rFonts w:hint="eastAsia"/>
            <w:color w:val="000000" w:themeColor="text1"/>
            <w:bdr w:val="none" w:sz="0" w:space="0" w:color="auto"/>
          </w:rPr>
          <w:t>表</w:t>
        </w:r>
      </w:ins>
      <w:ins w:id="3010" w:author="Jackson Wang" w:date="2021-09-14T16:30:00Z">
        <w:r w:rsidR="00A64197">
          <w:rPr>
            <w:rFonts w:hint="eastAsia"/>
            <w:color w:val="000000" w:themeColor="text1"/>
            <w:bdr w:val="none" w:sz="0" w:space="0" w:color="auto"/>
          </w:rPr>
          <w:t>八。</w:t>
        </w:r>
      </w:ins>
      <w:ins w:id="3011" w:author="User" w:date="2021-09-13T17:24:00Z">
        <w:del w:id="3012" w:author="Jackson Wang" w:date="2021-09-14T16:30:00Z">
          <w:r w:rsidDel="00A64197">
            <w:rPr>
              <w:rFonts w:hint="eastAsia"/>
              <w:color w:val="000000" w:themeColor="text1"/>
              <w:bdr w:val="none" w:sz="0" w:space="0" w:color="auto"/>
            </w:rPr>
            <w:delText>X</w:delText>
          </w:r>
        </w:del>
      </w:ins>
    </w:p>
    <w:p w14:paraId="4974FCBA" w14:textId="6D27B39C" w:rsidR="00112490" w:rsidRDefault="00112490">
      <w:pPr>
        <w:pStyle w:val="afb"/>
        <w:keepNext/>
        <w:ind w:left="200" w:hanging="200"/>
        <w:rPr>
          <w:ins w:id="3013" w:author="User" w:date="2021-09-14T15:28:00Z"/>
          <w:rFonts w:hint="eastAsia"/>
        </w:rPr>
        <w:pPrChange w:id="3014" w:author="User" w:date="2021-09-14T15:28:00Z">
          <w:pPr>
            <w:ind w:left="280" w:hanging="280"/>
          </w:pPr>
        </w:pPrChange>
      </w:pPr>
      <w:bookmarkStart w:id="3015" w:name="_Toc85792193"/>
      <w:ins w:id="3016" w:author="User" w:date="2021-09-14T15:28: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3017" w:author="User" w:date="2021-09-14T15:28:00Z">
        <w:r w:rsidR="00853FBC">
          <w:rPr>
            <w:rFonts w:hint="eastAsia"/>
            <w:noProof/>
          </w:rPr>
          <w:t>八</w:t>
        </w:r>
        <w:r>
          <w:rPr>
            <w:rFonts w:hint="eastAsia"/>
          </w:rPr>
          <w:fldChar w:fldCharType="end"/>
        </w:r>
        <w:r>
          <w:rPr>
            <w:rFonts w:hint="eastAsia"/>
          </w:rPr>
          <w:t>：</w:t>
        </w:r>
        <w:r w:rsidRPr="00C80979">
          <w:rPr>
            <w:rFonts w:hint="eastAsia"/>
          </w:rPr>
          <w:t>期中報告成果交付一覽表</w:t>
        </w:r>
        <w:bookmarkEnd w:id="3015"/>
      </w:ins>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28"/>
        <w:gridCol w:w="2458"/>
        <w:gridCol w:w="4718"/>
      </w:tblGrid>
      <w:tr w:rsidR="00EA52C6" w:rsidRPr="003E6DC2" w14:paraId="75C0055F" w14:textId="77777777" w:rsidTr="00EA52C6">
        <w:trPr>
          <w:ins w:id="3018" w:author="User" w:date="2021-09-13T17:24:00Z"/>
        </w:trPr>
        <w:tc>
          <w:tcPr>
            <w:tcW w:w="2328" w:type="dxa"/>
            <w:tcBorders>
              <w:top w:val="single" w:sz="4" w:space="0" w:color="auto"/>
              <w:left w:val="single" w:sz="4" w:space="0" w:color="auto"/>
              <w:bottom w:val="single" w:sz="4" w:space="0" w:color="auto"/>
              <w:right w:val="single" w:sz="4" w:space="0" w:color="auto"/>
            </w:tcBorders>
            <w:vAlign w:val="center"/>
            <w:hideMark/>
          </w:tcPr>
          <w:p w14:paraId="4B693584"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19" w:author="User" w:date="2021-09-13T17:24:00Z"/>
                <w:rFonts w:cs="新細明體" w:hint="eastAsia"/>
                <w:color w:val="000000" w:themeColor="text1"/>
                <w:sz w:val="24"/>
                <w:szCs w:val="24"/>
                <w:bdr w:val="none" w:sz="0" w:space="0" w:color="auto"/>
              </w:rPr>
            </w:pPr>
            <w:ins w:id="3020" w:author="User" w:date="2021-09-13T17:24:00Z">
              <w:r w:rsidRPr="003E6DC2">
                <w:rPr>
                  <w:rFonts w:cs="新細明體"/>
                  <w:color w:val="000000" w:themeColor="text1"/>
                  <w:bdr w:val="none" w:sz="0" w:space="0" w:color="auto"/>
                </w:rPr>
                <w:t>項目</w:t>
              </w:r>
              <w:r w:rsidRPr="003E6DC2">
                <w:rPr>
                  <w:rFonts w:cs="新細明體"/>
                  <w:color w:val="000000" w:themeColor="text1"/>
                  <w:bdr w:val="none" w:sz="0" w:space="0" w:color="auto"/>
                </w:rPr>
                <w:t xml:space="preserve"> </w:t>
              </w:r>
            </w:ins>
          </w:p>
        </w:tc>
        <w:tc>
          <w:tcPr>
            <w:tcW w:w="2458" w:type="dxa"/>
            <w:tcBorders>
              <w:top w:val="single" w:sz="4" w:space="0" w:color="auto"/>
              <w:left w:val="single" w:sz="4" w:space="0" w:color="auto"/>
              <w:bottom w:val="single" w:sz="4" w:space="0" w:color="auto"/>
              <w:right w:val="single" w:sz="4" w:space="0" w:color="auto"/>
            </w:tcBorders>
            <w:vAlign w:val="center"/>
            <w:hideMark/>
          </w:tcPr>
          <w:p w14:paraId="1E36EC4F"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21" w:author="User" w:date="2021-09-13T17:24:00Z"/>
                <w:rFonts w:cs="新細明體" w:hint="eastAsia"/>
                <w:color w:val="000000" w:themeColor="text1"/>
                <w:sz w:val="24"/>
                <w:szCs w:val="24"/>
                <w:bdr w:val="none" w:sz="0" w:space="0" w:color="auto"/>
              </w:rPr>
            </w:pPr>
            <w:ins w:id="3022" w:author="User" w:date="2021-09-13T17:24:00Z">
              <w:r w:rsidRPr="003E6DC2">
                <w:rPr>
                  <w:rFonts w:cs="新細明體"/>
                  <w:color w:val="000000" w:themeColor="text1"/>
                  <w:bdr w:val="none" w:sz="0" w:space="0" w:color="auto"/>
                </w:rPr>
                <w:t>數量</w:t>
              </w:r>
              <w:r w:rsidRPr="003E6DC2">
                <w:rPr>
                  <w:rFonts w:cs="新細明體"/>
                  <w:color w:val="000000" w:themeColor="text1"/>
                  <w:bdr w:val="none" w:sz="0" w:space="0" w:color="auto"/>
                </w:rPr>
                <w:t xml:space="preserve"> </w:t>
              </w:r>
            </w:ins>
          </w:p>
        </w:tc>
        <w:tc>
          <w:tcPr>
            <w:tcW w:w="4718" w:type="dxa"/>
            <w:tcBorders>
              <w:top w:val="single" w:sz="4" w:space="0" w:color="auto"/>
              <w:left w:val="single" w:sz="4" w:space="0" w:color="auto"/>
              <w:bottom w:val="single" w:sz="4" w:space="0" w:color="auto"/>
              <w:right w:val="single" w:sz="4" w:space="0" w:color="auto"/>
            </w:tcBorders>
            <w:vAlign w:val="center"/>
            <w:hideMark/>
          </w:tcPr>
          <w:p w14:paraId="3C1466FE"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23" w:author="User" w:date="2021-09-13T17:24:00Z"/>
                <w:rFonts w:cs="新細明體" w:hint="eastAsia"/>
                <w:color w:val="000000" w:themeColor="text1"/>
                <w:sz w:val="24"/>
                <w:szCs w:val="24"/>
                <w:bdr w:val="none" w:sz="0" w:space="0" w:color="auto"/>
              </w:rPr>
            </w:pPr>
            <w:ins w:id="3024" w:author="User" w:date="2021-09-13T17:24:00Z">
              <w:r w:rsidRPr="003E6DC2">
                <w:rPr>
                  <w:rFonts w:cs="新細明體"/>
                  <w:color w:val="000000" w:themeColor="text1"/>
                  <w:bdr w:val="none" w:sz="0" w:space="0" w:color="auto"/>
                </w:rPr>
                <w:t>查核內容</w:t>
              </w:r>
            </w:ins>
          </w:p>
        </w:tc>
      </w:tr>
      <w:tr w:rsidR="00EA52C6" w:rsidRPr="003E6DC2" w14:paraId="1AC777A5" w14:textId="77777777" w:rsidTr="00EA52C6">
        <w:trPr>
          <w:ins w:id="3025" w:author="User" w:date="2021-09-13T17:24:00Z"/>
        </w:trPr>
        <w:tc>
          <w:tcPr>
            <w:tcW w:w="2328" w:type="dxa"/>
            <w:tcBorders>
              <w:top w:val="single" w:sz="4" w:space="0" w:color="auto"/>
              <w:left w:val="single" w:sz="4" w:space="0" w:color="auto"/>
              <w:bottom w:val="single" w:sz="4" w:space="0" w:color="auto"/>
              <w:right w:val="single" w:sz="4" w:space="0" w:color="auto"/>
            </w:tcBorders>
            <w:vAlign w:val="center"/>
            <w:hideMark/>
          </w:tcPr>
          <w:p w14:paraId="629B0B51"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26" w:author="User" w:date="2021-09-13T17:24:00Z"/>
                <w:rFonts w:cs="新細明體" w:hint="eastAsia"/>
                <w:color w:val="000000" w:themeColor="text1"/>
                <w:sz w:val="24"/>
                <w:szCs w:val="24"/>
                <w:bdr w:val="none" w:sz="0" w:space="0" w:color="auto"/>
              </w:rPr>
            </w:pPr>
            <w:ins w:id="3027" w:author="User" w:date="2021-09-13T17:24:00Z">
              <w:r w:rsidRPr="003E6DC2">
                <w:rPr>
                  <w:rFonts w:cs="新細明體"/>
                  <w:color w:val="000000" w:themeColor="text1"/>
                  <w:bdr w:val="none" w:sz="0" w:space="0" w:color="auto"/>
                </w:rPr>
                <w:t>期中報告書</w:t>
              </w:r>
              <w:r w:rsidRPr="003E6DC2">
                <w:rPr>
                  <w:rFonts w:cs="新細明體"/>
                  <w:color w:val="000000" w:themeColor="text1"/>
                  <w:bdr w:val="none" w:sz="0" w:space="0" w:color="auto"/>
                </w:rPr>
                <w:t xml:space="preserve"> </w:t>
              </w:r>
            </w:ins>
          </w:p>
        </w:tc>
        <w:tc>
          <w:tcPr>
            <w:tcW w:w="2458" w:type="dxa"/>
            <w:tcBorders>
              <w:top w:val="single" w:sz="4" w:space="0" w:color="auto"/>
              <w:left w:val="single" w:sz="4" w:space="0" w:color="auto"/>
              <w:bottom w:val="single" w:sz="4" w:space="0" w:color="auto"/>
              <w:right w:val="single" w:sz="4" w:space="0" w:color="auto"/>
            </w:tcBorders>
            <w:vAlign w:val="center"/>
            <w:hideMark/>
          </w:tcPr>
          <w:p w14:paraId="710DFB5D"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28" w:author="User" w:date="2021-09-13T17:24:00Z"/>
                <w:rFonts w:cs="新細明體" w:hint="eastAsia"/>
                <w:color w:val="000000" w:themeColor="text1"/>
                <w:bdr w:val="none" w:sz="0" w:space="0" w:color="auto"/>
              </w:rPr>
            </w:pPr>
            <w:ins w:id="3029" w:author="User" w:date="2021-09-13T17:24:00Z">
              <w:r w:rsidRPr="003E6DC2">
                <w:rPr>
                  <w:rFonts w:cs="新細明體"/>
                  <w:color w:val="000000" w:themeColor="text1"/>
                  <w:bdr w:val="none" w:sz="0" w:space="0" w:color="auto"/>
                </w:rPr>
                <w:t>書面報告</w:t>
              </w:r>
              <w:r w:rsidRPr="003E6DC2">
                <w:rPr>
                  <w:rFonts w:cs="新細明體"/>
                  <w:color w:val="000000" w:themeColor="text1"/>
                  <w:bdr w:val="none" w:sz="0" w:space="0" w:color="auto"/>
                </w:rPr>
                <w:t xml:space="preserve"> 10 </w:t>
              </w:r>
              <w:r w:rsidRPr="003E6DC2">
                <w:rPr>
                  <w:rFonts w:cs="新細明體"/>
                  <w:color w:val="000000" w:themeColor="text1"/>
                  <w:bdr w:val="none" w:sz="0" w:space="0" w:color="auto"/>
                </w:rPr>
                <w:t>份</w:t>
              </w:r>
            </w:ins>
          </w:p>
          <w:p w14:paraId="40710FED"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30" w:author="User" w:date="2021-09-13T17:24:00Z"/>
                <w:rFonts w:cs="新細明體" w:hint="eastAsia"/>
                <w:color w:val="000000" w:themeColor="text1"/>
                <w:sz w:val="24"/>
                <w:szCs w:val="24"/>
                <w:bdr w:val="none" w:sz="0" w:space="0" w:color="auto"/>
              </w:rPr>
            </w:pPr>
            <w:ins w:id="3031" w:author="User" w:date="2021-09-13T17:24:00Z">
              <w:r w:rsidRPr="003E6DC2">
                <w:rPr>
                  <w:rFonts w:cs="新細明體"/>
                  <w:color w:val="000000" w:themeColor="text1"/>
                  <w:bdr w:val="none" w:sz="0" w:space="0" w:color="auto"/>
                </w:rPr>
                <w:t>光碟片</w:t>
              </w:r>
              <w:r w:rsidRPr="003E6DC2">
                <w:rPr>
                  <w:rFonts w:cs="新細明體"/>
                  <w:color w:val="000000" w:themeColor="text1"/>
                  <w:bdr w:val="none" w:sz="0" w:space="0" w:color="auto"/>
                </w:rPr>
                <w:t xml:space="preserve"> 2 </w:t>
              </w:r>
              <w:r w:rsidRPr="003E6DC2">
                <w:rPr>
                  <w:rFonts w:cs="新細明體"/>
                  <w:color w:val="000000" w:themeColor="text1"/>
                  <w:bdr w:val="none" w:sz="0" w:space="0" w:color="auto"/>
                </w:rPr>
                <w:t>份</w:t>
              </w:r>
            </w:ins>
          </w:p>
        </w:tc>
        <w:tc>
          <w:tcPr>
            <w:tcW w:w="4718" w:type="dxa"/>
            <w:tcBorders>
              <w:top w:val="single" w:sz="4" w:space="0" w:color="auto"/>
              <w:left w:val="single" w:sz="4" w:space="0" w:color="auto"/>
              <w:bottom w:val="single" w:sz="4" w:space="0" w:color="auto"/>
              <w:right w:val="single" w:sz="4" w:space="0" w:color="auto"/>
            </w:tcBorders>
            <w:vAlign w:val="center"/>
            <w:hideMark/>
          </w:tcPr>
          <w:p w14:paraId="4C7CDBBA"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32" w:author="User" w:date="2021-09-13T17:24:00Z"/>
                <w:rFonts w:cs="新細明體" w:hint="eastAsia"/>
                <w:color w:val="000000" w:themeColor="text1"/>
                <w:bdr w:val="none" w:sz="0" w:space="0" w:color="auto"/>
              </w:rPr>
            </w:pPr>
            <w:ins w:id="3033" w:author="User" w:date="2021-09-13T17:24:00Z">
              <w:r w:rsidRPr="003E6DC2">
                <w:rPr>
                  <w:rFonts w:cs="新細明體"/>
                  <w:color w:val="000000" w:themeColor="text1"/>
                  <w:bdr w:val="none" w:sz="0" w:space="0" w:color="auto"/>
                </w:rPr>
                <w:t>1.</w:t>
              </w:r>
              <w:r w:rsidRPr="003E6DC2">
                <w:rPr>
                  <w:rFonts w:cs="新細明體"/>
                  <w:color w:val="000000" w:themeColor="text1"/>
                  <w:bdr w:val="none" w:sz="0" w:space="0" w:color="auto"/>
                </w:rPr>
                <w:t>本階段應完成的工作項目進度。</w:t>
              </w:r>
            </w:ins>
          </w:p>
          <w:p w14:paraId="6D06463C"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34" w:author="User" w:date="2021-09-13T17:24:00Z"/>
                <w:rFonts w:cs="新細明體" w:hint="eastAsia"/>
                <w:color w:val="000000" w:themeColor="text1"/>
                <w:bdr w:val="none" w:sz="0" w:space="0" w:color="auto"/>
              </w:rPr>
            </w:pPr>
            <w:ins w:id="3035" w:author="User" w:date="2021-09-13T17:24:00Z">
              <w:r w:rsidRPr="003E6DC2">
                <w:rPr>
                  <w:rFonts w:cs="新細明體"/>
                  <w:color w:val="000000" w:themeColor="text1"/>
                  <w:bdr w:val="none" w:sz="0" w:space="0" w:color="auto"/>
                </w:rPr>
                <w:t>2.</w:t>
              </w:r>
              <w:r w:rsidRPr="003E6DC2">
                <w:rPr>
                  <w:rFonts w:cs="新細明體"/>
                  <w:color w:val="000000" w:themeColor="text1"/>
                  <w:bdr w:val="none" w:sz="0" w:space="0" w:color="auto"/>
                </w:rPr>
                <w:t>本期每月成果判別數量正確率結果。</w:t>
              </w:r>
            </w:ins>
          </w:p>
          <w:p w14:paraId="24C15992"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36" w:author="User" w:date="2021-09-13T17:24:00Z"/>
                <w:rFonts w:cs="新細明體" w:hint="eastAsia"/>
                <w:color w:val="000000" w:themeColor="text1"/>
                <w:bdr w:val="none" w:sz="0" w:space="0" w:color="auto"/>
              </w:rPr>
            </w:pPr>
            <w:ins w:id="3037" w:author="User" w:date="2021-09-13T17:24:00Z">
              <w:r w:rsidRPr="003E6DC2">
                <w:rPr>
                  <w:rFonts w:cs="新細明體"/>
                  <w:color w:val="000000" w:themeColor="text1"/>
                  <w:bdr w:val="none" w:sz="0" w:space="0" w:color="auto"/>
                </w:rPr>
                <w:t>3.</w:t>
              </w:r>
              <w:r w:rsidRPr="003E6DC2">
                <w:rPr>
                  <w:rFonts w:cs="新細明體"/>
                  <w:color w:val="000000" w:themeColor="text1"/>
                  <w:bdr w:val="none" w:sz="0" w:space="0" w:color="auto"/>
                </w:rPr>
                <w:t>本期系統樣態正確率結果。</w:t>
              </w:r>
            </w:ins>
          </w:p>
          <w:p w14:paraId="2895ED90" w14:textId="77777777" w:rsidR="00EA52C6" w:rsidRPr="003E6DC2" w:rsidRDefault="00EA52C6" w:rsidP="00EA52C6">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38" w:author="User" w:date="2021-09-13T17:24:00Z"/>
                <w:rFonts w:cs="新細明體" w:hint="eastAsia"/>
                <w:color w:val="000000" w:themeColor="text1"/>
                <w:sz w:val="24"/>
                <w:szCs w:val="24"/>
                <w:bdr w:val="none" w:sz="0" w:space="0" w:color="auto"/>
              </w:rPr>
            </w:pPr>
            <w:ins w:id="3039" w:author="User" w:date="2021-09-13T17:24:00Z">
              <w:r w:rsidRPr="003E6DC2">
                <w:rPr>
                  <w:rFonts w:cs="新細明體"/>
                  <w:color w:val="000000" w:themeColor="text1"/>
                  <w:bdr w:val="none" w:sz="0" w:space="0" w:color="auto"/>
                </w:rPr>
                <w:t>4.</w:t>
              </w:r>
              <w:r w:rsidRPr="003E6DC2">
                <w:rPr>
                  <w:rFonts w:cs="新細明體"/>
                  <w:color w:val="000000" w:themeColor="text1"/>
                  <w:bdr w:val="none" w:sz="0" w:space="0" w:color="auto"/>
                </w:rPr>
                <w:t>工作會議機關要求項目。</w:t>
              </w:r>
            </w:ins>
          </w:p>
        </w:tc>
      </w:tr>
    </w:tbl>
    <w:p w14:paraId="5273F06A" w14:textId="1C310197" w:rsidR="00EA52C6" w:rsidRPr="00AE0C01" w:rsidRDefault="00D25FB7">
      <w:pPr>
        <w:pStyle w:val="4"/>
        <w:rPr>
          <w:ins w:id="3040" w:author="User" w:date="2021-09-13T17:22:00Z"/>
          <w:rFonts w:hint="eastAsia"/>
          <w:bdr w:val="none" w:sz="0" w:space="0" w:color="auto"/>
        </w:rPr>
        <w:pPrChange w:id="3041" w:author="User" w:date="2021-09-14T15:11:00Z">
          <w:pPr>
            <w:pStyle w:val="13"/>
          </w:pPr>
        </w:pPrChange>
      </w:pPr>
      <w:bookmarkStart w:id="3042" w:name="_Toc85790532"/>
      <w:ins w:id="3043" w:author="User" w:date="2021-09-13T17:47:00Z">
        <w:r w:rsidRPr="003E6DC2">
          <w:t>期末</w:t>
        </w:r>
      </w:ins>
      <w:ins w:id="3044" w:author="User" w:date="2021-10-21T14:06:00Z">
        <w:r w:rsidR="00AC2D19">
          <w:rPr>
            <w:rFonts w:hint="eastAsia"/>
          </w:rPr>
          <w:t>(</w:t>
        </w:r>
        <w:r w:rsidR="00AC2D19">
          <w:rPr>
            <w:rFonts w:hint="eastAsia"/>
          </w:rPr>
          <w:t>結案</w:t>
        </w:r>
        <w:r w:rsidR="00AC2D19">
          <w:rPr>
            <w:rFonts w:hint="eastAsia"/>
          </w:rPr>
          <w:t>)</w:t>
        </w:r>
      </w:ins>
      <w:ins w:id="3045" w:author="User" w:date="2021-09-13T17:47:00Z">
        <w:r w:rsidRPr="003E6DC2">
          <w:t>成果交</w:t>
        </w:r>
        <w:r>
          <w:rPr>
            <w:rFonts w:hint="eastAsia"/>
          </w:rPr>
          <w:t>付</w:t>
        </w:r>
      </w:ins>
      <w:bookmarkEnd w:id="3042"/>
    </w:p>
    <w:p w14:paraId="265994EA" w14:textId="2D749E79" w:rsidR="00EA52C6" w:rsidRDefault="00D25FB7" w:rsidP="00EA52C6">
      <w:pPr>
        <w:pStyle w:val="13"/>
        <w:rPr>
          <w:ins w:id="3046" w:author="User" w:date="2021-09-13T17:22:00Z"/>
          <w:rFonts w:hint="eastAsia"/>
          <w:bdr w:val="none" w:sz="0" w:space="0" w:color="auto"/>
        </w:rPr>
      </w:pPr>
      <w:ins w:id="3047" w:author="User" w:date="2021-09-13T17:47:00Z">
        <w:r w:rsidRPr="003E6DC2">
          <w:rPr>
            <w:color w:val="000000" w:themeColor="text1"/>
            <w:bdr w:val="none" w:sz="0" w:space="0" w:color="auto"/>
          </w:rPr>
          <w:t>簽約日之次日起</w:t>
        </w:r>
        <w:r w:rsidRPr="003E6DC2">
          <w:rPr>
            <w:color w:val="000000" w:themeColor="text1"/>
            <w:bdr w:val="none" w:sz="0" w:space="0" w:color="auto"/>
          </w:rPr>
          <w:t xml:space="preserve"> 181~270 </w:t>
        </w:r>
        <w:r w:rsidRPr="003E6DC2">
          <w:rPr>
            <w:color w:val="000000" w:themeColor="text1"/>
            <w:bdr w:val="none" w:sz="0" w:space="0" w:color="auto"/>
          </w:rPr>
          <w:t>日曆天內，依契約規定完成期末工作項目，簽約日之次日起</w:t>
        </w:r>
        <w:r w:rsidRPr="003E6DC2">
          <w:rPr>
            <w:color w:val="000000" w:themeColor="text1"/>
            <w:bdr w:val="none" w:sz="0" w:space="0" w:color="auto"/>
          </w:rPr>
          <w:t xml:space="preserve"> 280 </w:t>
        </w:r>
        <w:r w:rsidRPr="003E6DC2">
          <w:rPr>
            <w:color w:val="000000" w:themeColor="text1"/>
            <w:bdr w:val="none" w:sz="0" w:space="0" w:color="auto"/>
          </w:rPr>
          <w:t>日曆天繳交期末</w:t>
        </w:r>
      </w:ins>
      <w:ins w:id="3048" w:author="User" w:date="2021-10-21T14:06:00Z">
        <w:r w:rsidR="00AC2D19">
          <w:rPr>
            <w:rFonts w:hint="eastAsia"/>
          </w:rPr>
          <w:t>(</w:t>
        </w:r>
        <w:r w:rsidR="00AC2D19">
          <w:rPr>
            <w:rFonts w:hint="eastAsia"/>
          </w:rPr>
          <w:t>結案</w:t>
        </w:r>
        <w:r w:rsidR="00AC2D19">
          <w:rPr>
            <w:rFonts w:hint="eastAsia"/>
          </w:rPr>
          <w:t>)</w:t>
        </w:r>
      </w:ins>
      <w:ins w:id="3049" w:author="User" w:date="2021-09-13T17:47:00Z">
        <w:r w:rsidRPr="003E6DC2">
          <w:rPr>
            <w:color w:val="000000" w:themeColor="text1"/>
            <w:bdr w:val="none" w:sz="0" w:space="0" w:color="auto"/>
          </w:rPr>
          <w:t>報告</w:t>
        </w:r>
        <w:r w:rsidRPr="003E6DC2">
          <w:rPr>
            <w:rFonts w:hint="eastAsia"/>
            <w:color w:val="000000" w:themeColor="text1"/>
            <w:bdr w:val="none" w:sz="0" w:space="0" w:color="auto"/>
          </w:rPr>
          <w:t>，如</w:t>
        </w:r>
        <w:r>
          <w:rPr>
            <w:rFonts w:hint="eastAsia"/>
            <w:color w:val="000000" w:themeColor="text1"/>
            <w:bdr w:val="none" w:sz="0" w:space="0" w:color="auto"/>
          </w:rPr>
          <w:t>表</w:t>
        </w:r>
      </w:ins>
      <w:ins w:id="3050" w:author="Jackson Wang" w:date="2021-09-14T16:30:00Z">
        <w:r w:rsidR="00A64197">
          <w:rPr>
            <w:rFonts w:hint="eastAsia"/>
            <w:color w:val="000000" w:themeColor="text1"/>
            <w:bdr w:val="none" w:sz="0" w:space="0" w:color="auto"/>
          </w:rPr>
          <w:t>九。</w:t>
        </w:r>
      </w:ins>
      <w:ins w:id="3051" w:author="User" w:date="2021-09-13T17:47:00Z">
        <w:del w:id="3052" w:author="Jackson Wang" w:date="2021-09-14T16:30:00Z">
          <w:r w:rsidDel="00A64197">
            <w:rPr>
              <w:rFonts w:hint="eastAsia"/>
              <w:color w:val="000000" w:themeColor="text1"/>
              <w:bdr w:val="none" w:sz="0" w:space="0" w:color="auto"/>
            </w:rPr>
            <w:delText>X</w:delText>
          </w:r>
        </w:del>
      </w:ins>
    </w:p>
    <w:p w14:paraId="3DA3894A" w14:textId="77777777" w:rsidR="00EA52C6" w:rsidRPr="00EA52C6" w:rsidRDefault="00EA52C6">
      <w:pPr>
        <w:pStyle w:val="13"/>
        <w:rPr>
          <w:ins w:id="3053" w:author="User" w:date="2021-09-13T17:20:00Z"/>
          <w:rFonts w:hint="eastAsia"/>
          <w:bdr w:val="none" w:sz="0" w:space="0" w:color="auto"/>
          <w:lang w:val="en-US"/>
          <w:rPrChange w:id="3054" w:author="User" w:date="2021-09-13T17:20:00Z">
            <w:rPr>
              <w:ins w:id="3055" w:author="User" w:date="2021-09-13T17:20:00Z"/>
              <w:rFonts w:hint="eastAsia"/>
              <w:bdr w:val="none" w:sz="0" w:space="0" w:color="auto"/>
            </w:rPr>
          </w:rPrChange>
        </w:rPr>
      </w:pPr>
    </w:p>
    <w:p w14:paraId="10DF56A2" w14:textId="1EAE5963" w:rsidR="00112490" w:rsidRDefault="00112490">
      <w:pPr>
        <w:pStyle w:val="afb"/>
        <w:keepNext/>
        <w:ind w:left="200" w:hanging="200"/>
        <w:rPr>
          <w:ins w:id="3056" w:author="User" w:date="2021-09-14T15:28:00Z"/>
          <w:rFonts w:hint="eastAsia"/>
        </w:rPr>
        <w:pPrChange w:id="3057" w:author="User" w:date="2021-09-14T15:28:00Z">
          <w:pPr>
            <w:ind w:left="280" w:hanging="280"/>
          </w:pPr>
        </w:pPrChange>
      </w:pPr>
      <w:bookmarkStart w:id="3058" w:name="_Toc85792194"/>
      <w:ins w:id="3059" w:author="User" w:date="2021-09-14T15:28: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3060" w:author="User" w:date="2021-09-14T15:28:00Z">
        <w:r w:rsidR="00853FBC">
          <w:rPr>
            <w:rFonts w:hint="eastAsia"/>
            <w:noProof/>
          </w:rPr>
          <w:t>九</w:t>
        </w:r>
        <w:r>
          <w:rPr>
            <w:rFonts w:hint="eastAsia"/>
          </w:rPr>
          <w:fldChar w:fldCharType="end"/>
        </w:r>
        <w:r>
          <w:rPr>
            <w:rFonts w:hint="eastAsia"/>
          </w:rPr>
          <w:t>：</w:t>
        </w:r>
        <w:r w:rsidRPr="00835E1C">
          <w:rPr>
            <w:rFonts w:hint="eastAsia"/>
          </w:rPr>
          <w:t>期末成果交付一覽表</w:t>
        </w:r>
        <w:bookmarkEnd w:id="3058"/>
      </w:ins>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2482"/>
        <w:gridCol w:w="4678"/>
      </w:tblGrid>
      <w:tr w:rsidR="00D25FB7" w:rsidRPr="003E6DC2" w14:paraId="0060ADBE" w14:textId="77777777" w:rsidTr="00A9280A">
        <w:trPr>
          <w:ins w:id="3061" w:author="User" w:date="2021-09-13T17:47:00Z"/>
        </w:trPr>
        <w:tc>
          <w:tcPr>
            <w:tcW w:w="2304" w:type="dxa"/>
            <w:tcBorders>
              <w:top w:val="single" w:sz="4" w:space="0" w:color="auto"/>
              <w:left w:val="single" w:sz="4" w:space="0" w:color="auto"/>
              <w:bottom w:val="single" w:sz="4" w:space="0" w:color="auto"/>
              <w:right w:val="single" w:sz="4" w:space="0" w:color="auto"/>
            </w:tcBorders>
            <w:vAlign w:val="center"/>
            <w:hideMark/>
          </w:tcPr>
          <w:p w14:paraId="5CA32384"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62" w:author="User" w:date="2021-09-13T17:47:00Z"/>
                <w:rFonts w:cs="新細明體" w:hint="eastAsia"/>
                <w:color w:val="000000" w:themeColor="text1"/>
                <w:sz w:val="24"/>
                <w:szCs w:val="24"/>
                <w:bdr w:val="none" w:sz="0" w:space="0" w:color="auto"/>
              </w:rPr>
            </w:pPr>
            <w:ins w:id="3063" w:author="User" w:date="2021-09-13T17:47:00Z">
              <w:r w:rsidRPr="003E6DC2">
                <w:rPr>
                  <w:rFonts w:cs="新細明體"/>
                  <w:color w:val="000000" w:themeColor="text1"/>
                  <w:bdr w:val="none" w:sz="0" w:space="0" w:color="auto"/>
                </w:rPr>
                <w:t>項目</w:t>
              </w:r>
              <w:r w:rsidRPr="003E6DC2">
                <w:rPr>
                  <w:rFonts w:cs="新細明體"/>
                  <w:color w:val="000000" w:themeColor="text1"/>
                  <w:bdr w:val="none" w:sz="0" w:space="0" w:color="auto"/>
                </w:rPr>
                <w:t xml:space="preserve"> </w:t>
              </w:r>
            </w:ins>
          </w:p>
        </w:tc>
        <w:tc>
          <w:tcPr>
            <w:tcW w:w="2482" w:type="dxa"/>
            <w:tcBorders>
              <w:top w:val="single" w:sz="4" w:space="0" w:color="auto"/>
              <w:left w:val="single" w:sz="4" w:space="0" w:color="auto"/>
              <w:bottom w:val="single" w:sz="4" w:space="0" w:color="auto"/>
              <w:right w:val="single" w:sz="4" w:space="0" w:color="auto"/>
            </w:tcBorders>
            <w:vAlign w:val="center"/>
            <w:hideMark/>
          </w:tcPr>
          <w:p w14:paraId="79966E71"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64" w:author="User" w:date="2021-09-13T17:47:00Z"/>
                <w:rFonts w:cs="新細明體" w:hint="eastAsia"/>
                <w:color w:val="000000" w:themeColor="text1"/>
                <w:sz w:val="24"/>
                <w:szCs w:val="24"/>
                <w:bdr w:val="none" w:sz="0" w:space="0" w:color="auto"/>
              </w:rPr>
            </w:pPr>
            <w:ins w:id="3065" w:author="User" w:date="2021-09-13T17:47:00Z">
              <w:r w:rsidRPr="003E6DC2">
                <w:rPr>
                  <w:rFonts w:cs="新細明體"/>
                  <w:color w:val="000000" w:themeColor="text1"/>
                  <w:bdr w:val="none" w:sz="0" w:space="0" w:color="auto"/>
                </w:rPr>
                <w:t>數量</w:t>
              </w:r>
              <w:r w:rsidRPr="003E6DC2">
                <w:rPr>
                  <w:rFonts w:cs="新細明體"/>
                  <w:color w:val="000000" w:themeColor="text1"/>
                  <w:bdr w:val="none" w:sz="0" w:space="0" w:color="auto"/>
                </w:rPr>
                <w:t xml:space="preserve"> </w:t>
              </w:r>
            </w:ins>
          </w:p>
        </w:tc>
        <w:tc>
          <w:tcPr>
            <w:tcW w:w="4678" w:type="dxa"/>
            <w:tcBorders>
              <w:top w:val="single" w:sz="4" w:space="0" w:color="auto"/>
              <w:left w:val="single" w:sz="4" w:space="0" w:color="auto"/>
              <w:bottom w:val="single" w:sz="4" w:space="0" w:color="auto"/>
              <w:right w:val="single" w:sz="4" w:space="0" w:color="auto"/>
            </w:tcBorders>
            <w:vAlign w:val="center"/>
            <w:hideMark/>
          </w:tcPr>
          <w:p w14:paraId="1B17F00C"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66" w:author="User" w:date="2021-09-13T17:47:00Z"/>
                <w:rFonts w:cs="新細明體" w:hint="eastAsia"/>
                <w:color w:val="000000" w:themeColor="text1"/>
                <w:sz w:val="24"/>
                <w:szCs w:val="24"/>
                <w:bdr w:val="none" w:sz="0" w:space="0" w:color="auto"/>
              </w:rPr>
            </w:pPr>
            <w:ins w:id="3067" w:author="User" w:date="2021-09-13T17:47:00Z">
              <w:r w:rsidRPr="003E6DC2">
                <w:rPr>
                  <w:rFonts w:cs="新細明體"/>
                  <w:color w:val="000000" w:themeColor="text1"/>
                  <w:bdr w:val="none" w:sz="0" w:space="0" w:color="auto"/>
                </w:rPr>
                <w:t>應有內容</w:t>
              </w:r>
            </w:ins>
          </w:p>
        </w:tc>
      </w:tr>
      <w:tr w:rsidR="00D25FB7" w:rsidRPr="003E6DC2" w14:paraId="71476133" w14:textId="77777777" w:rsidTr="00A9280A">
        <w:trPr>
          <w:ins w:id="3068" w:author="User" w:date="2021-09-13T17:47:00Z"/>
        </w:trPr>
        <w:tc>
          <w:tcPr>
            <w:tcW w:w="2304" w:type="dxa"/>
            <w:tcBorders>
              <w:top w:val="single" w:sz="4" w:space="0" w:color="auto"/>
              <w:left w:val="single" w:sz="4" w:space="0" w:color="auto"/>
              <w:bottom w:val="single" w:sz="4" w:space="0" w:color="auto"/>
              <w:right w:val="single" w:sz="4" w:space="0" w:color="auto"/>
            </w:tcBorders>
            <w:vAlign w:val="center"/>
            <w:hideMark/>
          </w:tcPr>
          <w:p w14:paraId="17F5FA0A" w14:textId="48A2ED40"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69" w:author="User" w:date="2021-09-13T17:47:00Z"/>
                <w:rFonts w:cs="新細明體" w:hint="eastAsia"/>
                <w:color w:val="000000" w:themeColor="text1"/>
                <w:sz w:val="24"/>
                <w:szCs w:val="24"/>
                <w:bdr w:val="none" w:sz="0" w:space="0" w:color="auto"/>
              </w:rPr>
            </w:pPr>
            <w:ins w:id="3070" w:author="User" w:date="2021-09-13T17:47:00Z">
              <w:r w:rsidRPr="003E6DC2">
                <w:rPr>
                  <w:rFonts w:cs="新細明體"/>
                  <w:color w:val="000000" w:themeColor="text1"/>
                  <w:bdr w:val="none" w:sz="0" w:space="0" w:color="auto"/>
                </w:rPr>
                <w:t>期末</w:t>
              </w:r>
            </w:ins>
            <w:ins w:id="3071" w:author="User" w:date="2021-10-21T14:06:00Z">
              <w:r w:rsidR="00AC2D19">
                <w:rPr>
                  <w:rFonts w:hint="eastAsia"/>
                </w:rPr>
                <w:t>(</w:t>
              </w:r>
              <w:r w:rsidR="00AC2D19">
                <w:rPr>
                  <w:rFonts w:hint="eastAsia"/>
                </w:rPr>
                <w:t>結案</w:t>
              </w:r>
              <w:r w:rsidR="00AC2D19">
                <w:rPr>
                  <w:rFonts w:hint="eastAsia"/>
                </w:rPr>
                <w:t>)</w:t>
              </w:r>
            </w:ins>
            <w:ins w:id="3072" w:author="User" w:date="2021-09-13T17:47:00Z">
              <w:r w:rsidRPr="003E6DC2">
                <w:rPr>
                  <w:rFonts w:cs="新細明體"/>
                  <w:color w:val="000000" w:themeColor="text1"/>
                  <w:bdr w:val="none" w:sz="0" w:space="0" w:color="auto"/>
                </w:rPr>
                <w:t>報告書</w:t>
              </w:r>
              <w:r w:rsidRPr="003E6DC2">
                <w:rPr>
                  <w:rFonts w:cs="新細明體"/>
                  <w:color w:val="000000" w:themeColor="text1"/>
                  <w:bdr w:val="none" w:sz="0" w:space="0" w:color="auto"/>
                </w:rPr>
                <w:t xml:space="preserve"> </w:t>
              </w:r>
            </w:ins>
          </w:p>
        </w:tc>
        <w:tc>
          <w:tcPr>
            <w:tcW w:w="2482" w:type="dxa"/>
            <w:tcBorders>
              <w:top w:val="single" w:sz="4" w:space="0" w:color="auto"/>
              <w:left w:val="single" w:sz="4" w:space="0" w:color="auto"/>
              <w:bottom w:val="single" w:sz="4" w:space="0" w:color="auto"/>
              <w:right w:val="single" w:sz="4" w:space="0" w:color="auto"/>
            </w:tcBorders>
            <w:vAlign w:val="center"/>
            <w:hideMark/>
          </w:tcPr>
          <w:p w14:paraId="528604F6"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73" w:author="User" w:date="2021-09-13T17:47:00Z"/>
                <w:rFonts w:cs="新細明體" w:hint="eastAsia"/>
                <w:color w:val="000000" w:themeColor="text1"/>
                <w:bdr w:val="none" w:sz="0" w:space="0" w:color="auto"/>
              </w:rPr>
            </w:pPr>
            <w:ins w:id="3074" w:author="User" w:date="2021-09-13T17:47:00Z">
              <w:r w:rsidRPr="003E6DC2">
                <w:rPr>
                  <w:rFonts w:cs="新細明體"/>
                  <w:color w:val="000000" w:themeColor="text1"/>
                  <w:bdr w:val="none" w:sz="0" w:space="0" w:color="auto"/>
                </w:rPr>
                <w:t>書面報告</w:t>
              </w:r>
              <w:r w:rsidRPr="003E6DC2">
                <w:rPr>
                  <w:rFonts w:cs="新細明體"/>
                  <w:color w:val="000000" w:themeColor="text1"/>
                  <w:bdr w:val="none" w:sz="0" w:space="0" w:color="auto"/>
                </w:rPr>
                <w:t xml:space="preserve"> 10 </w:t>
              </w:r>
              <w:r w:rsidRPr="003E6DC2">
                <w:rPr>
                  <w:rFonts w:cs="新細明體"/>
                  <w:color w:val="000000" w:themeColor="text1"/>
                  <w:bdr w:val="none" w:sz="0" w:space="0" w:color="auto"/>
                </w:rPr>
                <w:t>份</w:t>
              </w:r>
            </w:ins>
          </w:p>
          <w:p w14:paraId="7A792377"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80" w:hanging="280"/>
              <w:rPr>
                <w:ins w:id="3075" w:author="User" w:date="2021-09-13T17:47:00Z"/>
                <w:rFonts w:cs="新細明體" w:hint="eastAsia"/>
                <w:color w:val="000000" w:themeColor="text1"/>
                <w:sz w:val="24"/>
                <w:szCs w:val="24"/>
                <w:bdr w:val="none" w:sz="0" w:space="0" w:color="auto"/>
              </w:rPr>
            </w:pPr>
            <w:ins w:id="3076" w:author="User" w:date="2021-09-13T17:47:00Z">
              <w:r w:rsidRPr="003E6DC2">
                <w:rPr>
                  <w:rFonts w:cs="新細明體"/>
                  <w:color w:val="000000" w:themeColor="text1"/>
                  <w:bdr w:val="none" w:sz="0" w:space="0" w:color="auto"/>
                </w:rPr>
                <w:t>光碟片</w:t>
              </w:r>
              <w:r w:rsidRPr="003E6DC2">
                <w:rPr>
                  <w:rFonts w:cs="新細明體"/>
                  <w:color w:val="000000" w:themeColor="text1"/>
                  <w:bdr w:val="none" w:sz="0" w:space="0" w:color="auto"/>
                </w:rPr>
                <w:t xml:space="preserve"> 2 </w:t>
              </w:r>
              <w:r w:rsidRPr="003E6DC2">
                <w:rPr>
                  <w:rFonts w:cs="新細明體"/>
                  <w:color w:val="000000" w:themeColor="text1"/>
                  <w:bdr w:val="none" w:sz="0" w:space="0" w:color="auto"/>
                </w:rPr>
                <w:t>份</w:t>
              </w:r>
            </w:ins>
          </w:p>
        </w:tc>
        <w:tc>
          <w:tcPr>
            <w:tcW w:w="4678" w:type="dxa"/>
            <w:tcBorders>
              <w:top w:val="single" w:sz="4" w:space="0" w:color="auto"/>
              <w:left w:val="single" w:sz="4" w:space="0" w:color="auto"/>
              <w:bottom w:val="single" w:sz="4" w:space="0" w:color="auto"/>
              <w:right w:val="single" w:sz="4" w:space="0" w:color="auto"/>
            </w:tcBorders>
            <w:vAlign w:val="center"/>
            <w:hideMark/>
          </w:tcPr>
          <w:p w14:paraId="1452974D"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77" w:author="User" w:date="2021-09-13T17:47:00Z"/>
                <w:rFonts w:cs="新細明體" w:hint="eastAsia"/>
                <w:color w:val="000000" w:themeColor="text1"/>
                <w:bdr w:val="none" w:sz="0" w:space="0" w:color="auto"/>
              </w:rPr>
            </w:pPr>
            <w:ins w:id="3078" w:author="User" w:date="2021-09-13T17:47:00Z">
              <w:r w:rsidRPr="003E6DC2">
                <w:rPr>
                  <w:rFonts w:cs="新細明體"/>
                  <w:color w:val="000000" w:themeColor="text1"/>
                  <w:bdr w:val="none" w:sz="0" w:space="0" w:color="auto"/>
                </w:rPr>
                <w:t>1.</w:t>
              </w:r>
              <w:r w:rsidRPr="003E6DC2">
                <w:rPr>
                  <w:rFonts w:cs="新細明體"/>
                  <w:color w:val="000000" w:themeColor="text1"/>
                  <w:bdr w:val="none" w:sz="0" w:space="0" w:color="auto"/>
                </w:rPr>
                <w:t>本階段完成的工作項目。</w:t>
              </w:r>
            </w:ins>
          </w:p>
          <w:p w14:paraId="3F831D3F"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79" w:author="User" w:date="2021-09-13T17:47:00Z"/>
                <w:rFonts w:cs="新細明體" w:hint="eastAsia"/>
                <w:color w:val="000000" w:themeColor="text1"/>
                <w:bdr w:val="none" w:sz="0" w:space="0" w:color="auto"/>
              </w:rPr>
            </w:pPr>
            <w:ins w:id="3080" w:author="User" w:date="2021-09-13T17:47:00Z">
              <w:r w:rsidRPr="003E6DC2">
                <w:rPr>
                  <w:rFonts w:cs="新細明體"/>
                  <w:color w:val="000000" w:themeColor="text1"/>
                  <w:bdr w:val="none" w:sz="0" w:space="0" w:color="auto"/>
                </w:rPr>
                <w:t>2.</w:t>
              </w:r>
              <w:r w:rsidRPr="003E6DC2">
                <w:rPr>
                  <w:rFonts w:cs="新細明體"/>
                  <w:color w:val="000000" w:themeColor="text1"/>
                  <w:bdr w:val="none" w:sz="0" w:space="0" w:color="auto"/>
                </w:rPr>
                <w:t>本期每月成果判別數量正確率結果。</w:t>
              </w:r>
            </w:ins>
          </w:p>
          <w:p w14:paraId="2405BD2D"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81" w:author="User" w:date="2021-09-13T17:47:00Z"/>
                <w:rFonts w:cs="新細明體" w:hint="eastAsia"/>
                <w:color w:val="000000" w:themeColor="text1"/>
                <w:bdr w:val="none" w:sz="0" w:space="0" w:color="auto"/>
              </w:rPr>
            </w:pPr>
            <w:ins w:id="3082" w:author="User" w:date="2021-09-13T17:47:00Z">
              <w:r w:rsidRPr="003E6DC2">
                <w:rPr>
                  <w:rFonts w:cs="新細明體"/>
                  <w:color w:val="000000" w:themeColor="text1"/>
                  <w:bdr w:val="none" w:sz="0" w:space="0" w:color="auto"/>
                </w:rPr>
                <w:t>3.</w:t>
              </w:r>
              <w:r w:rsidRPr="003E6DC2">
                <w:rPr>
                  <w:rFonts w:cs="新細明體"/>
                  <w:color w:val="000000" w:themeColor="text1"/>
                  <w:bdr w:val="none" w:sz="0" w:space="0" w:color="auto"/>
                </w:rPr>
                <w:t>本期系統樣態正確率結果。</w:t>
              </w:r>
            </w:ins>
          </w:p>
          <w:p w14:paraId="0B371F2C"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83" w:author="User" w:date="2021-09-13T17:47:00Z"/>
                <w:rFonts w:cs="新細明體" w:hint="eastAsia"/>
                <w:color w:val="000000" w:themeColor="text1"/>
                <w:bdr w:val="none" w:sz="0" w:space="0" w:color="auto"/>
              </w:rPr>
            </w:pPr>
            <w:ins w:id="3084" w:author="User" w:date="2021-09-13T17:47:00Z">
              <w:r w:rsidRPr="003E6DC2">
                <w:rPr>
                  <w:rFonts w:cs="新細明體"/>
                  <w:color w:val="000000" w:themeColor="text1"/>
                  <w:bdr w:val="none" w:sz="0" w:space="0" w:color="auto"/>
                </w:rPr>
                <w:t>4.</w:t>
              </w:r>
              <w:r w:rsidRPr="003E6DC2">
                <w:rPr>
                  <w:rFonts w:cs="新細明體"/>
                  <w:color w:val="000000" w:themeColor="text1"/>
                  <w:bdr w:val="none" w:sz="0" w:space="0" w:color="auto"/>
                </w:rPr>
                <w:t>工作會議機關要求項目。</w:t>
              </w:r>
            </w:ins>
          </w:p>
          <w:p w14:paraId="5CB39AD2" w14:textId="77777777" w:rsidR="00D25FB7" w:rsidRPr="003E6DC2" w:rsidRDefault="00D25FB7" w:rsidP="00A9280A">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rPr>
                <w:ins w:id="3085" w:author="User" w:date="2021-09-13T17:47:00Z"/>
                <w:rFonts w:cs="新細明體" w:hint="eastAsia"/>
                <w:color w:val="000000" w:themeColor="text1"/>
                <w:sz w:val="24"/>
                <w:szCs w:val="24"/>
                <w:bdr w:val="none" w:sz="0" w:space="0" w:color="auto"/>
              </w:rPr>
            </w:pPr>
            <w:ins w:id="3086" w:author="User" w:date="2021-09-13T17:47:00Z">
              <w:r w:rsidRPr="003E6DC2">
                <w:rPr>
                  <w:rFonts w:cs="新細明體"/>
                  <w:color w:val="000000" w:themeColor="text1"/>
                  <w:bdr w:val="none" w:sz="0" w:space="0" w:color="auto"/>
                </w:rPr>
                <w:t>5.</w:t>
              </w:r>
              <w:r w:rsidRPr="003E6DC2">
                <w:rPr>
                  <w:rFonts w:cs="新細明體"/>
                  <w:color w:val="000000" w:themeColor="text1"/>
                  <w:bdr w:val="none" w:sz="0" w:space="0" w:color="auto"/>
                </w:rPr>
                <w:t>本案其餘應完成的工作項目</w:t>
              </w:r>
            </w:ins>
          </w:p>
        </w:tc>
      </w:tr>
    </w:tbl>
    <w:p w14:paraId="16F173E9" w14:textId="28D0018A" w:rsidR="00EA52C6" w:rsidRPr="00D25FB7" w:rsidRDefault="00D25FB7">
      <w:pPr>
        <w:pStyle w:val="4"/>
        <w:rPr>
          <w:ins w:id="3087" w:author="User" w:date="2021-09-13T17:18:00Z"/>
          <w:rFonts w:hint="eastAsia"/>
          <w:shd w:val="clear" w:color="auto" w:fill="auto"/>
          <w:rPrChange w:id="3088" w:author="User" w:date="2021-09-13T17:48:00Z">
            <w:rPr>
              <w:ins w:id="3089" w:author="User" w:date="2021-09-13T17:18:00Z"/>
              <w:rFonts w:hint="eastAsia"/>
              <w:shd w:val="clear" w:color="auto" w:fill="FFFFFF"/>
            </w:rPr>
          </w:rPrChange>
        </w:rPr>
        <w:pPrChange w:id="3090" w:author="User" w:date="2021-09-14T15:11:00Z">
          <w:pPr>
            <w:pStyle w:val="13"/>
          </w:pPr>
        </w:pPrChange>
      </w:pPr>
      <w:bookmarkStart w:id="3091" w:name="_Toc85790533"/>
      <w:ins w:id="3092" w:author="User" w:date="2021-09-13T17:48:00Z">
        <w:r w:rsidRPr="003E6DC2">
          <w:rPr>
            <w:rFonts w:hint="eastAsia"/>
          </w:rPr>
          <w:t>各期履行期限及工作計畫時程甘特</w:t>
        </w:r>
        <w:r>
          <w:rPr>
            <w:rFonts w:hint="eastAsia"/>
          </w:rPr>
          <w:t>圖</w:t>
        </w:r>
      </w:ins>
      <w:bookmarkEnd w:id="3091"/>
    </w:p>
    <w:p w14:paraId="0CB413DD" w14:textId="0E1C916B" w:rsidR="000D7082" w:rsidRDefault="00B44F54" w:rsidP="00E30B92">
      <w:pPr>
        <w:pStyle w:val="13"/>
        <w:rPr>
          <w:ins w:id="3093" w:author="User" w:date="2021-09-13T17:18:00Z"/>
          <w:rFonts w:cs="Arial" w:hint="eastAsia"/>
          <w:color w:val="000000" w:themeColor="text1"/>
          <w:shd w:val="clear" w:color="auto" w:fill="FFFFFF"/>
          <w:lang w:val="en-US"/>
        </w:rPr>
      </w:pPr>
      <w:ins w:id="3094" w:author="User" w:date="2021-09-13T17:49:00Z">
        <w:r w:rsidRPr="003E6DC2">
          <w:rPr>
            <w:rFonts w:hint="eastAsia"/>
            <w:color w:val="000000" w:themeColor="text1"/>
          </w:rPr>
          <w:t>預計</w:t>
        </w:r>
        <w:r w:rsidRPr="003E6DC2">
          <w:rPr>
            <w:rFonts w:ascii="標楷體" w:hAnsi="標楷體" w:hint="eastAsia"/>
            <w:color w:val="000000" w:themeColor="text1"/>
          </w:rPr>
          <w:t>2</w:t>
        </w:r>
        <w:r w:rsidRPr="003E6DC2">
          <w:rPr>
            <w:rFonts w:ascii="標楷體" w:hAnsi="標楷體"/>
            <w:color w:val="000000" w:themeColor="text1"/>
          </w:rPr>
          <w:t>021/7/31</w:t>
        </w:r>
        <w:r w:rsidRPr="003E6DC2">
          <w:rPr>
            <w:rFonts w:hint="eastAsia"/>
            <w:color w:val="000000" w:themeColor="text1"/>
          </w:rPr>
          <w:t>為簽約日，總執行期程為</w:t>
        </w:r>
        <w:r w:rsidRPr="003E6DC2">
          <w:rPr>
            <w:rFonts w:hint="eastAsia"/>
            <w:color w:val="000000" w:themeColor="text1"/>
          </w:rPr>
          <w:t>2</w:t>
        </w:r>
        <w:r w:rsidRPr="003E6DC2">
          <w:rPr>
            <w:color w:val="000000" w:themeColor="text1"/>
          </w:rPr>
          <w:t>7</w:t>
        </w:r>
        <w:r w:rsidRPr="003E6DC2">
          <w:rPr>
            <w:rFonts w:hint="eastAsia"/>
            <w:color w:val="000000" w:themeColor="text1"/>
          </w:rPr>
          <w:t>0</w:t>
        </w:r>
        <w:r w:rsidRPr="003E6DC2">
          <w:rPr>
            <w:rFonts w:hint="eastAsia"/>
            <w:color w:val="000000" w:themeColor="text1"/>
          </w:rPr>
          <w:t>日曆天，分四期程進行，如</w:t>
        </w:r>
        <w:r>
          <w:rPr>
            <w:rFonts w:hint="eastAsia"/>
            <w:color w:val="000000" w:themeColor="text1"/>
          </w:rPr>
          <w:t>表</w:t>
        </w:r>
      </w:ins>
      <w:ins w:id="3095" w:author="Jackson Wang" w:date="2021-09-14T16:30:00Z">
        <w:r w:rsidR="00A64197">
          <w:rPr>
            <w:rFonts w:hint="eastAsia"/>
            <w:color w:val="000000" w:themeColor="text1"/>
          </w:rPr>
          <w:t>十</w:t>
        </w:r>
      </w:ins>
      <w:ins w:id="3096" w:author="User" w:date="2021-09-13T17:49:00Z">
        <w:del w:id="3097" w:author="Jackson Wang" w:date="2021-09-14T16:30:00Z">
          <w:r w:rsidDel="00A64197">
            <w:rPr>
              <w:rFonts w:hint="eastAsia"/>
              <w:color w:val="000000" w:themeColor="text1"/>
            </w:rPr>
            <w:delText>X</w:delText>
          </w:r>
        </w:del>
        <w:r>
          <w:rPr>
            <w:rFonts w:hint="eastAsia"/>
            <w:color w:val="000000" w:themeColor="text1"/>
          </w:rPr>
          <w:t>及圖</w:t>
        </w:r>
      </w:ins>
      <w:ins w:id="3098" w:author="Jackson Wang" w:date="2021-09-14T16:31:00Z">
        <w:r w:rsidR="00A64197">
          <w:rPr>
            <w:rFonts w:hint="eastAsia"/>
            <w:color w:val="000000" w:themeColor="text1"/>
          </w:rPr>
          <w:t>二十六。</w:t>
        </w:r>
      </w:ins>
      <w:ins w:id="3099" w:author="User" w:date="2021-09-13T17:49:00Z">
        <w:del w:id="3100" w:author="Jackson Wang" w:date="2021-09-14T16:31:00Z">
          <w:r w:rsidDel="00A64197">
            <w:rPr>
              <w:rFonts w:hint="eastAsia"/>
              <w:color w:val="000000" w:themeColor="text1"/>
            </w:rPr>
            <w:delText>X</w:delText>
          </w:r>
        </w:del>
      </w:ins>
    </w:p>
    <w:p w14:paraId="5EC37395" w14:textId="7011D0E1" w:rsidR="000D7082" w:rsidRDefault="00B44F54">
      <w:pPr>
        <w:pStyle w:val="13"/>
        <w:ind w:left="0" w:firstLineChars="0" w:firstLine="0"/>
        <w:rPr>
          <w:ins w:id="3101" w:author="User" w:date="2021-09-13T17:18:00Z"/>
          <w:rFonts w:cs="Arial" w:hint="eastAsia"/>
          <w:color w:val="000000" w:themeColor="text1"/>
          <w:shd w:val="clear" w:color="auto" w:fill="FFFFFF"/>
          <w:lang w:val="en-US"/>
        </w:rPr>
        <w:pPrChange w:id="3102" w:author="User" w:date="2021-09-13T17:50:00Z">
          <w:pPr>
            <w:pStyle w:val="13"/>
          </w:pPr>
        </w:pPrChange>
      </w:pPr>
      <w:ins w:id="3103" w:author="User" w:date="2021-09-13T17:50:00Z">
        <w:r>
          <w:rPr>
            <w:rFonts w:cs="Arial" w:hint="eastAsia"/>
            <w:color w:val="000000" w:themeColor="text1"/>
            <w:shd w:val="clear" w:color="auto" w:fill="FFFFFF"/>
            <w:lang w:val="en-US"/>
          </w:rPr>
          <w:t>1</w:t>
        </w:r>
        <w:r>
          <w:rPr>
            <w:rFonts w:cs="Arial"/>
            <w:color w:val="000000" w:themeColor="text1"/>
            <w:shd w:val="clear" w:color="auto" w:fill="FFFFFF"/>
            <w:lang w:val="en-US"/>
          </w:rPr>
          <w:t>.</w:t>
        </w:r>
        <w:r w:rsidRPr="00B44F54">
          <w:rPr>
            <w:color w:val="000000" w:themeColor="text1"/>
          </w:rPr>
          <w:t xml:space="preserve"> </w:t>
        </w:r>
        <w:r w:rsidRPr="003E6DC2">
          <w:rPr>
            <w:color w:val="000000" w:themeColor="text1"/>
          </w:rPr>
          <w:t>第一期</w:t>
        </w:r>
        <w:r>
          <w:rPr>
            <w:rFonts w:hint="eastAsia"/>
            <w:color w:val="000000" w:themeColor="text1"/>
          </w:rPr>
          <w:t>程</w:t>
        </w:r>
      </w:ins>
    </w:p>
    <w:p w14:paraId="31009463" w14:textId="789FE056" w:rsidR="000D7082" w:rsidRDefault="00B44F54" w:rsidP="00E30B92">
      <w:pPr>
        <w:pStyle w:val="13"/>
        <w:rPr>
          <w:ins w:id="3104" w:author="User" w:date="2021-09-13T17:50:00Z"/>
          <w:rFonts w:hint="eastAsia"/>
          <w:color w:val="000000" w:themeColor="text1"/>
        </w:rPr>
      </w:pPr>
      <w:ins w:id="3105" w:author="User" w:date="2021-09-13T17:50:00Z">
        <w:r w:rsidRPr="003E6DC2">
          <w:rPr>
            <w:color w:val="000000" w:themeColor="text1"/>
          </w:rPr>
          <w:t>自本案簽約次日起</w:t>
        </w:r>
        <w:r w:rsidRPr="003E6DC2">
          <w:rPr>
            <w:color w:val="000000" w:themeColor="text1"/>
          </w:rPr>
          <w:t xml:space="preserve"> 20 </w:t>
        </w:r>
        <w:r w:rsidRPr="003E6DC2">
          <w:rPr>
            <w:color w:val="000000" w:themeColor="text1"/>
          </w:rPr>
          <w:t>日曆天，檢附保密同意書及委外廠商資</w:t>
        </w:r>
        <w:r w:rsidRPr="003E6DC2">
          <w:rPr>
            <w:rFonts w:hint="eastAsia"/>
            <w:color w:val="000000" w:themeColor="text1"/>
          </w:rPr>
          <w:t>訊</w:t>
        </w:r>
        <w:r w:rsidRPr="003E6DC2">
          <w:rPr>
            <w:color w:val="000000" w:themeColor="text1"/>
          </w:rPr>
          <w:t>安全與個人資料保護自我評鑑表，並提出工作計畫書供機關審查</w:t>
        </w:r>
        <w:r>
          <w:rPr>
            <w:rFonts w:hint="eastAsia"/>
            <w:color w:val="000000" w:themeColor="text1"/>
          </w:rPr>
          <w:t>。</w:t>
        </w:r>
      </w:ins>
    </w:p>
    <w:p w14:paraId="286E4C70" w14:textId="3020872D" w:rsidR="00B44F54" w:rsidRDefault="00B44F54">
      <w:pPr>
        <w:pStyle w:val="13"/>
        <w:ind w:left="0" w:firstLineChars="0" w:firstLine="0"/>
        <w:rPr>
          <w:ins w:id="3106" w:author="User" w:date="2021-09-13T17:18:00Z"/>
          <w:rFonts w:cs="Arial" w:hint="eastAsia"/>
          <w:color w:val="000000" w:themeColor="text1"/>
          <w:shd w:val="clear" w:color="auto" w:fill="FFFFFF"/>
          <w:lang w:val="en-US"/>
        </w:rPr>
        <w:pPrChange w:id="3107" w:author="User" w:date="2021-09-13T17:50:00Z">
          <w:pPr>
            <w:pStyle w:val="13"/>
          </w:pPr>
        </w:pPrChange>
      </w:pPr>
      <w:ins w:id="3108" w:author="User" w:date="2021-09-13T17:50:00Z">
        <w:r>
          <w:rPr>
            <w:rFonts w:hint="eastAsia"/>
            <w:color w:val="000000" w:themeColor="text1"/>
          </w:rPr>
          <w:t>2.</w:t>
        </w:r>
        <w:r w:rsidRPr="00B44F54">
          <w:rPr>
            <w:color w:val="000000" w:themeColor="text1"/>
          </w:rPr>
          <w:t xml:space="preserve"> </w:t>
        </w:r>
        <w:r w:rsidRPr="003E6DC2">
          <w:rPr>
            <w:color w:val="000000" w:themeColor="text1"/>
          </w:rPr>
          <w:t>第</w:t>
        </w:r>
      </w:ins>
      <w:ins w:id="3109" w:author="User" w:date="2021-09-13T17:51:00Z">
        <w:r>
          <w:rPr>
            <w:rFonts w:hint="eastAsia"/>
            <w:color w:val="000000" w:themeColor="text1"/>
          </w:rPr>
          <w:t>二</w:t>
        </w:r>
      </w:ins>
      <w:ins w:id="3110" w:author="User" w:date="2021-09-13T17:50:00Z">
        <w:r w:rsidRPr="003E6DC2">
          <w:rPr>
            <w:color w:val="000000" w:themeColor="text1"/>
          </w:rPr>
          <w:t>期</w:t>
        </w:r>
        <w:r>
          <w:rPr>
            <w:rFonts w:hint="eastAsia"/>
            <w:color w:val="000000" w:themeColor="text1"/>
          </w:rPr>
          <w:t>程</w:t>
        </w:r>
      </w:ins>
    </w:p>
    <w:p w14:paraId="1C540AEC" w14:textId="77777777" w:rsidR="00DE0E4B" w:rsidRDefault="00B44F54" w:rsidP="00DE0E4B">
      <w:pPr>
        <w:pStyle w:val="13"/>
        <w:rPr>
          <w:ins w:id="3111" w:author="User" w:date="2021-09-14T15:08:00Z"/>
          <w:rFonts w:hint="eastAsia"/>
          <w:color w:val="000000" w:themeColor="text1"/>
        </w:rPr>
      </w:pPr>
      <w:ins w:id="3112" w:author="User" w:date="2021-09-13T17:51:00Z">
        <w:r w:rsidRPr="003E6DC2">
          <w:rPr>
            <w:color w:val="000000" w:themeColor="text1"/>
          </w:rPr>
          <w:t>自本案於簽約次日起第</w:t>
        </w:r>
        <w:r w:rsidRPr="003E6DC2">
          <w:rPr>
            <w:color w:val="000000" w:themeColor="text1"/>
          </w:rPr>
          <w:t xml:space="preserve"> 21 </w:t>
        </w:r>
        <w:r w:rsidRPr="003E6DC2">
          <w:rPr>
            <w:color w:val="000000" w:themeColor="text1"/>
          </w:rPr>
          <w:t>至</w:t>
        </w:r>
        <w:r w:rsidRPr="003E6DC2">
          <w:rPr>
            <w:color w:val="000000" w:themeColor="text1"/>
          </w:rPr>
          <w:t xml:space="preserve"> 90 </w:t>
        </w:r>
        <w:r w:rsidRPr="003E6DC2">
          <w:rPr>
            <w:color w:val="000000" w:themeColor="text1"/>
          </w:rPr>
          <w:t>日曆天，</w:t>
        </w:r>
        <w:r w:rsidRPr="003E6DC2">
          <w:rPr>
            <w:color w:val="000000" w:themeColor="text1"/>
          </w:rPr>
          <w:t xml:space="preserve"> </w:t>
        </w:r>
        <w:r w:rsidRPr="003E6DC2">
          <w:rPr>
            <w:color w:val="000000" w:themeColor="text1"/>
          </w:rPr>
          <w:t>本期為試運轉期，並於本期期滿次日起</w:t>
        </w:r>
        <w:r w:rsidRPr="003E6DC2">
          <w:rPr>
            <w:color w:val="000000" w:themeColor="text1"/>
          </w:rPr>
          <w:t xml:space="preserve"> 10 </w:t>
        </w:r>
        <w:r w:rsidRPr="003E6DC2">
          <w:rPr>
            <w:color w:val="000000" w:themeColor="text1"/>
          </w:rPr>
          <w:t>日曆天內提供試運轉工作報告，</w:t>
        </w:r>
        <w:r w:rsidRPr="003E6DC2">
          <w:rPr>
            <w:color w:val="000000" w:themeColor="text1"/>
          </w:rPr>
          <w:t xml:space="preserve"> </w:t>
        </w:r>
        <w:r w:rsidRPr="003E6DC2">
          <w:rPr>
            <w:color w:val="000000" w:themeColor="text1"/>
          </w:rPr>
          <w:t>供機關審查</w:t>
        </w:r>
        <w:r>
          <w:rPr>
            <w:rFonts w:hint="eastAsia"/>
            <w:color w:val="000000" w:themeColor="text1"/>
          </w:rPr>
          <w:t>。</w:t>
        </w:r>
      </w:ins>
    </w:p>
    <w:p w14:paraId="37AC41F3" w14:textId="77777777" w:rsidR="00DE0E4B" w:rsidRDefault="00B44F54" w:rsidP="002F18F5">
      <w:pPr>
        <w:pStyle w:val="13"/>
        <w:numPr>
          <w:ilvl w:val="0"/>
          <w:numId w:val="499"/>
        </w:numPr>
        <w:ind w:firstLineChars="0"/>
        <w:rPr>
          <w:ins w:id="3113" w:author="User" w:date="2021-09-14T15:08:00Z"/>
          <w:rFonts w:hint="eastAsia"/>
        </w:rPr>
      </w:pPr>
      <w:ins w:id="3114" w:author="User" w:date="2021-09-13T17:51:00Z">
        <w:r w:rsidRPr="003E6DC2">
          <w:t>完成車機設備安裝建置及與雲端後台相關伺服器等建置。</w:t>
        </w:r>
      </w:ins>
    </w:p>
    <w:p w14:paraId="54A9994B" w14:textId="77777777" w:rsidR="00DE0E4B" w:rsidRPr="00DE0E4B" w:rsidRDefault="00B44F54" w:rsidP="002F18F5">
      <w:pPr>
        <w:pStyle w:val="13"/>
        <w:numPr>
          <w:ilvl w:val="0"/>
          <w:numId w:val="499"/>
        </w:numPr>
        <w:ind w:firstLineChars="0"/>
        <w:rPr>
          <w:ins w:id="3115" w:author="User" w:date="2021-09-14T15:08:00Z"/>
          <w:rFonts w:cs="Arial" w:hint="eastAsia"/>
          <w:shd w:val="clear" w:color="auto" w:fill="FFFFFF"/>
          <w:rPrChange w:id="3116" w:author="User" w:date="2021-09-14T15:08:00Z">
            <w:rPr>
              <w:ins w:id="3117" w:author="User" w:date="2021-09-14T15:08:00Z"/>
              <w:rFonts w:hint="eastAsia"/>
            </w:rPr>
          </w:rPrChange>
        </w:rPr>
      </w:pPr>
      <w:ins w:id="3118" w:author="User" w:date="2021-09-13T17:51:00Z">
        <w:r w:rsidRPr="003E6DC2">
          <w:rPr>
            <w:rFonts w:hint="eastAsia"/>
          </w:rPr>
          <w:t>本案巡查範圍</w:t>
        </w:r>
        <w:r w:rsidRPr="003E6DC2">
          <w:t>，至少需全部巡查過二次</w:t>
        </w:r>
        <w:r w:rsidRPr="003E6DC2">
          <w:t>(</w:t>
        </w:r>
        <w:r w:rsidRPr="003E6DC2">
          <w:t>含</w:t>
        </w:r>
        <w:r w:rsidRPr="003E6DC2">
          <w:t>)</w:t>
        </w:r>
        <w:r w:rsidRPr="003E6DC2">
          <w:t>以上，以蒐集道路缺陷資料，並且回傳到後台的道路巡查系統整合後儲存。</w:t>
        </w:r>
      </w:ins>
    </w:p>
    <w:p w14:paraId="39ECDE5E" w14:textId="3BD77B7F" w:rsidR="000D7082" w:rsidRPr="002F18F5" w:rsidRDefault="00B44F54">
      <w:pPr>
        <w:pStyle w:val="13"/>
        <w:numPr>
          <w:ilvl w:val="0"/>
          <w:numId w:val="499"/>
        </w:numPr>
        <w:ind w:firstLineChars="0"/>
        <w:rPr>
          <w:ins w:id="3119" w:author="User" w:date="2021-09-13T17:51:00Z"/>
          <w:rFonts w:cs="Arial" w:hint="eastAsia"/>
          <w:shd w:val="clear" w:color="auto" w:fill="FFFFFF"/>
        </w:rPr>
        <w:pPrChange w:id="3120" w:author="User" w:date="2021-09-14T14:59:00Z">
          <w:pPr>
            <w:pStyle w:val="13"/>
          </w:pPr>
        </w:pPrChange>
      </w:pPr>
      <w:ins w:id="3121" w:author="User" w:date="2021-09-13T17:51:00Z">
        <w:r w:rsidRPr="003E6DC2">
          <w:t>本期期滿後，後台系統需建置產出每日巡查日報表與每月巡察月報表功能</w:t>
        </w:r>
      </w:ins>
    </w:p>
    <w:p w14:paraId="0D9E5DE2" w14:textId="544309C9" w:rsidR="00B44F54" w:rsidRDefault="006B7EF9">
      <w:pPr>
        <w:pStyle w:val="13"/>
        <w:ind w:left="0" w:firstLineChars="0" w:firstLine="0"/>
        <w:rPr>
          <w:ins w:id="3122" w:author="User" w:date="2021-09-13T17:51:00Z"/>
          <w:rFonts w:cs="Arial" w:hint="eastAsia"/>
          <w:color w:val="000000" w:themeColor="text1"/>
          <w:shd w:val="clear" w:color="auto" w:fill="FFFFFF"/>
          <w:lang w:val="en-US"/>
        </w:rPr>
        <w:pPrChange w:id="3123" w:author="User" w:date="2021-09-13T17:52:00Z">
          <w:pPr>
            <w:pStyle w:val="13"/>
          </w:pPr>
        </w:pPrChange>
      </w:pPr>
      <w:ins w:id="3124" w:author="User" w:date="2021-09-13T17:52:00Z">
        <w:r>
          <w:rPr>
            <w:rFonts w:cs="Arial" w:hint="eastAsia"/>
            <w:color w:val="000000" w:themeColor="text1"/>
            <w:shd w:val="clear" w:color="auto" w:fill="FFFFFF"/>
            <w:lang w:val="en-US"/>
          </w:rPr>
          <w:t>3.</w:t>
        </w:r>
        <w:r w:rsidRPr="006B7EF9">
          <w:rPr>
            <w:color w:val="000000" w:themeColor="text1"/>
          </w:rPr>
          <w:t xml:space="preserve"> </w:t>
        </w:r>
        <w:r w:rsidRPr="003E6DC2">
          <w:rPr>
            <w:color w:val="000000" w:themeColor="text1"/>
          </w:rPr>
          <w:t>第</w:t>
        </w:r>
        <w:r>
          <w:rPr>
            <w:rFonts w:hint="eastAsia"/>
            <w:color w:val="000000" w:themeColor="text1"/>
          </w:rPr>
          <w:t>三</w:t>
        </w:r>
        <w:r w:rsidRPr="003E6DC2">
          <w:rPr>
            <w:color w:val="000000" w:themeColor="text1"/>
          </w:rPr>
          <w:t>期</w:t>
        </w:r>
        <w:r>
          <w:rPr>
            <w:rFonts w:hint="eastAsia"/>
            <w:color w:val="000000" w:themeColor="text1"/>
          </w:rPr>
          <w:t>程</w:t>
        </w:r>
      </w:ins>
    </w:p>
    <w:p w14:paraId="652EBEF1" w14:textId="29B38400" w:rsidR="00B44F54" w:rsidRDefault="006B7EF9" w:rsidP="00E30B92">
      <w:pPr>
        <w:pStyle w:val="13"/>
        <w:rPr>
          <w:ins w:id="3125" w:author="User" w:date="2021-09-13T17:51:00Z"/>
          <w:rFonts w:cs="Arial" w:hint="eastAsia"/>
          <w:color w:val="000000" w:themeColor="text1"/>
          <w:shd w:val="clear" w:color="auto" w:fill="FFFFFF"/>
          <w:lang w:val="en-US"/>
        </w:rPr>
      </w:pPr>
      <w:ins w:id="3126" w:author="User" w:date="2021-09-13T17:52:00Z">
        <w:r w:rsidRPr="003E6DC2">
          <w:rPr>
            <w:color w:val="000000" w:themeColor="text1"/>
          </w:rPr>
          <w:t>自本案於簽約次日起第</w:t>
        </w:r>
        <w:r w:rsidRPr="003E6DC2">
          <w:rPr>
            <w:color w:val="000000" w:themeColor="text1"/>
          </w:rPr>
          <w:t xml:space="preserve"> 91 </w:t>
        </w:r>
        <w:r w:rsidRPr="003E6DC2">
          <w:rPr>
            <w:color w:val="000000" w:themeColor="text1"/>
          </w:rPr>
          <w:t>至</w:t>
        </w:r>
        <w:r w:rsidRPr="003E6DC2">
          <w:rPr>
            <w:color w:val="000000" w:themeColor="text1"/>
          </w:rPr>
          <w:t xml:space="preserve"> 180 </w:t>
        </w:r>
        <w:r w:rsidRPr="003E6DC2">
          <w:rPr>
            <w:color w:val="000000" w:themeColor="text1"/>
          </w:rPr>
          <w:t>日曆天，辦理事項詳契約規定，</w:t>
        </w:r>
        <w:r w:rsidRPr="003E6DC2">
          <w:rPr>
            <w:color w:val="000000" w:themeColor="text1"/>
          </w:rPr>
          <w:t xml:space="preserve"> </w:t>
        </w:r>
        <w:r w:rsidRPr="003E6DC2">
          <w:rPr>
            <w:color w:val="000000" w:themeColor="text1"/>
          </w:rPr>
          <w:t>並於本期期滿次日起</w:t>
        </w:r>
        <w:r w:rsidRPr="003E6DC2">
          <w:rPr>
            <w:color w:val="000000" w:themeColor="text1"/>
          </w:rPr>
          <w:t xml:space="preserve"> 10 </w:t>
        </w:r>
        <w:r w:rsidRPr="003E6DC2">
          <w:rPr>
            <w:color w:val="000000" w:themeColor="text1"/>
          </w:rPr>
          <w:t>日曆天內提供期中報告，</w:t>
        </w:r>
        <w:r w:rsidRPr="003E6DC2">
          <w:rPr>
            <w:color w:val="000000" w:themeColor="text1"/>
          </w:rPr>
          <w:t xml:space="preserve"> </w:t>
        </w:r>
        <w:r w:rsidRPr="003E6DC2">
          <w:rPr>
            <w:color w:val="000000" w:themeColor="text1"/>
          </w:rPr>
          <w:t>供機關審查</w:t>
        </w:r>
      </w:ins>
      <w:ins w:id="3127" w:author="User" w:date="2021-09-13T17:53:00Z">
        <w:r>
          <w:rPr>
            <w:rFonts w:hint="eastAsia"/>
            <w:color w:val="000000" w:themeColor="text1"/>
          </w:rPr>
          <w:t>。</w:t>
        </w:r>
      </w:ins>
    </w:p>
    <w:p w14:paraId="7A236D7C" w14:textId="557ADEE6" w:rsidR="00B44F54" w:rsidRDefault="006B7EF9">
      <w:pPr>
        <w:pStyle w:val="13"/>
        <w:ind w:left="0" w:firstLineChars="0" w:firstLine="0"/>
        <w:rPr>
          <w:ins w:id="3128" w:author="User" w:date="2021-09-13T17:51:00Z"/>
          <w:rFonts w:cs="Arial" w:hint="eastAsia"/>
          <w:color w:val="000000" w:themeColor="text1"/>
          <w:shd w:val="clear" w:color="auto" w:fill="FFFFFF"/>
          <w:lang w:val="en-US"/>
        </w:rPr>
        <w:pPrChange w:id="3129" w:author="User" w:date="2021-09-13T17:53:00Z">
          <w:pPr>
            <w:pStyle w:val="13"/>
          </w:pPr>
        </w:pPrChange>
      </w:pPr>
      <w:ins w:id="3130" w:author="User" w:date="2021-09-13T17:53:00Z">
        <w:r>
          <w:rPr>
            <w:rFonts w:cs="Arial" w:hint="eastAsia"/>
            <w:color w:val="000000" w:themeColor="text1"/>
            <w:shd w:val="clear" w:color="auto" w:fill="FFFFFF"/>
            <w:lang w:val="en-US"/>
          </w:rPr>
          <w:t>4.</w:t>
        </w:r>
        <w:r w:rsidRPr="006B7EF9">
          <w:rPr>
            <w:color w:val="000000" w:themeColor="text1"/>
          </w:rPr>
          <w:t xml:space="preserve"> </w:t>
        </w:r>
        <w:r w:rsidRPr="003E6DC2">
          <w:rPr>
            <w:color w:val="000000" w:themeColor="text1"/>
          </w:rPr>
          <w:t>第</w:t>
        </w:r>
        <w:r>
          <w:rPr>
            <w:rFonts w:hint="eastAsia"/>
            <w:color w:val="000000" w:themeColor="text1"/>
          </w:rPr>
          <w:t>四</w:t>
        </w:r>
        <w:r w:rsidRPr="003E6DC2">
          <w:rPr>
            <w:color w:val="000000" w:themeColor="text1"/>
          </w:rPr>
          <w:t>期</w:t>
        </w:r>
        <w:r>
          <w:rPr>
            <w:rFonts w:hint="eastAsia"/>
            <w:color w:val="000000" w:themeColor="text1"/>
          </w:rPr>
          <w:t>程</w:t>
        </w:r>
      </w:ins>
    </w:p>
    <w:p w14:paraId="031FDFCC" w14:textId="60E7A6EC" w:rsidR="00B44F54" w:rsidRDefault="006B7EF9" w:rsidP="00E30B92">
      <w:pPr>
        <w:pStyle w:val="13"/>
        <w:rPr>
          <w:ins w:id="3131" w:author="User" w:date="2021-09-13T17:51:00Z"/>
          <w:rFonts w:cs="Arial" w:hint="eastAsia"/>
          <w:color w:val="000000" w:themeColor="text1"/>
          <w:shd w:val="clear" w:color="auto" w:fill="FFFFFF"/>
          <w:lang w:val="en-US"/>
        </w:rPr>
      </w:pPr>
      <w:ins w:id="3132" w:author="User" w:date="2021-09-13T17:53:00Z">
        <w:r w:rsidRPr="003E6DC2">
          <w:rPr>
            <w:color w:val="000000" w:themeColor="text1"/>
          </w:rPr>
          <w:t>自本案簽約次日起第</w:t>
        </w:r>
        <w:r w:rsidRPr="003E6DC2">
          <w:rPr>
            <w:color w:val="000000" w:themeColor="text1"/>
          </w:rPr>
          <w:t xml:space="preserve"> 181 </w:t>
        </w:r>
        <w:r w:rsidRPr="003E6DC2">
          <w:rPr>
            <w:color w:val="000000" w:themeColor="text1"/>
          </w:rPr>
          <w:t>至</w:t>
        </w:r>
        <w:r w:rsidRPr="003E6DC2">
          <w:rPr>
            <w:color w:val="000000" w:themeColor="text1"/>
          </w:rPr>
          <w:t xml:space="preserve"> 270 </w:t>
        </w:r>
        <w:r w:rsidRPr="003E6DC2">
          <w:rPr>
            <w:color w:val="000000" w:themeColor="text1"/>
          </w:rPr>
          <w:t>日曆天，辦理事項詳契約規定，並於本期結束後</w:t>
        </w:r>
        <w:r w:rsidRPr="003E6DC2">
          <w:rPr>
            <w:color w:val="000000" w:themeColor="text1"/>
          </w:rPr>
          <w:t xml:space="preserve"> 10 </w:t>
        </w:r>
        <w:r w:rsidRPr="003E6DC2">
          <w:rPr>
            <w:color w:val="000000" w:themeColor="text1"/>
          </w:rPr>
          <w:t>日曆天內提出期末</w:t>
        </w:r>
      </w:ins>
      <w:ins w:id="3133" w:author="User" w:date="2021-10-21T14:03:00Z">
        <w:r w:rsidR="00AC2D19">
          <w:rPr>
            <w:rFonts w:hint="eastAsia"/>
            <w:color w:val="000000" w:themeColor="text1"/>
          </w:rPr>
          <w:t>(</w:t>
        </w:r>
        <w:r w:rsidR="00AC2D19">
          <w:rPr>
            <w:rFonts w:hint="eastAsia"/>
            <w:color w:val="000000" w:themeColor="text1"/>
          </w:rPr>
          <w:t>結案</w:t>
        </w:r>
        <w:r w:rsidR="00AC2D19">
          <w:rPr>
            <w:rFonts w:hint="eastAsia"/>
            <w:color w:val="000000" w:themeColor="text1"/>
          </w:rPr>
          <w:t>)</w:t>
        </w:r>
      </w:ins>
      <w:ins w:id="3134" w:author="User" w:date="2021-09-13T17:53:00Z">
        <w:r w:rsidRPr="003E6DC2">
          <w:rPr>
            <w:color w:val="000000" w:themeColor="text1"/>
          </w:rPr>
          <w:t>成果報告供機關審查</w:t>
        </w:r>
        <w:r>
          <w:rPr>
            <w:rFonts w:hint="eastAsia"/>
            <w:color w:val="000000" w:themeColor="text1"/>
          </w:rPr>
          <w:t>。</w:t>
        </w:r>
      </w:ins>
    </w:p>
    <w:p w14:paraId="400DB356" w14:textId="68A5B000" w:rsidR="00B44F54" w:rsidRDefault="00B44F54" w:rsidP="00E30B92">
      <w:pPr>
        <w:pStyle w:val="13"/>
        <w:rPr>
          <w:ins w:id="3135" w:author="User" w:date="2021-09-13T17:51:00Z"/>
          <w:rFonts w:cs="Arial" w:hint="eastAsia"/>
          <w:color w:val="000000" w:themeColor="text1"/>
          <w:shd w:val="clear" w:color="auto" w:fill="FFFFFF"/>
          <w:lang w:val="en-US"/>
        </w:rPr>
      </w:pPr>
    </w:p>
    <w:p w14:paraId="09DD86E2" w14:textId="27D7F573" w:rsidR="00112490" w:rsidRDefault="00112490">
      <w:pPr>
        <w:pStyle w:val="afb"/>
        <w:keepNext/>
        <w:ind w:left="200" w:hanging="200"/>
        <w:rPr>
          <w:ins w:id="3136" w:author="User" w:date="2021-09-14T15:28:00Z"/>
          <w:rFonts w:hint="eastAsia"/>
        </w:rPr>
        <w:pPrChange w:id="3137" w:author="User" w:date="2021-09-14T15:28:00Z">
          <w:pPr>
            <w:ind w:left="280" w:hanging="280"/>
          </w:pPr>
        </w:pPrChange>
      </w:pPr>
      <w:bookmarkStart w:id="3138" w:name="_Toc85792195"/>
      <w:ins w:id="3139" w:author="User" w:date="2021-09-14T15:28: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3140" w:author="User" w:date="2021-09-14T15:28:00Z">
        <w:r w:rsidR="00853FBC">
          <w:rPr>
            <w:rFonts w:hint="eastAsia"/>
            <w:noProof/>
          </w:rPr>
          <w:t>十</w:t>
        </w:r>
        <w:r>
          <w:rPr>
            <w:rFonts w:hint="eastAsia"/>
          </w:rPr>
          <w:fldChar w:fldCharType="end"/>
        </w:r>
        <w:r>
          <w:rPr>
            <w:rFonts w:hint="eastAsia"/>
          </w:rPr>
          <w:t>：</w:t>
        </w:r>
        <w:r w:rsidRPr="001660E2">
          <w:rPr>
            <w:rFonts w:hint="eastAsia"/>
          </w:rPr>
          <w:t>各期履行期限及工作計畫表</w:t>
        </w:r>
        <w:bookmarkEnd w:id="3138"/>
      </w:ins>
    </w:p>
    <w:tbl>
      <w:tblPr>
        <w:tblStyle w:val="a9"/>
        <w:tblW w:w="9747" w:type="dxa"/>
        <w:tblLayout w:type="fixed"/>
        <w:tblLook w:val="04A0" w:firstRow="1" w:lastRow="0" w:firstColumn="1" w:lastColumn="0" w:noHBand="0" w:noVBand="1"/>
      </w:tblPr>
      <w:tblGrid>
        <w:gridCol w:w="2235"/>
        <w:gridCol w:w="1701"/>
        <w:gridCol w:w="5811"/>
      </w:tblGrid>
      <w:tr w:rsidR="006B7EF9" w:rsidRPr="003E6DC2" w14:paraId="7A93E828" w14:textId="77777777" w:rsidTr="00A9280A">
        <w:trPr>
          <w:ins w:id="3141" w:author="User" w:date="2021-09-13T17:53:00Z"/>
        </w:trPr>
        <w:tc>
          <w:tcPr>
            <w:tcW w:w="9747" w:type="dxa"/>
            <w:gridSpan w:val="3"/>
          </w:tcPr>
          <w:p w14:paraId="5E54E9A3" w14:textId="77777777" w:rsidR="006B7EF9" w:rsidRPr="003E6DC2" w:rsidRDefault="006B7EF9" w:rsidP="00A9280A">
            <w:pPr>
              <w:pStyle w:val="13"/>
              <w:spacing w:line="240" w:lineRule="auto"/>
              <w:ind w:left="280" w:hangingChars="100" w:hanging="280"/>
              <w:rPr>
                <w:ins w:id="3142" w:author="User" w:date="2021-09-13T17:53:00Z"/>
                <w:rFonts w:hint="eastAsia"/>
                <w:color w:val="000000" w:themeColor="text1"/>
              </w:rPr>
            </w:pPr>
            <w:ins w:id="3143" w:author="User" w:date="2021-09-13T17:53:00Z">
              <w:r w:rsidRPr="003E6DC2">
                <w:rPr>
                  <w:rFonts w:hint="eastAsia"/>
                  <w:color w:val="000000" w:themeColor="text1"/>
                </w:rPr>
                <w:t>各期履行期限及工作計畫</w:t>
              </w:r>
            </w:ins>
          </w:p>
        </w:tc>
      </w:tr>
      <w:tr w:rsidR="006B7EF9" w:rsidRPr="003E6DC2" w14:paraId="13B2BCB9" w14:textId="77777777" w:rsidTr="00A9280A">
        <w:trPr>
          <w:ins w:id="3144" w:author="User" w:date="2021-09-13T17:53:00Z"/>
        </w:trPr>
        <w:tc>
          <w:tcPr>
            <w:tcW w:w="2235" w:type="dxa"/>
          </w:tcPr>
          <w:p w14:paraId="173E2D7C" w14:textId="77777777" w:rsidR="006B7EF9" w:rsidRPr="003E6DC2" w:rsidRDefault="006B7EF9" w:rsidP="00A9280A">
            <w:pPr>
              <w:ind w:left="280" w:hanging="280"/>
              <w:rPr>
                <w:ins w:id="3145" w:author="User" w:date="2021-09-13T17:53:00Z"/>
                <w:rFonts w:ascii="標楷體" w:hAnsi="標楷體"/>
                <w:color w:val="000000" w:themeColor="text1"/>
              </w:rPr>
            </w:pPr>
            <w:ins w:id="3146" w:author="User" w:date="2021-09-13T17:53:00Z">
              <w:r w:rsidRPr="003E6DC2">
                <w:rPr>
                  <w:rFonts w:ascii="標楷體" w:hAnsi="標楷體" w:hint="eastAsia"/>
                  <w:color w:val="000000" w:themeColor="text1"/>
                </w:rPr>
                <w:t>項目/期別</w:t>
              </w:r>
            </w:ins>
          </w:p>
        </w:tc>
        <w:tc>
          <w:tcPr>
            <w:tcW w:w="1701" w:type="dxa"/>
          </w:tcPr>
          <w:p w14:paraId="4763B7B4" w14:textId="77777777" w:rsidR="006B7EF9" w:rsidRPr="003E6DC2" w:rsidRDefault="006B7EF9" w:rsidP="00A9280A">
            <w:pPr>
              <w:ind w:left="240" w:hanging="240"/>
              <w:rPr>
                <w:ins w:id="3147" w:author="User" w:date="2021-09-13T17:53:00Z"/>
                <w:rFonts w:ascii="標楷體" w:hAnsi="標楷體"/>
                <w:color w:val="000000" w:themeColor="text1"/>
                <w:sz w:val="24"/>
                <w:szCs w:val="24"/>
              </w:rPr>
            </w:pPr>
            <w:ins w:id="3148" w:author="User" w:date="2021-09-13T17:53:00Z">
              <w:r w:rsidRPr="003E6DC2">
                <w:rPr>
                  <w:rFonts w:ascii="標楷體" w:hAnsi="標楷體" w:hint="eastAsia"/>
                  <w:color w:val="000000" w:themeColor="text1"/>
                  <w:sz w:val="24"/>
                  <w:szCs w:val="24"/>
                </w:rPr>
                <w:t>預計進行時間</w:t>
              </w:r>
            </w:ins>
          </w:p>
        </w:tc>
        <w:tc>
          <w:tcPr>
            <w:tcW w:w="5811" w:type="dxa"/>
          </w:tcPr>
          <w:p w14:paraId="578B3D12" w14:textId="77777777" w:rsidR="006B7EF9" w:rsidRPr="003E6DC2" w:rsidRDefault="006B7EF9" w:rsidP="00A9280A">
            <w:pPr>
              <w:ind w:left="280" w:hanging="280"/>
              <w:rPr>
                <w:ins w:id="3149" w:author="User" w:date="2021-09-13T17:53:00Z"/>
                <w:rFonts w:ascii="標楷體" w:hAnsi="標楷體"/>
                <w:color w:val="000000" w:themeColor="text1"/>
              </w:rPr>
            </w:pPr>
            <w:ins w:id="3150" w:author="User" w:date="2021-09-13T17:53:00Z">
              <w:r w:rsidRPr="003E6DC2">
                <w:rPr>
                  <w:rFonts w:ascii="標楷體" w:hAnsi="標楷體" w:hint="eastAsia"/>
                  <w:color w:val="000000" w:themeColor="text1"/>
                </w:rPr>
                <w:t>計畫辦理事項</w:t>
              </w:r>
            </w:ins>
          </w:p>
        </w:tc>
      </w:tr>
      <w:tr w:rsidR="006B7EF9" w:rsidRPr="003E6DC2" w14:paraId="70FC1DDA" w14:textId="77777777" w:rsidTr="00A9280A">
        <w:trPr>
          <w:ins w:id="3151" w:author="User" w:date="2021-09-13T17:53:00Z"/>
        </w:trPr>
        <w:tc>
          <w:tcPr>
            <w:tcW w:w="2235" w:type="dxa"/>
          </w:tcPr>
          <w:p w14:paraId="4AFECF3C" w14:textId="77777777" w:rsidR="006B7EF9" w:rsidRPr="003E6DC2" w:rsidRDefault="006B7EF9" w:rsidP="00A9280A">
            <w:pPr>
              <w:ind w:left="280" w:hanging="280"/>
              <w:rPr>
                <w:ins w:id="3152" w:author="User" w:date="2021-09-13T17:53:00Z"/>
                <w:rFonts w:ascii="標楷體" w:hAnsi="標楷體"/>
                <w:color w:val="000000" w:themeColor="text1"/>
              </w:rPr>
            </w:pPr>
            <w:ins w:id="3153" w:author="User" w:date="2021-09-13T17:53:00Z">
              <w:r w:rsidRPr="003E6DC2">
                <w:rPr>
                  <w:rFonts w:ascii="標楷體" w:hAnsi="標楷體" w:hint="eastAsia"/>
                  <w:color w:val="000000" w:themeColor="text1"/>
                </w:rPr>
                <w:t>簽約期</w:t>
              </w:r>
            </w:ins>
          </w:p>
          <w:p w14:paraId="2C611C52" w14:textId="77777777" w:rsidR="006B7EF9" w:rsidRPr="003E6DC2" w:rsidRDefault="006B7EF9" w:rsidP="00A9280A">
            <w:pPr>
              <w:ind w:left="280" w:hanging="280"/>
              <w:rPr>
                <w:ins w:id="3154" w:author="User" w:date="2021-09-13T17:53:00Z"/>
                <w:rFonts w:ascii="標楷體" w:hAnsi="標楷體"/>
                <w:color w:val="000000" w:themeColor="text1"/>
              </w:rPr>
            </w:pPr>
            <w:ins w:id="3155" w:author="User" w:date="2021-09-13T17:53:00Z">
              <w:r w:rsidRPr="003E6DC2">
                <w:rPr>
                  <w:rFonts w:ascii="標楷體" w:hAnsi="標楷體" w:hint="eastAsia"/>
                  <w:color w:val="000000" w:themeColor="text1"/>
                </w:rPr>
                <w:t>D</w:t>
              </w:r>
            </w:ins>
          </w:p>
        </w:tc>
        <w:tc>
          <w:tcPr>
            <w:tcW w:w="1701" w:type="dxa"/>
          </w:tcPr>
          <w:p w14:paraId="2488425E" w14:textId="77777777" w:rsidR="006B7EF9" w:rsidRPr="003E6DC2" w:rsidRDefault="006B7EF9" w:rsidP="00A9280A">
            <w:pPr>
              <w:ind w:left="280" w:hanging="280"/>
              <w:rPr>
                <w:ins w:id="3156" w:author="User" w:date="2021-09-13T17:53:00Z"/>
                <w:rFonts w:ascii="標楷體" w:hAnsi="標楷體"/>
                <w:color w:val="000000" w:themeColor="text1"/>
              </w:rPr>
            </w:pPr>
            <w:ins w:id="3157" w:author="User" w:date="2021-09-13T17:53:00Z">
              <w:r w:rsidRPr="003E6DC2">
                <w:rPr>
                  <w:rFonts w:ascii="標楷體" w:hAnsi="標楷體" w:hint="eastAsia"/>
                  <w:color w:val="000000" w:themeColor="text1"/>
                </w:rPr>
                <w:t>110/7/20~</w:t>
              </w:r>
            </w:ins>
          </w:p>
          <w:p w14:paraId="1A66DC0E" w14:textId="77777777" w:rsidR="006B7EF9" w:rsidRPr="003E6DC2" w:rsidRDefault="006B7EF9" w:rsidP="00A9280A">
            <w:pPr>
              <w:ind w:left="280" w:hanging="280"/>
              <w:rPr>
                <w:ins w:id="3158" w:author="User" w:date="2021-09-13T17:53:00Z"/>
                <w:rFonts w:ascii="標楷體" w:hAnsi="標楷體"/>
                <w:color w:val="000000" w:themeColor="text1"/>
              </w:rPr>
            </w:pPr>
            <w:ins w:id="3159" w:author="User" w:date="2021-09-13T17:53:00Z">
              <w:r w:rsidRPr="003E6DC2">
                <w:rPr>
                  <w:rFonts w:ascii="標楷體" w:hAnsi="標楷體" w:hint="eastAsia"/>
                  <w:color w:val="000000" w:themeColor="text1"/>
                </w:rPr>
                <w:t>110/8/5</w:t>
              </w:r>
            </w:ins>
          </w:p>
        </w:tc>
        <w:tc>
          <w:tcPr>
            <w:tcW w:w="5811" w:type="dxa"/>
          </w:tcPr>
          <w:p w14:paraId="7714B8A2" w14:textId="77777777" w:rsidR="006B7EF9" w:rsidRPr="003E6DC2" w:rsidRDefault="006B7EF9" w:rsidP="00A9280A">
            <w:pPr>
              <w:ind w:left="280" w:hanging="280"/>
              <w:rPr>
                <w:ins w:id="3160" w:author="User" w:date="2021-09-13T17:53:00Z"/>
                <w:rFonts w:ascii="標楷體" w:hAnsi="標楷體"/>
                <w:color w:val="000000" w:themeColor="text1"/>
              </w:rPr>
            </w:pPr>
            <w:ins w:id="3161" w:author="User" w:date="2021-09-13T17:53:00Z">
              <w:r w:rsidRPr="003E6DC2">
                <w:rPr>
                  <w:rFonts w:ascii="標楷體" w:hAnsi="標楷體" w:hint="eastAsia"/>
                  <w:color w:val="000000" w:themeColor="text1"/>
                </w:rPr>
                <w:t>完成簽約。</w:t>
              </w:r>
            </w:ins>
          </w:p>
        </w:tc>
      </w:tr>
      <w:tr w:rsidR="006B7EF9" w:rsidRPr="003E6DC2" w14:paraId="6FA15AF3" w14:textId="77777777" w:rsidTr="00A9280A">
        <w:trPr>
          <w:ins w:id="3162" w:author="User" w:date="2021-09-13T17:53:00Z"/>
        </w:trPr>
        <w:tc>
          <w:tcPr>
            <w:tcW w:w="2235" w:type="dxa"/>
          </w:tcPr>
          <w:p w14:paraId="13122FE8" w14:textId="77777777" w:rsidR="006B7EF9" w:rsidRPr="003E6DC2" w:rsidRDefault="006B7EF9" w:rsidP="00A9280A">
            <w:pPr>
              <w:ind w:left="280" w:hanging="280"/>
              <w:rPr>
                <w:ins w:id="3163" w:author="User" w:date="2021-09-13T17:53:00Z"/>
                <w:rFonts w:ascii="標楷體" w:hAnsi="標楷體"/>
                <w:color w:val="000000" w:themeColor="text1"/>
              </w:rPr>
            </w:pPr>
            <w:ins w:id="3164" w:author="User" w:date="2021-09-13T17:53:00Z">
              <w:r w:rsidRPr="003E6DC2">
                <w:rPr>
                  <w:rFonts w:ascii="標楷體" w:hAnsi="標楷體" w:hint="eastAsia"/>
                  <w:color w:val="000000" w:themeColor="text1"/>
                </w:rPr>
                <w:t>第一期程</w:t>
              </w:r>
            </w:ins>
          </w:p>
          <w:p w14:paraId="3BC48690" w14:textId="77777777" w:rsidR="006B7EF9" w:rsidRPr="003E6DC2" w:rsidRDefault="006B7EF9" w:rsidP="00A9280A">
            <w:pPr>
              <w:ind w:left="280" w:hanging="280"/>
              <w:rPr>
                <w:ins w:id="3165" w:author="User" w:date="2021-09-13T17:53:00Z"/>
                <w:rFonts w:ascii="標楷體" w:hAnsi="標楷體"/>
                <w:color w:val="000000" w:themeColor="text1"/>
              </w:rPr>
            </w:pPr>
            <w:ins w:id="3166" w:author="User" w:date="2021-09-13T17:53:00Z">
              <w:r w:rsidRPr="003E6DC2">
                <w:rPr>
                  <w:rFonts w:ascii="標楷體" w:hAnsi="標楷體" w:hint="eastAsia"/>
                  <w:color w:val="000000" w:themeColor="text1"/>
                </w:rPr>
                <w:t>工作計劃書</w:t>
              </w:r>
            </w:ins>
          </w:p>
          <w:p w14:paraId="7D6B0D63" w14:textId="77777777" w:rsidR="006B7EF9" w:rsidRPr="003E6DC2" w:rsidRDefault="006B7EF9" w:rsidP="00A9280A">
            <w:pPr>
              <w:ind w:left="280" w:hanging="280"/>
              <w:rPr>
                <w:ins w:id="3167" w:author="User" w:date="2021-09-13T17:53:00Z"/>
                <w:rFonts w:ascii="標楷體" w:hAnsi="標楷體"/>
                <w:color w:val="000000" w:themeColor="text1"/>
              </w:rPr>
            </w:pPr>
            <w:ins w:id="3168" w:author="User" w:date="2021-09-13T17:53:00Z">
              <w:r w:rsidRPr="003E6DC2">
                <w:rPr>
                  <w:rFonts w:ascii="標楷體" w:hAnsi="標楷體" w:hint="eastAsia"/>
                  <w:color w:val="000000" w:themeColor="text1"/>
                </w:rPr>
                <w:t>D+20</w:t>
              </w:r>
            </w:ins>
          </w:p>
        </w:tc>
        <w:tc>
          <w:tcPr>
            <w:tcW w:w="1701" w:type="dxa"/>
          </w:tcPr>
          <w:p w14:paraId="0EED8F52" w14:textId="77777777" w:rsidR="006B7EF9" w:rsidRPr="003E6DC2" w:rsidRDefault="006B7EF9" w:rsidP="00A9280A">
            <w:pPr>
              <w:ind w:left="280" w:hanging="280"/>
              <w:rPr>
                <w:ins w:id="3169" w:author="User" w:date="2021-09-13T17:53:00Z"/>
                <w:rFonts w:ascii="標楷體" w:hAnsi="標楷體"/>
                <w:color w:val="000000" w:themeColor="text1"/>
              </w:rPr>
            </w:pPr>
            <w:ins w:id="3170" w:author="User" w:date="2021-09-13T17:53:00Z">
              <w:r w:rsidRPr="003E6DC2">
                <w:rPr>
                  <w:rFonts w:ascii="標楷體" w:hAnsi="標楷體" w:hint="eastAsia"/>
                  <w:color w:val="000000" w:themeColor="text1"/>
                </w:rPr>
                <w:t>110/8/5</w:t>
              </w:r>
            </w:ins>
          </w:p>
          <w:p w14:paraId="4A9FF61C" w14:textId="77777777" w:rsidR="006B7EF9" w:rsidRPr="003E6DC2" w:rsidRDefault="006B7EF9" w:rsidP="00A9280A">
            <w:pPr>
              <w:ind w:left="280" w:hanging="280"/>
              <w:rPr>
                <w:ins w:id="3171" w:author="User" w:date="2021-09-13T17:53:00Z"/>
                <w:rFonts w:ascii="標楷體" w:hAnsi="標楷體"/>
                <w:color w:val="000000" w:themeColor="text1"/>
              </w:rPr>
            </w:pPr>
            <w:ins w:id="3172" w:author="User" w:date="2021-09-13T17:53:00Z">
              <w:r w:rsidRPr="003E6DC2">
                <w:rPr>
                  <w:rFonts w:ascii="標楷體" w:hAnsi="標楷體" w:hint="eastAsia"/>
                  <w:color w:val="000000" w:themeColor="text1"/>
                </w:rPr>
                <w:t>110/8/25</w:t>
              </w:r>
            </w:ins>
          </w:p>
        </w:tc>
        <w:tc>
          <w:tcPr>
            <w:tcW w:w="5811" w:type="dxa"/>
          </w:tcPr>
          <w:p w14:paraId="75B16849" w14:textId="77777777" w:rsidR="006B7EF9" w:rsidRPr="003E6DC2" w:rsidRDefault="006B7EF9" w:rsidP="00A9280A">
            <w:pPr>
              <w:ind w:left="280" w:hanging="280"/>
              <w:rPr>
                <w:ins w:id="3173" w:author="User" w:date="2021-09-13T17:53:00Z"/>
                <w:rFonts w:ascii="標楷體" w:hAnsi="標楷體"/>
                <w:color w:val="000000" w:themeColor="text1"/>
              </w:rPr>
            </w:pPr>
            <w:ins w:id="3174" w:author="User" w:date="2021-09-13T17:53:00Z">
              <w:r w:rsidRPr="003E6DC2">
                <w:rPr>
                  <w:rFonts w:ascii="標楷體" w:hAnsi="標楷體" w:hint="eastAsia"/>
                  <w:color w:val="000000" w:themeColor="text1"/>
                </w:rPr>
                <w:t>提呈工作計劃書。</w:t>
              </w:r>
            </w:ins>
          </w:p>
          <w:p w14:paraId="31FAA9BD" w14:textId="77777777" w:rsidR="006B7EF9" w:rsidRPr="003E6DC2" w:rsidRDefault="006B7EF9" w:rsidP="00A9280A">
            <w:pPr>
              <w:pStyle w:val="a7"/>
              <w:numPr>
                <w:ilvl w:val="0"/>
                <w:numId w:val="392"/>
              </w:numPr>
              <w:ind w:leftChars="0" w:left="280" w:hanging="280"/>
              <w:rPr>
                <w:ins w:id="3175" w:author="User" w:date="2021-09-13T17:53:00Z"/>
                <w:rFonts w:ascii="標楷體" w:hAnsi="標楷體"/>
                <w:color w:val="000000" w:themeColor="text1"/>
              </w:rPr>
            </w:pPr>
            <w:ins w:id="3176" w:author="User" w:date="2021-09-13T17:53:00Z">
              <w:r w:rsidRPr="003E6DC2">
                <w:rPr>
                  <w:rFonts w:ascii="標楷體" w:hAnsi="標楷體"/>
                  <w:color w:val="000000" w:themeColor="text1"/>
                </w:rPr>
                <w:t>保密同意書</w:t>
              </w:r>
              <w:r w:rsidRPr="003E6DC2">
                <w:rPr>
                  <w:rFonts w:ascii="標楷體" w:hAnsi="標楷體" w:hint="eastAsia"/>
                  <w:color w:val="000000" w:themeColor="text1"/>
                </w:rPr>
                <w:t>。</w:t>
              </w:r>
            </w:ins>
          </w:p>
          <w:p w14:paraId="784E7CD1" w14:textId="77777777" w:rsidR="006B7EF9" w:rsidRPr="003E6DC2" w:rsidRDefault="006B7EF9" w:rsidP="00A9280A">
            <w:pPr>
              <w:pStyle w:val="a7"/>
              <w:numPr>
                <w:ilvl w:val="0"/>
                <w:numId w:val="392"/>
              </w:numPr>
              <w:ind w:leftChars="0" w:left="280" w:hanging="280"/>
              <w:rPr>
                <w:ins w:id="3177" w:author="User" w:date="2021-09-13T17:53:00Z"/>
                <w:rFonts w:ascii="標楷體" w:hAnsi="標楷體"/>
                <w:color w:val="000000" w:themeColor="text1"/>
              </w:rPr>
            </w:pPr>
            <w:ins w:id="3178" w:author="User" w:date="2021-09-13T17:53:00Z">
              <w:r w:rsidRPr="003E6DC2">
                <w:rPr>
                  <w:rFonts w:ascii="標楷體" w:hAnsi="標楷體" w:hint="eastAsia"/>
                  <w:color w:val="000000" w:themeColor="text1"/>
                </w:rPr>
                <w:t>保密切結書。</w:t>
              </w:r>
            </w:ins>
          </w:p>
          <w:p w14:paraId="761750DD" w14:textId="77777777" w:rsidR="006B7EF9" w:rsidRPr="003E6DC2" w:rsidRDefault="006B7EF9" w:rsidP="00A9280A">
            <w:pPr>
              <w:pStyle w:val="a7"/>
              <w:numPr>
                <w:ilvl w:val="0"/>
                <w:numId w:val="392"/>
              </w:numPr>
              <w:ind w:leftChars="0" w:left="280" w:hanging="280"/>
              <w:rPr>
                <w:ins w:id="3179" w:author="User" w:date="2021-09-13T17:53:00Z"/>
                <w:rFonts w:ascii="標楷體" w:hAnsi="標楷體"/>
                <w:color w:val="000000" w:themeColor="text1"/>
              </w:rPr>
            </w:pPr>
            <w:ins w:id="3180" w:author="User" w:date="2021-09-13T17:53:00Z">
              <w:r w:rsidRPr="003E6DC2">
                <w:rPr>
                  <w:rFonts w:ascii="標楷體" w:hAnsi="標楷體" w:hint="eastAsia"/>
                  <w:color w:val="000000" w:themeColor="text1"/>
                </w:rPr>
                <w:t>委外廠商資訊安全與個人資料保護自我評鑑表。</w:t>
              </w:r>
            </w:ins>
          </w:p>
          <w:p w14:paraId="778620B3" w14:textId="77777777" w:rsidR="006B7EF9" w:rsidRPr="003E6DC2" w:rsidRDefault="006B7EF9" w:rsidP="00A9280A">
            <w:pPr>
              <w:pStyle w:val="a7"/>
              <w:numPr>
                <w:ilvl w:val="0"/>
                <w:numId w:val="392"/>
              </w:numPr>
              <w:ind w:leftChars="0" w:left="280" w:hanging="280"/>
              <w:rPr>
                <w:ins w:id="3181" w:author="User" w:date="2021-09-13T17:53:00Z"/>
                <w:rFonts w:ascii="標楷體" w:hAnsi="標楷體"/>
                <w:color w:val="000000" w:themeColor="text1"/>
              </w:rPr>
            </w:pPr>
            <w:ins w:id="3182" w:author="User" w:date="2021-09-13T17:53:00Z">
              <w:r w:rsidRPr="003E6DC2">
                <w:rPr>
                  <w:rFonts w:ascii="標楷體" w:hAnsi="標楷體"/>
                  <w:color w:val="000000" w:themeColor="text1"/>
                </w:rPr>
                <w:t>保護自我評鑑表</w:t>
              </w:r>
              <w:r w:rsidRPr="003E6DC2">
                <w:rPr>
                  <w:rFonts w:ascii="標楷體" w:hAnsi="標楷體" w:hint="eastAsia"/>
                  <w:color w:val="000000" w:themeColor="text1"/>
                </w:rPr>
                <w:t>。</w:t>
              </w:r>
            </w:ins>
          </w:p>
        </w:tc>
      </w:tr>
      <w:tr w:rsidR="006B7EF9" w:rsidRPr="003E6DC2" w14:paraId="2AC14535" w14:textId="77777777" w:rsidTr="00A9280A">
        <w:trPr>
          <w:trHeight w:val="2625"/>
          <w:ins w:id="3183" w:author="User" w:date="2021-09-13T17:53:00Z"/>
        </w:trPr>
        <w:tc>
          <w:tcPr>
            <w:tcW w:w="2235" w:type="dxa"/>
            <w:vMerge w:val="restart"/>
          </w:tcPr>
          <w:p w14:paraId="1C2B1A16" w14:textId="77777777" w:rsidR="006B7EF9" w:rsidRPr="003E6DC2" w:rsidRDefault="006B7EF9" w:rsidP="00A9280A">
            <w:pPr>
              <w:ind w:left="280" w:hanging="280"/>
              <w:rPr>
                <w:ins w:id="3184" w:author="User" w:date="2021-09-13T17:53:00Z"/>
                <w:rFonts w:ascii="標楷體" w:hAnsi="標楷體"/>
                <w:color w:val="000000" w:themeColor="text1"/>
              </w:rPr>
            </w:pPr>
            <w:ins w:id="3185" w:author="User" w:date="2021-09-13T17:53:00Z">
              <w:r w:rsidRPr="003E6DC2">
                <w:rPr>
                  <w:rFonts w:ascii="標楷體" w:hAnsi="標楷體" w:hint="eastAsia"/>
                  <w:color w:val="000000" w:themeColor="text1"/>
                </w:rPr>
                <w:t>第二期程</w:t>
              </w:r>
            </w:ins>
          </w:p>
          <w:p w14:paraId="3C947092" w14:textId="77777777" w:rsidR="006B7EF9" w:rsidRPr="003E6DC2" w:rsidRDefault="006B7EF9" w:rsidP="00A9280A">
            <w:pPr>
              <w:ind w:left="280" w:hanging="280"/>
              <w:rPr>
                <w:ins w:id="3186" w:author="User" w:date="2021-09-13T17:53:00Z"/>
                <w:rFonts w:ascii="標楷體" w:hAnsi="標楷體"/>
                <w:color w:val="000000" w:themeColor="text1"/>
              </w:rPr>
            </w:pPr>
            <w:ins w:id="3187" w:author="User" w:date="2021-09-13T17:53:00Z">
              <w:r w:rsidRPr="003E6DC2">
                <w:rPr>
                  <w:rFonts w:ascii="標楷體" w:hAnsi="標楷體" w:hint="eastAsia"/>
                  <w:color w:val="000000" w:themeColor="text1"/>
                </w:rPr>
                <w:t>D21~90</w:t>
              </w:r>
            </w:ins>
          </w:p>
        </w:tc>
        <w:tc>
          <w:tcPr>
            <w:tcW w:w="1701" w:type="dxa"/>
          </w:tcPr>
          <w:p w14:paraId="25AF5BD2" w14:textId="77777777" w:rsidR="006B7EF9" w:rsidRPr="003E6DC2" w:rsidRDefault="006B7EF9" w:rsidP="00A9280A">
            <w:pPr>
              <w:ind w:left="280" w:hanging="280"/>
              <w:rPr>
                <w:ins w:id="3188" w:author="User" w:date="2021-09-13T17:53:00Z"/>
                <w:rFonts w:ascii="標楷體" w:hAnsi="標楷體"/>
                <w:color w:val="000000" w:themeColor="text1"/>
              </w:rPr>
            </w:pPr>
            <w:ins w:id="3189" w:author="User" w:date="2021-09-13T17:53:00Z">
              <w:r w:rsidRPr="003E6DC2">
                <w:rPr>
                  <w:rFonts w:ascii="標楷體" w:hAnsi="標楷體" w:hint="eastAsia"/>
                  <w:color w:val="000000" w:themeColor="text1"/>
                </w:rPr>
                <w:t>110/</w:t>
              </w:r>
              <w:r w:rsidRPr="003E6DC2">
                <w:rPr>
                  <w:rFonts w:ascii="標楷體" w:hAnsi="標楷體"/>
                  <w:color w:val="000000" w:themeColor="text1"/>
                </w:rPr>
                <w:t>8/2</w:t>
              </w:r>
              <w:r w:rsidRPr="003E6DC2">
                <w:rPr>
                  <w:rFonts w:ascii="標楷體" w:hAnsi="標楷體" w:hint="eastAsia"/>
                  <w:color w:val="000000" w:themeColor="text1"/>
                </w:rPr>
                <w:t>6</w:t>
              </w:r>
            </w:ins>
          </w:p>
          <w:p w14:paraId="53624567" w14:textId="77777777" w:rsidR="006B7EF9" w:rsidRPr="003E6DC2" w:rsidRDefault="006B7EF9" w:rsidP="00A9280A">
            <w:pPr>
              <w:ind w:left="280" w:hanging="280"/>
              <w:rPr>
                <w:ins w:id="3190" w:author="User" w:date="2021-09-13T17:53:00Z"/>
                <w:rFonts w:ascii="標楷體" w:hAnsi="標楷體"/>
                <w:color w:val="000000" w:themeColor="text1"/>
              </w:rPr>
            </w:pPr>
            <w:ins w:id="3191" w:author="User" w:date="2021-09-13T17:53:00Z">
              <w:r w:rsidRPr="003E6DC2">
                <w:rPr>
                  <w:rFonts w:ascii="標楷體" w:hAnsi="標楷體" w:hint="eastAsia"/>
                  <w:color w:val="000000" w:themeColor="text1"/>
                </w:rPr>
                <w:t>110/9/1</w:t>
              </w:r>
            </w:ins>
          </w:p>
          <w:p w14:paraId="7C0D7082" w14:textId="77777777" w:rsidR="006B7EF9" w:rsidRPr="003E6DC2" w:rsidRDefault="006B7EF9" w:rsidP="00A9280A">
            <w:pPr>
              <w:ind w:left="240" w:hanging="240"/>
              <w:rPr>
                <w:ins w:id="3192" w:author="User" w:date="2021-09-13T17:53:00Z"/>
                <w:rFonts w:ascii="標楷體" w:hAnsi="標楷體"/>
                <w:color w:val="000000" w:themeColor="text1"/>
                <w:sz w:val="24"/>
                <w:szCs w:val="24"/>
              </w:rPr>
            </w:pPr>
            <w:ins w:id="3193" w:author="User" w:date="2021-09-13T17:53:00Z">
              <w:r w:rsidRPr="003E6DC2">
                <w:rPr>
                  <w:rFonts w:ascii="標楷體" w:hAnsi="標楷體" w:hint="eastAsia"/>
                  <w:color w:val="000000" w:themeColor="text1"/>
                  <w:sz w:val="24"/>
                  <w:szCs w:val="24"/>
                </w:rPr>
                <w:sym w:font="Wingdings 2" w:char="F0F8"/>
              </w:r>
              <w:r w:rsidRPr="003E6DC2">
                <w:rPr>
                  <w:rFonts w:ascii="標楷體" w:hAnsi="標楷體" w:hint="eastAsia"/>
                  <w:color w:val="000000" w:themeColor="text1"/>
                  <w:sz w:val="24"/>
                  <w:szCs w:val="24"/>
                </w:rPr>
                <w:t>執行第一周</w:t>
              </w:r>
            </w:ins>
          </w:p>
        </w:tc>
        <w:tc>
          <w:tcPr>
            <w:tcW w:w="5811" w:type="dxa"/>
          </w:tcPr>
          <w:p w14:paraId="2AA2213E" w14:textId="77777777" w:rsidR="006B7EF9" w:rsidRPr="003E6DC2" w:rsidRDefault="006B7EF9" w:rsidP="00A9280A">
            <w:pPr>
              <w:pStyle w:val="a7"/>
              <w:numPr>
                <w:ilvl w:val="0"/>
                <w:numId w:val="395"/>
              </w:numPr>
              <w:ind w:leftChars="0" w:left="280" w:hanging="280"/>
              <w:rPr>
                <w:ins w:id="3194" w:author="User" w:date="2021-09-13T17:53:00Z"/>
                <w:rFonts w:ascii="標楷體" w:hAnsi="標楷體"/>
                <w:color w:val="000000" w:themeColor="text1"/>
              </w:rPr>
            </w:pPr>
            <w:ins w:id="3195" w:author="User" w:date="2021-09-13T17:53:00Z">
              <w:r w:rsidRPr="003E6DC2">
                <w:rPr>
                  <w:rFonts w:ascii="標楷體" w:hAnsi="標楷體" w:hint="eastAsia"/>
                  <w:color w:val="000000" w:themeColor="text1"/>
                </w:rPr>
                <w:t>教育訓練-行前準備，對象：司機員。</w:t>
              </w:r>
            </w:ins>
          </w:p>
          <w:p w14:paraId="28E1FE4C" w14:textId="77777777" w:rsidR="006B7EF9" w:rsidRPr="003E6DC2" w:rsidRDefault="006B7EF9" w:rsidP="00A9280A">
            <w:pPr>
              <w:pStyle w:val="a7"/>
              <w:numPr>
                <w:ilvl w:val="0"/>
                <w:numId w:val="395"/>
              </w:numPr>
              <w:ind w:leftChars="0" w:left="280" w:hanging="280"/>
              <w:rPr>
                <w:ins w:id="3196" w:author="User" w:date="2021-09-13T17:53:00Z"/>
                <w:rFonts w:ascii="標楷體" w:hAnsi="標楷體"/>
                <w:color w:val="000000" w:themeColor="text1"/>
              </w:rPr>
            </w:pPr>
            <w:ins w:id="3197" w:author="User" w:date="2021-09-13T17:53:00Z">
              <w:r w:rsidRPr="003E6DC2">
                <w:rPr>
                  <w:rFonts w:ascii="標楷體" w:hAnsi="標楷體" w:hint="eastAsia"/>
                  <w:color w:val="000000" w:themeColor="text1"/>
                </w:rPr>
                <w:t>完成巡查車機系統架設安裝。</w:t>
              </w:r>
            </w:ins>
          </w:p>
          <w:p w14:paraId="00E57AFC" w14:textId="77777777" w:rsidR="006B7EF9" w:rsidRPr="003E6DC2" w:rsidRDefault="006B7EF9" w:rsidP="00A9280A">
            <w:pPr>
              <w:pStyle w:val="a7"/>
              <w:numPr>
                <w:ilvl w:val="0"/>
                <w:numId w:val="395"/>
              </w:numPr>
              <w:ind w:leftChars="0" w:left="280" w:hanging="280"/>
              <w:rPr>
                <w:ins w:id="3198" w:author="User" w:date="2021-09-13T17:53:00Z"/>
                <w:rFonts w:ascii="標楷體" w:hAnsi="標楷體"/>
                <w:color w:val="000000" w:themeColor="text1"/>
              </w:rPr>
            </w:pPr>
            <w:ins w:id="3199" w:author="User" w:date="2021-09-13T17:53:00Z">
              <w:r w:rsidRPr="003E6DC2">
                <w:rPr>
                  <w:rFonts w:ascii="標楷體" w:hAnsi="標楷體" w:hint="eastAsia"/>
                  <w:color w:val="000000" w:themeColor="text1"/>
                </w:rPr>
                <w:t>完成資料庫建置。</w:t>
              </w:r>
            </w:ins>
          </w:p>
          <w:p w14:paraId="7EABD30F" w14:textId="77777777" w:rsidR="006B7EF9" w:rsidRPr="003E6DC2" w:rsidRDefault="006B7EF9" w:rsidP="00A9280A">
            <w:pPr>
              <w:pStyle w:val="a7"/>
              <w:numPr>
                <w:ilvl w:val="0"/>
                <w:numId w:val="395"/>
              </w:numPr>
              <w:ind w:leftChars="0" w:left="280" w:hanging="280"/>
              <w:rPr>
                <w:ins w:id="3200" w:author="User" w:date="2021-09-13T17:53:00Z"/>
                <w:rFonts w:ascii="標楷體" w:hAnsi="標楷體"/>
                <w:color w:val="000000" w:themeColor="text1"/>
              </w:rPr>
            </w:pPr>
            <w:ins w:id="3201" w:author="User" w:date="2021-09-13T17:53:00Z">
              <w:r w:rsidRPr="003E6DC2">
                <w:rPr>
                  <w:rFonts w:ascii="標楷體" w:hAnsi="標楷體" w:hint="eastAsia"/>
                  <w:color w:val="000000" w:themeColor="text1"/>
                </w:rPr>
                <w:t>完成查詢網頁及報表初期建置。</w:t>
              </w:r>
            </w:ins>
          </w:p>
          <w:p w14:paraId="20CCEB86" w14:textId="77777777" w:rsidR="006B7EF9" w:rsidRPr="003E6DC2" w:rsidRDefault="006B7EF9" w:rsidP="00A9280A">
            <w:pPr>
              <w:pStyle w:val="a7"/>
              <w:numPr>
                <w:ilvl w:val="0"/>
                <w:numId w:val="393"/>
              </w:numPr>
              <w:ind w:leftChars="0" w:left="280" w:hanging="280"/>
              <w:rPr>
                <w:ins w:id="3202" w:author="User" w:date="2021-09-13T17:53:00Z"/>
                <w:rFonts w:ascii="標楷體" w:hAnsi="標楷體"/>
                <w:color w:val="000000" w:themeColor="text1"/>
              </w:rPr>
            </w:pPr>
            <w:ins w:id="3203" w:author="User" w:date="2021-09-13T17:53:00Z">
              <w:r w:rsidRPr="003E6DC2">
                <w:rPr>
                  <w:rFonts w:ascii="標楷體" w:hAnsi="標楷體" w:hint="eastAsia"/>
                  <w:color w:val="000000" w:themeColor="text1"/>
                </w:rPr>
                <w:t>完成後台雲端系統並開始執行道路巡查作業。</w:t>
              </w:r>
            </w:ins>
          </w:p>
          <w:p w14:paraId="70744978" w14:textId="77777777" w:rsidR="006B7EF9" w:rsidRPr="003E6DC2" w:rsidRDefault="006B7EF9" w:rsidP="00A9280A">
            <w:pPr>
              <w:pStyle w:val="a7"/>
              <w:numPr>
                <w:ilvl w:val="0"/>
                <w:numId w:val="393"/>
              </w:numPr>
              <w:ind w:leftChars="0" w:left="240" w:hanging="240"/>
              <w:rPr>
                <w:ins w:id="3204" w:author="User" w:date="2021-09-13T17:53:00Z"/>
                <w:rFonts w:ascii="標楷體" w:hAnsi="標楷體"/>
                <w:color w:val="000000" w:themeColor="text1"/>
              </w:rPr>
            </w:pPr>
            <w:ins w:id="3205" w:author="User" w:date="2021-09-13T17:53:00Z">
              <w:r w:rsidRPr="003E6DC2">
                <w:rPr>
                  <w:rFonts w:ascii="標楷體" w:hAnsi="標楷體" w:hint="eastAsia"/>
                  <w:color w:val="000000" w:themeColor="text1"/>
                  <w:sz w:val="24"/>
                  <w:szCs w:val="24"/>
                </w:rPr>
                <w:t>TGOS API 連結。</w:t>
              </w:r>
            </w:ins>
          </w:p>
          <w:p w14:paraId="38337FF9" w14:textId="77777777" w:rsidR="006B7EF9" w:rsidRPr="003E6DC2" w:rsidRDefault="006B7EF9" w:rsidP="00A9280A">
            <w:pPr>
              <w:pStyle w:val="a7"/>
              <w:numPr>
                <w:ilvl w:val="0"/>
                <w:numId w:val="393"/>
              </w:numPr>
              <w:ind w:leftChars="0" w:left="280" w:hanging="280"/>
              <w:rPr>
                <w:ins w:id="3206" w:author="User" w:date="2021-09-13T17:53:00Z"/>
                <w:rFonts w:ascii="標楷體" w:hAnsi="標楷體"/>
                <w:color w:val="000000" w:themeColor="text1"/>
              </w:rPr>
            </w:pPr>
            <w:ins w:id="3207" w:author="User" w:date="2021-09-13T17:53:00Z">
              <w:r w:rsidRPr="003E6DC2">
                <w:rPr>
                  <w:rFonts w:ascii="標楷體" w:hAnsi="標楷體" w:hint="eastAsia"/>
                  <w:color w:val="000000" w:themeColor="text1"/>
                </w:rPr>
                <w:t>完成Google Map 及日報表試運轉。</w:t>
              </w:r>
            </w:ins>
          </w:p>
        </w:tc>
      </w:tr>
      <w:tr w:rsidR="006B7EF9" w:rsidRPr="003E6DC2" w14:paraId="66A5EB00" w14:textId="77777777" w:rsidTr="00A9280A">
        <w:trPr>
          <w:ins w:id="3208" w:author="User" w:date="2021-09-13T17:53:00Z"/>
        </w:trPr>
        <w:tc>
          <w:tcPr>
            <w:tcW w:w="2235" w:type="dxa"/>
            <w:vMerge/>
          </w:tcPr>
          <w:p w14:paraId="5388BC3F" w14:textId="77777777" w:rsidR="006B7EF9" w:rsidRPr="003E6DC2" w:rsidRDefault="006B7EF9" w:rsidP="00A9280A">
            <w:pPr>
              <w:ind w:left="280" w:hanging="280"/>
              <w:rPr>
                <w:ins w:id="3209" w:author="User" w:date="2021-09-13T17:53:00Z"/>
                <w:rFonts w:ascii="標楷體" w:hAnsi="標楷體"/>
                <w:color w:val="000000" w:themeColor="text1"/>
              </w:rPr>
            </w:pPr>
          </w:p>
        </w:tc>
        <w:tc>
          <w:tcPr>
            <w:tcW w:w="1701" w:type="dxa"/>
          </w:tcPr>
          <w:p w14:paraId="3FAAAD5B" w14:textId="77777777" w:rsidR="006B7EF9" w:rsidRPr="003E6DC2" w:rsidRDefault="006B7EF9" w:rsidP="00A9280A">
            <w:pPr>
              <w:ind w:left="280" w:hanging="280"/>
              <w:rPr>
                <w:ins w:id="3210" w:author="User" w:date="2021-09-13T17:53:00Z"/>
                <w:rFonts w:ascii="標楷體" w:hAnsi="標楷體"/>
                <w:color w:val="000000" w:themeColor="text1"/>
              </w:rPr>
            </w:pPr>
            <w:ins w:id="3211" w:author="User" w:date="2021-09-13T17:53:00Z">
              <w:r w:rsidRPr="003E6DC2">
                <w:rPr>
                  <w:rFonts w:ascii="標楷體" w:hAnsi="標楷體" w:hint="eastAsia"/>
                  <w:color w:val="000000" w:themeColor="text1"/>
                </w:rPr>
                <w:t>110/</w:t>
              </w:r>
              <w:r w:rsidRPr="003E6DC2">
                <w:rPr>
                  <w:rFonts w:ascii="標楷體" w:hAnsi="標楷體"/>
                  <w:color w:val="000000" w:themeColor="text1"/>
                </w:rPr>
                <w:t>8/2</w:t>
              </w:r>
              <w:r w:rsidRPr="003E6DC2">
                <w:rPr>
                  <w:rFonts w:ascii="標楷體" w:hAnsi="標楷體" w:hint="eastAsia"/>
                  <w:color w:val="000000" w:themeColor="text1"/>
                </w:rPr>
                <w:t>6~</w:t>
              </w:r>
            </w:ins>
          </w:p>
          <w:p w14:paraId="11C94830" w14:textId="77777777" w:rsidR="006B7EF9" w:rsidRPr="003E6DC2" w:rsidRDefault="006B7EF9" w:rsidP="00A9280A">
            <w:pPr>
              <w:ind w:left="280" w:hanging="280"/>
              <w:rPr>
                <w:ins w:id="3212" w:author="User" w:date="2021-09-13T17:53:00Z"/>
                <w:rFonts w:ascii="標楷體" w:hAnsi="標楷體"/>
                <w:color w:val="000000" w:themeColor="text1"/>
              </w:rPr>
            </w:pPr>
            <w:ins w:id="3213" w:author="User" w:date="2021-09-13T17:53:00Z">
              <w:r w:rsidRPr="003E6DC2">
                <w:rPr>
                  <w:rFonts w:ascii="標楷體" w:hAnsi="標楷體" w:hint="eastAsia"/>
                  <w:color w:val="000000" w:themeColor="text1"/>
                </w:rPr>
                <w:t>110/11/3</w:t>
              </w:r>
            </w:ins>
          </w:p>
          <w:p w14:paraId="71E321E4" w14:textId="77777777" w:rsidR="006B7EF9" w:rsidRPr="003E6DC2" w:rsidRDefault="006B7EF9" w:rsidP="00A9280A">
            <w:pPr>
              <w:ind w:left="280" w:hanging="280"/>
              <w:rPr>
                <w:ins w:id="3214" w:author="User" w:date="2021-09-13T17:53:00Z"/>
                <w:rFonts w:ascii="標楷體" w:hAnsi="標楷體"/>
                <w:color w:val="000000" w:themeColor="text1"/>
              </w:rPr>
            </w:pPr>
          </w:p>
          <w:p w14:paraId="31981A78" w14:textId="77777777" w:rsidR="006B7EF9" w:rsidRPr="003E6DC2" w:rsidRDefault="006B7EF9" w:rsidP="00A9280A">
            <w:pPr>
              <w:ind w:left="280" w:hanging="280"/>
              <w:rPr>
                <w:ins w:id="3215" w:author="User" w:date="2021-09-13T17:53:00Z"/>
                <w:rFonts w:ascii="標楷體" w:hAnsi="標楷體"/>
                <w:color w:val="000000" w:themeColor="text1"/>
              </w:rPr>
            </w:pPr>
          </w:p>
        </w:tc>
        <w:tc>
          <w:tcPr>
            <w:tcW w:w="5811" w:type="dxa"/>
          </w:tcPr>
          <w:p w14:paraId="2A0EC4B0" w14:textId="77777777" w:rsidR="006B7EF9" w:rsidRPr="003E6DC2" w:rsidRDefault="006B7EF9" w:rsidP="00A9280A">
            <w:pPr>
              <w:pStyle w:val="a7"/>
              <w:numPr>
                <w:ilvl w:val="0"/>
                <w:numId w:val="396"/>
              </w:numPr>
              <w:ind w:leftChars="0" w:left="280" w:hanging="280"/>
              <w:rPr>
                <w:ins w:id="3216" w:author="User" w:date="2021-09-13T17:53:00Z"/>
                <w:rFonts w:ascii="標楷體" w:hAnsi="標楷體"/>
                <w:color w:val="000000" w:themeColor="text1"/>
              </w:rPr>
            </w:pPr>
            <w:ins w:id="3217" w:author="User" w:date="2021-09-13T17:53:00Z">
              <w:r w:rsidRPr="003E6DC2">
                <w:rPr>
                  <w:rFonts w:ascii="標楷體" w:hAnsi="標楷體" w:hint="eastAsia"/>
                  <w:color w:val="000000" w:themeColor="text1"/>
                </w:rPr>
                <w:t>路巡作業：完成本案巡查範圍二次</w:t>
              </w:r>
              <w:r w:rsidRPr="003E6DC2">
                <w:rPr>
                  <w:rFonts w:ascii="標楷體" w:hAnsi="標楷體"/>
                  <w:color w:val="000000" w:themeColor="text1"/>
                </w:rPr>
                <w:t>(如附件</w:t>
              </w:r>
              <w:r w:rsidRPr="003E6DC2">
                <w:rPr>
                  <w:rFonts w:ascii="標楷體" w:hAnsi="標楷體" w:hint="eastAsia"/>
                  <w:color w:val="000000" w:themeColor="text1"/>
                </w:rPr>
                <w:t>一</w:t>
              </w:r>
              <w:r w:rsidRPr="003E6DC2">
                <w:rPr>
                  <w:rFonts w:ascii="標楷體" w:hAnsi="標楷體"/>
                  <w:color w:val="000000" w:themeColor="text1"/>
                </w:rPr>
                <w:t>)</w:t>
              </w:r>
              <w:r w:rsidRPr="003E6DC2">
                <w:rPr>
                  <w:rFonts w:ascii="標楷體" w:hAnsi="標楷體" w:hint="eastAsia"/>
                  <w:color w:val="000000" w:themeColor="text1"/>
                </w:rPr>
                <w:t>。</w:t>
              </w:r>
            </w:ins>
          </w:p>
          <w:p w14:paraId="139C62D7" w14:textId="77777777" w:rsidR="006B7EF9" w:rsidRPr="003E6DC2" w:rsidRDefault="006B7EF9" w:rsidP="00A9280A">
            <w:pPr>
              <w:pStyle w:val="a7"/>
              <w:numPr>
                <w:ilvl w:val="0"/>
                <w:numId w:val="396"/>
              </w:numPr>
              <w:ind w:leftChars="0" w:left="280" w:hanging="280"/>
              <w:rPr>
                <w:ins w:id="3218" w:author="User" w:date="2021-09-13T17:53:00Z"/>
                <w:rFonts w:ascii="標楷體" w:hAnsi="標楷體"/>
                <w:color w:val="000000" w:themeColor="text1"/>
              </w:rPr>
            </w:pPr>
            <w:ins w:id="3219" w:author="User" w:date="2021-09-13T17:53:00Z">
              <w:r w:rsidRPr="003E6DC2">
                <w:rPr>
                  <w:rFonts w:ascii="標楷體" w:hAnsi="標楷體" w:hint="eastAsia"/>
                  <w:color w:val="000000" w:themeColor="text1"/>
                </w:rPr>
                <w:t>查詢網頁及報表上線：</w:t>
              </w:r>
            </w:ins>
          </w:p>
          <w:p w14:paraId="71888FD8" w14:textId="77777777" w:rsidR="006B7EF9" w:rsidRPr="003E6DC2" w:rsidRDefault="006B7EF9" w:rsidP="00A9280A">
            <w:pPr>
              <w:pStyle w:val="a7"/>
              <w:numPr>
                <w:ilvl w:val="0"/>
                <w:numId w:val="393"/>
              </w:numPr>
              <w:ind w:leftChars="0" w:left="280" w:hanging="280"/>
              <w:rPr>
                <w:ins w:id="3220" w:author="User" w:date="2021-09-13T17:53:00Z"/>
                <w:rFonts w:ascii="標楷體" w:hAnsi="標楷體"/>
                <w:color w:val="000000" w:themeColor="text1"/>
              </w:rPr>
            </w:pPr>
            <w:ins w:id="3221" w:author="User" w:date="2021-09-13T17:53:00Z">
              <w:r w:rsidRPr="003E6DC2">
                <w:rPr>
                  <w:rFonts w:ascii="標楷體" w:hAnsi="標楷體" w:hint="eastAsia"/>
                  <w:color w:val="000000" w:themeColor="text1"/>
                </w:rPr>
                <w:t>日、月報表系統查詢。</w:t>
              </w:r>
            </w:ins>
          </w:p>
          <w:p w14:paraId="1F034516" w14:textId="77777777" w:rsidR="006B7EF9" w:rsidRPr="003E6DC2" w:rsidRDefault="006B7EF9" w:rsidP="00A9280A">
            <w:pPr>
              <w:pStyle w:val="a7"/>
              <w:numPr>
                <w:ilvl w:val="0"/>
                <w:numId w:val="393"/>
              </w:numPr>
              <w:ind w:leftChars="0" w:left="280" w:hanging="280"/>
              <w:rPr>
                <w:ins w:id="3222" w:author="User" w:date="2021-09-13T17:53:00Z"/>
                <w:rFonts w:ascii="標楷體" w:hAnsi="標楷體"/>
                <w:color w:val="000000" w:themeColor="text1"/>
              </w:rPr>
            </w:pPr>
            <w:ins w:id="3223" w:author="User" w:date="2021-09-13T17:53:00Z">
              <w:r w:rsidRPr="003E6DC2">
                <w:rPr>
                  <w:rFonts w:ascii="標楷體" w:hAnsi="標楷體" w:hint="eastAsia"/>
                  <w:color w:val="000000" w:themeColor="text1"/>
                </w:rPr>
                <w:t>Google Map 缺陷查詢。</w:t>
              </w:r>
            </w:ins>
          </w:p>
          <w:p w14:paraId="5B7E1AF5" w14:textId="77777777" w:rsidR="006B7EF9" w:rsidRPr="003E6DC2" w:rsidRDefault="006B7EF9" w:rsidP="00A9280A">
            <w:pPr>
              <w:pStyle w:val="a7"/>
              <w:numPr>
                <w:ilvl w:val="0"/>
                <w:numId w:val="393"/>
              </w:numPr>
              <w:ind w:leftChars="0" w:left="280" w:hanging="280"/>
              <w:rPr>
                <w:ins w:id="3224" w:author="User" w:date="2021-09-13T17:53:00Z"/>
                <w:rFonts w:ascii="標楷體" w:hAnsi="標楷體"/>
                <w:color w:val="000000" w:themeColor="text1"/>
              </w:rPr>
            </w:pPr>
            <w:ins w:id="3225" w:author="User" w:date="2021-09-13T17:53:00Z">
              <w:r w:rsidRPr="003E6DC2">
                <w:rPr>
                  <w:rFonts w:ascii="標楷體" w:hAnsi="標楷體" w:hint="eastAsia"/>
                  <w:color w:val="000000" w:themeColor="text1"/>
                </w:rPr>
                <w:t>每月3號前產出月報表。</w:t>
              </w:r>
            </w:ins>
          </w:p>
          <w:p w14:paraId="0FDD0B2A" w14:textId="77777777" w:rsidR="006B7EF9" w:rsidRPr="003E6DC2" w:rsidRDefault="006B7EF9" w:rsidP="00A9280A">
            <w:pPr>
              <w:ind w:left="280" w:hanging="280"/>
              <w:rPr>
                <w:ins w:id="3226" w:author="User" w:date="2021-09-13T17:53:00Z"/>
                <w:rFonts w:ascii="標楷體" w:hAnsi="標楷體"/>
                <w:color w:val="000000" w:themeColor="text1"/>
              </w:rPr>
            </w:pPr>
            <w:ins w:id="3227" w:author="User" w:date="2021-09-13T17:53:00Z">
              <w:r w:rsidRPr="003E6DC2">
                <w:rPr>
                  <w:rFonts w:ascii="標楷體" w:hAnsi="標楷體" w:hint="eastAsia"/>
                  <w:color w:val="000000" w:themeColor="text1"/>
                </w:rPr>
                <w:t>4.配合承包養護公司執行：</w:t>
              </w:r>
            </w:ins>
          </w:p>
          <w:p w14:paraId="2E01FBC9" w14:textId="77777777" w:rsidR="006B7EF9" w:rsidRPr="003E6DC2" w:rsidRDefault="006B7EF9" w:rsidP="00A9280A">
            <w:pPr>
              <w:pStyle w:val="a7"/>
              <w:numPr>
                <w:ilvl w:val="0"/>
                <w:numId w:val="393"/>
              </w:numPr>
              <w:ind w:leftChars="0" w:left="280" w:hanging="280"/>
              <w:rPr>
                <w:ins w:id="3228" w:author="User" w:date="2021-09-13T17:53:00Z"/>
                <w:rFonts w:ascii="標楷體" w:hAnsi="標楷體"/>
                <w:color w:val="000000" w:themeColor="text1"/>
              </w:rPr>
            </w:pPr>
            <w:ins w:id="3229" w:author="User" w:date="2021-09-13T17:53:00Z">
              <w:r w:rsidRPr="003E6DC2">
                <w:rPr>
                  <w:rFonts w:ascii="標楷體" w:hAnsi="標楷體" w:hint="eastAsia"/>
                  <w:color w:val="000000" w:themeColor="text1"/>
                </w:rPr>
                <w:t>介接道路養護既工程資訊管理系統。</w:t>
              </w:r>
            </w:ins>
          </w:p>
          <w:p w14:paraId="1D252A55" w14:textId="77777777" w:rsidR="006B7EF9" w:rsidRPr="003E6DC2" w:rsidRDefault="006B7EF9" w:rsidP="00A9280A">
            <w:pPr>
              <w:pStyle w:val="a7"/>
              <w:numPr>
                <w:ilvl w:val="0"/>
                <w:numId w:val="393"/>
              </w:numPr>
              <w:ind w:leftChars="0" w:left="280" w:hanging="280"/>
              <w:rPr>
                <w:ins w:id="3230" w:author="User" w:date="2021-09-13T17:53:00Z"/>
                <w:rFonts w:ascii="標楷體" w:hAnsi="標楷體"/>
                <w:color w:val="000000" w:themeColor="text1"/>
              </w:rPr>
            </w:pPr>
            <w:ins w:id="3231" w:author="User" w:date="2021-09-13T17:53:00Z">
              <w:r w:rsidRPr="003E6DC2">
                <w:rPr>
                  <w:rFonts w:ascii="標楷體" w:hAnsi="標楷體" w:hint="eastAsia"/>
                  <w:color w:val="000000" w:themeColor="text1"/>
                </w:rPr>
                <w:t>匯入報表資料(缺失類別、數量統計)。</w:t>
              </w:r>
            </w:ins>
          </w:p>
          <w:p w14:paraId="35D5D054" w14:textId="77777777" w:rsidR="006B7EF9" w:rsidRPr="003E6DC2" w:rsidRDefault="006B7EF9" w:rsidP="00A9280A">
            <w:pPr>
              <w:pStyle w:val="a7"/>
              <w:numPr>
                <w:ilvl w:val="0"/>
                <w:numId w:val="393"/>
              </w:numPr>
              <w:ind w:leftChars="0" w:left="280" w:hanging="280"/>
              <w:rPr>
                <w:ins w:id="3232" w:author="User" w:date="2021-09-13T17:53:00Z"/>
                <w:rFonts w:ascii="標楷體" w:hAnsi="標楷體"/>
                <w:color w:val="000000" w:themeColor="text1"/>
              </w:rPr>
            </w:pPr>
            <w:ins w:id="3233" w:author="User" w:date="2021-09-13T17:53:00Z">
              <w:r w:rsidRPr="003E6DC2">
                <w:rPr>
                  <w:rFonts w:ascii="標楷體" w:hAnsi="標楷體" w:hint="eastAsia"/>
                  <w:color w:val="000000" w:themeColor="text1"/>
                </w:rPr>
                <w:t>提供屬性查詢</w:t>
              </w:r>
              <w:r w:rsidRPr="003E6DC2">
                <w:rPr>
                  <w:rFonts w:ascii="標楷體" w:hAnsi="標楷體"/>
                  <w:color w:val="000000" w:themeColor="text1"/>
                </w:rPr>
                <w:t xml:space="preserve"> </w:t>
              </w:r>
              <w:r w:rsidRPr="003E6DC2">
                <w:rPr>
                  <w:rFonts w:ascii="標楷體" w:hAnsi="標楷體" w:hint="eastAsia"/>
                  <w:color w:val="000000" w:themeColor="text1"/>
                </w:rPr>
                <w:t>。</w:t>
              </w:r>
            </w:ins>
          </w:p>
        </w:tc>
      </w:tr>
      <w:tr w:rsidR="006B7EF9" w:rsidRPr="003E6DC2" w14:paraId="11F4F147" w14:textId="77777777" w:rsidTr="00A9280A">
        <w:trPr>
          <w:ins w:id="3234" w:author="User" w:date="2021-09-13T17:53:00Z"/>
        </w:trPr>
        <w:tc>
          <w:tcPr>
            <w:tcW w:w="2235" w:type="dxa"/>
          </w:tcPr>
          <w:p w14:paraId="06353998" w14:textId="77777777" w:rsidR="006B7EF9" w:rsidRPr="003E6DC2" w:rsidRDefault="006B7EF9" w:rsidP="00A9280A">
            <w:pPr>
              <w:ind w:left="280" w:hanging="280"/>
              <w:rPr>
                <w:ins w:id="3235" w:author="User" w:date="2021-09-13T17:53:00Z"/>
                <w:rFonts w:ascii="標楷體" w:hAnsi="標楷體"/>
                <w:color w:val="000000" w:themeColor="text1"/>
              </w:rPr>
            </w:pPr>
            <w:ins w:id="3236" w:author="User" w:date="2021-09-13T17:53:00Z">
              <w:r w:rsidRPr="003E6DC2">
                <w:rPr>
                  <w:rFonts w:ascii="標楷體" w:hAnsi="標楷體" w:hint="eastAsia"/>
                  <w:color w:val="000000" w:themeColor="text1"/>
                </w:rPr>
                <w:t>AI資料集更新</w:t>
              </w:r>
            </w:ins>
          </w:p>
          <w:p w14:paraId="42EF207C" w14:textId="77777777" w:rsidR="006B7EF9" w:rsidRPr="003E6DC2" w:rsidRDefault="006B7EF9" w:rsidP="00A9280A">
            <w:pPr>
              <w:ind w:left="280" w:hanging="280"/>
              <w:rPr>
                <w:ins w:id="3237" w:author="User" w:date="2021-09-13T17:53:00Z"/>
                <w:rFonts w:ascii="標楷體" w:hAnsi="標楷體"/>
                <w:color w:val="000000" w:themeColor="text1"/>
              </w:rPr>
            </w:pPr>
            <w:ins w:id="3238" w:author="User" w:date="2021-09-13T17:53:00Z">
              <w:r w:rsidRPr="003E6DC2">
                <w:rPr>
                  <w:rFonts w:ascii="標楷體" w:hAnsi="標楷體" w:hint="eastAsia"/>
                  <w:color w:val="000000" w:themeColor="text1"/>
                </w:rPr>
                <w:t>D90~150</w:t>
              </w:r>
            </w:ins>
          </w:p>
        </w:tc>
        <w:tc>
          <w:tcPr>
            <w:tcW w:w="1701" w:type="dxa"/>
          </w:tcPr>
          <w:p w14:paraId="6ABE0B96" w14:textId="77777777" w:rsidR="006B7EF9" w:rsidRPr="003E6DC2" w:rsidRDefault="006B7EF9" w:rsidP="00A9280A">
            <w:pPr>
              <w:ind w:left="280" w:hanging="280"/>
              <w:rPr>
                <w:ins w:id="3239" w:author="User" w:date="2021-09-13T17:53:00Z"/>
                <w:rFonts w:ascii="標楷體" w:hAnsi="標楷體"/>
                <w:color w:val="000000" w:themeColor="text1"/>
              </w:rPr>
            </w:pPr>
            <w:ins w:id="3240" w:author="User" w:date="2021-09-13T17:53:00Z">
              <w:r w:rsidRPr="003E6DC2">
                <w:rPr>
                  <w:rFonts w:ascii="標楷體" w:hAnsi="標楷體" w:hint="eastAsia"/>
                  <w:color w:val="000000" w:themeColor="text1"/>
                </w:rPr>
                <w:t>110/11/3~</w:t>
              </w:r>
            </w:ins>
          </w:p>
          <w:p w14:paraId="17CF71D4" w14:textId="77777777" w:rsidR="006B7EF9" w:rsidRPr="003E6DC2" w:rsidRDefault="006B7EF9" w:rsidP="00A9280A">
            <w:pPr>
              <w:ind w:left="280" w:hanging="280"/>
              <w:rPr>
                <w:ins w:id="3241" w:author="User" w:date="2021-09-13T17:53:00Z"/>
                <w:rFonts w:ascii="標楷體" w:hAnsi="標楷體"/>
                <w:color w:val="000000" w:themeColor="text1"/>
              </w:rPr>
            </w:pPr>
            <w:ins w:id="3242" w:author="User" w:date="2021-09-13T17:53:00Z">
              <w:r w:rsidRPr="003E6DC2">
                <w:rPr>
                  <w:rFonts w:ascii="標楷體" w:hAnsi="標楷體" w:hint="eastAsia"/>
                  <w:color w:val="000000" w:themeColor="text1"/>
                </w:rPr>
                <w:t>111/1/2</w:t>
              </w:r>
            </w:ins>
          </w:p>
        </w:tc>
        <w:tc>
          <w:tcPr>
            <w:tcW w:w="5811" w:type="dxa"/>
          </w:tcPr>
          <w:p w14:paraId="0C4EA0EB" w14:textId="77777777" w:rsidR="006B7EF9" w:rsidRPr="003E6DC2" w:rsidRDefault="006B7EF9" w:rsidP="00A9280A">
            <w:pPr>
              <w:ind w:left="280" w:hanging="280"/>
              <w:rPr>
                <w:ins w:id="3243" w:author="User" w:date="2021-09-13T17:53:00Z"/>
                <w:rFonts w:ascii="標楷體" w:hAnsi="標楷體"/>
                <w:color w:val="000000" w:themeColor="text1"/>
              </w:rPr>
            </w:pPr>
            <w:ins w:id="3244" w:author="User" w:date="2021-09-13T17:53:00Z">
              <w:r w:rsidRPr="003E6DC2">
                <w:rPr>
                  <w:rFonts w:ascii="標楷體" w:hAnsi="標楷體" w:hint="eastAsia"/>
                  <w:color w:val="000000" w:themeColor="text1"/>
                </w:rPr>
                <w:t>產生新的臺南市獨有的資料集：</w:t>
              </w:r>
            </w:ins>
          </w:p>
          <w:p w14:paraId="3F80151D" w14:textId="77777777" w:rsidR="006B7EF9" w:rsidRPr="003E6DC2" w:rsidRDefault="006B7EF9" w:rsidP="00A9280A">
            <w:pPr>
              <w:pStyle w:val="a7"/>
              <w:numPr>
                <w:ilvl w:val="0"/>
                <w:numId w:val="397"/>
              </w:numPr>
              <w:ind w:leftChars="0" w:left="280" w:hanging="280"/>
              <w:rPr>
                <w:ins w:id="3245" w:author="User" w:date="2021-09-13T17:53:00Z"/>
                <w:rFonts w:ascii="標楷體" w:hAnsi="標楷體"/>
                <w:color w:val="000000" w:themeColor="text1"/>
              </w:rPr>
            </w:pPr>
            <w:ins w:id="3246" w:author="User" w:date="2021-09-13T17:53:00Z">
              <w:r w:rsidRPr="003E6DC2">
                <w:rPr>
                  <w:rFonts w:ascii="標楷體" w:hAnsi="標楷體" w:hint="eastAsia"/>
                  <w:color w:val="000000" w:themeColor="text1"/>
                </w:rPr>
                <w:t>將去年試</w:t>
              </w:r>
              <w:r>
                <w:rPr>
                  <w:rFonts w:ascii="標楷體" w:hAnsi="標楷體" w:hint="eastAsia"/>
                  <w:color w:val="000000" w:themeColor="text1"/>
                </w:rPr>
                <w:t>辦</w:t>
              </w:r>
              <w:r w:rsidRPr="003E6DC2">
                <w:rPr>
                  <w:rFonts w:ascii="標楷體" w:hAnsi="標楷體" w:hint="eastAsia"/>
                  <w:color w:val="000000" w:themeColor="text1"/>
                </w:rPr>
                <w:t>加入第二期收集缺陷照片，經過資料分類、清洗、標記後，作電腦深度學習，合併現有的資料集。</w:t>
              </w:r>
            </w:ins>
          </w:p>
          <w:p w14:paraId="2FB6C6CA" w14:textId="77777777" w:rsidR="006B7EF9" w:rsidRPr="003E6DC2" w:rsidRDefault="006B7EF9" w:rsidP="00A9280A">
            <w:pPr>
              <w:pStyle w:val="a7"/>
              <w:numPr>
                <w:ilvl w:val="0"/>
                <w:numId w:val="397"/>
              </w:numPr>
              <w:ind w:leftChars="0" w:left="280" w:hanging="280"/>
              <w:rPr>
                <w:ins w:id="3247" w:author="User" w:date="2021-09-13T17:53:00Z"/>
                <w:rFonts w:ascii="標楷體" w:hAnsi="標楷體"/>
                <w:color w:val="000000" w:themeColor="text1"/>
              </w:rPr>
            </w:pPr>
            <w:ins w:id="3248" w:author="User" w:date="2021-09-13T17:53:00Z">
              <w:r w:rsidRPr="003E6DC2">
                <w:rPr>
                  <w:rFonts w:ascii="標楷體" w:hAnsi="標楷體" w:hint="eastAsia"/>
                  <w:color w:val="000000" w:themeColor="text1"/>
                </w:rPr>
                <w:t>以新的資料集應用在第四期開始的車機系統與後台雲端系統。</w:t>
              </w:r>
            </w:ins>
          </w:p>
        </w:tc>
      </w:tr>
      <w:tr w:rsidR="006B7EF9" w:rsidRPr="003E6DC2" w14:paraId="7CC65AC1" w14:textId="77777777" w:rsidTr="00A9280A">
        <w:trPr>
          <w:ins w:id="3249" w:author="User" w:date="2021-09-13T17:53:00Z"/>
        </w:trPr>
        <w:tc>
          <w:tcPr>
            <w:tcW w:w="2235" w:type="dxa"/>
          </w:tcPr>
          <w:p w14:paraId="7CD8E59D" w14:textId="77777777" w:rsidR="006B7EF9" w:rsidRPr="003E6DC2" w:rsidRDefault="006B7EF9" w:rsidP="00A9280A">
            <w:pPr>
              <w:ind w:left="280" w:hanging="280"/>
              <w:rPr>
                <w:ins w:id="3250" w:author="User" w:date="2021-09-13T17:53:00Z"/>
                <w:rFonts w:ascii="標楷體" w:hAnsi="標楷體"/>
                <w:color w:val="000000" w:themeColor="text1"/>
              </w:rPr>
            </w:pPr>
            <w:ins w:id="3251" w:author="User" w:date="2021-09-13T17:53:00Z">
              <w:r w:rsidRPr="003E6DC2">
                <w:rPr>
                  <w:rFonts w:ascii="標楷體" w:hAnsi="標楷體" w:hint="eastAsia"/>
                  <w:color w:val="000000" w:themeColor="text1"/>
                </w:rPr>
                <w:t>試運轉工作報告</w:t>
              </w:r>
            </w:ins>
          </w:p>
          <w:p w14:paraId="27EDBA6A" w14:textId="77777777" w:rsidR="006B7EF9" w:rsidRPr="003E6DC2" w:rsidRDefault="006B7EF9" w:rsidP="00A9280A">
            <w:pPr>
              <w:ind w:left="280" w:hanging="280"/>
              <w:rPr>
                <w:ins w:id="3252" w:author="User" w:date="2021-09-13T17:53:00Z"/>
                <w:rFonts w:ascii="標楷體" w:hAnsi="標楷體"/>
                <w:color w:val="000000" w:themeColor="text1"/>
              </w:rPr>
            </w:pPr>
            <w:ins w:id="3253" w:author="User" w:date="2021-09-13T17:53:00Z">
              <w:r w:rsidRPr="003E6DC2">
                <w:rPr>
                  <w:rFonts w:ascii="標楷體" w:hAnsi="標楷體" w:hint="eastAsia"/>
                  <w:color w:val="000000" w:themeColor="text1"/>
                </w:rPr>
                <w:t>D91~100</w:t>
              </w:r>
            </w:ins>
          </w:p>
        </w:tc>
        <w:tc>
          <w:tcPr>
            <w:tcW w:w="1701" w:type="dxa"/>
          </w:tcPr>
          <w:p w14:paraId="66152A14" w14:textId="77777777" w:rsidR="006B7EF9" w:rsidRPr="003E6DC2" w:rsidRDefault="006B7EF9" w:rsidP="00A9280A">
            <w:pPr>
              <w:ind w:left="280" w:hanging="280"/>
              <w:rPr>
                <w:ins w:id="3254" w:author="User" w:date="2021-09-13T17:53:00Z"/>
                <w:rFonts w:ascii="標楷體" w:hAnsi="標楷體"/>
                <w:color w:val="000000" w:themeColor="text1"/>
              </w:rPr>
            </w:pPr>
            <w:ins w:id="3255" w:author="User" w:date="2021-09-13T17:53:00Z">
              <w:r w:rsidRPr="003E6DC2">
                <w:rPr>
                  <w:rFonts w:ascii="標楷體" w:hAnsi="標楷體" w:hint="eastAsia"/>
                  <w:color w:val="000000" w:themeColor="text1"/>
                </w:rPr>
                <w:t>110/11/4~</w:t>
              </w:r>
            </w:ins>
          </w:p>
          <w:p w14:paraId="54FC3C99" w14:textId="77777777" w:rsidR="006B7EF9" w:rsidRPr="003E6DC2" w:rsidRDefault="006B7EF9" w:rsidP="00A9280A">
            <w:pPr>
              <w:ind w:left="280" w:hanging="280"/>
              <w:rPr>
                <w:ins w:id="3256" w:author="User" w:date="2021-09-13T17:53:00Z"/>
                <w:rFonts w:ascii="標楷體" w:hAnsi="標楷體"/>
                <w:color w:val="000000" w:themeColor="text1"/>
              </w:rPr>
            </w:pPr>
            <w:ins w:id="3257" w:author="User" w:date="2021-09-13T17:53:00Z">
              <w:r w:rsidRPr="003E6DC2">
                <w:rPr>
                  <w:rFonts w:ascii="標楷體" w:hAnsi="標楷體" w:hint="eastAsia"/>
                  <w:color w:val="000000" w:themeColor="text1"/>
                </w:rPr>
                <w:t>110/11/13</w:t>
              </w:r>
            </w:ins>
          </w:p>
        </w:tc>
        <w:tc>
          <w:tcPr>
            <w:tcW w:w="5811" w:type="dxa"/>
          </w:tcPr>
          <w:p w14:paraId="6BAD92AB" w14:textId="77777777" w:rsidR="006B7EF9" w:rsidRPr="003E6DC2" w:rsidRDefault="006B7EF9" w:rsidP="00A9280A">
            <w:pPr>
              <w:ind w:left="280" w:hanging="280"/>
              <w:rPr>
                <w:ins w:id="3258" w:author="User" w:date="2021-09-13T17:53:00Z"/>
                <w:rFonts w:ascii="標楷體" w:hAnsi="標楷體"/>
                <w:color w:val="000000" w:themeColor="text1"/>
              </w:rPr>
            </w:pPr>
            <w:ins w:id="3259" w:author="User" w:date="2021-09-13T17:53:00Z">
              <w:r w:rsidRPr="003E6DC2">
                <w:rPr>
                  <w:rFonts w:ascii="標楷體" w:hAnsi="標楷體" w:hint="eastAsia"/>
                  <w:color w:val="000000" w:themeColor="text1"/>
                </w:rPr>
                <w:t>提呈確認試運轉工作報告。</w:t>
              </w:r>
            </w:ins>
          </w:p>
          <w:p w14:paraId="7CE0A932" w14:textId="77777777" w:rsidR="006B7EF9" w:rsidRPr="003E6DC2" w:rsidRDefault="006B7EF9" w:rsidP="00A9280A">
            <w:pPr>
              <w:pStyle w:val="a7"/>
              <w:numPr>
                <w:ilvl w:val="0"/>
                <w:numId w:val="393"/>
              </w:numPr>
              <w:ind w:leftChars="0" w:left="280" w:hanging="280"/>
              <w:rPr>
                <w:ins w:id="3260" w:author="User" w:date="2021-09-13T17:53:00Z"/>
                <w:rFonts w:ascii="標楷體" w:hAnsi="標楷體"/>
                <w:color w:val="000000" w:themeColor="text1"/>
              </w:rPr>
            </w:pPr>
            <w:ins w:id="3261" w:author="User" w:date="2021-09-13T17:53:00Z">
              <w:r w:rsidRPr="003E6DC2">
                <w:rPr>
                  <w:rFonts w:ascii="標楷體" w:hAnsi="標楷體" w:hint="eastAsia"/>
                  <w:color w:val="000000" w:themeColor="text1"/>
                </w:rPr>
                <w:t>工作報告</w:t>
              </w:r>
            </w:ins>
          </w:p>
          <w:p w14:paraId="51C7E5C3" w14:textId="77777777" w:rsidR="006B7EF9" w:rsidRPr="003E6DC2" w:rsidRDefault="006B7EF9" w:rsidP="00A9280A">
            <w:pPr>
              <w:pStyle w:val="a7"/>
              <w:numPr>
                <w:ilvl w:val="0"/>
                <w:numId w:val="393"/>
              </w:numPr>
              <w:ind w:leftChars="0" w:left="280" w:hanging="280"/>
              <w:rPr>
                <w:ins w:id="3262" w:author="User" w:date="2021-09-13T17:53:00Z"/>
                <w:rFonts w:ascii="標楷體" w:hAnsi="標楷體"/>
                <w:color w:val="000000" w:themeColor="text1"/>
              </w:rPr>
            </w:pPr>
            <w:ins w:id="3263" w:author="User" w:date="2021-09-13T17:53:00Z">
              <w:r w:rsidRPr="003E6DC2">
                <w:rPr>
                  <w:rFonts w:ascii="標楷體" w:hAnsi="標楷體" w:hint="eastAsia"/>
                  <w:color w:val="000000" w:themeColor="text1"/>
                </w:rPr>
                <w:t>巡查成果：每日巡查日、月報表缺陷種類、數量。</w:t>
              </w:r>
            </w:ins>
          </w:p>
        </w:tc>
      </w:tr>
      <w:tr w:rsidR="006B7EF9" w:rsidRPr="003E6DC2" w14:paraId="59BEFECF" w14:textId="77777777" w:rsidTr="00A9280A">
        <w:trPr>
          <w:trHeight w:val="872"/>
          <w:ins w:id="3264" w:author="User" w:date="2021-09-13T17:53:00Z"/>
        </w:trPr>
        <w:tc>
          <w:tcPr>
            <w:tcW w:w="2235" w:type="dxa"/>
          </w:tcPr>
          <w:p w14:paraId="6094940C" w14:textId="77777777" w:rsidR="006B7EF9" w:rsidRPr="003E6DC2" w:rsidRDefault="006B7EF9" w:rsidP="00A9280A">
            <w:pPr>
              <w:ind w:left="280" w:hanging="280"/>
              <w:rPr>
                <w:ins w:id="3265" w:author="User" w:date="2021-09-13T17:53:00Z"/>
                <w:rFonts w:ascii="標楷體" w:hAnsi="標楷體"/>
                <w:color w:val="000000" w:themeColor="text1"/>
              </w:rPr>
            </w:pPr>
            <w:ins w:id="3266" w:author="User" w:date="2021-09-13T17:53:00Z">
              <w:r w:rsidRPr="003E6DC2">
                <w:rPr>
                  <w:rFonts w:ascii="標楷體" w:hAnsi="標楷體" w:hint="eastAsia"/>
                  <w:color w:val="000000" w:themeColor="text1"/>
                </w:rPr>
                <w:t>第三期程</w:t>
              </w:r>
            </w:ins>
          </w:p>
          <w:p w14:paraId="3F008CF7" w14:textId="77777777" w:rsidR="006B7EF9" w:rsidRPr="003E6DC2" w:rsidRDefault="006B7EF9" w:rsidP="00A9280A">
            <w:pPr>
              <w:ind w:left="280" w:hanging="280"/>
              <w:rPr>
                <w:ins w:id="3267" w:author="User" w:date="2021-09-13T17:53:00Z"/>
                <w:rFonts w:ascii="標楷體" w:hAnsi="標楷體"/>
                <w:color w:val="000000" w:themeColor="text1"/>
              </w:rPr>
            </w:pPr>
            <w:ins w:id="3268" w:author="User" w:date="2021-09-13T17:53:00Z">
              <w:r w:rsidRPr="003E6DC2">
                <w:rPr>
                  <w:rFonts w:ascii="標楷體" w:hAnsi="標楷體" w:hint="eastAsia"/>
                  <w:color w:val="000000" w:themeColor="text1"/>
                </w:rPr>
                <w:t>D91~180</w:t>
              </w:r>
            </w:ins>
          </w:p>
        </w:tc>
        <w:tc>
          <w:tcPr>
            <w:tcW w:w="1701" w:type="dxa"/>
          </w:tcPr>
          <w:p w14:paraId="132CBC32" w14:textId="77777777" w:rsidR="006B7EF9" w:rsidRPr="003E6DC2" w:rsidRDefault="006B7EF9" w:rsidP="00A9280A">
            <w:pPr>
              <w:ind w:left="280" w:hanging="280"/>
              <w:rPr>
                <w:ins w:id="3269" w:author="User" w:date="2021-09-13T17:53:00Z"/>
                <w:rFonts w:ascii="標楷體" w:hAnsi="標楷體"/>
                <w:color w:val="000000" w:themeColor="text1"/>
              </w:rPr>
            </w:pPr>
            <w:ins w:id="3270" w:author="User" w:date="2021-09-13T17:53:00Z">
              <w:r w:rsidRPr="003E6DC2">
                <w:rPr>
                  <w:rFonts w:ascii="標楷體" w:hAnsi="標楷體" w:hint="eastAsia"/>
                  <w:color w:val="000000" w:themeColor="text1"/>
                </w:rPr>
                <w:t>110/11</w:t>
              </w:r>
              <w:r w:rsidRPr="003E6DC2">
                <w:rPr>
                  <w:rFonts w:ascii="標楷體" w:hAnsi="標楷體"/>
                  <w:color w:val="000000" w:themeColor="text1"/>
                </w:rPr>
                <w:t>/</w:t>
              </w:r>
              <w:r w:rsidRPr="003E6DC2">
                <w:rPr>
                  <w:rFonts w:ascii="標楷體" w:hAnsi="標楷體" w:hint="eastAsia"/>
                  <w:color w:val="000000" w:themeColor="text1"/>
                </w:rPr>
                <w:t>4~</w:t>
              </w:r>
            </w:ins>
          </w:p>
          <w:p w14:paraId="363C832F" w14:textId="77777777" w:rsidR="006B7EF9" w:rsidRPr="003E6DC2" w:rsidRDefault="006B7EF9" w:rsidP="00A9280A">
            <w:pPr>
              <w:ind w:left="280" w:hanging="280"/>
              <w:rPr>
                <w:ins w:id="3271" w:author="User" w:date="2021-09-13T17:53:00Z"/>
                <w:rFonts w:ascii="標楷體" w:hAnsi="標楷體"/>
                <w:color w:val="000000" w:themeColor="text1"/>
              </w:rPr>
            </w:pPr>
            <w:ins w:id="3272" w:author="User" w:date="2021-09-13T17:53:00Z">
              <w:r w:rsidRPr="003E6DC2">
                <w:rPr>
                  <w:rFonts w:ascii="標楷體" w:hAnsi="標楷體" w:hint="eastAsia"/>
                  <w:color w:val="000000" w:themeColor="text1"/>
                </w:rPr>
                <w:t>111/2/1</w:t>
              </w:r>
            </w:ins>
          </w:p>
        </w:tc>
        <w:tc>
          <w:tcPr>
            <w:tcW w:w="5811" w:type="dxa"/>
          </w:tcPr>
          <w:p w14:paraId="4A8184AE" w14:textId="77777777" w:rsidR="006B7EF9" w:rsidRPr="003E6DC2" w:rsidRDefault="006B7EF9" w:rsidP="00A9280A">
            <w:pPr>
              <w:ind w:left="280" w:hanging="280"/>
              <w:rPr>
                <w:ins w:id="3273" w:author="User" w:date="2021-09-13T17:53:00Z"/>
                <w:rFonts w:ascii="標楷體" w:hAnsi="標楷體"/>
                <w:color w:val="000000" w:themeColor="text1"/>
              </w:rPr>
            </w:pPr>
            <w:ins w:id="3274" w:author="User" w:date="2021-09-13T17:53:00Z">
              <w:r w:rsidRPr="003E6DC2">
                <w:rPr>
                  <w:rFonts w:ascii="標楷體" w:hAnsi="標楷體" w:hint="eastAsia"/>
                  <w:color w:val="000000" w:themeColor="text1"/>
                </w:rPr>
                <w:t>1.路巡作業：每月完成本案巡查範圍一次</w:t>
              </w:r>
              <w:r w:rsidRPr="003E6DC2">
                <w:rPr>
                  <w:rFonts w:ascii="標楷體" w:hAnsi="標楷體"/>
                  <w:color w:val="000000" w:themeColor="text1"/>
                </w:rPr>
                <w:t>(如附件</w:t>
              </w:r>
              <w:r w:rsidRPr="003E6DC2">
                <w:rPr>
                  <w:rFonts w:ascii="標楷體" w:hAnsi="標楷體" w:hint="eastAsia"/>
                  <w:color w:val="000000" w:themeColor="text1"/>
                </w:rPr>
                <w:t>一</w:t>
              </w:r>
              <w:r w:rsidRPr="003E6DC2">
                <w:rPr>
                  <w:rFonts w:ascii="標楷體" w:hAnsi="標楷體"/>
                  <w:color w:val="000000" w:themeColor="text1"/>
                </w:rPr>
                <w:t>)</w:t>
              </w:r>
              <w:r w:rsidRPr="003E6DC2">
                <w:rPr>
                  <w:rFonts w:ascii="標楷體" w:hAnsi="標楷體" w:hint="eastAsia"/>
                  <w:color w:val="000000" w:themeColor="text1"/>
                </w:rPr>
                <w:t>。</w:t>
              </w:r>
            </w:ins>
          </w:p>
          <w:p w14:paraId="7D2E5658" w14:textId="77777777" w:rsidR="006B7EF9" w:rsidRDefault="006B7EF9" w:rsidP="00A9280A">
            <w:pPr>
              <w:ind w:left="280" w:hanging="280"/>
              <w:rPr>
                <w:ins w:id="3275" w:author="User" w:date="2021-10-21T13:57:00Z"/>
                <w:rFonts w:ascii="標楷體" w:hAnsi="標楷體"/>
                <w:color w:val="000000" w:themeColor="text1"/>
              </w:rPr>
            </w:pPr>
            <w:ins w:id="3276" w:author="User" w:date="2021-09-13T17:53:00Z">
              <w:r w:rsidRPr="003E6DC2">
                <w:rPr>
                  <w:rFonts w:ascii="標楷體" w:hAnsi="標楷體" w:hint="eastAsia"/>
                  <w:color w:val="000000" w:themeColor="text1"/>
                </w:rPr>
                <w:t>2.驗證：</w:t>
              </w:r>
              <w:r w:rsidRPr="003E6DC2">
                <w:rPr>
                  <w:rFonts w:ascii="標楷體" w:hAnsi="標楷體"/>
                  <w:color w:val="000000" w:themeColor="text1"/>
                </w:rPr>
                <w:t>人工複查，其系統樣態正確率(正確數量÷總數量)第三期應達 60%(含)上</w:t>
              </w:r>
              <w:r w:rsidRPr="003E6DC2">
                <w:rPr>
                  <w:rFonts w:ascii="標楷體" w:hAnsi="標楷體" w:hint="eastAsia"/>
                  <w:color w:val="000000" w:themeColor="text1"/>
                </w:rPr>
                <w:t>。</w:t>
              </w:r>
            </w:ins>
          </w:p>
          <w:p w14:paraId="65CBE28C" w14:textId="73343A4D" w:rsidR="00C13EC9" w:rsidRPr="00C13EC9" w:rsidRDefault="00C13EC9">
            <w:pPr>
              <w:pStyle w:val="a7"/>
              <w:numPr>
                <w:ilvl w:val="0"/>
                <w:numId w:val="396"/>
              </w:numPr>
              <w:ind w:leftChars="0" w:left="280" w:hanging="280"/>
              <w:rPr>
                <w:ins w:id="3277" w:author="User" w:date="2021-09-13T17:53:00Z"/>
                <w:rFonts w:ascii="標楷體" w:hAnsi="標楷體"/>
                <w:color w:val="000000" w:themeColor="text1"/>
              </w:rPr>
              <w:pPrChange w:id="3278" w:author="User" w:date="2021-10-21T13:57:00Z">
                <w:pPr>
                  <w:ind w:left="280" w:hanging="280"/>
                </w:pPr>
              </w:pPrChange>
            </w:pPr>
            <w:ins w:id="3279" w:author="User" w:date="2021-10-21T13:57:00Z">
              <w:r w:rsidRPr="003E6DC2">
                <w:rPr>
                  <w:rFonts w:ascii="標楷體" w:hAnsi="標楷體" w:hint="eastAsia"/>
                  <w:color w:val="000000" w:themeColor="text1"/>
                </w:rPr>
                <w:t>教育訓練，對象：部內相關人員，承包養護公司。</w:t>
              </w:r>
            </w:ins>
          </w:p>
        </w:tc>
      </w:tr>
      <w:tr w:rsidR="006B7EF9" w:rsidRPr="003E6DC2" w14:paraId="67032732" w14:textId="77777777" w:rsidTr="00A9280A">
        <w:trPr>
          <w:ins w:id="3280" w:author="User" w:date="2021-09-13T17:53:00Z"/>
        </w:trPr>
        <w:tc>
          <w:tcPr>
            <w:tcW w:w="2235" w:type="dxa"/>
          </w:tcPr>
          <w:p w14:paraId="0F421EE6" w14:textId="77777777" w:rsidR="006B7EF9" w:rsidRPr="003E6DC2" w:rsidRDefault="006B7EF9" w:rsidP="00A9280A">
            <w:pPr>
              <w:ind w:left="280" w:hanging="280"/>
              <w:rPr>
                <w:ins w:id="3281" w:author="User" w:date="2021-09-13T17:53:00Z"/>
                <w:rFonts w:ascii="標楷體" w:hAnsi="標楷體"/>
                <w:color w:val="000000" w:themeColor="text1"/>
              </w:rPr>
            </w:pPr>
            <w:ins w:id="3282" w:author="User" w:date="2021-09-13T17:53:00Z">
              <w:r w:rsidRPr="003E6DC2">
                <w:rPr>
                  <w:rFonts w:ascii="標楷體" w:hAnsi="標楷體" w:hint="eastAsia"/>
                  <w:color w:val="000000" w:themeColor="text1"/>
                </w:rPr>
                <w:t>期中工作報告</w:t>
              </w:r>
            </w:ins>
          </w:p>
          <w:p w14:paraId="76A80CE8" w14:textId="77777777" w:rsidR="006B7EF9" w:rsidRPr="003E6DC2" w:rsidRDefault="006B7EF9" w:rsidP="00A9280A">
            <w:pPr>
              <w:ind w:left="280" w:hanging="280"/>
              <w:rPr>
                <w:ins w:id="3283" w:author="User" w:date="2021-09-13T17:53:00Z"/>
                <w:rFonts w:ascii="標楷體" w:hAnsi="標楷體"/>
                <w:color w:val="000000" w:themeColor="text1"/>
              </w:rPr>
            </w:pPr>
            <w:ins w:id="3284" w:author="User" w:date="2021-09-13T17:53:00Z">
              <w:r w:rsidRPr="003E6DC2">
                <w:rPr>
                  <w:rFonts w:ascii="標楷體" w:hAnsi="標楷體" w:hint="eastAsia"/>
                  <w:color w:val="000000" w:themeColor="text1"/>
                </w:rPr>
                <w:t>D181~190</w:t>
              </w:r>
            </w:ins>
          </w:p>
        </w:tc>
        <w:tc>
          <w:tcPr>
            <w:tcW w:w="1701" w:type="dxa"/>
          </w:tcPr>
          <w:p w14:paraId="280418B1" w14:textId="77777777" w:rsidR="006B7EF9" w:rsidRPr="003E6DC2" w:rsidRDefault="006B7EF9" w:rsidP="00A9280A">
            <w:pPr>
              <w:ind w:left="280" w:hanging="280"/>
              <w:rPr>
                <w:ins w:id="3285" w:author="User" w:date="2021-09-13T17:53:00Z"/>
                <w:rFonts w:ascii="標楷體" w:hAnsi="標楷體"/>
                <w:color w:val="000000" w:themeColor="text1"/>
              </w:rPr>
            </w:pPr>
            <w:ins w:id="3286" w:author="User" w:date="2021-09-13T17:53:00Z">
              <w:r w:rsidRPr="003E6DC2">
                <w:rPr>
                  <w:rFonts w:ascii="標楷體" w:hAnsi="標楷體" w:hint="eastAsia"/>
                  <w:color w:val="000000" w:themeColor="text1"/>
                </w:rPr>
                <w:t>111/2/2~</w:t>
              </w:r>
            </w:ins>
          </w:p>
          <w:p w14:paraId="4034143E" w14:textId="77777777" w:rsidR="006B7EF9" w:rsidRPr="003E6DC2" w:rsidRDefault="006B7EF9" w:rsidP="00A9280A">
            <w:pPr>
              <w:ind w:left="280" w:hanging="280"/>
              <w:rPr>
                <w:ins w:id="3287" w:author="User" w:date="2021-09-13T17:53:00Z"/>
                <w:rFonts w:ascii="標楷體" w:hAnsi="標楷體"/>
                <w:color w:val="000000" w:themeColor="text1"/>
              </w:rPr>
            </w:pPr>
            <w:ins w:id="3288" w:author="User" w:date="2021-09-13T17:53:00Z">
              <w:r w:rsidRPr="003E6DC2">
                <w:rPr>
                  <w:rFonts w:ascii="標楷體" w:hAnsi="標楷體" w:hint="eastAsia"/>
                  <w:color w:val="000000" w:themeColor="text1"/>
                </w:rPr>
                <w:t>111/2/11</w:t>
              </w:r>
            </w:ins>
          </w:p>
          <w:p w14:paraId="28F9757A" w14:textId="77777777" w:rsidR="006B7EF9" w:rsidRPr="003E6DC2" w:rsidRDefault="006B7EF9" w:rsidP="00A9280A">
            <w:pPr>
              <w:ind w:left="280" w:hanging="280"/>
              <w:rPr>
                <w:ins w:id="3289" w:author="User" w:date="2021-09-13T17:53:00Z"/>
                <w:rFonts w:ascii="標楷體" w:hAnsi="標楷體"/>
                <w:color w:val="000000" w:themeColor="text1"/>
              </w:rPr>
            </w:pPr>
          </w:p>
        </w:tc>
        <w:tc>
          <w:tcPr>
            <w:tcW w:w="5811" w:type="dxa"/>
          </w:tcPr>
          <w:p w14:paraId="051C92D4" w14:textId="77777777" w:rsidR="006B7EF9" w:rsidRPr="003E6DC2" w:rsidRDefault="006B7EF9" w:rsidP="00A9280A">
            <w:pPr>
              <w:ind w:left="280" w:hanging="280"/>
              <w:rPr>
                <w:ins w:id="3290" w:author="User" w:date="2021-09-13T17:53:00Z"/>
                <w:rFonts w:ascii="標楷體" w:hAnsi="標楷體"/>
                <w:color w:val="000000" w:themeColor="text1"/>
              </w:rPr>
            </w:pPr>
            <w:ins w:id="3291" w:author="User" w:date="2021-09-13T17:53:00Z">
              <w:r w:rsidRPr="003E6DC2">
                <w:rPr>
                  <w:rFonts w:ascii="標楷體" w:hAnsi="標楷體" w:hint="eastAsia"/>
                  <w:color w:val="000000" w:themeColor="text1"/>
                </w:rPr>
                <w:t>提呈確認試運轉(期中)工作報告。</w:t>
              </w:r>
            </w:ins>
          </w:p>
          <w:p w14:paraId="343989C3" w14:textId="77777777" w:rsidR="006B7EF9" w:rsidRPr="003E6DC2" w:rsidRDefault="006B7EF9" w:rsidP="00A9280A">
            <w:pPr>
              <w:pStyle w:val="a7"/>
              <w:numPr>
                <w:ilvl w:val="0"/>
                <w:numId w:val="394"/>
              </w:numPr>
              <w:ind w:leftChars="0" w:left="280" w:hanging="280"/>
              <w:rPr>
                <w:ins w:id="3292" w:author="User" w:date="2021-09-13T17:53:00Z"/>
                <w:rFonts w:ascii="標楷體" w:hAnsi="標楷體"/>
                <w:color w:val="000000" w:themeColor="text1"/>
              </w:rPr>
            </w:pPr>
            <w:ins w:id="3293" w:author="User" w:date="2021-09-13T17:53:00Z">
              <w:r w:rsidRPr="003E6DC2">
                <w:rPr>
                  <w:rFonts w:ascii="標楷體" w:hAnsi="標楷體" w:hint="eastAsia"/>
                  <w:color w:val="000000" w:themeColor="text1"/>
                </w:rPr>
                <w:t>執行狀況</w:t>
              </w:r>
            </w:ins>
          </w:p>
          <w:p w14:paraId="1E66C0E7" w14:textId="77777777" w:rsidR="006B7EF9" w:rsidRPr="003E6DC2" w:rsidRDefault="006B7EF9" w:rsidP="00A9280A">
            <w:pPr>
              <w:pStyle w:val="a7"/>
              <w:numPr>
                <w:ilvl w:val="0"/>
                <w:numId w:val="394"/>
              </w:numPr>
              <w:ind w:leftChars="0" w:left="280" w:hanging="280"/>
              <w:rPr>
                <w:ins w:id="3294" w:author="User" w:date="2021-09-13T17:53:00Z"/>
                <w:rFonts w:ascii="標楷體" w:hAnsi="標楷體"/>
                <w:color w:val="000000" w:themeColor="text1"/>
                <w:sz w:val="32"/>
              </w:rPr>
            </w:pPr>
            <w:ins w:id="3295" w:author="User" w:date="2021-09-13T17:53:00Z">
              <w:r w:rsidRPr="003E6DC2">
                <w:rPr>
                  <w:rFonts w:ascii="標楷體" w:hAnsi="標楷體" w:hint="eastAsia"/>
                  <w:color w:val="000000" w:themeColor="text1"/>
                </w:rPr>
                <w:t>巡查成果：每日巡查日、月報表缺陷種類、數量。</w:t>
              </w:r>
            </w:ins>
          </w:p>
        </w:tc>
      </w:tr>
      <w:tr w:rsidR="006B7EF9" w:rsidRPr="003E6DC2" w14:paraId="465C241D" w14:textId="77777777" w:rsidTr="00A9280A">
        <w:trPr>
          <w:ins w:id="3296" w:author="User" w:date="2021-09-13T17:53:00Z"/>
        </w:trPr>
        <w:tc>
          <w:tcPr>
            <w:tcW w:w="2235" w:type="dxa"/>
          </w:tcPr>
          <w:p w14:paraId="7F039BBA" w14:textId="77777777" w:rsidR="006B7EF9" w:rsidRPr="003E6DC2" w:rsidRDefault="006B7EF9" w:rsidP="00A9280A">
            <w:pPr>
              <w:ind w:left="280" w:hanging="280"/>
              <w:rPr>
                <w:ins w:id="3297" w:author="User" w:date="2021-09-13T17:53:00Z"/>
                <w:rFonts w:ascii="標楷體" w:hAnsi="標楷體"/>
                <w:color w:val="000000" w:themeColor="text1"/>
              </w:rPr>
            </w:pPr>
            <w:ins w:id="3298" w:author="User" w:date="2021-09-13T17:53:00Z">
              <w:r w:rsidRPr="003E6DC2">
                <w:rPr>
                  <w:rFonts w:ascii="標楷體" w:hAnsi="標楷體" w:hint="eastAsia"/>
                  <w:color w:val="000000" w:themeColor="text1"/>
                </w:rPr>
                <w:t>第四期程</w:t>
              </w:r>
            </w:ins>
          </w:p>
          <w:p w14:paraId="487A245B" w14:textId="77777777" w:rsidR="006B7EF9" w:rsidRPr="003E6DC2" w:rsidRDefault="006B7EF9" w:rsidP="00A9280A">
            <w:pPr>
              <w:ind w:left="280" w:hanging="280"/>
              <w:rPr>
                <w:ins w:id="3299" w:author="User" w:date="2021-09-13T17:53:00Z"/>
                <w:rFonts w:ascii="標楷體" w:hAnsi="標楷體"/>
                <w:color w:val="000000" w:themeColor="text1"/>
              </w:rPr>
            </w:pPr>
            <w:ins w:id="3300" w:author="User" w:date="2021-09-13T17:53:00Z">
              <w:r w:rsidRPr="003E6DC2">
                <w:rPr>
                  <w:rFonts w:ascii="標楷體" w:hAnsi="標楷體" w:hint="eastAsia"/>
                  <w:color w:val="000000" w:themeColor="text1"/>
                </w:rPr>
                <w:t>D181~270</w:t>
              </w:r>
            </w:ins>
          </w:p>
        </w:tc>
        <w:tc>
          <w:tcPr>
            <w:tcW w:w="1701" w:type="dxa"/>
          </w:tcPr>
          <w:p w14:paraId="10D1A595" w14:textId="77777777" w:rsidR="006B7EF9" w:rsidRPr="003E6DC2" w:rsidRDefault="006B7EF9" w:rsidP="00A9280A">
            <w:pPr>
              <w:ind w:left="280" w:hanging="280"/>
              <w:rPr>
                <w:ins w:id="3301" w:author="User" w:date="2021-09-13T17:53:00Z"/>
                <w:rFonts w:ascii="標楷體" w:hAnsi="標楷體"/>
                <w:color w:val="000000" w:themeColor="text1"/>
              </w:rPr>
            </w:pPr>
            <w:ins w:id="3302" w:author="User" w:date="2021-09-13T17:53:00Z">
              <w:r w:rsidRPr="003E6DC2">
                <w:rPr>
                  <w:rFonts w:ascii="標楷體" w:hAnsi="標楷體" w:hint="eastAsia"/>
                  <w:color w:val="000000" w:themeColor="text1"/>
                </w:rPr>
                <w:t>111</w:t>
              </w:r>
              <w:r w:rsidRPr="003E6DC2">
                <w:rPr>
                  <w:rFonts w:ascii="標楷體" w:hAnsi="標楷體"/>
                  <w:color w:val="000000" w:themeColor="text1"/>
                </w:rPr>
                <w:t>/</w:t>
              </w:r>
              <w:r w:rsidRPr="003E6DC2">
                <w:rPr>
                  <w:rFonts w:ascii="標楷體" w:hAnsi="標楷體" w:hint="eastAsia"/>
                  <w:color w:val="000000" w:themeColor="text1"/>
                </w:rPr>
                <w:t>2</w:t>
              </w:r>
              <w:r w:rsidRPr="003E6DC2">
                <w:rPr>
                  <w:rFonts w:ascii="標楷體" w:hAnsi="標楷體"/>
                  <w:color w:val="000000" w:themeColor="text1"/>
                </w:rPr>
                <w:t>/</w:t>
              </w:r>
              <w:r w:rsidRPr="003E6DC2">
                <w:rPr>
                  <w:rFonts w:ascii="標楷體" w:hAnsi="標楷體" w:hint="eastAsia"/>
                  <w:color w:val="000000" w:themeColor="text1"/>
                </w:rPr>
                <w:t>2~</w:t>
              </w:r>
            </w:ins>
          </w:p>
          <w:p w14:paraId="55C9F588" w14:textId="77777777" w:rsidR="006B7EF9" w:rsidRPr="003E6DC2" w:rsidRDefault="006B7EF9" w:rsidP="00A9280A">
            <w:pPr>
              <w:ind w:left="280" w:hanging="280"/>
              <w:rPr>
                <w:ins w:id="3303" w:author="User" w:date="2021-09-13T17:53:00Z"/>
                <w:rFonts w:ascii="標楷體" w:hAnsi="標楷體"/>
                <w:color w:val="000000" w:themeColor="text1"/>
              </w:rPr>
            </w:pPr>
            <w:ins w:id="3304" w:author="User" w:date="2021-09-13T17:53:00Z">
              <w:r w:rsidRPr="003E6DC2">
                <w:rPr>
                  <w:rFonts w:ascii="標楷體" w:hAnsi="標楷體" w:hint="eastAsia"/>
                  <w:color w:val="000000" w:themeColor="text1"/>
                </w:rPr>
                <w:t>111/5/2</w:t>
              </w:r>
            </w:ins>
          </w:p>
        </w:tc>
        <w:tc>
          <w:tcPr>
            <w:tcW w:w="5811" w:type="dxa"/>
          </w:tcPr>
          <w:p w14:paraId="3FDD4948" w14:textId="77777777" w:rsidR="006B7EF9" w:rsidRPr="003E6DC2" w:rsidRDefault="006B7EF9" w:rsidP="00A9280A">
            <w:pPr>
              <w:ind w:left="280" w:hanging="280"/>
              <w:rPr>
                <w:ins w:id="3305" w:author="User" w:date="2021-09-13T17:53:00Z"/>
                <w:rFonts w:ascii="標楷體" w:hAnsi="標楷體"/>
                <w:color w:val="000000" w:themeColor="text1"/>
              </w:rPr>
            </w:pPr>
            <w:ins w:id="3306" w:author="User" w:date="2021-09-13T17:53:00Z">
              <w:r w:rsidRPr="003E6DC2">
                <w:rPr>
                  <w:rFonts w:ascii="標楷體" w:hAnsi="標楷體" w:hint="eastAsia"/>
                  <w:color w:val="000000" w:themeColor="text1"/>
                </w:rPr>
                <w:t>1.每月需完整執行本案巡查範圍一次</w:t>
              </w:r>
              <w:r w:rsidRPr="003E6DC2">
                <w:rPr>
                  <w:rFonts w:ascii="標楷體" w:hAnsi="標楷體"/>
                  <w:color w:val="000000" w:themeColor="text1"/>
                </w:rPr>
                <w:t>(如附件</w:t>
              </w:r>
              <w:r w:rsidRPr="003E6DC2">
                <w:rPr>
                  <w:rFonts w:ascii="標楷體" w:hAnsi="標楷體" w:hint="eastAsia"/>
                  <w:color w:val="000000" w:themeColor="text1"/>
                </w:rPr>
                <w:t>一</w:t>
              </w:r>
              <w:r w:rsidRPr="003E6DC2">
                <w:rPr>
                  <w:rFonts w:ascii="標楷體" w:hAnsi="標楷體"/>
                  <w:color w:val="000000" w:themeColor="text1"/>
                </w:rPr>
                <w:t>)</w:t>
              </w:r>
              <w:r w:rsidRPr="003E6DC2">
                <w:rPr>
                  <w:rFonts w:ascii="標楷體" w:hAnsi="標楷體" w:hint="eastAsia"/>
                  <w:color w:val="000000" w:themeColor="text1"/>
                </w:rPr>
                <w:t>。</w:t>
              </w:r>
            </w:ins>
          </w:p>
          <w:p w14:paraId="2751380F" w14:textId="77777777" w:rsidR="006B7EF9" w:rsidRPr="003E6DC2" w:rsidRDefault="006B7EF9" w:rsidP="00A9280A">
            <w:pPr>
              <w:ind w:left="280" w:hanging="280"/>
              <w:rPr>
                <w:ins w:id="3307" w:author="User" w:date="2021-09-13T17:53:00Z"/>
                <w:rFonts w:ascii="標楷體" w:hAnsi="標楷體"/>
                <w:color w:val="000000" w:themeColor="text1"/>
              </w:rPr>
            </w:pPr>
            <w:ins w:id="3308" w:author="User" w:date="2021-09-13T17:53:00Z">
              <w:r w:rsidRPr="003E6DC2">
                <w:rPr>
                  <w:rFonts w:ascii="標楷體" w:hAnsi="標楷體" w:hint="eastAsia"/>
                  <w:color w:val="000000" w:themeColor="text1"/>
                </w:rPr>
                <w:t>2.呈現比較報表與資料。</w:t>
              </w:r>
            </w:ins>
          </w:p>
          <w:p w14:paraId="71E05650" w14:textId="77777777" w:rsidR="006B7EF9" w:rsidRPr="003E6DC2" w:rsidRDefault="006B7EF9" w:rsidP="00A9280A">
            <w:pPr>
              <w:ind w:left="280" w:hanging="280"/>
              <w:rPr>
                <w:ins w:id="3309" w:author="User" w:date="2021-09-13T17:53:00Z"/>
                <w:rFonts w:ascii="標楷體" w:hAnsi="標楷體"/>
                <w:color w:val="000000" w:themeColor="text1"/>
              </w:rPr>
            </w:pPr>
            <w:ins w:id="3310" w:author="User" w:date="2021-09-13T17:53:00Z">
              <w:r w:rsidRPr="003E6DC2">
                <w:rPr>
                  <w:rFonts w:ascii="標楷體" w:hAnsi="標楷體" w:hint="eastAsia"/>
                  <w:color w:val="000000" w:themeColor="text1"/>
                </w:rPr>
                <w:t>3.驗證：</w:t>
              </w:r>
              <w:r w:rsidRPr="003E6DC2">
                <w:rPr>
                  <w:rFonts w:ascii="標楷體" w:hAnsi="標楷體"/>
                  <w:color w:val="000000" w:themeColor="text1"/>
                </w:rPr>
                <w:t>達 75%(含)以上，陰雨天判別之缺失樣態可予以排除不計。</w:t>
              </w:r>
            </w:ins>
          </w:p>
        </w:tc>
      </w:tr>
      <w:tr w:rsidR="006B7EF9" w:rsidRPr="003E6DC2" w14:paraId="04B52454" w14:textId="77777777" w:rsidTr="00A9280A">
        <w:trPr>
          <w:ins w:id="3311" w:author="User" w:date="2021-09-13T17:53:00Z"/>
        </w:trPr>
        <w:tc>
          <w:tcPr>
            <w:tcW w:w="2235" w:type="dxa"/>
          </w:tcPr>
          <w:p w14:paraId="57E2397C" w14:textId="0E26326F" w:rsidR="006B7EF9" w:rsidRPr="003E6DC2" w:rsidRDefault="006B7EF9" w:rsidP="00A9280A">
            <w:pPr>
              <w:ind w:left="280" w:hanging="280"/>
              <w:rPr>
                <w:ins w:id="3312" w:author="User" w:date="2021-09-13T17:53:00Z"/>
                <w:rFonts w:ascii="標楷體" w:hAnsi="標楷體"/>
                <w:color w:val="000000" w:themeColor="text1"/>
              </w:rPr>
            </w:pPr>
            <w:ins w:id="3313" w:author="User" w:date="2021-09-13T17:53:00Z">
              <w:r w:rsidRPr="003E6DC2">
                <w:rPr>
                  <w:rFonts w:ascii="標楷體" w:hAnsi="標楷體" w:hint="eastAsia"/>
                  <w:color w:val="000000" w:themeColor="text1"/>
                </w:rPr>
                <w:t>期末</w:t>
              </w:r>
            </w:ins>
            <w:ins w:id="3314" w:author="User" w:date="2021-10-21T13:38:00Z">
              <w:r w:rsidR="006045EC">
                <w:rPr>
                  <w:rFonts w:ascii="標楷體" w:hAnsi="標楷體" w:hint="eastAsia"/>
                  <w:color w:val="000000" w:themeColor="text1"/>
                </w:rPr>
                <w:t>(結案)</w:t>
              </w:r>
            </w:ins>
            <w:ins w:id="3315" w:author="User" w:date="2021-09-13T17:53:00Z">
              <w:r w:rsidRPr="003E6DC2">
                <w:rPr>
                  <w:rFonts w:ascii="標楷體" w:hAnsi="標楷體" w:hint="eastAsia"/>
                  <w:color w:val="000000" w:themeColor="text1"/>
                </w:rPr>
                <w:t>工作報告</w:t>
              </w:r>
            </w:ins>
          </w:p>
          <w:p w14:paraId="1CC438CB" w14:textId="77777777" w:rsidR="006B7EF9" w:rsidRPr="003E6DC2" w:rsidRDefault="006B7EF9" w:rsidP="00A9280A">
            <w:pPr>
              <w:ind w:left="280" w:hanging="280"/>
              <w:rPr>
                <w:ins w:id="3316" w:author="User" w:date="2021-09-13T17:53:00Z"/>
                <w:rFonts w:ascii="標楷體" w:hAnsi="標楷體"/>
                <w:color w:val="000000" w:themeColor="text1"/>
              </w:rPr>
            </w:pPr>
            <w:ins w:id="3317" w:author="User" w:date="2021-09-13T17:53:00Z">
              <w:r w:rsidRPr="003E6DC2">
                <w:rPr>
                  <w:rFonts w:ascii="標楷體" w:hAnsi="標楷體" w:hint="eastAsia"/>
                  <w:color w:val="000000" w:themeColor="text1"/>
                </w:rPr>
                <w:t>D271~280</w:t>
              </w:r>
            </w:ins>
          </w:p>
        </w:tc>
        <w:tc>
          <w:tcPr>
            <w:tcW w:w="1701" w:type="dxa"/>
          </w:tcPr>
          <w:p w14:paraId="2EC3890E" w14:textId="77777777" w:rsidR="006B7EF9" w:rsidRPr="003E6DC2" w:rsidRDefault="006B7EF9" w:rsidP="00A9280A">
            <w:pPr>
              <w:ind w:left="280" w:hanging="280"/>
              <w:rPr>
                <w:ins w:id="3318" w:author="User" w:date="2021-09-13T17:53:00Z"/>
                <w:rFonts w:ascii="標楷體" w:hAnsi="標楷體"/>
                <w:color w:val="000000" w:themeColor="text1"/>
              </w:rPr>
            </w:pPr>
            <w:ins w:id="3319" w:author="User" w:date="2021-09-13T17:53:00Z">
              <w:r w:rsidRPr="003E6DC2">
                <w:rPr>
                  <w:rFonts w:ascii="標楷體" w:hAnsi="標楷體" w:hint="eastAsia"/>
                  <w:color w:val="000000" w:themeColor="text1"/>
                </w:rPr>
                <w:t>111/5/3~</w:t>
              </w:r>
            </w:ins>
          </w:p>
          <w:p w14:paraId="1E6DB89A" w14:textId="77777777" w:rsidR="006B7EF9" w:rsidRPr="003E6DC2" w:rsidRDefault="006B7EF9" w:rsidP="00A9280A">
            <w:pPr>
              <w:ind w:left="280" w:hanging="280"/>
              <w:rPr>
                <w:ins w:id="3320" w:author="User" w:date="2021-09-13T17:53:00Z"/>
                <w:rFonts w:ascii="標楷體" w:hAnsi="標楷體"/>
                <w:color w:val="000000" w:themeColor="text1"/>
              </w:rPr>
            </w:pPr>
            <w:ins w:id="3321" w:author="User" w:date="2021-09-13T17:53:00Z">
              <w:r w:rsidRPr="003E6DC2">
                <w:rPr>
                  <w:rFonts w:ascii="標楷體" w:hAnsi="標楷體" w:hint="eastAsia"/>
                  <w:color w:val="000000" w:themeColor="text1"/>
                </w:rPr>
                <w:t>111/5/12</w:t>
              </w:r>
            </w:ins>
          </w:p>
        </w:tc>
        <w:tc>
          <w:tcPr>
            <w:tcW w:w="5811" w:type="dxa"/>
          </w:tcPr>
          <w:p w14:paraId="724FAF9A" w14:textId="1368C72C" w:rsidR="006B7EF9" w:rsidRPr="003E6DC2" w:rsidRDefault="006B7EF9" w:rsidP="00A9280A">
            <w:pPr>
              <w:ind w:left="280" w:hanging="280"/>
              <w:rPr>
                <w:ins w:id="3322" w:author="User" w:date="2021-09-13T17:53:00Z"/>
                <w:rFonts w:ascii="標楷體" w:hAnsi="標楷體"/>
                <w:color w:val="000000" w:themeColor="text1"/>
              </w:rPr>
            </w:pPr>
            <w:ins w:id="3323" w:author="User" w:date="2021-09-13T17:53:00Z">
              <w:r w:rsidRPr="003E6DC2">
                <w:rPr>
                  <w:rFonts w:ascii="標楷體" w:hAnsi="標楷體" w:hint="eastAsia"/>
                  <w:color w:val="000000" w:themeColor="text1"/>
                </w:rPr>
                <w:t>提呈確認期末</w:t>
              </w:r>
            </w:ins>
            <w:ins w:id="3324" w:author="User" w:date="2021-10-21T13:38:00Z">
              <w:r w:rsidR="006045EC">
                <w:rPr>
                  <w:rFonts w:ascii="標楷體" w:hAnsi="標楷體" w:hint="eastAsia"/>
                  <w:color w:val="000000" w:themeColor="text1"/>
                </w:rPr>
                <w:t>(結案)</w:t>
              </w:r>
            </w:ins>
            <w:ins w:id="3325" w:author="User" w:date="2021-09-13T17:53:00Z">
              <w:r w:rsidRPr="003E6DC2">
                <w:rPr>
                  <w:rFonts w:ascii="標楷體" w:hAnsi="標楷體" w:hint="eastAsia"/>
                  <w:color w:val="000000" w:themeColor="text1"/>
                </w:rPr>
                <w:t>工作報告。</w:t>
              </w:r>
            </w:ins>
          </w:p>
          <w:p w14:paraId="7610A7F8" w14:textId="77777777" w:rsidR="006B7EF9" w:rsidRPr="003E6DC2" w:rsidRDefault="006B7EF9" w:rsidP="00A9280A">
            <w:pPr>
              <w:pStyle w:val="a7"/>
              <w:numPr>
                <w:ilvl w:val="0"/>
                <w:numId w:val="397"/>
              </w:numPr>
              <w:ind w:leftChars="0" w:left="280" w:hanging="280"/>
              <w:rPr>
                <w:ins w:id="3326" w:author="User" w:date="2021-09-13T17:53:00Z"/>
                <w:rFonts w:ascii="標楷體" w:hAnsi="標楷體"/>
                <w:color w:val="000000" w:themeColor="text1"/>
              </w:rPr>
            </w:pPr>
            <w:ins w:id="3327" w:author="User" w:date="2021-09-13T17:53:00Z">
              <w:r w:rsidRPr="003E6DC2">
                <w:rPr>
                  <w:rFonts w:ascii="標楷體" w:hAnsi="標楷體" w:hint="eastAsia"/>
                  <w:color w:val="000000" w:themeColor="text1"/>
                </w:rPr>
                <w:t>執行狀況</w:t>
              </w:r>
            </w:ins>
          </w:p>
          <w:p w14:paraId="7808CD33" w14:textId="77777777" w:rsidR="006B7EF9" w:rsidRPr="003E6DC2" w:rsidRDefault="006B7EF9" w:rsidP="00A9280A">
            <w:pPr>
              <w:pStyle w:val="a7"/>
              <w:numPr>
                <w:ilvl w:val="0"/>
                <w:numId w:val="397"/>
              </w:numPr>
              <w:ind w:leftChars="0" w:left="280" w:hanging="280"/>
              <w:rPr>
                <w:ins w:id="3328" w:author="User" w:date="2021-09-13T17:53:00Z"/>
                <w:rFonts w:ascii="標楷體" w:hAnsi="標楷體"/>
                <w:color w:val="000000" w:themeColor="text1"/>
              </w:rPr>
            </w:pPr>
            <w:ins w:id="3329" w:author="User" w:date="2021-09-13T17:53:00Z">
              <w:r w:rsidRPr="003E6DC2">
                <w:rPr>
                  <w:rFonts w:ascii="標楷體" w:hAnsi="標楷體" w:hint="eastAsia"/>
                  <w:color w:val="000000" w:themeColor="text1"/>
                </w:rPr>
                <w:t>巡查成果</w:t>
              </w:r>
            </w:ins>
          </w:p>
        </w:tc>
      </w:tr>
      <w:tr w:rsidR="006B7EF9" w:rsidRPr="003E6DC2" w14:paraId="3E9E2A1E" w14:textId="77777777" w:rsidTr="00A9280A">
        <w:trPr>
          <w:ins w:id="3330" w:author="User" w:date="2021-09-13T17:53:00Z"/>
        </w:trPr>
        <w:tc>
          <w:tcPr>
            <w:tcW w:w="2235" w:type="dxa"/>
          </w:tcPr>
          <w:p w14:paraId="343F554D" w14:textId="77777777" w:rsidR="006B7EF9" w:rsidRPr="003E6DC2" w:rsidRDefault="006B7EF9" w:rsidP="00A9280A">
            <w:pPr>
              <w:ind w:left="280" w:hanging="280"/>
              <w:rPr>
                <w:ins w:id="3331" w:author="User" w:date="2021-09-13T17:53:00Z"/>
                <w:rFonts w:ascii="標楷體" w:hAnsi="標楷體"/>
                <w:color w:val="000000" w:themeColor="text1"/>
              </w:rPr>
            </w:pPr>
            <w:ins w:id="3332" w:author="User" w:date="2021-09-13T17:53:00Z">
              <w:r w:rsidRPr="003E6DC2">
                <w:rPr>
                  <w:rFonts w:ascii="標楷體" w:hAnsi="標楷體" w:hint="eastAsia"/>
                  <w:color w:val="000000" w:themeColor="text1"/>
                </w:rPr>
                <w:t>專案路巡結束</w:t>
              </w:r>
            </w:ins>
          </w:p>
        </w:tc>
        <w:tc>
          <w:tcPr>
            <w:tcW w:w="1701" w:type="dxa"/>
          </w:tcPr>
          <w:p w14:paraId="7CB839F2" w14:textId="77777777" w:rsidR="006B7EF9" w:rsidRPr="003E6DC2" w:rsidRDefault="006B7EF9" w:rsidP="00A9280A">
            <w:pPr>
              <w:ind w:left="280" w:hanging="280"/>
              <w:rPr>
                <w:ins w:id="3333" w:author="User" w:date="2021-09-13T17:53:00Z"/>
                <w:rFonts w:ascii="標楷體" w:hAnsi="標楷體"/>
                <w:color w:val="000000" w:themeColor="text1"/>
              </w:rPr>
            </w:pPr>
            <w:ins w:id="3334" w:author="User" w:date="2021-09-13T17:53:00Z">
              <w:r w:rsidRPr="003E6DC2">
                <w:rPr>
                  <w:rFonts w:ascii="標楷體" w:hAnsi="標楷體" w:hint="eastAsia"/>
                  <w:color w:val="000000" w:themeColor="text1"/>
                </w:rPr>
                <w:t>111</w:t>
              </w:r>
              <w:r w:rsidRPr="003E6DC2">
                <w:rPr>
                  <w:rFonts w:ascii="標楷體" w:hAnsi="標楷體"/>
                  <w:color w:val="000000" w:themeColor="text1"/>
                </w:rPr>
                <w:t>/</w:t>
              </w:r>
              <w:r w:rsidRPr="003E6DC2">
                <w:rPr>
                  <w:rFonts w:ascii="標楷體" w:hAnsi="標楷體" w:hint="eastAsia"/>
                  <w:color w:val="000000" w:themeColor="text1"/>
                </w:rPr>
                <w:t>5</w:t>
              </w:r>
              <w:r w:rsidRPr="003E6DC2">
                <w:rPr>
                  <w:rFonts w:ascii="標楷體" w:hAnsi="標楷體"/>
                  <w:color w:val="000000" w:themeColor="text1"/>
                </w:rPr>
                <w:t>/</w:t>
              </w:r>
              <w:r w:rsidRPr="003E6DC2">
                <w:rPr>
                  <w:rFonts w:ascii="標楷體" w:hAnsi="標楷體" w:hint="eastAsia"/>
                  <w:color w:val="000000" w:themeColor="text1"/>
                </w:rPr>
                <w:t>2</w:t>
              </w:r>
            </w:ins>
          </w:p>
        </w:tc>
        <w:tc>
          <w:tcPr>
            <w:tcW w:w="5811" w:type="dxa"/>
          </w:tcPr>
          <w:p w14:paraId="4293E3FD" w14:textId="77777777" w:rsidR="006B7EF9" w:rsidRPr="003E6DC2" w:rsidRDefault="006B7EF9" w:rsidP="00A9280A">
            <w:pPr>
              <w:ind w:left="280" w:hanging="280"/>
              <w:rPr>
                <w:ins w:id="3335" w:author="User" w:date="2021-09-13T17:53:00Z"/>
                <w:rFonts w:ascii="標楷體" w:hAnsi="標楷體"/>
                <w:color w:val="000000" w:themeColor="text1"/>
              </w:rPr>
            </w:pPr>
            <w:ins w:id="3336" w:author="User" w:date="2021-09-13T17:53:00Z">
              <w:r w:rsidRPr="003E6DC2">
                <w:rPr>
                  <w:rFonts w:ascii="標楷體" w:hAnsi="標楷體" w:hint="eastAsia"/>
                  <w:color w:val="000000" w:themeColor="text1"/>
                </w:rPr>
                <w:t>本案路巡作業結束。</w:t>
              </w:r>
            </w:ins>
          </w:p>
        </w:tc>
      </w:tr>
    </w:tbl>
    <w:p w14:paraId="375DCDF6" w14:textId="24B327AB" w:rsidR="00B44F54" w:rsidRDefault="00B44F54" w:rsidP="00E30B92">
      <w:pPr>
        <w:pStyle w:val="13"/>
        <w:rPr>
          <w:ins w:id="3337" w:author="User" w:date="2021-09-13T17:51:00Z"/>
          <w:rFonts w:cs="Arial" w:hint="eastAsia"/>
          <w:color w:val="000000" w:themeColor="text1"/>
          <w:shd w:val="clear" w:color="auto" w:fill="FFFFFF"/>
          <w:lang w:val="en-US"/>
        </w:rPr>
      </w:pPr>
    </w:p>
    <w:p w14:paraId="080581AC" w14:textId="3B72837B" w:rsidR="00B44F54" w:rsidRDefault="00B44F54" w:rsidP="00E30B92">
      <w:pPr>
        <w:pStyle w:val="13"/>
        <w:rPr>
          <w:ins w:id="3338" w:author="User" w:date="2021-09-13T18:02:00Z"/>
          <w:rFonts w:cs="Arial" w:hint="eastAsia"/>
          <w:color w:val="000000" w:themeColor="text1"/>
          <w:shd w:val="clear" w:color="auto" w:fill="FFFFFF"/>
          <w:lang w:val="en-US"/>
        </w:rPr>
      </w:pPr>
    </w:p>
    <w:p w14:paraId="332AD974" w14:textId="0DE513D5" w:rsidR="006B7EF9" w:rsidRDefault="006B7EF9" w:rsidP="00E30B92">
      <w:pPr>
        <w:pStyle w:val="13"/>
        <w:rPr>
          <w:ins w:id="3339" w:author="User" w:date="2021-09-13T18:02:00Z"/>
          <w:rFonts w:cs="Arial" w:hint="eastAsia"/>
          <w:color w:val="000000" w:themeColor="text1"/>
          <w:shd w:val="clear" w:color="auto" w:fill="FFFFFF"/>
          <w:lang w:val="en-US"/>
        </w:rPr>
      </w:pPr>
    </w:p>
    <w:p w14:paraId="283679F1" w14:textId="4CF0E8CB" w:rsidR="006B7EF9" w:rsidRDefault="006B7EF9" w:rsidP="00E30B92">
      <w:pPr>
        <w:pStyle w:val="13"/>
        <w:rPr>
          <w:ins w:id="3340" w:author="User" w:date="2021-09-13T18:02:00Z"/>
          <w:rFonts w:cs="Arial" w:hint="eastAsia"/>
          <w:color w:val="000000" w:themeColor="text1"/>
          <w:shd w:val="clear" w:color="auto" w:fill="FFFFFF"/>
          <w:lang w:val="en-US"/>
        </w:rPr>
      </w:pPr>
    </w:p>
    <w:p w14:paraId="511F9035" w14:textId="42EC20A3" w:rsidR="006B7EF9" w:rsidRDefault="006B7EF9" w:rsidP="00E30B92">
      <w:pPr>
        <w:pStyle w:val="13"/>
        <w:rPr>
          <w:ins w:id="3341" w:author="User" w:date="2021-09-13T18:02:00Z"/>
          <w:rFonts w:cs="Arial" w:hint="eastAsia"/>
          <w:color w:val="000000" w:themeColor="text1"/>
          <w:shd w:val="clear" w:color="auto" w:fill="FFFFFF"/>
          <w:lang w:val="en-US"/>
        </w:rPr>
      </w:pPr>
    </w:p>
    <w:p w14:paraId="77ACEFD1" w14:textId="407926A1" w:rsidR="006B7EF9" w:rsidRDefault="006B7EF9" w:rsidP="00E30B92">
      <w:pPr>
        <w:pStyle w:val="13"/>
        <w:rPr>
          <w:ins w:id="3342" w:author="User" w:date="2021-09-13T18:02:00Z"/>
          <w:rFonts w:cs="Arial" w:hint="eastAsia"/>
          <w:color w:val="000000" w:themeColor="text1"/>
          <w:shd w:val="clear" w:color="auto" w:fill="FFFFFF"/>
          <w:lang w:val="en-US"/>
        </w:rPr>
      </w:pPr>
    </w:p>
    <w:p w14:paraId="13FC6B32" w14:textId="55A92039" w:rsidR="006B7EF9" w:rsidRDefault="006B7EF9" w:rsidP="00E30B92">
      <w:pPr>
        <w:pStyle w:val="13"/>
        <w:rPr>
          <w:ins w:id="3343" w:author="User" w:date="2021-09-13T18:02:00Z"/>
          <w:rFonts w:cs="Arial" w:hint="eastAsia"/>
          <w:color w:val="000000" w:themeColor="text1"/>
          <w:shd w:val="clear" w:color="auto" w:fill="FFFFFF"/>
          <w:lang w:val="en-US"/>
        </w:rPr>
      </w:pPr>
    </w:p>
    <w:p w14:paraId="786F1A68" w14:textId="5954F8D9" w:rsidR="006B7EF9" w:rsidRDefault="006B7EF9" w:rsidP="00E30B92">
      <w:pPr>
        <w:pStyle w:val="13"/>
        <w:rPr>
          <w:ins w:id="3344" w:author="User" w:date="2021-09-13T18:02:00Z"/>
          <w:rFonts w:cs="Arial" w:hint="eastAsia"/>
          <w:color w:val="000000" w:themeColor="text1"/>
          <w:shd w:val="clear" w:color="auto" w:fill="FFFFFF"/>
          <w:lang w:val="en-US"/>
        </w:rPr>
      </w:pPr>
    </w:p>
    <w:tbl>
      <w:tblPr>
        <w:tblStyle w:val="a9"/>
        <w:tblpPr w:leftFromText="180" w:rightFromText="180" w:vertAnchor="text" w:horzAnchor="margin" w:tblpY="204"/>
        <w:tblW w:w="5046" w:type="pct"/>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9153"/>
      </w:tblGrid>
      <w:tr w:rsidR="006B7EF9" w:rsidRPr="003E6DC2" w14:paraId="7A7E6920" w14:textId="77777777" w:rsidTr="00A9280A">
        <w:trPr>
          <w:ins w:id="3345" w:author="User" w:date="2021-09-13T18:03:00Z"/>
        </w:trPr>
        <w:tc>
          <w:tcPr>
            <w:tcW w:w="5000" w:type="pct"/>
            <w:vAlign w:val="bottom"/>
          </w:tcPr>
          <w:p w14:paraId="44793F4E" w14:textId="77777777" w:rsidR="006B7EF9" w:rsidRPr="003E6DC2" w:rsidRDefault="006B7EF9" w:rsidP="00A9280A">
            <w:pPr>
              <w:pStyle w:val="13"/>
              <w:ind w:left="280"/>
              <w:jc w:val="center"/>
              <w:rPr>
                <w:ins w:id="3346" w:author="User" w:date="2021-09-13T18:03:00Z"/>
                <w:rFonts w:hint="eastAsia"/>
                <w:color w:val="000000" w:themeColor="text1"/>
                <w:sz w:val="22"/>
              </w:rPr>
            </w:pPr>
            <w:ins w:id="3347" w:author="User" w:date="2021-09-13T18:03:00Z">
              <w:r w:rsidRPr="003E6DC2">
                <w:rPr>
                  <w:rFonts w:hint="eastAsia"/>
                  <w:color w:val="000000" w:themeColor="text1"/>
                </w:rPr>
                <w:t>各期履行期限及工作計畫甘特圖</w:t>
              </w:r>
            </w:ins>
          </w:p>
        </w:tc>
      </w:tr>
      <w:bookmarkStart w:id="3348" w:name="_MON_1696328692"/>
      <w:bookmarkEnd w:id="3348"/>
      <w:tr w:rsidR="006B7EF9" w:rsidRPr="003E6DC2" w14:paraId="6C6B281C" w14:textId="77777777" w:rsidTr="00A9280A">
        <w:trPr>
          <w:trHeight w:val="7492"/>
          <w:ins w:id="3349" w:author="User" w:date="2021-09-13T18:03:00Z"/>
        </w:trPr>
        <w:tc>
          <w:tcPr>
            <w:tcW w:w="5000" w:type="pct"/>
          </w:tcPr>
          <w:p w14:paraId="5E93F000" w14:textId="3A266807" w:rsidR="006B7EF9" w:rsidRPr="003E6DC2" w:rsidRDefault="001C56C9">
            <w:pPr>
              <w:pStyle w:val="ae"/>
              <w:keepNext/>
              <w:ind w:left="220" w:hanging="220"/>
              <w:rPr>
                <w:ins w:id="3350" w:author="User" w:date="2021-09-13T18:03:00Z"/>
                <w:rFonts w:hint="eastAsia"/>
                <w:color w:val="000000" w:themeColor="text1"/>
                <w:sz w:val="22"/>
              </w:rPr>
              <w:pPrChange w:id="3351" w:author="User" w:date="2021-09-13T18:03:00Z">
                <w:pPr>
                  <w:pStyle w:val="ae"/>
                  <w:framePr w:hSpace="180" w:wrap="around" w:vAnchor="text" w:hAnchor="margin" w:y="204"/>
                  <w:ind w:left="220" w:hanging="220"/>
                </w:pPr>
              </w:pPrChange>
            </w:pPr>
            <w:ins w:id="3352" w:author="User" w:date="2021-09-13T18:03:00Z">
              <w:r w:rsidRPr="003E6DC2">
                <w:rPr>
                  <w:rFonts w:hint="eastAsia"/>
                  <w:color w:val="000000" w:themeColor="text1"/>
                  <w:sz w:val="22"/>
                </w:rPr>
                <w:object w:dxaOrig="8724" w:dyaOrig="9180" w14:anchorId="08EE993C">
                  <v:shape id="_x0000_i1026" type="#_x0000_t75" style="width:436.2pt;height:459pt" o:ole="">
                    <v:imagedata r:id="rId72" o:title=""/>
                  </v:shape>
                  <o:OLEObject Type="Embed" ProgID="Excel.Sheet.12" ShapeID="_x0000_i1026" DrawAspect="Content" ObjectID="_1727598904" r:id="rId73"/>
                </w:object>
              </w:r>
            </w:ins>
          </w:p>
        </w:tc>
      </w:tr>
    </w:tbl>
    <w:p w14:paraId="0B64EE03" w14:textId="03C99BC1" w:rsidR="006B7EF9" w:rsidRDefault="006B7EF9">
      <w:pPr>
        <w:pStyle w:val="afb"/>
        <w:ind w:left="200" w:hanging="200"/>
        <w:rPr>
          <w:ins w:id="3353" w:author="User" w:date="2021-09-13T18:03:00Z"/>
          <w:rFonts w:hint="eastAsia"/>
        </w:rPr>
      </w:pPr>
      <w:bookmarkStart w:id="3354" w:name="_Toc85792042"/>
      <w:ins w:id="3355" w:author="User" w:date="2021-09-13T18:03: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3356" w:author="User" w:date="2021-09-13T18:03:00Z">
        <w:r w:rsidR="00853FBC">
          <w:rPr>
            <w:rFonts w:hint="eastAsia"/>
            <w:noProof/>
          </w:rPr>
          <w:t>二十六</w:t>
        </w:r>
        <w:r>
          <w:rPr>
            <w:rFonts w:hint="eastAsia"/>
          </w:rPr>
          <w:fldChar w:fldCharType="end"/>
        </w:r>
        <w:r>
          <w:rPr>
            <w:rFonts w:hint="eastAsia"/>
          </w:rPr>
          <w:t>：</w:t>
        </w:r>
        <w:r w:rsidRPr="006C66C9">
          <w:rPr>
            <w:rFonts w:hint="eastAsia"/>
          </w:rPr>
          <w:t>各期履行期限及工作計畫甘特</w:t>
        </w:r>
      </w:ins>
      <w:ins w:id="3357" w:author="User" w:date="2021-09-14T16:55:00Z">
        <w:r w:rsidR="00284EA9">
          <w:rPr>
            <w:rFonts w:hint="eastAsia"/>
          </w:rPr>
          <w:t>圖</w:t>
        </w:r>
      </w:ins>
      <w:bookmarkEnd w:id="3354"/>
    </w:p>
    <w:p w14:paraId="2BDB85F5" w14:textId="1FAEDBC7" w:rsidR="006B7EF9" w:rsidRDefault="006B7EF9" w:rsidP="00E30B92">
      <w:pPr>
        <w:pStyle w:val="13"/>
        <w:rPr>
          <w:ins w:id="3358" w:author="User" w:date="2021-09-13T18:02:00Z"/>
          <w:rFonts w:cs="Arial" w:hint="eastAsia"/>
          <w:color w:val="000000" w:themeColor="text1"/>
          <w:shd w:val="clear" w:color="auto" w:fill="FFFFFF"/>
          <w:lang w:val="en-US"/>
        </w:rPr>
      </w:pPr>
    </w:p>
    <w:p w14:paraId="701370AB" w14:textId="77777777" w:rsidR="006B7EF9" w:rsidRPr="003E6DC2" w:rsidRDefault="006B7EF9" w:rsidP="002F18F5">
      <w:pPr>
        <w:pStyle w:val="4"/>
        <w:rPr>
          <w:moveTo w:id="3359" w:author="User" w:date="2021-09-13T18:03:00Z"/>
          <w:rFonts w:hint="eastAsia"/>
        </w:rPr>
      </w:pPr>
      <w:bookmarkStart w:id="3360" w:name="_Toc85790534"/>
      <w:moveToRangeStart w:id="3361" w:author="User" w:date="2021-09-13T18:03:00Z" w:name="move82448651"/>
      <w:moveTo w:id="3362" w:author="User" w:date="2021-09-13T18:03:00Z">
        <w:r w:rsidRPr="003E6DC2">
          <w:t>注意事項：</w:t>
        </w:r>
        <w:bookmarkEnd w:id="3360"/>
      </w:moveTo>
    </w:p>
    <w:p w14:paraId="34D63BCB" w14:textId="6E3FB730" w:rsidR="006B7EF9" w:rsidRPr="003E6DC2" w:rsidDel="002F18F5" w:rsidRDefault="006B7EF9">
      <w:pPr>
        <w:pStyle w:val="13"/>
        <w:numPr>
          <w:ilvl w:val="0"/>
          <w:numId w:val="398"/>
        </w:numPr>
        <w:ind w:leftChars="100" w:left="700" w:hangingChars="150" w:hanging="420"/>
        <w:rPr>
          <w:del w:id="3363" w:author="User" w:date="2021-09-14T15:10:00Z"/>
          <w:moveTo w:id="3364" w:author="User" w:date="2021-09-13T18:03:00Z"/>
          <w:rFonts w:hint="eastAsia"/>
        </w:rPr>
        <w:pPrChange w:id="3365" w:author="User" w:date="2021-09-14T15:10:00Z">
          <w:pPr>
            <w:pStyle w:val="6"/>
            <w:numPr>
              <w:numId w:val="398"/>
            </w:numPr>
            <w:ind w:left="280" w:hanging="280"/>
          </w:pPr>
        </w:pPrChange>
      </w:pPr>
      <w:moveTo w:id="3366" w:author="User" w:date="2021-09-13T18:03:00Z">
        <w:r w:rsidRPr="003E6DC2">
          <w:t>為確認本案執行階段成果，履約期間除每月</w:t>
        </w:r>
        <w:r w:rsidRPr="003E6DC2">
          <w:t xml:space="preserve"> 10 </w:t>
        </w:r>
        <w:r w:rsidRPr="003E6DC2">
          <w:t>日前交付工作進度報表</w:t>
        </w:r>
        <w:r w:rsidRPr="003E6DC2">
          <w:t>(</w:t>
        </w:r>
        <w:r w:rsidRPr="003E6DC2">
          <w:t>內含上月巡查日報與月報</w:t>
        </w:r>
        <w:r w:rsidRPr="003E6DC2">
          <w:t>)</w:t>
        </w:r>
        <w:r w:rsidRPr="003E6DC2">
          <w:t>外，得標廠商必須配合機關要求召開工作會議，如未如期繳交工作進度表或配合辦理者將按未繳交之月份次數扣罰，</w:t>
        </w:r>
        <w:r w:rsidRPr="003E6DC2">
          <w:t xml:space="preserve"> </w:t>
        </w:r>
        <w:r w:rsidRPr="003E6DC2">
          <w:t>每次新臺幣</w:t>
        </w:r>
        <w:r w:rsidRPr="003E6DC2">
          <w:t xml:space="preserve"> 5,000 </w:t>
        </w:r>
        <w:r w:rsidRPr="003E6DC2">
          <w:t>元。</w:t>
        </w:r>
        <w:del w:id="3367" w:author="User" w:date="2021-09-14T15:09:00Z">
          <w:r w:rsidRPr="003E6DC2" w:rsidDel="002F18F5">
            <w:br/>
            <w:delText>(2)</w:delText>
          </w:r>
        </w:del>
        <w:r w:rsidRPr="003E6DC2">
          <w:t>履約期間得標廠商應配合出席各次相關會議</w:t>
        </w:r>
        <w:r w:rsidRPr="003E6DC2">
          <w:t>(</w:t>
        </w:r>
        <w:r w:rsidRPr="003E6DC2">
          <w:t>包括教育訓練</w:t>
        </w:r>
        <w:r w:rsidRPr="003E6DC2">
          <w:t xml:space="preserve"> 15 </w:t>
        </w:r>
        <w:r w:rsidRPr="003E6DC2">
          <w:t>小時</w:t>
        </w:r>
        <w:r w:rsidRPr="003E6DC2">
          <w:t>)</w:t>
        </w:r>
        <w:r w:rsidRPr="003E6DC2">
          <w:t>，並需製作及現場簡報、彙整與會人員意見、執行改善建議及協助會議紀錄等會議相關項目；得標廠商須安排相關案件實例參訪比較</w:t>
        </w:r>
        <w:r w:rsidRPr="003E6DC2">
          <w:t>(</w:t>
        </w:r>
        <w:r w:rsidRPr="003E6DC2">
          <w:t>相關費用已含本案內</w:t>
        </w:r>
        <w:r w:rsidRPr="003E6DC2">
          <w:t>)</w:t>
        </w:r>
        <w:r w:rsidRPr="003E6DC2">
          <w:t>，參與人員為本案相關人員，以利系統符合機關之需求。</w:t>
        </w:r>
      </w:moveTo>
    </w:p>
    <w:p w14:paraId="3ADEC3F5" w14:textId="77777777" w:rsidR="002F18F5" w:rsidRDefault="002F18F5" w:rsidP="002F18F5">
      <w:pPr>
        <w:pStyle w:val="13"/>
        <w:numPr>
          <w:ilvl w:val="0"/>
          <w:numId w:val="398"/>
        </w:numPr>
        <w:ind w:leftChars="100" w:left="700" w:hangingChars="150" w:hanging="420"/>
        <w:rPr>
          <w:ins w:id="3368" w:author="User" w:date="2021-09-14T15:10:00Z"/>
          <w:rFonts w:hint="eastAsia"/>
        </w:rPr>
      </w:pPr>
    </w:p>
    <w:p w14:paraId="19C0B556" w14:textId="4D166F7B" w:rsidR="006B7EF9" w:rsidRPr="003E6DC2" w:rsidDel="002F18F5" w:rsidRDefault="006B7EF9">
      <w:pPr>
        <w:pStyle w:val="13"/>
        <w:numPr>
          <w:ilvl w:val="0"/>
          <w:numId w:val="398"/>
        </w:numPr>
        <w:ind w:leftChars="100" w:left="700" w:hangingChars="150" w:hanging="420"/>
        <w:rPr>
          <w:del w:id="3369" w:author="User" w:date="2021-09-14T15:10:00Z"/>
          <w:moveTo w:id="3370" w:author="User" w:date="2021-09-13T18:03:00Z"/>
          <w:rFonts w:hint="eastAsia"/>
        </w:rPr>
        <w:pPrChange w:id="3371" w:author="User" w:date="2021-09-14T14:59:00Z">
          <w:pPr>
            <w:pStyle w:val="6"/>
            <w:numPr>
              <w:numId w:val="398"/>
            </w:numPr>
            <w:ind w:left="280" w:hanging="280"/>
          </w:pPr>
        </w:pPrChange>
      </w:pPr>
      <w:moveTo w:id="3372" w:author="User" w:date="2021-09-13T18:03:00Z">
        <w:r w:rsidRPr="003E6DC2">
          <w:t>得標廠商須遵守機關相關安全程序、</w:t>
        </w:r>
        <w:r w:rsidRPr="003E6DC2">
          <w:t xml:space="preserve"> </w:t>
        </w:r>
        <w:r w:rsidRPr="003E6DC2">
          <w:t>資料作業委外管理規範及契約規範。</w:t>
        </w:r>
      </w:moveTo>
    </w:p>
    <w:p w14:paraId="7FC72BFB" w14:textId="77777777" w:rsidR="002F18F5" w:rsidRDefault="002F18F5" w:rsidP="002F18F5">
      <w:pPr>
        <w:pStyle w:val="13"/>
        <w:numPr>
          <w:ilvl w:val="0"/>
          <w:numId w:val="398"/>
        </w:numPr>
        <w:ind w:leftChars="100" w:left="700" w:hangingChars="150" w:hanging="420"/>
        <w:rPr>
          <w:ins w:id="3373" w:author="User" w:date="2021-09-14T15:10:00Z"/>
          <w:rFonts w:hint="eastAsia"/>
        </w:rPr>
      </w:pPr>
    </w:p>
    <w:p w14:paraId="10F96EE0" w14:textId="70BF8E68" w:rsidR="006B7EF9" w:rsidRPr="003E6DC2" w:rsidRDefault="006B7EF9">
      <w:pPr>
        <w:pStyle w:val="13"/>
        <w:numPr>
          <w:ilvl w:val="0"/>
          <w:numId w:val="398"/>
        </w:numPr>
        <w:ind w:leftChars="100" w:left="700" w:hangingChars="150" w:hanging="420"/>
        <w:rPr>
          <w:moveTo w:id="3374" w:author="User" w:date="2021-09-13T18:03:00Z"/>
          <w:rFonts w:hint="eastAsia"/>
        </w:rPr>
        <w:pPrChange w:id="3375" w:author="User" w:date="2021-09-14T14:59:00Z">
          <w:pPr>
            <w:pStyle w:val="6"/>
            <w:numPr>
              <w:numId w:val="398"/>
            </w:numPr>
            <w:ind w:left="280" w:hanging="280"/>
          </w:pPr>
        </w:pPrChange>
      </w:pPr>
      <w:moveTo w:id="3376" w:author="User" w:date="2021-09-13T18:03:00Z">
        <w:r w:rsidRPr="003E6DC2">
          <w:t>本案第三期與第四期轉換時，該月巡查里程可合併執行，並於第三期第一次提送工作報表時一併提供巡查日、月報；本案第三期初月及第四期最末月時，依據當月實際天數，</w:t>
        </w:r>
        <w:r w:rsidRPr="003E6DC2">
          <w:t xml:space="preserve"> </w:t>
        </w:r>
        <w:r w:rsidRPr="003E6DC2">
          <w:t>採下列標準執行該月所要求之巡查里程：</w:t>
        </w:r>
      </w:moveTo>
    </w:p>
    <w:p w14:paraId="4C1F378E" w14:textId="77777777" w:rsidR="006B7EF9" w:rsidRPr="003E6DC2" w:rsidRDefault="006B7EF9" w:rsidP="006B7EF9">
      <w:pPr>
        <w:pStyle w:val="13"/>
        <w:ind w:firstLineChars="0" w:firstLine="0"/>
        <w:rPr>
          <w:moveTo w:id="3377" w:author="User" w:date="2021-09-13T18:03:00Z"/>
          <w:rFonts w:hint="eastAsia"/>
          <w:color w:val="000000" w:themeColor="text1"/>
        </w:rPr>
      </w:pPr>
      <w:moveTo w:id="3378" w:author="User" w:date="2021-09-13T18:03:00Z">
        <w:r w:rsidRPr="003E6DC2">
          <w:rPr>
            <w:rFonts w:ascii="細明體" w:eastAsia="細明體" w:hAnsi="細明體" w:cs="細明體" w:hint="eastAsia"/>
            <w:color w:val="000000" w:themeColor="text1"/>
          </w:rPr>
          <w:t>①</w:t>
        </w:r>
        <w:r w:rsidRPr="003E6DC2">
          <w:rPr>
            <w:color w:val="000000" w:themeColor="text1"/>
          </w:rPr>
          <w:t>該期該月僅有</w:t>
        </w:r>
        <w:r w:rsidRPr="003E6DC2">
          <w:rPr>
            <w:color w:val="000000" w:themeColor="text1"/>
          </w:rPr>
          <w:t xml:space="preserve"> 1~5 </w:t>
        </w:r>
        <w:r w:rsidRPr="003E6DC2">
          <w:rPr>
            <w:color w:val="000000" w:themeColor="text1"/>
          </w:rPr>
          <w:t>天時，則該月得免巡查。</w:t>
        </w:r>
      </w:moveTo>
    </w:p>
    <w:p w14:paraId="64A3148E" w14:textId="77777777" w:rsidR="006B7EF9" w:rsidRPr="003E6DC2" w:rsidRDefault="006B7EF9" w:rsidP="006B7EF9">
      <w:pPr>
        <w:pStyle w:val="13"/>
        <w:ind w:firstLineChars="0" w:firstLine="0"/>
        <w:rPr>
          <w:moveTo w:id="3379" w:author="User" w:date="2021-09-13T18:03:00Z"/>
          <w:rFonts w:hint="eastAsia"/>
          <w:color w:val="000000" w:themeColor="text1"/>
        </w:rPr>
      </w:pPr>
      <w:moveTo w:id="3380" w:author="User" w:date="2021-09-13T18:03:00Z">
        <w:r w:rsidRPr="003E6DC2">
          <w:rPr>
            <w:rFonts w:ascii="細明體" w:eastAsia="細明體" w:hAnsi="細明體" w:cs="細明體" w:hint="eastAsia"/>
            <w:color w:val="000000" w:themeColor="text1"/>
          </w:rPr>
          <w:t>②</w:t>
        </w:r>
        <w:r w:rsidRPr="003E6DC2">
          <w:rPr>
            <w:color w:val="000000" w:themeColor="text1"/>
          </w:rPr>
          <w:t>該期該月僅有</w:t>
        </w:r>
        <w:r w:rsidRPr="003E6DC2">
          <w:rPr>
            <w:color w:val="000000" w:themeColor="text1"/>
          </w:rPr>
          <w:t xml:space="preserve"> 6~10 </w:t>
        </w:r>
        <w:r w:rsidRPr="003E6DC2">
          <w:rPr>
            <w:color w:val="000000" w:themeColor="text1"/>
          </w:rPr>
          <w:t>天時，該月巡查里程需達總里程</w:t>
        </w:r>
        <w:r w:rsidRPr="003E6DC2">
          <w:rPr>
            <w:color w:val="000000" w:themeColor="text1"/>
          </w:rPr>
          <w:t xml:space="preserve"> 20%(</w:t>
        </w:r>
        <w:r w:rsidRPr="003E6DC2">
          <w:rPr>
            <w:color w:val="000000" w:themeColor="text1"/>
          </w:rPr>
          <w:t>含</w:t>
        </w:r>
        <w:r w:rsidRPr="003E6DC2">
          <w:rPr>
            <w:color w:val="000000" w:themeColor="text1"/>
          </w:rPr>
          <w:t>)</w:t>
        </w:r>
        <w:r w:rsidRPr="003E6DC2">
          <w:rPr>
            <w:color w:val="000000" w:themeColor="text1"/>
          </w:rPr>
          <w:t>以上。</w:t>
        </w:r>
      </w:moveTo>
    </w:p>
    <w:p w14:paraId="5F5880D9" w14:textId="77777777" w:rsidR="006B7EF9" w:rsidRPr="003E6DC2" w:rsidRDefault="006B7EF9" w:rsidP="006B7EF9">
      <w:pPr>
        <w:pStyle w:val="13"/>
        <w:ind w:firstLineChars="0" w:firstLine="0"/>
        <w:rPr>
          <w:moveTo w:id="3381" w:author="User" w:date="2021-09-13T18:03:00Z"/>
          <w:rFonts w:hint="eastAsia"/>
          <w:color w:val="000000" w:themeColor="text1"/>
        </w:rPr>
      </w:pPr>
      <w:moveTo w:id="3382" w:author="User" w:date="2021-09-13T18:03:00Z">
        <w:r w:rsidRPr="003E6DC2">
          <w:rPr>
            <w:rFonts w:ascii="細明體" w:eastAsia="細明體" w:hAnsi="細明體" w:cs="細明體" w:hint="eastAsia"/>
            <w:color w:val="000000" w:themeColor="text1"/>
          </w:rPr>
          <w:t>③</w:t>
        </w:r>
        <w:r w:rsidRPr="003E6DC2">
          <w:rPr>
            <w:color w:val="000000" w:themeColor="text1"/>
          </w:rPr>
          <w:t>該期該月僅有</w:t>
        </w:r>
        <w:r w:rsidRPr="003E6DC2">
          <w:rPr>
            <w:color w:val="000000" w:themeColor="text1"/>
          </w:rPr>
          <w:t xml:space="preserve"> 11~15 </w:t>
        </w:r>
        <w:r w:rsidRPr="003E6DC2">
          <w:rPr>
            <w:color w:val="000000" w:themeColor="text1"/>
          </w:rPr>
          <w:t>天時，該月巡查里程需達總里程</w:t>
        </w:r>
        <w:r w:rsidRPr="003E6DC2">
          <w:rPr>
            <w:color w:val="000000" w:themeColor="text1"/>
          </w:rPr>
          <w:t xml:space="preserve"> 40%(</w:t>
        </w:r>
        <w:r w:rsidRPr="003E6DC2">
          <w:rPr>
            <w:color w:val="000000" w:themeColor="text1"/>
          </w:rPr>
          <w:t>含</w:t>
        </w:r>
        <w:r w:rsidRPr="003E6DC2">
          <w:rPr>
            <w:color w:val="000000" w:themeColor="text1"/>
          </w:rPr>
          <w:t>)</w:t>
        </w:r>
        <w:r w:rsidRPr="003E6DC2">
          <w:rPr>
            <w:color w:val="000000" w:themeColor="text1"/>
          </w:rPr>
          <w:t>以上。</w:t>
        </w:r>
      </w:moveTo>
    </w:p>
    <w:p w14:paraId="6153E8EF" w14:textId="77777777" w:rsidR="006B7EF9" w:rsidRPr="003E6DC2" w:rsidRDefault="006B7EF9" w:rsidP="006B7EF9">
      <w:pPr>
        <w:pStyle w:val="13"/>
        <w:ind w:firstLineChars="0" w:firstLine="0"/>
        <w:rPr>
          <w:moveTo w:id="3383" w:author="User" w:date="2021-09-13T18:03:00Z"/>
          <w:rFonts w:hint="eastAsia"/>
          <w:color w:val="000000" w:themeColor="text1"/>
        </w:rPr>
      </w:pPr>
      <w:moveTo w:id="3384" w:author="User" w:date="2021-09-13T18:03:00Z">
        <w:r w:rsidRPr="003E6DC2">
          <w:rPr>
            <w:rFonts w:ascii="細明體" w:eastAsia="細明體" w:hAnsi="細明體" w:cs="細明體" w:hint="eastAsia"/>
            <w:color w:val="000000" w:themeColor="text1"/>
          </w:rPr>
          <w:t>④</w:t>
        </w:r>
        <w:r w:rsidRPr="003E6DC2">
          <w:rPr>
            <w:color w:val="000000" w:themeColor="text1"/>
          </w:rPr>
          <w:t>該期該月僅有</w:t>
        </w:r>
        <w:r w:rsidRPr="003E6DC2">
          <w:rPr>
            <w:color w:val="000000" w:themeColor="text1"/>
          </w:rPr>
          <w:t xml:space="preserve"> 16~20 </w:t>
        </w:r>
        <w:r w:rsidRPr="003E6DC2">
          <w:rPr>
            <w:color w:val="000000" w:themeColor="text1"/>
          </w:rPr>
          <w:t>天時，該月巡查里程需達總里程</w:t>
        </w:r>
        <w:r w:rsidRPr="003E6DC2">
          <w:rPr>
            <w:color w:val="000000" w:themeColor="text1"/>
          </w:rPr>
          <w:t xml:space="preserve"> 60%(</w:t>
        </w:r>
        <w:r w:rsidRPr="003E6DC2">
          <w:rPr>
            <w:color w:val="000000" w:themeColor="text1"/>
          </w:rPr>
          <w:t>含</w:t>
        </w:r>
        <w:r w:rsidRPr="003E6DC2">
          <w:rPr>
            <w:color w:val="000000" w:themeColor="text1"/>
          </w:rPr>
          <w:t>)</w:t>
        </w:r>
        <w:r w:rsidRPr="003E6DC2">
          <w:rPr>
            <w:color w:val="000000" w:themeColor="text1"/>
          </w:rPr>
          <w:t>以上。</w:t>
        </w:r>
      </w:moveTo>
    </w:p>
    <w:p w14:paraId="6B1C0C70" w14:textId="77777777" w:rsidR="006B7EF9" w:rsidRPr="003E6DC2" w:rsidRDefault="006B7EF9" w:rsidP="006B7EF9">
      <w:pPr>
        <w:pStyle w:val="13"/>
        <w:ind w:firstLineChars="0" w:firstLine="0"/>
        <w:rPr>
          <w:moveTo w:id="3385" w:author="User" w:date="2021-09-13T18:03:00Z"/>
          <w:rFonts w:hint="eastAsia"/>
          <w:color w:val="000000" w:themeColor="text1"/>
        </w:rPr>
      </w:pPr>
      <w:moveTo w:id="3386" w:author="User" w:date="2021-09-13T18:03:00Z">
        <w:r w:rsidRPr="003E6DC2">
          <w:rPr>
            <w:rFonts w:ascii="細明體" w:eastAsia="細明體" w:hAnsi="細明體" w:cs="細明體" w:hint="eastAsia"/>
            <w:color w:val="000000" w:themeColor="text1"/>
          </w:rPr>
          <w:t>⑤</w:t>
        </w:r>
        <w:r w:rsidRPr="003E6DC2">
          <w:rPr>
            <w:color w:val="000000" w:themeColor="text1"/>
          </w:rPr>
          <w:t>該期該月僅有</w:t>
        </w:r>
        <w:r w:rsidRPr="003E6DC2">
          <w:rPr>
            <w:color w:val="000000" w:themeColor="text1"/>
          </w:rPr>
          <w:t xml:space="preserve"> 21~25 </w:t>
        </w:r>
        <w:r w:rsidRPr="003E6DC2">
          <w:rPr>
            <w:color w:val="000000" w:themeColor="text1"/>
          </w:rPr>
          <w:t>天時，該月巡查里程需達總里程</w:t>
        </w:r>
        <w:r w:rsidRPr="003E6DC2">
          <w:rPr>
            <w:color w:val="000000" w:themeColor="text1"/>
          </w:rPr>
          <w:t xml:space="preserve"> 80%(</w:t>
        </w:r>
        <w:r w:rsidRPr="003E6DC2">
          <w:rPr>
            <w:color w:val="000000" w:themeColor="text1"/>
          </w:rPr>
          <w:t>含</w:t>
        </w:r>
        <w:r w:rsidRPr="003E6DC2">
          <w:rPr>
            <w:color w:val="000000" w:themeColor="text1"/>
          </w:rPr>
          <w:t>)</w:t>
        </w:r>
        <w:r w:rsidRPr="003E6DC2">
          <w:rPr>
            <w:color w:val="000000" w:themeColor="text1"/>
          </w:rPr>
          <w:t>以上。</w:t>
        </w:r>
      </w:moveTo>
    </w:p>
    <w:p w14:paraId="2E1608F1" w14:textId="77777777" w:rsidR="006B7EF9" w:rsidRPr="003E6DC2" w:rsidRDefault="006B7EF9" w:rsidP="006B7EF9">
      <w:pPr>
        <w:pStyle w:val="13"/>
        <w:ind w:firstLineChars="0" w:firstLine="0"/>
        <w:rPr>
          <w:moveTo w:id="3387" w:author="User" w:date="2021-09-13T18:03:00Z"/>
          <w:rFonts w:hint="eastAsia"/>
          <w:color w:val="000000" w:themeColor="text1"/>
        </w:rPr>
      </w:pPr>
      <w:moveTo w:id="3388" w:author="User" w:date="2021-09-13T18:03:00Z">
        <w:r w:rsidRPr="003E6DC2">
          <w:rPr>
            <w:rFonts w:ascii="細明體" w:eastAsia="細明體" w:hAnsi="細明體" w:cs="細明體" w:hint="eastAsia"/>
            <w:color w:val="000000" w:themeColor="text1"/>
          </w:rPr>
          <w:t>⑥</w:t>
        </w:r>
        <w:r w:rsidRPr="003E6DC2">
          <w:rPr>
            <w:color w:val="000000" w:themeColor="text1"/>
          </w:rPr>
          <w:t>該期該月達有</w:t>
        </w:r>
        <w:r w:rsidRPr="003E6DC2">
          <w:rPr>
            <w:color w:val="000000" w:themeColor="text1"/>
          </w:rPr>
          <w:t xml:space="preserve"> 26 </w:t>
        </w:r>
        <w:r w:rsidRPr="003E6DC2">
          <w:rPr>
            <w:color w:val="000000" w:themeColor="text1"/>
          </w:rPr>
          <w:t>天時，該月巡查里程需達總里程</w:t>
        </w:r>
        <w:r w:rsidRPr="003E6DC2">
          <w:rPr>
            <w:color w:val="000000" w:themeColor="text1"/>
          </w:rPr>
          <w:t xml:space="preserve"> 100%(</w:t>
        </w:r>
        <w:r w:rsidRPr="003E6DC2">
          <w:rPr>
            <w:color w:val="000000" w:themeColor="text1"/>
          </w:rPr>
          <w:t>含</w:t>
        </w:r>
        <w:r w:rsidRPr="003E6DC2">
          <w:rPr>
            <w:color w:val="000000" w:themeColor="text1"/>
          </w:rPr>
          <w:t>)</w:t>
        </w:r>
        <w:r w:rsidRPr="003E6DC2">
          <w:rPr>
            <w:color w:val="000000" w:themeColor="text1"/>
          </w:rPr>
          <w:t>以上。</w:t>
        </w:r>
      </w:moveTo>
    </w:p>
    <w:p w14:paraId="1E61E0E4" w14:textId="77777777" w:rsidR="006B7EF9" w:rsidRPr="003E6DC2" w:rsidRDefault="006B7EF9" w:rsidP="006B7EF9">
      <w:pPr>
        <w:pStyle w:val="13"/>
        <w:ind w:firstLineChars="0" w:firstLine="0"/>
        <w:rPr>
          <w:moveTo w:id="3389" w:author="User" w:date="2021-09-13T18:03:00Z"/>
          <w:rFonts w:hint="eastAsia"/>
          <w:color w:val="000000" w:themeColor="text1"/>
        </w:rPr>
      </w:pPr>
      <w:moveTo w:id="3390" w:author="User" w:date="2021-09-13T18:03:00Z">
        <w:r w:rsidRPr="003E6DC2">
          <w:rPr>
            <w:color w:val="000000" w:themeColor="text1"/>
          </w:rPr>
          <w:t>(</w:t>
        </w:r>
        <w:r w:rsidRPr="003E6DC2">
          <w:rPr>
            <w:color w:val="000000" w:themeColor="text1"/>
          </w:rPr>
          <w:t>例</w:t>
        </w:r>
        <w:r w:rsidRPr="003E6DC2">
          <w:rPr>
            <w:color w:val="000000" w:themeColor="text1"/>
          </w:rPr>
          <w:t>:</w:t>
        </w:r>
        <w:r w:rsidRPr="003E6DC2">
          <w:rPr>
            <w:color w:val="000000" w:themeColor="text1"/>
          </w:rPr>
          <w:t>如第三期於</w:t>
        </w:r>
        <w:r w:rsidRPr="003E6DC2">
          <w:rPr>
            <w:color w:val="000000" w:themeColor="text1"/>
          </w:rPr>
          <w:t xml:space="preserve"> 5/14 </w:t>
        </w:r>
        <w:r w:rsidRPr="003E6DC2">
          <w:rPr>
            <w:color w:val="000000" w:themeColor="text1"/>
          </w:rPr>
          <w:t>期滿，則當月巡查里程僅需達總里程的</w:t>
        </w:r>
        <w:r w:rsidRPr="003E6DC2">
          <w:rPr>
            <w:color w:val="000000" w:themeColor="text1"/>
          </w:rPr>
          <w:t xml:space="preserve"> 40%</w:t>
        </w:r>
        <w:r w:rsidRPr="003E6DC2">
          <w:rPr>
            <w:color w:val="000000" w:themeColor="text1"/>
          </w:rPr>
          <w:t>即可</w:t>
        </w:r>
        <w:r w:rsidRPr="003E6DC2">
          <w:rPr>
            <w:color w:val="000000" w:themeColor="text1"/>
          </w:rPr>
          <w:t>)</w:t>
        </w:r>
      </w:moveTo>
    </w:p>
    <w:p w14:paraId="43A1F4F5" w14:textId="77777777" w:rsidR="006B7EF9" w:rsidRPr="003E6DC2" w:rsidRDefault="006B7EF9" w:rsidP="002F18F5">
      <w:pPr>
        <w:pStyle w:val="4"/>
        <w:rPr>
          <w:moveTo w:id="3391" w:author="User" w:date="2021-09-13T18:04:00Z"/>
          <w:rFonts w:hint="eastAsia"/>
        </w:rPr>
      </w:pPr>
      <w:bookmarkStart w:id="3392" w:name="_Toc85790535"/>
      <w:moveToRangeStart w:id="3393" w:author="User" w:date="2021-09-13T18:04:00Z" w:name="move82448687"/>
      <w:moveToRangeEnd w:id="3361"/>
      <w:moveTo w:id="3394" w:author="User" w:date="2021-09-13T18:04:00Z">
        <w:r w:rsidRPr="003E6DC2">
          <w:rPr>
            <w:rFonts w:hint="eastAsia"/>
          </w:rPr>
          <w:t>成果驗收</w:t>
        </w:r>
        <w:bookmarkEnd w:id="3392"/>
      </w:moveTo>
    </w:p>
    <w:p w14:paraId="373F2363" w14:textId="4056DEDF" w:rsidR="006B7EF9" w:rsidRPr="003E6DC2" w:rsidDel="002F18F5" w:rsidRDefault="006B7EF9">
      <w:pPr>
        <w:pStyle w:val="13"/>
        <w:numPr>
          <w:ilvl w:val="0"/>
          <w:numId w:val="399"/>
        </w:numPr>
        <w:ind w:left="760" w:firstLineChars="0" w:hanging="280"/>
        <w:rPr>
          <w:del w:id="3395" w:author="User" w:date="2021-09-14T15:17:00Z"/>
          <w:moveTo w:id="3396" w:author="User" w:date="2021-09-13T18:04:00Z"/>
          <w:rFonts w:hint="eastAsia"/>
        </w:rPr>
        <w:pPrChange w:id="3397" w:author="User" w:date="2021-09-14T15:17:00Z">
          <w:pPr>
            <w:pStyle w:val="50"/>
            <w:numPr>
              <w:numId w:val="399"/>
            </w:numPr>
            <w:ind w:left="280" w:hanging="280"/>
          </w:pPr>
        </w:pPrChange>
      </w:pPr>
      <w:moveTo w:id="3398" w:author="User" w:date="2021-09-13T18:04:00Z">
        <w:r w:rsidRPr="003E6DC2">
          <w:t>本案驗收標準</w:t>
        </w:r>
        <w:r w:rsidRPr="003E6DC2">
          <w:rPr>
            <w:rFonts w:hint="eastAsia"/>
          </w:rPr>
          <w:t>，如</w:t>
        </w:r>
      </w:moveTo>
      <w:ins w:id="3399" w:author="Jackson Wang" w:date="2021-09-14T16:32:00Z">
        <w:r w:rsidR="00A64197">
          <w:rPr>
            <w:rFonts w:hint="eastAsia"/>
          </w:rPr>
          <w:t>表十一，</w:t>
        </w:r>
      </w:ins>
      <w:moveTo w:id="3400" w:author="User" w:date="2021-09-13T18:04:00Z">
        <w:del w:id="3401" w:author="Jackson Wang" w:date="2021-09-14T16:32:00Z">
          <w:r w:rsidRPr="003E6DC2" w:rsidDel="00A64197">
            <w:rPr>
              <w:rFonts w:hint="eastAsia"/>
            </w:rPr>
            <w:delText>下表</w:delText>
          </w:r>
        </w:del>
        <w:r w:rsidRPr="003E6DC2">
          <w:rPr>
            <w:rFonts w:hint="eastAsia"/>
          </w:rPr>
          <w:t>功能驗收項目</w:t>
        </w:r>
        <w:r w:rsidRPr="003E6DC2">
          <w:t>逐一驗證系統實際操作無誤並確認無其他契約未辦理事項後稱之達標。</w:t>
        </w:r>
      </w:moveTo>
    </w:p>
    <w:p w14:paraId="43567BC0" w14:textId="77777777" w:rsidR="002F18F5" w:rsidRDefault="002F18F5" w:rsidP="002F18F5">
      <w:pPr>
        <w:pStyle w:val="13"/>
        <w:numPr>
          <w:ilvl w:val="0"/>
          <w:numId w:val="399"/>
        </w:numPr>
        <w:ind w:left="760" w:firstLineChars="0" w:hanging="280"/>
        <w:rPr>
          <w:ins w:id="3402" w:author="User" w:date="2021-09-14T15:17:00Z"/>
          <w:rFonts w:hint="eastAsia"/>
          <w:color w:val="000000" w:themeColor="text1"/>
        </w:rPr>
      </w:pPr>
    </w:p>
    <w:p w14:paraId="0C3D5247" w14:textId="00546147" w:rsidR="006B7EF9" w:rsidRPr="00112490" w:rsidDel="002F18F5" w:rsidRDefault="006B7EF9">
      <w:pPr>
        <w:pStyle w:val="13"/>
        <w:numPr>
          <w:ilvl w:val="0"/>
          <w:numId w:val="399"/>
        </w:numPr>
        <w:ind w:left="760" w:firstLineChars="0" w:hanging="280"/>
        <w:rPr>
          <w:del w:id="3403" w:author="User" w:date="2021-09-14T15:17:00Z"/>
          <w:moveTo w:id="3404" w:author="User" w:date="2021-09-13T18:04:00Z"/>
          <w:rFonts w:hint="eastAsia"/>
          <w:color w:val="000000" w:themeColor="text1"/>
        </w:rPr>
        <w:pPrChange w:id="3405" w:author="User" w:date="2021-09-14T15:17:00Z">
          <w:pPr>
            <w:pStyle w:val="50"/>
            <w:numPr>
              <w:numId w:val="399"/>
            </w:numPr>
            <w:ind w:left="280" w:hanging="280"/>
          </w:pPr>
        </w:pPrChange>
      </w:pPr>
      <w:moveTo w:id="3406" w:author="User" w:date="2021-09-13T18:04:00Z">
        <w:r w:rsidRPr="002F18F5">
          <w:rPr>
            <w:color w:val="000000" w:themeColor="text1"/>
          </w:rPr>
          <w:t>本系統運作須以實際資料庫為驗證資料，不可使用假設資料。</w:t>
        </w:r>
      </w:moveTo>
    </w:p>
    <w:p w14:paraId="545C23A1" w14:textId="77777777" w:rsidR="002F18F5" w:rsidRDefault="002F18F5" w:rsidP="002F18F5">
      <w:pPr>
        <w:pStyle w:val="13"/>
        <w:numPr>
          <w:ilvl w:val="0"/>
          <w:numId w:val="399"/>
        </w:numPr>
        <w:ind w:left="760" w:firstLineChars="0" w:hanging="280"/>
        <w:rPr>
          <w:ins w:id="3407" w:author="User" w:date="2021-09-14T15:17:00Z"/>
          <w:rFonts w:hint="eastAsia"/>
          <w:color w:val="000000" w:themeColor="text1"/>
        </w:rPr>
      </w:pPr>
    </w:p>
    <w:p w14:paraId="278A21F2" w14:textId="5068BA4B" w:rsidR="006B7EF9" w:rsidRPr="00112490" w:rsidDel="002F18F5" w:rsidRDefault="006B7EF9">
      <w:pPr>
        <w:pStyle w:val="13"/>
        <w:numPr>
          <w:ilvl w:val="0"/>
          <w:numId w:val="399"/>
        </w:numPr>
        <w:ind w:left="760" w:firstLineChars="0" w:hanging="280"/>
        <w:rPr>
          <w:del w:id="3408" w:author="User" w:date="2021-09-14T15:17:00Z"/>
          <w:moveTo w:id="3409" w:author="User" w:date="2021-09-13T18:04:00Z"/>
          <w:rFonts w:hint="eastAsia"/>
          <w:color w:val="000000" w:themeColor="text1"/>
        </w:rPr>
        <w:pPrChange w:id="3410" w:author="User" w:date="2021-09-14T15:17:00Z">
          <w:pPr>
            <w:pStyle w:val="50"/>
            <w:numPr>
              <w:numId w:val="399"/>
            </w:numPr>
            <w:ind w:left="280" w:hanging="280"/>
          </w:pPr>
        </w:pPrChange>
      </w:pPr>
      <w:moveTo w:id="3411" w:author="User" w:date="2021-09-13T18:04:00Z">
        <w:r w:rsidRPr="002F18F5">
          <w:rPr>
            <w:color w:val="000000" w:themeColor="text1"/>
          </w:rPr>
          <w:t>本系統周邊運用，如：報表及網頁查詢操作等，須有詳細之操作執行手冊。</w:t>
        </w:r>
      </w:moveTo>
    </w:p>
    <w:p w14:paraId="40563C33" w14:textId="77777777" w:rsidR="002F18F5" w:rsidRDefault="002F18F5" w:rsidP="002F18F5">
      <w:pPr>
        <w:pStyle w:val="13"/>
        <w:numPr>
          <w:ilvl w:val="0"/>
          <w:numId w:val="399"/>
        </w:numPr>
        <w:ind w:left="760" w:firstLineChars="0" w:hanging="280"/>
        <w:rPr>
          <w:ins w:id="3412" w:author="User" w:date="2021-09-14T15:17:00Z"/>
          <w:rFonts w:hint="eastAsia"/>
          <w:color w:val="000000" w:themeColor="text1"/>
        </w:rPr>
      </w:pPr>
    </w:p>
    <w:p w14:paraId="79450492" w14:textId="5CBFACD5" w:rsidR="006B7EF9" w:rsidRPr="00112490" w:rsidRDefault="006B7EF9">
      <w:pPr>
        <w:pStyle w:val="13"/>
        <w:numPr>
          <w:ilvl w:val="0"/>
          <w:numId w:val="399"/>
        </w:numPr>
        <w:ind w:left="760" w:firstLineChars="0" w:hanging="280"/>
        <w:rPr>
          <w:moveTo w:id="3413" w:author="User" w:date="2021-09-13T18:04:00Z"/>
          <w:rFonts w:hint="eastAsia"/>
          <w:color w:val="000000" w:themeColor="text1"/>
        </w:rPr>
        <w:pPrChange w:id="3414" w:author="User" w:date="2021-09-14T15:17:00Z">
          <w:pPr>
            <w:pStyle w:val="50"/>
            <w:numPr>
              <w:numId w:val="399"/>
            </w:numPr>
            <w:ind w:left="280" w:hanging="280"/>
          </w:pPr>
        </w:pPrChange>
      </w:pPr>
      <w:moveTo w:id="3415" w:author="User" w:date="2021-09-13T18:04:00Z">
        <w:r w:rsidRPr="002F18F5">
          <w:rPr>
            <w:color w:val="000000" w:themeColor="text1"/>
          </w:rPr>
          <w:t>本案之資料與數據，皆屬於機關資產，除非授權，否則不得擅自對外放使</w:t>
        </w:r>
        <w:r w:rsidRPr="00112490">
          <w:rPr>
            <w:rFonts w:hint="eastAsia"/>
            <w:color w:val="000000" w:themeColor="text1"/>
          </w:rPr>
          <w:t>用。</w:t>
        </w:r>
      </w:moveTo>
    </w:p>
    <w:p w14:paraId="67CD5610" w14:textId="77777777" w:rsidR="006B7EF9" w:rsidRPr="003E6DC2" w:rsidRDefault="006B7EF9" w:rsidP="006B7EF9">
      <w:pPr>
        <w:ind w:left="280" w:hanging="280"/>
        <w:rPr>
          <w:moveTo w:id="3416" w:author="User" w:date="2021-09-13T18:04:00Z"/>
          <w:rFonts w:hint="eastAsia"/>
          <w:color w:val="000000" w:themeColor="text1"/>
          <w:lang w:val="zh-TW"/>
        </w:rPr>
      </w:pPr>
    </w:p>
    <w:p w14:paraId="4B6B9BEC" w14:textId="77777777" w:rsidR="006B7EF9" w:rsidRPr="003E6DC2" w:rsidRDefault="006B7EF9" w:rsidP="006B7EF9">
      <w:pPr>
        <w:ind w:left="280" w:hanging="280"/>
        <w:rPr>
          <w:moveTo w:id="3417" w:author="User" w:date="2021-09-13T18:04:00Z"/>
          <w:rFonts w:hint="eastAsia"/>
          <w:color w:val="000000" w:themeColor="text1"/>
          <w:lang w:val="zh-TW"/>
        </w:rPr>
      </w:pPr>
    </w:p>
    <w:p w14:paraId="7A498D17" w14:textId="14E6DA9B" w:rsidR="006B7EF9" w:rsidRPr="003E6DC2" w:rsidRDefault="006B7EF9" w:rsidP="006B7EF9">
      <w:pPr>
        <w:pStyle w:val="afb"/>
        <w:keepNext/>
        <w:ind w:left="200" w:hanging="200"/>
        <w:rPr>
          <w:moveTo w:id="3418" w:author="User" w:date="2021-09-13T18:04:00Z"/>
          <w:rFonts w:hint="eastAsia"/>
          <w:color w:val="000000" w:themeColor="text1"/>
        </w:rPr>
      </w:pPr>
      <w:bookmarkStart w:id="3419" w:name="_Toc85792196"/>
      <w:moveTo w:id="3420" w:author="User" w:date="2021-09-13T18:04:00Z">
        <w:r w:rsidRPr="003E6DC2">
          <w:rPr>
            <w:rFonts w:hint="eastAsia"/>
            <w:color w:val="000000" w:themeColor="text1"/>
          </w:rPr>
          <w:t>表</w:t>
        </w:r>
        <w:r w:rsidRPr="003E6DC2">
          <w:rPr>
            <w:rFonts w:hint="eastAsia"/>
            <w:color w:val="000000" w:themeColor="text1"/>
          </w:rPr>
          <w:t xml:space="preserve"> </w:t>
        </w:r>
      </w:moveTo>
      <w:ins w:id="3421" w:author="User" w:date="2021-09-14T15:24:00Z">
        <w:r w:rsidR="00112490">
          <w:rPr>
            <w:rFonts w:hint="eastAsia"/>
            <w:color w:val="000000" w:themeColor="text1"/>
          </w:rPr>
          <w:fldChar w:fldCharType="begin"/>
        </w:r>
        <w:r w:rsidR="00112490">
          <w:rPr>
            <w:rFonts w:hint="eastAsia"/>
            <w:color w:val="000000" w:themeColor="text1"/>
          </w:rPr>
          <w:instrText xml:space="preserve"> SEQ </w:instrText>
        </w:r>
        <w:r w:rsidR="00112490">
          <w:rPr>
            <w:rFonts w:hint="eastAsia"/>
            <w:color w:val="000000" w:themeColor="text1"/>
          </w:rPr>
          <w:instrText>表</w:instrText>
        </w:r>
        <w:r w:rsidR="00112490">
          <w:rPr>
            <w:rFonts w:hint="eastAsia"/>
            <w:color w:val="000000" w:themeColor="text1"/>
          </w:rPr>
          <w:instrText xml:space="preserve"> \* CHINESENUM3 </w:instrText>
        </w:r>
      </w:ins>
      <w:r w:rsidR="00112490">
        <w:rPr>
          <w:rFonts w:hint="eastAsia"/>
          <w:color w:val="000000" w:themeColor="text1"/>
        </w:rPr>
        <w:fldChar w:fldCharType="separate"/>
      </w:r>
      <w:ins w:id="3422" w:author="User" w:date="2021-09-14T15:24:00Z">
        <w:r w:rsidR="00853FBC">
          <w:rPr>
            <w:rFonts w:hint="eastAsia"/>
            <w:noProof/>
            <w:color w:val="000000" w:themeColor="text1"/>
          </w:rPr>
          <w:t>十一</w:t>
        </w:r>
        <w:r w:rsidR="00112490">
          <w:rPr>
            <w:rFonts w:hint="eastAsia"/>
            <w:color w:val="000000" w:themeColor="text1"/>
          </w:rPr>
          <w:fldChar w:fldCharType="end"/>
        </w:r>
      </w:ins>
      <w:moveTo w:id="3423" w:author="User" w:date="2021-09-13T18:04:00Z">
        <w:del w:id="3424" w:author="User" w:date="2021-09-14T15:24:00Z">
          <w:r w:rsidRPr="003E6DC2" w:rsidDel="00112490">
            <w:rPr>
              <w:rFonts w:hint="eastAsia"/>
              <w:color w:val="000000" w:themeColor="text1"/>
            </w:rPr>
            <w:fldChar w:fldCharType="begin"/>
          </w:r>
          <w:r w:rsidRPr="003E6DC2" w:rsidDel="00112490">
            <w:rPr>
              <w:rFonts w:hint="eastAsia"/>
              <w:color w:val="000000" w:themeColor="text1"/>
            </w:rPr>
            <w:delInstrText xml:space="preserve"> SEQ </w:delInstrText>
          </w:r>
          <w:r w:rsidRPr="003E6DC2" w:rsidDel="00112490">
            <w:rPr>
              <w:rFonts w:hint="eastAsia"/>
              <w:color w:val="000000" w:themeColor="text1"/>
            </w:rPr>
            <w:delInstrText>表</w:delInstrText>
          </w:r>
          <w:r w:rsidRPr="003E6DC2" w:rsidDel="00112490">
            <w:rPr>
              <w:rFonts w:hint="eastAsia"/>
              <w:color w:val="000000" w:themeColor="text1"/>
            </w:rPr>
            <w:delInstrText xml:space="preserve"> \* CHINESENUM3 </w:delInstrText>
          </w:r>
          <w:r w:rsidRPr="003E6DC2" w:rsidDel="00112490">
            <w:rPr>
              <w:rFonts w:hint="eastAsia"/>
              <w:color w:val="000000" w:themeColor="text1"/>
            </w:rPr>
            <w:fldChar w:fldCharType="separate"/>
          </w:r>
          <w:r w:rsidRPr="003E6DC2" w:rsidDel="00112490">
            <w:rPr>
              <w:rFonts w:hint="eastAsia"/>
              <w:noProof/>
              <w:color w:val="000000" w:themeColor="text1"/>
            </w:rPr>
            <w:delText>十</w:delText>
          </w:r>
          <w:r w:rsidRPr="003E6DC2" w:rsidDel="00112490">
            <w:rPr>
              <w:rFonts w:hint="eastAsia"/>
              <w:color w:val="000000" w:themeColor="text1"/>
            </w:rPr>
            <w:fldChar w:fldCharType="end"/>
          </w:r>
        </w:del>
        <w:r w:rsidRPr="003E6DC2">
          <w:rPr>
            <w:rFonts w:hint="eastAsia"/>
            <w:color w:val="000000" w:themeColor="text1"/>
          </w:rPr>
          <w:t>：驗收項目一覽表</w:t>
        </w:r>
        <w:bookmarkEnd w:id="3419"/>
      </w:moveTo>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76"/>
        <w:gridCol w:w="7688"/>
      </w:tblGrid>
      <w:tr w:rsidR="006B7EF9" w:rsidRPr="003E6DC2" w14:paraId="6284B9DA" w14:textId="77777777" w:rsidTr="00A9280A">
        <w:tc>
          <w:tcPr>
            <w:tcW w:w="9464" w:type="dxa"/>
            <w:gridSpan w:val="2"/>
            <w:tcBorders>
              <w:top w:val="single" w:sz="4" w:space="0" w:color="auto"/>
              <w:left w:val="single" w:sz="4" w:space="0" w:color="auto"/>
              <w:bottom w:val="single" w:sz="4" w:space="0" w:color="auto"/>
              <w:right w:val="single" w:sz="4" w:space="0" w:color="auto"/>
            </w:tcBorders>
            <w:vAlign w:val="center"/>
          </w:tcPr>
          <w:p w14:paraId="72B69BD2" w14:textId="77777777" w:rsidR="006B7EF9" w:rsidRPr="003E6DC2" w:rsidRDefault="006B7EF9" w:rsidP="00A9280A">
            <w:pPr>
              <w:ind w:left="280" w:hanging="280"/>
              <w:rPr>
                <w:moveTo w:id="3425" w:author="User" w:date="2021-09-13T18:04:00Z"/>
                <w:rFonts w:ascii="標楷體" w:hAnsi="標楷體"/>
                <w:sz w:val="24"/>
                <w:szCs w:val="24"/>
                <w:bdr w:val="none" w:sz="0" w:space="0" w:color="auto"/>
              </w:rPr>
            </w:pPr>
            <w:moveTo w:id="3426" w:author="User" w:date="2021-09-13T18:04:00Z">
              <w:r w:rsidRPr="003E6DC2">
                <w:rPr>
                  <w:rFonts w:hint="eastAsia"/>
                </w:rPr>
                <w:t>驗收項目一覽表</w:t>
              </w:r>
            </w:moveTo>
          </w:p>
        </w:tc>
      </w:tr>
      <w:tr w:rsidR="006B7EF9" w:rsidRPr="003E6DC2" w14:paraId="697EF60C" w14:textId="77777777" w:rsidTr="00A9280A">
        <w:tc>
          <w:tcPr>
            <w:tcW w:w="1776" w:type="dxa"/>
            <w:tcBorders>
              <w:top w:val="single" w:sz="4" w:space="0" w:color="auto"/>
              <w:left w:val="single" w:sz="4" w:space="0" w:color="auto"/>
              <w:bottom w:val="single" w:sz="4" w:space="0" w:color="auto"/>
              <w:right w:val="single" w:sz="4" w:space="0" w:color="auto"/>
            </w:tcBorders>
            <w:vAlign w:val="center"/>
          </w:tcPr>
          <w:p w14:paraId="18DAD60F" w14:textId="77777777" w:rsidR="006B7EF9" w:rsidRPr="003E6DC2" w:rsidRDefault="006B7EF9" w:rsidP="00A9280A">
            <w:pPr>
              <w:ind w:left="280" w:hanging="280"/>
              <w:rPr>
                <w:moveTo w:id="3427" w:author="User" w:date="2021-09-13T18:04:00Z"/>
                <w:rFonts w:ascii="標楷體" w:hAnsi="標楷體"/>
                <w:bdr w:val="none" w:sz="0" w:space="0" w:color="auto"/>
              </w:rPr>
            </w:pPr>
            <w:moveTo w:id="3428" w:author="User" w:date="2021-09-13T18:04:00Z">
              <w:r w:rsidRPr="003E6DC2">
                <w:rPr>
                  <w:rFonts w:ascii="標楷體" w:hAnsi="標楷體"/>
                  <w:bdr w:val="none" w:sz="0" w:space="0" w:color="auto"/>
                </w:rPr>
                <w:t xml:space="preserve">項目 </w:t>
              </w:r>
            </w:moveTo>
          </w:p>
        </w:tc>
        <w:tc>
          <w:tcPr>
            <w:tcW w:w="7688" w:type="dxa"/>
            <w:tcBorders>
              <w:top w:val="single" w:sz="4" w:space="0" w:color="auto"/>
              <w:left w:val="single" w:sz="4" w:space="0" w:color="auto"/>
              <w:bottom w:val="single" w:sz="4" w:space="0" w:color="auto"/>
              <w:right w:val="single" w:sz="4" w:space="0" w:color="auto"/>
            </w:tcBorders>
            <w:vAlign w:val="center"/>
          </w:tcPr>
          <w:p w14:paraId="1E52CC93" w14:textId="77777777" w:rsidR="006B7EF9" w:rsidRPr="003E6DC2" w:rsidRDefault="006B7EF9" w:rsidP="00A9280A">
            <w:pPr>
              <w:ind w:left="280" w:hanging="280"/>
              <w:rPr>
                <w:moveTo w:id="3429" w:author="User" w:date="2021-09-13T18:04:00Z"/>
                <w:rFonts w:ascii="標楷體" w:hAnsi="標楷體"/>
                <w:bdr w:val="none" w:sz="0" w:space="0" w:color="auto"/>
              </w:rPr>
            </w:pPr>
            <w:moveTo w:id="3430" w:author="User" w:date="2021-09-13T18:04:00Z">
              <w:r w:rsidRPr="003E6DC2">
                <w:rPr>
                  <w:rFonts w:ascii="標楷體" w:hAnsi="標楷體"/>
                  <w:bdr w:val="none" w:sz="0" w:space="0" w:color="auto"/>
                </w:rPr>
                <w:t>說明</w:t>
              </w:r>
            </w:moveTo>
          </w:p>
        </w:tc>
      </w:tr>
      <w:tr w:rsidR="006B7EF9" w:rsidRPr="003E6DC2" w14:paraId="786A2002" w14:textId="77777777" w:rsidTr="00A9280A">
        <w:tc>
          <w:tcPr>
            <w:tcW w:w="1776" w:type="dxa"/>
            <w:tcBorders>
              <w:top w:val="single" w:sz="4" w:space="0" w:color="auto"/>
              <w:left w:val="single" w:sz="4" w:space="0" w:color="auto"/>
              <w:bottom w:val="single" w:sz="4" w:space="0" w:color="auto"/>
              <w:right w:val="single" w:sz="4" w:space="0" w:color="auto"/>
            </w:tcBorders>
            <w:vAlign w:val="center"/>
            <w:hideMark/>
          </w:tcPr>
          <w:p w14:paraId="46B2119C" w14:textId="77777777" w:rsidR="006B7EF9" w:rsidRPr="003E6DC2" w:rsidRDefault="006B7EF9" w:rsidP="00A9280A">
            <w:pPr>
              <w:ind w:left="280" w:hanging="280"/>
              <w:rPr>
                <w:moveTo w:id="3431" w:author="User" w:date="2021-09-13T18:04:00Z"/>
                <w:rFonts w:ascii="標楷體" w:hAnsi="標楷體"/>
                <w:sz w:val="24"/>
                <w:szCs w:val="24"/>
                <w:bdr w:val="none" w:sz="0" w:space="0" w:color="auto"/>
              </w:rPr>
            </w:pPr>
            <w:moveTo w:id="3432" w:author="User" w:date="2021-09-13T18:04:00Z">
              <w:r w:rsidRPr="003E6DC2">
                <w:rPr>
                  <w:rFonts w:ascii="標楷體" w:hAnsi="標楷體"/>
                  <w:bdr w:val="none" w:sz="0" w:space="0" w:color="auto"/>
                </w:rPr>
                <w:t xml:space="preserve">1.主機 </w:t>
              </w:r>
            </w:moveTo>
          </w:p>
        </w:tc>
        <w:tc>
          <w:tcPr>
            <w:tcW w:w="7688" w:type="dxa"/>
            <w:tcBorders>
              <w:top w:val="single" w:sz="4" w:space="0" w:color="auto"/>
              <w:left w:val="single" w:sz="4" w:space="0" w:color="auto"/>
              <w:bottom w:val="single" w:sz="4" w:space="0" w:color="auto"/>
              <w:right w:val="single" w:sz="4" w:space="0" w:color="auto"/>
            </w:tcBorders>
            <w:vAlign w:val="center"/>
            <w:hideMark/>
          </w:tcPr>
          <w:p w14:paraId="385A730D" w14:textId="77777777" w:rsidR="006B7EF9" w:rsidRPr="003E6DC2" w:rsidRDefault="006B7EF9" w:rsidP="00A9280A">
            <w:pPr>
              <w:ind w:left="280" w:hanging="280"/>
              <w:rPr>
                <w:moveTo w:id="3433" w:author="User" w:date="2021-09-13T18:04:00Z"/>
                <w:rFonts w:ascii="標楷體" w:hAnsi="標楷體"/>
                <w:bdr w:val="none" w:sz="0" w:space="0" w:color="auto"/>
              </w:rPr>
            </w:pPr>
            <w:moveTo w:id="3434" w:author="User" w:date="2021-09-13T18:04:00Z">
              <w:r w:rsidRPr="003E6DC2">
                <w:rPr>
                  <w:rFonts w:ascii="標楷體" w:hAnsi="標楷體"/>
                  <w:bdr w:val="none" w:sz="0" w:space="0" w:color="auto"/>
                </w:rPr>
                <w:t>1.1 主機體積無須另占用車內載人或後車廂空間。</w:t>
              </w:r>
            </w:moveTo>
          </w:p>
          <w:p w14:paraId="00FC8A5A" w14:textId="77777777" w:rsidR="006B7EF9" w:rsidRPr="003E6DC2" w:rsidRDefault="006B7EF9" w:rsidP="00A9280A">
            <w:pPr>
              <w:ind w:left="280" w:hanging="280"/>
              <w:rPr>
                <w:moveTo w:id="3435" w:author="User" w:date="2021-09-13T18:04:00Z"/>
                <w:rFonts w:ascii="標楷體" w:hAnsi="標楷體"/>
                <w:bdr w:val="none" w:sz="0" w:space="0" w:color="auto"/>
              </w:rPr>
            </w:pPr>
            <w:moveTo w:id="3436" w:author="User" w:date="2021-09-13T18:04:00Z">
              <w:r w:rsidRPr="003E6DC2">
                <w:rPr>
                  <w:rFonts w:ascii="標楷體" w:hAnsi="標楷體"/>
                  <w:bdr w:val="none" w:sz="0" w:space="0" w:color="auto"/>
                </w:rPr>
                <w:t>1.2 用電裝置直接使用車上 12V 點煙器的電源，不可外掛不斷電(UPS)系統或外接電池供電。</w:t>
              </w:r>
            </w:moveTo>
          </w:p>
          <w:p w14:paraId="73543CE3" w14:textId="77777777" w:rsidR="006B7EF9" w:rsidRPr="003E6DC2" w:rsidRDefault="006B7EF9" w:rsidP="00A9280A">
            <w:pPr>
              <w:ind w:left="280" w:hanging="280"/>
              <w:rPr>
                <w:moveTo w:id="3437" w:author="User" w:date="2021-09-13T18:04:00Z"/>
                <w:rFonts w:ascii="標楷體" w:hAnsi="標楷體"/>
                <w:bdr w:val="none" w:sz="0" w:space="0" w:color="auto"/>
              </w:rPr>
            </w:pPr>
            <w:moveTo w:id="3438" w:author="User" w:date="2021-09-13T18:04:00Z">
              <w:r w:rsidRPr="003E6DC2">
                <w:rPr>
                  <w:rFonts w:ascii="標楷體" w:hAnsi="標楷體"/>
                  <w:bdr w:val="none" w:sz="0" w:space="0" w:color="auto"/>
                </w:rPr>
                <w:t>1.3 一台主機最多可同時搭載 3 台 USB 介面攝影鏡頭。</w:t>
              </w:r>
            </w:moveTo>
          </w:p>
          <w:p w14:paraId="01B0D864" w14:textId="77777777" w:rsidR="006B7EF9" w:rsidRPr="003E6DC2" w:rsidRDefault="006B7EF9" w:rsidP="00A9280A">
            <w:pPr>
              <w:ind w:left="280" w:hanging="280"/>
              <w:rPr>
                <w:moveTo w:id="3439" w:author="User" w:date="2021-09-13T18:04:00Z"/>
                <w:rFonts w:ascii="標楷體" w:hAnsi="標楷體"/>
                <w:bdr w:val="none" w:sz="0" w:space="0" w:color="auto"/>
              </w:rPr>
            </w:pPr>
            <w:moveTo w:id="3440" w:author="User" w:date="2021-09-13T18:04:00Z">
              <w:r w:rsidRPr="003E6DC2">
                <w:rPr>
                  <w:rFonts w:ascii="標楷體" w:hAnsi="標楷體"/>
                  <w:bdr w:val="none" w:sz="0" w:space="0" w:color="auto"/>
                </w:rPr>
                <w:t>1.4 車載系統必須可以達到在 50 公里/小時行駛的條件下，每秒鐘至少檢查 3 張（含）以上的照片的效率。</w:t>
              </w:r>
            </w:moveTo>
          </w:p>
        </w:tc>
      </w:tr>
      <w:tr w:rsidR="006B7EF9" w:rsidRPr="003E6DC2" w14:paraId="4297B5B4" w14:textId="77777777" w:rsidTr="00A9280A">
        <w:tc>
          <w:tcPr>
            <w:tcW w:w="1776" w:type="dxa"/>
            <w:tcBorders>
              <w:top w:val="single" w:sz="4" w:space="0" w:color="auto"/>
              <w:left w:val="single" w:sz="4" w:space="0" w:color="auto"/>
              <w:bottom w:val="single" w:sz="4" w:space="0" w:color="auto"/>
              <w:right w:val="single" w:sz="4" w:space="0" w:color="auto"/>
            </w:tcBorders>
            <w:vAlign w:val="center"/>
            <w:hideMark/>
          </w:tcPr>
          <w:p w14:paraId="1A5AE8F6" w14:textId="77777777" w:rsidR="006B7EF9" w:rsidRPr="003E6DC2" w:rsidRDefault="006B7EF9" w:rsidP="00A9280A">
            <w:pPr>
              <w:ind w:left="280" w:hanging="280"/>
              <w:rPr>
                <w:moveTo w:id="3441" w:author="User" w:date="2021-09-13T18:04:00Z"/>
                <w:rFonts w:ascii="標楷體" w:hAnsi="標楷體"/>
                <w:sz w:val="24"/>
                <w:szCs w:val="24"/>
                <w:bdr w:val="none" w:sz="0" w:space="0" w:color="auto"/>
              </w:rPr>
            </w:pPr>
            <w:moveTo w:id="3442" w:author="User" w:date="2021-09-13T18:04:00Z">
              <w:r w:rsidRPr="003E6DC2">
                <w:rPr>
                  <w:rFonts w:ascii="標楷體" w:hAnsi="標楷體"/>
                  <w:bdr w:val="none" w:sz="0" w:space="0" w:color="auto"/>
                </w:rPr>
                <w:t xml:space="preserve">2.螢幕 </w:t>
              </w:r>
            </w:moveTo>
          </w:p>
        </w:tc>
        <w:tc>
          <w:tcPr>
            <w:tcW w:w="7688" w:type="dxa"/>
            <w:tcBorders>
              <w:top w:val="single" w:sz="4" w:space="0" w:color="auto"/>
              <w:left w:val="single" w:sz="4" w:space="0" w:color="auto"/>
              <w:bottom w:val="single" w:sz="4" w:space="0" w:color="auto"/>
              <w:right w:val="single" w:sz="4" w:space="0" w:color="auto"/>
            </w:tcBorders>
            <w:vAlign w:val="center"/>
            <w:hideMark/>
          </w:tcPr>
          <w:p w14:paraId="2CA7F611" w14:textId="77777777" w:rsidR="006B7EF9" w:rsidRPr="003E6DC2" w:rsidRDefault="006B7EF9" w:rsidP="00A9280A">
            <w:pPr>
              <w:ind w:left="280" w:hanging="280"/>
              <w:rPr>
                <w:moveTo w:id="3443" w:author="User" w:date="2021-09-13T18:04:00Z"/>
                <w:rFonts w:ascii="標楷體" w:hAnsi="標楷體"/>
                <w:sz w:val="24"/>
                <w:szCs w:val="24"/>
                <w:bdr w:val="none" w:sz="0" w:space="0" w:color="auto"/>
              </w:rPr>
            </w:pPr>
            <w:moveTo w:id="3444" w:author="User" w:date="2021-09-13T18:04:00Z">
              <w:r w:rsidRPr="003E6DC2">
                <w:rPr>
                  <w:rFonts w:ascii="標楷體" w:hAnsi="標楷體"/>
                  <w:bdr w:val="none" w:sz="0" w:space="0" w:color="auto"/>
                </w:rPr>
                <w:t>螢幕 7 吋(含) 以上，能提供即時影像辨識道路路面初判缺失種類、數量、上傳狀況(已上傳及等候上傳數量)、位置(經度、緯度)及車巡辨識時間。</w:t>
              </w:r>
            </w:moveTo>
          </w:p>
        </w:tc>
      </w:tr>
      <w:tr w:rsidR="006B7EF9" w:rsidRPr="003E6DC2" w14:paraId="2D810F36" w14:textId="77777777" w:rsidTr="00A9280A">
        <w:tc>
          <w:tcPr>
            <w:tcW w:w="1776" w:type="dxa"/>
            <w:tcBorders>
              <w:top w:val="single" w:sz="4" w:space="0" w:color="auto"/>
              <w:left w:val="single" w:sz="4" w:space="0" w:color="auto"/>
              <w:bottom w:val="single" w:sz="4" w:space="0" w:color="auto"/>
              <w:right w:val="single" w:sz="4" w:space="0" w:color="auto"/>
            </w:tcBorders>
            <w:vAlign w:val="center"/>
            <w:hideMark/>
          </w:tcPr>
          <w:p w14:paraId="512297D3" w14:textId="77777777" w:rsidR="006B7EF9" w:rsidRPr="003E6DC2" w:rsidRDefault="006B7EF9" w:rsidP="00A9280A">
            <w:pPr>
              <w:ind w:left="280" w:hanging="280"/>
              <w:rPr>
                <w:moveTo w:id="3445" w:author="User" w:date="2021-09-13T18:04:00Z"/>
                <w:rFonts w:ascii="標楷體" w:hAnsi="標楷體"/>
                <w:sz w:val="24"/>
                <w:szCs w:val="24"/>
                <w:bdr w:val="none" w:sz="0" w:space="0" w:color="auto"/>
              </w:rPr>
            </w:pPr>
            <w:moveTo w:id="3446" w:author="User" w:date="2021-09-13T18:04:00Z">
              <w:r w:rsidRPr="003E6DC2">
                <w:rPr>
                  <w:rFonts w:ascii="標楷體" w:hAnsi="標楷體"/>
                  <w:bdr w:val="none" w:sz="0" w:space="0" w:color="auto"/>
                </w:rPr>
                <w:t xml:space="preserve">3.攝影鏡頭 </w:t>
              </w:r>
            </w:moveTo>
          </w:p>
        </w:tc>
        <w:tc>
          <w:tcPr>
            <w:tcW w:w="7688" w:type="dxa"/>
            <w:tcBorders>
              <w:top w:val="single" w:sz="4" w:space="0" w:color="auto"/>
              <w:left w:val="single" w:sz="4" w:space="0" w:color="auto"/>
              <w:bottom w:val="single" w:sz="4" w:space="0" w:color="auto"/>
              <w:right w:val="single" w:sz="4" w:space="0" w:color="auto"/>
            </w:tcBorders>
            <w:vAlign w:val="center"/>
            <w:hideMark/>
          </w:tcPr>
          <w:p w14:paraId="372766E6" w14:textId="77777777" w:rsidR="006B7EF9" w:rsidRPr="003E6DC2" w:rsidRDefault="006B7EF9" w:rsidP="00A9280A">
            <w:pPr>
              <w:ind w:left="280" w:hanging="280"/>
              <w:rPr>
                <w:moveTo w:id="3447" w:author="User" w:date="2021-09-13T18:04:00Z"/>
                <w:rFonts w:ascii="標楷體" w:hAnsi="標楷體"/>
                <w:bdr w:val="none" w:sz="0" w:space="0" w:color="auto"/>
              </w:rPr>
            </w:pPr>
            <w:moveTo w:id="3448" w:author="User" w:date="2021-09-13T18:04:00Z">
              <w:r w:rsidRPr="003E6DC2">
                <w:rPr>
                  <w:rFonts w:ascii="標楷體" w:hAnsi="標楷體"/>
                  <w:bdr w:val="none" w:sz="0" w:space="0" w:color="auto"/>
                </w:rPr>
                <w:t>3.1 一支攝影機至少可以巡查與辨識同向或對向二個正常車道(7 米寬度)以上。</w:t>
              </w:r>
            </w:moveTo>
          </w:p>
          <w:p w14:paraId="7DA358F2" w14:textId="77777777" w:rsidR="006B7EF9" w:rsidRPr="003E6DC2" w:rsidRDefault="006B7EF9" w:rsidP="00A9280A">
            <w:pPr>
              <w:ind w:left="280" w:hanging="280"/>
              <w:rPr>
                <w:moveTo w:id="3449" w:author="User" w:date="2021-09-13T18:04:00Z"/>
                <w:rFonts w:ascii="標楷體" w:hAnsi="標楷體"/>
                <w:bdr w:val="none" w:sz="0" w:space="0" w:color="auto"/>
              </w:rPr>
            </w:pPr>
            <w:moveTo w:id="3450" w:author="User" w:date="2021-09-13T18:04:00Z">
              <w:r w:rsidRPr="003E6DC2">
                <w:rPr>
                  <w:rFonts w:ascii="標楷體" w:hAnsi="標楷體"/>
                  <w:bdr w:val="none" w:sz="0" w:space="0" w:color="auto"/>
                </w:rPr>
                <w:t>3.2 攝影機裝設角度和方向無特別限制，可依據系統建置參數自行擇定拍攝車前道路或車後道路狀況進行辨識, 又或者前後都設置鏡頭。</w:t>
              </w:r>
            </w:moveTo>
          </w:p>
          <w:p w14:paraId="7E98427B" w14:textId="77777777" w:rsidR="006B7EF9" w:rsidRPr="003E6DC2" w:rsidRDefault="006B7EF9" w:rsidP="00A9280A">
            <w:pPr>
              <w:ind w:left="280" w:hanging="280"/>
              <w:rPr>
                <w:moveTo w:id="3451" w:author="User" w:date="2021-09-13T18:04:00Z"/>
                <w:rFonts w:ascii="標楷體" w:hAnsi="標楷體"/>
                <w:bdr w:val="none" w:sz="0" w:space="0" w:color="auto"/>
              </w:rPr>
            </w:pPr>
            <w:moveTo w:id="3452" w:author="User" w:date="2021-09-13T18:04:00Z">
              <w:r w:rsidRPr="003E6DC2">
                <w:rPr>
                  <w:rFonts w:ascii="標楷體" w:hAnsi="標楷體"/>
                  <w:bdr w:val="none" w:sz="0" w:space="0" w:color="auto"/>
                </w:rPr>
                <w:t>3.3 攝影機蒐集影像距離最近可以由距離車前方或是車後方 1 米開始到距離車 50 米為止。</w:t>
              </w:r>
            </w:moveTo>
          </w:p>
          <w:p w14:paraId="323B7194" w14:textId="77777777" w:rsidR="006B7EF9" w:rsidRPr="003E6DC2" w:rsidRDefault="006B7EF9" w:rsidP="00A9280A">
            <w:pPr>
              <w:ind w:left="280" w:hanging="280"/>
              <w:rPr>
                <w:moveTo w:id="3453" w:author="User" w:date="2021-09-13T18:04:00Z"/>
                <w:rFonts w:ascii="標楷體" w:hAnsi="標楷體"/>
                <w:sz w:val="24"/>
                <w:szCs w:val="24"/>
                <w:bdr w:val="none" w:sz="0" w:space="0" w:color="auto"/>
              </w:rPr>
            </w:pPr>
            <w:moveTo w:id="3454" w:author="User" w:date="2021-09-13T18:04:00Z">
              <w:r w:rsidRPr="003E6DC2">
                <w:rPr>
                  <w:rFonts w:ascii="標楷體" w:hAnsi="標楷體"/>
                  <w:bdr w:val="none" w:sz="0" w:space="0" w:color="auto"/>
                </w:rPr>
                <w:t>3.4 USB 介面具備防水功能，有廣角 140 度、1080P、二百萬畫素（含）以上，且具自動變焦功能。</w:t>
              </w:r>
            </w:moveTo>
          </w:p>
        </w:tc>
      </w:tr>
      <w:tr w:rsidR="006B7EF9" w:rsidRPr="003E6DC2" w14:paraId="18DCF044" w14:textId="77777777" w:rsidTr="00A9280A">
        <w:tc>
          <w:tcPr>
            <w:tcW w:w="1776" w:type="dxa"/>
            <w:tcBorders>
              <w:top w:val="single" w:sz="4" w:space="0" w:color="auto"/>
              <w:left w:val="single" w:sz="4" w:space="0" w:color="auto"/>
              <w:bottom w:val="single" w:sz="4" w:space="0" w:color="auto"/>
              <w:right w:val="single" w:sz="4" w:space="0" w:color="auto"/>
            </w:tcBorders>
            <w:vAlign w:val="center"/>
            <w:hideMark/>
          </w:tcPr>
          <w:p w14:paraId="4B31594B" w14:textId="77777777" w:rsidR="006B7EF9" w:rsidRPr="003E6DC2" w:rsidRDefault="006B7EF9" w:rsidP="00A9280A">
            <w:pPr>
              <w:ind w:left="280" w:hanging="280"/>
              <w:rPr>
                <w:moveTo w:id="3455" w:author="User" w:date="2021-09-13T18:04:00Z"/>
                <w:rFonts w:ascii="標楷體" w:hAnsi="標楷體"/>
                <w:sz w:val="24"/>
                <w:szCs w:val="24"/>
                <w:bdr w:val="none" w:sz="0" w:space="0" w:color="auto"/>
              </w:rPr>
            </w:pPr>
            <w:moveTo w:id="3456" w:author="User" w:date="2021-09-13T18:04:00Z">
              <w:r w:rsidRPr="003E6DC2">
                <w:rPr>
                  <w:rFonts w:ascii="標楷體" w:hAnsi="標楷體"/>
                  <w:bdr w:val="none" w:sz="0" w:space="0" w:color="auto"/>
                </w:rPr>
                <w:t xml:space="preserve">4.資料上傳 </w:t>
              </w:r>
            </w:moveTo>
          </w:p>
        </w:tc>
        <w:tc>
          <w:tcPr>
            <w:tcW w:w="7688" w:type="dxa"/>
            <w:tcBorders>
              <w:top w:val="single" w:sz="4" w:space="0" w:color="auto"/>
              <w:left w:val="single" w:sz="4" w:space="0" w:color="auto"/>
              <w:bottom w:val="single" w:sz="4" w:space="0" w:color="auto"/>
              <w:right w:val="single" w:sz="4" w:space="0" w:color="auto"/>
            </w:tcBorders>
            <w:vAlign w:val="center"/>
            <w:hideMark/>
          </w:tcPr>
          <w:p w14:paraId="3F3B6172" w14:textId="77777777" w:rsidR="006B7EF9" w:rsidRPr="003E6DC2" w:rsidRDefault="006B7EF9" w:rsidP="00A9280A">
            <w:pPr>
              <w:ind w:left="280" w:hanging="280"/>
              <w:rPr>
                <w:moveTo w:id="3457" w:author="User" w:date="2021-09-13T18:04:00Z"/>
                <w:rFonts w:ascii="標楷體" w:hAnsi="標楷體"/>
                <w:bdr w:val="none" w:sz="0" w:space="0" w:color="auto"/>
              </w:rPr>
            </w:pPr>
            <w:moveTo w:id="3458" w:author="User" w:date="2021-09-13T18:04:00Z">
              <w:r w:rsidRPr="003E6DC2">
                <w:rPr>
                  <w:rFonts w:ascii="標楷體" w:hAnsi="標楷體"/>
                  <w:bdr w:val="none" w:sz="0" w:space="0" w:color="auto"/>
                </w:rPr>
                <w:t>4.1 車機系統能在 4G/5G 訊號良好處，5 分鐘內即時上傳巡查資料至後台雲端系統。</w:t>
              </w:r>
            </w:moveTo>
          </w:p>
          <w:p w14:paraId="64162C07" w14:textId="77777777" w:rsidR="006B7EF9" w:rsidRPr="003E6DC2" w:rsidRDefault="006B7EF9" w:rsidP="00A9280A">
            <w:pPr>
              <w:ind w:left="280" w:hanging="280"/>
              <w:rPr>
                <w:moveTo w:id="3459" w:author="User" w:date="2021-09-13T18:04:00Z"/>
                <w:rFonts w:ascii="標楷體" w:hAnsi="標楷體"/>
                <w:bdr w:val="none" w:sz="0" w:space="0" w:color="auto"/>
              </w:rPr>
            </w:pPr>
            <w:moveTo w:id="3460" w:author="User" w:date="2021-09-13T18:04:00Z">
              <w:r w:rsidRPr="003E6DC2">
                <w:rPr>
                  <w:rFonts w:ascii="標楷體" w:hAnsi="標楷體"/>
                  <w:bdr w:val="none" w:sz="0" w:space="0" w:color="auto"/>
                </w:rPr>
                <w:t>4.2 網速過低或斷網時，子系統可提供道路路面缺失資料暫存於本機儲存空間內，待網路訊號恢復時，即時自動回傳。不</w:t>
              </w:r>
              <w:r w:rsidRPr="003E6DC2">
                <w:rPr>
                  <w:rFonts w:ascii="標楷體" w:hAnsi="標楷體" w:hint="eastAsia"/>
                  <w:bdr w:val="none" w:sz="0" w:space="0" w:color="auto"/>
                </w:rPr>
                <w:t>致</w:t>
              </w:r>
              <w:r w:rsidRPr="003E6DC2">
                <w:rPr>
                  <w:rFonts w:ascii="標楷體" w:hAnsi="標楷體"/>
                  <w:bdr w:val="none" w:sz="0" w:space="0" w:color="auto"/>
                </w:rPr>
                <w:t>因為斷網不能上傳資料而無法繼續巡查。並不得以其它方式上傳</w:t>
              </w:r>
              <w:r w:rsidRPr="003E6DC2">
                <w:rPr>
                  <w:rFonts w:ascii="標楷體" w:hAnsi="標楷體" w:hint="eastAsia"/>
                  <w:bdr w:val="none" w:sz="0" w:space="0" w:color="auto"/>
                </w:rPr>
                <w:t>道</w:t>
              </w:r>
              <w:r w:rsidRPr="003E6DC2">
                <w:rPr>
                  <w:rFonts w:ascii="標楷體" w:hAnsi="標楷體"/>
                  <w:bdr w:val="none" w:sz="0" w:space="0" w:color="auto"/>
                </w:rPr>
                <w:t>路面缺失資料。</w:t>
              </w:r>
            </w:moveTo>
          </w:p>
          <w:p w14:paraId="41A3EBAC" w14:textId="77777777" w:rsidR="006B7EF9" w:rsidRPr="003E6DC2" w:rsidRDefault="006B7EF9" w:rsidP="00A9280A">
            <w:pPr>
              <w:ind w:left="280" w:hanging="280"/>
              <w:rPr>
                <w:moveTo w:id="3461" w:author="User" w:date="2021-09-13T18:04:00Z"/>
                <w:rFonts w:ascii="標楷體" w:hAnsi="標楷體"/>
                <w:bdr w:val="none" w:sz="0" w:space="0" w:color="auto"/>
              </w:rPr>
            </w:pPr>
            <w:moveTo w:id="3462" w:author="User" w:date="2021-09-13T18:04:00Z">
              <w:r w:rsidRPr="003E6DC2">
                <w:rPr>
                  <w:rFonts w:ascii="標楷體" w:hAnsi="標楷體"/>
                  <w:bdr w:val="none" w:sz="0" w:space="0" w:color="auto"/>
                </w:rPr>
                <w:t>4.3 後台雲端系統需於接收到車機系統資料後 3 分鐘內，道路缺陷所在的 GPS 位置與道路名展示於 Google map上。</w:t>
              </w:r>
            </w:moveTo>
          </w:p>
          <w:p w14:paraId="48950B3D" w14:textId="77777777" w:rsidR="006B7EF9" w:rsidRPr="003E6DC2" w:rsidRDefault="006B7EF9" w:rsidP="00A9280A">
            <w:pPr>
              <w:ind w:left="280" w:hanging="280"/>
              <w:rPr>
                <w:moveTo w:id="3463" w:author="User" w:date="2021-09-13T18:04:00Z"/>
                <w:rFonts w:ascii="標楷體" w:hAnsi="標楷體"/>
                <w:sz w:val="24"/>
                <w:szCs w:val="24"/>
                <w:bdr w:val="none" w:sz="0" w:space="0" w:color="auto"/>
              </w:rPr>
            </w:pPr>
            <w:moveTo w:id="3464" w:author="User" w:date="2021-09-13T18:04:00Z">
              <w:r w:rsidRPr="003E6DC2">
                <w:rPr>
                  <w:rFonts w:ascii="標楷體" w:hAnsi="標楷體"/>
                  <w:bdr w:val="none" w:sz="0" w:space="0" w:color="auto"/>
                </w:rPr>
                <w:t>4.4 不得因 4G/5G 網路無訊號，就不能繼續使用道路巡查。</w:t>
              </w:r>
            </w:moveTo>
          </w:p>
        </w:tc>
      </w:tr>
      <w:tr w:rsidR="006B7EF9" w:rsidRPr="003E6DC2" w14:paraId="16338AB4" w14:textId="77777777" w:rsidTr="00A9280A">
        <w:tc>
          <w:tcPr>
            <w:tcW w:w="1776" w:type="dxa"/>
            <w:tcBorders>
              <w:top w:val="single" w:sz="4" w:space="0" w:color="auto"/>
              <w:left w:val="single" w:sz="4" w:space="0" w:color="auto"/>
              <w:bottom w:val="single" w:sz="4" w:space="0" w:color="auto"/>
              <w:right w:val="single" w:sz="4" w:space="0" w:color="auto"/>
            </w:tcBorders>
            <w:vAlign w:val="center"/>
            <w:hideMark/>
          </w:tcPr>
          <w:p w14:paraId="6EFA10A8" w14:textId="77777777" w:rsidR="006B7EF9" w:rsidRPr="003E6DC2" w:rsidRDefault="006B7EF9" w:rsidP="00A9280A">
            <w:pPr>
              <w:ind w:left="280" w:hanging="280"/>
              <w:rPr>
                <w:moveTo w:id="3465" w:author="User" w:date="2021-09-13T18:04:00Z"/>
                <w:rFonts w:ascii="標楷體" w:hAnsi="標楷體"/>
                <w:sz w:val="24"/>
                <w:szCs w:val="24"/>
                <w:bdr w:val="none" w:sz="0" w:space="0" w:color="auto"/>
              </w:rPr>
            </w:pPr>
            <w:moveTo w:id="3466" w:author="User" w:date="2021-09-13T18:04:00Z">
              <w:r w:rsidRPr="003E6DC2">
                <w:rPr>
                  <w:rFonts w:ascii="標楷體" w:hAnsi="標楷體"/>
                  <w:bdr w:val="none" w:sz="0" w:space="0" w:color="auto"/>
                </w:rPr>
                <w:t>5.資料儲存及高速算設備</w:t>
              </w:r>
            </w:moveTo>
          </w:p>
        </w:tc>
        <w:tc>
          <w:tcPr>
            <w:tcW w:w="7688" w:type="dxa"/>
            <w:tcBorders>
              <w:top w:val="single" w:sz="4" w:space="0" w:color="auto"/>
              <w:left w:val="single" w:sz="4" w:space="0" w:color="auto"/>
              <w:bottom w:val="single" w:sz="4" w:space="0" w:color="auto"/>
              <w:right w:val="single" w:sz="4" w:space="0" w:color="auto"/>
            </w:tcBorders>
            <w:vAlign w:val="center"/>
            <w:hideMark/>
          </w:tcPr>
          <w:p w14:paraId="0A5DE077" w14:textId="77777777" w:rsidR="006B7EF9" w:rsidRPr="003E6DC2" w:rsidRDefault="006B7EF9" w:rsidP="00A9280A">
            <w:pPr>
              <w:ind w:left="280" w:hanging="280"/>
              <w:rPr>
                <w:moveTo w:id="3467" w:author="User" w:date="2021-09-13T18:04:00Z"/>
                <w:rFonts w:ascii="標楷體" w:hAnsi="標楷體"/>
                <w:bdr w:val="none" w:sz="0" w:space="0" w:color="auto"/>
              </w:rPr>
            </w:pPr>
            <w:moveTo w:id="3468" w:author="User" w:date="2021-09-13T18:04:00Z">
              <w:r w:rsidRPr="003E6DC2">
                <w:rPr>
                  <w:rFonts w:ascii="標楷體" w:hAnsi="標楷體"/>
                  <w:bdr w:val="none" w:sz="0" w:space="0" w:color="auto"/>
                </w:rPr>
                <w:t>5.1 採用高速且大容量儲存系統，有自我資料保護完善的保護機制，同時可以有自我資料保護功能及防毒功能。</w:t>
              </w:r>
            </w:moveTo>
          </w:p>
          <w:p w14:paraId="4E78EA34" w14:textId="77777777" w:rsidR="006B7EF9" w:rsidRPr="003E6DC2" w:rsidRDefault="006B7EF9" w:rsidP="00A9280A">
            <w:pPr>
              <w:ind w:left="280" w:hanging="280"/>
              <w:rPr>
                <w:moveTo w:id="3469" w:author="User" w:date="2021-09-13T18:04:00Z"/>
                <w:rFonts w:ascii="標楷體" w:hAnsi="標楷體"/>
                <w:bdr w:val="none" w:sz="0" w:space="0" w:color="auto"/>
              </w:rPr>
            </w:pPr>
            <w:moveTo w:id="3470" w:author="User" w:date="2021-09-13T18:04:00Z">
              <w:r w:rsidRPr="003E6DC2">
                <w:rPr>
                  <w:rFonts w:ascii="標楷體" w:hAnsi="標楷體"/>
                  <w:bdr w:val="none" w:sz="0" w:space="0" w:color="auto"/>
                </w:rPr>
                <w:t>5.2 伺服器可同時允許 10 部(含)以上外部車機上傳缺陷照片及資料。</w:t>
              </w:r>
            </w:moveTo>
          </w:p>
          <w:p w14:paraId="0FBDB6D8" w14:textId="77777777" w:rsidR="006B7EF9" w:rsidRPr="003E6DC2" w:rsidRDefault="006B7EF9" w:rsidP="00A9280A">
            <w:pPr>
              <w:ind w:left="280" w:hanging="280"/>
              <w:rPr>
                <w:moveTo w:id="3471" w:author="User" w:date="2021-09-13T18:04:00Z"/>
                <w:rFonts w:ascii="標楷體" w:hAnsi="標楷體"/>
                <w:bdr w:val="none" w:sz="0" w:space="0" w:color="auto"/>
              </w:rPr>
            </w:pPr>
            <w:moveTo w:id="3472" w:author="User" w:date="2021-09-13T18:04:00Z">
              <w:r w:rsidRPr="003E6DC2">
                <w:rPr>
                  <w:rFonts w:ascii="標楷體" w:hAnsi="標楷體"/>
                  <w:bdr w:val="none" w:sz="0" w:space="0" w:color="auto"/>
                </w:rPr>
                <w:t>5.3 高速圖型運算伺服器，可同時計算 20 部(含)以上車機上傳照片作精密計算。</w:t>
              </w:r>
            </w:moveTo>
          </w:p>
          <w:p w14:paraId="7C1C29CC" w14:textId="77777777" w:rsidR="006B7EF9" w:rsidRPr="003E6DC2" w:rsidRDefault="006B7EF9" w:rsidP="00A9280A">
            <w:pPr>
              <w:ind w:left="280" w:hanging="280"/>
              <w:rPr>
                <w:moveTo w:id="3473" w:author="User" w:date="2021-09-13T18:04:00Z"/>
                <w:rFonts w:ascii="標楷體" w:hAnsi="標楷體"/>
                <w:bdr w:val="none" w:sz="0" w:space="0" w:color="auto"/>
              </w:rPr>
            </w:pPr>
            <w:moveTo w:id="3474" w:author="User" w:date="2021-09-13T18:04:00Z">
              <w:r w:rsidRPr="003E6DC2">
                <w:rPr>
                  <w:rFonts w:ascii="標楷體" w:hAnsi="標楷體"/>
                  <w:bdr w:val="none" w:sz="0" w:space="0" w:color="auto"/>
                </w:rPr>
                <w:t>5.4 網站伺服器，可提供多人同時</w:t>
              </w:r>
              <w:r w:rsidRPr="003E6DC2">
                <w:rPr>
                  <w:rFonts w:ascii="標楷體" w:hAnsi="標楷體" w:hint="eastAsia"/>
                  <w:bdr w:val="none" w:sz="0" w:space="0" w:color="auto"/>
                </w:rPr>
                <w:t>線上</w:t>
              </w:r>
              <w:r w:rsidRPr="003E6DC2">
                <w:rPr>
                  <w:rFonts w:ascii="標楷體" w:hAnsi="標楷體"/>
                  <w:bdr w:val="none" w:sz="0" w:space="0" w:color="auto"/>
                </w:rPr>
                <w:t>查詢道路缺陷所在位置與瀏覽缺陷照片。</w:t>
              </w:r>
            </w:moveTo>
          </w:p>
          <w:p w14:paraId="5F7C7330" w14:textId="77777777" w:rsidR="006B7EF9" w:rsidRPr="003E6DC2" w:rsidRDefault="006B7EF9" w:rsidP="00A9280A">
            <w:pPr>
              <w:ind w:left="280" w:hanging="280"/>
              <w:rPr>
                <w:moveTo w:id="3475" w:author="User" w:date="2021-09-13T18:04:00Z"/>
                <w:rFonts w:ascii="標楷體" w:hAnsi="標楷體"/>
                <w:bdr w:val="none" w:sz="0" w:space="0" w:color="auto"/>
              </w:rPr>
            </w:pPr>
            <w:moveTo w:id="3476" w:author="User" w:date="2021-09-13T18:04:00Z">
              <w:r w:rsidRPr="003E6DC2">
                <w:rPr>
                  <w:rFonts w:ascii="標楷體" w:hAnsi="標楷體"/>
                  <w:bdr w:val="none" w:sz="0" w:space="0" w:color="auto"/>
                </w:rPr>
                <w:t>5.5 資料備份以每日全備份方式保留 60 天(含)以上，另外以每月全備份方式保留 12 個月(含) 以上。並且需存放相同資料於另一套同類型的高速且大容量的儲存媒體。保留全部專案資料 5 年(含)以上。</w:t>
              </w:r>
            </w:moveTo>
          </w:p>
          <w:p w14:paraId="445BF0D9" w14:textId="77777777" w:rsidR="006B7EF9" w:rsidRPr="003E6DC2" w:rsidRDefault="006B7EF9" w:rsidP="00A9280A">
            <w:pPr>
              <w:ind w:left="280" w:hanging="280"/>
              <w:rPr>
                <w:moveTo w:id="3477" w:author="User" w:date="2021-09-13T18:04:00Z"/>
                <w:rFonts w:ascii="標楷體" w:hAnsi="標楷體"/>
                <w:sz w:val="24"/>
                <w:szCs w:val="24"/>
                <w:bdr w:val="none" w:sz="0" w:space="0" w:color="auto"/>
              </w:rPr>
            </w:pPr>
            <w:moveTo w:id="3478" w:author="User" w:date="2021-09-13T18:04:00Z">
              <w:r w:rsidRPr="003E6DC2">
                <w:rPr>
                  <w:rFonts w:ascii="標楷體" w:hAnsi="標楷體"/>
                  <w:bdr w:val="none" w:sz="0" w:space="0" w:color="auto"/>
                </w:rPr>
                <w:t>5.6 上述備份資料可以在本案高速運算設備，線上不停機情況下，由作業系統直接將任意一天的資料回覆至本機上其它位置，不需其它工具支援。</w:t>
              </w:r>
            </w:moveTo>
          </w:p>
        </w:tc>
      </w:tr>
      <w:tr w:rsidR="006B7EF9" w:rsidRPr="003E6DC2" w14:paraId="6CF60889" w14:textId="77777777" w:rsidTr="00A9280A">
        <w:tc>
          <w:tcPr>
            <w:tcW w:w="1776" w:type="dxa"/>
            <w:tcBorders>
              <w:top w:val="single" w:sz="4" w:space="0" w:color="auto"/>
              <w:left w:val="single" w:sz="4" w:space="0" w:color="auto"/>
              <w:bottom w:val="single" w:sz="4" w:space="0" w:color="auto"/>
              <w:right w:val="single" w:sz="4" w:space="0" w:color="auto"/>
            </w:tcBorders>
            <w:vAlign w:val="center"/>
          </w:tcPr>
          <w:p w14:paraId="525CD502" w14:textId="77777777" w:rsidR="006B7EF9" w:rsidRPr="003E6DC2" w:rsidRDefault="006B7EF9" w:rsidP="00A9280A">
            <w:pPr>
              <w:ind w:left="280" w:hanging="280"/>
              <w:rPr>
                <w:moveTo w:id="3479" w:author="User" w:date="2021-09-13T18:04:00Z"/>
                <w:rFonts w:ascii="標楷體" w:hAnsi="標楷體"/>
                <w:bdr w:val="none" w:sz="0" w:space="0" w:color="auto"/>
              </w:rPr>
            </w:pPr>
            <w:moveTo w:id="3480" w:author="User" w:date="2021-09-13T18:04:00Z">
              <w:r w:rsidRPr="003E6DC2">
                <w:rPr>
                  <w:rFonts w:ascii="標楷體" w:hAnsi="標楷體"/>
                  <w:bdr w:val="none" w:sz="0" w:space="0" w:color="auto"/>
                </w:rPr>
                <w:t>6.道路巡查AI 視覺辨識軟體</w:t>
              </w:r>
            </w:moveTo>
          </w:p>
        </w:tc>
        <w:tc>
          <w:tcPr>
            <w:tcW w:w="7688" w:type="dxa"/>
            <w:tcBorders>
              <w:top w:val="single" w:sz="4" w:space="0" w:color="auto"/>
              <w:left w:val="single" w:sz="4" w:space="0" w:color="auto"/>
              <w:bottom w:val="single" w:sz="4" w:space="0" w:color="auto"/>
              <w:right w:val="single" w:sz="4" w:space="0" w:color="auto"/>
            </w:tcBorders>
            <w:vAlign w:val="center"/>
          </w:tcPr>
          <w:p w14:paraId="4E64A1B7" w14:textId="77777777" w:rsidR="006B7EF9" w:rsidRPr="003E6DC2" w:rsidRDefault="006B7EF9" w:rsidP="00A9280A">
            <w:pPr>
              <w:ind w:left="280" w:hanging="280"/>
              <w:rPr>
                <w:moveTo w:id="3481" w:author="User" w:date="2021-09-13T18:04:00Z"/>
                <w:rFonts w:ascii="標楷體" w:hAnsi="標楷體"/>
                <w:bdr w:val="none" w:sz="0" w:space="0" w:color="auto"/>
              </w:rPr>
            </w:pPr>
            <w:moveTo w:id="3482" w:author="User" w:date="2021-09-13T18:04:00Z">
              <w:r w:rsidRPr="003E6DC2">
                <w:rPr>
                  <w:rFonts w:ascii="標楷體" w:hAnsi="標楷體"/>
                  <w:bdr w:val="none" w:sz="0" w:space="0" w:color="auto"/>
                </w:rPr>
                <w:t>6.1 採用開源軟體執行系統開發，本案系統開發軟體團隊需位於台灣，具有機動性及修正能力。</w:t>
              </w:r>
            </w:moveTo>
          </w:p>
          <w:p w14:paraId="059CCA37" w14:textId="77777777" w:rsidR="006B7EF9" w:rsidRPr="003E6DC2" w:rsidRDefault="006B7EF9" w:rsidP="00A9280A">
            <w:pPr>
              <w:ind w:left="280" w:hanging="280"/>
              <w:rPr>
                <w:moveTo w:id="3483" w:author="User" w:date="2021-09-13T18:04:00Z"/>
                <w:rFonts w:ascii="標楷體" w:hAnsi="標楷體"/>
                <w:bdr w:val="none" w:sz="0" w:space="0" w:color="auto"/>
              </w:rPr>
            </w:pPr>
            <w:moveTo w:id="3484" w:author="User" w:date="2021-09-13T18:04:00Z">
              <w:r w:rsidRPr="003E6DC2">
                <w:rPr>
                  <w:rFonts w:ascii="標楷體" w:hAnsi="標楷體"/>
                  <w:bdr w:val="none" w:sz="0" w:space="0" w:color="auto"/>
                </w:rPr>
                <w:t>6.2 能與 GOOGLE API 及內政部資訊中心 TGOS 聯結。</w:t>
              </w:r>
            </w:moveTo>
          </w:p>
          <w:p w14:paraId="6B066690" w14:textId="77777777" w:rsidR="006B7EF9" w:rsidRPr="003E6DC2" w:rsidRDefault="006B7EF9" w:rsidP="00A9280A">
            <w:pPr>
              <w:ind w:left="280" w:hanging="280"/>
              <w:rPr>
                <w:moveTo w:id="3485" w:author="User" w:date="2021-09-13T18:04:00Z"/>
                <w:rFonts w:ascii="標楷體" w:hAnsi="標楷體"/>
                <w:bdr w:val="none" w:sz="0" w:space="0" w:color="auto"/>
              </w:rPr>
            </w:pPr>
            <w:moveTo w:id="3486" w:author="User" w:date="2021-09-13T18:04:00Z">
              <w:r w:rsidRPr="003E6DC2">
                <w:rPr>
                  <w:rFonts w:ascii="標楷體" w:hAnsi="標楷體"/>
                  <w:bdr w:val="none" w:sz="0" w:space="0" w:color="auto"/>
                </w:rPr>
                <w:t>6.3 缺陷畫面顯示查詢：</w:t>
              </w:r>
            </w:moveTo>
          </w:p>
          <w:p w14:paraId="6F998032" w14:textId="77777777" w:rsidR="006B7EF9" w:rsidRPr="003E6DC2" w:rsidRDefault="006B7EF9" w:rsidP="00A9280A">
            <w:pPr>
              <w:ind w:left="280" w:hanging="280"/>
              <w:rPr>
                <w:moveTo w:id="3487" w:author="User" w:date="2021-09-13T18:04:00Z"/>
                <w:rFonts w:ascii="標楷體" w:hAnsi="標楷體"/>
                <w:bdr w:val="none" w:sz="0" w:space="0" w:color="auto"/>
              </w:rPr>
            </w:pPr>
            <w:moveTo w:id="3488" w:author="User" w:date="2021-09-13T18:04:00Z">
              <w:r w:rsidRPr="003E6DC2">
                <w:rPr>
                  <w:rFonts w:ascii="標楷體" w:hAnsi="標楷體"/>
                  <w:bdr w:val="none" w:sz="0" w:space="0" w:color="auto"/>
                </w:rPr>
                <w:t>6.3.1 可以以下列各種項目單一或組合查詢道路缺陷，並回應佈署在 Google 地圖圖資： 「 路面缺失」 、「 某一特定日期」 、 「 某一日期區間」 、 「 行政區」 、 「 路段(名)」 。</w:t>
              </w:r>
            </w:moveTo>
          </w:p>
          <w:p w14:paraId="6ED7EEEE" w14:textId="77777777" w:rsidR="006B7EF9" w:rsidRPr="003E6DC2" w:rsidRDefault="006B7EF9" w:rsidP="00A9280A">
            <w:pPr>
              <w:ind w:left="280" w:hanging="280"/>
              <w:rPr>
                <w:moveTo w:id="3489" w:author="User" w:date="2021-09-13T18:04:00Z"/>
                <w:rFonts w:ascii="標楷體" w:hAnsi="標楷體"/>
                <w:bdr w:val="none" w:sz="0" w:space="0" w:color="auto"/>
              </w:rPr>
            </w:pPr>
            <w:moveTo w:id="3490" w:author="User" w:date="2021-09-13T18:04:00Z">
              <w:r w:rsidRPr="003E6DC2">
                <w:rPr>
                  <w:rFonts w:ascii="標楷體" w:hAnsi="標楷體"/>
                  <w:bdr w:val="none" w:sz="0" w:space="0" w:color="auto"/>
                </w:rPr>
                <w:t>6.3.2 在上述查詢條件中， 「 行政區」 及「 路段(名)」 可以用輸入關鍵字自動過濾篩選。</w:t>
              </w:r>
            </w:moveTo>
          </w:p>
        </w:tc>
      </w:tr>
      <w:tr w:rsidR="006B7EF9" w:rsidRPr="003E6DC2" w14:paraId="540E0A29" w14:textId="77777777" w:rsidTr="00A9280A">
        <w:tc>
          <w:tcPr>
            <w:tcW w:w="1776" w:type="dxa"/>
            <w:tcBorders>
              <w:top w:val="single" w:sz="4" w:space="0" w:color="auto"/>
              <w:left w:val="single" w:sz="4" w:space="0" w:color="auto"/>
              <w:bottom w:val="single" w:sz="4" w:space="0" w:color="auto"/>
              <w:right w:val="single" w:sz="4" w:space="0" w:color="auto"/>
            </w:tcBorders>
            <w:vAlign w:val="center"/>
          </w:tcPr>
          <w:p w14:paraId="35B25526" w14:textId="77777777" w:rsidR="006B7EF9" w:rsidRPr="003E6DC2" w:rsidRDefault="006B7EF9" w:rsidP="00A9280A">
            <w:pPr>
              <w:ind w:left="280" w:hanging="280"/>
              <w:rPr>
                <w:moveTo w:id="3491" w:author="User" w:date="2021-09-13T18:04:00Z"/>
                <w:rFonts w:ascii="標楷體" w:hAnsi="標楷體"/>
                <w:bdr w:val="none" w:sz="0" w:space="0" w:color="auto"/>
              </w:rPr>
            </w:pPr>
            <w:moveTo w:id="3492" w:author="User" w:date="2021-09-13T18:04:00Z">
              <w:r w:rsidRPr="003E6DC2">
                <w:rPr>
                  <w:rFonts w:ascii="標楷體" w:hAnsi="標楷體"/>
                  <w:bdr w:val="none" w:sz="0" w:space="0" w:color="auto"/>
                </w:rPr>
                <w:t xml:space="preserve">7.報表 </w:t>
              </w:r>
            </w:moveTo>
          </w:p>
        </w:tc>
        <w:tc>
          <w:tcPr>
            <w:tcW w:w="7688" w:type="dxa"/>
            <w:tcBorders>
              <w:top w:val="single" w:sz="4" w:space="0" w:color="auto"/>
              <w:left w:val="single" w:sz="4" w:space="0" w:color="auto"/>
              <w:bottom w:val="single" w:sz="4" w:space="0" w:color="auto"/>
              <w:right w:val="single" w:sz="4" w:space="0" w:color="auto"/>
            </w:tcBorders>
            <w:vAlign w:val="center"/>
          </w:tcPr>
          <w:p w14:paraId="15796381" w14:textId="77777777" w:rsidR="006B7EF9" w:rsidRPr="003E6DC2" w:rsidRDefault="006B7EF9" w:rsidP="00A9280A">
            <w:pPr>
              <w:ind w:left="280" w:hanging="280"/>
              <w:rPr>
                <w:moveTo w:id="3493" w:author="User" w:date="2021-09-13T18:04:00Z"/>
                <w:rFonts w:ascii="標楷體" w:hAnsi="標楷體"/>
                <w:bdr w:val="none" w:sz="0" w:space="0" w:color="auto"/>
              </w:rPr>
            </w:pPr>
            <w:moveTo w:id="3494" w:author="User" w:date="2021-09-13T18:04:00Z">
              <w:r w:rsidRPr="003E6DC2">
                <w:rPr>
                  <w:rFonts w:ascii="標楷體" w:hAnsi="標楷體"/>
                  <w:bdr w:val="none" w:sz="0" w:space="0" w:color="auto"/>
                </w:rPr>
                <w:t>7.1 報表系統需能直接提供 5 種(含)以上的資料下載格式(CSV、EXCEL、SQL INSERT COMMAND、JSON、XML)。</w:t>
              </w:r>
            </w:moveTo>
          </w:p>
          <w:p w14:paraId="6CEB1763" w14:textId="77777777" w:rsidR="006B7EF9" w:rsidRPr="003E6DC2" w:rsidRDefault="006B7EF9" w:rsidP="00A9280A">
            <w:pPr>
              <w:ind w:left="280" w:hanging="280"/>
              <w:rPr>
                <w:moveTo w:id="3495" w:author="User" w:date="2021-09-13T18:04:00Z"/>
                <w:rFonts w:ascii="標楷體" w:hAnsi="標楷體"/>
                <w:bdr w:val="none" w:sz="0" w:space="0" w:color="auto"/>
              </w:rPr>
            </w:pPr>
            <w:moveTo w:id="3496" w:author="User" w:date="2021-09-13T18:04:00Z">
              <w:r w:rsidRPr="003E6DC2">
                <w:rPr>
                  <w:rFonts w:ascii="標楷體" w:hAnsi="標楷體"/>
                  <w:bdr w:val="none" w:sz="0" w:space="0" w:color="auto"/>
                </w:rPr>
                <w:t>7.2 需能每日 9 點前提供前一工作日巡查日報。</w:t>
              </w:r>
            </w:moveTo>
          </w:p>
          <w:p w14:paraId="11ED34C4" w14:textId="77777777" w:rsidR="006B7EF9" w:rsidRPr="003E6DC2" w:rsidRDefault="006B7EF9" w:rsidP="00A9280A">
            <w:pPr>
              <w:ind w:left="280" w:hanging="280"/>
              <w:rPr>
                <w:moveTo w:id="3497" w:author="User" w:date="2021-09-13T18:04:00Z"/>
                <w:rFonts w:ascii="標楷體" w:hAnsi="標楷體"/>
                <w:bdr w:val="none" w:sz="0" w:space="0" w:color="auto"/>
              </w:rPr>
            </w:pPr>
            <w:moveTo w:id="3498" w:author="User" w:date="2021-09-13T18:04:00Z">
              <w:r w:rsidRPr="003E6DC2">
                <w:rPr>
                  <w:rFonts w:ascii="標楷體" w:hAnsi="標楷體"/>
                  <w:bdr w:val="none" w:sz="0" w:space="0" w:color="auto"/>
                </w:rPr>
                <w:t>7.3 需能隨時即時產出報告，依不同日期、行政區、道路等條件產出報表，報表內容至少需有巡查日期、行政區、路段(名)、分別不同缺陷樣態數量、與總計</w:t>
              </w:r>
              <w:r w:rsidRPr="003E6DC2">
                <w:rPr>
                  <w:rFonts w:ascii="標楷體" w:hAnsi="標楷體" w:hint="eastAsia"/>
                  <w:bdr w:val="none" w:sz="0" w:space="0" w:color="auto"/>
                </w:rPr>
                <w:t>數目</w:t>
              </w:r>
              <w:r w:rsidRPr="003E6DC2">
                <w:rPr>
                  <w:rFonts w:ascii="標楷體" w:hAnsi="標楷體"/>
                  <w:bdr w:val="none" w:sz="0" w:space="0" w:color="auto"/>
                </w:rPr>
                <w:t>等。</w:t>
              </w:r>
            </w:moveTo>
          </w:p>
        </w:tc>
      </w:tr>
      <w:tr w:rsidR="006B7EF9" w:rsidRPr="003E6DC2" w14:paraId="161570B2" w14:textId="77777777" w:rsidTr="00A9280A">
        <w:tc>
          <w:tcPr>
            <w:tcW w:w="1776" w:type="dxa"/>
            <w:tcBorders>
              <w:top w:val="single" w:sz="4" w:space="0" w:color="auto"/>
              <w:left w:val="single" w:sz="4" w:space="0" w:color="auto"/>
              <w:bottom w:val="single" w:sz="4" w:space="0" w:color="auto"/>
              <w:right w:val="single" w:sz="4" w:space="0" w:color="auto"/>
            </w:tcBorders>
            <w:vAlign w:val="center"/>
          </w:tcPr>
          <w:p w14:paraId="39A8A142" w14:textId="77777777" w:rsidR="006B7EF9" w:rsidRPr="003E6DC2" w:rsidRDefault="006B7EF9" w:rsidP="00A9280A">
            <w:pPr>
              <w:ind w:left="280" w:hanging="280"/>
              <w:rPr>
                <w:moveTo w:id="3499" w:author="User" w:date="2021-09-13T18:04:00Z"/>
                <w:rFonts w:ascii="標楷體" w:hAnsi="標楷體"/>
                <w:bdr w:val="none" w:sz="0" w:space="0" w:color="auto"/>
              </w:rPr>
            </w:pPr>
            <w:moveTo w:id="3500" w:author="User" w:date="2021-09-13T18:04:00Z">
              <w:r w:rsidRPr="003E6DC2">
                <w:rPr>
                  <w:rFonts w:ascii="標楷體" w:hAnsi="標楷體"/>
                  <w:bdr w:val="none" w:sz="0" w:space="0" w:color="auto"/>
                </w:rPr>
                <w:t xml:space="preserve">8.辨識結果 </w:t>
              </w:r>
            </w:moveTo>
          </w:p>
        </w:tc>
        <w:tc>
          <w:tcPr>
            <w:tcW w:w="7688" w:type="dxa"/>
            <w:tcBorders>
              <w:top w:val="single" w:sz="4" w:space="0" w:color="auto"/>
              <w:left w:val="single" w:sz="4" w:space="0" w:color="auto"/>
              <w:bottom w:val="single" w:sz="4" w:space="0" w:color="auto"/>
              <w:right w:val="single" w:sz="4" w:space="0" w:color="auto"/>
            </w:tcBorders>
            <w:vAlign w:val="center"/>
          </w:tcPr>
          <w:p w14:paraId="153F3D11" w14:textId="77777777" w:rsidR="006B7EF9" w:rsidRPr="003E6DC2" w:rsidRDefault="006B7EF9" w:rsidP="00A9280A">
            <w:pPr>
              <w:ind w:left="280" w:hanging="280"/>
              <w:rPr>
                <w:moveTo w:id="3501" w:author="User" w:date="2021-09-13T18:04:00Z"/>
                <w:rFonts w:ascii="標楷體" w:hAnsi="標楷體"/>
                <w:bdr w:val="none" w:sz="0" w:space="0" w:color="auto"/>
              </w:rPr>
            </w:pPr>
            <w:moveTo w:id="3502" w:author="User" w:date="2021-09-13T18:04:00Z">
              <w:r w:rsidRPr="003E6DC2">
                <w:rPr>
                  <w:rFonts w:ascii="標楷體" w:hAnsi="標楷體"/>
                  <w:bdr w:val="none" w:sz="0" w:space="0" w:color="auto"/>
                </w:rPr>
                <w:t>8.1 經本系統判別之道路缺失需與機關人工作業判別之缺失進行數量比對，第二期為全期比對，第三期及第四期為逐月比對；本系統成果判別影像數量正確率需達90%(含)以上(系統判別數量÷人工判別數量</w:t>
              </w:r>
              <w:r w:rsidRPr="003E6DC2">
                <w:rPr>
                  <w:rFonts w:ascii="標楷體" w:hAnsi="標楷體" w:cs="細明體" w:hint="eastAsia"/>
                  <w:bdr w:val="none" w:sz="0" w:space="0" w:color="auto"/>
                </w:rPr>
                <w:t>≧</w:t>
              </w:r>
              <w:r w:rsidRPr="003E6DC2">
                <w:rPr>
                  <w:rFonts w:ascii="標楷體" w:hAnsi="標楷體"/>
                  <w:bdr w:val="none" w:sz="0" w:space="0" w:color="auto"/>
                </w:rPr>
                <w:t>90%)，陰雨天判別之缺失數量可予以排除不計(系統及人工判別皆比照辦理)。</w:t>
              </w:r>
            </w:moveTo>
          </w:p>
          <w:p w14:paraId="361671B8" w14:textId="77777777" w:rsidR="006B7EF9" w:rsidRPr="003E6DC2" w:rsidRDefault="006B7EF9" w:rsidP="00A9280A">
            <w:pPr>
              <w:ind w:left="280" w:hanging="280"/>
              <w:rPr>
                <w:moveTo w:id="3503" w:author="User" w:date="2021-09-13T18:04:00Z"/>
                <w:rFonts w:ascii="標楷體" w:hAnsi="標楷體"/>
                <w:bdr w:val="none" w:sz="0" w:space="0" w:color="auto"/>
              </w:rPr>
            </w:pPr>
            <w:moveTo w:id="3504" w:author="User" w:date="2021-09-13T18:04:00Z">
              <w:r w:rsidRPr="003E6DC2">
                <w:rPr>
                  <w:rFonts w:ascii="標楷體" w:hAnsi="標楷體"/>
                  <w:bdr w:val="none" w:sz="0" w:space="0" w:color="auto"/>
                </w:rPr>
                <w:t>8.2 自第三期開始，本系統判別之道路缺失項目需另由得標廠商進行人工複查，其系統樣態正確率(正確數量÷總</w:t>
              </w:r>
              <w:r w:rsidRPr="003E6DC2">
                <w:rPr>
                  <w:rFonts w:ascii="標楷體" w:hAnsi="標楷體"/>
                </w:rPr>
                <w:t>數量)第三期應達 60%(含)以上、第四期應達 75%(含)以</w:t>
              </w:r>
              <w:r w:rsidRPr="003E6DC2">
                <w:br/>
              </w:r>
              <w:r w:rsidRPr="003E6DC2">
                <w:rPr>
                  <w:rFonts w:ascii="標楷體" w:hAnsi="標楷體"/>
                </w:rPr>
                <w:t>上，陰雨天判別之缺失樣態可予以排除不計。</w:t>
              </w:r>
            </w:moveTo>
          </w:p>
        </w:tc>
      </w:tr>
      <w:moveToRangeEnd w:id="3393"/>
    </w:tbl>
    <w:p w14:paraId="1232179E" w14:textId="26C0D653" w:rsidR="006B7EF9" w:rsidRPr="006B7EF9" w:rsidRDefault="006B7EF9" w:rsidP="00E30B92">
      <w:pPr>
        <w:pStyle w:val="13"/>
        <w:rPr>
          <w:ins w:id="3505" w:author="User" w:date="2021-09-13T18:02:00Z"/>
          <w:rFonts w:cs="Arial" w:hint="eastAsia"/>
          <w:color w:val="000000" w:themeColor="text1"/>
          <w:shd w:val="clear" w:color="auto" w:fill="FFFFFF"/>
          <w:lang w:val="en-US"/>
        </w:rPr>
      </w:pPr>
    </w:p>
    <w:p w14:paraId="4EEB0465" w14:textId="29147328" w:rsidR="006B7EF9" w:rsidRDefault="006B7EF9" w:rsidP="00E30B92">
      <w:pPr>
        <w:pStyle w:val="13"/>
        <w:rPr>
          <w:ins w:id="3506" w:author="User" w:date="2021-09-13T18:02:00Z"/>
          <w:rFonts w:cs="Arial" w:hint="eastAsia"/>
          <w:color w:val="000000" w:themeColor="text1"/>
          <w:shd w:val="clear" w:color="auto" w:fill="FFFFFF"/>
          <w:lang w:val="en-US"/>
        </w:rPr>
      </w:pPr>
    </w:p>
    <w:p w14:paraId="10927E8E" w14:textId="5F0DC9D4" w:rsidR="006B7EF9" w:rsidRDefault="006B7EF9" w:rsidP="00E30B92">
      <w:pPr>
        <w:pStyle w:val="13"/>
        <w:rPr>
          <w:ins w:id="3507" w:author="User" w:date="2021-09-13T18:02:00Z"/>
          <w:rFonts w:cs="Arial" w:hint="eastAsia"/>
          <w:color w:val="000000" w:themeColor="text1"/>
          <w:shd w:val="clear" w:color="auto" w:fill="FFFFFF"/>
          <w:lang w:val="en-US"/>
        </w:rPr>
      </w:pPr>
    </w:p>
    <w:p w14:paraId="2F04A55B" w14:textId="604857A4" w:rsidR="006B7EF9" w:rsidRDefault="006B7EF9" w:rsidP="00E30B92">
      <w:pPr>
        <w:pStyle w:val="13"/>
        <w:rPr>
          <w:ins w:id="3508" w:author="User" w:date="2021-09-13T18:02:00Z"/>
          <w:rFonts w:cs="Arial" w:hint="eastAsia"/>
          <w:color w:val="000000" w:themeColor="text1"/>
          <w:shd w:val="clear" w:color="auto" w:fill="FFFFFF"/>
          <w:lang w:val="en-US"/>
        </w:rPr>
      </w:pPr>
    </w:p>
    <w:p w14:paraId="525728A3" w14:textId="74BECAEE" w:rsidR="006B7EF9" w:rsidRDefault="006B7EF9" w:rsidP="00E30B92">
      <w:pPr>
        <w:pStyle w:val="13"/>
        <w:rPr>
          <w:ins w:id="3509" w:author="User" w:date="2021-09-13T18:02:00Z"/>
          <w:rFonts w:cs="Arial" w:hint="eastAsia"/>
          <w:color w:val="000000" w:themeColor="text1"/>
          <w:shd w:val="clear" w:color="auto" w:fill="FFFFFF"/>
          <w:lang w:val="en-US"/>
        </w:rPr>
      </w:pPr>
    </w:p>
    <w:p w14:paraId="627D3E0F" w14:textId="77777777" w:rsidR="006B7EF9" w:rsidRPr="003E6DC2" w:rsidRDefault="006B7EF9" w:rsidP="006B7EF9">
      <w:pPr>
        <w:pStyle w:val="2"/>
        <w:spacing w:before="240" w:after="240"/>
        <w:ind w:left="320" w:hanging="320"/>
        <w:rPr>
          <w:ins w:id="3510" w:author="User" w:date="2021-09-13T18:04:00Z"/>
          <w:rFonts w:hint="eastAsia"/>
        </w:rPr>
      </w:pPr>
      <w:bookmarkStart w:id="3511" w:name="_Toc85790536"/>
      <w:ins w:id="3512" w:author="User" w:date="2021-09-13T18:04:00Z">
        <w:r w:rsidRPr="003E6DC2">
          <w:t>創意項目及創新作為</w:t>
        </w:r>
        <w:bookmarkEnd w:id="3511"/>
      </w:ins>
    </w:p>
    <w:p w14:paraId="79C2A2CF" w14:textId="77777777" w:rsidR="006B7EF9" w:rsidRPr="003E6DC2" w:rsidRDefault="006B7EF9" w:rsidP="006B7EF9">
      <w:pPr>
        <w:pStyle w:val="3"/>
        <w:numPr>
          <w:ilvl w:val="0"/>
          <w:numId w:val="340"/>
        </w:numPr>
        <w:spacing w:before="240" w:after="120"/>
        <w:ind w:left="280" w:right="280" w:hanging="280"/>
        <w:rPr>
          <w:ins w:id="3513" w:author="User" w:date="2021-09-13T18:04:00Z"/>
          <w:b/>
          <w:color w:val="000000" w:themeColor="text1"/>
        </w:rPr>
      </w:pPr>
      <w:bookmarkStart w:id="3514" w:name="_Toc85790537"/>
      <w:ins w:id="3515" w:author="User" w:date="2021-09-13T18:04:00Z">
        <w:r w:rsidRPr="003E6DC2">
          <w:rPr>
            <w:rFonts w:hint="eastAsia"/>
            <w:color w:val="000000" w:themeColor="text1"/>
          </w:rPr>
          <w:t>創意項目與額外承諾</w:t>
        </w:r>
        <w:bookmarkEnd w:id="3514"/>
      </w:ins>
    </w:p>
    <w:p w14:paraId="3AECC57A" w14:textId="3173110E" w:rsidR="006B7EF9" w:rsidRDefault="006B7EF9" w:rsidP="002F18F5">
      <w:pPr>
        <w:pStyle w:val="4"/>
        <w:numPr>
          <w:ilvl w:val="0"/>
          <w:numId w:val="341"/>
        </w:numPr>
        <w:rPr>
          <w:ins w:id="3516" w:author="User" w:date="2021-10-21T14:50:00Z"/>
          <w:rFonts w:hint="eastAsia"/>
        </w:rPr>
      </w:pPr>
      <w:bookmarkStart w:id="3517" w:name="_Toc85790538"/>
      <w:ins w:id="3518" w:author="User" w:date="2021-09-13T18:04:00Z">
        <w:r w:rsidRPr="003E6DC2">
          <w:t>車機功能延伸</w:t>
        </w:r>
      </w:ins>
      <w:bookmarkEnd w:id="3517"/>
    </w:p>
    <w:p w14:paraId="26621716" w14:textId="77777777" w:rsidR="00D64D5A" w:rsidRPr="00D1741E" w:rsidRDefault="00D64D5A">
      <w:pPr>
        <w:ind w:left="280" w:hanging="280"/>
        <w:rPr>
          <w:ins w:id="3519" w:author="User" w:date="2021-09-13T18:04:00Z"/>
          <w:rFonts w:hint="eastAsia"/>
        </w:rPr>
        <w:pPrChange w:id="3520" w:author="User" w:date="2021-10-21T14:50:00Z">
          <w:pPr>
            <w:pStyle w:val="4"/>
            <w:numPr>
              <w:numId w:val="341"/>
            </w:numPr>
            <w:ind w:hanging="480"/>
          </w:pPr>
        </w:pPrChange>
      </w:pPr>
    </w:p>
    <w:p w14:paraId="2860B0EA" w14:textId="77777777" w:rsidR="006B7EF9" w:rsidRPr="003E6DC2" w:rsidRDefault="006B7EF9" w:rsidP="006B7EF9">
      <w:pPr>
        <w:pStyle w:val="13"/>
        <w:rPr>
          <w:ins w:id="3521" w:author="User" w:date="2021-09-13T18:04:00Z"/>
          <w:rFonts w:hint="eastAsia"/>
          <w:color w:val="000000" w:themeColor="text1"/>
        </w:rPr>
      </w:pPr>
      <w:ins w:id="3522" w:author="User" w:date="2021-09-13T18:04:00Z">
        <w:r w:rsidRPr="003E6DC2">
          <w:rPr>
            <w:rFonts w:hint="eastAsia"/>
            <w:color w:val="000000" w:themeColor="text1"/>
          </w:rPr>
          <w:t>本案所執行標的以</w:t>
        </w:r>
        <w:r w:rsidRPr="003E6DC2">
          <w:rPr>
            <w:rFonts w:hint="eastAsia"/>
            <w:color w:val="000000" w:themeColor="text1"/>
          </w:rPr>
          <w:t>8</w:t>
        </w:r>
        <w:r w:rsidRPr="003E6DC2">
          <w:rPr>
            <w:rFonts w:hint="eastAsia"/>
            <w:color w:val="000000" w:themeColor="text1"/>
          </w:rPr>
          <w:t>米以上之道路，多為汽車行經之處，然而</w:t>
        </w:r>
        <w:r w:rsidRPr="003E6DC2">
          <w:rPr>
            <w:rFonts w:hint="eastAsia"/>
            <w:color w:val="000000" w:themeColor="text1"/>
          </w:rPr>
          <w:t>8</w:t>
        </w:r>
        <w:r w:rsidRPr="003E6DC2">
          <w:rPr>
            <w:rFonts w:hint="eastAsia"/>
            <w:color w:val="000000" w:themeColor="text1"/>
          </w:rPr>
          <w:t>米以下或俗稱</w:t>
        </w:r>
        <w:r w:rsidRPr="003E6DC2">
          <w:rPr>
            <w:rFonts w:ascii="微軟正黑體" w:eastAsia="微軟正黑體" w:hAnsi="微軟正黑體" w:hint="eastAsia"/>
            <w:color w:val="000000" w:themeColor="text1"/>
          </w:rPr>
          <w:t>「</w:t>
        </w:r>
        <w:r w:rsidRPr="003E6DC2">
          <w:rPr>
            <w:rFonts w:hint="eastAsia"/>
            <w:color w:val="000000" w:themeColor="text1"/>
          </w:rPr>
          <w:t>無尾巷</w:t>
        </w:r>
        <w:r w:rsidRPr="003E6DC2">
          <w:rPr>
            <w:rFonts w:ascii="微軟正黑體" w:eastAsia="微軟正黑體" w:hAnsi="微軟正黑體" w:hint="eastAsia"/>
            <w:color w:val="000000" w:themeColor="text1"/>
          </w:rPr>
          <w:t>」</w:t>
        </w:r>
        <w:r w:rsidRPr="003E6DC2">
          <w:rPr>
            <w:rFonts w:hint="eastAsia"/>
            <w:color w:val="000000" w:themeColor="text1"/>
          </w:rPr>
          <w:t>之汽車無法進入的巷道，本案未列入執行，針對</w:t>
        </w:r>
        <w:r w:rsidRPr="003E6DC2">
          <w:rPr>
            <w:rFonts w:hint="eastAsia"/>
            <w:color w:val="000000" w:themeColor="text1"/>
          </w:rPr>
          <w:t>8</w:t>
        </w:r>
        <w:r w:rsidRPr="003E6DC2">
          <w:rPr>
            <w:rFonts w:hint="eastAsia"/>
            <w:color w:val="000000" w:themeColor="text1"/>
          </w:rPr>
          <w:t>米以下道路，視績效報告研擬增加佈署更</w:t>
        </w:r>
        <w:r w:rsidRPr="00CE1BAE">
          <w:rPr>
            <w:rFonts w:hint="eastAsia"/>
            <w:color w:val="000000" w:themeColor="text1"/>
          </w:rPr>
          <w:t>輕巧機車</w:t>
        </w:r>
        <w:r w:rsidRPr="00CE1BAE">
          <w:rPr>
            <w:rFonts w:hint="eastAsia"/>
            <w:color w:val="000000" w:themeColor="text1"/>
          </w:rPr>
          <w:t>(</w:t>
        </w:r>
        <w:r w:rsidRPr="00CE1BAE">
          <w:rPr>
            <w:rFonts w:hint="eastAsia"/>
            <w:color w:val="000000" w:themeColor="text1"/>
          </w:rPr>
          <w:t>小蜜蜂式</w:t>
        </w:r>
        <w:r w:rsidRPr="00CE1BAE">
          <w:rPr>
            <w:rFonts w:hint="eastAsia"/>
            <w:color w:val="000000" w:themeColor="text1"/>
          </w:rPr>
          <w:t>)</w:t>
        </w:r>
        <w:r w:rsidRPr="00CE1BAE">
          <w:rPr>
            <w:rFonts w:hint="eastAsia"/>
            <w:color w:val="000000" w:themeColor="text1"/>
          </w:rPr>
          <w:t>車巡機</w:t>
        </w:r>
        <w:r w:rsidRPr="003E6DC2">
          <w:rPr>
            <w:rFonts w:hint="eastAsia"/>
            <w:color w:val="000000" w:themeColor="text1"/>
          </w:rPr>
          <w:t>。</w:t>
        </w:r>
      </w:ins>
    </w:p>
    <w:p w14:paraId="206FC173" w14:textId="77777777" w:rsidR="006B7EF9" w:rsidRPr="003E6DC2" w:rsidRDefault="006B7EF9" w:rsidP="006B7EF9">
      <w:pPr>
        <w:pStyle w:val="13"/>
        <w:rPr>
          <w:ins w:id="3523" w:author="User" w:date="2021-09-13T18:04:00Z"/>
          <w:rFonts w:hint="eastAsia"/>
          <w:color w:val="000000" w:themeColor="text1"/>
        </w:rPr>
      </w:pPr>
      <w:ins w:id="3524" w:author="User" w:date="2021-09-13T18:04:00Z">
        <w:r w:rsidRPr="003E6DC2">
          <w:rPr>
            <w:rFonts w:hint="eastAsia"/>
            <w:color w:val="000000" w:themeColor="text1"/>
          </w:rPr>
          <w:t>在地經濟在地發展，車巡汽機車人員，以委外方式將就業機會留滯大臺南區，以居住臺南市民為優先，一來創造就業機會，二來振興在地經濟，一舉多得。</w:t>
        </w:r>
      </w:ins>
    </w:p>
    <w:p w14:paraId="7A5D1458" w14:textId="77777777" w:rsidR="006B7EF9" w:rsidRPr="003E6DC2" w:rsidRDefault="006B7EF9">
      <w:pPr>
        <w:pStyle w:val="4"/>
        <w:numPr>
          <w:ilvl w:val="0"/>
          <w:numId w:val="477"/>
        </w:numPr>
        <w:rPr>
          <w:ins w:id="3525" w:author="User" w:date="2021-09-13T18:04:00Z"/>
          <w:rFonts w:hint="eastAsia"/>
        </w:rPr>
        <w:pPrChange w:id="3526" w:author="User" w:date="2021-09-14T15:11:00Z">
          <w:pPr>
            <w:pStyle w:val="4"/>
          </w:pPr>
        </w:pPrChange>
      </w:pPr>
      <w:bookmarkStart w:id="3527" w:name="_Toc85790539"/>
      <w:ins w:id="3528" w:author="User" w:date="2021-09-13T18:04:00Z">
        <w:r w:rsidRPr="003E6DC2">
          <w:t>共同後台系統維護</w:t>
        </w:r>
        <w:bookmarkEnd w:id="3527"/>
      </w:ins>
    </w:p>
    <w:p w14:paraId="5FE25D51" w14:textId="77777777" w:rsidR="006B7EF9" w:rsidRPr="003E6DC2" w:rsidRDefault="006B7EF9" w:rsidP="006B7EF9">
      <w:pPr>
        <w:pStyle w:val="13"/>
        <w:rPr>
          <w:ins w:id="3529" w:author="User" w:date="2021-09-13T18:04:00Z"/>
          <w:rFonts w:cs="標楷體" w:hint="eastAsia"/>
          <w:b/>
          <w:bCs/>
          <w:color w:val="000000" w:themeColor="text1"/>
        </w:rPr>
      </w:pPr>
      <w:ins w:id="3530" w:author="User" w:date="2021-09-13T18:04:00Z">
        <w:r w:rsidRPr="003E6DC2">
          <w:rPr>
            <w:rFonts w:hint="eastAsia"/>
            <w:color w:val="000000" w:themeColor="text1"/>
          </w:rPr>
          <w:t>整合後台雲端伺服器、資料庫系統及高速儲存設備，未來研發產出額外需求所需之報表，如</w:t>
        </w:r>
        <w:r w:rsidRPr="003E6DC2">
          <w:rPr>
            <w:rFonts w:hint="eastAsia"/>
            <w:color w:val="000000" w:themeColor="text1"/>
          </w:rPr>
          <w:t>PCI</w:t>
        </w:r>
        <w:r w:rsidRPr="003E6DC2">
          <w:rPr>
            <w:rFonts w:hint="eastAsia"/>
            <w:color w:val="000000" w:themeColor="text1"/>
          </w:rPr>
          <w:t>等。</w:t>
        </w:r>
      </w:ins>
    </w:p>
    <w:p w14:paraId="0A22D541" w14:textId="77777777" w:rsidR="006B7EF9" w:rsidRPr="003E6DC2" w:rsidRDefault="006B7EF9" w:rsidP="006B7EF9">
      <w:pPr>
        <w:pStyle w:val="13"/>
        <w:rPr>
          <w:ins w:id="3531" w:author="User" w:date="2021-09-13T18:04:00Z"/>
          <w:rFonts w:cs="標楷體" w:hint="eastAsia"/>
          <w:b/>
          <w:bCs/>
          <w:color w:val="000000" w:themeColor="text1"/>
        </w:rPr>
      </w:pPr>
      <w:ins w:id="3532" w:author="User" w:date="2021-09-13T18:04:00Z">
        <w:r w:rsidRPr="00CE1BAE">
          <w:rPr>
            <w:rFonts w:hint="eastAsia"/>
            <w:color w:val="000000" w:themeColor="text1"/>
          </w:rPr>
          <w:t>數位化資源共享，將車巡資料結合養護各單位</w:t>
        </w:r>
        <w:r w:rsidRPr="003E6DC2">
          <w:rPr>
            <w:rFonts w:hint="eastAsia"/>
            <w:color w:val="000000" w:themeColor="text1"/>
          </w:rPr>
          <w:t>，縮短通報時間，加快修繕速度及績效。</w:t>
        </w:r>
      </w:ins>
    </w:p>
    <w:p w14:paraId="755BD682" w14:textId="77777777" w:rsidR="006B7EF9" w:rsidRPr="003E6DC2" w:rsidRDefault="006B7EF9" w:rsidP="002F18F5">
      <w:pPr>
        <w:pStyle w:val="4"/>
        <w:rPr>
          <w:ins w:id="3533" w:author="User" w:date="2021-09-13T18:04:00Z"/>
          <w:rFonts w:cs="標楷體" w:hint="eastAsia"/>
          <w:b/>
        </w:rPr>
      </w:pPr>
      <w:bookmarkStart w:id="3534" w:name="_Toc85790540"/>
      <w:ins w:id="3535" w:author="User" w:date="2021-09-13T18:04:00Z">
        <w:r w:rsidRPr="003E6DC2">
          <w:rPr>
            <w:rFonts w:hint="eastAsia"/>
          </w:rPr>
          <w:t>超前部署</w:t>
        </w:r>
        <w:bookmarkEnd w:id="3534"/>
      </w:ins>
    </w:p>
    <w:p w14:paraId="5F412665" w14:textId="77777777" w:rsidR="006B7EF9" w:rsidRPr="003E6DC2" w:rsidRDefault="006B7EF9" w:rsidP="006B7EF9">
      <w:pPr>
        <w:pStyle w:val="13"/>
        <w:rPr>
          <w:ins w:id="3536" w:author="User" w:date="2021-09-13T18:04:00Z"/>
          <w:rFonts w:hint="eastAsia"/>
          <w:color w:val="000000" w:themeColor="text1"/>
        </w:rPr>
      </w:pPr>
      <w:ins w:id="3537" w:author="User" w:date="2021-09-13T18:04:00Z">
        <w:r w:rsidRPr="003E6DC2">
          <w:rPr>
            <w:rFonts w:hint="eastAsia"/>
            <w:color w:val="000000" w:themeColor="text1"/>
          </w:rPr>
          <w:t>未來每日主動導入中央氣象局氣象資料，並</w:t>
        </w:r>
        <w:r w:rsidRPr="00CE1BAE">
          <w:rPr>
            <w:rFonts w:hint="eastAsia"/>
            <w:color w:val="000000" w:themeColor="text1"/>
          </w:rPr>
          <w:t>依損壞頻率及程度及鄰近氣象測站資料加以分析，產出「道路損壞風險預測」</w:t>
        </w:r>
        <w:r w:rsidRPr="003E6DC2">
          <w:rPr>
            <w:rFonts w:hint="eastAsia"/>
            <w:color w:val="000000" w:themeColor="text1"/>
          </w:rPr>
          <w:t>，作為區分到度修繕維護之超前部署。</w:t>
        </w:r>
      </w:ins>
    </w:p>
    <w:p w14:paraId="616AE38E" w14:textId="77777777" w:rsidR="006B7EF9" w:rsidRPr="003E6DC2" w:rsidRDefault="006B7EF9" w:rsidP="006B7EF9">
      <w:pPr>
        <w:pStyle w:val="13"/>
        <w:rPr>
          <w:ins w:id="3538" w:author="User" w:date="2021-09-13T18:04:00Z"/>
          <w:rFonts w:hint="eastAsia"/>
          <w:color w:val="000000" w:themeColor="text1"/>
        </w:rPr>
      </w:pPr>
      <w:ins w:id="3539" w:author="User" w:date="2021-09-13T18:04:00Z">
        <w:r w:rsidRPr="003E6DC2">
          <w:rPr>
            <w:rFonts w:hint="eastAsia"/>
            <w:color w:val="000000" w:themeColor="text1"/>
          </w:rPr>
          <w:t>數據蒐集作為大臺南大數據分析依據。</w:t>
        </w:r>
      </w:ins>
    </w:p>
    <w:p w14:paraId="5CA8A9E2" w14:textId="77777777" w:rsidR="006B7EF9" w:rsidRPr="003E6DC2" w:rsidRDefault="006B7EF9" w:rsidP="006B7EF9">
      <w:pPr>
        <w:pStyle w:val="3"/>
        <w:spacing w:before="240" w:after="120"/>
        <w:ind w:left="280" w:right="280" w:hanging="280"/>
        <w:rPr>
          <w:ins w:id="3540" w:author="User" w:date="2021-09-13T18:04:00Z"/>
          <w:color w:val="000000" w:themeColor="text1"/>
        </w:rPr>
      </w:pPr>
      <w:bookmarkStart w:id="3541" w:name="_Toc85790541"/>
      <w:ins w:id="3542" w:author="User" w:date="2021-09-13T18:04:00Z">
        <w:r w:rsidRPr="003E6DC2">
          <w:rPr>
            <w:color w:val="000000" w:themeColor="text1"/>
          </w:rPr>
          <w:t>創新作為</w:t>
        </w:r>
        <w:bookmarkEnd w:id="3541"/>
      </w:ins>
    </w:p>
    <w:p w14:paraId="4D8A2123" w14:textId="77777777" w:rsidR="006B7EF9" w:rsidRPr="003E6DC2" w:rsidRDefault="006B7EF9" w:rsidP="006B7EF9">
      <w:pPr>
        <w:pStyle w:val="13"/>
        <w:rPr>
          <w:ins w:id="3543" w:author="User" w:date="2021-09-13T18:04:00Z"/>
          <w:rFonts w:hint="eastAsia"/>
          <w:color w:val="000000" w:themeColor="text1"/>
          <w:lang w:val="en-US"/>
        </w:rPr>
      </w:pPr>
      <w:ins w:id="3544" w:author="User" w:date="2021-09-13T18:04:00Z">
        <w:r w:rsidRPr="003E6DC2">
          <w:rPr>
            <w:color w:val="000000" w:themeColor="text1"/>
          </w:rPr>
          <w:t>本案</w:t>
        </w:r>
        <w:r w:rsidRPr="003E6DC2">
          <w:rPr>
            <w:rFonts w:hint="eastAsia"/>
            <w:color w:val="000000" w:themeColor="text1"/>
          </w:rPr>
          <w:t>之創新作為</w:t>
        </w:r>
        <w:r w:rsidRPr="003E6DC2">
          <w:rPr>
            <w:rFonts w:hint="eastAsia"/>
            <w:color w:val="000000" w:themeColor="text1"/>
            <w:lang w:val="en-US"/>
          </w:rPr>
          <w:t>，</w:t>
        </w:r>
        <w:r w:rsidRPr="003E6DC2">
          <w:rPr>
            <w:rFonts w:hint="eastAsia"/>
            <w:color w:val="000000" w:themeColor="text1"/>
          </w:rPr>
          <w:t>主要展現於三個不同面向</w:t>
        </w:r>
        <w:r w:rsidRPr="003E6DC2">
          <w:rPr>
            <w:rFonts w:hint="eastAsia"/>
            <w:color w:val="000000" w:themeColor="text1"/>
            <w:lang w:val="en-US"/>
          </w:rPr>
          <w:t>，本公司</w:t>
        </w:r>
        <w:r w:rsidRPr="003E6DC2">
          <w:rPr>
            <w:rFonts w:hint="eastAsia"/>
            <w:color w:val="000000" w:themeColor="text1"/>
          </w:rPr>
          <w:t>透過</w:t>
        </w:r>
        <w:r w:rsidRPr="003E6DC2">
          <w:rPr>
            <w:rFonts w:hint="eastAsia"/>
            <w:color w:val="000000" w:themeColor="text1"/>
          </w:rPr>
          <w:t xml:space="preserve"> </w:t>
        </w:r>
        <w:r w:rsidRPr="003E6DC2">
          <w:rPr>
            <w:color w:val="000000" w:themeColor="text1"/>
            <w:lang w:val="en-US"/>
          </w:rPr>
          <w:t>：</w:t>
        </w:r>
      </w:ins>
    </w:p>
    <w:p w14:paraId="472613FB" w14:textId="77777777" w:rsidR="006B7EF9" w:rsidRPr="003E6DC2" w:rsidRDefault="006B7EF9" w:rsidP="006B7EF9">
      <w:pPr>
        <w:pStyle w:val="-1"/>
        <w:numPr>
          <w:ilvl w:val="0"/>
          <w:numId w:val="400"/>
        </w:numPr>
        <w:ind w:left="280" w:hanging="280"/>
        <w:rPr>
          <w:ins w:id="3545" w:author="User" w:date="2021-09-13T18:04:00Z"/>
          <w:rFonts w:hint="eastAsia"/>
          <w:color w:val="000000" w:themeColor="text1"/>
        </w:rPr>
      </w:pPr>
      <w:ins w:id="3546" w:author="User" w:date="2021-09-13T18:04:00Z">
        <w:r w:rsidRPr="003E6DC2">
          <w:rPr>
            <w:color w:val="000000" w:themeColor="text1"/>
          </w:rPr>
          <w:t>SaaS(Software as a Service</w:t>
        </w:r>
        <w:r w:rsidRPr="003E6DC2">
          <w:rPr>
            <w:color w:val="000000" w:themeColor="text1"/>
          </w:rPr>
          <w:t>，</w:t>
        </w:r>
        <w:r w:rsidRPr="003E6DC2">
          <w:rPr>
            <w:color w:val="000000" w:themeColor="text1"/>
          </w:rPr>
          <w:t>Support as a Service)</w:t>
        </w:r>
        <w:r w:rsidRPr="003E6DC2">
          <w:rPr>
            <w:color w:val="000000" w:themeColor="text1"/>
          </w:rPr>
          <w:t>營運模式</w:t>
        </w:r>
      </w:ins>
    </w:p>
    <w:p w14:paraId="1AD95CFA" w14:textId="77777777" w:rsidR="006B7EF9" w:rsidRPr="003E6DC2" w:rsidRDefault="006B7EF9" w:rsidP="006B7EF9">
      <w:pPr>
        <w:pStyle w:val="-1"/>
        <w:numPr>
          <w:ilvl w:val="0"/>
          <w:numId w:val="400"/>
        </w:numPr>
        <w:ind w:left="280" w:hanging="280"/>
        <w:rPr>
          <w:ins w:id="3547" w:author="User" w:date="2021-09-13T18:04:00Z"/>
          <w:rFonts w:hint="eastAsia"/>
          <w:color w:val="000000" w:themeColor="text1"/>
        </w:rPr>
      </w:pPr>
      <w:ins w:id="3548" w:author="User" w:date="2021-09-13T18:04:00Z">
        <w:r w:rsidRPr="003E6DC2">
          <w:rPr>
            <w:color w:val="000000" w:themeColor="text1"/>
          </w:rPr>
          <w:t>與計程車</w:t>
        </w:r>
        <w:r w:rsidRPr="003E6DC2">
          <w:rPr>
            <w:rFonts w:hint="eastAsia"/>
            <w:color w:val="000000" w:themeColor="text1"/>
          </w:rPr>
          <w:t>業者</w:t>
        </w:r>
        <w:r w:rsidRPr="003E6DC2">
          <w:rPr>
            <w:color w:val="000000" w:themeColor="text1"/>
          </w:rPr>
          <w:t>異業結盟，節能減碳並且解決找車</w:t>
        </w:r>
        <w:r w:rsidRPr="003E6DC2">
          <w:rPr>
            <w:color w:val="000000" w:themeColor="text1"/>
          </w:rPr>
          <w:t>(</w:t>
        </w:r>
        <w:r w:rsidRPr="003E6DC2">
          <w:rPr>
            <w:color w:val="000000" w:themeColor="text1"/>
          </w:rPr>
          <w:t>巡查車</w:t>
        </w:r>
        <w:r w:rsidRPr="003E6DC2">
          <w:rPr>
            <w:color w:val="000000" w:themeColor="text1"/>
          </w:rPr>
          <w:t>)</w:t>
        </w:r>
        <w:r w:rsidRPr="003E6DC2">
          <w:rPr>
            <w:color w:val="000000" w:themeColor="text1"/>
          </w:rPr>
          <w:t>找人</w:t>
        </w:r>
        <w:r w:rsidRPr="003E6DC2">
          <w:rPr>
            <w:color w:val="000000" w:themeColor="text1"/>
          </w:rPr>
          <w:t>(</w:t>
        </w:r>
        <w:r w:rsidRPr="003E6DC2">
          <w:rPr>
            <w:color w:val="000000" w:themeColor="text1"/>
          </w:rPr>
          <w:t>汽車駕駛</w:t>
        </w:r>
        <w:r w:rsidRPr="003E6DC2">
          <w:rPr>
            <w:color w:val="000000" w:themeColor="text1"/>
          </w:rPr>
          <w:t>)</w:t>
        </w:r>
        <w:r w:rsidRPr="003E6DC2">
          <w:rPr>
            <w:color w:val="000000" w:themeColor="text1"/>
          </w:rPr>
          <w:t>問題</w:t>
        </w:r>
        <w:r w:rsidRPr="003E6DC2">
          <w:rPr>
            <w:rFonts w:hint="eastAsia"/>
            <w:color w:val="000000" w:themeColor="text1"/>
          </w:rPr>
          <w:t>。</w:t>
        </w:r>
      </w:ins>
    </w:p>
    <w:p w14:paraId="1FD09FAA" w14:textId="77777777" w:rsidR="006B7EF9" w:rsidRPr="003E6DC2" w:rsidRDefault="006B7EF9" w:rsidP="006B7EF9">
      <w:pPr>
        <w:pStyle w:val="-1"/>
        <w:numPr>
          <w:ilvl w:val="0"/>
          <w:numId w:val="400"/>
        </w:numPr>
        <w:ind w:left="280" w:hanging="280"/>
        <w:rPr>
          <w:ins w:id="3549" w:author="User" w:date="2021-09-13T18:04:00Z"/>
          <w:rFonts w:hint="eastAsia"/>
          <w:color w:val="000000" w:themeColor="text1"/>
        </w:rPr>
      </w:pPr>
      <w:ins w:id="3550" w:author="User" w:date="2021-09-13T18:04:00Z">
        <w:r w:rsidRPr="003E6DC2">
          <w:rPr>
            <w:color w:val="000000" w:themeColor="text1"/>
          </w:rPr>
          <w:t>IT</w:t>
        </w:r>
        <w:r w:rsidRPr="003E6DC2">
          <w:rPr>
            <w:color w:val="000000" w:themeColor="text1"/>
          </w:rPr>
          <w:t>、</w:t>
        </w:r>
        <w:r w:rsidRPr="003E6DC2">
          <w:rPr>
            <w:color w:val="000000" w:themeColor="text1"/>
          </w:rPr>
          <w:t>AI</w:t>
        </w:r>
        <w:r w:rsidRPr="003E6DC2">
          <w:rPr>
            <w:color w:val="000000" w:themeColor="text1"/>
          </w:rPr>
          <w:t>與道路鋪面缺陷資訊完美整合，提高整體道路養護速度與品質。</w:t>
        </w:r>
      </w:ins>
    </w:p>
    <w:p w14:paraId="218A031E" w14:textId="77777777" w:rsidR="006B7EF9" w:rsidRPr="003E6DC2" w:rsidRDefault="006B7EF9" w:rsidP="002F18F5">
      <w:pPr>
        <w:pStyle w:val="4"/>
        <w:numPr>
          <w:ilvl w:val="0"/>
          <w:numId w:val="381"/>
        </w:numPr>
        <w:rPr>
          <w:ins w:id="3551" w:author="User" w:date="2021-09-13T18:04:00Z"/>
          <w:rFonts w:hint="eastAsia"/>
        </w:rPr>
      </w:pPr>
      <w:bookmarkStart w:id="3552" w:name="_Toc85790542"/>
      <w:ins w:id="3553" w:author="User" w:date="2021-09-13T18:04:00Z">
        <w:r w:rsidRPr="003E6DC2">
          <w:rPr>
            <w:rFonts w:hint="eastAsia"/>
          </w:rPr>
          <w:t>支持性服務</w:t>
        </w:r>
        <w:bookmarkEnd w:id="3552"/>
      </w:ins>
    </w:p>
    <w:p w14:paraId="46A65EE1" w14:textId="77777777" w:rsidR="006B7EF9" w:rsidRPr="003E6DC2" w:rsidRDefault="006B7EF9" w:rsidP="006B7EF9">
      <w:pPr>
        <w:pStyle w:val="13"/>
        <w:rPr>
          <w:ins w:id="3554" w:author="User" w:date="2021-09-13T18:04:00Z"/>
          <w:rStyle w:val="30"/>
          <w:rFonts w:asciiTheme="majorHAnsi" w:hAnsiTheme="majorHAnsi" w:cs="Times New Roman" w:hint="eastAsia"/>
          <w:bCs w:val="0"/>
          <w:color w:val="000000" w:themeColor="text1"/>
          <w:szCs w:val="28"/>
          <w:bdr w:val="nil"/>
        </w:rPr>
      </w:pPr>
      <w:ins w:id="3555" w:author="User" w:date="2021-09-13T18:04:00Z">
        <w:r w:rsidRPr="003E6DC2">
          <w:rPr>
            <w:color w:val="000000" w:themeColor="text1"/>
          </w:rPr>
          <w:t>我們把</w:t>
        </w:r>
        <w:r w:rsidRPr="00CE1BAE">
          <w:rPr>
            <w:rFonts w:hint="eastAsia"/>
            <w:color w:val="000000" w:themeColor="text1"/>
          </w:rPr>
          <w:t>軟體及支援當成是一個服務的商品</w:t>
        </w:r>
        <w:r w:rsidRPr="003E6DC2">
          <w:rPr>
            <w:color w:val="000000" w:themeColor="text1"/>
          </w:rPr>
          <w:t>，而不是像傳統的廠商，必定要</w:t>
        </w:r>
        <w:r w:rsidRPr="003E6DC2">
          <w:rPr>
            <w:rFonts w:hint="eastAsia"/>
            <w:color w:val="000000" w:themeColor="text1"/>
          </w:rPr>
          <w:t>透過銷售</w:t>
        </w:r>
        <w:r w:rsidRPr="003E6DC2">
          <w:rPr>
            <w:color w:val="000000" w:themeColor="text1"/>
          </w:rPr>
          <w:t>一套</w:t>
        </w:r>
        <w:r w:rsidRPr="003E6DC2">
          <w:rPr>
            <w:rFonts w:hint="eastAsia"/>
            <w:color w:val="000000" w:themeColor="text1"/>
          </w:rPr>
          <w:t>既定</w:t>
        </w:r>
        <w:r w:rsidRPr="003E6DC2">
          <w:rPr>
            <w:color w:val="000000" w:themeColor="text1"/>
          </w:rPr>
          <w:t>設備以及</w:t>
        </w:r>
        <w:r w:rsidRPr="003E6DC2">
          <w:rPr>
            <w:rFonts w:hint="eastAsia"/>
            <w:color w:val="000000" w:themeColor="text1"/>
          </w:rPr>
          <w:t>特定</w:t>
        </w:r>
        <w:r w:rsidRPr="003E6DC2">
          <w:rPr>
            <w:color w:val="000000" w:themeColor="text1"/>
          </w:rPr>
          <w:t>軟體軟體。當這套</w:t>
        </w:r>
        <w:r w:rsidRPr="003E6DC2">
          <w:rPr>
            <w:rFonts w:hint="eastAsia"/>
            <w:color w:val="000000" w:themeColor="text1"/>
          </w:rPr>
          <w:t>既有</w:t>
        </w:r>
        <w:r w:rsidRPr="003E6DC2">
          <w:rPr>
            <w:color w:val="000000" w:themeColor="text1"/>
          </w:rPr>
          <w:t>系統不符原始的規劃，或</w:t>
        </w:r>
        <w:r w:rsidRPr="003E6DC2">
          <w:rPr>
            <w:rFonts w:hint="eastAsia"/>
            <w:color w:val="000000" w:themeColor="text1"/>
          </w:rPr>
          <w:t>其</w:t>
        </w:r>
        <w:r w:rsidRPr="003E6DC2">
          <w:rPr>
            <w:color w:val="000000" w:themeColor="text1"/>
          </w:rPr>
          <w:t>效能不如原本預期，又或者是因為系統效果太優良，導致中途突然資料量大增或者是運算需求大增，讓原本規劃的系統，面臨到不</w:t>
        </w:r>
        <w:r w:rsidRPr="003E6DC2">
          <w:rPr>
            <w:rFonts w:hint="eastAsia"/>
            <w:color w:val="000000" w:themeColor="text1"/>
          </w:rPr>
          <w:t>敷</w:t>
        </w:r>
        <w:r w:rsidRPr="003E6DC2">
          <w:rPr>
            <w:color w:val="000000" w:themeColor="text1"/>
          </w:rPr>
          <w:t>使用或者是甚至</w:t>
        </w:r>
        <w:r w:rsidRPr="003E6DC2">
          <w:rPr>
            <w:rFonts w:hint="eastAsia"/>
            <w:color w:val="000000" w:themeColor="text1"/>
          </w:rPr>
          <w:t>不堪</w:t>
        </w:r>
        <w:r w:rsidRPr="003E6DC2">
          <w:rPr>
            <w:color w:val="000000" w:themeColor="text1"/>
          </w:rPr>
          <w:t>使用的窘境。透過</w:t>
        </w:r>
        <w:r w:rsidRPr="003E6DC2">
          <w:rPr>
            <w:color w:val="000000" w:themeColor="text1"/>
          </w:rPr>
          <w:t>SaaS</w:t>
        </w:r>
        <w:r w:rsidRPr="003E6DC2">
          <w:rPr>
            <w:color w:val="000000" w:themeColor="text1"/>
          </w:rPr>
          <w:t>的</w:t>
        </w:r>
        <w:r w:rsidRPr="003E6DC2">
          <w:rPr>
            <w:rFonts w:hint="eastAsia"/>
            <w:color w:val="000000" w:themeColor="text1"/>
          </w:rPr>
          <w:t>營運模式</w:t>
        </w:r>
        <w:r w:rsidRPr="003E6DC2">
          <w:rPr>
            <w:color w:val="000000" w:themeColor="text1"/>
          </w:rPr>
          <w:t>，</w:t>
        </w:r>
        <w:r w:rsidRPr="003E6DC2">
          <w:rPr>
            <w:rFonts w:hint="eastAsia"/>
            <w:color w:val="000000" w:themeColor="text1"/>
          </w:rPr>
          <w:t>即可由本公司針對</w:t>
        </w:r>
        <w:r w:rsidRPr="003E6DC2">
          <w:rPr>
            <w:color w:val="000000" w:themeColor="text1"/>
          </w:rPr>
          <w:t>客戶需求及資訊方面的配置，</w:t>
        </w:r>
        <w:r w:rsidRPr="003E6DC2">
          <w:rPr>
            <w:rFonts w:hint="eastAsia"/>
            <w:color w:val="000000" w:themeColor="text1"/>
          </w:rPr>
          <w:t>甚至後勤之資源，進行相對應的資源提供及技術支援。</w:t>
        </w:r>
      </w:ins>
    </w:p>
    <w:p w14:paraId="7792B46D" w14:textId="71B601AD" w:rsidR="006B7EF9" w:rsidRPr="003E6DC2" w:rsidRDefault="006B7EF9">
      <w:pPr>
        <w:pStyle w:val="4"/>
        <w:numPr>
          <w:ilvl w:val="0"/>
          <w:numId w:val="501"/>
        </w:numPr>
        <w:rPr>
          <w:ins w:id="3556" w:author="User" w:date="2021-09-13T18:04:00Z"/>
          <w:rFonts w:hint="eastAsia"/>
        </w:rPr>
        <w:pPrChange w:id="3557" w:author="User" w:date="2021-09-14T15:11:00Z">
          <w:pPr>
            <w:pStyle w:val="4"/>
          </w:pPr>
        </w:pPrChange>
      </w:pPr>
      <w:bookmarkStart w:id="3558" w:name="_Toc85790543"/>
      <w:ins w:id="3559" w:author="User" w:date="2021-09-13T18:04:00Z">
        <w:r w:rsidRPr="003E6DC2">
          <w:rPr>
            <w:rFonts w:hint="eastAsia"/>
          </w:rPr>
          <w:t>異業結盟、節能減碳、降低成本</w:t>
        </w:r>
        <w:bookmarkEnd w:id="3558"/>
      </w:ins>
    </w:p>
    <w:p w14:paraId="5220BFDE" w14:textId="77777777" w:rsidR="006B7EF9" w:rsidRPr="003E6DC2" w:rsidRDefault="006B7EF9" w:rsidP="006B7EF9">
      <w:pPr>
        <w:pStyle w:val="13"/>
        <w:ind w:left="0"/>
        <w:rPr>
          <w:ins w:id="3560" w:author="User" w:date="2021-09-13T18:04:00Z"/>
          <w:rFonts w:hint="eastAsia"/>
          <w:color w:val="000000" w:themeColor="text1"/>
        </w:rPr>
      </w:pPr>
      <w:ins w:id="3561" w:author="User" w:date="2021-09-13T18:04:00Z">
        <w:r w:rsidRPr="003E6DC2">
          <w:rPr>
            <w:rFonts w:hint="eastAsia"/>
            <w:color w:val="000000" w:themeColor="text1"/>
          </w:rPr>
          <w:t>道路巡查這個工作，傳統需要額外經費發包養護廠商，或是由公務單位另外找專用的車及駕駛員，來專門執行道路巡查這件事，取而代之跟其它交通業者結合。例如：計程車業者。計程車原本即為長時間行駛於路上之車輛，因此只需加裝將相關的</w:t>
        </w:r>
        <w:r w:rsidRPr="003E6DC2">
          <w:rPr>
            <w:color w:val="000000" w:themeColor="text1"/>
          </w:rPr>
          <w:t>AI</w:t>
        </w:r>
        <w:r w:rsidRPr="003E6DC2">
          <w:rPr>
            <w:color w:val="000000" w:themeColor="text1"/>
          </w:rPr>
          <w:t>設備</w:t>
        </w:r>
        <w:r w:rsidRPr="003E6DC2">
          <w:rPr>
            <w:rFonts w:hint="eastAsia"/>
            <w:color w:val="000000" w:themeColor="text1"/>
          </w:rPr>
          <w:t>至計程</w:t>
        </w:r>
        <w:r w:rsidRPr="003E6DC2">
          <w:rPr>
            <w:color w:val="000000" w:themeColor="text1"/>
          </w:rPr>
          <w:t>車上，</w:t>
        </w:r>
        <w:r w:rsidRPr="003E6DC2">
          <w:rPr>
            <w:rFonts w:hint="eastAsia"/>
            <w:color w:val="000000" w:themeColor="text1"/>
          </w:rPr>
          <w:t>即可進行道路巡查工作</w:t>
        </w:r>
        <w:r w:rsidRPr="003E6DC2">
          <w:rPr>
            <w:color w:val="000000" w:themeColor="text1"/>
          </w:rPr>
          <w:t>，</w:t>
        </w:r>
        <w:r w:rsidRPr="003E6DC2">
          <w:rPr>
            <w:rFonts w:hint="eastAsia"/>
            <w:color w:val="000000" w:themeColor="text1"/>
          </w:rPr>
          <w:t>又因本公司的設備輕巧且耗電量低，容易安裝拆卸，對計程車業者而言，</w:t>
        </w:r>
        <w:r w:rsidRPr="00CE1BAE">
          <w:rPr>
            <w:rFonts w:hint="eastAsia"/>
            <w:color w:val="000000" w:themeColor="text1"/>
          </w:rPr>
          <w:t>一來不佔用</w:t>
        </w:r>
        <w:r w:rsidRPr="003E6DC2">
          <w:rPr>
            <w:rFonts w:hint="eastAsia"/>
            <w:color w:val="000000" w:themeColor="text1"/>
          </w:rPr>
          <w:t>計程車之</w:t>
        </w:r>
        <w:r w:rsidRPr="00CE1BAE">
          <w:rPr>
            <w:rFonts w:hint="eastAsia"/>
            <w:color w:val="000000" w:themeColor="text1"/>
          </w:rPr>
          <w:t>營業空間，二來不影響車子電路結構及</w:t>
        </w:r>
        <w:r w:rsidRPr="003E6DC2">
          <w:rPr>
            <w:rFonts w:hint="eastAsia"/>
            <w:color w:val="000000" w:themeColor="text1"/>
          </w:rPr>
          <w:t>其</w:t>
        </w:r>
        <w:r w:rsidRPr="00CE1BAE">
          <w:rPr>
            <w:rFonts w:hint="eastAsia"/>
            <w:color w:val="000000" w:themeColor="text1"/>
          </w:rPr>
          <w:t>安全</w:t>
        </w:r>
        <w:r w:rsidRPr="003E6DC2">
          <w:rPr>
            <w:rFonts w:hint="eastAsia"/>
            <w:color w:val="000000" w:themeColor="text1"/>
          </w:rPr>
          <w:t>性，計程車業者除了接原訂們委託固定應路巡道路之外，於其載客路程中，如果有相關的道路缺陷，也能透過這套設備回傳缺陷，</w:t>
        </w:r>
        <w:r w:rsidRPr="00CE1BAE">
          <w:rPr>
            <w:rFonts w:hint="eastAsia"/>
            <w:color w:val="000000" w:themeColor="text1"/>
          </w:rPr>
          <w:t>提高巡查覆蓋率與巡查頻率</w:t>
        </w:r>
        <w:r w:rsidRPr="003E6DC2">
          <w:rPr>
            <w:rFonts w:hint="eastAsia"/>
            <w:color w:val="000000" w:themeColor="text1"/>
          </w:rPr>
          <w:t>。甚至一些原本不在市府規劃巡查的道路發生道路缺陷，亦可能影響用路人安全，也可以藉裝設於計程車上之車機設備自動回傳，使養護單位獲報並安排進行養護。同時也</w:t>
        </w:r>
        <w:r w:rsidRPr="003E6DC2">
          <w:rPr>
            <w:rFonts w:ascii="標楷體" w:hAnsi="標楷體" w:cs="新細明體" w:hint="eastAsia"/>
            <w:color w:val="000000" w:themeColor="text1"/>
          </w:rPr>
          <w:t>妥善運用</w:t>
        </w:r>
        <w:r w:rsidRPr="003E6DC2">
          <w:rPr>
            <w:rFonts w:hint="eastAsia"/>
            <w:color w:val="000000" w:themeColor="text1"/>
          </w:rPr>
          <w:t>計程車高機動性的特色，當有額外道路巡查的需求產生時，可調配計程車業者配合。這不僅跳脫不容易短期找人及找車的困境，也降低了要找駕駛員的管理問題，也同時降低整個巡查的成本。</w:t>
        </w:r>
      </w:ins>
    </w:p>
    <w:p w14:paraId="4D6D94AB" w14:textId="77777777" w:rsidR="006B7EF9" w:rsidRPr="003E6DC2" w:rsidRDefault="006B7EF9" w:rsidP="002F18F5">
      <w:pPr>
        <w:pStyle w:val="4"/>
        <w:rPr>
          <w:ins w:id="3562" w:author="User" w:date="2021-09-13T18:04:00Z"/>
          <w:rFonts w:hint="eastAsia"/>
        </w:rPr>
      </w:pPr>
      <w:bookmarkStart w:id="3563" w:name="_Toc85790544"/>
      <w:ins w:id="3564" w:author="User" w:date="2021-09-13T18:04:00Z">
        <w:r w:rsidRPr="003E6DC2">
          <w:t>IT</w:t>
        </w:r>
        <w:r w:rsidRPr="003E6DC2">
          <w:t>、</w:t>
        </w:r>
        <w:r w:rsidRPr="003E6DC2">
          <w:t>AI</w:t>
        </w:r>
        <w:r w:rsidRPr="003E6DC2">
          <w:t>與道路鋪面缺陷資訊完美整合</w:t>
        </w:r>
        <w:bookmarkEnd w:id="3563"/>
      </w:ins>
    </w:p>
    <w:p w14:paraId="7FED48F9" w14:textId="0DE864D0" w:rsidR="00D1741E" w:rsidRDefault="006B7EF9" w:rsidP="006B7EF9">
      <w:pPr>
        <w:pStyle w:val="13"/>
        <w:rPr>
          <w:ins w:id="3565" w:author="User" w:date="2021-10-22T10:12:00Z"/>
          <w:rFonts w:hint="eastAsia"/>
          <w:color w:val="000000" w:themeColor="text1"/>
        </w:rPr>
      </w:pPr>
      <w:ins w:id="3566" w:author="User" w:date="2021-09-13T18:04:00Z">
        <w:r w:rsidRPr="003E6DC2">
          <w:rPr>
            <w:rFonts w:hint="eastAsia"/>
            <w:color w:val="000000" w:themeColor="text1"/>
          </w:rPr>
          <w:t>本公司</w:t>
        </w:r>
        <w:r w:rsidRPr="003E6DC2">
          <w:rPr>
            <w:color w:val="000000" w:themeColor="text1"/>
          </w:rPr>
          <w:t>利用開源的報表產生系統，讓</w:t>
        </w:r>
        <w:r w:rsidRPr="00CE1BAE">
          <w:rPr>
            <w:rFonts w:hint="eastAsia"/>
            <w:color w:val="000000" w:themeColor="text1"/>
          </w:rPr>
          <w:t>使用者或開發者只要會標準</w:t>
        </w:r>
        <w:r w:rsidRPr="00CE1BAE">
          <w:rPr>
            <w:rFonts w:hint="eastAsia"/>
            <w:color w:val="000000" w:themeColor="text1"/>
          </w:rPr>
          <w:t>SQL</w:t>
        </w:r>
        <w:r w:rsidRPr="00CE1BAE">
          <w:rPr>
            <w:rFonts w:hint="eastAsia"/>
            <w:color w:val="000000" w:themeColor="text1"/>
          </w:rPr>
          <w:t>語法，就能產生出專業的報表</w:t>
        </w:r>
        <w:r w:rsidRPr="003E6DC2">
          <w:rPr>
            <w:color w:val="000000" w:themeColor="text1"/>
          </w:rPr>
          <w:t>，</w:t>
        </w:r>
        <w:r w:rsidRPr="003E6DC2">
          <w:rPr>
            <w:rFonts w:hint="eastAsia"/>
            <w:color w:val="000000" w:themeColor="text1"/>
          </w:rPr>
          <w:t>透過瀏覽器</w:t>
        </w:r>
        <w:r w:rsidRPr="003E6DC2">
          <w:rPr>
            <w:color w:val="000000" w:themeColor="text1"/>
          </w:rPr>
          <w:t>方便地讓使用</w:t>
        </w:r>
        <w:r w:rsidRPr="003E6DC2">
          <w:rPr>
            <w:rFonts w:hint="eastAsia"/>
            <w:color w:val="000000" w:themeColor="text1"/>
          </w:rPr>
          <w:t>者</w:t>
        </w:r>
        <w:r w:rsidRPr="003E6DC2">
          <w:rPr>
            <w:color w:val="000000" w:themeColor="text1"/>
          </w:rPr>
          <w:t>下載成任何的格式</w:t>
        </w:r>
        <w:r w:rsidRPr="003E6DC2">
          <w:rPr>
            <w:rFonts w:hint="eastAsia"/>
            <w:color w:val="000000" w:themeColor="text1"/>
          </w:rPr>
          <w:t>，</w:t>
        </w:r>
        <w:r w:rsidRPr="003E6DC2">
          <w:rPr>
            <w:color w:val="000000" w:themeColor="text1"/>
          </w:rPr>
          <w:t>如</w:t>
        </w:r>
        <w:r w:rsidRPr="003E6DC2">
          <w:rPr>
            <w:color w:val="000000" w:themeColor="text1"/>
          </w:rPr>
          <w:t>CSV</w:t>
        </w:r>
        <w:r w:rsidRPr="003E6DC2">
          <w:rPr>
            <w:color w:val="000000" w:themeColor="text1"/>
          </w:rPr>
          <w:t>、</w:t>
        </w:r>
        <w:r w:rsidRPr="003E6DC2">
          <w:rPr>
            <w:color w:val="000000" w:themeColor="text1"/>
          </w:rPr>
          <w:t>Excel</w:t>
        </w:r>
        <w:r w:rsidRPr="003E6DC2">
          <w:rPr>
            <w:color w:val="000000" w:themeColor="text1"/>
          </w:rPr>
          <w:t>、</w:t>
        </w:r>
        <w:r w:rsidRPr="003E6DC2">
          <w:rPr>
            <w:color w:val="000000" w:themeColor="text1"/>
          </w:rPr>
          <w:t xml:space="preserve"> TXT</w:t>
        </w:r>
        <w:r w:rsidRPr="003E6DC2">
          <w:rPr>
            <w:color w:val="000000" w:themeColor="text1"/>
          </w:rPr>
          <w:t>、</w:t>
        </w:r>
        <w:r w:rsidRPr="003E6DC2">
          <w:rPr>
            <w:color w:val="000000" w:themeColor="text1"/>
          </w:rPr>
          <w:t>JSON</w:t>
        </w:r>
        <w:r w:rsidRPr="003E6DC2">
          <w:rPr>
            <w:color w:val="000000" w:themeColor="text1"/>
          </w:rPr>
          <w:t>，</w:t>
        </w:r>
        <w:r w:rsidRPr="003E6DC2">
          <w:rPr>
            <w:color w:val="000000" w:themeColor="text1"/>
          </w:rPr>
          <w:t xml:space="preserve"> </w:t>
        </w:r>
        <w:r w:rsidRPr="003E6DC2">
          <w:rPr>
            <w:color w:val="000000" w:themeColor="text1"/>
          </w:rPr>
          <w:t>做後續的資料處理或合併分析</w:t>
        </w:r>
        <w:r w:rsidRPr="003E6DC2">
          <w:rPr>
            <w:rFonts w:hint="eastAsia"/>
            <w:color w:val="000000" w:themeColor="text1"/>
          </w:rPr>
          <w:t>，不需要額外安裝其它特別或需另外付費的軟體。</w:t>
        </w:r>
        <w:r w:rsidRPr="003E6DC2">
          <w:rPr>
            <w:color w:val="000000" w:themeColor="text1"/>
          </w:rPr>
          <w:t>特別一提，報表產生之後，還可以</w:t>
        </w:r>
        <w:r w:rsidRPr="00CE1BAE">
          <w:rPr>
            <w:rFonts w:hint="eastAsia"/>
            <w:color w:val="000000" w:themeColor="text1"/>
          </w:rPr>
          <w:t>連同條件化後的輸出資料，產生標準的</w:t>
        </w:r>
        <w:r w:rsidRPr="00CE1BAE">
          <w:rPr>
            <w:rFonts w:hint="eastAsia"/>
            <w:color w:val="000000" w:themeColor="text1"/>
          </w:rPr>
          <w:t>SQL Insert</w:t>
        </w:r>
        <w:r w:rsidRPr="00CE1BAE">
          <w:rPr>
            <w:rFonts w:hint="eastAsia"/>
            <w:color w:val="000000" w:themeColor="text1"/>
          </w:rPr>
          <w:t>語法</w:t>
        </w:r>
        <w:r w:rsidRPr="003E6DC2">
          <w:rPr>
            <w:color w:val="000000" w:themeColor="text1"/>
          </w:rPr>
          <w:t>。這是為了未來要能夠跟臺南市政府目前使用中的養護系統相互結合，作資料交換</w:t>
        </w:r>
        <w:r w:rsidRPr="003E6DC2">
          <w:rPr>
            <w:rFonts w:hint="eastAsia"/>
            <w:color w:val="000000" w:themeColor="text1"/>
          </w:rPr>
          <w:t>所做</w:t>
        </w:r>
        <w:r w:rsidRPr="003E6DC2">
          <w:rPr>
            <w:color w:val="000000" w:themeColor="text1"/>
          </w:rPr>
          <w:t>的一個基本</w:t>
        </w:r>
        <w:r w:rsidRPr="003E6DC2">
          <w:rPr>
            <w:rFonts w:hint="eastAsia"/>
            <w:color w:val="000000" w:themeColor="text1"/>
          </w:rPr>
          <w:t>功</w:t>
        </w:r>
        <w:r w:rsidRPr="003E6DC2">
          <w:rPr>
            <w:color w:val="000000" w:themeColor="text1"/>
          </w:rPr>
          <w:t>，同時也是為日後數位化資料</w:t>
        </w:r>
        <w:r w:rsidRPr="003E6DC2">
          <w:rPr>
            <w:rFonts w:hint="eastAsia"/>
            <w:color w:val="000000" w:themeColor="text1"/>
          </w:rPr>
          <w:t>以便</w:t>
        </w:r>
        <w:r w:rsidRPr="003E6DC2">
          <w:rPr>
            <w:color w:val="000000" w:themeColor="text1"/>
          </w:rPr>
          <w:t>部門共享</w:t>
        </w:r>
        <w:r w:rsidRPr="003E6DC2">
          <w:rPr>
            <w:rFonts w:hint="eastAsia"/>
            <w:color w:val="000000" w:themeColor="text1"/>
          </w:rPr>
          <w:t>奠定基礎</w:t>
        </w:r>
        <w:r w:rsidRPr="003E6DC2">
          <w:rPr>
            <w:color w:val="000000" w:themeColor="text1"/>
          </w:rPr>
          <w:t>。</w:t>
        </w:r>
      </w:ins>
    </w:p>
    <w:p w14:paraId="27702900" w14:textId="77777777" w:rsidR="00D1741E" w:rsidRDefault="00D1741E">
      <w:pPr>
        <w:ind w:left="0" w:firstLineChars="0" w:firstLine="0"/>
        <w:rPr>
          <w:ins w:id="3567" w:author="User" w:date="2021-10-22T10:12:00Z"/>
          <w:rFonts w:hint="eastAsia"/>
          <w:color w:val="000000" w:themeColor="text1"/>
          <w:lang w:val="zh-TW"/>
        </w:rPr>
      </w:pPr>
      <w:ins w:id="3568" w:author="User" w:date="2021-10-22T10:12:00Z">
        <w:r>
          <w:rPr>
            <w:rFonts w:hint="eastAsia"/>
            <w:color w:val="000000" w:themeColor="text1"/>
          </w:rPr>
          <w:br w:type="page"/>
        </w:r>
      </w:ins>
    </w:p>
    <w:p w14:paraId="0FF39002" w14:textId="77777777" w:rsidR="00871675" w:rsidRDefault="00871675" w:rsidP="006B7EF9">
      <w:pPr>
        <w:pStyle w:val="13"/>
        <w:rPr>
          <w:ins w:id="3569" w:author="User" w:date="2021-09-13T18:07:00Z"/>
          <w:rFonts w:hint="eastAsia"/>
          <w:color w:val="000000" w:themeColor="text1"/>
        </w:rPr>
      </w:pPr>
    </w:p>
    <w:p w14:paraId="6881CDD7" w14:textId="2CC04F71" w:rsidR="006B7EF9" w:rsidRPr="003E6DC2" w:rsidRDefault="006B7EF9">
      <w:pPr>
        <w:pStyle w:val="2"/>
        <w:spacing w:before="240" w:after="240"/>
        <w:ind w:left="320" w:hanging="320"/>
        <w:rPr>
          <w:ins w:id="3570" w:author="User" w:date="2021-09-13T18:05:00Z"/>
          <w:rFonts w:hint="eastAsia"/>
          <w:bdr w:val="none" w:sz="0" w:space="0" w:color="auto"/>
        </w:rPr>
        <w:pPrChange w:id="3571" w:author="User" w:date="2021-09-14T15:13:00Z">
          <w:pPr>
            <w:pStyle w:val="13"/>
          </w:pPr>
        </w:pPrChange>
      </w:pPr>
      <w:bookmarkStart w:id="3572" w:name="_Toc85790545"/>
      <w:ins w:id="3573" w:author="User" w:date="2021-09-13T18:05:00Z">
        <w:r w:rsidRPr="003E6DC2">
          <w:rPr>
            <w:rFonts w:hint="eastAsia"/>
            <w:bdr w:val="none" w:sz="0" w:space="0" w:color="auto"/>
          </w:rPr>
          <w:t>計畫</w:t>
        </w:r>
      </w:ins>
      <w:ins w:id="3574" w:author="User" w:date="2021-10-22T09:48:00Z">
        <w:r w:rsidR="00D36214">
          <w:rPr>
            <w:rFonts w:hint="eastAsia"/>
            <w:bdr w:val="none" w:sz="0" w:space="0" w:color="auto"/>
          </w:rPr>
          <w:t>機效指標及</w:t>
        </w:r>
      </w:ins>
      <w:ins w:id="3575" w:author="User" w:date="2021-09-13T18:05:00Z">
        <w:r w:rsidRPr="003E6DC2">
          <w:rPr>
            <w:rFonts w:hint="eastAsia"/>
            <w:bdr w:val="none" w:sz="0" w:space="0" w:color="auto"/>
          </w:rPr>
          <w:t>預期效益</w:t>
        </w:r>
        <w:bookmarkEnd w:id="3572"/>
      </w:ins>
    </w:p>
    <w:p w14:paraId="79A58C72" w14:textId="77777777" w:rsidR="00A25847" w:rsidRDefault="00A25847" w:rsidP="00A25847">
      <w:pPr>
        <w:pStyle w:val="3"/>
        <w:numPr>
          <w:ilvl w:val="0"/>
          <w:numId w:val="506"/>
        </w:numPr>
        <w:spacing w:before="240" w:after="120"/>
        <w:ind w:right="280"/>
        <w:rPr>
          <w:ins w:id="3576" w:author="User" w:date="2021-10-22T09:49:00Z"/>
        </w:rPr>
      </w:pPr>
      <w:bookmarkStart w:id="3577" w:name="_Toc85790546"/>
      <w:ins w:id="3578" w:author="User" w:date="2021-10-22T09:49:00Z">
        <w:r>
          <w:rPr>
            <w:rFonts w:hint="eastAsia"/>
          </w:rPr>
          <w:t>機效指標</w:t>
        </w:r>
        <w:bookmarkEnd w:id="3577"/>
      </w:ins>
    </w:p>
    <w:p w14:paraId="1B227099" w14:textId="7ACBE7A3" w:rsidR="00A25847" w:rsidRDefault="00A25847">
      <w:pPr>
        <w:pStyle w:val="13"/>
        <w:rPr>
          <w:ins w:id="3579" w:author="User" w:date="2021-10-22T09:52:00Z"/>
        </w:rPr>
        <w:pPrChange w:id="3580" w:author="User" w:date="2021-10-22T09:57:00Z">
          <w:pPr>
            <w:pStyle w:val="3"/>
            <w:numPr>
              <w:numId w:val="0"/>
            </w:numPr>
            <w:spacing w:before="240" w:after="120"/>
            <w:ind w:left="0" w:right="280"/>
          </w:pPr>
        </w:pPrChange>
      </w:pPr>
      <w:ins w:id="3581" w:author="User" w:date="2021-10-22T09:49:00Z">
        <w:r>
          <w:rPr>
            <w:rFonts w:hint="eastAsia"/>
          </w:rPr>
          <w:t>本計畫之機效指標</w:t>
        </w:r>
      </w:ins>
      <w:ins w:id="3582" w:author="User" w:date="2021-10-22T10:09:00Z">
        <w:r w:rsidR="00D1741E">
          <w:rPr>
            <w:rFonts w:hint="eastAsia"/>
          </w:rPr>
          <w:t>說明</w:t>
        </w:r>
      </w:ins>
      <w:ins w:id="3583" w:author="User" w:date="2021-10-22T09:49:00Z">
        <w:r>
          <w:rPr>
            <w:rFonts w:hint="eastAsia"/>
          </w:rPr>
          <w:t>如表</w:t>
        </w:r>
      </w:ins>
      <w:ins w:id="3584" w:author="User" w:date="2021-10-22T09:50:00Z">
        <w:r>
          <w:rPr>
            <w:rFonts w:hint="eastAsia"/>
          </w:rPr>
          <w:t>十二，以</w:t>
        </w:r>
        <w:r w:rsidRPr="00987F2E">
          <w:rPr>
            <w:rFonts w:hint="eastAsia"/>
            <w:b/>
            <w:bCs/>
            <w:rPrChange w:id="3585" w:author="User" w:date="2021-10-22T10:23:00Z">
              <w:rPr>
                <w:rFonts w:hint="eastAsia"/>
                <w:bCs w:val="0"/>
              </w:rPr>
            </w:rPrChange>
          </w:rPr>
          <w:t>現場巡查作業</w:t>
        </w:r>
        <w:r>
          <w:rPr>
            <w:rFonts w:hint="eastAsia"/>
          </w:rPr>
          <w:t>，</w:t>
        </w:r>
      </w:ins>
      <w:ins w:id="3586" w:author="User" w:date="2021-10-22T09:51:00Z">
        <w:r w:rsidRPr="00987F2E">
          <w:rPr>
            <w:rFonts w:hint="eastAsia"/>
            <w:b/>
            <w:bCs/>
            <w:rPrChange w:id="3587" w:author="User" w:date="2021-10-22T10:23:00Z">
              <w:rPr>
                <w:rFonts w:hint="eastAsia"/>
                <w:bCs w:val="0"/>
              </w:rPr>
            </w:rPrChange>
          </w:rPr>
          <w:t>巡查成果</w:t>
        </w:r>
        <w:r>
          <w:rPr>
            <w:rFonts w:hint="eastAsia"/>
          </w:rPr>
          <w:t>及</w:t>
        </w:r>
        <w:r w:rsidRPr="00987F2E">
          <w:rPr>
            <w:rFonts w:hint="eastAsia"/>
            <w:b/>
            <w:bCs/>
            <w:rPrChange w:id="3588" w:author="User" w:date="2021-10-22T10:23:00Z">
              <w:rPr>
                <w:rFonts w:hint="eastAsia"/>
                <w:bCs w:val="0"/>
              </w:rPr>
            </w:rPrChange>
          </w:rPr>
          <w:t>資源整合</w:t>
        </w:r>
        <w:r>
          <w:rPr>
            <w:rFonts w:hint="eastAsia"/>
          </w:rPr>
          <w:t>3</w:t>
        </w:r>
        <w:r>
          <w:rPr>
            <w:rFonts w:hint="eastAsia"/>
          </w:rPr>
          <w:t>大面向說明，期中每一個面向皆</w:t>
        </w:r>
      </w:ins>
      <w:ins w:id="3589" w:author="User" w:date="2021-10-22T09:52:00Z">
        <w:r>
          <w:rPr>
            <w:rFonts w:hint="eastAsia"/>
          </w:rPr>
          <w:t>以執行面及成果面討論之。</w:t>
        </w:r>
      </w:ins>
    </w:p>
    <w:p w14:paraId="053AE787" w14:textId="582D2205" w:rsidR="0041132F" w:rsidRDefault="00D1741E">
      <w:pPr>
        <w:pStyle w:val="afb"/>
        <w:ind w:left="200" w:hanging="200"/>
        <w:rPr>
          <w:ins w:id="3590" w:author="User" w:date="2021-10-22T10:03:00Z"/>
          <w:rFonts w:hint="eastAsia"/>
        </w:rPr>
        <w:pPrChange w:id="3591" w:author="User" w:date="2021-10-22T10:09:00Z">
          <w:pPr>
            <w:ind w:left="280" w:hanging="280"/>
          </w:pPr>
        </w:pPrChange>
      </w:pPr>
      <w:bookmarkStart w:id="3592" w:name="_Toc85792197"/>
      <w:ins w:id="3593" w:author="User" w:date="2021-10-22T10:09: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3594" w:author="User" w:date="2021-10-22T10:09:00Z">
        <w:r w:rsidR="00853FBC">
          <w:rPr>
            <w:rFonts w:hint="eastAsia"/>
            <w:noProof/>
          </w:rPr>
          <w:t>十二</w:t>
        </w:r>
        <w:r>
          <w:rPr>
            <w:rFonts w:hint="eastAsia"/>
          </w:rPr>
          <w:fldChar w:fldCharType="end"/>
        </w:r>
        <w:r>
          <w:rPr>
            <w:rFonts w:hint="eastAsia"/>
          </w:rPr>
          <w:t>：機效指標說明表</w:t>
        </w:r>
      </w:ins>
      <w:bookmarkEnd w:id="3592"/>
    </w:p>
    <w:tbl>
      <w:tblPr>
        <w:tblStyle w:val="a9"/>
        <w:tblW w:w="9164" w:type="dxa"/>
        <w:tblLook w:val="04A0" w:firstRow="1" w:lastRow="0" w:firstColumn="1" w:lastColumn="0" w:noHBand="0" w:noVBand="1"/>
        <w:tblPrChange w:id="3595" w:author="User" w:date="2021-10-22T10:17:00Z">
          <w:tblPr>
            <w:tblStyle w:val="a9"/>
            <w:tblW w:w="0" w:type="auto"/>
            <w:tblLook w:val="04A0" w:firstRow="1" w:lastRow="0" w:firstColumn="1" w:lastColumn="0" w:noHBand="0" w:noVBand="1"/>
          </w:tblPr>
        </w:tblPrChange>
      </w:tblPr>
      <w:tblGrid>
        <w:gridCol w:w="835"/>
        <w:gridCol w:w="854"/>
        <w:gridCol w:w="1653"/>
        <w:gridCol w:w="1504"/>
        <w:gridCol w:w="1910"/>
        <w:gridCol w:w="2408"/>
        <w:tblGridChange w:id="3596">
          <w:tblGrid>
            <w:gridCol w:w="835"/>
            <w:gridCol w:w="9"/>
            <w:gridCol w:w="767"/>
            <w:gridCol w:w="9"/>
            <w:gridCol w:w="69"/>
            <w:gridCol w:w="1178"/>
            <w:gridCol w:w="475"/>
            <w:gridCol w:w="1084"/>
            <w:gridCol w:w="420"/>
            <w:gridCol w:w="1565"/>
            <w:gridCol w:w="345"/>
            <w:gridCol w:w="1860"/>
            <w:gridCol w:w="458"/>
            <w:gridCol w:w="90"/>
          </w:tblGrid>
        </w:tblGridChange>
      </w:tblGrid>
      <w:tr w:rsidR="00A25847" w:rsidRPr="000D2C39" w14:paraId="33CE80A4" w14:textId="77777777" w:rsidTr="00D1741E">
        <w:trPr>
          <w:ins w:id="3597" w:author="User" w:date="2021-10-22T09:52:00Z"/>
          <w:trPrChange w:id="3598" w:author="User" w:date="2021-10-22T10:17:00Z">
            <w:trPr>
              <w:gridAfter w:val="0"/>
            </w:trPr>
          </w:trPrChange>
        </w:trPr>
        <w:tc>
          <w:tcPr>
            <w:tcW w:w="835" w:type="dxa"/>
            <w:vAlign w:val="center"/>
            <w:tcPrChange w:id="3599" w:author="User" w:date="2021-10-22T10:17:00Z">
              <w:tcPr>
                <w:tcW w:w="844" w:type="dxa"/>
                <w:gridSpan w:val="2"/>
                <w:vAlign w:val="center"/>
              </w:tcPr>
            </w:tcPrChange>
          </w:tcPr>
          <w:p w14:paraId="5AFB52E8" w14:textId="77777777" w:rsidR="00A25847" w:rsidRPr="000D2C39" w:rsidRDefault="00A25847" w:rsidP="0041132F">
            <w:pPr>
              <w:ind w:left="280" w:hanging="280"/>
              <w:jc w:val="center"/>
              <w:rPr>
                <w:ins w:id="3600" w:author="User" w:date="2021-10-22T09:52:00Z"/>
                <w:rFonts w:ascii="標楷體" w:hAnsi="標楷體"/>
              </w:rPr>
            </w:pPr>
            <w:ins w:id="3601" w:author="User" w:date="2021-10-22T09:52:00Z">
              <w:r>
                <w:rPr>
                  <w:rFonts w:ascii="標楷體" w:hAnsi="標楷體" w:hint="eastAsia"/>
                </w:rPr>
                <w:t>項目</w:t>
              </w:r>
            </w:ins>
          </w:p>
        </w:tc>
        <w:tc>
          <w:tcPr>
            <w:tcW w:w="854" w:type="dxa"/>
            <w:vAlign w:val="center"/>
            <w:tcPrChange w:id="3602" w:author="User" w:date="2021-10-22T10:17:00Z">
              <w:tcPr>
                <w:tcW w:w="456" w:type="dxa"/>
                <w:gridSpan w:val="2"/>
                <w:vAlign w:val="center"/>
              </w:tcPr>
            </w:tcPrChange>
          </w:tcPr>
          <w:p w14:paraId="76A8675E" w14:textId="77777777" w:rsidR="00A25847" w:rsidRPr="000D2C39" w:rsidRDefault="00A25847" w:rsidP="0041132F">
            <w:pPr>
              <w:ind w:left="280" w:hanging="280"/>
              <w:jc w:val="center"/>
              <w:rPr>
                <w:ins w:id="3603" w:author="User" w:date="2021-10-22T09:52:00Z"/>
                <w:rFonts w:ascii="標楷體" w:hAnsi="標楷體"/>
              </w:rPr>
            </w:pPr>
            <w:ins w:id="3604" w:author="User" w:date="2021-10-22T09:52:00Z">
              <w:r w:rsidRPr="000D2C39">
                <w:rPr>
                  <w:rFonts w:ascii="標楷體" w:hAnsi="標楷體" w:hint="eastAsia"/>
                </w:rPr>
                <w:t>構面</w:t>
              </w:r>
            </w:ins>
          </w:p>
        </w:tc>
        <w:tc>
          <w:tcPr>
            <w:tcW w:w="1653" w:type="dxa"/>
            <w:vAlign w:val="center"/>
            <w:tcPrChange w:id="3605" w:author="User" w:date="2021-10-22T10:17:00Z">
              <w:tcPr>
                <w:tcW w:w="1247" w:type="dxa"/>
                <w:gridSpan w:val="2"/>
                <w:vAlign w:val="center"/>
              </w:tcPr>
            </w:tcPrChange>
          </w:tcPr>
          <w:p w14:paraId="3592803A" w14:textId="77777777" w:rsidR="00A25847" w:rsidRPr="000D2C39" w:rsidRDefault="00A25847" w:rsidP="0041132F">
            <w:pPr>
              <w:ind w:left="280" w:hanging="280"/>
              <w:jc w:val="center"/>
              <w:rPr>
                <w:ins w:id="3606" w:author="User" w:date="2021-10-22T09:52:00Z"/>
                <w:rFonts w:ascii="標楷體" w:hAnsi="標楷體"/>
              </w:rPr>
            </w:pPr>
            <w:ins w:id="3607" w:author="User" w:date="2021-10-22T09:52:00Z">
              <w:r>
                <w:rPr>
                  <w:rFonts w:ascii="標楷體" w:hAnsi="標楷體" w:hint="eastAsia"/>
                </w:rPr>
                <w:t>策略目標</w:t>
              </w:r>
            </w:ins>
          </w:p>
        </w:tc>
        <w:tc>
          <w:tcPr>
            <w:tcW w:w="1504" w:type="dxa"/>
            <w:vAlign w:val="center"/>
            <w:tcPrChange w:id="3608" w:author="User" w:date="2021-10-22T10:17:00Z">
              <w:tcPr>
                <w:tcW w:w="1559" w:type="dxa"/>
                <w:gridSpan w:val="2"/>
                <w:vAlign w:val="center"/>
              </w:tcPr>
            </w:tcPrChange>
          </w:tcPr>
          <w:p w14:paraId="504E0D4E" w14:textId="77777777" w:rsidR="00A25847" w:rsidRPr="000D2C39" w:rsidRDefault="00A25847" w:rsidP="0041132F">
            <w:pPr>
              <w:ind w:left="280" w:hanging="280"/>
              <w:jc w:val="center"/>
              <w:rPr>
                <w:ins w:id="3609" w:author="User" w:date="2021-10-22T09:52:00Z"/>
                <w:rFonts w:ascii="標楷體" w:hAnsi="標楷體"/>
              </w:rPr>
            </w:pPr>
            <w:ins w:id="3610" w:author="User" w:date="2021-10-22T09:52:00Z">
              <w:r>
                <w:rPr>
                  <w:rFonts w:ascii="標楷體" w:hAnsi="標楷體" w:hint="eastAsia"/>
                </w:rPr>
                <w:t>評核指標</w:t>
              </w:r>
            </w:ins>
          </w:p>
        </w:tc>
        <w:tc>
          <w:tcPr>
            <w:tcW w:w="1910" w:type="dxa"/>
            <w:vAlign w:val="center"/>
            <w:tcPrChange w:id="3611" w:author="User" w:date="2021-10-22T10:17:00Z">
              <w:tcPr>
                <w:tcW w:w="1985" w:type="dxa"/>
                <w:gridSpan w:val="2"/>
                <w:vAlign w:val="center"/>
              </w:tcPr>
            </w:tcPrChange>
          </w:tcPr>
          <w:p w14:paraId="5D615A2D" w14:textId="77777777" w:rsidR="00A25847" w:rsidRPr="000D2C39" w:rsidRDefault="00A25847" w:rsidP="0041132F">
            <w:pPr>
              <w:ind w:left="280" w:hanging="280"/>
              <w:jc w:val="center"/>
              <w:rPr>
                <w:ins w:id="3612" w:author="User" w:date="2021-10-22T09:52:00Z"/>
                <w:rFonts w:ascii="標楷體" w:hAnsi="標楷體"/>
              </w:rPr>
            </w:pPr>
            <w:ins w:id="3613" w:author="User" w:date="2021-10-22T09:52:00Z">
              <w:r>
                <w:rPr>
                  <w:rFonts w:ascii="標楷體" w:hAnsi="標楷體" w:hint="eastAsia"/>
                </w:rPr>
                <w:t>具體方案</w:t>
              </w:r>
            </w:ins>
          </w:p>
        </w:tc>
        <w:tc>
          <w:tcPr>
            <w:tcW w:w="2408" w:type="dxa"/>
            <w:vAlign w:val="center"/>
            <w:tcPrChange w:id="3614" w:author="User" w:date="2021-10-22T10:17:00Z">
              <w:tcPr>
                <w:tcW w:w="2205" w:type="dxa"/>
                <w:gridSpan w:val="2"/>
                <w:vAlign w:val="center"/>
              </w:tcPr>
            </w:tcPrChange>
          </w:tcPr>
          <w:p w14:paraId="7ACD5F50" w14:textId="77777777" w:rsidR="00A25847" w:rsidRPr="000D2C39" w:rsidRDefault="00A25847" w:rsidP="0041132F">
            <w:pPr>
              <w:ind w:left="280" w:hanging="280"/>
              <w:jc w:val="center"/>
              <w:rPr>
                <w:ins w:id="3615" w:author="User" w:date="2021-10-22T09:52:00Z"/>
                <w:rFonts w:ascii="標楷體" w:hAnsi="標楷體"/>
              </w:rPr>
            </w:pPr>
            <w:ins w:id="3616" w:author="User" w:date="2021-10-22T09:52:00Z">
              <w:r>
                <w:rPr>
                  <w:rFonts w:ascii="標楷體" w:hAnsi="標楷體" w:hint="eastAsia"/>
                </w:rPr>
                <w:t>預定執行狀況</w:t>
              </w:r>
            </w:ins>
          </w:p>
        </w:tc>
      </w:tr>
      <w:tr w:rsidR="00D1741E" w:rsidRPr="000D2C39" w14:paraId="0C974C2F" w14:textId="77777777" w:rsidTr="00D1741E">
        <w:trPr>
          <w:ins w:id="3617" w:author="User" w:date="2021-10-22T09:52:00Z"/>
        </w:trPr>
        <w:tc>
          <w:tcPr>
            <w:tcW w:w="835" w:type="dxa"/>
            <w:vMerge w:val="restart"/>
            <w:textDirection w:val="tbRlV"/>
            <w:vAlign w:val="center"/>
          </w:tcPr>
          <w:p w14:paraId="1429E1BB" w14:textId="77777777" w:rsidR="00A25847" w:rsidRDefault="00A25847">
            <w:pPr>
              <w:ind w:left="280" w:right="113" w:hanging="280"/>
              <w:jc w:val="center"/>
              <w:rPr>
                <w:ins w:id="3618" w:author="User" w:date="2021-10-22T09:52:00Z"/>
                <w:rFonts w:ascii="標楷體" w:hAnsi="標楷體"/>
              </w:rPr>
              <w:pPrChange w:id="3619" w:author="User" w:date="2021-10-22T10:10:00Z">
                <w:pPr>
                  <w:ind w:left="280" w:hanging="280"/>
                  <w:jc w:val="center"/>
                </w:pPr>
              </w:pPrChange>
            </w:pPr>
            <w:ins w:id="3620" w:author="User" w:date="2021-10-22T09:52:00Z">
              <w:r>
                <w:rPr>
                  <w:rFonts w:ascii="標楷體" w:hAnsi="標楷體" w:hint="eastAsia"/>
                </w:rPr>
                <w:t>現場巡查作業</w:t>
              </w:r>
            </w:ins>
          </w:p>
        </w:tc>
        <w:tc>
          <w:tcPr>
            <w:tcW w:w="854" w:type="dxa"/>
            <w:vMerge w:val="restart"/>
            <w:textDirection w:val="tbRlV"/>
            <w:vAlign w:val="center"/>
          </w:tcPr>
          <w:p w14:paraId="25C587B8" w14:textId="77777777" w:rsidR="00A25847" w:rsidRPr="000D2C39" w:rsidRDefault="00A25847">
            <w:pPr>
              <w:ind w:left="280" w:right="113" w:hanging="280"/>
              <w:jc w:val="center"/>
              <w:rPr>
                <w:ins w:id="3621" w:author="User" w:date="2021-10-22T09:52:00Z"/>
                <w:rFonts w:ascii="標楷體" w:hAnsi="標楷體"/>
              </w:rPr>
              <w:pPrChange w:id="3622" w:author="User" w:date="2021-10-22T10:10:00Z">
                <w:pPr>
                  <w:ind w:left="280" w:hanging="280"/>
                  <w:jc w:val="center"/>
                </w:pPr>
              </w:pPrChange>
            </w:pPr>
            <w:ins w:id="3623" w:author="User" w:date="2021-10-22T09:52:00Z">
              <w:r>
                <w:rPr>
                  <w:rFonts w:ascii="標楷體" w:hAnsi="標楷體" w:hint="eastAsia"/>
                </w:rPr>
                <w:t>執行面</w:t>
              </w:r>
            </w:ins>
          </w:p>
        </w:tc>
        <w:tc>
          <w:tcPr>
            <w:tcW w:w="1653" w:type="dxa"/>
            <w:vMerge w:val="restart"/>
          </w:tcPr>
          <w:p w14:paraId="73B36FC4" w14:textId="77777777" w:rsidR="00D1741E" w:rsidRDefault="00A25847" w:rsidP="00D1741E">
            <w:pPr>
              <w:ind w:left="280" w:hanging="280"/>
              <w:jc w:val="both"/>
              <w:rPr>
                <w:ins w:id="3624" w:author="User" w:date="2021-10-22T10:10:00Z"/>
                <w:rFonts w:ascii="標楷體" w:hAnsi="標楷體"/>
              </w:rPr>
            </w:pPr>
            <w:ins w:id="3625" w:author="User" w:date="2021-10-22T09:52:00Z">
              <w:r>
                <w:rPr>
                  <w:rFonts w:ascii="標楷體" w:hAnsi="標楷體" w:hint="eastAsia"/>
                </w:rPr>
                <w:t>減損</w:t>
              </w:r>
            </w:ins>
          </w:p>
          <w:p w14:paraId="2D2A970F" w14:textId="4F43B63F" w:rsidR="00A25847" w:rsidRPr="000D2C39" w:rsidRDefault="00A25847" w:rsidP="00D1741E">
            <w:pPr>
              <w:ind w:left="280" w:hanging="280"/>
              <w:jc w:val="both"/>
              <w:rPr>
                <w:ins w:id="3626" w:author="User" w:date="2021-10-22T09:52:00Z"/>
                <w:rFonts w:ascii="標楷體" w:hAnsi="標楷體"/>
              </w:rPr>
            </w:pPr>
            <w:ins w:id="3627" w:author="User" w:date="2021-10-22T09:52:00Z">
              <w:r>
                <w:rPr>
                  <w:rFonts w:ascii="標楷體" w:hAnsi="標楷體" w:hint="eastAsia"/>
                </w:rPr>
                <w:t>人力作業</w:t>
              </w:r>
            </w:ins>
          </w:p>
        </w:tc>
        <w:tc>
          <w:tcPr>
            <w:tcW w:w="1504" w:type="dxa"/>
            <w:vAlign w:val="center"/>
          </w:tcPr>
          <w:p w14:paraId="55F1F27D" w14:textId="77777777" w:rsidR="00A25847" w:rsidRPr="000D2C39" w:rsidRDefault="00A25847">
            <w:pPr>
              <w:ind w:left="0" w:firstLineChars="0" w:firstLine="0"/>
              <w:jc w:val="both"/>
              <w:rPr>
                <w:ins w:id="3628" w:author="User" w:date="2021-10-22T09:52:00Z"/>
                <w:rFonts w:ascii="標楷體" w:hAnsi="標楷體"/>
              </w:rPr>
              <w:pPrChange w:id="3629" w:author="User" w:date="2021-10-22T10:12:00Z">
                <w:pPr>
                  <w:ind w:left="280" w:hanging="280"/>
                  <w:jc w:val="both"/>
                </w:pPr>
              </w:pPrChange>
            </w:pPr>
            <w:ins w:id="3630" w:author="User" w:date="2021-10-22T09:52:00Z">
              <w:r>
                <w:rPr>
                  <w:rFonts w:ascii="標楷體" w:hAnsi="標楷體" w:hint="eastAsia"/>
                </w:rPr>
                <w:t>現場巡查工作轉為1人作業。</w:t>
              </w:r>
            </w:ins>
          </w:p>
        </w:tc>
        <w:tc>
          <w:tcPr>
            <w:tcW w:w="1910" w:type="dxa"/>
          </w:tcPr>
          <w:p w14:paraId="3DF08FA9" w14:textId="77777777" w:rsidR="00A25847" w:rsidRPr="000D2C39" w:rsidRDefault="00A25847">
            <w:pPr>
              <w:ind w:left="0" w:firstLineChars="0" w:firstLine="0"/>
              <w:jc w:val="both"/>
              <w:rPr>
                <w:ins w:id="3631" w:author="User" w:date="2021-10-22T09:52:00Z"/>
                <w:rFonts w:ascii="標楷體" w:hAnsi="標楷體"/>
              </w:rPr>
              <w:pPrChange w:id="3632" w:author="User" w:date="2021-10-22T10:12:00Z">
                <w:pPr>
                  <w:ind w:left="280" w:hanging="280"/>
                  <w:jc w:val="both"/>
                </w:pPr>
              </w:pPrChange>
            </w:pPr>
            <w:ins w:id="3633" w:author="User" w:date="2021-10-22T09:52:00Z">
              <w:r>
                <w:rPr>
                  <w:rFonts w:ascii="標楷體" w:hAnsi="標楷體" w:hint="eastAsia"/>
                </w:rPr>
                <w:t>每部巡查車僅配1名司機員</w:t>
              </w:r>
            </w:ins>
          </w:p>
        </w:tc>
        <w:tc>
          <w:tcPr>
            <w:tcW w:w="2408" w:type="dxa"/>
          </w:tcPr>
          <w:p w14:paraId="50C40F99" w14:textId="77777777" w:rsidR="00A25847" w:rsidRPr="00D6165E" w:rsidRDefault="00A25847">
            <w:pPr>
              <w:ind w:left="0" w:firstLineChars="0" w:firstLine="0"/>
              <w:jc w:val="both"/>
              <w:rPr>
                <w:ins w:id="3634" w:author="User" w:date="2021-10-22T09:52:00Z"/>
                <w:rFonts w:ascii="標楷體" w:hAnsi="標楷體"/>
              </w:rPr>
              <w:pPrChange w:id="3635" w:author="User" w:date="2021-10-22T10:12:00Z">
                <w:pPr>
                  <w:ind w:left="280" w:hanging="280"/>
                  <w:jc w:val="both"/>
                </w:pPr>
              </w:pPrChange>
            </w:pPr>
            <w:ins w:id="3636" w:author="User" w:date="2021-10-22T09:52:00Z">
              <w:r>
                <w:rPr>
                  <w:rFonts w:ascii="標楷體" w:hAnsi="標楷體" w:hint="eastAsia"/>
                </w:rPr>
                <w:t>巡查人力減損66%。</w:t>
              </w:r>
              <w:r>
                <w:rPr>
                  <w:rStyle w:val="aff8"/>
                  <w:rFonts w:ascii="標楷體" w:hAnsi="標楷體"/>
                </w:rPr>
                <w:footnoteReference w:id="1"/>
              </w:r>
            </w:ins>
          </w:p>
        </w:tc>
      </w:tr>
      <w:tr w:rsidR="00A25847" w:rsidRPr="000D2C39" w14:paraId="0CE2630B" w14:textId="77777777" w:rsidTr="00D1741E">
        <w:trPr>
          <w:ins w:id="3639" w:author="User" w:date="2021-10-22T09:52:00Z"/>
          <w:trPrChange w:id="3640" w:author="User" w:date="2021-10-22T10:17:00Z">
            <w:trPr>
              <w:gridAfter w:val="0"/>
            </w:trPr>
          </w:trPrChange>
        </w:trPr>
        <w:tc>
          <w:tcPr>
            <w:tcW w:w="835" w:type="dxa"/>
            <w:vMerge/>
            <w:vAlign w:val="center"/>
            <w:tcPrChange w:id="3641" w:author="User" w:date="2021-10-22T10:17:00Z">
              <w:tcPr>
                <w:tcW w:w="844" w:type="dxa"/>
                <w:gridSpan w:val="2"/>
                <w:vMerge/>
                <w:vAlign w:val="center"/>
              </w:tcPr>
            </w:tcPrChange>
          </w:tcPr>
          <w:p w14:paraId="23525442" w14:textId="77777777" w:rsidR="00A25847" w:rsidRDefault="00A25847" w:rsidP="0041132F">
            <w:pPr>
              <w:ind w:left="280" w:hanging="280"/>
              <w:jc w:val="center"/>
              <w:rPr>
                <w:ins w:id="3642" w:author="User" w:date="2021-10-22T09:52:00Z"/>
                <w:rFonts w:ascii="標楷體" w:hAnsi="標楷體"/>
              </w:rPr>
            </w:pPr>
          </w:p>
        </w:tc>
        <w:tc>
          <w:tcPr>
            <w:tcW w:w="854" w:type="dxa"/>
            <w:vMerge/>
            <w:vAlign w:val="center"/>
            <w:tcPrChange w:id="3643" w:author="User" w:date="2021-10-22T10:17:00Z">
              <w:tcPr>
                <w:tcW w:w="456" w:type="dxa"/>
                <w:gridSpan w:val="2"/>
                <w:vMerge/>
                <w:vAlign w:val="center"/>
              </w:tcPr>
            </w:tcPrChange>
          </w:tcPr>
          <w:p w14:paraId="28772FC2" w14:textId="77777777" w:rsidR="00A25847" w:rsidRDefault="00A25847" w:rsidP="0041132F">
            <w:pPr>
              <w:ind w:left="280" w:hanging="280"/>
              <w:jc w:val="center"/>
              <w:rPr>
                <w:ins w:id="3644" w:author="User" w:date="2021-10-22T09:52:00Z"/>
                <w:rFonts w:ascii="標楷體" w:hAnsi="標楷體"/>
              </w:rPr>
            </w:pPr>
          </w:p>
        </w:tc>
        <w:tc>
          <w:tcPr>
            <w:tcW w:w="1653" w:type="dxa"/>
            <w:vMerge/>
            <w:tcPrChange w:id="3645" w:author="User" w:date="2021-10-22T10:17:00Z">
              <w:tcPr>
                <w:tcW w:w="1247" w:type="dxa"/>
                <w:gridSpan w:val="2"/>
                <w:vMerge/>
              </w:tcPr>
            </w:tcPrChange>
          </w:tcPr>
          <w:p w14:paraId="7F6FFFC3" w14:textId="77777777" w:rsidR="00A25847" w:rsidRDefault="00A25847" w:rsidP="0041132F">
            <w:pPr>
              <w:ind w:left="280" w:hanging="280"/>
              <w:jc w:val="both"/>
              <w:rPr>
                <w:ins w:id="3646" w:author="User" w:date="2021-10-22T09:52:00Z"/>
                <w:rFonts w:ascii="標楷體" w:hAnsi="標楷體"/>
              </w:rPr>
            </w:pPr>
          </w:p>
        </w:tc>
        <w:tc>
          <w:tcPr>
            <w:tcW w:w="1504" w:type="dxa"/>
            <w:tcPrChange w:id="3647" w:author="User" w:date="2021-10-22T10:17:00Z">
              <w:tcPr>
                <w:tcW w:w="1559" w:type="dxa"/>
                <w:gridSpan w:val="2"/>
              </w:tcPr>
            </w:tcPrChange>
          </w:tcPr>
          <w:p w14:paraId="06B3D753" w14:textId="77777777" w:rsidR="00A25847" w:rsidRDefault="00A25847">
            <w:pPr>
              <w:ind w:left="0" w:firstLineChars="0" w:firstLine="0"/>
              <w:jc w:val="both"/>
              <w:rPr>
                <w:ins w:id="3648" w:author="User" w:date="2021-10-22T09:52:00Z"/>
                <w:rFonts w:ascii="標楷體" w:hAnsi="標楷體"/>
              </w:rPr>
              <w:pPrChange w:id="3649" w:author="User" w:date="2021-10-22T10:12:00Z">
                <w:pPr>
                  <w:ind w:left="280" w:hanging="280"/>
                  <w:jc w:val="both"/>
                </w:pPr>
              </w:pPrChange>
            </w:pPr>
            <w:ins w:id="3650" w:author="User" w:date="2021-10-22T09:52:00Z">
              <w:r>
                <w:rPr>
                  <w:rFonts w:ascii="標楷體" w:hAnsi="標楷體" w:hint="eastAsia"/>
                </w:rPr>
                <w:t>檔案匯整及自動記錄人員工作狀況。</w:t>
              </w:r>
            </w:ins>
          </w:p>
        </w:tc>
        <w:tc>
          <w:tcPr>
            <w:tcW w:w="1910" w:type="dxa"/>
            <w:tcPrChange w:id="3651" w:author="User" w:date="2021-10-22T10:17:00Z">
              <w:tcPr>
                <w:tcW w:w="1985" w:type="dxa"/>
                <w:gridSpan w:val="2"/>
              </w:tcPr>
            </w:tcPrChange>
          </w:tcPr>
          <w:p w14:paraId="3C584BD1" w14:textId="77777777" w:rsidR="00A25847" w:rsidRPr="00BE6B9B" w:rsidRDefault="00A25847">
            <w:pPr>
              <w:ind w:left="0" w:firstLineChars="0" w:firstLine="0"/>
              <w:jc w:val="both"/>
              <w:rPr>
                <w:ins w:id="3652" w:author="User" w:date="2021-10-22T09:52:00Z"/>
                <w:rFonts w:ascii="標楷體" w:hAnsi="標楷體"/>
              </w:rPr>
              <w:pPrChange w:id="3653" w:author="User" w:date="2021-10-22T10:12:00Z">
                <w:pPr>
                  <w:ind w:left="280" w:hanging="280"/>
                  <w:jc w:val="both"/>
                </w:pPr>
              </w:pPrChange>
            </w:pPr>
            <w:ins w:id="3654" w:author="User" w:date="2021-10-22T09:52:00Z">
              <w:r w:rsidRPr="00803556">
                <w:rPr>
                  <w:rFonts w:ascii="標楷體" w:hAnsi="標楷體" w:hint="eastAsia"/>
                  <w:b/>
                  <w:bCs/>
                </w:rPr>
                <w:t>免除</w:t>
              </w:r>
              <w:r>
                <w:rPr>
                  <w:rFonts w:ascii="標楷體" w:hAnsi="標楷體" w:hint="eastAsia"/>
                </w:rPr>
                <w:t>人工拍攝、判別、繪表、文書記錄、統計、歸檔。僅需必要時查核。</w:t>
              </w:r>
            </w:ins>
          </w:p>
        </w:tc>
        <w:tc>
          <w:tcPr>
            <w:tcW w:w="2408" w:type="dxa"/>
            <w:tcPrChange w:id="3655" w:author="User" w:date="2021-10-22T10:17:00Z">
              <w:tcPr>
                <w:tcW w:w="2205" w:type="dxa"/>
                <w:gridSpan w:val="2"/>
              </w:tcPr>
            </w:tcPrChange>
          </w:tcPr>
          <w:p w14:paraId="22616167" w14:textId="77777777" w:rsidR="00A25847" w:rsidRDefault="00A25847">
            <w:pPr>
              <w:ind w:left="0" w:firstLineChars="0" w:firstLine="0"/>
              <w:jc w:val="both"/>
              <w:rPr>
                <w:ins w:id="3656" w:author="User" w:date="2021-10-22T09:52:00Z"/>
                <w:rFonts w:ascii="標楷體" w:hAnsi="標楷體"/>
              </w:rPr>
              <w:pPrChange w:id="3657" w:author="User" w:date="2021-10-22T10:12:00Z">
                <w:pPr>
                  <w:ind w:left="280" w:hanging="280"/>
                  <w:jc w:val="both"/>
                </w:pPr>
              </w:pPrChange>
            </w:pPr>
            <w:ins w:id="3658" w:author="User" w:date="2021-10-22T09:52:00Z">
              <w:r>
                <w:rPr>
                  <w:rFonts w:ascii="標楷體" w:hAnsi="標楷體" w:hint="eastAsia"/>
                </w:rPr>
                <w:t>行政人力減損88%。</w:t>
              </w:r>
              <w:r>
                <w:rPr>
                  <w:rStyle w:val="aff8"/>
                  <w:rFonts w:ascii="標楷體" w:hAnsi="標楷體"/>
                </w:rPr>
                <w:footnoteReference w:id="2"/>
              </w:r>
            </w:ins>
          </w:p>
        </w:tc>
      </w:tr>
      <w:tr w:rsidR="00A25847" w:rsidRPr="000D2C39" w14:paraId="1A2CFEF5" w14:textId="77777777" w:rsidTr="00D1741E">
        <w:trPr>
          <w:ins w:id="3661" w:author="User" w:date="2021-10-22T09:52:00Z"/>
          <w:trPrChange w:id="3662" w:author="User" w:date="2021-10-22T10:19:00Z">
            <w:trPr>
              <w:gridAfter w:val="0"/>
            </w:trPr>
          </w:trPrChange>
        </w:trPr>
        <w:tc>
          <w:tcPr>
            <w:tcW w:w="835" w:type="dxa"/>
            <w:vMerge/>
            <w:vAlign w:val="center"/>
            <w:tcPrChange w:id="3663" w:author="User" w:date="2021-10-22T10:19:00Z">
              <w:tcPr>
                <w:tcW w:w="844" w:type="dxa"/>
                <w:gridSpan w:val="2"/>
                <w:vMerge/>
                <w:vAlign w:val="center"/>
              </w:tcPr>
            </w:tcPrChange>
          </w:tcPr>
          <w:p w14:paraId="63FE606E" w14:textId="77777777" w:rsidR="00A25847" w:rsidRDefault="00A25847" w:rsidP="0041132F">
            <w:pPr>
              <w:ind w:left="280" w:hanging="280"/>
              <w:jc w:val="center"/>
              <w:rPr>
                <w:ins w:id="3664" w:author="User" w:date="2021-10-22T09:52:00Z"/>
                <w:rFonts w:ascii="標楷體" w:hAnsi="標楷體"/>
              </w:rPr>
            </w:pPr>
          </w:p>
        </w:tc>
        <w:tc>
          <w:tcPr>
            <w:tcW w:w="854" w:type="dxa"/>
            <w:vMerge w:val="restart"/>
            <w:textDirection w:val="tbRlV"/>
            <w:vAlign w:val="center"/>
            <w:tcPrChange w:id="3665" w:author="User" w:date="2021-10-22T10:19:00Z">
              <w:tcPr>
                <w:tcW w:w="456" w:type="dxa"/>
                <w:gridSpan w:val="2"/>
                <w:vMerge w:val="restart"/>
                <w:vAlign w:val="center"/>
              </w:tcPr>
            </w:tcPrChange>
          </w:tcPr>
          <w:p w14:paraId="30C64815" w14:textId="77777777" w:rsidR="00A25847" w:rsidRPr="000D2C39" w:rsidRDefault="00A25847">
            <w:pPr>
              <w:ind w:left="280" w:right="113" w:hanging="280"/>
              <w:jc w:val="center"/>
              <w:rPr>
                <w:ins w:id="3666" w:author="User" w:date="2021-10-22T09:52:00Z"/>
                <w:rFonts w:ascii="標楷體" w:hAnsi="標楷體"/>
              </w:rPr>
              <w:pPrChange w:id="3667" w:author="User" w:date="2021-10-22T10:19:00Z">
                <w:pPr>
                  <w:ind w:left="280" w:hanging="280"/>
                  <w:jc w:val="center"/>
                </w:pPr>
              </w:pPrChange>
            </w:pPr>
            <w:ins w:id="3668" w:author="User" w:date="2021-10-22T09:52:00Z">
              <w:r>
                <w:rPr>
                  <w:rFonts w:ascii="標楷體" w:hAnsi="標楷體" w:hint="eastAsia"/>
                </w:rPr>
                <w:t>成果面</w:t>
              </w:r>
            </w:ins>
          </w:p>
        </w:tc>
        <w:tc>
          <w:tcPr>
            <w:tcW w:w="1653" w:type="dxa"/>
            <w:tcPrChange w:id="3669" w:author="User" w:date="2021-10-22T10:19:00Z">
              <w:tcPr>
                <w:tcW w:w="1247" w:type="dxa"/>
                <w:gridSpan w:val="2"/>
              </w:tcPr>
            </w:tcPrChange>
          </w:tcPr>
          <w:p w14:paraId="41C82B97" w14:textId="77777777" w:rsidR="00A25847" w:rsidRPr="000D2C39" w:rsidRDefault="00A25847">
            <w:pPr>
              <w:ind w:left="0" w:firstLineChars="0" w:firstLine="0"/>
              <w:jc w:val="both"/>
              <w:rPr>
                <w:ins w:id="3670" w:author="User" w:date="2021-10-22T09:52:00Z"/>
                <w:rFonts w:ascii="標楷體" w:hAnsi="標楷體"/>
              </w:rPr>
              <w:pPrChange w:id="3671" w:author="User" w:date="2021-10-22T10:15:00Z">
                <w:pPr>
                  <w:ind w:left="280" w:hanging="280"/>
                  <w:jc w:val="both"/>
                </w:pPr>
              </w:pPrChange>
            </w:pPr>
            <w:ins w:id="3672" w:author="User" w:date="2021-10-22T09:52:00Z">
              <w:r>
                <w:rPr>
                  <w:rFonts w:ascii="標楷體" w:hAnsi="標楷體" w:hint="eastAsia"/>
                </w:rPr>
                <w:t>提升路段巡查頻率、品質</w:t>
              </w:r>
            </w:ins>
          </w:p>
        </w:tc>
        <w:tc>
          <w:tcPr>
            <w:tcW w:w="1504" w:type="dxa"/>
            <w:tcPrChange w:id="3673" w:author="User" w:date="2021-10-22T10:19:00Z">
              <w:tcPr>
                <w:tcW w:w="1559" w:type="dxa"/>
                <w:gridSpan w:val="2"/>
              </w:tcPr>
            </w:tcPrChange>
          </w:tcPr>
          <w:p w14:paraId="373D1127" w14:textId="77777777" w:rsidR="00A25847" w:rsidRPr="000D2C39" w:rsidRDefault="00A25847">
            <w:pPr>
              <w:ind w:left="0" w:firstLineChars="0" w:firstLine="0"/>
              <w:jc w:val="both"/>
              <w:rPr>
                <w:ins w:id="3674" w:author="User" w:date="2021-10-22T09:52:00Z"/>
                <w:rFonts w:ascii="標楷體" w:hAnsi="標楷體"/>
              </w:rPr>
              <w:pPrChange w:id="3675" w:author="User" w:date="2021-10-22T10:14:00Z">
                <w:pPr>
                  <w:ind w:left="280" w:hanging="280"/>
                  <w:jc w:val="both"/>
                </w:pPr>
              </w:pPrChange>
            </w:pPr>
            <w:ins w:id="3676" w:author="User" w:date="2021-10-22T09:52:00Z">
              <w:r>
                <w:rPr>
                  <w:rFonts w:ascii="標楷體" w:hAnsi="標楷體" w:hint="eastAsia"/>
                </w:rPr>
                <w:t>司機員巡查及缺陷樣確實蒐集。</w:t>
              </w:r>
            </w:ins>
          </w:p>
        </w:tc>
        <w:tc>
          <w:tcPr>
            <w:tcW w:w="1910" w:type="dxa"/>
            <w:tcPrChange w:id="3677" w:author="User" w:date="2021-10-22T10:19:00Z">
              <w:tcPr>
                <w:tcW w:w="1985" w:type="dxa"/>
                <w:gridSpan w:val="2"/>
              </w:tcPr>
            </w:tcPrChange>
          </w:tcPr>
          <w:p w14:paraId="3CC7E214" w14:textId="27CA1529" w:rsidR="00A25847" w:rsidRDefault="00A25847">
            <w:pPr>
              <w:ind w:left="0" w:firstLineChars="0" w:firstLine="0"/>
              <w:jc w:val="both"/>
              <w:rPr>
                <w:ins w:id="3678" w:author="User" w:date="2021-10-22T09:52:00Z"/>
                <w:rFonts w:ascii="標楷體" w:hAnsi="標楷體"/>
              </w:rPr>
              <w:pPrChange w:id="3679" w:author="User" w:date="2021-10-22T10:14:00Z">
                <w:pPr>
                  <w:ind w:left="280" w:hanging="280"/>
                  <w:jc w:val="both"/>
                </w:pPr>
              </w:pPrChange>
            </w:pPr>
            <w:ins w:id="3680" w:author="User" w:date="2021-10-22T09:52:00Z">
              <w:r>
                <w:rPr>
                  <w:rFonts w:ascii="標楷體" w:hAnsi="標楷體" w:hint="eastAsia"/>
                </w:rPr>
                <w:t>系統性及時性</w:t>
              </w:r>
            </w:ins>
          </w:p>
          <w:p w14:paraId="5B38FC18" w14:textId="77777777" w:rsidR="00A25847" w:rsidRPr="00995B76" w:rsidRDefault="00A25847">
            <w:pPr>
              <w:ind w:left="0" w:firstLineChars="0" w:firstLine="0"/>
              <w:jc w:val="both"/>
              <w:rPr>
                <w:ins w:id="3681" w:author="User" w:date="2021-10-22T09:52:00Z"/>
                <w:rFonts w:ascii="標楷體" w:hAnsi="標楷體"/>
              </w:rPr>
              <w:pPrChange w:id="3682" w:author="User" w:date="2021-10-22T10:14:00Z">
                <w:pPr>
                  <w:ind w:left="280" w:hanging="280"/>
                  <w:jc w:val="both"/>
                </w:pPr>
              </w:pPrChange>
            </w:pPr>
            <w:ins w:id="3683" w:author="User" w:date="2021-10-22T09:52:00Z">
              <w:r>
                <w:rPr>
                  <w:rFonts w:ascii="標楷體" w:hAnsi="標楷體" w:hint="eastAsia"/>
                </w:rPr>
                <w:t>分區、分段作業</w:t>
              </w:r>
            </w:ins>
          </w:p>
        </w:tc>
        <w:tc>
          <w:tcPr>
            <w:tcW w:w="2408" w:type="dxa"/>
            <w:tcPrChange w:id="3684" w:author="User" w:date="2021-10-22T10:19:00Z">
              <w:tcPr>
                <w:tcW w:w="2205" w:type="dxa"/>
                <w:gridSpan w:val="2"/>
              </w:tcPr>
            </w:tcPrChange>
          </w:tcPr>
          <w:p w14:paraId="342C14F6" w14:textId="77777777" w:rsidR="00A25847" w:rsidRPr="000D2C39" w:rsidRDefault="00A25847">
            <w:pPr>
              <w:ind w:left="0" w:firstLineChars="0" w:firstLine="0"/>
              <w:jc w:val="both"/>
              <w:rPr>
                <w:ins w:id="3685" w:author="User" w:date="2021-10-22T09:52:00Z"/>
                <w:rFonts w:ascii="標楷體" w:hAnsi="標楷體"/>
              </w:rPr>
              <w:pPrChange w:id="3686" w:author="User" w:date="2021-10-22T10:15:00Z">
                <w:pPr>
                  <w:ind w:left="280" w:hanging="280"/>
                  <w:jc w:val="both"/>
                </w:pPr>
              </w:pPrChange>
            </w:pPr>
            <w:ins w:id="3687" w:author="User" w:date="2021-10-22T09:52:00Z">
              <w:r>
                <w:rPr>
                  <w:rFonts w:ascii="標楷體" w:hAnsi="標楷體" w:hint="eastAsia"/>
                </w:rPr>
                <w:t>本案巡查範圍路段每月均巡查1次。</w:t>
              </w:r>
            </w:ins>
          </w:p>
        </w:tc>
      </w:tr>
      <w:tr w:rsidR="00A25847" w:rsidRPr="00103F89" w14:paraId="01555517" w14:textId="77777777" w:rsidTr="00D1741E">
        <w:trPr>
          <w:ins w:id="3688" w:author="User" w:date="2021-10-22T09:52:00Z"/>
          <w:trPrChange w:id="3689" w:author="User" w:date="2021-10-22T10:17:00Z">
            <w:trPr>
              <w:gridAfter w:val="0"/>
            </w:trPr>
          </w:trPrChange>
        </w:trPr>
        <w:tc>
          <w:tcPr>
            <w:tcW w:w="835" w:type="dxa"/>
            <w:vMerge/>
            <w:vAlign w:val="center"/>
            <w:tcPrChange w:id="3690" w:author="User" w:date="2021-10-22T10:17:00Z">
              <w:tcPr>
                <w:tcW w:w="844" w:type="dxa"/>
                <w:gridSpan w:val="2"/>
                <w:vMerge/>
                <w:vAlign w:val="center"/>
              </w:tcPr>
            </w:tcPrChange>
          </w:tcPr>
          <w:p w14:paraId="4B3DAB76" w14:textId="77777777" w:rsidR="00A25847" w:rsidRDefault="00A25847" w:rsidP="0041132F">
            <w:pPr>
              <w:ind w:left="280" w:hanging="280"/>
              <w:jc w:val="center"/>
              <w:rPr>
                <w:ins w:id="3691" w:author="User" w:date="2021-10-22T09:52:00Z"/>
                <w:rFonts w:ascii="標楷體" w:hAnsi="標楷體"/>
              </w:rPr>
            </w:pPr>
          </w:p>
        </w:tc>
        <w:tc>
          <w:tcPr>
            <w:tcW w:w="854" w:type="dxa"/>
            <w:vMerge/>
            <w:vAlign w:val="center"/>
            <w:tcPrChange w:id="3692" w:author="User" w:date="2021-10-22T10:17:00Z">
              <w:tcPr>
                <w:tcW w:w="456" w:type="dxa"/>
                <w:gridSpan w:val="2"/>
                <w:vMerge/>
                <w:vAlign w:val="center"/>
              </w:tcPr>
            </w:tcPrChange>
          </w:tcPr>
          <w:p w14:paraId="17E79906" w14:textId="77777777" w:rsidR="00A25847" w:rsidRDefault="00A25847" w:rsidP="0041132F">
            <w:pPr>
              <w:ind w:left="280" w:hanging="280"/>
              <w:jc w:val="center"/>
              <w:rPr>
                <w:ins w:id="3693" w:author="User" w:date="2021-10-22T09:52:00Z"/>
                <w:rFonts w:ascii="標楷體" w:hAnsi="標楷體"/>
              </w:rPr>
            </w:pPr>
          </w:p>
        </w:tc>
        <w:tc>
          <w:tcPr>
            <w:tcW w:w="1653" w:type="dxa"/>
            <w:tcPrChange w:id="3694" w:author="User" w:date="2021-10-22T10:17:00Z">
              <w:tcPr>
                <w:tcW w:w="1247" w:type="dxa"/>
                <w:gridSpan w:val="2"/>
              </w:tcPr>
            </w:tcPrChange>
          </w:tcPr>
          <w:p w14:paraId="2AE635C6" w14:textId="77777777" w:rsidR="00A25847" w:rsidRDefault="00A25847" w:rsidP="0041132F">
            <w:pPr>
              <w:ind w:left="280" w:hanging="280"/>
              <w:jc w:val="both"/>
              <w:rPr>
                <w:ins w:id="3695" w:author="User" w:date="2021-10-22T09:52:00Z"/>
                <w:rFonts w:ascii="標楷體" w:hAnsi="標楷體"/>
              </w:rPr>
            </w:pPr>
            <w:ins w:id="3696" w:author="User" w:date="2021-10-22T09:52:00Z">
              <w:r>
                <w:rPr>
                  <w:rFonts w:ascii="標楷體" w:hAnsi="標楷體" w:hint="eastAsia"/>
                </w:rPr>
                <w:t>現場</w:t>
              </w:r>
              <w:commentRangeStart w:id="3697"/>
              <w:r>
                <w:rPr>
                  <w:rFonts w:ascii="標楷體" w:hAnsi="標楷體" w:hint="eastAsia"/>
                </w:rPr>
                <w:t>即時</w:t>
              </w:r>
            </w:ins>
            <w:commentRangeEnd w:id="3697"/>
            <w:ins w:id="3698" w:author="User" w:date="2021-10-22T10:13:00Z">
              <w:r w:rsidR="00D1741E">
                <w:rPr>
                  <w:rStyle w:val="af4"/>
                </w:rPr>
                <w:commentReference w:id="3697"/>
              </w:r>
            </w:ins>
          </w:p>
        </w:tc>
        <w:tc>
          <w:tcPr>
            <w:tcW w:w="1504" w:type="dxa"/>
            <w:tcPrChange w:id="3699" w:author="User" w:date="2021-10-22T10:17:00Z">
              <w:tcPr>
                <w:tcW w:w="1559" w:type="dxa"/>
                <w:gridSpan w:val="2"/>
              </w:tcPr>
            </w:tcPrChange>
          </w:tcPr>
          <w:p w14:paraId="5CA9C86A" w14:textId="77777777" w:rsidR="00A25847" w:rsidRDefault="00A25847">
            <w:pPr>
              <w:ind w:left="0" w:firstLineChars="0" w:firstLine="0"/>
              <w:jc w:val="both"/>
              <w:rPr>
                <w:ins w:id="3700" w:author="User" w:date="2021-10-22T09:52:00Z"/>
                <w:rFonts w:ascii="標楷體" w:hAnsi="標楷體"/>
              </w:rPr>
              <w:pPrChange w:id="3701" w:author="User" w:date="2021-10-22T10:14:00Z">
                <w:pPr>
                  <w:ind w:left="280" w:hanging="280"/>
                  <w:jc w:val="both"/>
                </w:pPr>
              </w:pPrChange>
            </w:pPr>
            <w:ins w:id="3702" w:author="User" w:date="2021-10-22T09:52:00Z">
              <w:r>
                <w:rPr>
                  <w:rFonts w:ascii="標楷體" w:hAnsi="標楷體" w:hint="eastAsia"/>
                </w:rPr>
                <w:t>自動判別、結果上傳、直觀操作</w:t>
              </w:r>
            </w:ins>
          </w:p>
        </w:tc>
        <w:tc>
          <w:tcPr>
            <w:tcW w:w="1910" w:type="dxa"/>
            <w:tcPrChange w:id="3703" w:author="User" w:date="2021-10-22T10:17:00Z">
              <w:tcPr>
                <w:tcW w:w="1985" w:type="dxa"/>
                <w:gridSpan w:val="2"/>
              </w:tcPr>
            </w:tcPrChange>
          </w:tcPr>
          <w:p w14:paraId="787A8264" w14:textId="77777777" w:rsidR="00A25847" w:rsidRPr="00995B76" w:rsidRDefault="00A25847">
            <w:pPr>
              <w:ind w:left="0" w:firstLineChars="0" w:firstLine="0"/>
              <w:jc w:val="both"/>
              <w:rPr>
                <w:ins w:id="3704" w:author="User" w:date="2021-10-22T09:52:00Z"/>
                <w:rFonts w:ascii="標楷體" w:hAnsi="標楷體"/>
              </w:rPr>
              <w:pPrChange w:id="3705" w:author="User" w:date="2021-10-22T10:14:00Z">
                <w:pPr>
                  <w:ind w:left="280" w:hanging="280"/>
                  <w:jc w:val="both"/>
                </w:pPr>
              </w:pPrChange>
            </w:pPr>
            <w:ins w:id="3706" w:author="User" w:date="2021-10-22T09:52:00Z">
              <w:r>
                <w:rPr>
                  <w:rFonts w:ascii="標楷體" w:hAnsi="標楷體" w:hint="eastAsia"/>
                </w:rPr>
                <w:t>運用A</w:t>
              </w:r>
              <w:r>
                <w:rPr>
                  <w:rFonts w:ascii="標楷體" w:hAnsi="標楷體"/>
                </w:rPr>
                <w:t>I</w:t>
              </w:r>
              <w:r>
                <w:rPr>
                  <w:rFonts w:ascii="標楷體" w:hAnsi="標楷體" w:hint="eastAsia"/>
                </w:rPr>
                <w:t>影像辨識技術結合智慧車機</w:t>
              </w:r>
            </w:ins>
          </w:p>
        </w:tc>
        <w:tc>
          <w:tcPr>
            <w:tcW w:w="2408" w:type="dxa"/>
            <w:tcPrChange w:id="3707" w:author="User" w:date="2021-10-22T10:17:00Z">
              <w:tcPr>
                <w:tcW w:w="2205" w:type="dxa"/>
                <w:gridSpan w:val="2"/>
              </w:tcPr>
            </w:tcPrChange>
          </w:tcPr>
          <w:p w14:paraId="0EE92826" w14:textId="77777777" w:rsidR="00A25847" w:rsidRDefault="00A25847" w:rsidP="0041132F">
            <w:pPr>
              <w:ind w:left="280" w:hanging="280"/>
              <w:jc w:val="both"/>
              <w:rPr>
                <w:ins w:id="3708" w:author="User" w:date="2021-10-22T09:52:00Z"/>
                <w:rFonts w:ascii="標楷體" w:hAnsi="標楷體"/>
              </w:rPr>
            </w:pPr>
            <w:ins w:id="3709" w:author="User" w:date="2021-10-22T09:52:00Z">
              <w:r>
                <w:rPr>
                  <w:rFonts w:ascii="標楷體" w:hAnsi="標楷體" w:hint="eastAsia"/>
                </w:rPr>
                <w:t>1.自動判別現場道路缺陷樣態。</w:t>
              </w:r>
              <w:r>
                <w:rPr>
                  <w:rStyle w:val="aff8"/>
                  <w:rFonts w:ascii="標楷體" w:hAnsi="標楷體"/>
                </w:rPr>
                <w:footnoteReference w:id="3"/>
              </w:r>
            </w:ins>
          </w:p>
          <w:p w14:paraId="21B5E9FC" w14:textId="77777777" w:rsidR="00A25847" w:rsidRDefault="00A25847" w:rsidP="0041132F">
            <w:pPr>
              <w:ind w:left="280" w:hanging="280"/>
              <w:jc w:val="both"/>
              <w:rPr>
                <w:ins w:id="3712" w:author="User" w:date="2021-10-22T09:52:00Z"/>
                <w:rFonts w:ascii="標楷體" w:hAnsi="標楷體"/>
              </w:rPr>
            </w:pPr>
            <w:ins w:id="3713" w:author="User" w:date="2021-10-22T09:52:00Z">
              <w:r>
                <w:rPr>
                  <w:rFonts w:ascii="標楷體" w:hAnsi="標楷體" w:hint="eastAsia"/>
                </w:rPr>
                <w:t>2.自動辨識缺陷位置。</w:t>
              </w:r>
              <w:r>
                <w:rPr>
                  <w:rStyle w:val="aff8"/>
                  <w:rFonts w:ascii="標楷體" w:hAnsi="標楷體"/>
                </w:rPr>
                <w:footnoteReference w:id="4"/>
              </w:r>
            </w:ins>
          </w:p>
          <w:p w14:paraId="5ADE3A84" w14:textId="77777777" w:rsidR="00A25847" w:rsidRDefault="00A25847" w:rsidP="0041132F">
            <w:pPr>
              <w:ind w:left="280" w:hanging="280"/>
              <w:jc w:val="both"/>
              <w:rPr>
                <w:ins w:id="3716" w:author="User" w:date="2021-10-22T09:52:00Z"/>
                <w:rFonts w:ascii="標楷體" w:hAnsi="標楷體"/>
              </w:rPr>
            </w:pPr>
            <w:ins w:id="3717" w:author="User" w:date="2021-10-22T09:52:00Z">
              <w:r>
                <w:rPr>
                  <w:rFonts w:ascii="標楷體" w:hAnsi="標楷體" w:hint="eastAsia"/>
                </w:rPr>
                <w:t>3.自動上傳判別結果。</w:t>
              </w:r>
            </w:ins>
          </w:p>
          <w:p w14:paraId="1A77CF38" w14:textId="77777777" w:rsidR="00A25847" w:rsidRPr="00103F89" w:rsidRDefault="00A25847" w:rsidP="0041132F">
            <w:pPr>
              <w:ind w:left="280" w:hanging="280"/>
              <w:jc w:val="both"/>
              <w:rPr>
                <w:ins w:id="3718" w:author="User" w:date="2021-10-22T09:52:00Z"/>
                <w:rFonts w:ascii="標楷體" w:hAnsi="標楷體"/>
              </w:rPr>
            </w:pPr>
            <w:ins w:id="3719" w:author="User" w:date="2021-10-22T09:52:00Z">
              <w:r>
                <w:rPr>
                  <w:rFonts w:ascii="標楷體" w:hAnsi="標楷體" w:hint="eastAsia"/>
                </w:rPr>
                <w:t>4.司機員能直觀透過螢幕清楚了解機器工作狀況。</w:t>
              </w:r>
              <w:r>
                <w:rPr>
                  <w:rStyle w:val="aff8"/>
                  <w:rFonts w:ascii="標楷體" w:hAnsi="標楷體"/>
                </w:rPr>
                <w:footnoteReference w:id="5"/>
              </w:r>
            </w:ins>
          </w:p>
        </w:tc>
      </w:tr>
      <w:tr w:rsidR="00A25847" w:rsidRPr="00202677" w14:paraId="7BA6F97B" w14:textId="77777777" w:rsidTr="00D1741E">
        <w:trPr>
          <w:cantSplit/>
          <w:trHeight w:val="1134"/>
          <w:ins w:id="3722" w:author="User" w:date="2021-10-22T09:52:00Z"/>
          <w:trPrChange w:id="3723" w:author="User" w:date="2021-10-22T10:19:00Z">
            <w:trPr>
              <w:gridAfter w:val="0"/>
            </w:trPr>
          </w:trPrChange>
        </w:trPr>
        <w:tc>
          <w:tcPr>
            <w:tcW w:w="835" w:type="dxa"/>
            <w:textDirection w:val="tbRlV"/>
            <w:vAlign w:val="center"/>
            <w:tcPrChange w:id="3724" w:author="User" w:date="2021-10-22T10:19:00Z">
              <w:tcPr>
                <w:tcW w:w="844" w:type="dxa"/>
                <w:gridSpan w:val="2"/>
                <w:vAlign w:val="center"/>
              </w:tcPr>
            </w:tcPrChange>
          </w:tcPr>
          <w:p w14:paraId="41ADFA3E" w14:textId="77777777" w:rsidR="00A25847" w:rsidRDefault="00A25847">
            <w:pPr>
              <w:ind w:left="280" w:right="113" w:hanging="280"/>
              <w:jc w:val="center"/>
              <w:rPr>
                <w:ins w:id="3725" w:author="User" w:date="2021-10-22T09:52:00Z"/>
                <w:rFonts w:ascii="標楷體" w:hAnsi="標楷體"/>
              </w:rPr>
              <w:pPrChange w:id="3726" w:author="User" w:date="2021-10-22T10:19:00Z">
                <w:pPr>
                  <w:ind w:left="280" w:hanging="280"/>
                  <w:jc w:val="center"/>
                </w:pPr>
              </w:pPrChange>
            </w:pPr>
            <w:ins w:id="3727" w:author="User" w:date="2021-10-22T09:52:00Z">
              <w:r w:rsidRPr="000110D8">
                <w:rPr>
                  <w:rFonts w:ascii="標楷體" w:hAnsi="標楷體" w:hint="eastAsia"/>
                </w:rPr>
                <w:t>巡查成果</w:t>
              </w:r>
            </w:ins>
          </w:p>
        </w:tc>
        <w:tc>
          <w:tcPr>
            <w:tcW w:w="854" w:type="dxa"/>
            <w:textDirection w:val="tbRlV"/>
            <w:vAlign w:val="center"/>
            <w:tcPrChange w:id="3728" w:author="User" w:date="2021-10-22T10:19:00Z">
              <w:tcPr>
                <w:tcW w:w="456" w:type="dxa"/>
                <w:gridSpan w:val="2"/>
                <w:vAlign w:val="center"/>
              </w:tcPr>
            </w:tcPrChange>
          </w:tcPr>
          <w:p w14:paraId="4A6600C7" w14:textId="77777777" w:rsidR="00A25847" w:rsidRDefault="00A25847">
            <w:pPr>
              <w:ind w:left="280" w:right="113" w:hanging="280"/>
              <w:jc w:val="center"/>
              <w:rPr>
                <w:ins w:id="3729" w:author="User" w:date="2021-10-22T09:52:00Z"/>
                <w:rFonts w:ascii="標楷體" w:hAnsi="標楷體"/>
              </w:rPr>
              <w:pPrChange w:id="3730" w:author="User" w:date="2021-10-22T10:19:00Z">
                <w:pPr>
                  <w:ind w:left="280" w:hanging="280"/>
                  <w:jc w:val="center"/>
                </w:pPr>
              </w:pPrChange>
            </w:pPr>
            <w:ins w:id="3731" w:author="User" w:date="2021-10-22T09:52:00Z">
              <w:r>
                <w:rPr>
                  <w:rFonts w:ascii="標楷體" w:hAnsi="標楷體" w:hint="eastAsia"/>
                </w:rPr>
                <w:t>執行面</w:t>
              </w:r>
            </w:ins>
          </w:p>
        </w:tc>
        <w:tc>
          <w:tcPr>
            <w:tcW w:w="1653" w:type="dxa"/>
            <w:tcPrChange w:id="3732" w:author="User" w:date="2021-10-22T10:19:00Z">
              <w:tcPr>
                <w:tcW w:w="1247" w:type="dxa"/>
                <w:gridSpan w:val="2"/>
              </w:tcPr>
            </w:tcPrChange>
          </w:tcPr>
          <w:p w14:paraId="4638B8F2" w14:textId="77777777" w:rsidR="00A25847" w:rsidRDefault="00A25847">
            <w:pPr>
              <w:ind w:left="0" w:firstLineChars="0" w:firstLine="0"/>
              <w:jc w:val="both"/>
              <w:rPr>
                <w:ins w:id="3733" w:author="User" w:date="2021-10-22T09:52:00Z"/>
                <w:rFonts w:ascii="標楷體" w:hAnsi="標楷體"/>
              </w:rPr>
              <w:pPrChange w:id="3734" w:author="User" w:date="2021-10-22T10:14:00Z">
                <w:pPr>
                  <w:ind w:left="280" w:hanging="280"/>
                  <w:jc w:val="both"/>
                </w:pPr>
              </w:pPrChange>
            </w:pPr>
            <w:ins w:id="3735" w:author="User" w:date="2021-10-22T09:52:00Z">
              <w:r w:rsidRPr="00D64689">
                <w:rPr>
                  <w:rFonts w:ascii="標楷體" w:hAnsi="標楷體" w:hint="eastAsia"/>
                </w:rPr>
                <w:t>報表自動</w:t>
              </w:r>
              <w:r>
                <w:rPr>
                  <w:rFonts w:ascii="標楷體" w:hAnsi="標楷體" w:hint="eastAsia"/>
                </w:rPr>
                <w:t>數位</w:t>
              </w:r>
              <w:r w:rsidRPr="00D64689">
                <w:rPr>
                  <w:rFonts w:ascii="標楷體" w:hAnsi="標楷體" w:hint="eastAsia"/>
                </w:rPr>
                <w:t>化</w:t>
              </w:r>
            </w:ins>
          </w:p>
        </w:tc>
        <w:tc>
          <w:tcPr>
            <w:tcW w:w="1504" w:type="dxa"/>
            <w:tcPrChange w:id="3736" w:author="User" w:date="2021-10-22T10:19:00Z">
              <w:tcPr>
                <w:tcW w:w="1559" w:type="dxa"/>
                <w:gridSpan w:val="2"/>
              </w:tcPr>
            </w:tcPrChange>
          </w:tcPr>
          <w:p w14:paraId="091BEFEA" w14:textId="77777777" w:rsidR="00A25847" w:rsidRDefault="00A25847">
            <w:pPr>
              <w:ind w:left="0" w:firstLineChars="0" w:firstLine="0"/>
              <w:jc w:val="both"/>
              <w:rPr>
                <w:ins w:id="3737" w:author="User" w:date="2021-10-22T09:52:00Z"/>
                <w:rFonts w:ascii="標楷體" w:hAnsi="標楷體"/>
              </w:rPr>
              <w:pPrChange w:id="3738" w:author="User" w:date="2021-10-22T10:16:00Z">
                <w:pPr>
                  <w:ind w:left="280" w:hanging="280"/>
                  <w:jc w:val="both"/>
                </w:pPr>
              </w:pPrChange>
            </w:pPr>
            <w:ins w:id="3739" w:author="User" w:date="2021-10-22T09:52:00Z">
              <w:r>
                <w:rPr>
                  <w:rFonts w:ascii="標楷體" w:hAnsi="標楷體" w:hint="eastAsia"/>
                </w:rPr>
                <w:t>精減報表作業時間</w:t>
              </w:r>
            </w:ins>
          </w:p>
        </w:tc>
        <w:tc>
          <w:tcPr>
            <w:tcW w:w="1910" w:type="dxa"/>
            <w:tcPrChange w:id="3740" w:author="User" w:date="2021-10-22T10:19:00Z">
              <w:tcPr>
                <w:tcW w:w="1985" w:type="dxa"/>
                <w:gridSpan w:val="2"/>
              </w:tcPr>
            </w:tcPrChange>
          </w:tcPr>
          <w:p w14:paraId="0FCF88E0" w14:textId="77777777" w:rsidR="00A25847" w:rsidRDefault="00A25847" w:rsidP="0041132F">
            <w:pPr>
              <w:ind w:left="280" w:hanging="280"/>
              <w:jc w:val="both"/>
              <w:rPr>
                <w:ins w:id="3741" w:author="User" w:date="2021-10-22T09:52:00Z"/>
                <w:rFonts w:ascii="標楷體" w:hAnsi="標楷體"/>
              </w:rPr>
            </w:pPr>
            <w:ins w:id="3742" w:author="User" w:date="2021-10-22T09:52:00Z">
              <w:r>
                <w:rPr>
                  <w:rFonts w:ascii="標楷體" w:hAnsi="標楷體" w:hint="eastAsia"/>
                </w:rPr>
                <w:t>1.研發自動程式進入資料庫執行報告產出報表。</w:t>
              </w:r>
            </w:ins>
          </w:p>
          <w:p w14:paraId="27C2BAF0" w14:textId="77777777" w:rsidR="00A25847" w:rsidRDefault="00A25847" w:rsidP="0041132F">
            <w:pPr>
              <w:spacing w:beforeLines="50" w:before="120"/>
              <w:ind w:left="280" w:hanging="280"/>
              <w:jc w:val="both"/>
              <w:rPr>
                <w:ins w:id="3743" w:author="User" w:date="2021-10-22T09:52:00Z"/>
                <w:rFonts w:ascii="標楷體" w:hAnsi="標楷體"/>
              </w:rPr>
            </w:pPr>
            <w:ins w:id="3744" w:author="User" w:date="2021-10-22T09:52:00Z">
              <w:r>
                <w:rPr>
                  <w:rFonts w:ascii="標楷體" w:hAnsi="標楷體" w:hint="eastAsia"/>
                </w:rPr>
                <w:t>2.</w:t>
              </w:r>
              <w:r w:rsidRPr="00466C04">
                <w:rPr>
                  <w:rFonts w:ascii="標楷體" w:hAnsi="標楷體" w:hint="eastAsia"/>
                  <w:b/>
                  <w:bCs/>
                </w:rPr>
                <w:t>方便</w:t>
              </w:r>
              <w:r>
                <w:rPr>
                  <w:rFonts w:ascii="標楷體" w:hAnsi="標楷體" w:hint="eastAsia"/>
                </w:rPr>
                <w:t>人工歸納統計製表作業，及數據運用。</w:t>
              </w:r>
            </w:ins>
          </w:p>
        </w:tc>
        <w:tc>
          <w:tcPr>
            <w:tcW w:w="2408" w:type="dxa"/>
            <w:tcPrChange w:id="3745" w:author="User" w:date="2021-10-22T10:19:00Z">
              <w:tcPr>
                <w:tcW w:w="2205" w:type="dxa"/>
                <w:gridSpan w:val="2"/>
              </w:tcPr>
            </w:tcPrChange>
          </w:tcPr>
          <w:p w14:paraId="748A608D" w14:textId="77777777" w:rsidR="00A25847" w:rsidRDefault="00A25847" w:rsidP="0041132F">
            <w:pPr>
              <w:ind w:left="280" w:hanging="280"/>
              <w:jc w:val="both"/>
              <w:rPr>
                <w:ins w:id="3746" w:author="User" w:date="2021-10-22T09:52:00Z"/>
                <w:rFonts w:ascii="標楷體" w:hAnsi="標楷體"/>
              </w:rPr>
            </w:pPr>
            <w:ins w:id="3747" w:author="User" w:date="2021-10-22T09:52:00Z">
              <w:r>
                <w:rPr>
                  <w:rFonts w:ascii="標楷體" w:hAnsi="標楷體" w:hint="eastAsia"/>
                </w:rPr>
                <w:t>1.能自動產出結果並經由下列：CSV、EXCEL、SQL INSERT COMMAND、JSON、XML共五種形態資料型態資料，執行運用。2.無須人工翻閱比對統合計算後製表。</w:t>
              </w:r>
            </w:ins>
          </w:p>
        </w:tc>
      </w:tr>
      <w:tr w:rsidR="00D1741E" w:rsidRPr="003001C8" w14:paraId="2F5319AF" w14:textId="77777777" w:rsidTr="00D1741E">
        <w:tblPrEx>
          <w:jc w:val="center"/>
          <w:tblPrExChange w:id="3748" w:author="User" w:date="2021-10-22T10:17:00Z">
            <w:tblPrEx>
              <w:tblW w:w="9173" w:type="dxa"/>
              <w:jc w:val="center"/>
            </w:tblPrEx>
          </w:tblPrExChange>
        </w:tblPrEx>
        <w:trPr>
          <w:jc w:val="center"/>
          <w:ins w:id="3749" w:author="User" w:date="2021-10-22T09:52:00Z"/>
          <w:trPrChange w:id="3750" w:author="User" w:date="2021-10-22T10:17:00Z">
            <w:trPr>
              <w:gridAfter w:val="0"/>
              <w:wAfter w:w="99" w:type="dxa"/>
              <w:jc w:val="center"/>
            </w:trPr>
          </w:trPrChange>
        </w:trPr>
        <w:tc>
          <w:tcPr>
            <w:tcW w:w="835" w:type="dxa"/>
            <w:vMerge w:val="restart"/>
            <w:textDirection w:val="tbRlV"/>
            <w:vAlign w:val="center"/>
            <w:tcPrChange w:id="3751" w:author="User" w:date="2021-10-22T10:17:00Z">
              <w:tcPr>
                <w:tcW w:w="835" w:type="dxa"/>
                <w:vMerge w:val="restart"/>
                <w:textDirection w:val="tbRlV"/>
                <w:vAlign w:val="center"/>
              </w:tcPr>
            </w:tcPrChange>
          </w:tcPr>
          <w:p w14:paraId="285BA73A" w14:textId="77777777" w:rsidR="00A25847" w:rsidRDefault="00A25847" w:rsidP="0041132F">
            <w:pPr>
              <w:ind w:left="280" w:right="113" w:hanging="280"/>
              <w:jc w:val="center"/>
              <w:rPr>
                <w:ins w:id="3752" w:author="User" w:date="2021-10-22T09:52:00Z"/>
                <w:rFonts w:hint="eastAsia"/>
              </w:rPr>
            </w:pPr>
          </w:p>
        </w:tc>
        <w:tc>
          <w:tcPr>
            <w:tcW w:w="854" w:type="dxa"/>
            <w:vAlign w:val="center"/>
            <w:tcPrChange w:id="3753" w:author="User" w:date="2021-10-22T10:17:00Z">
              <w:tcPr>
                <w:tcW w:w="776" w:type="dxa"/>
                <w:gridSpan w:val="2"/>
                <w:vAlign w:val="center"/>
              </w:tcPr>
            </w:tcPrChange>
          </w:tcPr>
          <w:p w14:paraId="5F2B2F50" w14:textId="77777777" w:rsidR="00A25847" w:rsidRDefault="00A25847" w:rsidP="0041132F">
            <w:pPr>
              <w:ind w:left="280" w:hanging="280"/>
              <w:jc w:val="center"/>
              <w:rPr>
                <w:ins w:id="3754" w:author="User" w:date="2021-10-22T09:52:00Z"/>
                <w:rFonts w:hint="eastAsia"/>
              </w:rPr>
            </w:pPr>
          </w:p>
        </w:tc>
        <w:tc>
          <w:tcPr>
            <w:tcW w:w="1653" w:type="dxa"/>
            <w:tcPrChange w:id="3755" w:author="User" w:date="2021-10-22T10:17:00Z">
              <w:tcPr>
                <w:tcW w:w="1731" w:type="dxa"/>
                <w:gridSpan w:val="4"/>
              </w:tcPr>
            </w:tcPrChange>
          </w:tcPr>
          <w:p w14:paraId="16C308B3" w14:textId="77777777" w:rsidR="00A25847" w:rsidRDefault="00A25847">
            <w:pPr>
              <w:ind w:left="0" w:firstLineChars="0" w:firstLine="0"/>
              <w:jc w:val="both"/>
              <w:rPr>
                <w:ins w:id="3756" w:author="User" w:date="2021-10-22T09:52:00Z"/>
                <w:rFonts w:hint="eastAsia"/>
              </w:rPr>
              <w:pPrChange w:id="3757" w:author="User" w:date="2021-10-22T10:18:00Z">
                <w:pPr>
                  <w:ind w:left="280" w:hanging="280"/>
                  <w:jc w:val="both"/>
                </w:pPr>
              </w:pPrChange>
            </w:pPr>
            <w:ins w:id="3758" w:author="User" w:date="2021-10-22T09:52:00Z">
              <w:r>
                <w:rPr>
                  <w:rFonts w:ascii="標楷體" w:hAnsi="標楷體" w:hint="eastAsia"/>
                </w:rPr>
                <w:t>缺陷資訊自動化</w:t>
              </w:r>
            </w:ins>
          </w:p>
        </w:tc>
        <w:tc>
          <w:tcPr>
            <w:tcW w:w="1504" w:type="dxa"/>
            <w:tcPrChange w:id="3759" w:author="User" w:date="2021-10-22T10:17:00Z">
              <w:tcPr>
                <w:tcW w:w="1504" w:type="dxa"/>
                <w:gridSpan w:val="2"/>
              </w:tcPr>
            </w:tcPrChange>
          </w:tcPr>
          <w:p w14:paraId="53317F70" w14:textId="77777777" w:rsidR="00A25847" w:rsidRDefault="00A25847">
            <w:pPr>
              <w:ind w:left="0" w:firstLineChars="0" w:firstLine="0"/>
              <w:jc w:val="both"/>
              <w:rPr>
                <w:ins w:id="3760" w:author="User" w:date="2021-10-22T09:52:00Z"/>
                <w:rFonts w:hint="eastAsia"/>
              </w:rPr>
              <w:pPrChange w:id="3761" w:author="User" w:date="2021-10-22T10:18:00Z">
                <w:pPr>
                  <w:ind w:left="280" w:hanging="280"/>
                  <w:jc w:val="both"/>
                </w:pPr>
              </w:pPrChange>
            </w:pPr>
            <w:ins w:id="3762" w:author="User" w:date="2021-10-22T09:52:00Z">
              <w:r w:rsidRPr="003444D4">
                <w:rPr>
                  <w:rFonts w:ascii="標楷體" w:hAnsi="標楷體" w:hint="eastAsia"/>
                </w:rPr>
                <w:t>缺陷位置立即性產出</w:t>
              </w:r>
            </w:ins>
          </w:p>
        </w:tc>
        <w:tc>
          <w:tcPr>
            <w:tcW w:w="1910" w:type="dxa"/>
            <w:tcPrChange w:id="3763" w:author="User" w:date="2021-10-22T10:17:00Z">
              <w:tcPr>
                <w:tcW w:w="1910" w:type="dxa"/>
                <w:gridSpan w:val="2"/>
              </w:tcPr>
            </w:tcPrChange>
          </w:tcPr>
          <w:p w14:paraId="2CF2BF4F" w14:textId="77777777" w:rsidR="00A25847" w:rsidRDefault="00A25847" w:rsidP="0041132F">
            <w:pPr>
              <w:ind w:left="280" w:hanging="280"/>
              <w:jc w:val="both"/>
              <w:rPr>
                <w:ins w:id="3764" w:author="User" w:date="2021-10-22T09:52:00Z"/>
                <w:rFonts w:ascii="標楷體" w:hAnsi="標楷體"/>
              </w:rPr>
            </w:pPr>
            <w:ins w:id="3765" w:author="User" w:date="2021-10-22T09:52:00Z">
              <w:r>
                <w:rPr>
                  <w:rFonts w:ascii="標楷體" w:hAnsi="標楷體" w:hint="eastAsia"/>
                </w:rPr>
                <w:t>1.運用A</w:t>
              </w:r>
              <w:r>
                <w:rPr>
                  <w:rFonts w:ascii="標楷體" w:hAnsi="標楷體"/>
                </w:rPr>
                <w:t>I</w:t>
              </w:r>
              <w:r>
                <w:rPr>
                  <w:rFonts w:ascii="標楷體" w:hAnsi="標楷體" w:hint="eastAsia"/>
                </w:rPr>
                <w:t>影像辨識技術結合高運算資訊系統自動及時性產出缺陷。</w:t>
              </w:r>
            </w:ins>
          </w:p>
          <w:p w14:paraId="77A20872" w14:textId="77777777" w:rsidR="00A25847" w:rsidRDefault="00A25847" w:rsidP="0041132F">
            <w:pPr>
              <w:spacing w:beforeLines="50" w:before="120"/>
              <w:ind w:left="280" w:hanging="280"/>
              <w:jc w:val="both"/>
              <w:rPr>
                <w:ins w:id="3766" w:author="User" w:date="2021-10-22T09:52:00Z"/>
                <w:rFonts w:hint="eastAsia"/>
              </w:rPr>
            </w:pPr>
            <w:ins w:id="3767" w:author="User" w:date="2021-10-22T09:52:00Z">
              <w:r>
                <w:rPr>
                  <w:rFonts w:ascii="標楷體" w:hAnsi="標楷體" w:hint="eastAsia"/>
                </w:rPr>
                <w:t>2.</w:t>
              </w:r>
              <w:r w:rsidRPr="003444D4">
                <w:rPr>
                  <w:rFonts w:ascii="標楷體" w:hAnsi="標楷體" w:hint="eastAsia"/>
                  <w:b/>
                  <w:bCs/>
                </w:rPr>
                <w:t>免除</w:t>
              </w:r>
              <w:r>
                <w:rPr>
                  <w:rFonts w:ascii="標楷體" w:hAnsi="標楷體" w:hint="eastAsia"/>
                </w:rPr>
                <w:t>紙本查調閱比對。</w:t>
              </w:r>
            </w:ins>
          </w:p>
        </w:tc>
        <w:tc>
          <w:tcPr>
            <w:tcW w:w="2408" w:type="dxa"/>
            <w:tcPrChange w:id="3768" w:author="User" w:date="2021-10-22T10:17:00Z">
              <w:tcPr>
                <w:tcW w:w="2318" w:type="dxa"/>
                <w:gridSpan w:val="2"/>
              </w:tcPr>
            </w:tcPrChange>
          </w:tcPr>
          <w:p w14:paraId="1E2AF9F3" w14:textId="77777777" w:rsidR="00A25847" w:rsidRDefault="00A25847" w:rsidP="0041132F">
            <w:pPr>
              <w:ind w:left="280" w:hanging="280"/>
              <w:jc w:val="both"/>
              <w:rPr>
                <w:ins w:id="3769" w:author="User" w:date="2021-10-22T09:52:00Z"/>
                <w:rFonts w:ascii="標楷體" w:hAnsi="標楷體"/>
              </w:rPr>
            </w:pPr>
            <w:ins w:id="3770" w:author="User" w:date="2021-10-22T09:52:00Z">
              <w:r>
                <w:rPr>
                  <w:rFonts w:ascii="標楷體" w:hAnsi="標楷體" w:hint="eastAsia"/>
                </w:rPr>
                <w:t>1</w:t>
              </w:r>
              <w:r>
                <w:rPr>
                  <w:rFonts w:ascii="標楷體" w:hAnsi="標楷體"/>
                </w:rPr>
                <w:t>.</w:t>
              </w:r>
              <w:r w:rsidRPr="006B07AD">
                <w:rPr>
                  <w:rFonts w:ascii="標楷體" w:hAnsi="標楷體" w:hint="eastAsia"/>
                </w:rPr>
                <w:t>車機巡查</w:t>
              </w:r>
              <w:r>
                <w:rPr>
                  <w:rFonts w:ascii="標楷體" w:hAnsi="標楷體" w:hint="eastAsia"/>
                </w:rPr>
                <w:t>報告，</w:t>
              </w:r>
              <w:r w:rsidRPr="006B07AD">
                <w:rPr>
                  <w:rFonts w:ascii="標楷體" w:hAnsi="標楷體" w:hint="eastAsia"/>
                </w:rPr>
                <w:t>當天即可查詢</w:t>
              </w:r>
              <w:r>
                <w:rPr>
                  <w:rFonts w:ascii="標楷體" w:hAnsi="標楷體" w:hint="eastAsia"/>
                </w:rPr>
                <w:t>(不包含地址轉換)</w:t>
              </w:r>
              <w:r w:rsidRPr="006B07AD">
                <w:rPr>
                  <w:rFonts w:ascii="標楷體" w:hAnsi="標楷體" w:hint="eastAsia"/>
                </w:rPr>
                <w:t>。</w:t>
              </w:r>
            </w:ins>
          </w:p>
          <w:p w14:paraId="71C38E8E" w14:textId="77777777" w:rsidR="00A25847" w:rsidRDefault="00A25847" w:rsidP="0041132F">
            <w:pPr>
              <w:spacing w:beforeLines="50" w:before="120"/>
              <w:ind w:left="280" w:hanging="280"/>
              <w:jc w:val="both"/>
              <w:rPr>
                <w:ins w:id="3771" w:author="User" w:date="2021-10-22T09:52:00Z"/>
                <w:rFonts w:ascii="標楷體" w:hAnsi="標楷體"/>
              </w:rPr>
            </w:pPr>
            <w:ins w:id="3772" w:author="User" w:date="2021-10-22T09:52:00Z">
              <w:r w:rsidRPr="00803556">
                <w:rPr>
                  <w:rFonts w:ascii="標楷體" w:hAnsi="標楷體" w:hint="eastAsia"/>
                </w:rPr>
                <w:t>2.能自動顯示</w:t>
              </w:r>
              <w:r>
                <w:rPr>
                  <w:rFonts w:ascii="標楷體" w:hAnsi="標楷體" w:hint="eastAsia"/>
                </w:rPr>
                <w:t>缺陷種類、數量、缺陷資料上傳日期、缺陷照片、缺陷位置GPS座標。</w:t>
              </w:r>
            </w:ins>
          </w:p>
          <w:p w14:paraId="7640CF06" w14:textId="77777777" w:rsidR="00A25847" w:rsidRPr="00803556" w:rsidRDefault="00A25847" w:rsidP="0041132F">
            <w:pPr>
              <w:spacing w:beforeLines="50" w:before="120"/>
              <w:ind w:left="280" w:hanging="280"/>
              <w:jc w:val="both"/>
              <w:rPr>
                <w:ins w:id="3773" w:author="User" w:date="2021-10-22T09:52:00Z"/>
                <w:rFonts w:hint="eastAsia"/>
              </w:rPr>
            </w:pPr>
            <w:ins w:id="3774" w:author="User" w:date="2021-10-22T09:52:00Z">
              <w:r>
                <w:rPr>
                  <w:rFonts w:ascii="標楷體" w:hAnsi="標楷體" w:hint="eastAsia"/>
                </w:rPr>
                <w:t>3.</w:t>
              </w:r>
              <w:r w:rsidRPr="00D64689">
                <w:rPr>
                  <w:rFonts w:ascii="標楷體" w:hAnsi="標楷體" w:hint="eastAsia"/>
                </w:rPr>
                <w:t>車速</w:t>
              </w:r>
              <w:r>
                <w:rPr>
                  <w:rFonts w:ascii="標楷體" w:hAnsi="標楷體" w:hint="eastAsia"/>
                </w:rPr>
                <w:t>50公里時速條件下，每秒至少能檢查3張以上的照片。</w:t>
              </w:r>
            </w:ins>
          </w:p>
        </w:tc>
      </w:tr>
      <w:tr w:rsidR="00D1741E" w:rsidRPr="003001C8" w14:paraId="32F1666A" w14:textId="77777777" w:rsidTr="00D1741E">
        <w:tblPrEx>
          <w:jc w:val="center"/>
          <w:tblPrExChange w:id="3775" w:author="User" w:date="2021-10-22T10:19:00Z">
            <w:tblPrEx>
              <w:tblW w:w="9173" w:type="dxa"/>
              <w:jc w:val="center"/>
            </w:tblPrEx>
          </w:tblPrExChange>
        </w:tblPrEx>
        <w:trPr>
          <w:jc w:val="center"/>
          <w:ins w:id="3776" w:author="User" w:date="2021-10-22T09:52:00Z"/>
          <w:trPrChange w:id="3777" w:author="User" w:date="2021-10-22T10:19:00Z">
            <w:trPr>
              <w:gridAfter w:val="0"/>
              <w:wAfter w:w="99" w:type="dxa"/>
              <w:jc w:val="center"/>
            </w:trPr>
          </w:trPrChange>
        </w:trPr>
        <w:tc>
          <w:tcPr>
            <w:tcW w:w="835" w:type="dxa"/>
            <w:vMerge/>
            <w:textDirection w:val="tbRlV"/>
            <w:vAlign w:val="center"/>
            <w:tcPrChange w:id="3778" w:author="User" w:date="2021-10-22T10:19:00Z">
              <w:tcPr>
                <w:tcW w:w="835" w:type="dxa"/>
                <w:vMerge/>
                <w:textDirection w:val="tbRlV"/>
                <w:vAlign w:val="center"/>
              </w:tcPr>
            </w:tcPrChange>
          </w:tcPr>
          <w:p w14:paraId="220D15D5" w14:textId="77777777" w:rsidR="00A25847" w:rsidRPr="000110D8" w:rsidRDefault="00A25847" w:rsidP="0041132F">
            <w:pPr>
              <w:ind w:left="280" w:right="113" w:hanging="280"/>
              <w:jc w:val="center"/>
              <w:rPr>
                <w:ins w:id="3779" w:author="User" w:date="2021-10-22T09:52:00Z"/>
                <w:rFonts w:ascii="標楷體" w:hAnsi="標楷體"/>
              </w:rPr>
            </w:pPr>
          </w:p>
        </w:tc>
        <w:tc>
          <w:tcPr>
            <w:tcW w:w="854" w:type="dxa"/>
            <w:vMerge w:val="restart"/>
            <w:textDirection w:val="tbRlV"/>
            <w:vAlign w:val="center"/>
            <w:tcPrChange w:id="3780" w:author="User" w:date="2021-10-22T10:19:00Z">
              <w:tcPr>
                <w:tcW w:w="776" w:type="dxa"/>
                <w:gridSpan w:val="2"/>
                <w:vMerge w:val="restart"/>
                <w:vAlign w:val="center"/>
              </w:tcPr>
            </w:tcPrChange>
          </w:tcPr>
          <w:p w14:paraId="6B0B5C40" w14:textId="77777777" w:rsidR="00A25847" w:rsidRDefault="00A25847">
            <w:pPr>
              <w:ind w:left="280" w:right="113" w:hanging="280"/>
              <w:jc w:val="center"/>
              <w:rPr>
                <w:ins w:id="3781" w:author="User" w:date="2021-10-22T09:52:00Z"/>
                <w:rFonts w:ascii="標楷體" w:hAnsi="標楷體"/>
              </w:rPr>
              <w:pPrChange w:id="3782" w:author="User" w:date="2021-10-22T10:19:00Z">
                <w:pPr>
                  <w:ind w:left="280" w:hanging="280"/>
                  <w:jc w:val="center"/>
                </w:pPr>
              </w:pPrChange>
            </w:pPr>
            <w:ins w:id="3783" w:author="User" w:date="2021-10-22T09:52:00Z">
              <w:r>
                <w:rPr>
                  <w:rFonts w:ascii="標楷體" w:hAnsi="標楷體" w:hint="eastAsia"/>
                </w:rPr>
                <w:t>成果面</w:t>
              </w:r>
            </w:ins>
          </w:p>
        </w:tc>
        <w:tc>
          <w:tcPr>
            <w:tcW w:w="1653" w:type="dxa"/>
            <w:tcPrChange w:id="3784" w:author="User" w:date="2021-10-22T10:19:00Z">
              <w:tcPr>
                <w:tcW w:w="1731" w:type="dxa"/>
                <w:gridSpan w:val="4"/>
              </w:tcPr>
            </w:tcPrChange>
          </w:tcPr>
          <w:p w14:paraId="2DDEF538" w14:textId="77777777" w:rsidR="00A25847" w:rsidRPr="00D64689" w:rsidRDefault="00A25847">
            <w:pPr>
              <w:ind w:left="0" w:firstLineChars="0" w:firstLine="0"/>
              <w:jc w:val="both"/>
              <w:rPr>
                <w:ins w:id="3785" w:author="User" w:date="2021-10-22T09:52:00Z"/>
                <w:rFonts w:ascii="標楷體" w:hAnsi="標楷體"/>
              </w:rPr>
              <w:pPrChange w:id="3786" w:author="User" w:date="2021-10-22T10:18:00Z">
                <w:pPr>
                  <w:ind w:left="280" w:hanging="280"/>
                  <w:jc w:val="both"/>
                </w:pPr>
              </w:pPrChange>
            </w:pPr>
            <w:ins w:id="3787" w:author="User" w:date="2021-10-22T09:52:00Z">
              <w:r>
                <w:rPr>
                  <w:rFonts w:ascii="標楷體" w:hAnsi="標楷體" w:hint="eastAsia"/>
                </w:rPr>
                <w:t>數位化存取巡查結果</w:t>
              </w:r>
            </w:ins>
          </w:p>
        </w:tc>
        <w:tc>
          <w:tcPr>
            <w:tcW w:w="1504" w:type="dxa"/>
            <w:tcPrChange w:id="3788" w:author="User" w:date="2021-10-22T10:19:00Z">
              <w:tcPr>
                <w:tcW w:w="1504" w:type="dxa"/>
                <w:gridSpan w:val="2"/>
              </w:tcPr>
            </w:tcPrChange>
          </w:tcPr>
          <w:p w14:paraId="5D722375" w14:textId="77777777" w:rsidR="00A25847" w:rsidRDefault="00A25847">
            <w:pPr>
              <w:ind w:left="0" w:firstLineChars="0" w:firstLine="0"/>
              <w:jc w:val="both"/>
              <w:rPr>
                <w:ins w:id="3789" w:author="User" w:date="2021-10-22T09:52:00Z"/>
                <w:rFonts w:ascii="標楷體" w:hAnsi="標楷體"/>
              </w:rPr>
              <w:pPrChange w:id="3790" w:author="User" w:date="2021-10-22T10:18:00Z">
                <w:pPr>
                  <w:ind w:left="280" w:hanging="280"/>
                  <w:jc w:val="both"/>
                </w:pPr>
              </w:pPrChange>
            </w:pPr>
            <w:ins w:id="3791" w:author="User" w:date="2021-10-22T09:52:00Z">
              <w:r>
                <w:rPr>
                  <w:rFonts w:ascii="標楷體" w:hAnsi="標楷體" w:hint="eastAsia"/>
                </w:rPr>
                <w:t>數位式展現缺陷資訊</w:t>
              </w:r>
            </w:ins>
          </w:p>
        </w:tc>
        <w:tc>
          <w:tcPr>
            <w:tcW w:w="1910" w:type="dxa"/>
            <w:tcPrChange w:id="3792" w:author="User" w:date="2021-10-22T10:19:00Z">
              <w:tcPr>
                <w:tcW w:w="1910" w:type="dxa"/>
                <w:gridSpan w:val="2"/>
              </w:tcPr>
            </w:tcPrChange>
          </w:tcPr>
          <w:p w14:paraId="7EC72F98" w14:textId="77777777" w:rsidR="00A25847" w:rsidRDefault="00A25847" w:rsidP="0041132F">
            <w:pPr>
              <w:ind w:left="280" w:hanging="280"/>
              <w:jc w:val="both"/>
              <w:rPr>
                <w:ins w:id="3793" w:author="User" w:date="2021-10-22T09:52:00Z"/>
                <w:rFonts w:ascii="標楷體" w:hAnsi="標楷體"/>
              </w:rPr>
            </w:pPr>
            <w:ins w:id="3794" w:author="User" w:date="2021-10-22T09:52:00Z">
              <w:r>
                <w:rPr>
                  <w:rFonts w:ascii="標楷體" w:hAnsi="標楷體" w:hint="eastAsia"/>
                </w:rPr>
                <w:t>1.研發結合G</w:t>
              </w:r>
              <w:r>
                <w:rPr>
                  <w:rFonts w:ascii="標楷體" w:hAnsi="標楷體"/>
                </w:rPr>
                <w:t>oogle</w:t>
              </w:r>
              <w:r>
                <w:rPr>
                  <w:rFonts w:ascii="標楷體" w:hAnsi="標楷體" w:hint="eastAsia"/>
                </w:rPr>
                <w:t xml:space="preserve"> M</w:t>
              </w:r>
              <w:r>
                <w:rPr>
                  <w:rFonts w:ascii="標楷體" w:hAnsi="標楷體"/>
                </w:rPr>
                <w:t>AP</w:t>
              </w:r>
              <w:r>
                <w:rPr>
                  <w:rFonts w:ascii="標楷體" w:hAnsi="標楷體" w:hint="eastAsia"/>
                </w:rPr>
                <w:t>網頁</w:t>
              </w:r>
            </w:ins>
          </w:p>
          <w:p w14:paraId="3A79D03B" w14:textId="77777777" w:rsidR="00A25847" w:rsidRDefault="00A25847" w:rsidP="0041132F">
            <w:pPr>
              <w:ind w:left="280" w:hanging="280"/>
              <w:jc w:val="both"/>
              <w:rPr>
                <w:ins w:id="3795" w:author="User" w:date="2021-10-22T09:52:00Z"/>
                <w:rFonts w:ascii="標楷體" w:hAnsi="標楷體"/>
              </w:rPr>
            </w:pPr>
            <w:ins w:id="3796" w:author="User" w:date="2021-10-22T09:52:00Z">
              <w:r>
                <w:rPr>
                  <w:rFonts w:ascii="標楷體" w:hAnsi="標楷體" w:hint="eastAsia"/>
                </w:rPr>
                <w:t>2.</w:t>
              </w:r>
              <w:r w:rsidRPr="003444D4">
                <w:rPr>
                  <w:rFonts w:ascii="標楷體" w:hAnsi="標楷體" w:hint="eastAsia"/>
                  <w:b/>
                  <w:bCs/>
                </w:rPr>
                <w:t>免除</w:t>
              </w:r>
              <w:r>
                <w:rPr>
                  <w:rFonts w:ascii="標楷體" w:hAnsi="標楷體" w:hint="eastAsia"/>
                </w:rPr>
                <w:t>紙本查調閱比對。</w:t>
              </w:r>
            </w:ins>
          </w:p>
        </w:tc>
        <w:tc>
          <w:tcPr>
            <w:tcW w:w="2408" w:type="dxa"/>
            <w:tcPrChange w:id="3797" w:author="User" w:date="2021-10-22T10:19:00Z">
              <w:tcPr>
                <w:tcW w:w="2318" w:type="dxa"/>
                <w:gridSpan w:val="2"/>
              </w:tcPr>
            </w:tcPrChange>
          </w:tcPr>
          <w:p w14:paraId="6E364491" w14:textId="77777777" w:rsidR="00A25847" w:rsidRPr="00F43BC4" w:rsidRDefault="00A25847" w:rsidP="0041132F">
            <w:pPr>
              <w:ind w:left="280" w:hanging="280"/>
              <w:jc w:val="both"/>
              <w:rPr>
                <w:ins w:id="3798" w:author="User" w:date="2021-10-22T09:52:00Z"/>
                <w:rFonts w:ascii="標楷體" w:hAnsi="標楷體"/>
              </w:rPr>
            </w:pPr>
            <w:ins w:id="3799" w:author="User" w:date="2021-10-22T09:52:00Z">
              <w:r>
                <w:rPr>
                  <w:rFonts w:ascii="標楷體" w:hAnsi="標楷體" w:hint="eastAsia"/>
                </w:rPr>
                <w:t>能在G</w:t>
              </w:r>
              <w:r>
                <w:rPr>
                  <w:rFonts w:ascii="標楷體" w:hAnsi="標楷體"/>
                </w:rPr>
                <w:t>oogle</w:t>
              </w:r>
              <w:r>
                <w:rPr>
                  <w:rFonts w:ascii="標楷體" w:hAnsi="標楷體" w:hint="eastAsia"/>
                </w:rPr>
                <w:t xml:space="preserve"> M</w:t>
              </w:r>
              <w:r>
                <w:rPr>
                  <w:rFonts w:ascii="標楷體" w:hAnsi="標楷體"/>
                </w:rPr>
                <w:t>AP</w:t>
              </w:r>
              <w:r>
                <w:rPr>
                  <w:rFonts w:ascii="標楷體" w:hAnsi="標楷體" w:hint="eastAsia"/>
                </w:rPr>
                <w:t>網頁上查詢位置，並能展開實況照片</w:t>
              </w:r>
            </w:ins>
          </w:p>
        </w:tc>
      </w:tr>
      <w:tr w:rsidR="00D1741E" w14:paraId="4022FA98" w14:textId="77777777" w:rsidTr="00D1741E">
        <w:tblPrEx>
          <w:jc w:val="center"/>
          <w:tblPrExChange w:id="3800" w:author="User" w:date="2021-10-22T10:17:00Z">
            <w:tblPrEx>
              <w:tblW w:w="9173" w:type="dxa"/>
              <w:jc w:val="center"/>
            </w:tblPrEx>
          </w:tblPrExChange>
        </w:tblPrEx>
        <w:trPr>
          <w:jc w:val="center"/>
          <w:ins w:id="3801" w:author="User" w:date="2021-10-22T09:52:00Z"/>
          <w:trPrChange w:id="3802" w:author="User" w:date="2021-10-22T10:17:00Z">
            <w:trPr>
              <w:gridAfter w:val="0"/>
              <w:wAfter w:w="99" w:type="dxa"/>
              <w:jc w:val="center"/>
            </w:trPr>
          </w:trPrChange>
        </w:trPr>
        <w:tc>
          <w:tcPr>
            <w:tcW w:w="835" w:type="dxa"/>
            <w:vMerge/>
            <w:textDirection w:val="tbRlV"/>
            <w:vAlign w:val="center"/>
            <w:tcPrChange w:id="3803" w:author="User" w:date="2021-10-22T10:17:00Z">
              <w:tcPr>
                <w:tcW w:w="835" w:type="dxa"/>
                <w:vMerge/>
                <w:textDirection w:val="tbRlV"/>
                <w:vAlign w:val="center"/>
              </w:tcPr>
            </w:tcPrChange>
          </w:tcPr>
          <w:p w14:paraId="71F2AE2C" w14:textId="77777777" w:rsidR="00A25847" w:rsidRPr="000110D8" w:rsidRDefault="00A25847" w:rsidP="0041132F">
            <w:pPr>
              <w:ind w:left="280" w:right="113" w:hanging="280"/>
              <w:jc w:val="center"/>
              <w:rPr>
                <w:ins w:id="3804" w:author="User" w:date="2021-10-22T09:52:00Z"/>
                <w:rFonts w:ascii="標楷體" w:hAnsi="標楷體"/>
              </w:rPr>
            </w:pPr>
          </w:p>
        </w:tc>
        <w:tc>
          <w:tcPr>
            <w:tcW w:w="854" w:type="dxa"/>
            <w:vMerge/>
            <w:vAlign w:val="center"/>
            <w:tcPrChange w:id="3805" w:author="User" w:date="2021-10-22T10:17:00Z">
              <w:tcPr>
                <w:tcW w:w="776" w:type="dxa"/>
                <w:gridSpan w:val="2"/>
                <w:vMerge/>
                <w:vAlign w:val="center"/>
              </w:tcPr>
            </w:tcPrChange>
          </w:tcPr>
          <w:p w14:paraId="0610BAA2" w14:textId="77777777" w:rsidR="00A25847" w:rsidRDefault="00A25847" w:rsidP="0041132F">
            <w:pPr>
              <w:ind w:left="280" w:hanging="280"/>
              <w:jc w:val="center"/>
              <w:rPr>
                <w:ins w:id="3806" w:author="User" w:date="2021-10-22T09:52:00Z"/>
                <w:rFonts w:ascii="標楷體" w:hAnsi="標楷體"/>
              </w:rPr>
            </w:pPr>
          </w:p>
        </w:tc>
        <w:tc>
          <w:tcPr>
            <w:tcW w:w="1653" w:type="dxa"/>
            <w:tcPrChange w:id="3807" w:author="User" w:date="2021-10-22T10:17:00Z">
              <w:tcPr>
                <w:tcW w:w="1731" w:type="dxa"/>
                <w:gridSpan w:val="4"/>
              </w:tcPr>
            </w:tcPrChange>
          </w:tcPr>
          <w:p w14:paraId="4AD49B03" w14:textId="77777777" w:rsidR="00A25847" w:rsidRDefault="00A25847">
            <w:pPr>
              <w:ind w:left="0" w:firstLineChars="0" w:firstLine="0"/>
              <w:jc w:val="both"/>
              <w:rPr>
                <w:ins w:id="3808" w:author="User" w:date="2021-10-22T09:52:00Z"/>
                <w:rFonts w:ascii="標楷體" w:hAnsi="標楷體"/>
              </w:rPr>
              <w:pPrChange w:id="3809" w:author="User" w:date="2021-10-22T10:18:00Z">
                <w:pPr>
                  <w:ind w:left="280" w:hanging="280"/>
                  <w:jc w:val="both"/>
                </w:pPr>
              </w:pPrChange>
            </w:pPr>
            <w:ins w:id="3810" w:author="User" w:date="2021-10-22T09:52:00Z">
              <w:r>
                <w:rPr>
                  <w:rFonts w:ascii="標楷體" w:hAnsi="標楷體" w:hint="eastAsia"/>
                </w:rPr>
                <w:t>數位化資料管理</w:t>
              </w:r>
            </w:ins>
          </w:p>
        </w:tc>
        <w:tc>
          <w:tcPr>
            <w:tcW w:w="1504" w:type="dxa"/>
            <w:tcPrChange w:id="3811" w:author="User" w:date="2021-10-22T10:17:00Z">
              <w:tcPr>
                <w:tcW w:w="1504" w:type="dxa"/>
                <w:gridSpan w:val="2"/>
              </w:tcPr>
            </w:tcPrChange>
          </w:tcPr>
          <w:p w14:paraId="594BAAD7" w14:textId="77777777" w:rsidR="00A25847" w:rsidRDefault="00A25847">
            <w:pPr>
              <w:ind w:left="0" w:firstLineChars="0" w:firstLine="0"/>
              <w:jc w:val="both"/>
              <w:rPr>
                <w:ins w:id="3812" w:author="User" w:date="2021-10-22T09:52:00Z"/>
                <w:rFonts w:ascii="標楷體" w:hAnsi="標楷體"/>
              </w:rPr>
              <w:pPrChange w:id="3813" w:author="User" w:date="2021-10-22T10:18:00Z">
                <w:pPr>
                  <w:ind w:left="280" w:hanging="280"/>
                  <w:jc w:val="both"/>
                </w:pPr>
              </w:pPrChange>
            </w:pPr>
            <w:ins w:id="3814" w:author="User" w:date="2021-10-22T09:52:00Z">
              <w:r>
                <w:rPr>
                  <w:rFonts w:ascii="標楷體" w:hAnsi="標楷體" w:hint="eastAsia"/>
                </w:rPr>
                <w:t>自動分類存取</w:t>
              </w:r>
            </w:ins>
          </w:p>
        </w:tc>
        <w:tc>
          <w:tcPr>
            <w:tcW w:w="1910" w:type="dxa"/>
            <w:tcPrChange w:id="3815" w:author="User" w:date="2021-10-22T10:17:00Z">
              <w:tcPr>
                <w:tcW w:w="1910" w:type="dxa"/>
                <w:gridSpan w:val="2"/>
              </w:tcPr>
            </w:tcPrChange>
          </w:tcPr>
          <w:p w14:paraId="46E5D166" w14:textId="77777777" w:rsidR="00A25847" w:rsidRPr="00F43BC4" w:rsidRDefault="00A25847">
            <w:pPr>
              <w:ind w:left="0" w:firstLineChars="0" w:firstLine="0"/>
              <w:jc w:val="both"/>
              <w:rPr>
                <w:ins w:id="3816" w:author="User" w:date="2021-10-22T09:52:00Z"/>
                <w:rFonts w:hint="eastAsia"/>
              </w:rPr>
              <w:pPrChange w:id="3817" w:author="User" w:date="2021-10-22T10:18:00Z">
                <w:pPr>
                  <w:ind w:left="280" w:hanging="280"/>
                  <w:jc w:val="both"/>
                </w:pPr>
              </w:pPrChange>
            </w:pPr>
            <w:ins w:id="3818" w:author="User" w:date="2021-10-22T09:52:00Z">
              <w:r w:rsidRPr="00B4700C">
                <w:rPr>
                  <w:rFonts w:ascii="標楷體" w:hAnsi="標楷體" w:hint="eastAsia"/>
                </w:rPr>
                <w:t>運用高運算資訊系統</w:t>
              </w:r>
              <w:r>
                <w:rPr>
                  <w:rFonts w:ascii="標楷體" w:hAnsi="標楷體" w:hint="eastAsia"/>
                </w:rPr>
                <w:t>，</w:t>
              </w:r>
              <w:r w:rsidRPr="00F43BC4">
                <w:rPr>
                  <w:rFonts w:ascii="標楷體" w:hAnsi="標楷體" w:hint="eastAsia"/>
                </w:rPr>
                <w:t>依據數位化管理模式將檔案</w:t>
              </w:r>
              <w:r>
                <w:rPr>
                  <w:rFonts w:ascii="標楷體" w:hAnsi="標楷體" w:hint="eastAsia"/>
                </w:rPr>
                <w:t>分類</w:t>
              </w:r>
              <w:r w:rsidRPr="00F43BC4">
                <w:rPr>
                  <w:rFonts w:ascii="標楷體" w:hAnsi="標楷體" w:hint="eastAsia"/>
                </w:rPr>
                <w:t>留存</w:t>
              </w:r>
              <w:r>
                <w:rPr>
                  <w:rFonts w:ascii="標楷體" w:hAnsi="標楷體" w:hint="eastAsia"/>
                </w:rPr>
                <w:t>。</w:t>
              </w:r>
            </w:ins>
          </w:p>
        </w:tc>
        <w:tc>
          <w:tcPr>
            <w:tcW w:w="2408" w:type="dxa"/>
            <w:tcPrChange w:id="3819" w:author="User" w:date="2021-10-22T10:17:00Z">
              <w:tcPr>
                <w:tcW w:w="2318" w:type="dxa"/>
                <w:gridSpan w:val="2"/>
              </w:tcPr>
            </w:tcPrChange>
          </w:tcPr>
          <w:p w14:paraId="799F00FB" w14:textId="77777777" w:rsidR="00A25847" w:rsidRDefault="00A25847" w:rsidP="0041132F">
            <w:pPr>
              <w:ind w:left="280" w:hanging="280"/>
              <w:jc w:val="both"/>
              <w:rPr>
                <w:ins w:id="3820" w:author="User" w:date="2021-10-22T09:52:00Z"/>
                <w:rFonts w:ascii="標楷體" w:hAnsi="標楷體"/>
              </w:rPr>
            </w:pPr>
            <w:ins w:id="3821" w:author="User" w:date="2021-10-22T09:52:00Z">
              <w:r>
                <w:rPr>
                  <w:rFonts w:ascii="標楷體" w:hAnsi="標楷體" w:hint="eastAsia"/>
                </w:rPr>
                <w:t>1.能自動將陷種類、數量、缺陷位置、巡查狀況等分類存取。</w:t>
              </w:r>
            </w:ins>
          </w:p>
          <w:p w14:paraId="63F58F99" w14:textId="77777777" w:rsidR="00A25847" w:rsidRDefault="00A25847" w:rsidP="0041132F">
            <w:pPr>
              <w:spacing w:beforeLines="50" w:before="120"/>
              <w:ind w:left="280" w:hanging="280"/>
              <w:jc w:val="both"/>
              <w:rPr>
                <w:ins w:id="3822" w:author="User" w:date="2021-10-22T09:52:00Z"/>
                <w:rFonts w:ascii="標楷體" w:hAnsi="標楷體"/>
              </w:rPr>
            </w:pPr>
            <w:ins w:id="3823" w:author="User" w:date="2021-10-22T09:52:00Z">
              <w:r>
                <w:rPr>
                  <w:rFonts w:ascii="標楷體" w:hAnsi="標楷體" w:hint="eastAsia"/>
                </w:rPr>
                <w:t>2.能同時接收多台車機，並將缺陷種類、數量、位置等進行分析、歸類及統合。</w:t>
              </w:r>
            </w:ins>
          </w:p>
          <w:p w14:paraId="5E92C882" w14:textId="77777777" w:rsidR="00A25847" w:rsidRPr="00D64689" w:rsidRDefault="00A25847" w:rsidP="0041132F">
            <w:pPr>
              <w:spacing w:beforeLines="50" w:before="120"/>
              <w:ind w:left="280" w:hanging="280"/>
              <w:jc w:val="both"/>
              <w:rPr>
                <w:ins w:id="3824" w:author="User" w:date="2021-10-22T09:52:00Z"/>
                <w:rFonts w:ascii="標楷體" w:hAnsi="標楷體"/>
              </w:rPr>
            </w:pPr>
            <w:ins w:id="3825" w:author="User" w:date="2021-10-22T09:52:00Z">
              <w:r>
                <w:rPr>
                  <w:rFonts w:ascii="標楷體" w:hAnsi="標楷體" w:hint="eastAsia"/>
                </w:rPr>
                <w:t>3.接獲資料後能在3分鐘內展現在G</w:t>
              </w:r>
              <w:r>
                <w:rPr>
                  <w:rFonts w:ascii="標楷體" w:hAnsi="標楷體"/>
                </w:rPr>
                <w:t>oogle MAP</w:t>
              </w:r>
              <w:r>
                <w:rPr>
                  <w:rFonts w:ascii="標楷體" w:hAnsi="標楷體" w:hint="eastAsia"/>
                </w:rPr>
                <w:t>為底圖的網頁上。</w:t>
              </w:r>
            </w:ins>
          </w:p>
        </w:tc>
      </w:tr>
      <w:tr w:rsidR="00D1741E" w14:paraId="00B3F45C" w14:textId="77777777" w:rsidTr="00D1741E">
        <w:tblPrEx>
          <w:jc w:val="center"/>
          <w:tblPrExChange w:id="3826" w:author="User" w:date="2021-10-22T10:19:00Z">
            <w:tblPrEx>
              <w:tblW w:w="9173" w:type="dxa"/>
              <w:jc w:val="center"/>
            </w:tblPrEx>
          </w:tblPrExChange>
        </w:tblPrEx>
        <w:trPr>
          <w:jc w:val="center"/>
          <w:ins w:id="3827" w:author="User" w:date="2021-10-22T09:52:00Z"/>
          <w:trPrChange w:id="3828" w:author="User" w:date="2021-10-22T10:19:00Z">
            <w:trPr>
              <w:gridAfter w:val="0"/>
              <w:wAfter w:w="99" w:type="dxa"/>
              <w:jc w:val="center"/>
            </w:trPr>
          </w:trPrChange>
        </w:trPr>
        <w:tc>
          <w:tcPr>
            <w:tcW w:w="835" w:type="dxa"/>
            <w:vMerge w:val="restart"/>
            <w:textDirection w:val="tbRlV"/>
            <w:vAlign w:val="center"/>
            <w:tcPrChange w:id="3829" w:author="User" w:date="2021-10-22T10:19:00Z">
              <w:tcPr>
                <w:tcW w:w="835" w:type="dxa"/>
                <w:vMerge w:val="restart"/>
                <w:vAlign w:val="center"/>
              </w:tcPr>
            </w:tcPrChange>
          </w:tcPr>
          <w:p w14:paraId="18F46B1E" w14:textId="77777777" w:rsidR="00A25847" w:rsidRDefault="00A25847">
            <w:pPr>
              <w:ind w:left="280" w:right="113" w:hanging="280"/>
              <w:jc w:val="center"/>
              <w:rPr>
                <w:ins w:id="3830" w:author="User" w:date="2021-10-22T09:52:00Z"/>
                <w:rFonts w:hint="eastAsia"/>
              </w:rPr>
              <w:pPrChange w:id="3831" w:author="User" w:date="2021-10-22T10:19:00Z">
                <w:pPr>
                  <w:ind w:left="280" w:hanging="280"/>
                  <w:jc w:val="center"/>
                </w:pPr>
              </w:pPrChange>
            </w:pPr>
            <w:ins w:id="3832" w:author="User" w:date="2021-10-22T09:52:00Z">
              <w:r>
                <w:rPr>
                  <w:rFonts w:ascii="標楷體" w:hAnsi="標楷體" w:hint="eastAsia"/>
                </w:rPr>
                <w:t>資源整合</w:t>
              </w:r>
            </w:ins>
          </w:p>
        </w:tc>
        <w:tc>
          <w:tcPr>
            <w:tcW w:w="854" w:type="dxa"/>
            <w:vMerge w:val="restart"/>
            <w:textDirection w:val="tbRlV"/>
            <w:vAlign w:val="center"/>
            <w:tcPrChange w:id="3833" w:author="User" w:date="2021-10-22T10:19:00Z">
              <w:tcPr>
                <w:tcW w:w="776" w:type="dxa"/>
                <w:gridSpan w:val="2"/>
                <w:vMerge w:val="restart"/>
                <w:vAlign w:val="center"/>
              </w:tcPr>
            </w:tcPrChange>
          </w:tcPr>
          <w:p w14:paraId="73BE25D4" w14:textId="77777777" w:rsidR="00A25847" w:rsidRDefault="00A25847">
            <w:pPr>
              <w:ind w:left="280" w:right="113" w:hanging="280"/>
              <w:jc w:val="center"/>
              <w:rPr>
                <w:ins w:id="3834" w:author="User" w:date="2021-10-22T09:52:00Z"/>
                <w:rFonts w:hint="eastAsia"/>
              </w:rPr>
              <w:pPrChange w:id="3835" w:author="User" w:date="2021-10-22T10:19:00Z">
                <w:pPr>
                  <w:ind w:left="280" w:hanging="280"/>
                  <w:jc w:val="center"/>
                </w:pPr>
              </w:pPrChange>
            </w:pPr>
            <w:ins w:id="3836" w:author="User" w:date="2021-10-22T09:52:00Z">
              <w:r>
                <w:rPr>
                  <w:rFonts w:ascii="標楷體" w:hAnsi="標楷體" w:hint="eastAsia"/>
                </w:rPr>
                <w:t>執行面</w:t>
              </w:r>
            </w:ins>
          </w:p>
        </w:tc>
        <w:tc>
          <w:tcPr>
            <w:tcW w:w="1653" w:type="dxa"/>
            <w:tcPrChange w:id="3837" w:author="User" w:date="2021-10-22T10:19:00Z">
              <w:tcPr>
                <w:tcW w:w="1731" w:type="dxa"/>
                <w:gridSpan w:val="4"/>
              </w:tcPr>
            </w:tcPrChange>
          </w:tcPr>
          <w:p w14:paraId="60BE1E3D" w14:textId="77777777" w:rsidR="00A25847" w:rsidRDefault="00A25847">
            <w:pPr>
              <w:ind w:left="0" w:firstLineChars="0" w:firstLine="0"/>
              <w:jc w:val="both"/>
              <w:rPr>
                <w:ins w:id="3838" w:author="User" w:date="2021-10-22T09:52:00Z"/>
                <w:rFonts w:hint="eastAsia"/>
              </w:rPr>
              <w:pPrChange w:id="3839" w:author="User" w:date="2021-10-22T10:18:00Z">
                <w:pPr>
                  <w:ind w:left="280" w:hanging="280"/>
                  <w:jc w:val="both"/>
                </w:pPr>
              </w:pPrChange>
            </w:pPr>
            <w:ins w:id="3840" w:author="User" w:date="2021-10-22T09:52:00Z">
              <w:r>
                <w:rPr>
                  <w:rFonts w:ascii="標楷體" w:hAnsi="標楷體" w:hint="eastAsia"/>
                </w:rPr>
                <w:t>增加道路相關資訊參考資料</w:t>
              </w:r>
            </w:ins>
          </w:p>
        </w:tc>
        <w:tc>
          <w:tcPr>
            <w:tcW w:w="1504" w:type="dxa"/>
            <w:tcPrChange w:id="3841" w:author="User" w:date="2021-10-22T10:19:00Z">
              <w:tcPr>
                <w:tcW w:w="1504" w:type="dxa"/>
                <w:gridSpan w:val="2"/>
              </w:tcPr>
            </w:tcPrChange>
          </w:tcPr>
          <w:p w14:paraId="789AFD79" w14:textId="77777777" w:rsidR="00A25847" w:rsidRDefault="00A25847">
            <w:pPr>
              <w:ind w:left="0" w:firstLineChars="0" w:firstLine="0"/>
              <w:jc w:val="both"/>
              <w:rPr>
                <w:ins w:id="3842" w:author="User" w:date="2021-10-22T09:52:00Z"/>
                <w:rFonts w:hint="eastAsia"/>
              </w:rPr>
              <w:pPrChange w:id="3843" w:author="User" w:date="2021-10-22T10:18:00Z">
                <w:pPr>
                  <w:ind w:left="280" w:hanging="280"/>
                  <w:jc w:val="both"/>
                </w:pPr>
              </w:pPrChange>
            </w:pPr>
            <w:ins w:id="3844" w:author="User" w:date="2021-10-22T09:52:00Z">
              <w:r w:rsidRPr="00542DF2">
                <w:rPr>
                  <w:rFonts w:ascii="標楷體" w:hAnsi="標楷體" w:hint="eastAsia"/>
                </w:rPr>
                <w:t>獲得路段長度參考依據。</w:t>
              </w:r>
            </w:ins>
          </w:p>
        </w:tc>
        <w:tc>
          <w:tcPr>
            <w:tcW w:w="1910" w:type="dxa"/>
            <w:vMerge w:val="restart"/>
            <w:tcPrChange w:id="3845" w:author="User" w:date="2021-10-22T10:19:00Z">
              <w:tcPr>
                <w:tcW w:w="1910" w:type="dxa"/>
                <w:gridSpan w:val="2"/>
                <w:vMerge w:val="restart"/>
              </w:tcPr>
            </w:tcPrChange>
          </w:tcPr>
          <w:p w14:paraId="6CFAF9B3" w14:textId="77777777" w:rsidR="00A25847" w:rsidRDefault="00A25847">
            <w:pPr>
              <w:ind w:left="0" w:firstLineChars="0" w:firstLine="0"/>
              <w:jc w:val="both"/>
              <w:rPr>
                <w:ins w:id="3846" w:author="User" w:date="2021-10-22T09:52:00Z"/>
                <w:rFonts w:hint="eastAsia"/>
              </w:rPr>
              <w:pPrChange w:id="3847" w:author="User" w:date="2021-10-22T10:18:00Z">
                <w:pPr>
                  <w:ind w:left="280" w:hanging="280"/>
                  <w:jc w:val="both"/>
                </w:pPr>
              </w:pPrChange>
            </w:pPr>
            <w:ins w:id="3848" w:author="User" w:date="2021-10-22T09:52:00Z">
              <w:r>
                <w:rPr>
                  <w:rFonts w:ascii="標楷體" w:hAnsi="標楷體" w:hint="eastAsia"/>
                </w:rPr>
                <w:t>引</w:t>
              </w:r>
              <w:r w:rsidRPr="00637503">
                <w:rPr>
                  <w:rFonts w:ascii="標楷體" w:hAnsi="標楷體" w:hint="eastAsia"/>
                </w:rPr>
                <w:t>用</w:t>
              </w:r>
              <w:r>
                <w:rPr>
                  <w:rFonts w:ascii="標楷體" w:hAnsi="標楷體" w:hint="eastAsia"/>
                </w:rPr>
                <w:t>並結合</w:t>
              </w:r>
              <w:r w:rsidRPr="00637503">
                <w:rPr>
                  <w:rFonts w:ascii="標楷體" w:hAnsi="標楷體" w:hint="eastAsia"/>
                </w:rPr>
                <w:t>公部</w:t>
              </w:r>
              <w:r>
                <w:rPr>
                  <w:rFonts w:ascii="標楷體" w:hAnsi="標楷體" w:hint="eastAsia"/>
                </w:rPr>
                <w:t>門</w:t>
              </w:r>
              <w:r w:rsidRPr="00637503">
                <w:rPr>
                  <w:rFonts w:ascii="標楷體" w:hAnsi="標楷體" w:hint="eastAsia"/>
                </w:rPr>
                <w:t>平台資料</w:t>
              </w:r>
              <w:r>
                <w:rPr>
                  <w:rFonts w:ascii="標楷體" w:hAnsi="標楷體" w:hint="eastAsia"/>
                </w:rPr>
                <w:t>。</w:t>
              </w:r>
            </w:ins>
          </w:p>
        </w:tc>
        <w:tc>
          <w:tcPr>
            <w:tcW w:w="2408" w:type="dxa"/>
            <w:tcPrChange w:id="3849" w:author="User" w:date="2021-10-22T10:19:00Z">
              <w:tcPr>
                <w:tcW w:w="2318" w:type="dxa"/>
                <w:gridSpan w:val="2"/>
              </w:tcPr>
            </w:tcPrChange>
          </w:tcPr>
          <w:p w14:paraId="734A33D9" w14:textId="77777777" w:rsidR="00A25847" w:rsidRDefault="00A25847">
            <w:pPr>
              <w:ind w:left="0" w:firstLineChars="0" w:firstLine="0"/>
              <w:jc w:val="both"/>
              <w:rPr>
                <w:ins w:id="3850" w:author="User" w:date="2021-10-22T09:52:00Z"/>
                <w:rFonts w:hint="eastAsia"/>
              </w:rPr>
              <w:pPrChange w:id="3851" w:author="User" w:date="2021-10-22T10:18:00Z">
                <w:pPr>
                  <w:ind w:left="280" w:hanging="280"/>
                  <w:jc w:val="both"/>
                </w:pPr>
              </w:pPrChange>
            </w:pPr>
            <w:ins w:id="3852" w:author="User" w:date="2021-10-22T09:52:00Z">
              <w:r>
                <w:rPr>
                  <w:rFonts w:ascii="標楷體" w:hAnsi="標楷體" w:hint="eastAsia"/>
                </w:rPr>
                <w:t>系統能</w:t>
              </w:r>
              <w:r w:rsidRPr="00542DF2">
                <w:rPr>
                  <w:rFonts w:ascii="標楷體" w:hAnsi="標楷體" w:hint="eastAsia"/>
                </w:rPr>
                <w:t>引用臺南市政府資料開放平台(DATA.TAINAN)道路相關資訊。</w:t>
              </w:r>
            </w:ins>
          </w:p>
        </w:tc>
      </w:tr>
      <w:tr w:rsidR="00D1741E" w14:paraId="7CBE88FD" w14:textId="77777777" w:rsidTr="00D1741E">
        <w:tblPrEx>
          <w:jc w:val="center"/>
          <w:tblPrExChange w:id="3853" w:author="User" w:date="2021-10-22T10:17:00Z">
            <w:tblPrEx>
              <w:tblW w:w="9173" w:type="dxa"/>
              <w:jc w:val="center"/>
            </w:tblPrEx>
          </w:tblPrExChange>
        </w:tblPrEx>
        <w:trPr>
          <w:jc w:val="center"/>
          <w:ins w:id="3854" w:author="User" w:date="2021-10-22T09:52:00Z"/>
          <w:trPrChange w:id="3855" w:author="User" w:date="2021-10-22T10:17:00Z">
            <w:trPr>
              <w:gridAfter w:val="0"/>
              <w:wAfter w:w="99" w:type="dxa"/>
              <w:jc w:val="center"/>
            </w:trPr>
          </w:trPrChange>
        </w:trPr>
        <w:tc>
          <w:tcPr>
            <w:tcW w:w="835" w:type="dxa"/>
            <w:vMerge/>
            <w:vAlign w:val="center"/>
            <w:tcPrChange w:id="3856" w:author="User" w:date="2021-10-22T10:17:00Z">
              <w:tcPr>
                <w:tcW w:w="835" w:type="dxa"/>
                <w:vMerge/>
                <w:vAlign w:val="center"/>
              </w:tcPr>
            </w:tcPrChange>
          </w:tcPr>
          <w:p w14:paraId="12B22FE3" w14:textId="77777777" w:rsidR="00A25847" w:rsidRDefault="00A25847" w:rsidP="0041132F">
            <w:pPr>
              <w:ind w:left="280" w:hanging="280"/>
              <w:jc w:val="center"/>
              <w:rPr>
                <w:ins w:id="3857" w:author="User" w:date="2021-10-22T09:52:00Z"/>
                <w:rFonts w:ascii="標楷體" w:hAnsi="標楷體"/>
              </w:rPr>
            </w:pPr>
          </w:p>
        </w:tc>
        <w:tc>
          <w:tcPr>
            <w:tcW w:w="854" w:type="dxa"/>
            <w:vMerge/>
            <w:vAlign w:val="center"/>
            <w:tcPrChange w:id="3858" w:author="User" w:date="2021-10-22T10:17:00Z">
              <w:tcPr>
                <w:tcW w:w="776" w:type="dxa"/>
                <w:gridSpan w:val="2"/>
                <w:vMerge/>
                <w:vAlign w:val="center"/>
              </w:tcPr>
            </w:tcPrChange>
          </w:tcPr>
          <w:p w14:paraId="58E3CF5D" w14:textId="77777777" w:rsidR="00A25847" w:rsidRDefault="00A25847" w:rsidP="0041132F">
            <w:pPr>
              <w:ind w:left="280" w:hanging="280"/>
              <w:jc w:val="center"/>
              <w:rPr>
                <w:ins w:id="3859" w:author="User" w:date="2021-10-22T09:52:00Z"/>
                <w:rFonts w:hint="eastAsia"/>
              </w:rPr>
            </w:pPr>
          </w:p>
        </w:tc>
        <w:tc>
          <w:tcPr>
            <w:tcW w:w="1653" w:type="dxa"/>
            <w:tcPrChange w:id="3860" w:author="User" w:date="2021-10-22T10:17:00Z">
              <w:tcPr>
                <w:tcW w:w="1731" w:type="dxa"/>
                <w:gridSpan w:val="4"/>
              </w:tcPr>
            </w:tcPrChange>
          </w:tcPr>
          <w:p w14:paraId="3696F518" w14:textId="77777777" w:rsidR="00A25847" w:rsidRDefault="00A25847">
            <w:pPr>
              <w:ind w:left="0" w:firstLineChars="0" w:firstLine="0"/>
              <w:jc w:val="both"/>
              <w:rPr>
                <w:ins w:id="3861" w:author="User" w:date="2021-10-22T09:52:00Z"/>
                <w:rFonts w:hint="eastAsia"/>
              </w:rPr>
              <w:pPrChange w:id="3862" w:author="User" w:date="2021-10-22T10:18:00Z">
                <w:pPr>
                  <w:ind w:left="280" w:hanging="280"/>
                  <w:jc w:val="both"/>
                </w:pPr>
              </w:pPrChange>
            </w:pPr>
            <w:ins w:id="3863" w:author="User" w:date="2021-10-22T09:52:00Z">
              <w:r>
                <w:rPr>
                  <w:rFonts w:ascii="標楷體" w:hAnsi="標楷體" w:hint="eastAsia"/>
                </w:rPr>
                <w:t>將座標位置轉為門牌地址</w:t>
              </w:r>
            </w:ins>
          </w:p>
        </w:tc>
        <w:tc>
          <w:tcPr>
            <w:tcW w:w="1504" w:type="dxa"/>
            <w:tcPrChange w:id="3864" w:author="User" w:date="2021-10-22T10:17:00Z">
              <w:tcPr>
                <w:tcW w:w="1504" w:type="dxa"/>
                <w:gridSpan w:val="2"/>
              </w:tcPr>
            </w:tcPrChange>
          </w:tcPr>
          <w:p w14:paraId="584574D5" w14:textId="77777777" w:rsidR="00A25847" w:rsidRDefault="00A25847">
            <w:pPr>
              <w:ind w:left="0" w:firstLineChars="0" w:firstLine="0"/>
              <w:jc w:val="both"/>
              <w:rPr>
                <w:ins w:id="3865" w:author="User" w:date="2021-10-22T09:52:00Z"/>
                <w:rFonts w:hint="eastAsia"/>
              </w:rPr>
              <w:pPrChange w:id="3866" w:author="User" w:date="2021-10-22T10:18:00Z">
                <w:pPr>
                  <w:ind w:left="280" w:hanging="280"/>
                  <w:jc w:val="both"/>
                </w:pPr>
              </w:pPrChange>
            </w:pPr>
            <w:ins w:id="3867" w:author="User" w:date="2021-10-22T09:52:00Z">
              <w:r>
                <w:rPr>
                  <w:rFonts w:ascii="標楷體" w:hAnsi="標楷體" w:hint="eastAsia"/>
                </w:rPr>
                <w:t>以門牌地址呈現位置</w:t>
              </w:r>
              <w:r w:rsidRPr="00542DF2">
                <w:rPr>
                  <w:rFonts w:ascii="標楷體" w:hAnsi="標楷體" w:hint="eastAsia"/>
                </w:rPr>
                <w:t>。</w:t>
              </w:r>
            </w:ins>
          </w:p>
        </w:tc>
        <w:tc>
          <w:tcPr>
            <w:tcW w:w="1910" w:type="dxa"/>
            <w:vMerge/>
            <w:tcPrChange w:id="3868" w:author="User" w:date="2021-10-22T10:17:00Z">
              <w:tcPr>
                <w:tcW w:w="1910" w:type="dxa"/>
                <w:gridSpan w:val="2"/>
                <w:vMerge/>
              </w:tcPr>
            </w:tcPrChange>
          </w:tcPr>
          <w:p w14:paraId="7B9FE46B" w14:textId="77777777" w:rsidR="00A25847" w:rsidRDefault="00A25847" w:rsidP="0041132F">
            <w:pPr>
              <w:ind w:left="280" w:hanging="280"/>
              <w:jc w:val="both"/>
              <w:rPr>
                <w:ins w:id="3869" w:author="User" w:date="2021-10-22T09:52:00Z"/>
                <w:rFonts w:hint="eastAsia"/>
              </w:rPr>
            </w:pPr>
          </w:p>
        </w:tc>
        <w:tc>
          <w:tcPr>
            <w:tcW w:w="2408" w:type="dxa"/>
            <w:tcPrChange w:id="3870" w:author="User" w:date="2021-10-22T10:17:00Z">
              <w:tcPr>
                <w:tcW w:w="2318" w:type="dxa"/>
                <w:gridSpan w:val="2"/>
              </w:tcPr>
            </w:tcPrChange>
          </w:tcPr>
          <w:p w14:paraId="400AE34B" w14:textId="77777777" w:rsidR="00A25847" w:rsidRDefault="00A25847">
            <w:pPr>
              <w:ind w:left="0" w:firstLineChars="0" w:firstLine="0"/>
              <w:jc w:val="both"/>
              <w:rPr>
                <w:ins w:id="3871" w:author="User" w:date="2021-10-22T09:52:00Z"/>
                <w:rFonts w:hint="eastAsia"/>
              </w:rPr>
              <w:pPrChange w:id="3872" w:author="User" w:date="2021-10-22T10:18:00Z">
                <w:pPr>
                  <w:ind w:left="280" w:hanging="280"/>
                  <w:jc w:val="both"/>
                </w:pPr>
              </w:pPrChange>
            </w:pPr>
            <w:ins w:id="3873" w:author="User" w:date="2021-10-22T09:52:00Z">
              <w:r>
                <w:rPr>
                  <w:rFonts w:ascii="標楷體" w:hAnsi="標楷體" w:hint="eastAsia"/>
                </w:rPr>
                <w:t>系統能</w:t>
              </w:r>
              <w:r w:rsidRPr="00542DF2">
                <w:rPr>
                  <w:rFonts w:ascii="標楷體" w:hAnsi="標楷體" w:hint="eastAsia"/>
                </w:rPr>
                <w:t>結合內政部TGOS全國門牌地址定位服務，將GPS座標轉換為路段名稱。</w:t>
              </w:r>
            </w:ins>
          </w:p>
        </w:tc>
      </w:tr>
      <w:tr w:rsidR="00D1741E" w14:paraId="150D3641" w14:textId="77777777" w:rsidTr="00D1741E">
        <w:tblPrEx>
          <w:jc w:val="center"/>
          <w:tblPrExChange w:id="3874" w:author="User" w:date="2021-10-22T10:17:00Z">
            <w:tblPrEx>
              <w:tblW w:w="9173" w:type="dxa"/>
              <w:jc w:val="center"/>
            </w:tblPrEx>
          </w:tblPrExChange>
        </w:tblPrEx>
        <w:trPr>
          <w:jc w:val="center"/>
          <w:ins w:id="3875" w:author="User" w:date="2021-10-22T09:52:00Z"/>
          <w:trPrChange w:id="3876" w:author="User" w:date="2021-10-22T10:17:00Z">
            <w:trPr>
              <w:gridAfter w:val="0"/>
              <w:wAfter w:w="99" w:type="dxa"/>
              <w:jc w:val="center"/>
            </w:trPr>
          </w:trPrChange>
        </w:trPr>
        <w:tc>
          <w:tcPr>
            <w:tcW w:w="835" w:type="dxa"/>
            <w:vMerge/>
            <w:vAlign w:val="center"/>
            <w:tcPrChange w:id="3877" w:author="User" w:date="2021-10-22T10:17:00Z">
              <w:tcPr>
                <w:tcW w:w="835" w:type="dxa"/>
                <w:vMerge/>
                <w:vAlign w:val="center"/>
              </w:tcPr>
            </w:tcPrChange>
          </w:tcPr>
          <w:p w14:paraId="349A3C76" w14:textId="77777777" w:rsidR="00A25847" w:rsidRDefault="00A25847" w:rsidP="0041132F">
            <w:pPr>
              <w:ind w:left="280" w:hanging="280"/>
              <w:jc w:val="center"/>
              <w:rPr>
                <w:ins w:id="3878" w:author="User" w:date="2021-10-22T09:52:00Z"/>
                <w:rFonts w:ascii="標楷體" w:hAnsi="標楷體"/>
              </w:rPr>
            </w:pPr>
          </w:p>
        </w:tc>
        <w:tc>
          <w:tcPr>
            <w:tcW w:w="854" w:type="dxa"/>
            <w:vMerge/>
            <w:vAlign w:val="center"/>
            <w:tcPrChange w:id="3879" w:author="User" w:date="2021-10-22T10:17:00Z">
              <w:tcPr>
                <w:tcW w:w="776" w:type="dxa"/>
                <w:gridSpan w:val="2"/>
                <w:vMerge/>
                <w:vAlign w:val="center"/>
              </w:tcPr>
            </w:tcPrChange>
          </w:tcPr>
          <w:p w14:paraId="1C0E39BC" w14:textId="77777777" w:rsidR="00A25847" w:rsidRDefault="00A25847" w:rsidP="0041132F">
            <w:pPr>
              <w:ind w:left="280" w:hanging="280"/>
              <w:jc w:val="center"/>
              <w:rPr>
                <w:ins w:id="3880" w:author="User" w:date="2021-10-22T09:52:00Z"/>
                <w:rFonts w:ascii="標楷體" w:hAnsi="標楷體"/>
              </w:rPr>
            </w:pPr>
          </w:p>
        </w:tc>
        <w:tc>
          <w:tcPr>
            <w:tcW w:w="1653" w:type="dxa"/>
            <w:tcPrChange w:id="3881" w:author="User" w:date="2021-10-22T10:17:00Z">
              <w:tcPr>
                <w:tcW w:w="1731" w:type="dxa"/>
                <w:gridSpan w:val="4"/>
              </w:tcPr>
            </w:tcPrChange>
          </w:tcPr>
          <w:p w14:paraId="68C9A3FB" w14:textId="77777777" w:rsidR="00A25847" w:rsidRDefault="00A25847">
            <w:pPr>
              <w:ind w:left="0" w:firstLineChars="0" w:firstLine="0"/>
              <w:jc w:val="both"/>
              <w:rPr>
                <w:ins w:id="3882" w:author="User" w:date="2021-10-22T09:52:00Z"/>
                <w:rFonts w:hint="eastAsia"/>
              </w:rPr>
              <w:pPrChange w:id="3883" w:author="User" w:date="2021-10-22T10:18:00Z">
                <w:pPr>
                  <w:ind w:left="280" w:hanging="280"/>
                  <w:jc w:val="both"/>
                </w:pPr>
              </w:pPrChange>
            </w:pPr>
            <w:ins w:id="3884" w:author="User" w:date="2021-10-22T09:52:00Z">
              <w:r>
                <w:rPr>
                  <w:rFonts w:ascii="標楷體" w:hAnsi="標楷體" w:hint="eastAsia"/>
                </w:rPr>
                <w:t>增加交叉比對資料</w:t>
              </w:r>
            </w:ins>
          </w:p>
        </w:tc>
        <w:tc>
          <w:tcPr>
            <w:tcW w:w="1504" w:type="dxa"/>
            <w:tcPrChange w:id="3885" w:author="User" w:date="2021-10-22T10:17:00Z">
              <w:tcPr>
                <w:tcW w:w="1504" w:type="dxa"/>
                <w:gridSpan w:val="2"/>
              </w:tcPr>
            </w:tcPrChange>
          </w:tcPr>
          <w:p w14:paraId="1AA4C75A" w14:textId="77777777" w:rsidR="00A25847" w:rsidRPr="00542DF2" w:rsidRDefault="00A25847">
            <w:pPr>
              <w:ind w:left="0" w:firstLineChars="0" w:firstLine="0"/>
              <w:jc w:val="both"/>
              <w:rPr>
                <w:ins w:id="3886" w:author="User" w:date="2021-10-22T09:52:00Z"/>
                <w:rFonts w:ascii="標楷體" w:hAnsi="標楷體"/>
              </w:rPr>
              <w:pPrChange w:id="3887" w:author="User" w:date="2021-10-22T10:18:00Z">
                <w:pPr>
                  <w:ind w:left="280" w:hanging="280"/>
                  <w:jc w:val="both"/>
                </w:pPr>
              </w:pPrChange>
            </w:pPr>
            <w:ins w:id="3888" w:author="User" w:date="2021-10-22T09:52:00Z">
              <w:r>
                <w:rPr>
                  <w:rFonts w:ascii="標楷體" w:hAnsi="標楷體" w:hint="eastAsia"/>
                </w:rPr>
                <w:t>研發</w:t>
              </w:r>
              <w:r w:rsidRPr="00542DF2">
                <w:rPr>
                  <w:rFonts w:ascii="標楷體" w:hAnsi="標楷體" w:hint="eastAsia"/>
                </w:rPr>
                <w:t>結合氣象觀測資料回溯推論天氣與道路損壞之因果關係。</w:t>
              </w:r>
            </w:ins>
          </w:p>
        </w:tc>
        <w:tc>
          <w:tcPr>
            <w:tcW w:w="1910" w:type="dxa"/>
            <w:vMerge/>
            <w:tcPrChange w:id="3889" w:author="User" w:date="2021-10-22T10:17:00Z">
              <w:tcPr>
                <w:tcW w:w="1910" w:type="dxa"/>
                <w:gridSpan w:val="2"/>
                <w:vMerge/>
              </w:tcPr>
            </w:tcPrChange>
          </w:tcPr>
          <w:p w14:paraId="3E808224" w14:textId="77777777" w:rsidR="00A25847" w:rsidRPr="00542DF2" w:rsidRDefault="00A25847" w:rsidP="0041132F">
            <w:pPr>
              <w:ind w:left="280" w:hanging="280"/>
              <w:jc w:val="both"/>
              <w:rPr>
                <w:ins w:id="3890" w:author="User" w:date="2021-10-22T09:52:00Z"/>
                <w:rFonts w:ascii="標楷體" w:hAnsi="標楷體"/>
              </w:rPr>
            </w:pPr>
          </w:p>
        </w:tc>
        <w:tc>
          <w:tcPr>
            <w:tcW w:w="2408" w:type="dxa"/>
            <w:tcPrChange w:id="3891" w:author="User" w:date="2021-10-22T10:17:00Z">
              <w:tcPr>
                <w:tcW w:w="2318" w:type="dxa"/>
                <w:gridSpan w:val="2"/>
              </w:tcPr>
            </w:tcPrChange>
          </w:tcPr>
          <w:p w14:paraId="630D6CA1" w14:textId="77777777" w:rsidR="00A25847" w:rsidRDefault="00A25847">
            <w:pPr>
              <w:ind w:left="0" w:firstLineChars="0" w:firstLine="0"/>
              <w:jc w:val="both"/>
              <w:rPr>
                <w:ins w:id="3892" w:author="User" w:date="2021-10-22T09:52:00Z"/>
                <w:rFonts w:ascii="標楷體" w:hAnsi="標楷體"/>
              </w:rPr>
              <w:pPrChange w:id="3893" w:author="User" w:date="2021-10-22T10:18:00Z">
                <w:pPr>
                  <w:ind w:left="280" w:hanging="280"/>
                  <w:jc w:val="both"/>
                </w:pPr>
              </w:pPrChange>
            </w:pPr>
            <w:ins w:id="3894" w:author="User" w:date="2021-10-22T09:52:00Z">
              <w:r>
                <w:rPr>
                  <w:rFonts w:ascii="標楷體" w:hAnsi="標楷體" w:hint="eastAsia"/>
                </w:rPr>
                <w:t>系統能引用氣象資料開放平台(OPEN WEATHER DATA)氣象觀測站相關資訊。(進行中)</w:t>
              </w:r>
            </w:ins>
          </w:p>
        </w:tc>
      </w:tr>
      <w:tr w:rsidR="00D1741E" w14:paraId="7ABCC13E" w14:textId="77777777" w:rsidTr="00D1741E">
        <w:tblPrEx>
          <w:jc w:val="center"/>
          <w:tblPrExChange w:id="3895" w:author="User" w:date="2021-10-22T10:19:00Z">
            <w:tblPrEx>
              <w:tblW w:w="9173" w:type="dxa"/>
              <w:jc w:val="center"/>
            </w:tblPrEx>
          </w:tblPrExChange>
        </w:tblPrEx>
        <w:trPr>
          <w:cantSplit/>
          <w:trHeight w:val="1134"/>
          <w:jc w:val="center"/>
          <w:ins w:id="3896" w:author="User" w:date="2021-10-22T09:52:00Z"/>
          <w:trPrChange w:id="3897" w:author="User" w:date="2021-10-22T10:19:00Z">
            <w:trPr>
              <w:gridAfter w:val="0"/>
              <w:wAfter w:w="99" w:type="dxa"/>
              <w:jc w:val="center"/>
            </w:trPr>
          </w:trPrChange>
        </w:trPr>
        <w:tc>
          <w:tcPr>
            <w:tcW w:w="835" w:type="dxa"/>
            <w:vMerge/>
            <w:vAlign w:val="center"/>
            <w:tcPrChange w:id="3898" w:author="User" w:date="2021-10-22T10:19:00Z">
              <w:tcPr>
                <w:tcW w:w="835" w:type="dxa"/>
                <w:vMerge/>
                <w:vAlign w:val="center"/>
              </w:tcPr>
            </w:tcPrChange>
          </w:tcPr>
          <w:p w14:paraId="36E72651" w14:textId="77777777" w:rsidR="00A25847" w:rsidRDefault="00A25847" w:rsidP="0041132F">
            <w:pPr>
              <w:ind w:left="280" w:hanging="280"/>
              <w:jc w:val="center"/>
              <w:rPr>
                <w:ins w:id="3899" w:author="User" w:date="2021-10-22T09:52:00Z"/>
                <w:rFonts w:ascii="標楷體" w:hAnsi="標楷體"/>
              </w:rPr>
            </w:pPr>
          </w:p>
        </w:tc>
        <w:tc>
          <w:tcPr>
            <w:tcW w:w="854" w:type="dxa"/>
            <w:textDirection w:val="tbRlV"/>
            <w:vAlign w:val="center"/>
            <w:tcPrChange w:id="3900" w:author="User" w:date="2021-10-22T10:19:00Z">
              <w:tcPr>
                <w:tcW w:w="776" w:type="dxa"/>
                <w:gridSpan w:val="2"/>
                <w:vAlign w:val="center"/>
              </w:tcPr>
            </w:tcPrChange>
          </w:tcPr>
          <w:p w14:paraId="5CB5CEEF" w14:textId="77777777" w:rsidR="00A25847" w:rsidRDefault="00A25847">
            <w:pPr>
              <w:ind w:left="280" w:right="113" w:hanging="280"/>
              <w:jc w:val="center"/>
              <w:rPr>
                <w:ins w:id="3901" w:author="User" w:date="2021-10-22T09:52:00Z"/>
                <w:rFonts w:ascii="標楷體" w:hAnsi="標楷體"/>
              </w:rPr>
              <w:pPrChange w:id="3902" w:author="User" w:date="2021-10-22T10:19:00Z">
                <w:pPr>
                  <w:ind w:left="280" w:hanging="280"/>
                  <w:jc w:val="center"/>
                </w:pPr>
              </w:pPrChange>
            </w:pPr>
            <w:ins w:id="3903" w:author="User" w:date="2021-10-22T09:52:00Z">
              <w:r>
                <w:rPr>
                  <w:rFonts w:ascii="標楷體" w:hAnsi="標楷體" w:hint="eastAsia"/>
                </w:rPr>
                <w:t>成果面</w:t>
              </w:r>
            </w:ins>
          </w:p>
        </w:tc>
        <w:tc>
          <w:tcPr>
            <w:tcW w:w="1653" w:type="dxa"/>
            <w:tcPrChange w:id="3904" w:author="User" w:date="2021-10-22T10:19:00Z">
              <w:tcPr>
                <w:tcW w:w="1731" w:type="dxa"/>
                <w:gridSpan w:val="4"/>
              </w:tcPr>
            </w:tcPrChange>
          </w:tcPr>
          <w:p w14:paraId="45D09B0A" w14:textId="77777777" w:rsidR="00A25847" w:rsidRDefault="00A25847">
            <w:pPr>
              <w:ind w:left="0" w:firstLineChars="0" w:firstLine="0"/>
              <w:jc w:val="both"/>
              <w:rPr>
                <w:ins w:id="3905" w:author="User" w:date="2021-10-22T09:52:00Z"/>
                <w:rFonts w:ascii="標楷體" w:hAnsi="標楷體"/>
              </w:rPr>
              <w:pPrChange w:id="3906" w:author="User" w:date="2021-10-22T10:20:00Z">
                <w:pPr>
                  <w:ind w:left="280" w:hanging="280"/>
                  <w:jc w:val="both"/>
                </w:pPr>
              </w:pPrChange>
            </w:pPr>
            <w:ins w:id="3907" w:author="User" w:date="2021-10-22T09:52:00Z">
              <w:r>
                <w:rPr>
                  <w:rFonts w:ascii="標楷體" w:hAnsi="標楷體" w:hint="eastAsia"/>
                </w:rPr>
                <w:t>整合資料</w:t>
              </w:r>
            </w:ins>
          </w:p>
        </w:tc>
        <w:tc>
          <w:tcPr>
            <w:tcW w:w="1504" w:type="dxa"/>
            <w:tcPrChange w:id="3908" w:author="User" w:date="2021-10-22T10:19:00Z">
              <w:tcPr>
                <w:tcW w:w="1504" w:type="dxa"/>
                <w:gridSpan w:val="2"/>
              </w:tcPr>
            </w:tcPrChange>
          </w:tcPr>
          <w:p w14:paraId="6ED89DE8" w14:textId="77777777" w:rsidR="00A25847" w:rsidRPr="00542DF2" w:rsidRDefault="00A25847">
            <w:pPr>
              <w:ind w:left="0" w:firstLineChars="0" w:firstLine="0"/>
              <w:jc w:val="both"/>
              <w:rPr>
                <w:ins w:id="3909" w:author="User" w:date="2021-10-22T09:52:00Z"/>
                <w:rFonts w:ascii="標楷體" w:hAnsi="標楷體"/>
              </w:rPr>
              <w:pPrChange w:id="3910" w:author="User" w:date="2021-10-22T10:20:00Z">
                <w:pPr>
                  <w:ind w:left="280" w:hanging="280"/>
                  <w:jc w:val="both"/>
                </w:pPr>
              </w:pPrChange>
            </w:pPr>
            <w:ins w:id="3911" w:author="User" w:date="2021-10-22T09:52:00Z">
              <w:r>
                <w:rPr>
                  <w:rFonts w:ascii="標楷體" w:hAnsi="標楷體" w:hint="eastAsia"/>
                </w:rPr>
                <w:t>呈現本案需求資料</w:t>
              </w:r>
            </w:ins>
          </w:p>
        </w:tc>
        <w:tc>
          <w:tcPr>
            <w:tcW w:w="1910" w:type="dxa"/>
            <w:tcPrChange w:id="3912" w:author="User" w:date="2021-10-22T10:19:00Z">
              <w:tcPr>
                <w:tcW w:w="1910" w:type="dxa"/>
                <w:gridSpan w:val="2"/>
              </w:tcPr>
            </w:tcPrChange>
          </w:tcPr>
          <w:p w14:paraId="072EADDE" w14:textId="77777777" w:rsidR="00A25847" w:rsidRPr="00542DF2" w:rsidRDefault="00A25847">
            <w:pPr>
              <w:ind w:left="0" w:firstLineChars="0" w:firstLine="0"/>
              <w:jc w:val="both"/>
              <w:rPr>
                <w:ins w:id="3913" w:author="User" w:date="2021-10-22T09:52:00Z"/>
                <w:rFonts w:ascii="標楷體" w:hAnsi="標楷體"/>
              </w:rPr>
              <w:pPrChange w:id="3914" w:author="User" w:date="2021-10-22T10:20:00Z">
                <w:pPr>
                  <w:ind w:left="280" w:hanging="280"/>
                  <w:jc w:val="both"/>
                </w:pPr>
              </w:pPrChange>
            </w:pPr>
            <w:ins w:id="3915" w:author="User" w:date="2021-10-22T09:52:00Z">
              <w:r>
                <w:rPr>
                  <w:rFonts w:ascii="標楷體" w:hAnsi="標楷體" w:hint="eastAsia"/>
                </w:rPr>
                <w:t>整合路巡蒐集資料，經由判別、分類、運算等產出資料。</w:t>
              </w:r>
            </w:ins>
          </w:p>
        </w:tc>
        <w:tc>
          <w:tcPr>
            <w:tcW w:w="2408" w:type="dxa"/>
            <w:tcPrChange w:id="3916" w:author="User" w:date="2021-10-22T10:19:00Z">
              <w:tcPr>
                <w:tcW w:w="2318" w:type="dxa"/>
                <w:gridSpan w:val="2"/>
              </w:tcPr>
            </w:tcPrChange>
          </w:tcPr>
          <w:p w14:paraId="24D0D65F" w14:textId="77777777" w:rsidR="00A25847" w:rsidRDefault="00A25847">
            <w:pPr>
              <w:ind w:left="0" w:firstLineChars="0" w:firstLine="0"/>
              <w:jc w:val="both"/>
              <w:rPr>
                <w:ins w:id="3917" w:author="User" w:date="2021-10-22T09:52:00Z"/>
                <w:rFonts w:ascii="標楷體" w:hAnsi="標楷體"/>
              </w:rPr>
              <w:pPrChange w:id="3918" w:author="User" w:date="2021-10-22T10:20:00Z">
                <w:pPr>
                  <w:ind w:left="280" w:hanging="280"/>
                  <w:jc w:val="both"/>
                </w:pPr>
              </w:pPrChange>
            </w:pPr>
            <w:ins w:id="3919" w:author="User" w:date="2021-10-22T09:52:00Z">
              <w:r>
                <w:rPr>
                  <w:rFonts w:ascii="標楷體" w:hAnsi="標楷體" w:hint="eastAsia"/>
                </w:rPr>
                <w:t>透過上述方法能快速查詢到路巡資訊。</w:t>
              </w:r>
            </w:ins>
          </w:p>
        </w:tc>
      </w:tr>
    </w:tbl>
    <w:p w14:paraId="5EEDE5CE" w14:textId="77777777" w:rsidR="0041132F" w:rsidRPr="00A25847" w:rsidRDefault="0041132F">
      <w:pPr>
        <w:pStyle w:val="3"/>
        <w:numPr>
          <w:ilvl w:val="0"/>
          <w:numId w:val="0"/>
        </w:numPr>
        <w:spacing w:before="240" w:after="120"/>
        <w:ind w:right="280"/>
        <w:rPr>
          <w:ins w:id="3920" w:author="User" w:date="2021-10-22T09:49:00Z"/>
          <w:lang w:val="en-US"/>
          <w:rPrChange w:id="3921" w:author="User" w:date="2021-10-22T09:52:00Z">
            <w:rPr>
              <w:ins w:id="3922" w:author="User" w:date="2021-10-22T09:49:00Z"/>
            </w:rPr>
          </w:rPrChange>
        </w:rPr>
        <w:pPrChange w:id="3923" w:author="User" w:date="2021-10-22T09:49:00Z">
          <w:pPr>
            <w:pStyle w:val="3"/>
            <w:numPr>
              <w:numId w:val="506"/>
            </w:numPr>
            <w:spacing w:before="240" w:after="120"/>
            <w:ind w:right="280" w:hanging="480"/>
          </w:pPr>
        </w:pPrChange>
      </w:pPr>
    </w:p>
    <w:p w14:paraId="7D1D8A7E" w14:textId="77777777" w:rsidR="00A25847" w:rsidRDefault="00A25847" w:rsidP="00A25847">
      <w:pPr>
        <w:pStyle w:val="3"/>
        <w:numPr>
          <w:ilvl w:val="0"/>
          <w:numId w:val="506"/>
        </w:numPr>
        <w:spacing w:before="240" w:after="120"/>
        <w:ind w:right="280"/>
        <w:rPr>
          <w:ins w:id="3924" w:author="User" w:date="2021-10-22T09:54:00Z"/>
        </w:rPr>
      </w:pPr>
      <w:bookmarkStart w:id="3925" w:name="_Toc85790547"/>
      <w:ins w:id="3926" w:author="User" w:date="2021-10-22T09:54:00Z">
        <w:r w:rsidRPr="003E6DC2">
          <w:rPr>
            <w:rFonts w:hint="eastAsia"/>
          </w:rPr>
          <w:t>預期效益</w:t>
        </w:r>
        <w:bookmarkEnd w:id="3925"/>
      </w:ins>
    </w:p>
    <w:p w14:paraId="0607B627" w14:textId="5EF1CB9F" w:rsidR="006B7EF9" w:rsidRDefault="006B7EF9" w:rsidP="00D1741E">
      <w:pPr>
        <w:pStyle w:val="13"/>
        <w:rPr>
          <w:ins w:id="3927" w:author="User" w:date="2021-09-14T15:13:00Z"/>
          <w:rFonts w:hint="eastAsia"/>
        </w:rPr>
      </w:pPr>
      <w:ins w:id="3928" w:author="User" w:date="2021-09-13T18:05:00Z">
        <w:r w:rsidRPr="003E6DC2">
          <w:rPr>
            <w:rFonts w:hint="eastAsia"/>
            <w:bdr w:val="none" w:sz="0" w:space="0" w:color="auto"/>
          </w:rPr>
          <w:t>工業</w:t>
        </w:r>
        <w:r w:rsidRPr="003E6DC2">
          <w:rPr>
            <w:rFonts w:hint="eastAsia"/>
            <w:bdr w:val="none" w:sz="0" w:space="0" w:color="auto"/>
          </w:rPr>
          <w:t>4.0</w:t>
        </w:r>
        <w:r w:rsidRPr="003E6DC2">
          <w:rPr>
            <w:rFonts w:hint="eastAsia"/>
            <w:bdr w:val="none" w:sz="0" w:space="0" w:color="auto"/>
          </w:rPr>
          <w:t>的來臨，本案運用新技術「視覺辨識系統」，發展出本系統</w:t>
        </w:r>
        <w:r w:rsidRPr="003E6DC2">
          <w:rPr>
            <w:rFonts w:hint="eastAsia"/>
            <w:bdr w:val="none" w:sz="0" w:space="0" w:color="auto"/>
          </w:rPr>
          <w:t>(</w:t>
        </w:r>
        <w:r w:rsidRPr="003E6DC2">
          <w:rPr>
            <w:rFonts w:hint="eastAsia"/>
            <w:bdr w:val="none" w:sz="0" w:space="0" w:color="auto"/>
          </w:rPr>
          <w:t>道路巡查缺失智能辨識系統</w:t>
        </w:r>
        <w:r w:rsidRPr="003E6DC2">
          <w:rPr>
            <w:rFonts w:hint="eastAsia"/>
            <w:bdr w:val="none" w:sz="0" w:space="0" w:color="auto"/>
          </w:rPr>
          <w:t>)</w:t>
        </w:r>
        <w:r w:rsidRPr="003E6DC2">
          <w:rPr>
            <w:rFonts w:hint="eastAsia"/>
            <w:bdr w:val="none" w:sz="0" w:space="0" w:color="auto"/>
          </w:rPr>
          <w:t>顛覆傳統人工巡查作業模式，如本文第一章計畫目標所述，將人工作業的巡察工作使其科技化、智能化、效率化、數位化。</w:t>
        </w:r>
        <w:r w:rsidRPr="003E6DC2">
          <w:rPr>
            <w:rFonts w:hint="eastAsia"/>
          </w:rPr>
          <w:t>將運用的人力提升為運用的人才：傳統工作人力漸式微，人力不易求得，將人力換之為人才，以機器輔助降低危險工作環境。</w:t>
        </w:r>
      </w:ins>
    </w:p>
    <w:p w14:paraId="0BA969F3" w14:textId="1F3CBEAB" w:rsidR="002F18F5" w:rsidRDefault="002F18F5" w:rsidP="002F18F5">
      <w:pPr>
        <w:pStyle w:val="13"/>
        <w:numPr>
          <w:ilvl w:val="0"/>
          <w:numId w:val="502"/>
        </w:numPr>
        <w:ind w:firstLineChars="0"/>
        <w:rPr>
          <w:ins w:id="3929" w:author="User" w:date="2021-09-14T15:14:00Z"/>
          <w:rFonts w:hint="eastAsia"/>
        </w:rPr>
      </w:pPr>
      <w:ins w:id="3930" w:author="User" w:date="2021-09-14T15:13:00Z">
        <w:r w:rsidRPr="003E6DC2">
          <w:rPr>
            <w:rFonts w:hint="eastAsia"/>
          </w:rPr>
          <w:t>將運用的人力提升為運用的人才：傳統工作人力漸式微，人力不易求得，將人力換之為人才，以機器輔助降低危險工作環境</w:t>
        </w:r>
        <w:r>
          <w:rPr>
            <w:rFonts w:hint="eastAsia"/>
          </w:rPr>
          <w:t>。</w:t>
        </w:r>
      </w:ins>
    </w:p>
    <w:p w14:paraId="786B6D13" w14:textId="6A7BEE38" w:rsidR="002F18F5" w:rsidRDefault="002F18F5" w:rsidP="002F18F5">
      <w:pPr>
        <w:pStyle w:val="13"/>
        <w:numPr>
          <w:ilvl w:val="0"/>
          <w:numId w:val="502"/>
        </w:numPr>
        <w:ind w:firstLineChars="0"/>
        <w:rPr>
          <w:ins w:id="3931" w:author="User" w:date="2021-09-14T15:14:00Z"/>
          <w:rFonts w:hint="eastAsia"/>
        </w:rPr>
      </w:pPr>
      <w:ins w:id="3932" w:author="User" w:date="2021-09-14T15:14:00Z">
        <w:r w:rsidRPr="003E6DC2">
          <w:rPr>
            <w:rFonts w:hint="eastAsia"/>
          </w:rPr>
          <w:t>結合養護單位提高養護品質，並且能將巡查結果以大數據分析之應用</w:t>
        </w:r>
        <w:r>
          <w:rPr>
            <w:rFonts w:hint="eastAsia"/>
          </w:rPr>
          <w:t>。</w:t>
        </w:r>
      </w:ins>
    </w:p>
    <w:p w14:paraId="2F6ED813" w14:textId="3D88D668" w:rsidR="002F18F5" w:rsidRDefault="002F18F5" w:rsidP="002F18F5">
      <w:pPr>
        <w:pStyle w:val="13"/>
        <w:numPr>
          <w:ilvl w:val="0"/>
          <w:numId w:val="502"/>
        </w:numPr>
        <w:ind w:firstLineChars="0"/>
        <w:rPr>
          <w:ins w:id="3933" w:author="User" w:date="2021-09-14T15:14:00Z"/>
          <w:rFonts w:hint="eastAsia"/>
        </w:rPr>
      </w:pPr>
      <w:ins w:id="3934" w:author="User" w:date="2021-09-14T15:14:00Z">
        <w:r w:rsidRPr="003E6DC2">
          <w:rPr>
            <w:rFonts w:hint="eastAsia"/>
          </w:rPr>
          <w:t>整體建置以創造未來智慧城市為出發點設立，</w:t>
        </w:r>
        <w:r w:rsidRPr="003E6DC2">
          <w:t>創建所謂「效益經</w:t>
        </w:r>
        <w:r w:rsidRPr="003E6DC2">
          <w:t xml:space="preserve"> </w:t>
        </w:r>
        <w:r w:rsidRPr="003E6DC2">
          <w:rPr>
            <w:rFonts w:hint="eastAsia"/>
          </w:rPr>
          <w:t>濟」</w:t>
        </w:r>
        <w:r>
          <w:rPr>
            <w:rFonts w:hint="eastAsia"/>
          </w:rPr>
          <w:t>。</w:t>
        </w:r>
      </w:ins>
    </w:p>
    <w:p w14:paraId="459637E3" w14:textId="0E5F27E7" w:rsidR="002F18F5" w:rsidRDefault="002F18F5" w:rsidP="002F18F5">
      <w:pPr>
        <w:pStyle w:val="13"/>
        <w:numPr>
          <w:ilvl w:val="0"/>
          <w:numId w:val="502"/>
        </w:numPr>
        <w:ind w:firstLineChars="0"/>
        <w:rPr>
          <w:ins w:id="3935" w:author="User" w:date="2021-09-14T15:14:00Z"/>
          <w:rFonts w:hint="eastAsia"/>
        </w:rPr>
      </w:pPr>
      <w:ins w:id="3936" w:author="User" w:date="2021-09-14T15:14:00Z">
        <w:r w:rsidRPr="003E6DC2">
          <w:rPr>
            <w:rFonts w:hint="eastAsia"/>
          </w:rPr>
          <w:t>異業結盟、節能減碳，原設立之意在結合計程營業車營業時，來執行路巡，無須再闢一人力需求負擔，亦無需多一部車在路上形成資源的浪費及環境的污染</w:t>
        </w:r>
        <w:r>
          <w:rPr>
            <w:rFonts w:hint="eastAsia"/>
          </w:rPr>
          <w:t>。</w:t>
        </w:r>
      </w:ins>
    </w:p>
    <w:p w14:paraId="738A8C93" w14:textId="5635F9E5" w:rsidR="002F18F5" w:rsidRDefault="002F18F5" w:rsidP="002F18F5">
      <w:pPr>
        <w:pStyle w:val="13"/>
        <w:numPr>
          <w:ilvl w:val="0"/>
          <w:numId w:val="502"/>
        </w:numPr>
        <w:ind w:firstLineChars="0"/>
        <w:rPr>
          <w:ins w:id="3937" w:author="User" w:date="2021-09-14T15:14:00Z"/>
          <w:rFonts w:hint="eastAsia"/>
        </w:rPr>
      </w:pPr>
      <w:ins w:id="3938" w:author="User" w:date="2021-09-14T15:14:00Z">
        <w:r w:rsidRPr="003E6DC2">
          <w:rPr>
            <w:rFonts w:hint="eastAsia"/>
          </w:rPr>
          <w:t>直觀查詢，快速引領訊息，縮短溝通時效</w:t>
        </w:r>
        <w:r>
          <w:rPr>
            <w:rFonts w:hint="eastAsia"/>
          </w:rPr>
          <w:t>。</w:t>
        </w:r>
      </w:ins>
    </w:p>
    <w:p w14:paraId="6FC09CBB" w14:textId="0181D0F9" w:rsidR="002F18F5" w:rsidRDefault="002F18F5">
      <w:pPr>
        <w:pStyle w:val="13"/>
        <w:numPr>
          <w:ilvl w:val="0"/>
          <w:numId w:val="502"/>
        </w:numPr>
        <w:ind w:firstLineChars="0"/>
        <w:rPr>
          <w:ins w:id="3939" w:author="User" w:date="2021-09-14T15:13:00Z"/>
          <w:rFonts w:hint="eastAsia"/>
        </w:rPr>
        <w:pPrChange w:id="3940" w:author="User" w:date="2021-09-14T15:13:00Z">
          <w:pPr>
            <w:pStyle w:val="13"/>
            <w:ind w:left="280" w:hangingChars="100" w:hanging="280"/>
          </w:pPr>
        </w:pPrChange>
      </w:pPr>
      <w:ins w:id="3941" w:author="User" w:date="2021-09-14T15:15:00Z">
        <w:r w:rsidRPr="003E6DC2">
          <w:t>網站伺服器</w:t>
        </w:r>
        <w:r w:rsidRPr="003E6DC2">
          <w:rPr>
            <w:rFonts w:hint="eastAsia"/>
          </w:rPr>
          <w:t>整體架構安全，且能抵禦病毒，資料備份能隨需求量擴增</w:t>
        </w:r>
        <w:r>
          <w:rPr>
            <w:rFonts w:hint="eastAsia"/>
          </w:rPr>
          <w:t>。</w:t>
        </w:r>
      </w:ins>
    </w:p>
    <w:p w14:paraId="4AD1DB97" w14:textId="0C14DC2A" w:rsidR="006B7EF9" w:rsidRDefault="006B7EF9" w:rsidP="00E30B92">
      <w:pPr>
        <w:pStyle w:val="13"/>
        <w:rPr>
          <w:ins w:id="3942" w:author="User" w:date="2021-09-14T15:15:00Z"/>
          <w:rFonts w:cs="Arial" w:hint="eastAsia"/>
          <w:color w:val="000000" w:themeColor="text1"/>
          <w:shd w:val="clear" w:color="auto" w:fill="FFFFFF"/>
          <w:lang w:val="en-US"/>
        </w:rPr>
      </w:pPr>
    </w:p>
    <w:p w14:paraId="174EED6F" w14:textId="49F77B50" w:rsidR="002F18F5" w:rsidRDefault="002F18F5">
      <w:pPr>
        <w:ind w:left="0" w:firstLineChars="0" w:firstLine="0"/>
        <w:rPr>
          <w:ins w:id="3943" w:author="User" w:date="2021-09-14T15:15:00Z"/>
          <w:rFonts w:cs="Arial" w:hint="eastAsia"/>
          <w:color w:val="000000" w:themeColor="text1"/>
          <w:shd w:val="clear" w:color="auto" w:fill="FFFFFF"/>
        </w:rPr>
      </w:pPr>
      <w:ins w:id="3944" w:author="User" w:date="2021-09-14T15:15:00Z">
        <w:r>
          <w:rPr>
            <w:rFonts w:cs="Arial" w:hint="eastAsia"/>
            <w:color w:val="000000" w:themeColor="text1"/>
            <w:shd w:val="clear" w:color="auto" w:fill="FFFFFF"/>
          </w:rPr>
          <w:br w:type="page"/>
        </w:r>
      </w:ins>
    </w:p>
    <w:p w14:paraId="36428A8C" w14:textId="77777777" w:rsidR="002F18F5" w:rsidRDefault="002F18F5" w:rsidP="00E30B92">
      <w:pPr>
        <w:pStyle w:val="13"/>
        <w:rPr>
          <w:ins w:id="3945" w:author="User" w:date="2021-09-13T18:02:00Z"/>
          <w:rFonts w:cs="Arial" w:hint="eastAsia"/>
          <w:color w:val="000000" w:themeColor="text1"/>
          <w:shd w:val="clear" w:color="auto" w:fill="FFFFFF"/>
          <w:lang w:val="en-US"/>
        </w:rPr>
      </w:pPr>
    </w:p>
    <w:p w14:paraId="0A1BC22F" w14:textId="77777777" w:rsidR="00871675" w:rsidRPr="003E6DC2" w:rsidRDefault="00871675" w:rsidP="00871675">
      <w:pPr>
        <w:pStyle w:val="2"/>
        <w:spacing w:before="240" w:after="240"/>
        <w:ind w:left="320" w:hanging="320"/>
        <w:rPr>
          <w:ins w:id="3946" w:author="User" w:date="2021-09-13T18:10:00Z"/>
          <w:rFonts w:hint="eastAsia"/>
          <w:color w:val="000000" w:themeColor="text1"/>
          <w:bdr w:val="none" w:sz="0" w:space="0" w:color="auto"/>
        </w:rPr>
      </w:pPr>
      <w:bookmarkStart w:id="3947" w:name="_Toc85790548"/>
      <w:ins w:id="3948" w:author="User" w:date="2021-09-13T18:10:00Z">
        <w:r w:rsidRPr="003E6DC2">
          <w:rPr>
            <w:rFonts w:hint="eastAsia"/>
            <w:color w:val="000000" w:themeColor="text1"/>
            <w:bdr w:val="none" w:sz="0" w:space="0" w:color="auto"/>
          </w:rPr>
          <w:t>優規服務</w:t>
        </w:r>
        <w:bookmarkEnd w:id="3947"/>
      </w:ins>
    </w:p>
    <w:p w14:paraId="75035396" w14:textId="77777777" w:rsidR="002F18F5" w:rsidRDefault="00871675" w:rsidP="002F18F5">
      <w:pPr>
        <w:pStyle w:val="13"/>
        <w:rPr>
          <w:ins w:id="3949" w:author="User" w:date="2021-09-14T15:15:00Z"/>
          <w:rFonts w:hint="eastAsia"/>
          <w:color w:val="000000" w:themeColor="text1"/>
        </w:rPr>
      </w:pPr>
      <w:ins w:id="3950" w:author="User" w:date="2021-09-13T18:10:00Z">
        <w:r w:rsidRPr="003E6DC2">
          <w:rPr>
            <w:rFonts w:hint="eastAsia"/>
            <w:color w:val="000000" w:themeColor="text1"/>
          </w:rPr>
          <w:t>本系統設置專責工程師專線，串聯系統、車機、運算及高速與大容量儲存設備，形成智能服務網絡。</w:t>
        </w:r>
      </w:ins>
    </w:p>
    <w:p w14:paraId="15F2E937" w14:textId="77777777" w:rsidR="002F18F5" w:rsidRDefault="00871675" w:rsidP="002F18F5">
      <w:pPr>
        <w:pStyle w:val="13"/>
        <w:numPr>
          <w:ilvl w:val="0"/>
          <w:numId w:val="503"/>
        </w:numPr>
        <w:ind w:left="760" w:firstLineChars="0" w:hanging="280"/>
        <w:rPr>
          <w:ins w:id="3951" w:author="User" w:date="2021-09-14T15:15:00Z"/>
          <w:rFonts w:hint="eastAsia"/>
          <w:color w:val="000000" w:themeColor="text1"/>
        </w:rPr>
      </w:pPr>
      <w:ins w:id="3952" w:author="User" w:date="2021-09-13T18:10:00Z">
        <w:r w:rsidRPr="002F18F5">
          <w:rPr>
            <w:rFonts w:hint="eastAsia"/>
            <w:color w:val="000000" w:themeColor="text1"/>
          </w:rPr>
          <w:t>高速接收伺服器，可同時允許</w:t>
        </w:r>
        <w:r w:rsidRPr="002F18F5">
          <w:rPr>
            <w:rFonts w:hint="eastAsia"/>
            <w:color w:val="000000" w:themeColor="text1"/>
          </w:rPr>
          <w:t xml:space="preserve"> 20 </w:t>
        </w:r>
        <w:r w:rsidRPr="00112490">
          <w:rPr>
            <w:rFonts w:hint="eastAsia"/>
            <w:color w:val="000000" w:themeColor="text1"/>
          </w:rPr>
          <w:t>部以上外部車機系統上傳缺陷照片及資料。</w:t>
        </w:r>
      </w:ins>
    </w:p>
    <w:p w14:paraId="3F72CAE8" w14:textId="77777777" w:rsidR="002F18F5" w:rsidRDefault="00871675" w:rsidP="002F18F5">
      <w:pPr>
        <w:pStyle w:val="13"/>
        <w:numPr>
          <w:ilvl w:val="0"/>
          <w:numId w:val="503"/>
        </w:numPr>
        <w:ind w:left="760" w:firstLineChars="0" w:hanging="280"/>
        <w:rPr>
          <w:ins w:id="3953" w:author="User" w:date="2021-09-14T15:15:00Z"/>
          <w:rFonts w:hint="eastAsia"/>
          <w:color w:val="000000" w:themeColor="text1"/>
        </w:rPr>
      </w:pPr>
      <w:ins w:id="3954" w:author="User" w:date="2021-09-13T18:10:00Z">
        <w:r w:rsidRPr="002F18F5">
          <w:rPr>
            <w:rFonts w:hint="eastAsia"/>
            <w:color w:val="000000" w:themeColor="text1"/>
          </w:rPr>
          <w:t>伺服器</w:t>
        </w:r>
        <w:r w:rsidRPr="002F18F5">
          <w:rPr>
            <w:color w:val="000000" w:themeColor="text1"/>
          </w:rPr>
          <w:t>可同時提供多人</w:t>
        </w:r>
        <w:r w:rsidRPr="00112490">
          <w:rPr>
            <w:rFonts w:hint="eastAsia"/>
            <w:color w:val="000000" w:themeColor="text1"/>
          </w:rPr>
          <w:t>線上</w:t>
        </w:r>
        <w:r w:rsidRPr="00112490">
          <w:rPr>
            <w:color w:val="000000" w:themeColor="text1"/>
          </w:rPr>
          <w:t>查詢道路缺陷所在位置與瀏覽缺陷照片。</w:t>
        </w:r>
      </w:ins>
    </w:p>
    <w:p w14:paraId="232BC823" w14:textId="77777777" w:rsidR="002F18F5" w:rsidRDefault="00871675" w:rsidP="002F18F5">
      <w:pPr>
        <w:pStyle w:val="13"/>
        <w:numPr>
          <w:ilvl w:val="0"/>
          <w:numId w:val="503"/>
        </w:numPr>
        <w:ind w:left="760" w:firstLineChars="0" w:hanging="280"/>
        <w:rPr>
          <w:ins w:id="3955" w:author="User" w:date="2021-09-14T15:16:00Z"/>
          <w:rFonts w:hint="eastAsia"/>
          <w:color w:val="000000" w:themeColor="text1"/>
        </w:rPr>
      </w:pPr>
      <w:ins w:id="3956" w:author="User" w:date="2021-09-13T18:10:00Z">
        <w:r w:rsidRPr="002F18F5">
          <w:rPr>
            <w:color w:val="000000" w:themeColor="text1"/>
          </w:rPr>
          <w:t>報表伺服器，可同時提供多人</w:t>
        </w:r>
        <w:r w:rsidRPr="002F18F5">
          <w:rPr>
            <w:rFonts w:hint="eastAsia"/>
            <w:color w:val="000000" w:themeColor="text1"/>
          </w:rPr>
          <w:t>線上</w:t>
        </w:r>
        <w:r w:rsidRPr="00112490">
          <w:rPr>
            <w:color w:val="000000" w:themeColor="text1"/>
          </w:rPr>
          <w:t>查詢不同報表。</w:t>
        </w:r>
      </w:ins>
    </w:p>
    <w:p w14:paraId="528311A7" w14:textId="77777777" w:rsidR="002F18F5" w:rsidRDefault="00871675" w:rsidP="002F18F5">
      <w:pPr>
        <w:pStyle w:val="13"/>
        <w:numPr>
          <w:ilvl w:val="0"/>
          <w:numId w:val="503"/>
        </w:numPr>
        <w:ind w:left="760" w:firstLineChars="0" w:hanging="280"/>
        <w:rPr>
          <w:ins w:id="3957" w:author="User" w:date="2021-09-14T15:16:00Z"/>
          <w:rFonts w:hint="eastAsia"/>
          <w:color w:val="000000" w:themeColor="text1"/>
        </w:rPr>
      </w:pPr>
      <w:ins w:id="3958" w:author="User" w:date="2021-09-13T18:10:00Z">
        <w:r w:rsidRPr="002F18F5">
          <w:rPr>
            <w:color w:val="000000" w:themeColor="text1"/>
          </w:rPr>
          <w:t>GIS</w:t>
        </w:r>
        <w:r w:rsidRPr="002F18F5">
          <w:rPr>
            <w:color w:val="000000" w:themeColor="text1"/>
          </w:rPr>
          <w:t>地理圖資更新伺服器，作為本系統</w:t>
        </w:r>
        <w:r w:rsidRPr="00112490">
          <w:rPr>
            <w:rFonts w:hint="eastAsia"/>
            <w:color w:val="000000" w:themeColor="text1"/>
          </w:rPr>
          <w:t>與</w:t>
        </w:r>
        <w:r w:rsidRPr="00112490">
          <w:rPr>
            <w:rFonts w:hint="eastAsia"/>
            <w:color w:val="000000" w:themeColor="text1"/>
          </w:rPr>
          <w:t>Google Map</w:t>
        </w:r>
        <w:r w:rsidRPr="00112490">
          <w:rPr>
            <w:rFonts w:hint="eastAsia"/>
            <w:color w:val="000000" w:themeColor="text1"/>
          </w:rPr>
          <w:t>或內政部資訊中心</w:t>
        </w:r>
        <w:r w:rsidRPr="00112490">
          <w:rPr>
            <w:rFonts w:hint="eastAsia"/>
            <w:color w:val="000000" w:themeColor="text1"/>
          </w:rPr>
          <w:t>TGOS</w:t>
        </w:r>
        <w:r w:rsidRPr="00112490">
          <w:rPr>
            <w:rFonts w:hint="eastAsia"/>
            <w:color w:val="000000" w:themeColor="text1"/>
          </w:rPr>
          <w:t>連結</w:t>
        </w:r>
        <w:r w:rsidRPr="00112490">
          <w:rPr>
            <w:color w:val="000000" w:themeColor="text1"/>
          </w:rPr>
          <w:t>，取得</w:t>
        </w:r>
        <w:r w:rsidRPr="00974DCA">
          <w:rPr>
            <w:color w:val="000000" w:themeColor="text1"/>
          </w:rPr>
          <w:t>詳細地址用途。</w:t>
        </w:r>
      </w:ins>
    </w:p>
    <w:p w14:paraId="0D90199E" w14:textId="77777777" w:rsidR="002F18F5" w:rsidRPr="002F18F5" w:rsidRDefault="00871675" w:rsidP="002F18F5">
      <w:pPr>
        <w:pStyle w:val="13"/>
        <w:numPr>
          <w:ilvl w:val="0"/>
          <w:numId w:val="503"/>
        </w:numPr>
        <w:ind w:left="760" w:firstLineChars="0" w:hanging="280"/>
        <w:rPr>
          <w:ins w:id="3959" w:author="User" w:date="2021-09-14T15:16:00Z"/>
          <w:rFonts w:cstheme="majorBidi" w:hint="eastAsia"/>
          <w:color w:val="000000" w:themeColor="text1"/>
          <w:szCs w:val="36"/>
          <w:lang w:val="en-US"/>
          <w:rPrChange w:id="3960" w:author="User" w:date="2021-09-14T15:16:00Z">
            <w:rPr>
              <w:ins w:id="3961" w:author="User" w:date="2021-09-14T15:16:00Z"/>
              <w:rFonts w:hint="eastAsia"/>
              <w:color w:val="000000" w:themeColor="text1"/>
            </w:rPr>
          </w:rPrChange>
        </w:rPr>
      </w:pPr>
      <w:ins w:id="3962" w:author="User" w:date="2021-09-13T18:10:00Z">
        <w:r w:rsidRPr="002F18F5">
          <w:rPr>
            <w:rFonts w:hint="eastAsia"/>
            <w:color w:val="000000" w:themeColor="text1"/>
          </w:rPr>
          <w:t>未來將與中央氣象局</w:t>
        </w:r>
        <w:r w:rsidRPr="002F18F5">
          <w:rPr>
            <w:rFonts w:hint="eastAsia"/>
            <w:color w:val="000000" w:themeColor="text1"/>
          </w:rPr>
          <w:t>API</w:t>
        </w:r>
        <w:r w:rsidRPr="00112490">
          <w:rPr>
            <w:rFonts w:hint="eastAsia"/>
            <w:color w:val="000000" w:themeColor="text1"/>
          </w:rPr>
          <w:t>連結，取得每日氣象站資料並儲存於資料庫</w:t>
        </w:r>
        <w:r w:rsidRPr="00112490">
          <w:rPr>
            <w:color w:val="000000" w:themeColor="text1"/>
          </w:rPr>
          <w:t>，作為後續綜合大數據分析用。</w:t>
        </w:r>
      </w:ins>
    </w:p>
    <w:p w14:paraId="36FA8575" w14:textId="77777777" w:rsidR="002F18F5" w:rsidRPr="002F18F5" w:rsidRDefault="00871675" w:rsidP="002F18F5">
      <w:pPr>
        <w:pStyle w:val="13"/>
        <w:numPr>
          <w:ilvl w:val="0"/>
          <w:numId w:val="503"/>
        </w:numPr>
        <w:ind w:left="760" w:firstLineChars="0" w:hanging="280"/>
        <w:rPr>
          <w:ins w:id="3963" w:author="User" w:date="2021-09-14T15:16:00Z"/>
          <w:rStyle w:val="14"/>
          <w:rFonts w:asciiTheme="majorHAnsi" w:hAnsiTheme="majorHAnsi" w:cs="Arial"/>
          <w:color w:val="000000" w:themeColor="text1"/>
          <w:shd w:val="clear" w:color="auto" w:fill="FFFFFF"/>
          <w:lang w:val="en-US"/>
          <w14:textOutline w14:w="0" w14:cap="rnd" w14:cmpd="sng" w14:algn="ctr">
            <w14:noFill/>
            <w14:prstDash w14:val="solid"/>
            <w14:bevel/>
          </w14:textOutline>
          <w:rPrChange w:id="3964" w:author="User" w:date="2021-09-14T15:16:00Z">
            <w:rPr>
              <w:ins w:id="3965" w:author="User" w:date="2021-09-14T15:16:00Z"/>
              <w:rStyle w:val="14"/>
              <w:color w:val="000000" w:themeColor="text1"/>
            </w:rPr>
          </w:rPrChange>
        </w:rPr>
      </w:pPr>
      <w:ins w:id="3966" w:author="User" w:date="2021-09-13T18:10:00Z">
        <w:r w:rsidRPr="002F18F5">
          <w:rPr>
            <w:rStyle w:val="14"/>
            <w:color w:val="000000" w:themeColor="text1"/>
          </w:rPr>
          <w:t>高速圖型運算伺服器，可</w:t>
        </w:r>
        <w:r w:rsidRPr="00112490">
          <w:rPr>
            <w:rStyle w:val="14"/>
            <w:rFonts w:hint="eastAsia"/>
            <w:color w:val="000000" w:themeColor="text1"/>
          </w:rPr>
          <w:t>同時運算超過 25 部以上車機上傳照片</w:t>
        </w:r>
        <w:r w:rsidRPr="00974DCA">
          <w:rPr>
            <w:rStyle w:val="14"/>
            <w:color w:val="000000" w:themeColor="text1"/>
          </w:rPr>
          <w:t>作精密計算，</w:t>
        </w:r>
        <w:r w:rsidRPr="002F18F5">
          <w:rPr>
            <w:rStyle w:val="14"/>
            <w:rFonts w:hint="eastAsia"/>
            <w:color w:val="000000" w:themeColor="text1"/>
          </w:rPr>
          <w:t>或每秒鐘可以運算超過</w:t>
        </w:r>
        <w:r w:rsidRPr="002F18F5">
          <w:rPr>
            <w:rStyle w:val="14"/>
            <w:color w:val="000000" w:themeColor="text1"/>
          </w:rPr>
          <w:t>25張上傳缺陷照片作二次辨識並分類，將成果分別存放到高速儲存設備不同的目錄，立即讓網站伺服器存取</w:t>
        </w:r>
        <w:r w:rsidRPr="002F18F5">
          <w:rPr>
            <w:rStyle w:val="14"/>
            <w:rFonts w:hint="eastAsia"/>
            <w:color w:val="000000" w:themeColor="text1"/>
          </w:rPr>
          <w:t>。</w:t>
        </w:r>
      </w:ins>
    </w:p>
    <w:p w14:paraId="50ED9D0E" w14:textId="48D5390D" w:rsidR="006B7EF9" w:rsidRPr="002F18F5" w:rsidRDefault="00871675">
      <w:pPr>
        <w:pStyle w:val="13"/>
        <w:numPr>
          <w:ilvl w:val="0"/>
          <w:numId w:val="503"/>
        </w:numPr>
        <w:ind w:left="760" w:firstLineChars="0" w:hanging="280"/>
        <w:rPr>
          <w:ins w:id="3967" w:author="User" w:date="2021-09-13T18:02:00Z"/>
          <w:rFonts w:cs="Arial" w:hint="eastAsia"/>
          <w:color w:val="000000" w:themeColor="text1"/>
          <w:shd w:val="clear" w:color="auto" w:fill="FFFFFF"/>
          <w:lang w:val="en-US"/>
        </w:rPr>
        <w:pPrChange w:id="3968" w:author="User" w:date="2021-09-14T15:16:00Z">
          <w:pPr>
            <w:pStyle w:val="13"/>
          </w:pPr>
        </w:pPrChange>
      </w:pPr>
      <w:ins w:id="3969" w:author="User" w:date="2021-09-13T18:10:00Z">
        <w:r w:rsidRPr="002F18F5">
          <w:rPr>
            <w:rFonts w:hint="eastAsia"/>
            <w:color w:val="000000" w:themeColor="text1"/>
          </w:rPr>
          <w:t>與現</w:t>
        </w:r>
        <w:r w:rsidRPr="00112490">
          <w:rPr>
            <w:rFonts w:hint="eastAsia"/>
            <w:color w:val="000000" w:themeColor="text1"/>
          </w:rPr>
          <w:t>行人工巡查作業相比，在缺陷數量比較下，正確率可達</w:t>
        </w:r>
        <w:r w:rsidRPr="00112490">
          <w:rPr>
            <w:rFonts w:hint="eastAsia"/>
            <w:color w:val="000000" w:themeColor="text1"/>
          </w:rPr>
          <w:t>95%</w:t>
        </w:r>
        <w:r w:rsidRPr="00974DCA">
          <w:rPr>
            <w:rFonts w:hint="eastAsia"/>
            <w:color w:val="000000" w:themeColor="text1"/>
          </w:rPr>
          <w:t>以上</w:t>
        </w:r>
        <w:r w:rsidRPr="002F18F5">
          <w:rPr>
            <w:rFonts w:hint="eastAsia"/>
            <w:color w:val="000000" w:themeColor="text1"/>
          </w:rPr>
          <w:t>；在經過第二期收集缺陷照片資料與校正更新，再經過電腦作模型訓練後，預期第三期整體正確率達到</w:t>
        </w:r>
        <w:r w:rsidRPr="002F18F5">
          <w:rPr>
            <w:rFonts w:hint="eastAsia"/>
            <w:color w:val="000000" w:themeColor="text1"/>
          </w:rPr>
          <w:t>65%</w:t>
        </w:r>
        <w:r w:rsidRPr="002F18F5">
          <w:rPr>
            <w:rFonts w:hint="eastAsia"/>
            <w:color w:val="000000" w:themeColor="text1"/>
          </w:rPr>
          <w:t>以上，第四期達到</w:t>
        </w:r>
        <w:r w:rsidRPr="002F18F5">
          <w:rPr>
            <w:rFonts w:hint="eastAsia"/>
            <w:color w:val="000000" w:themeColor="text1"/>
          </w:rPr>
          <w:t>80%</w:t>
        </w:r>
        <w:r w:rsidRPr="002F18F5">
          <w:rPr>
            <w:rFonts w:hint="eastAsia"/>
            <w:color w:val="000000" w:themeColor="text1"/>
          </w:rPr>
          <w:t>以上。</w:t>
        </w:r>
      </w:ins>
    </w:p>
    <w:p w14:paraId="4322F7D6" w14:textId="2F8AB006" w:rsidR="006B7EF9" w:rsidRDefault="006B7EF9" w:rsidP="00E30B92">
      <w:pPr>
        <w:pStyle w:val="13"/>
        <w:rPr>
          <w:ins w:id="3970" w:author="User" w:date="2021-09-13T18:02:00Z"/>
          <w:rFonts w:cs="Arial" w:hint="eastAsia"/>
          <w:color w:val="000000" w:themeColor="text1"/>
          <w:shd w:val="clear" w:color="auto" w:fill="FFFFFF"/>
          <w:lang w:val="en-US"/>
        </w:rPr>
      </w:pPr>
    </w:p>
    <w:p w14:paraId="768FA381" w14:textId="77777777" w:rsidR="006B7EF9" w:rsidRDefault="006B7EF9" w:rsidP="00E30B92">
      <w:pPr>
        <w:pStyle w:val="13"/>
        <w:rPr>
          <w:ins w:id="3971" w:author="User" w:date="2021-09-13T17:53:00Z"/>
          <w:rFonts w:cs="Arial" w:hint="eastAsia"/>
          <w:color w:val="000000" w:themeColor="text1"/>
          <w:shd w:val="clear" w:color="auto" w:fill="FFFFFF"/>
          <w:lang w:val="en-US"/>
        </w:rPr>
      </w:pPr>
    </w:p>
    <w:p w14:paraId="22C422B5" w14:textId="59744A4D" w:rsidR="006B7EF9" w:rsidRDefault="006B7EF9" w:rsidP="00E30B92">
      <w:pPr>
        <w:pStyle w:val="13"/>
        <w:rPr>
          <w:ins w:id="3972" w:author="User" w:date="2021-09-13T17:53:00Z"/>
          <w:rFonts w:cs="Arial" w:hint="eastAsia"/>
          <w:color w:val="000000" w:themeColor="text1"/>
          <w:shd w:val="clear" w:color="auto" w:fill="FFFFFF"/>
          <w:lang w:val="en-US"/>
        </w:rPr>
      </w:pPr>
    </w:p>
    <w:p w14:paraId="5D534FED" w14:textId="602E1CC6" w:rsidR="006B7EF9" w:rsidRDefault="006B7EF9" w:rsidP="00E30B92">
      <w:pPr>
        <w:pStyle w:val="13"/>
        <w:rPr>
          <w:ins w:id="3973" w:author="User" w:date="2021-09-13T17:53:00Z"/>
          <w:rFonts w:cs="Arial" w:hint="eastAsia"/>
          <w:color w:val="000000" w:themeColor="text1"/>
          <w:shd w:val="clear" w:color="auto" w:fill="FFFFFF"/>
          <w:lang w:val="en-US"/>
        </w:rPr>
      </w:pPr>
    </w:p>
    <w:p w14:paraId="6412C46D" w14:textId="77777777" w:rsidR="006B7EF9" w:rsidRDefault="006B7EF9" w:rsidP="00E30B92">
      <w:pPr>
        <w:pStyle w:val="13"/>
        <w:rPr>
          <w:ins w:id="3974" w:author="User" w:date="2021-09-13T17:18:00Z"/>
          <w:rFonts w:cs="Arial" w:hint="eastAsia"/>
          <w:color w:val="000000" w:themeColor="text1"/>
          <w:shd w:val="clear" w:color="auto" w:fill="FFFFFF"/>
          <w:lang w:val="en-US"/>
        </w:rPr>
      </w:pPr>
    </w:p>
    <w:p w14:paraId="6920821F" w14:textId="6DF75D09" w:rsidR="005736D9" w:rsidRDefault="00871675">
      <w:pPr>
        <w:pStyle w:val="2"/>
        <w:spacing w:before="240" w:after="240"/>
        <w:ind w:left="320" w:hanging="320"/>
        <w:rPr>
          <w:ins w:id="3975" w:author="User" w:date="2021-09-13T18:10:00Z"/>
          <w:rFonts w:hint="eastAsia"/>
          <w:shd w:val="clear" w:color="auto" w:fill="FFFFFF"/>
        </w:rPr>
        <w:pPrChange w:id="3976" w:author="User" w:date="2021-09-13T18:11:00Z">
          <w:pPr>
            <w:pStyle w:val="13"/>
          </w:pPr>
        </w:pPrChange>
      </w:pPr>
      <w:bookmarkStart w:id="3977" w:name="_Toc85790549"/>
      <w:ins w:id="3978" w:author="User" w:date="2021-09-13T18:11:00Z">
        <w:r>
          <w:rPr>
            <w:rFonts w:hint="eastAsia"/>
            <w:bdr w:val="none" w:sz="0" w:space="0" w:color="auto"/>
          </w:rPr>
          <w:t>附件</w:t>
        </w:r>
      </w:ins>
      <w:bookmarkEnd w:id="3977"/>
    </w:p>
    <w:p w14:paraId="743368EE" w14:textId="7AD1E50F" w:rsidR="00871675" w:rsidRDefault="00871675">
      <w:pPr>
        <w:pStyle w:val="7"/>
        <w:rPr>
          <w:ins w:id="3979" w:author="User" w:date="2021-09-13T18:10:00Z"/>
          <w:rFonts w:hint="eastAsia"/>
          <w:shd w:val="clear" w:color="auto" w:fill="FFFFFF"/>
        </w:rPr>
        <w:pPrChange w:id="3980" w:author="User" w:date="2021-09-14T15:34:00Z">
          <w:pPr>
            <w:pStyle w:val="13"/>
          </w:pPr>
        </w:pPrChange>
      </w:pPr>
      <w:ins w:id="3981" w:author="User" w:date="2021-09-13T18:11:00Z">
        <w:r w:rsidRPr="003E6DC2">
          <w:rPr>
            <w:rFonts w:hint="eastAsia"/>
          </w:rPr>
          <w:t>本案巡查範圍一覽</w:t>
        </w:r>
        <w:r>
          <w:rPr>
            <w:rFonts w:hint="eastAsia"/>
          </w:rPr>
          <w:t>表</w:t>
        </w:r>
      </w:ins>
    </w:p>
    <w:p w14:paraId="10589FC8" w14:textId="77777777" w:rsidR="00455E81" w:rsidRDefault="00455E81" w:rsidP="00455E81">
      <w:pPr>
        <w:ind w:left="280" w:hanging="280"/>
        <w:rPr>
          <w:ins w:id="3982" w:author="User" w:date="2021-09-13T18:13:00Z"/>
          <w:rFonts w:ascii="標楷體" w:hAnsi="標楷體"/>
        </w:rPr>
      </w:pPr>
      <w:ins w:id="3983" w:author="User" w:date="2021-09-13T18:13:00Z">
        <w:r>
          <w:rPr>
            <w:rFonts w:ascii="標楷體" w:hAnsi="標楷體" w:hint="eastAsia"/>
          </w:rPr>
          <w:t>1.</w:t>
        </w:r>
        <w:r w:rsidRPr="003C5E10">
          <w:rPr>
            <w:rFonts w:ascii="標楷體" w:hAnsi="標楷體" w:hint="eastAsia"/>
          </w:rPr>
          <w:t>臺南市</w:t>
        </w:r>
        <w:r w:rsidRPr="003C5E10">
          <w:rPr>
            <w:rFonts w:ascii="標楷體" w:hAnsi="標楷體" w:hint="eastAsia"/>
            <w:b/>
          </w:rPr>
          <w:t>市道</w:t>
        </w:r>
        <w:r w:rsidRPr="003C5E10">
          <w:rPr>
            <w:rFonts w:ascii="標楷體" w:hAnsi="標楷體" w:hint="eastAsia"/>
          </w:rPr>
          <w:t xml:space="preserve">巡查路線  </w:t>
        </w:r>
        <w:r>
          <w:rPr>
            <w:rFonts w:ascii="標楷體" w:hAnsi="標楷體" w:hint="eastAsia"/>
          </w:rPr>
          <w:t xml:space="preserve">  </w:t>
        </w:r>
        <w:r w:rsidRPr="003C5E10">
          <w:rPr>
            <w:rFonts w:ascii="標楷體" w:hAnsi="標楷體" w:hint="eastAsia"/>
          </w:rPr>
          <w:t>共19項</w:t>
        </w:r>
      </w:ins>
    </w:p>
    <w:p w14:paraId="32F6670A" w14:textId="09AD4E0B" w:rsidR="00455E81" w:rsidRPr="00CE1BAE" w:rsidRDefault="00455E81" w:rsidP="00455E81">
      <w:pPr>
        <w:ind w:left="280" w:hanging="280"/>
        <w:rPr>
          <w:ins w:id="3984" w:author="User" w:date="2021-09-13T18:13:00Z"/>
          <w:rFonts w:ascii="標楷體" w:hAnsi="標楷體"/>
        </w:rPr>
      </w:pPr>
      <w:ins w:id="3985" w:author="User" w:date="2021-09-13T18:13:00Z">
        <w:r>
          <w:rPr>
            <w:rFonts w:ascii="標楷體" w:hAnsi="標楷體" w:hint="eastAsia"/>
          </w:rPr>
          <w:t>2.</w:t>
        </w:r>
        <w:r w:rsidRPr="003C5E10">
          <w:rPr>
            <w:rFonts w:ascii="標楷體" w:hAnsi="標楷體" w:hint="eastAsia"/>
          </w:rPr>
          <w:t>臺南市</w:t>
        </w:r>
        <w:r w:rsidRPr="003C5E10">
          <w:rPr>
            <w:rFonts w:ascii="標楷體" w:hAnsi="標楷體" w:hint="eastAsia"/>
            <w:b/>
          </w:rPr>
          <w:t>大區道</w:t>
        </w:r>
        <w:r w:rsidRPr="003C5E10">
          <w:rPr>
            <w:rFonts w:ascii="標楷體" w:hAnsi="標楷體" w:hint="eastAsia"/>
          </w:rPr>
          <w:t xml:space="preserve">巡查路線 </w:t>
        </w:r>
      </w:ins>
      <w:ins w:id="3986" w:author="User" w:date="2021-09-13T18:14:00Z">
        <w:r>
          <w:rPr>
            <w:rFonts w:ascii="標楷體" w:hAnsi="標楷體" w:hint="eastAsia"/>
          </w:rPr>
          <w:t xml:space="preserve"> </w:t>
        </w:r>
      </w:ins>
      <w:ins w:id="3987" w:author="User" w:date="2021-09-13T18:13:00Z">
        <w:r w:rsidRPr="003C5E10">
          <w:rPr>
            <w:rFonts w:ascii="標楷體" w:hAnsi="標楷體" w:hint="eastAsia"/>
          </w:rPr>
          <w:t>共7項</w:t>
        </w:r>
      </w:ins>
    </w:p>
    <w:p w14:paraId="31DBCAFE" w14:textId="77777777" w:rsidR="00455E81" w:rsidRDefault="00455E81" w:rsidP="00455E81">
      <w:pPr>
        <w:ind w:left="280" w:hanging="280"/>
        <w:rPr>
          <w:ins w:id="3988" w:author="User" w:date="2021-09-13T18:13:00Z"/>
          <w:rFonts w:ascii="標楷體" w:hAnsi="標楷體"/>
        </w:rPr>
      </w:pPr>
      <w:ins w:id="3989" w:author="User" w:date="2021-09-13T18:13:00Z">
        <w:r>
          <w:rPr>
            <w:rFonts w:ascii="標楷體" w:hAnsi="標楷體" w:hint="eastAsia"/>
          </w:rPr>
          <w:t>3.</w:t>
        </w:r>
        <w:r w:rsidRPr="003C5E10">
          <w:rPr>
            <w:rFonts w:ascii="標楷體" w:hAnsi="標楷體" w:hint="eastAsia"/>
          </w:rPr>
          <w:t>臺南市</w:t>
        </w:r>
        <w:r w:rsidRPr="003C5E10">
          <w:rPr>
            <w:rFonts w:ascii="標楷體" w:hAnsi="標楷體" w:hint="eastAsia"/>
            <w:b/>
          </w:rPr>
          <w:t>中西區</w:t>
        </w:r>
        <w:r w:rsidRPr="003C5E10">
          <w:rPr>
            <w:rFonts w:ascii="標楷體" w:hAnsi="標楷體" w:hint="eastAsia"/>
          </w:rPr>
          <w:t>巡查路線  共94項</w:t>
        </w:r>
      </w:ins>
    </w:p>
    <w:p w14:paraId="58073C60" w14:textId="77777777" w:rsidR="00455E81" w:rsidRDefault="00455E81" w:rsidP="00455E81">
      <w:pPr>
        <w:ind w:left="280" w:hanging="280"/>
        <w:rPr>
          <w:ins w:id="3990" w:author="User" w:date="2021-09-13T18:13:00Z"/>
          <w:rFonts w:ascii="標楷體" w:hAnsi="標楷體"/>
        </w:rPr>
      </w:pPr>
      <w:ins w:id="3991" w:author="User" w:date="2021-09-13T18:13:00Z">
        <w:r>
          <w:rPr>
            <w:rFonts w:ascii="標楷體" w:hAnsi="標楷體" w:hint="eastAsia"/>
          </w:rPr>
          <w:t>4.</w:t>
        </w:r>
        <w:r w:rsidRPr="003C5E10">
          <w:rPr>
            <w:rFonts w:ascii="標楷體" w:hAnsi="標楷體" w:hint="eastAsia"/>
          </w:rPr>
          <w:t>臺南市</w:t>
        </w:r>
        <w:r w:rsidRPr="003C5E10">
          <w:rPr>
            <w:rFonts w:ascii="標楷體" w:hAnsi="標楷體" w:hint="eastAsia"/>
            <w:b/>
          </w:rPr>
          <w:t>東區</w:t>
        </w:r>
        <w:r w:rsidRPr="003C5E10">
          <w:rPr>
            <w:rFonts w:ascii="標楷體" w:hAnsi="標楷體" w:hint="eastAsia"/>
          </w:rPr>
          <w:t xml:space="preserve">巡查路線  </w:t>
        </w:r>
        <w:r>
          <w:rPr>
            <w:rFonts w:ascii="標楷體" w:hAnsi="標楷體" w:hint="eastAsia"/>
          </w:rPr>
          <w:t xml:space="preserve">  </w:t>
        </w:r>
        <w:r w:rsidRPr="003C5E10">
          <w:rPr>
            <w:rFonts w:ascii="標楷體" w:hAnsi="標楷體" w:hint="eastAsia"/>
          </w:rPr>
          <w:t>共131項</w:t>
        </w:r>
      </w:ins>
    </w:p>
    <w:p w14:paraId="28A4215E" w14:textId="77777777" w:rsidR="00455E81" w:rsidRDefault="00455E81" w:rsidP="00455E81">
      <w:pPr>
        <w:ind w:left="280" w:hanging="280"/>
        <w:rPr>
          <w:ins w:id="3992" w:author="User" w:date="2021-09-13T18:13:00Z"/>
          <w:rFonts w:ascii="標楷體" w:hAnsi="標楷體"/>
        </w:rPr>
      </w:pPr>
      <w:ins w:id="3993" w:author="User" w:date="2021-09-13T18:13:00Z">
        <w:r>
          <w:rPr>
            <w:rFonts w:ascii="標楷體" w:hAnsi="標楷體" w:hint="eastAsia"/>
          </w:rPr>
          <w:t>5.</w:t>
        </w:r>
        <w:r w:rsidRPr="003C5E10">
          <w:rPr>
            <w:rFonts w:ascii="標楷體" w:hAnsi="標楷體" w:hint="eastAsia"/>
          </w:rPr>
          <w:t>臺南市</w:t>
        </w:r>
        <w:r w:rsidRPr="003C5E10">
          <w:rPr>
            <w:rFonts w:ascii="標楷體" w:hAnsi="標楷體" w:hint="eastAsia"/>
            <w:b/>
          </w:rPr>
          <w:t>南區</w:t>
        </w:r>
        <w:r w:rsidRPr="003C5E10">
          <w:rPr>
            <w:rFonts w:ascii="標楷體" w:hAnsi="標楷體" w:hint="eastAsia"/>
          </w:rPr>
          <w:t xml:space="preserve">巡查路線  </w:t>
        </w:r>
        <w:r>
          <w:rPr>
            <w:rFonts w:ascii="標楷體" w:hAnsi="標楷體" w:hint="eastAsia"/>
          </w:rPr>
          <w:t xml:space="preserve">  </w:t>
        </w:r>
        <w:r w:rsidRPr="003C5E10">
          <w:rPr>
            <w:rFonts w:ascii="標楷體" w:hAnsi="標楷體" w:hint="eastAsia"/>
          </w:rPr>
          <w:t>共63項</w:t>
        </w:r>
      </w:ins>
    </w:p>
    <w:p w14:paraId="3BA0DB9B" w14:textId="77777777" w:rsidR="00455E81" w:rsidRDefault="00455E81" w:rsidP="00455E81">
      <w:pPr>
        <w:ind w:left="280" w:hanging="280"/>
        <w:rPr>
          <w:ins w:id="3994" w:author="User" w:date="2021-09-13T18:13:00Z"/>
          <w:rFonts w:ascii="標楷體" w:hAnsi="標楷體"/>
        </w:rPr>
      </w:pPr>
      <w:ins w:id="3995" w:author="User" w:date="2021-09-13T18:13:00Z">
        <w:r>
          <w:rPr>
            <w:rFonts w:ascii="標楷體" w:hAnsi="標楷體" w:hint="eastAsia"/>
          </w:rPr>
          <w:t>6.</w:t>
        </w:r>
        <w:r w:rsidRPr="003C5E10">
          <w:rPr>
            <w:rFonts w:ascii="標楷體" w:hAnsi="標楷體" w:hint="eastAsia"/>
          </w:rPr>
          <w:t>臺南市</w:t>
        </w:r>
        <w:r w:rsidRPr="003C5E10">
          <w:rPr>
            <w:rFonts w:ascii="標楷體" w:hAnsi="標楷體" w:hint="eastAsia"/>
            <w:b/>
          </w:rPr>
          <w:t>北區</w:t>
        </w:r>
        <w:r w:rsidRPr="003C5E10">
          <w:rPr>
            <w:rFonts w:ascii="標楷體" w:hAnsi="標楷體" w:hint="eastAsia"/>
          </w:rPr>
          <w:t>巡查路線    共52項</w:t>
        </w:r>
      </w:ins>
    </w:p>
    <w:p w14:paraId="25159596" w14:textId="77777777" w:rsidR="00455E81" w:rsidRDefault="00455E81" w:rsidP="00455E81">
      <w:pPr>
        <w:ind w:left="280" w:hanging="280"/>
        <w:rPr>
          <w:ins w:id="3996" w:author="User" w:date="2021-09-13T18:13:00Z"/>
          <w:rFonts w:ascii="標楷體" w:hAnsi="標楷體"/>
        </w:rPr>
      </w:pPr>
      <w:ins w:id="3997" w:author="User" w:date="2021-09-13T18:13:00Z">
        <w:r>
          <w:rPr>
            <w:rFonts w:ascii="標楷體" w:hAnsi="標楷體" w:hint="eastAsia"/>
          </w:rPr>
          <w:t>7.</w:t>
        </w:r>
        <w:r w:rsidRPr="003C5E10">
          <w:rPr>
            <w:rFonts w:ascii="標楷體" w:hAnsi="標楷體" w:hint="eastAsia"/>
          </w:rPr>
          <w:t>臺南市</w:t>
        </w:r>
        <w:r w:rsidRPr="003C5E10">
          <w:rPr>
            <w:rFonts w:ascii="標楷體" w:hAnsi="標楷體" w:hint="eastAsia"/>
            <w:b/>
          </w:rPr>
          <w:t>安平區</w:t>
        </w:r>
        <w:r w:rsidRPr="003C5E10">
          <w:rPr>
            <w:rFonts w:ascii="標楷體" w:hAnsi="標楷體" w:hint="eastAsia"/>
          </w:rPr>
          <w:t>巡查路線  共88項</w:t>
        </w:r>
      </w:ins>
    </w:p>
    <w:p w14:paraId="481871E2" w14:textId="77777777" w:rsidR="00455E81" w:rsidRDefault="00455E81" w:rsidP="00455E81">
      <w:pPr>
        <w:ind w:left="280" w:hanging="280"/>
        <w:rPr>
          <w:ins w:id="3998" w:author="User" w:date="2021-09-13T18:13:00Z"/>
          <w:rFonts w:ascii="標楷體" w:hAnsi="標楷體"/>
        </w:rPr>
      </w:pPr>
      <w:ins w:id="3999" w:author="User" w:date="2021-09-13T18:13:00Z">
        <w:r>
          <w:rPr>
            <w:rFonts w:ascii="標楷體" w:hAnsi="標楷體" w:hint="eastAsia"/>
          </w:rPr>
          <w:t>8.</w:t>
        </w:r>
        <w:r>
          <w:rPr>
            <w:rFonts w:ascii="標楷體" w:hAnsi="標楷體" w:cs="SimSun" w:hint="eastAsia"/>
            <w:noProof/>
            <w:color w:val="000000"/>
          </w:rPr>
          <w:t>臺</w:t>
        </w:r>
        <w:r w:rsidRPr="003C5E10">
          <w:rPr>
            <w:rFonts w:ascii="標楷體" w:hAnsi="標楷體" w:cs="SimSun" w:hint="eastAsia"/>
            <w:noProof/>
            <w:color w:val="000000"/>
          </w:rPr>
          <w:t>南市</w:t>
        </w:r>
        <w:r w:rsidRPr="003C5E10">
          <w:rPr>
            <w:rFonts w:ascii="標楷體" w:hAnsi="標楷體" w:cs="SimSun" w:hint="eastAsia"/>
            <w:b/>
            <w:noProof/>
            <w:color w:val="000000" w:themeColor="text1"/>
          </w:rPr>
          <w:t>安南區</w:t>
        </w:r>
        <w:r w:rsidRPr="003C5E10">
          <w:rPr>
            <w:rFonts w:ascii="標楷體" w:hAnsi="標楷體" w:cs="SimSun" w:hint="eastAsia"/>
            <w:noProof/>
            <w:color w:val="000000"/>
          </w:rPr>
          <w:t xml:space="preserve">巡查路線  </w:t>
        </w:r>
        <w:r w:rsidRPr="003C5E10">
          <w:rPr>
            <w:rFonts w:ascii="標楷體" w:hAnsi="標楷體" w:hint="eastAsia"/>
          </w:rPr>
          <w:t>共138項</w:t>
        </w:r>
      </w:ins>
    </w:p>
    <w:p w14:paraId="6CD5D57F" w14:textId="77777777" w:rsidR="00455E81" w:rsidRPr="001F118B" w:rsidRDefault="00455E81" w:rsidP="00455E81">
      <w:pPr>
        <w:ind w:left="280" w:hanging="280"/>
        <w:rPr>
          <w:ins w:id="4000" w:author="User" w:date="2021-09-13T18:13:00Z"/>
          <w:rFonts w:ascii="標楷體" w:hAnsi="標楷體"/>
        </w:rPr>
      </w:pPr>
      <w:ins w:id="4001" w:author="User" w:date="2021-09-13T18:13:00Z">
        <w:r>
          <w:rPr>
            <w:rFonts w:ascii="標楷體" w:hAnsi="標楷體" w:hint="eastAsia"/>
          </w:rPr>
          <w:t>總共582項</w:t>
        </w:r>
      </w:ins>
    </w:p>
    <w:p w14:paraId="626C66A4" w14:textId="77777777" w:rsidR="00455E81" w:rsidRPr="003E6DC2" w:rsidRDefault="00455E81" w:rsidP="00455E81">
      <w:pPr>
        <w:pStyle w:val="afb"/>
        <w:ind w:left="200" w:hanging="200"/>
        <w:rPr>
          <w:ins w:id="4002" w:author="User" w:date="2021-09-13T18:13:00Z"/>
          <w:rFonts w:hint="eastAsia"/>
          <w:color w:val="000000" w:themeColor="text1"/>
        </w:rPr>
      </w:pPr>
    </w:p>
    <w:p w14:paraId="73AA8501" w14:textId="77777777" w:rsidR="00455E81" w:rsidRPr="003E6DC2" w:rsidDel="003D0F90" w:rsidRDefault="00455E81" w:rsidP="00455E81">
      <w:pPr>
        <w:ind w:left="280" w:hanging="280"/>
        <w:rPr>
          <w:ins w:id="4003" w:author="User" w:date="2021-09-13T18:13:00Z"/>
          <w:rFonts w:hint="eastAsia"/>
          <w:noProof/>
          <w:color w:val="000000" w:themeColor="text1"/>
        </w:rPr>
      </w:pPr>
      <w:ins w:id="4004" w:author="User" w:date="2021-09-13T18:13:00Z">
        <w:r w:rsidRPr="003E6DC2">
          <w:rPr>
            <w:rFonts w:hint="eastAsia"/>
            <w:color w:val="000000" w:themeColor="text1"/>
          </w:rPr>
          <w:t xml:space="preserve">   </w:t>
        </w:r>
      </w:ins>
    </w:p>
    <w:p w14:paraId="5CE74669" w14:textId="584A0837" w:rsidR="00900328" w:rsidRDefault="00900328">
      <w:pPr>
        <w:pStyle w:val="afb"/>
        <w:keepNext/>
        <w:ind w:left="200" w:hanging="200"/>
        <w:rPr>
          <w:ins w:id="4005" w:author="User" w:date="2021-09-14T15:35:00Z"/>
          <w:rFonts w:hint="eastAsia"/>
        </w:rPr>
        <w:pPrChange w:id="4006" w:author="User" w:date="2021-09-14T15:35:00Z">
          <w:pPr>
            <w:ind w:left="280" w:hanging="280"/>
          </w:pPr>
        </w:pPrChange>
      </w:pPr>
      <w:bookmarkStart w:id="4007" w:name="_Toc85792198"/>
      <w:ins w:id="4008" w:author="User" w:date="2021-09-14T15:35: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4009" w:author="User" w:date="2021-09-14T15:35:00Z">
        <w:r w:rsidR="00853FBC">
          <w:rPr>
            <w:rFonts w:hint="eastAsia"/>
            <w:noProof/>
          </w:rPr>
          <w:t>十三</w:t>
        </w:r>
        <w:r>
          <w:rPr>
            <w:rFonts w:hint="eastAsia"/>
          </w:rPr>
          <w:fldChar w:fldCharType="end"/>
        </w:r>
        <w:r>
          <w:rPr>
            <w:rFonts w:hint="eastAsia"/>
          </w:rPr>
          <w:t>：</w:t>
        </w:r>
        <w:r w:rsidRPr="00580235">
          <w:rPr>
            <w:rFonts w:hint="eastAsia"/>
          </w:rPr>
          <w:t>1.</w:t>
        </w:r>
        <w:r w:rsidRPr="00580235">
          <w:rPr>
            <w:rFonts w:hint="eastAsia"/>
          </w:rPr>
          <w:t>臺南市市道巡查路線表</w:t>
        </w:r>
        <w:bookmarkEnd w:id="4007"/>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52D7650A" w14:textId="77777777" w:rsidTr="00A9280A">
        <w:trPr>
          <w:trHeight w:hRule="exact" w:val="454"/>
          <w:jc w:val="center"/>
          <w:ins w:id="4010" w:author="User" w:date="2021-09-13T18:13:00Z"/>
        </w:trPr>
        <w:tc>
          <w:tcPr>
            <w:tcW w:w="9072" w:type="dxa"/>
            <w:gridSpan w:val="6"/>
            <w:vAlign w:val="center"/>
          </w:tcPr>
          <w:p w14:paraId="6FBD78FD" w14:textId="1964457E" w:rsidR="00455E81" w:rsidRPr="003C5E10" w:rsidRDefault="00455E81" w:rsidP="00A9280A">
            <w:pPr>
              <w:kinsoku w:val="0"/>
              <w:autoSpaceDE w:val="0"/>
              <w:autoSpaceDN w:val="0"/>
              <w:adjustRightInd w:val="0"/>
              <w:spacing w:before="14" w:after="66" w:line="187" w:lineRule="auto"/>
              <w:ind w:left="280" w:hanging="280"/>
              <w:jc w:val="center"/>
              <w:rPr>
                <w:ins w:id="4011" w:author="User" w:date="2021-09-13T18:13:00Z"/>
                <w:rFonts w:ascii="標楷體" w:hAnsi="標楷體"/>
              </w:rPr>
            </w:pPr>
            <w:ins w:id="4012" w:author="User" w:date="2021-09-13T18:13:00Z">
              <w:r>
                <w:rPr>
                  <w:rFonts w:ascii="標楷體" w:hAnsi="標楷體" w:hint="eastAsia"/>
                </w:rPr>
                <w:t>1.</w:t>
              </w:r>
              <w:r w:rsidRPr="003C5E10">
                <w:rPr>
                  <w:rFonts w:ascii="標楷體" w:hAnsi="標楷體" w:hint="eastAsia"/>
                </w:rPr>
                <w:t>臺南市</w:t>
              </w:r>
              <w:r w:rsidRPr="003C5E10">
                <w:rPr>
                  <w:rFonts w:ascii="標楷體" w:hAnsi="標楷體" w:hint="eastAsia"/>
                  <w:b/>
                </w:rPr>
                <w:t>市道</w:t>
              </w:r>
              <w:r w:rsidRPr="003C5E10">
                <w:rPr>
                  <w:rFonts w:ascii="標楷體" w:hAnsi="標楷體" w:hint="eastAsia"/>
                </w:rPr>
                <w:t>巡查路線</w:t>
              </w:r>
            </w:ins>
            <w:ins w:id="4013" w:author="User" w:date="2021-09-14T15:35:00Z">
              <w:r w:rsidR="00900328">
                <w:rPr>
                  <w:rFonts w:ascii="標楷體" w:hAnsi="標楷體" w:hint="eastAsia"/>
                </w:rPr>
                <w:t>表</w:t>
              </w:r>
            </w:ins>
            <w:ins w:id="4014" w:author="User" w:date="2021-09-13T18:13:00Z">
              <w:r w:rsidRPr="003C5E10">
                <w:rPr>
                  <w:rFonts w:ascii="標楷體" w:hAnsi="標楷體" w:hint="eastAsia"/>
                </w:rPr>
                <w:t xml:space="preserve">  共19項</w:t>
              </w:r>
            </w:ins>
          </w:p>
        </w:tc>
      </w:tr>
      <w:tr w:rsidR="00455E81" w:rsidRPr="003C5E10" w14:paraId="14E3C70E" w14:textId="77777777" w:rsidTr="00A9280A">
        <w:trPr>
          <w:trHeight w:hRule="exact" w:val="454"/>
          <w:jc w:val="center"/>
          <w:ins w:id="4015" w:author="User" w:date="2021-09-13T18:13:00Z"/>
        </w:trPr>
        <w:tc>
          <w:tcPr>
            <w:tcW w:w="830" w:type="dxa"/>
            <w:vAlign w:val="center"/>
          </w:tcPr>
          <w:p w14:paraId="2C4C1676" w14:textId="77777777" w:rsidR="00455E81" w:rsidRPr="003C5E10" w:rsidRDefault="00455E81" w:rsidP="00A9280A">
            <w:pPr>
              <w:kinsoku w:val="0"/>
              <w:autoSpaceDE w:val="0"/>
              <w:autoSpaceDN w:val="0"/>
              <w:adjustRightInd w:val="0"/>
              <w:spacing w:before="14" w:after="66" w:line="187" w:lineRule="auto"/>
              <w:ind w:left="280" w:hanging="280"/>
              <w:rPr>
                <w:ins w:id="4016" w:author="User" w:date="2021-09-13T18:13:00Z"/>
                <w:rFonts w:ascii="標楷體" w:hAnsi="標楷體"/>
              </w:rPr>
            </w:pPr>
            <w:ins w:id="4017" w:author="User" w:date="2021-09-13T18:13:00Z">
              <w:r w:rsidRPr="003C5E10">
                <w:rPr>
                  <w:rFonts w:ascii="標楷體" w:hAnsi="標楷體" w:hint="eastAsia"/>
                </w:rPr>
                <w:t>編號</w:t>
              </w:r>
            </w:ins>
          </w:p>
        </w:tc>
        <w:tc>
          <w:tcPr>
            <w:tcW w:w="2189" w:type="dxa"/>
            <w:vAlign w:val="center"/>
          </w:tcPr>
          <w:p w14:paraId="7E0680EF" w14:textId="77777777" w:rsidR="00455E81" w:rsidRPr="003C5E10" w:rsidRDefault="00455E81" w:rsidP="00A9280A">
            <w:pPr>
              <w:kinsoku w:val="0"/>
              <w:autoSpaceDE w:val="0"/>
              <w:autoSpaceDN w:val="0"/>
              <w:adjustRightInd w:val="0"/>
              <w:spacing w:before="14" w:after="66" w:line="187" w:lineRule="auto"/>
              <w:ind w:left="280" w:hanging="280"/>
              <w:rPr>
                <w:ins w:id="4018" w:author="User" w:date="2021-09-13T18:13:00Z"/>
                <w:rFonts w:ascii="標楷體" w:hAnsi="標楷體"/>
              </w:rPr>
            </w:pPr>
            <w:ins w:id="4019" w:author="User" w:date="2021-09-13T18:13:00Z">
              <w:r w:rsidRPr="003C5E10">
                <w:rPr>
                  <w:rFonts w:ascii="標楷體" w:hAnsi="標楷體" w:hint="eastAsia"/>
                </w:rPr>
                <w:t>道路名稱</w:t>
              </w:r>
            </w:ins>
          </w:p>
        </w:tc>
        <w:tc>
          <w:tcPr>
            <w:tcW w:w="839" w:type="dxa"/>
            <w:vAlign w:val="center"/>
          </w:tcPr>
          <w:p w14:paraId="5A8D4962" w14:textId="77777777" w:rsidR="00455E81" w:rsidRPr="003C5E10" w:rsidRDefault="00455E81" w:rsidP="00A9280A">
            <w:pPr>
              <w:kinsoku w:val="0"/>
              <w:autoSpaceDE w:val="0"/>
              <w:autoSpaceDN w:val="0"/>
              <w:adjustRightInd w:val="0"/>
              <w:spacing w:before="14" w:after="66" w:line="187" w:lineRule="auto"/>
              <w:ind w:left="280" w:hanging="280"/>
              <w:rPr>
                <w:ins w:id="4020" w:author="User" w:date="2021-09-13T18:13:00Z"/>
                <w:rFonts w:ascii="標楷體" w:hAnsi="標楷體"/>
              </w:rPr>
            </w:pPr>
            <w:ins w:id="4021" w:author="User" w:date="2021-09-13T18:13:00Z">
              <w:r w:rsidRPr="003C5E10">
                <w:rPr>
                  <w:rFonts w:ascii="標楷體" w:hAnsi="標楷體" w:hint="eastAsia"/>
                </w:rPr>
                <w:t>編號</w:t>
              </w:r>
            </w:ins>
          </w:p>
        </w:tc>
        <w:tc>
          <w:tcPr>
            <w:tcW w:w="2189" w:type="dxa"/>
            <w:vAlign w:val="center"/>
          </w:tcPr>
          <w:p w14:paraId="7945187A" w14:textId="77777777" w:rsidR="00455E81" w:rsidRPr="003C5E10" w:rsidRDefault="00455E81" w:rsidP="00A9280A">
            <w:pPr>
              <w:kinsoku w:val="0"/>
              <w:autoSpaceDE w:val="0"/>
              <w:autoSpaceDN w:val="0"/>
              <w:adjustRightInd w:val="0"/>
              <w:spacing w:before="14" w:after="66" w:line="187" w:lineRule="auto"/>
              <w:ind w:left="280" w:hanging="280"/>
              <w:rPr>
                <w:ins w:id="4022" w:author="User" w:date="2021-09-13T18:13:00Z"/>
                <w:rFonts w:ascii="標楷體" w:hAnsi="標楷體"/>
              </w:rPr>
            </w:pPr>
            <w:ins w:id="4023" w:author="User" w:date="2021-09-13T18:13:00Z">
              <w:r w:rsidRPr="003C5E10">
                <w:rPr>
                  <w:rFonts w:ascii="標楷體" w:hAnsi="標楷體" w:hint="eastAsia"/>
                </w:rPr>
                <w:t>道路名稱</w:t>
              </w:r>
            </w:ins>
          </w:p>
        </w:tc>
        <w:tc>
          <w:tcPr>
            <w:tcW w:w="836" w:type="dxa"/>
            <w:vAlign w:val="center"/>
          </w:tcPr>
          <w:p w14:paraId="6AC90564" w14:textId="77777777" w:rsidR="00455E81" w:rsidRPr="003C5E10" w:rsidRDefault="00455E81" w:rsidP="00A9280A">
            <w:pPr>
              <w:kinsoku w:val="0"/>
              <w:autoSpaceDE w:val="0"/>
              <w:autoSpaceDN w:val="0"/>
              <w:adjustRightInd w:val="0"/>
              <w:spacing w:before="14" w:after="66" w:line="187" w:lineRule="auto"/>
              <w:ind w:left="280" w:hanging="280"/>
              <w:rPr>
                <w:ins w:id="4024" w:author="User" w:date="2021-09-13T18:13:00Z"/>
                <w:rFonts w:ascii="標楷體" w:hAnsi="標楷體"/>
              </w:rPr>
            </w:pPr>
            <w:ins w:id="4025" w:author="User" w:date="2021-09-13T18:13:00Z">
              <w:r w:rsidRPr="003C5E10">
                <w:rPr>
                  <w:rFonts w:ascii="標楷體" w:hAnsi="標楷體" w:hint="eastAsia"/>
                </w:rPr>
                <w:t>編號</w:t>
              </w:r>
            </w:ins>
          </w:p>
        </w:tc>
        <w:tc>
          <w:tcPr>
            <w:tcW w:w="2189" w:type="dxa"/>
            <w:vAlign w:val="center"/>
          </w:tcPr>
          <w:p w14:paraId="3CE0BDF2" w14:textId="77777777" w:rsidR="00455E81" w:rsidRPr="003C5E10" w:rsidRDefault="00455E81" w:rsidP="00A9280A">
            <w:pPr>
              <w:kinsoku w:val="0"/>
              <w:autoSpaceDE w:val="0"/>
              <w:autoSpaceDN w:val="0"/>
              <w:adjustRightInd w:val="0"/>
              <w:spacing w:before="14" w:after="66" w:line="187" w:lineRule="auto"/>
              <w:ind w:left="280" w:hanging="280"/>
              <w:rPr>
                <w:ins w:id="4026" w:author="User" w:date="2021-09-13T18:13:00Z"/>
                <w:rFonts w:ascii="標楷體" w:hAnsi="標楷體"/>
              </w:rPr>
            </w:pPr>
            <w:ins w:id="4027" w:author="User" w:date="2021-09-13T18:13:00Z">
              <w:r w:rsidRPr="003C5E10">
                <w:rPr>
                  <w:rFonts w:ascii="標楷體" w:hAnsi="標楷體" w:hint="eastAsia"/>
                </w:rPr>
                <w:t>道路名稱</w:t>
              </w:r>
            </w:ins>
          </w:p>
        </w:tc>
      </w:tr>
      <w:tr w:rsidR="00455E81" w:rsidRPr="003C5E10" w14:paraId="0AF46520" w14:textId="77777777" w:rsidTr="00A9280A">
        <w:trPr>
          <w:trHeight w:hRule="exact" w:val="454"/>
          <w:jc w:val="center"/>
          <w:ins w:id="4028" w:author="User" w:date="2021-09-13T18:13:00Z"/>
        </w:trPr>
        <w:tc>
          <w:tcPr>
            <w:tcW w:w="830" w:type="dxa"/>
            <w:vAlign w:val="center"/>
          </w:tcPr>
          <w:p w14:paraId="01582B46" w14:textId="77777777" w:rsidR="00455E81" w:rsidRPr="003C5E10" w:rsidRDefault="00455E81" w:rsidP="00A9280A">
            <w:pPr>
              <w:kinsoku w:val="0"/>
              <w:autoSpaceDE w:val="0"/>
              <w:autoSpaceDN w:val="0"/>
              <w:adjustRightInd w:val="0"/>
              <w:spacing w:before="14" w:after="66" w:line="187" w:lineRule="auto"/>
              <w:ind w:left="280" w:hanging="280"/>
              <w:rPr>
                <w:ins w:id="4029" w:author="User" w:date="2021-09-13T18:13:00Z"/>
                <w:rFonts w:ascii="標楷體" w:hAnsi="標楷體"/>
              </w:rPr>
            </w:pPr>
            <w:ins w:id="4030" w:author="User" w:date="2021-09-13T18:13:00Z">
              <w:r w:rsidRPr="003C5E10">
                <w:rPr>
                  <w:rFonts w:ascii="標楷體" w:hAnsi="標楷體" w:hint="eastAsia"/>
                </w:rPr>
                <w:t>1</w:t>
              </w:r>
            </w:ins>
          </w:p>
        </w:tc>
        <w:tc>
          <w:tcPr>
            <w:tcW w:w="2189" w:type="dxa"/>
          </w:tcPr>
          <w:p w14:paraId="2E80BEF9" w14:textId="77777777" w:rsidR="00455E81" w:rsidRPr="003C5E10" w:rsidRDefault="00455E81" w:rsidP="00A9280A">
            <w:pPr>
              <w:ind w:left="280" w:hanging="280"/>
              <w:rPr>
                <w:ins w:id="4031" w:author="User" w:date="2021-09-13T18:13:00Z"/>
                <w:rFonts w:ascii="標楷體" w:hAnsi="標楷體"/>
              </w:rPr>
            </w:pPr>
            <w:ins w:id="4032" w:author="User" w:date="2021-09-13T18:13:00Z">
              <w:r w:rsidRPr="003C5E10">
                <w:rPr>
                  <w:rFonts w:ascii="標楷體" w:hAnsi="標楷體"/>
                  <w:noProof/>
                </w:rPr>
                <w:t>165</w:t>
              </w:r>
              <w:r w:rsidRPr="003C5E10">
                <w:rPr>
                  <w:rFonts w:ascii="標楷體" w:hAnsi="標楷體"/>
                  <w:spacing w:val="-47"/>
                  <w:w w:val="90"/>
                </w:rPr>
                <w:t xml:space="preserve"> </w:t>
              </w:r>
              <w:r w:rsidRPr="003C5E10">
                <w:rPr>
                  <w:rFonts w:ascii="標楷體" w:hAnsi="標楷體" w:cs="SimSun"/>
                  <w:noProof/>
                </w:rPr>
                <w:t>線</w:t>
              </w:r>
            </w:ins>
          </w:p>
        </w:tc>
        <w:tc>
          <w:tcPr>
            <w:tcW w:w="839" w:type="dxa"/>
            <w:vAlign w:val="center"/>
          </w:tcPr>
          <w:p w14:paraId="1C2B262F" w14:textId="77777777" w:rsidR="00455E81" w:rsidRPr="003C5E10" w:rsidRDefault="00455E81" w:rsidP="00A9280A">
            <w:pPr>
              <w:kinsoku w:val="0"/>
              <w:autoSpaceDE w:val="0"/>
              <w:autoSpaceDN w:val="0"/>
              <w:adjustRightInd w:val="0"/>
              <w:spacing w:before="14" w:after="66" w:line="187" w:lineRule="auto"/>
              <w:ind w:left="280" w:hanging="280"/>
              <w:rPr>
                <w:ins w:id="4033" w:author="User" w:date="2021-09-13T18:13:00Z"/>
                <w:rFonts w:ascii="標楷體" w:hAnsi="標楷體"/>
              </w:rPr>
            </w:pPr>
            <w:ins w:id="4034" w:author="User" w:date="2021-09-13T18:13:00Z">
              <w:r w:rsidRPr="003C5E10">
                <w:rPr>
                  <w:rFonts w:ascii="標楷體" w:hAnsi="標楷體" w:hint="eastAsia"/>
                </w:rPr>
                <w:t>8</w:t>
              </w:r>
            </w:ins>
          </w:p>
        </w:tc>
        <w:tc>
          <w:tcPr>
            <w:tcW w:w="2189" w:type="dxa"/>
          </w:tcPr>
          <w:p w14:paraId="3E64A23E" w14:textId="77777777" w:rsidR="00455E81" w:rsidRPr="003C5E10" w:rsidRDefault="00455E81" w:rsidP="00A9280A">
            <w:pPr>
              <w:ind w:left="280" w:hanging="280"/>
              <w:rPr>
                <w:ins w:id="4035" w:author="User" w:date="2021-09-13T18:13:00Z"/>
                <w:rFonts w:ascii="標楷體" w:hAnsi="標楷體"/>
              </w:rPr>
            </w:pPr>
            <w:ins w:id="4036" w:author="User" w:date="2021-09-13T18:13:00Z">
              <w:r w:rsidRPr="003C5E10">
                <w:rPr>
                  <w:rFonts w:ascii="標楷體" w:hAnsi="標楷體"/>
                  <w:noProof/>
                </w:rPr>
                <w:t>173</w:t>
              </w:r>
              <w:r w:rsidRPr="003C5E10">
                <w:rPr>
                  <w:rFonts w:ascii="標楷體" w:hAnsi="標楷體"/>
                  <w:spacing w:val="-47"/>
                  <w:w w:val="90"/>
                </w:rPr>
                <w:t xml:space="preserve"> </w:t>
              </w:r>
              <w:r w:rsidRPr="003C5E10">
                <w:rPr>
                  <w:rFonts w:ascii="標楷體" w:hAnsi="標楷體" w:cs="SimSun"/>
                  <w:noProof/>
                </w:rPr>
                <w:t>線</w:t>
              </w:r>
            </w:ins>
          </w:p>
        </w:tc>
        <w:tc>
          <w:tcPr>
            <w:tcW w:w="836" w:type="dxa"/>
            <w:vAlign w:val="center"/>
          </w:tcPr>
          <w:p w14:paraId="35B0F975" w14:textId="77777777" w:rsidR="00455E81" w:rsidRPr="003C5E10" w:rsidRDefault="00455E81" w:rsidP="00A9280A">
            <w:pPr>
              <w:kinsoku w:val="0"/>
              <w:autoSpaceDE w:val="0"/>
              <w:autoSpaceDN w:val="0"/>
              <w:adjustRightInd w:val="0"/>
              <w:spacing w:before="14" w:after="66" w:line="187" w:lineRule="auto"/>
              <w:ind w:left="280" w:hanging="280"/>
              <w:rPr>
                <w:ins w:id="4037" w:author="User" w:date="2021-09-13T18:13:00Z"/>
                <w:rFonts w:ascii="標楷體" w:hAnsi="標楷體"/>
              </w:rPr>
            </w:pPr>
            <w:ins w:id="4038" w:author="User" w:date="2021-09-13T18:13:00Z">
              <w:r>
                <w:rPr>
                  <w:rFonts w:ascii="標楷體" w:hAnsi="標楷體" w:hint="eastAsia"/>
                </w:rPr>
                <w:t>14</w:t>
              </w:r>
            </w:ins>
          </w:p>
        </w:tc>
        <w:tc>
          <w:tcPr>
            <w:tcW w:w="2189" w:type="dxa"/>
          </w:tcPr>
          <w:p w14:paraId="615EBFE3" w14:textId="77777777" w:rsidR="00455E81" w:rsidRPr="003C5E10" w:rsidRDefault="00455E81" w:rsidP="00A9280A">
            <w:pPr>
              <w:ind w:left="280" w:hanging="280"/>
              <w:rPr>
                <w:ins w:id="4039" w:author="User" w:date="2021-09-13T18:13:00Z"/>
                <w:rFonts w:ascii="標楷體" w:hAnsi="標楷體"/>
              </w:rPr>
            </w:pPr>
            <w:ins w:id="4040" w:author="User" w:date="2021-09-13T18:13:00Z">
              <w:r w:rsidRPr="003C5E10">
                <w:rPr>
                  <w:rFonts w:ascii="標楷體" w:hAnsi="標楷體"/>
                  <w:noProof/>
                  <w:color w:val="000000"/>
                </w:rPr>
                <w:t>177</w:t>
              </w:r>
              <w:r w:rsidRPr="003C5E10">
                <w:rPr>
                  <w:rFonts w:ascii="標楷體" w:hAnsi="標楷體" w:cs="SimSun"/>
                  <w:noProof/>
                  <w:color w:val="000000"/>
                </w:rPr>
                <w:t>甲線</w:t>
              </w:r>
            </w:ins>
          </w:p>
        </w:tc>
      </w:tr>
      <w:tr w:rsidR="00455E81" w:rsidRPr="003C5E10" w14:paraId="6C657C0C" w14:textId="77777777" w:rsidTr="00A9280A">
        <w:trPr>
          <w:trHeight w:hRule="exact" w:val="454"/>
          <w:jc w:val="center"/>
          <w:ins w:id="4041" w:author="User" w:date="2021-09-13T18:13:00Z"/>
        </w:trPr>
        <w:tc>
          <w:tcPr>
            <w:tcW w:w="830" w:type="dxa"/>
            <w:vAlign w:val="center"/>
          </w:tcPr>
          <w:p w14:paraId="5CD82130" w14:textId="77777777" w:rsidR="00455E81" w:rsidRPr="003C5E10" w:rsidRDefault="00455E81" w:rsidP="00A9280A">
            <w:pPr>
              <w:kinsoku w:val="0"/>
              <w:autoSpaceDE w:val="0"/>
              <w:autoSpaceDN w:val="0"/>
              <w:adjustRightInd w:val="0"/>
              <w:spacing w:before="14" w:after="66" w:line="187" w:lineRule="auto"/>
              <w:ind w:left="280" w:hanging="280"/>
              <w:rPr>
                <w:ins w:id="4042" w:author="User" w:date="2021-09-13T18:13:00Z"/>
                <w:rFonts w:ascii="標楷體" w:hAnsi="標楷體"/>
              </w:rPr>
            </w:pPr>
            <w:ins w:id="4043" w:author="User" w:date="2021-09-13T18:13:00Z">
              <w:r w:rsidRPr="003C5E10">
                <w:rPr>
                  <w:rFonts w:ascii="標楷體" w:hAnsi="標楷體" w:hint="eastAsia"/>
                </w:rPr>
                <w:t>2</w:t>
              </w:r>
            </w:ins>
          </w:p>
        </w:tc>
        <w:tc>
          <w:tcPr>
            <w:tcW w:w="2189" w:type="dxa"/>
          </w:tcPr>
          <w:p w14:paraId="6A7E20DA" w14:textId="77777777" w:rsidR="00455E81" w:rsidRPr="003C5E10" w:rsidRDefault="00455E81" w:rsidP="00A9280A">
            <w:pPr>
              <w:ind w:left="280" w:hanging="280"/>
              <w:rPr>
                <w:ins w:id="4044" w:author="User" w:date="2021-09-13T18:13:00Z"/>
                <w:rFonts w:ascii="標楷體" w:hAnsi="標楷體"/>
              </w:rPr>
            </w:pPr>
            <w:ins w:id="4045" w:author="User" w:date="2021-09-13T18:13:00Z">
              <w:r w:rsidRPr="003C5E10">
                <w:rPr>
                  <w:rFonts w:ascii="標楷體" w:hAnsi="標楷體"/>
                  <w:noProof/>
                </w:rPr>
                <w:t>171</w:t>
              </w:r>
              <w:r w:rsidRPr="003C5E10">
                <w:rPr>
                  <w:rFonts w:ascii="標楷體" w:hAnsi="標楷體"/>
                  <w:spacing w:val="-47"/>
                  <w:w w:val="90"/>
                </w:rPr>
                <w:t xml:space="preserve"> </w:t>
              </w:r>
              <w:r w:rsidRPr="003C5E10">
                <w:rPr>
                  <w:rFonts w:ascii="標楷體" w:hAnsi="標楷體" w:cs="SimSun"/>
                  <w:noProof/>
                </w:rPr>
                <w:t>線</w:t>
              </w:r>
            </w:ins>
          </w:p>
        </w:tc>
        <w:tc>
          <w:tcPr>
            <w:tcW w:w="839" w:type="dxa"/>
            <w:vAlign w:val="center"/>
          </w:tcPr>
          <w:p w14:paraId="03BF330D" w14:textId="77777777" w:rsidR="00455E81" w:rsidRPr="003C5E10" w:rsidRDefault="00455E81" w:rsidP="00A9280A">
            <w:pPr>
              <w:kinsoku w:val="0"/>
              <w:autoSpaceDE w:val="0"/>
              <w:autoSpaceDN w:val="0"/>
              <w:adjustRightInd w:val="0"/>
              <w:spacing w:before="14" w:after="66" w:line="187" w:lineRule="auto"/>
              <w:ind w:left="280" w:hanging="280"/>
              <w:rPr>
                <w:ins w:id="4046" w:author="User" w:date="2021-09-13T18:13:00Z"/>
                <w:rFonts w:ascii="標楷體" w:hAnsi="標楷體"/>
              </w:rPr>
            </w:pPr>
            <w:ins w:id="4047" w:author="User" w:date="2021-09-13T18:13:00Z">
              <w:r>
                <w:rPr>
                  <w:rFonts w:ascii="標楷體" w:hAnsi="標楷體" w:hint="eastAsia"/>
                </w:rPr>
                <w:t>9</w:t>
              </w:r>
            </w:ins>
          </w:p>
        </w:tc>
        <w:tc>
          <w:tcPr>
            <w:tcW w:w="2189" w:type="dxa"/>
          </w:tcPr>
          <w:p w14:paraId="591623C2" w14:textId="77777777" w:rsidR="00455E81" w:rsidRPr="003C5E10" w:rsidRDefault="00455E81" w:rsidP="00A9280A">
            <w:pPr>
              <w:ind w:left="280" w:hanging="280"/>
              <w:rPr>
                <w:ins w:id="4048" w:author="User" w:date="2021-09-13T18:13:00Z"/>
                <w:rFonts w:ascii="標楷體" w:hAnsi="標楷體"/>
              </w:rPr>
            </w:pPr>
            <w:ins w:id="4049" w:author="User" w:date="2021-09-13T18:13:00Z">
              <w:r w:rsidRPr="003C5E10">
                <w:rPr>
                  <w:rFonts w:ascii="標楷體" w:hAnsi="標楷體"/>
                  <w:noProof/>
                </w:rPr>
                <w:t>173</w:t>
              </w:r>
              <w:r w:rsidRPr="003C5E10">
                <w:rPr>
                  <w:rFonts w:ascii="標楷體" w:hAnsi="標楷體" w:cs="SimSun"/>
                  <w:noProof/>
                </w:rPr>
                <w:t>甲線</w:t>
              </w:r>
            </w:ins>
          </w:p>
        </w:tc>
        <w:tc>
          <w:tcPr>
            <w:tcW w:w="836" w:type="dxa"/>
            <w:vAlign w:val="center"/>
          </w:tcPr>
          <w:p w14:paraId="41669F7F" w14:textId="77777777" w:rsidR="00455E81" w:rsidRPr="003C5E10" w:rsidRDefault="00455E81" w:rsidP="00A9280A">
            <w:pPr>
              <w:kinsoku w:val="0"/>
              <w:autoSpaceDE w:val="0"/>
              <w:autoSpaceDN w:val="0"/>
              <w:adjustRightInd w:val="0"/>
              <w:spacing w:before="14" w:after="66" w:line="187" w:lineRule="auto"/>
              <w:ind w:left="280" w:hanging="280"/>
              <w:rPr>
                <w:ins w:id="4050" w:author="User" w:date="2021-09-13T18:13:00Z"/>
                <w:rFonts w:ascii="標楷體" w:hAnsi="標楷體"/>
              </w:rPr>
            </w:pPr>
            <w:ins w:id="4051" w:author="User" w:date="2021-09-13T18:13:00Z">
              <w:r>
                <w:rPr>
                  <w:rFonts w:ascii="標楷體" w:hAnsi="標楷體" w:hint="eastAsia"/>
                </w:rPr>
                <w:t>15</w:t>
              </w:r>
            </w:ins>
          </w:p>
        </w:tc>
        <w:tc>
          <w:tcPr>
            <w:tcW w:w="2189" w:type="dxa"/>
          </w:tcPr>
          <w:p w14:paraId="190192B2" w14:textId="77777777" w:rsidR="00455E81" w:rsidRPr="003C5E10" w:rsidRDefault="00455E81" w:rsidP="00A9280A">
            <w:pPr>
              <w:ind w:left="273" w:hanging="273"/>
              <w:rPr>
                <w:ins w:id="4052" w:author="User" w:date="2021-09-13T18:13:00Z"/>
                <w:rFonts w:ascii="標楷體" w:hAnsi="標楷體"/>
              </w:rPr>
            </w:pPr>
            <w:ins w:id="4053" w:author="User" w:date="2021-09-13T18:13:00Z">
              <w:r w:rsidRPr="003C5E10">
                <w:rPr>
                  <w:rFonts w:ascii="標楷體" w:hAnsi="標楷體"/>
                  <w:noProof/>
                  <w:color w:val="000000"/>
                  <w:spacing w:val="-7"/>
                </w:rPr>
                <w:t>178</w:t>
              </w:r>
              <w:r w:rsidRPr="003C5E10">
                <w:rPr>
                  <w:rFonts w:ascii="標楷體" w:hAnsi="標楷體"/>
                  <w:spacing w:val="-47"/>
                  <w:w w:val="90"/>
                </w:rPr>
                <w:t xml:space="preserve"> </w:t>
              </w:r>
              <w:r w:rsidRPr="003C5E10">
                <w:rPr>
                  <w:rFonts w:ascii="標楷體" w:hAnsi="標楷體" w:cs="SimSun"/>
                  <w:noProof/>
                  <w:color w:val="000000"/>
                </w:rPr>
                <w:t>線</w:t>
              </w:r>
            </w:ins>
          </w:p>
        </w:tc>
      </w:tr>
      <w:tr w:rsidR="00455E81" w:rsidRPr="003C5E10" w14:paraId="2A521BC8" w14:textId="77777777" w:rsidTr="00A9280A">
        <w:trPr>
          <w:trHeight w:hRule="exact" w:val="454"/>
          <w:jc w:val="center"/>
          <w:ins w:id="4054" w:author="User" w:date="2021-09-13T18:13:00Z"/>
        </w:trPr>
        <w:tc>
          <w:tcPr>
            <w:tcW w:w="830" w:type="dxa"/>
            <w:vAlign w:val="center"/>
          </w:tcPr>
          <w:p w14:paraId="0C54B9D8" w14:textId="77777777" w:rsidR="00455E81" w:rsidRPr="003C5E10" w:rsidRDefault="00455E81" w:rsidP="00A9280A">
            <w:pPr>
              <w:kinsoku w:val="0"/>
              <w:autoSpaceDE w:val="0"/>
              <w:autoSpaceDN w:val="0"/>
              <w:adjustRightInd w:val="0"/>
              <w:spacing w:before="14" w:after="66" w:line="187" w:lineRule="auto"/>
              <w:ind w:left="280" w:hanging="280"/>
              <w:rPr>
                <w:ins w:id="4055" w:author="User" w:date="2021-09-13T18:13:00Z"/>
                <w:rFonts w:ascii="標楷體" w:hAnsi="標楷體"/>
              </w:rPr>
            </w:pPr>
            <w:ins w:id="4056" w:author="User" w:date="2021-09-13T18:13:00Z">
              <w:r w:rsidRPr="003C5E10">
                <w:rPr>
                  <w:rFonts w:ascii="標楷體" w:hAnsi="標楷體" w:hint="eastAsia"/>
                </w:rPr>
                <w:t>3</w:t>
              </w:r>
            </w:ins>
          </w:p>
        </w:tc>
        <w:tc>
          <w:tcPr>
            <w:tcW w:w="2189" w:type="dxa"/>
          </w:tcPr>
          <w:p w14:paraId="296A5316" w14:textId="77777777" w:rsidR="00455E81" w:rsidRPr="003C5E10" w:rsidRDefault="00455E81" w:rsidP="00A9280A">
            <w:pPr>
              <w:ind w:left="280" w:hanging="280"/>
              <w:rPr>
                <w:ins w:id="4057" w:author="User" w:date="2021-09-13T18:13:00Z"/>
                <w:rFonts w:ascii="標楷體" w:hAnsi="標楷體"/>
              </w:rPr>
            </w:pPr>
            <w:ins w:id="4058" w:author="User" w:date="2021-09-13T18:13:00Z">
              <w:r w:rsidRPr="003C5E10">
                <w:rPr>
                  <w:rFonts w:ascii="標楷體" w:hAnsi="標楷體"/>
                  <w:noProof/>
                </w:rPr>
                <w:t>171</w:t>
              </w:r>
              <w:r w:rsidRPr="003C5E10">
                <w:rPr>
                  <w:rFonts w:ascii="標楷體" w:hAnsi="標楷體" w:cs="SimSun"/>
                  <w:noProof/>
                </w:rPr>
                <w:t>甲線</w:t>
              </w:r>
            </w:ins>
          </w:p>
        </w:tc>
        <w:tc>
          <w:tcPr>
            <w:tcW w:w="839" w:type="dxa"/>
            <w:vAlign w:val="center"/>
          </w:tcPr>
          <w:p w14:paraId="6F022EA2" w14:textId="77777777" w:rsidR="00455E81" w:rsidRPr="003C5E10" w:rsidRDefault="00455E81" w:rsidP="00A9280A">
            <w:pPr>
              <w:kinsoku w:val="0"/>
              <w:autoSpaceDE w:val="0"/>
              <w:autoSpaceDN w:val="0"/>
              <w:adjustRightInd w:val="0"/>
              <w:spacing w:before="14" w:after="66" w:line="187" w:lineRule="auto"/>
              <w:ind w:left="280" w:hanging="280"/>
              <w:rPr>
                <w:ins w:id="4059" w:author="User" w:date="2021-09-13T18:13:00Z"/>
                <w:rFonts w:ascii="標楷體" w:hAnsi="標楷體"/>
              </w:rPr>
            </w:pPr>
            <w:ins w:id="4060" w:author="User" w:date="2021-09-13T18:13:00Z">
              <w:r>
                <w:rPr>
                  <w:rFonts w:ascii="標楷體" w:hAnsi="標楷體" w:hint="eastAsia"/>
                </w:rPr>
                <w:t>10</w:t>
              </w:r>
            </w:ins>
          </w:p>
        </w:tc>
        <w:tc>
          <w:tcPr>
            <w:tcW w:w="2189" w:type="dxa"/>
          </w:tcPr>
          <w:p w14:paraId="41C3ED2B" w14:textId="77777777" w:rsidR="00455E81" w:rsidRPr="003C5E10" w:rsidRDefault="00455E81" w:rsidP="00A9280A">
            <w:pPr>
              <w:ind w:left="280" w:hanging="280"/>
              <w:rPr>
                <w:ins w:id="4061" w:author="User" w:date="2021-09-13T18:13:00Z"/>
                <w:rFonts w:ascii="標楷體" w:hAnsi="標楷體"/>
              </w:rPr>
            </w:pPr>
            <w:ins w:id="4062" w:author="User" w:date="2021-09-13T18:13:00Z">
              <w:r w:rsidRPr="003C5E10">
                <w:rPr>
                  <w:rFonts w:ascii="標楷體" w:hAnsi="標楷體"/>
                  <w:noProof/>
                </w:rPr>
                <w:t>174</w:t>
              </w:r>
              <w:r w:rsidRPr="003C5E10">
                <w:rPr>
                  <w:rFonts w:ascii="標楷體" w:hAnsi="標楷體"/>
                  <w:spacing w:val="-47"/>
                  <w:w w:val="90"/>
                </w:rPr>
                <w:t xml:space="preserve"> </w:t>
              </w:r>
              <w:r w:rsidRPr="003C5E10">
                <w:rPr>
                  <w:rFonts w:ascii="標楷體" w:hAnsi="標楷體" w:cs="SimSun"/>
                  <w:noProof/>
                </w:rPr>
                <w:t>線</w:t>
              </w:r>
            </w:ins>
          </w:p>
        </w:tc>
        <w:tc>
          <w:tcPr>
            <w:tcW w:w="836" w:type="dxa"/>
            <w:vAlign w:val="center"/>
          </w:tcPr>
          <w:p w14:paraId="146E6F41" w14:textId="77777777" w:rsidR="00455E81" w:rsidRPr="003C5E10" w:rsidRDefault="00455E81" w:rsidP="00A9280A">
            <w:pPr>
              <w:kinsoku w:val="0"/>
              <w:autoSpaceDE w:val="0"/>
              <w:autoSpaceDN w:val="0"/>
              <w:adjustRightInd w:val="0"/>
              <w:spacing w:before="14" w:after="66" w:line="187" w:lineRule="auto"/>
              <w:ind w:left="280" w:hanging="280"/>
              <w:rPr>
                <w:ins w:id="4063" w:author="User" w:date="2021-09-13T18:13:00Z"/>
                <w:rFonts w:ascii="標楷體" w:hAnsi="標楷體"/>
              </w:rPr>
            </w:pPr>
            <w:ins w:id="4064" w:author="User" w:date="2021-09-13T18:13:00Z">
              <w:r>
                <w:rPr>
                  <w:rFonts w:ascii="標楷體" w:hAnsi="標楷體" w:hint="eastAsia"/>
                </w:rPr>
                <w:t>16</w:t>
              </w:r>
            </w:ins>
          </w:p>
        </w:tc>
        <w:tc>
          <w:tcPr>
            <w:tcW w:w="2189" w:type="dxa"/>
          </w:tcPr>
          <w:p w14:paraId="6BAEC1EA" w14:textId="77777777" w:rsidR="00455E81" w:rsidRPr="003C5E10" w:rsidRDefault="00455E81" w:rsidP="00A9280A">
            <w:pPr>
              <w:ind w:left="280" w:hanging="280"/>
              <w:rPr>
                <w:ins w:id="4065" w:author="User" w:date="2021-09-13T18:13:00Z"/>
                <w:rFonts w:ascii="標楷體" w:hAnsi="標楷體"/>
              </w:rPr>
            </w:pPr>
            <w:ins w:id="4066" w:author="User" w:date="2021-09-13T18:13:00Z">
              <w:r w:rsidRPr="003C5E10">
                <w:rPr>
                  <w:rFonts w:ascii="標楷體" w:hAnsi="標楷體"/>
                  <w:noProof/>
                  <w:color w:val="000000"/>
                </w:rPr>
                <w:t>178</w:t>
              </w:r>
              <w:r w:rsidRPr="003C5E10">
                <w:rPr>
                  <w:rFonts w:ascii="標楷體" w:hAnsi="標楷體" w:cs="SimSun"/>
                  <w:noProof/>
                  <w:color w:val="000000"/>
                </w:rPr>
                <w:t>甲線</w:t>
              </w:r>
            </w:ins>
          </w:p>
        </w:tc>
      </w:tr>
      <w:tr w:rsidR="00455E81" w:rsidRPr="003C5E10" w14:paraId="49F536E8" w14:textId="77777777" w:rsidTr="00A9280A">
        <w:trPr>
          <w:trHeight w:hRule="exact" w:val="454"/>
          <w:jc w:val="center"/>
          <w:ins w:id="4067" w:author="User" w:date="2021-09-13T18:13:00Z"/>
        </w:trPr>
        <w:tc>
          <w:tcPr>
            <w:tcW w:w="830" w:type="dxa"/>
            <w:vAlign w:val="center"/>
          </w:tcPr>
          <w:p w14:paraId="2B007F2E" w14:textId="77777777" w:rsidR="00455E81" w:rsidRPr="003C5E10" w:rsidRDefault="00455E81" w:rsidP="00A9280A">
            <w:pPr>
              <w:kinsoku w:val="0"/>
              <w:autoSpaceDE w:val="0"/>
              <w:autoSpaceDN w:val="0"/>
              <w:adjustRightInd w:val="0"/>
              <w:spacing w:before="14" w:after="66" w:line="187" w:lineRule="auto"/>
              <w:ind w:left="280" w:hanging="280"/>
              <w:rPr>
                <w:ins w:id="4068" w:author="User" w:date="2021-09-13T18:13:00Z"/>
                <w:rFonts w:ascii="標楷體" w:hAnsi="標楷體"/>
              </w:rPr>
            </w:pPr>
            <w:ins w:id="4069" w:author="User" w:date="2021-09-13T18:13:00Z">
              <w:r w:rsidRPr="003C5E10">
                <w:rPr>
                  <w:rFonts w:ascii="標楷體" w:hAnsi="標楷體" w:hint="eastAsia"/>
                </w:rPr>
                <w:t>4</w:t>
              </w:r>
            </w:ins>
          </w:p>
        </w:tc>
        <w:tc>
          <w:tcPr>
            <w:tcW w:w="2189" w:type="dxa"/>
          </w:tcPr>
          <w:p w14:paraId="4D1BD20A" w14:textId="77777777" w:rsidR="00455E81" w:rsidRPr="003C5E10" w:rsidRDefault="00455E81" w:rsidP="00A9280A">
            <w:pPr>
              <w:ind w:left="280" w:hanging="280"/>
              <w:rPr>
                <w:ins w:id="4070" w:author="User" w:date="2021-09-13T18:13:00Z"/>
                <w:rFonts w:ascii="標楷體" w:hAnsi="標楷體"/>
              </w:rPr>
            </w:pPr>
            <w:ins w:id="4071" w:author="User" w:date="2021-09-13T18:13:00Z">
              <w:r w:rsidRPr="003C5E10">
                <w:rPr>
                  <w:rFonts w:ascii="標楷體" w:hAnsi="標楷體"/>
                  <w:noProof/>
                </w:rPr>
                <w:t>171</w:t>
              </w:r>
              <w:r w:rsidRPr="003C5E10">
                <w:rPr>
                  <w:rFonts w:ascii="標楷體" w:hAnsi="標楷體"/>
                  <w:spacing w:val="28"/>
                  <w:w w:val="110"/>
                </w:rPr>
                <w:t xml:space="preserve"> </w:t>
              </w:r>
              <w:r w:rsidRPr="003C5E10">
                <w:rPr>
                  <w:rFonts w:ascii="標楷體" w:hAnsi="標楷體" w:cs="SimSun"/>
                  <w:noProof/>
                  <w:w w:val="94"/>
                </w:rPr>
                <w:t>乙線</w:t>
              </w:r>
            </w:ins>
          </w:p>
        </w:tc>
        <w:tc>
          <w:tcPr>
            <w:tcW w:w="839" w:type="dxa"/>
          </w:tcPr>
          <w:p w14:paraId="3F55AAAA" w14:textId="77777777" w:rsidR="00455E81" w:rsidRPr="003C5E10" w:rsidRDefault="00455E81" w:rsidP="00A9280A">
            <w:pPr>
              <w:ind w:left="280" w:hanging="280"/>
              <w:rPr>
                <w:ins w:id="4072" w:author="User" w:date="2021-09-13T18:13:00Z"/>
                <w:rFonts w:ascii="標楷體" w:hAnsi="標楷體"/>
              </w:rPr>
            </w:pPr>
            <w:ins w:id="4073" w:author="User" w:date="2021-09-13T18:13:00Z">
              <w:r>
                <w:rPr>
                  <w:rFonts w:ascii="標楷體" w:hAnsi="標楷體" w:hint="eastAsia"/>
                </w:rPr>
                <w:t>11</w:t>
              </w:r>
            </w:ins>
          </w:p>
        </w:tc>
        <w:tc>
          <w:tcPr>
            <w:tcW w:w="2189" w:type="dxa"/>
          </w:tcPr>
          <w:p w14:paraId="54811E36" w14:textId="77777777" w:rsidR="00455E81" w:rsidRPr="003C5E10" w:rsidRDefault="00455E81" w:rsidP="00A9280A">
            <w:pPr>
              <w:ind w:left="273" w:hanging="273"/>
              <w:rPr>
                <w:ins w:id="4074" w:author="User" w:date="2021-09-13T18:13:00Z"/>
                <w:rFonts w:ascii="標楷體" w:hAnsi="標楷體"/>
              </w:rPr>
            </w:pPr>
            <w:ins w:id="4075" w:author="User" w:date="2021-09-13T18:13:00Z">
              <w:r w:rsidRPr="003C5E10">
                <w:rPr>
                  <w:rFonts w:ascii="標楷體" w:hAnsi="標楷體"/>
                  <w:noProof/>
                  <w:color w:val="000000"/>
                  <w:spacing w:val="-7"/>
                </w:rPr>
                <w:t>175</w:t>
              </w:r>
              <w:r w:rsidRPr="003C5E10">
                <w:rPr>
                  <w:rFonts w:ascii="標楷體" w:hAnsi="標楷體"/>
                  <w:spacing w:val="-47"/>
                  <w:w w:val="90"/>
                </w:rPr>
                <w:t xml:space="preserve"> </w:t>
              </w:r>
              <w:r w:rsidRPr="003C5E10">
                <w:rPr>
                  <w:rFonts w:ascii="標楷體" w:hAnsi="標楷體" w:cs="SimSun"/>
                  <w:noProof/>
                  <w:color w:val="000000"/>
                </w:rPr>
                <w:t>線</w:t>
              </w:r>
            </w:ins>
          </w:p>
        </w:tc>
        <w:tc>
          <w:tcPr>
            <w:tcW w:w="836" w:type="dxa"/>
            <w:vAlign w:val="center"/>
          </w:tcPr>
          <w:p w14:paraId="7870F161" w14:textId="77777777" w:rsidR="00455E81" w:rsidRPr="003C5E10" w:rsidRDefault="00455E81" w:rsidP="00A9280A">
            <w:pPr>
              <w:kinsoku w:val="0"/>
              <w:autoSpaceDE w:val="0"/>
              <w:autoSpaceDN w:val="0"/>
              <w:adjustRightInd w:val="0"/>
              <w:spacing w:before="14" w:after="66" w:line="187" w:lineRule="auto"/>
              <w:ind w:left="280" w:hanging="280"/>
              <w:rPr>
                <w:ins w:id="4076" w:author="User" w:date="2021-09-13T18:13:00Z"/>
                <w:rFonts w:ascii="標楷體" w:hAnsi="標楷體"/>
              </w:rPr>
            </w:pPr>
            <w:ins w:id="4077" w:author="User" w:date="2021-09-13T18:13:00Z">
              <w:r>
                <w:rPr>
                  <w:rFonts w:ascii="標楷體" w:hAnsi="標楷體" w:hint="eastAsia"/>
                </w:rPr>
                <w:t>17</w:t>
              </w:r>
            </w:ins>
          </w:p>
        </w:tc>
        <w:tc>
          <w:tcPr>
            <w:tcW w:w="2189" w:type="dxa"/>
          </w:tcPr>
          <w:p w14:paraId="1FE9086E" w14:textId="77777777" w:rsidR="00455E81" w:rsidRPr="003C5E10" w:rsidRDefault="00455E81" w:rsidP="00A9280A">
            <w:pPr>
              <w:ind w:left="273" w:hanging="273"/>
              <w:rPr>
                <w:ins w:id="4078" w:author="User" w:date="2021-09-13T18:13:00Z"/>
                <w:rFonts w:ascii="標楷體" w:hAnsi="標楷體"/>
              </w:rPr>
            </w:pPr>
            <w:ins w:id="4079" w:author="User" w:date="2021-09-13T18:13:00Z">
              <w:r w:rsidRPr="003C5E10">
                <w:rPr>
                  <w:rFonts w:ascii="標楷體" w:hAnsi="標楷體"/>
                  <w:noProof/>
                  <w:color w:val="000000"/>
                  <w:spacing w:val="-7"/>
                </w:rPr>
                <w:t>180</w:t>
              </w:r>
              <w:r w:rsidRPr="003C5E10">
                <w:rPr>
                  <w:rFonts w:ascii="標楷體" w:hAnsi="標楷體"/>
                  <w:spacing w:val="-47"/>
                  <w:w w:val="90"/>
                </w:rPr>
                <w:t xml:space="preserve"> </w:t>
              </w:r>
              <w:r w:rsidRPr="003C5E10">
                <w:rPr>
                  <w:rFonts w:ascii="標楷體" w:hAnsi="標楷體" w:cs="SimSun"/>
                  <w:noProof/>
                  <w:color w:val="000000"/>
                </w:rPr>
                <w:t>線</w:t>
              </w:r>
            </w:ins>
          </w:p>
        </w:tc>
      </w:tr>
      <w:tr w:rsidR="00455E81" w:rsidRPr="003C5E10" w14:paraId="5AFE5D5F" w14:textId="77777777" w:rsidTr="00A9280A">
        <w:trPr>
          <w:trHeight w:hRule="exact" w:val="454"/>
          <w:jc w:val="center"/>
          <w:ins w:id="4080" w:author="User" w:date="2021-09-13T18:13:00Z"/>
        </w:trPr>
        <w:tc>
          <w:tcPr>
            <w:tcW w:w="830" w:type="dxa"/>
            <w:vAlign w:val="center"/>
          </w:tcPr>
          <w:p w14:paraId="5F483F0A" w14:textId="77777777" w:rsidR="00455E81" w:rsidRPr="003C5E10" w:rsidRDefault="00455E81" w:rsidP="00A9280A">
            <w:pPr>
              <w:kinsoku w:val="0"/>
              <w:autoSpaceDE w:val="0"/>
              <w:autoSpaceDN w:val="0"/>
              <w:adjustRightInd w:val="0"/>
              <w:spacing w:before="14" w:after="66" w:line="187" w:lineRule="auto"/>
              <w:ind w:left="280" w:hanging="280"/>
              <w:rPr>
                <w:ins w:id="4081" w:author="User" w:date="2021-09-13T18:13:00Z"/>
                <w:rFonts w:ascii="標楷體" w:hAnsi="標楷體"/>
              </w:rPr>
            </w:pPr>
            <w:ins w:id="4082" w:author="User" w:date="2021-09-13T18:13:00Z">
              <w:r w:rsidRPr="003C5E10">
                <w:rPr>
                  <w:rFonts w:ascii="標楷體" w:hAnsi="標楷體" w:hint="eastAsia"/>
                </w:rPr>
                <w:t>5</w:t>
              </w:r>
            </w:ins>
          </w:p>
        </w:tc>
        <w:tc>
          <w:tcPr>
            <w:tcW w:w="2189" w:type="dxa"/>
          </w:tcPr>
          <w:p w14:paraId="71A75DE3" w14:textId="77777777" w:rsidR="00455E81" w:rsidRPr="003C5E10" w:rsidRDefault="00455E81" w:rsidP="00A9280A">
            <w:pPr>
              <w:ind w:left="280" w:hanging="280"/>
              <w:rPr>
                <w:ins w:id="4083" w:author="User" w:date="2021-09-13T18:13:00Z"/>
                <w:rFonts w:ascii="標楷體" w:hAnsi="標楷體"/>
              </w:rPr>
            </w:pPr>
            <w:ins w:id="4084" w:author="User" w:date="2021-09-13T18:13:00Z">
              <w:r w:rsidRPr="003C5E10">
                <w:rPr>
                  <w:rFonts w:ascii="標楷體" w:hAnsi="標楷體"/>
                  <w:noProof/>
                </w:rPr>
                <w:t>172</w:t>
              </w:r>
              <w:r w:rsidRPr="003C5E10">
                <w:rPr>
                  <w:rFonts w:ascii="標楷體" w:hAnsi="標楷體"/>
                  <w:spacing w:val="-47"/>
                  <w:w w:val="90"/>
                </w:rPr>
                <w:t xml:space="preserve"> </w:t>
              </w:r>
              <w:r w:rsidRPr="003C5E10">
                <w:rPr>
                  <w:rFonts w:ascii="標楷體" w:hAnsi="標楷體" w:cs="SimSun"/>
                  <w:noProof/>
                </w:rPr>
                <w:t>線</w:t>
              </w:r>
            </w:ins>
          </w:p>
        </w:tc>
        <w:tc>
          <w:tcPr>
            <w:tcW w:w="839" w:type="dxa"/>
          </w:tcPr>
          <w:p w14:paraId="3CC9C5F3" w14:textId="77777777" w:rsidR="00455E81" w:rsidRPr="003C5E10" w:rsidRDefault="00455E81" w:rsidP="00A9280A">
            <w:pPr>
              <w:ind w:left="280" w:hanging="280"/>
              <w:rPr>
                <w:ins w:id="4085" w:author="User" w:date="2021-09-13T18:13:00Z"/>
                <w:rFonts w:ascii="標楷體" w:hAnsi="標楷體"/>
              </w:rPr>
            </w:pPr>
            <w:ins w:id="4086" w:author="User" w:date="2021-09-13T18:13:00Z">
              <w:r>
                <w:rPr>
                  <w:rFonts w:ascii="標楷體" w:hAnsi="標楷體" w:hint="eastAsia"/>
                </w:rPr>
                <w:t>12</w:t>
              </w:r>
            </w:ins>
          </w:p>
        </w:tc>
        <w:tc>
          <w:tcPr>
            <w:tcW w:w="2189" w:type="dxa"/>
          </w:tcPr>
          <w:p w14:paraId="23BBD81E" w14:textId="77777777" w:rsidR="00455E81" w:rsidRPr="003C5E10" w:rsidRDefault="00455E81" w:rsidP="00A9280A">
            <w:pPr>
              <w:ind w:left="273" w:hanging="273"/>
              <w:rPr>
                <w:ins w:id="4087" w:author="User" w:date="2021-09-13T18:13:00Z"/>
                <w:rFonts w:ascii="標楷體" w:hAnsi="標楷體"/>
              </w:rPr>
            </w:pPr>
            <w:ins w:id="4088" w:author="User" w:date="2021-09-13T18:13:00Z">
              <w:r w:rsidRPr="003C5E10">
                <w:rPr>
                  <w:rFonts w:ascii="標楷體" w:hAnsi="標楷體"/>
                  <w:noProof/>
                  <w:color w:val="000000"/>
                  <w:spacing w:val="-7"/>
                </w:rPr>
                <w:t>176</w:t>
              </w:r>
              <w:r w:rsidRPr="003C5E10">
                <w:rPr>
                  <w:rFonts w:ascii="標楷體" w:hAnsi="標楷體"/>
                  <w:spacing w:val="-47"/>
                  <w:w w:val="90"/>
                </w:rPr>
                <w:t xml:space="preserve"> </w:t>
              </w:r>
              <w:r w:rsidRPr="003C5E10">
                <w:rPr>
                  <w:rFonts w:ascii="標楷體" w:hAnsi="標楷體" w:cs="SimSun"/>
                  <w:noProof/>
                  <w:color w:val="000000"/>
                </w:rPr>
                <w:t>線</w:t>
              </w:r>
            </w:ins>
          </w:p>
        </w:tc>
        <w:tc>
          <w:tcPr>
            <w:tcW w:w="836" w:type="dxa"/>
            <w:vAlign w:val="center"/>
          </w:tcPr>
          <w:p w14:paraId="785EAC65" w14:textId="77777777" w:rsidR="00455E81" w:rsidRPr="003C5E10" w:rsidRDefault="00455E81" w:rsidP="00A9280A">
            <w:pPr>
              <w:kinsoku w:val="0"/>
              <w:autoSpaceDE w:val="0"/>
              <w:autoSpaceDN w:val="0"/>
              <w:adjustRightInd w:val="0"/>
              <w:spacing w:before="14" w:after="66" w:line="187" w:lineRule="auto"/>
              <w:ind w:left="280" w:hanging="280"/>
              <w:rPr>
                <w:ins w:id="4089" w:author="User" w:date="2021-09-13T18:13:00Z"/>
                <w:rFonts w:ascii="標楷體" w:hAnsi="標楷體"/>
              </w:rPr>
            </w:pPr>
            <w:ins w:id="4090" w:author="User" w:date="2021-09-13T18:13:00Z">
              <w:r>
                <w:rPr>
                  <w:rFonts w:ascii="標楷體" w:hAnsi="標楷體" w:hint="eastAsia"/>
                </w:rPr>
                <w:t>18</w:t>
              </w:r>
            </w:ins>
          </w:p>
        </w:tc>
        <w:tc>
          <w:tcPr>
            <w:tcW w:w="2189" w:type="dxa"/>
          </w:tcPr>
          <w:p w14:paraId="6308930E" w14:textId="77777777" w:rsidR="00455E81" w:rsidRPr="003C5E10" w:rsidRDefault="00455E81" w:rsidP="00A9280A">
            <w:pPr>
              <w:ind w:left="280" w:hanging="280"/>
              <w:rPr>
                <w:ins w:id="4091" w:author="User" w:date="2021-09-13T18:13:00Z"/>
                <w:rFonts w:ascii="標楷體" w:hAnsi="標楷體"/>
              </w:rPr>
            </w:pPr>
            <w:ins w:id="4092" w:author="User" w:date="2021-09-13T18:13:00Z">
              <w:r w:rsidRPr="003C5E10">
                <w:rPr>
                  <w:rFonts w:ascii="標楷體" w:hAnsi="標楷體"/>
                  <w:noProof/>
                  <w:color w:val="000000"/>
                </w:rPr>
                <w:t>180</w:t>
              </w:r>
              <w:r w:rsidRPr="003C5E10">
                <w:rPr>
                  <w:rFonts w:ascii="標楷體" w:hAnsi="標楷體" w:cs="SimSun"/>
                  <w:noProof/>
                  <w:color w:val="000000"/>
                </w:rPr>
                <w:t>甲線</w:t>
              </w:r>
            </w:ins>
          </w:p>
        </w:tc>
      </w:tr>
      <w:tr w:rsidR="00455E81" w:rsidRPr="003C5E10" w14:paraId="3D7F9AAE" w14:textId="77777777" w:rsidTr="00A9280A">
        <w:trPr>
          <w:trHeight w:hRule="exact" w:val="454"/>
          <w:jc w:val="center"/>
          <w:ins w:id="4093" w:author="User" w:date="2021-09-13T18:13:00Z"/>
        </w:trPr>
        <w:tc>
          <w:tcPr>
            <w:tcW w:w="830" w:type="dxa"/>
            <w:vAlign w:val="center"/>
          </w:tcPr>
          <w:p w14:paraId="6B50E4D1" w14:textId="77777777" w:rsidR="00455E81" w:rsidRPr="003C5E10" w:rsidRDefault="00455E81" w:rsidP="00A9280A">
            <w:pPr>
              <w:kinsoku w:val="0"/>
              <w:autoSpaceDE w:val="0"/>
              <w:autoSpaceDN w:val="0"/>
              <w:adjustRightInd w:val="0"/>
              <w:spacing w:before="14" w:after="66" w:line="187" w:lineRule="auto"/>
              <w:ind w:left="280" w:hanging="280"/>
              <w:rPr>
                <w:ins w:id="4094" w:author="User" w:date="2021-09-13T18:13:00Z"/>
                <w:rFonts w:ascii="標楷體" w:hAnsi="標楷體"/>
              </w:rPr>
            </w:pPr>
            <w:ins w:id="4095" w:author="User" w:date="2021-09-13T18:13:00Z">
              <w:r w:rsidRPr="003C5E10">
                <w:rPr>
                  <w:rFonts w:ascii="標楷體" w:hAnsi="標楷體" w:hint="eastAsia"/>
                </w:rPr>
                <w:t>6</w:t>
              </w:r>
            </w:ins>
          </w:p>
        </w:tc>
        <w:tc>
          <w:tcPr>
            <w:tcW w:w="2189" w:type="dxa"/>
          </w:tcPr>
          <w:p w14:paraId="196727EE" w14:textId="77777777" w:rsidR="00455E81" w:rsidRPr="003C5E10" w:rsidRDefault="00455E81" w:rsidP="00A9280A">
            <w:pPr>
              <w:ind w:left="280" w:hanging="280"/>
              <w:rPr>
                <w:ins w:id="4096" w:author="User" w:date="2021-09-13T18:13:00Z"/>
                <w:rFonts w:ascii="標楷體" w:hAnsi="標楷體"/>
              </w:rPr>
            </w:pPr>
            <w:ins w:id="4097" w:author="User" w:date="2021-09-13T18:13:00Z">
              <w:r w:rsidRPr="003C5E10">
                <w:rPr>
                  <w:rFonts w:ascii="標楷體" w:hAnsi="標楷體"/>
                  <w:noProof/>
                </w:rPr>
                <w:t>172</w:t>
              </w:r>
              <w:r w:rsidRPr="003C5E10">
                <w:rPr>
                  <w:rFonts w:ascii="標楷體" w:hAnsi="標楷體" w:cs="SimSun"/>
                  <w:noProof/>
                </w:rPr>
                <w:t>甲線</w:t>
              </w:r>
            </w:ins>
          </w:p>
        </w:tc>
        <w:tc>
          <w:tcPr>
            <w:tcW w:w="839" w:type="dxa"/>
            <w:vAlign w:val="center"/>
          </w:tcPr>
          <w:p w14:paraId="25738EA2" w14:textId="77777777" w:rsidR="00455E81" w:rsidRPr="003C5E10" w:rsidRDefault="00455E81" w:rsidP="00A9280A">
            <w:pPr>
              <w:kinsoku w:val="0"/>
              <w:autoSpaceDE w:val="0"/>
              <w:autoSpaceDN w:val="0"/>
              <w:adjustRightInd w:val="0"/>
              <w:spacing w:before="14" w:after="66" w:line="187" w:lineRule="auto"/>
              <w:ind w:left="280" w:hanging="280"/>
              <w:rPr>
                <w:ins w:id="4098" w:author="User" w:date="2021-09-13T18:13:00Z"/>
                <w:rFonts w:ascii="標楷體" w:hAnsi="標楷體"/>
              </w:rPr>
            </w:pPr>
            <w:ins w:id="4099" w:author="User" w:date="2021-09-13T18:13:00Z">
              <w:r>
                <w:rPr>
                  <w:rFonts w:ascii="標楷體" w:hAnsi="標楷體" w:hint="eastAsia"/>
                </w:rPr>
                <w:t>13</w:t>
              </w:r>
            </w:ins>
          </w:p>
        </w:tc>
        <w:tc>
          <w:tcPr>
            <w:tcW w:w="2189" w:type="dxa"/>
          </w:tcPr>
          <w:p w14:paraId="5D33A707" w14:textId="77777777" w:rsidR="00455E81" w:rsidRPr="003C5E10" w:rsidRDefault="00455E81" w:rsidP="00A9280A">
            <w:pPr>
              <w:ind w:left="273" w:hanging="273"/>
              <w:rPr>
                <w:ins w:id="4100" w:author="User" w:date="2021-09-13T18:13:00Z"/>
                <w:rFonts w:ascii="標楷體" w:hAnsi="標楷體"/>
              </w:rPr>
            </w:pPr>
            <w:ins w:id="4101" w:author="User" w:date="2021-09-13T18:13:00Z">
              <w:r w:rsidRPr="003C5E10">
                <w:rPr>
                  <w:rFonts w:ascii="標楷體" w:hAnsi="標楷體"/>
                  <w:noProof/>
                  <w:color w:val="000000"/>
                  <w:spacing w:val="-7"/>
                </w:rPr>
                <w:t>177</w:t>
              </w:r>
              <w:r w:rsidRPr="003C5E10">
                <w:rPr>
                  <w:rFonts w:ascii="標楷體" w:hAnsi="標楷體"/>
                  <w:spacing w:val="-47"/>
                  <w:w w:val="90"/>
                </w:rPr>
                <w:t xml:space="preserve"> </w:t>
              </w:r>
              <w:r w:rsidRPr="003C5E10">
                <w:rPr>
                  <w:rFonts w:ascii="標楷體" w:hAnsi="標楷體" w:cs="SimSun"/>
                  <w:noProof/>
                  <w:color w:val="000000"/>
                </w:rPr>
                <w:t>線</w:t>
              </w:r>
            </w:ins>
          </w:p>
        </w:tc>
        <w:tc>
          <w:tcPr>
            <w:tcW w:w="836" w:type="dxa"/>
            <w:vAlign w:val="center"/>
          </w:tcPr>
          <w:p w14:paraId="219BB101" w14:textId="77777777" w:rsidR="00455E81" w:rsidRPr="003C5E10" w:rsidRDefault="00455E81" w:rsidP="00A9280A">
            <w:pPr>
              <w:kinsoku w:val="0"/>
              <w:autoSpaceDE w:val="0"/>
              <w:autoSpaceDN w:val="0"/>
              <w:adjustRightInd w:val="0"/>
              <w:spacing w:before="14" w:after="66" w:line="187" w:lineRule="auto"/>
              <w:ind w:left="280" w:hanging="280"/>
              <w:rPr>
                <w:ins w:id="4102" w:author="User" w:date="2021-09-13T18:13:00Z"/>
                <w:rFonts w:ascii="標楷體" w:hAnsi="標楷體"/>
              </w:rPr>
            </w:pPr>
            <w:ins w:id="4103" w:author="User" w:date="2021-09-13T18:13:00Z">
              <w:r>
                <w:rPr>
                  <w:rFonts w:ascii="標楷體" w:hAnsi="標楷體" w:hint="eastAsia"/>
                </w:rPr>
                <w:t>19</w:t>
              </w:r>
            </w:ins>
          </w:p>
        </w:tc>
        <w:tc>
          <w:tcPr>
            <w:tcW w:w="2189" w:type="dxa"/>
          </w:tcPr>
          <w:p w14:paraId="6CE237B2" w14:textId="77777777" w:rsidR="00455E81" w:rsidRPr="003C5E10" w:rsidRDefault="00455E81" w:rsidP="00A9280A">
            <w:pPr>
              <w:ind w:left="280" w:hanging="280"/>
              <w:rPr>
                <w:ins w:id="4104" w:author="User" w:date="2021-09-13T18:13:00Z"/>
                <w:rFonts w:ascii="標楷體" w:hAnsi="標楷體"/>
              </w:rPr>
            </w:pPr>
            <w:ins w:id="4105" w:author="User" w:date="2021-09-13T18:13:00Z">
              <w:r>
                <w:rPr>
                  <w:rFonts w:ascii="標楷體" w:hAnsi="標楷體" w:hint="eastAsia"/>
                </w:rPr>
                <w:t>182線</w:t>
              </w:r>
            </w:ins>
          </w:p>
        </w:tc>
      </w:tr>
      <w:tr w:rsidR="00455E81" w:rsidRPr="003C5E10" w14:paraId="2E26F4A6" w14:textId="77777777" w:rsidTr="00A9280A">
        <w:trPr>
          <w:trHeight w:hRule="exact" w:val="454"/>
          <w:jc w:val="center"/>
          <w:ins w:id="4106" w:author="User" w:date="2021-09-13T18:13:00Z"/>
        </w:trPr>
        <w:tc>
          <w:tcPr>
            <w:tcW w:w="830" w:type="dxa"/>
            <w:vAlign w:val="center"/>
          </w:tcPr>
          <w:p w14:paraId="635DD828" w14:textId="77777777" w:rsidR="00455E81" w:rsidRPr="003C5E10" w:rsidRDefault="00455E81" w:rsidP="00A9280A">
            <w:pPr>
              <w:kinsoku w:val="0"/>
              <w:autoSpaceDE w:val="0"/>
              <w:autoSpaceDN w:val="0"/>
              <w:adjustRightInd w:val="0"/>
              <w:spacing w:before="14" w:after="66" w:line="187" w:lineRule="auto"/>
              <w:ind w:left="280" w:hanging="280"/>
              <w:rPr>
                <w:ins w:id="4107" w:author="User" w:date="2021-09-13T18:13:00Z"/>
                <w:rFonts w:ascii="標楷體" w:hAnsi="標楷體"/>
              </w:rPr>
            </w:pPr>
            <w:ins w:id="4108" w:author="User" w:date="2021-09-13T18:13:00Z">
              <w:r w:rsidRPr="003C5E10">
                <w:rPr>
                  <w:rFonts w:ascii="標楷體" w:hAnsi="標楷體" w:hint="eastAsia"/>
                </w:rPr>
                <w:t>7</w:t>
              </w:r>
            </w:ins>
          </w:p>
        </w:tc>
        <w:tc>
          <w:tcPr>
            <w:tcW w:w="2189" w:type="dxa"/>
          </w:tcPr>
          <w:p w14:paraId="223A534B" w14:textId="77777777" w:rsidR="00455E81" w:rsidRPr="003C5E10" w:rsidRDefault="00455E81" w:rsidP="00A9280A">
            <w:pPr>
              <w:ind w:left="280" w:hanging="280"/>
              <w:rPr>
                <w:ins w:id="4109" w:author="User" w:date="2021-09-13T18:13:00Z"/>
                <w:rFonts w:ascii="標楷體" w:hAnsi="標楷體"/>
              </w:rPr>
            </w:pPr>
            <w:ins w:id="4110" w:author="User" w:date="2021-09-13T18:13:00Z">
              <w:r w:rsidRPr="003C5E10">
                <w:rPr>
                  <w:rFonts w:ascii="標楷體" w:hAnsi="標楷體"/>
                  <w:noProof/>
                </w:rPr>
                <w:t>172</w:t>
              </w:r>
              <w:r w:rsidRPr="003C5E10">
                <w:rPr>
                  <w:rFonts w:ascii="標楷體" w:hAnsi="標楷體"/>
                  <w:spacing w:val="28"/>
                  <w:w w:val="110"/>
                </w:rPr>
                <w:t xml:space="preserve"> </w:t>
              </w:r>
              <w:r w:rsidRPr="003C5E10">
                <w:rPr>
                  <w:rFonts w:ascii="標楷體" w:hAnsi="標楷體" w:cs="SimSun"/>
                  <w:noProof/>
                  <w:w w:val="94"/>
                </w:rPr>
                <w:t>乙線</w:t>
              </w:r>
            </w:ins>
          </w:p>
        </w:tc>
        <w:tc>
          <w:tcPr>
            <w:tcW w:w="839" w:type="dxa"/>
            <w:shd w:val="clear" w:color="auto" w:fill="D9D9D9" w:themeFill="background1" w:themeFillShade="D9"/>
          </w:tcPr>
          <w:p w14:paraId="329A3924" w14:textId="77777777" w:rsidR="00455E81" w:rsidRPr="003C5E10" w:rsidRDefault="00455E81" w:rsidP="00A9280A">
            <w:pPr>
              <w:ind w:left="280" w:hanging="280"/>
              <w:rPr>
                <w:ins w:id="4111" w:author="User" w:date="2021-09-13T18:13:00Z"/>
                <w:rFonts w:ascii="標楷體" w:hAnsi="標楷體"/>
              </w:rPr>
            </w:pPr>
          </w:p>
        </w:tc>
        <w:tc>
          <w:tcPr>
            <w:tcW w:w="3025" w:type="dxa"/>
            <w:gridSpan w:val="2"/>
            <w:shd w:val="clear" w:color="auto" w:fill="D9D9D9" w:themeFill="background1" w:themeFillShade="D9"/>
            <w:vAlign w:val="center"/>
          </w:tcPr>
          <w:p w14:paraId="618EEC33" w14:textId="77777777" w:rsidR="00455E81" w:rsidRPr="003C5E10" w:rsidRDefault="00455E81" w:rsidP="00A9280A">
            <w:pPr>
              <w:kinsoku w:val="0"/>
              <w:autoSpaceDE w:val="0"/>
              <w:autoSpaceDN w:val="0"/>
              <w:adjustRightInd w:val="0"/>
              <w:spacing w:before="14" w:after="66" w:line="187" w:lineRule="auto"/>
              <w:ind w:left="280" w:hanging="280"/>
              <w:rPr>
                <w:ins w:id="4112" w:author="User" w:date="2021-09-13T18:13:00Z"/>
                <w:rFonts w:ascii="標楷體" w:hAnsi="標楷體"/>
              </w:rPr>
            </w:pPr>
          </w:p>
        </w:tc>
        <w:tc>
          <w:tcPr>
            <w:tcW w:w="2189" w:type="dxa"/>
            <w:shd w:val="clear" w:color="auto" w:fill="D9D9D9" w:themeFill="background1" w:themeFillShade="D9"/>
          </w:tcPr>
          <w:p w14:paraId="43083D5D" w14:textId="77777777" w:rsidR="00455E81" w:rsidRPr="003C5E10" w:rsidRDefault="00455E81" w:rsidP="00A9280A">
            <w:pPr>
              <w:ind w:left="280" w:hanging="280"/>
              <w:rPr>
                <w:ins w:id="4113" w:author="User" w:date="2021-09-13T18:13:00Z"/>
                <w:rFonts w:ascii="標楷體" w:hAnsi="標楷體"/>
              </w:rPr>
            </w:pPr>
          </w:p>
        </w:tc>
      </w:tr>
    </w:tbl>
    <w:p w14:paraId="2784524F" w14:textId="77777777" w:rsidR="00455E81" w:rsidRPr="003E6DC2" w:rsidRDefault="00455E81" w:rsidP="00455E81">
      <w:pPr>
        <w:ind w:left="280" w:hanging="280"/>
        <w:jc w:val="center"/>
        <w:rPr>
          <w:ins w:id="4114" w:author="User" w:date="2021-09-13T18:13:00Z"/>
          <w:rFonts w:hint="eastAsia"/>
          <w:color w:val="000000" w:themeColor="text1"/>
        </w:rPr>
      </w:pPr>
    </w:p>
    <w:p w14:paraId="1A56578D" w14:textId="77777777" w:rsidR="00455E81" w:rsidRDefault="00455E81" w:rsidP="00455E81">
      <w:pPr>
        <w:ind w:left="280" w:hanging="280"/>
        <w:rPr>
          <w:ins w:id="4115" w:author="User" w:date="2021-09-13T18:13:00Z"/>
          <w:rFonts w:hint="eastAsia"/>
          <w:color w:val="000000" w:themeColor="text1"/>
        </w:rPr>
      </w:pPr>
    </w:p>
    <w:p w14:paraId="5A9170E1" w14:textId="26C7DB7A" w:rsidR="00900328" w:rsidRDefault="00900328">
      <w:pPr>
        <w:pStyle w:val="afb"/>
        <w:keepNext/>
        <w:ind w:left="200" w:hanging="200"/>
        <w:rPr>
          <w:ins w:id="4116" w:author="User" w:date="2021-09-14T15:35:00Z"/>
          <w:rFonts w:hint="eastAsia"/>
        </w:rPr>
        <w:pPrChange w:id="4117" w:author="User" w:date="2021-09-14T15:35:00Z">
          <w:pPr>
            <w:ind w:left="280" w:hanging="280"/>
          </w:pPr>
        </w:pPrChange>
      </w:pPr>
      <w:bookmarkStart w:id="4118" w:name="_Toc85792199"/>
      <w:ins w:id="4119" w:author="User" w:date="2021-09-14T15:35: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4120" w:author="User" w:date="2021-09-14T15:35:00Z">
        <w:r w:rsidR="00853FBC">
          <w:rPr>
            <w:rFonts w:hint="eastAsia"/>
            <w:noProof/>
          </w:rPr>
          <w:t>十四</w:t>
        </w:r>
        <w:r>
          <w:rPr>
            <w:rFonts w:hint="eastAsia"/>
          </w:rPr>
          <w:fldChar w:fldCharType="end"/>
        </w:r>
        <w:r>
          <w:rPr>
            <w:rFonts w:hint="eastAsia"/>
          </w:rPr>
          <w:t>：</w:t>
        </w:r>
        <w:r w:rsidRPr="00E35404">
          <w:rPr>
            <w:rFonts w:hint="eastAsia"/>
          </w:rPr>
          <w:t>2.</w:t>
        </w:r>
        <w:r w:rsidRPr="00E35404">
          <w:rPr>
            <w:rFonts w:hint="eastAsia"/>
          </w:rPr>
          <w:t>臺南市大區道巡查路線表</w:t>
        </w:r>
        <w:bookmarkEnd w:id="4118"/>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50B57A49" w14:textId="77777777" w:rsidTr="00A9280A">
        <w:trPr>
          <w:trHeight w:hRule="exact" w:val="454"/>
          <w:jc w:val="center"/>
          <w:ins w:id="4121" w:author="User" w:date="2021-09-13T18:13:00Z"/>
        </w:trPr>
        <w:tc>
          <w:tcPr>
            <w:tcW w:w="9072" w:type="dxa"/>
            <w:gridSpan w:val="6"/>
            <w:vAlign w:val="center"/>
          </w:tcPr>
          <w:p w14:paraId="7D696E32" w14:textId="4F7C34FD" w:rsidR="00455E81" w:rsidRPr="003C5E10" w:rsidRDefault="00455E81" w:rsidP="00A9280A">
            <w:pPr>
              <w:kinsoku w:val="0"/>
              <w:autoSpaceDE w:val="0"/>
              <w:autoSpaceDN w:val="0"/>
              <w:adjustRightInd w:val="0"/>
              <w:spacing w:before="14" w:after="66" w:line="187" w:lineRule="auto"/>
              <w:ind w:left="280" w:hanging="280"/>
              <w:jc w:val="center"/>
              <w:rPr>
                <w:ins w:id="4122" w:author="User" w:date="2021-09-13T18:13:00Z"/>
                <w:rFonts w:ascii="標楷體" w:hAnsi="標楷體"/>
              </w:rPr>
            </w:pPr>
            <w:ins w:id="4123" w:author="User" w:date="2021-09-13T18:13:00Z">
              <w:r>
                <w:rPr>
                  <w:rFonts w:ascii="標楷體" w:hAnsi="標楷體" w:hint="eastAsia"/>
                </w:rPr>
                <w:t>2.</w:t>
              </w:r>
              <w:r w:rsidRPr="003C5E10">
                <w:rPr>
                  <w:rFonts w:ascii="標楷體" w:hAnsi="標楷體" w:hint="eastAsia"/>
                </w:rPr>
                <w:t>臺南市</w:t>
              </w:r>
              <w:r w:rsidRPr="003C5E10">
                <w:rPr>
                  <w:rFonts w:ascii="標楷體" w:hAnsi="標楷體" w:hint="eastAsia"/>
                  <w:b/>
                </w:rPr>
                <w:t>大區道</w:t>
              </w:r>
              <w:r w:rsidRPr="003C5E10">
                <w:rPr>
                  <w:rFonts w:ascii="標楷體" w:hAnsi="標楷體" w:hint="eastAsia"/>
                </w:rPr>
                <w:t>巡查路線</w:t>
              </w:r>
            </w:ins>
            <w:ins w:id="4124" w:author="User" w:date="2021-09-14T15:35:00Z">
              <w:r w:rsidR="00900328">
                <w:rPr>
                  <w:rFonts w:ascii="標楷體" w:hAnsi="標楷體" w:hint="eastAsia"/>
                </w:rPr>
                <w:t>表</w:t>
              </w:r>
            </w:ins>
            <w:ins w:id="4125" w:author="User" w:date="2021-09-13T18:13:00Z">
              <w:r w:rsidRPr="003C5E10">
                <w:rPr>
                  <w:rFonts w:ascii="標楷體" w:hAnsi="標楷體" w:hint="eastAsia"/>
                </w:rPr>
                <w:t xml:space="preserve">  共7項</w:t>
              </w:r>
            </w:ins>
          </w:p>
        </w:tc>
      </w:tr>
      <w:tr w:rsidR="00455E81" w:rsidRPr="003C5E10" w14:paraId="54BB985A" w14:textId="77777777" w:rsidTr="00A9280A">
        <w:trPr>
          <w:trHeight w:hRule="exact" w:val="454"/>
          <w:jc w:val="center"/>
          <w:ins w:id="4126" w:author="User" w:date="2021-09-13T18:13:00Z"/>
        </w:trPr>
        <w:tc>
          <w:tcPr>
            <w:tcW w:w="830" w:type="dxa"/>
            <w:vAlign w:val="center"/>
          </w:tcPr>
          <w:p w14:paraId="5D2121C0" w14:textId="77777777" w:rsidR="00455E81" w:rsidRPr="003C5E10" w:rsidRDefault="00455E81" w:rsidP="00A9280A">
            <w:pPr>
              <w:kinsoku w:val="0"/>
              <w:autoSpaceDE w:val="0"/>
              <w:autoSpaceDN w:val="0"/>
              <w:adjustRightInd w:val="0"/>
              <w:spacing w:before="14" w:after="66" w:line="187" w:lineRule="auto"/>
              <w:ind w:left="280" w:hanging="280"/>
              <w:rPr>
                <w:ins w:id="4127" w:author="User" w:date="2021-09-13T18:13:00Z"/>
                <w:rFonts w:ascii="標楷體" w:hAnsi="標楷體"/>
              </w:rPr>
            </w:pPr>
            <w:ins w:id="4128" w:author="User" w:date="2021-09-13T18:13:00Z">
              <w:r w:rsidRPr="003C5E10">
                <w:rPr>
                  <w:rFonts w:ascii="標楷體" w:hAnsi="標楷體" w:hint="eastAsia"/>
                </w:rPr>
                <w:t>編號</w:t>
              </w:r>
            </w:ins>
          </w:p>
        </w:tc>
        <w:tc>
          <w:tcPr>
            <w:tcW w:w="2189" w:type="dxa"/>
            <w:vAlign w:val="center"/>
          </w:tcPr>
          <w:p w14:paraId="5B18BDC8" w14:textId="77777777" w:rsidR="00455E81" w:rsidRPr="003C5E10" w:rsidRDefault="00455E81" w:rsidP="00A9280A">
            <w:pPr>
              <w:kinsoku w:val="0"/>
              <w:autoSpaceDE w:val="0"/>
              <w:autoSpaceDN w:val="0"/>
              <w:adjustRightInd w:val="0"/>
              <w:spacing w:before="14" w:after="66" w:line="187" w:lineRule="auto"/>
              <w:ind w:left="280" w:hanging="280"/>
              <w:rPr>
                <w:ins w:id="4129" w:author="User" w:date="2021-09-13T18:13:00Z"/>
                <w:rFonts w:ascii="標楷體" w:hAnsi="標楷體"/>
              </w:rPr>
            </w:pPr>
            <w:ins w:id="4130" w:author="User" w:date="2021-09-13T18:13:00Z">
              <w:r w:rsidRPr="003C5E10">
                <w:rPr>
                  <w:rFonts w:ascii="標楷體" w:hAnsi="標楷體" w:hint="eastAsia"/>
                </w:rPr>
                <w:t>道路名稱</w:t>
              </w:r>
            </w:ins>
          </w:p>
        </w:tc>
        <w:tc>
          <w:tcPr>
            <w:tcW w:w="839" w:type="dxa"/>
            <w:vAlign w:val="center"/>
          </w:tcPr>
          <w:p w14:paraId="5F35853C" w14:textId="77777777" w:rsidR="00455E81" w:rsidRPr="003C5E10" w:rsidRDefault="00455E81" w:rsidP="00A9280A">
            <w:pPr>
              <w:kinsoku w:val="0"/>
              <w:autoSpaceDE w:val="0"/>
              <w:autoSpaceDN w:val="0"/>
              <w:adjustRightInd w:val="0"/>
              <w:spacing w:before="14" w:after="66" w:line="187" w:lineRule="auto"/>
              <w:ind w:left="280" w:hanging="280"/>
              <w:rPr>
                <w:ins w:id="4131" w:author="User" w:date="2021-09-13T18:13:00Z"/>
                <w:rFonts w:ascii="標楷體" w:hAnsi="標楷體"/>
              </w:rPr>
            </w:pPr>
            <w:ins w:id="4132" w:author="User" w:date="2021-09-13T18:13:00Z">
              <w:r w:rsidRPr="003C5E10">
                <w:rPr>
                  <w:rFonts w:ascii="標楷體" w:hAnsi="標楷體" w:hint="eastAsia"/>
                </w:rPr>
                <w:t>編號</w:t>
              </w:r>
            </w:ins>
          </w:p>
        </w:tc>
        <w:tc>
          <w:tcPr>
            <w:tcW w:w="2189" w:type="dxa"/>
            <w:vAlign w:val="center"/>
          </w:tcPr>
          <w:p w14:paraId="23453800" w14:textId="77777777" w:rsidR="00455E81" w:rsidRPr="003C5E10" w:rsidRDefault="00455E81" w:rsidP="00A9280A">
            <w:pPr>
              <w:kinsoku w:val="0"/>
              <w:autoSpaceDE w:val="0"/>
              <w:autoSpaceDN w:val="0"/>
              <w:adjustRightInd w:val="0"/>
              <w:spacing w:before="14" w:after="66" w:line="187" w:lineRule="auto"/>
              <w:ind w:left="280" w:hanging="280"/>
              <w:rPr>
                <w:ins w:id="4133" w:author="User" w:date="2021-09-13T18:13:00Z"/>
                <w:rFonts w:ascii="標楷體" w:hAnsi="標楷體"/>
              </w:rPr>
            </w:pPr>
            <w:ins w:id="4134" w:author="User" w:date="2021-09-13T18:13:00Z">
              <w:r w:rsidRPr="003C5E10">
                <w:rPr>
                  <w:rFonts w:ascii="標楷體" w:hAnsi="標楷體" w:hint="eastAsia"/>
                </w:rPr>
                <w:t>道路名稱</w:t>
              </w:r>
            </w:ins>
          </w:p>
        </w:tc>
        <w:tc>
          <w:tcPr>
            <w:tcW w:w="836" w:type="dxa"/>
            <w:vAlign w:val="center"/>
          </w:tcPr>
          <w:p w14:paraId="31820C60" w14:textId="77777777" w:rsidR="00455E81" w:rsidRPr="003C5E10" w:rsidRDefault="00455E81" w:rsidP="00A9280A">
            <w:pPr>
              <w:kinsoku w:val="0"/>
              <w:autoSpaceDE w:val="0"/>
              <w:autoSpaceDN w:val="0"/>
              <w:adjustRightInd w:val="0"/>
              <w:spacing w:before="14" w:after="66" w:line="187" w:lineRule="auto"/>
              <w:ind w:left="280" w:hanging="280"/>
              <w:rPr>
                <w:ins w:id="4135" w:author="User" w:date="2021-09-13T18:13:00Z"/>
                <w:rFonts w:ascii="標楷體" w:hAnsi="標楷體"/>
              </w:rPr>
            </w:pPr>
            <w:ins w:id="4136" w:author="User" w:date="2021-09-13T18:13:00Z">
              <w:r w:rsidRPr="003C5E10">
                <w:rPr>
                  <w:rFonts w:ascii="標楷體" w:hAnsi="標楷體" w:hint="eastAsia"/>
                </w:rPr>
                <w:t>編號</w:t>
              </w:r>
            </w:ins>
          </w:p>
        </w:tc>
        <w:tc>
          <w:tcPr>
            <w:tcW w:w="2189" w:type="dxa"/>
            <w:vAlign w:val="center"/>
          </w:tcPr>
          <w:p w14:paraId="65219770" w14:textId="77777777" w:rsidR="00455E81" w:rsidRPr="003C5E10" w:rsidRDefault="00455E81" w:rsidP="00A9280A">
            <w:pPr>
              <w:kinsoku w:val="0"/>
              <w:autoSpaceDE w:val="0"/>
              <w:autoSpaceDN w:val="0"/>
              <w:adjustRightInd w:val="0"/>
              <w:spacing w:before="14" w:after="66" w:line="187" w:lineRule="auto"/>
              <w:ind w:left="280" w:hanging="280"/>
              <w:rPr>
                <w:ins w:id="4137" w:author="User" w:date="2021-09-13T18:13:00Z"/>
                <w:rFonts w:ascii="標楷體" w:hAnsi="標楷體"/>
              </w:rPr>
            </w:pPr>
            <w:ins w:id="4138" w:author="User" w:date="2021-09-13T18:13:00Z">
              <w:r w:rsidRPr="003C5E10">
                <w:rPr>
                  <w:rFonts w:ascii="標楷體" w:hAnsi="標楷體" w:hint="eastAsia"/>
                </w:rPr>
                <w:t>道路名稱</w:t>
              </w:r>
            </w:ins>
          </w:p>
        </w:tc>
      </w:tr>
      <w:tr w:rsidR="00455E81" w:rsidRPr="003C5E10" w14:paraId="0379F4F4" w14:textId="77777777" w:rsidTr="00A9280A">
        <w:trPr>
          <w:trHeight w:hRule="exact" w:val="454"/>
          <w:jc w:val="center"/>
          <w:ins w:id="4139" w:author="User" w:date="2021-09-13T18:13:00Z"/>
        </w:trPr>
        <w:tc>
          <w:tcPr>
            <w:tcW w:w="830" w:type="dxa"/>
            <w:vAlign w:val="center"/>
          </w:tcPr>
          <w:p w14:paraId="3BD0876B" w14:textId="77777777" w:rsidR="00455E81" w:rsidRPr="003C5E10" w:rsidRDefault="00455E81" w:rsidP="00A9280A">
            <w:pPr>
              <w:kinsoku w:val="0"/>
              <w:autoSpaceDE w:val="0"/>
              <w:autoSpaceDN w:val="0"/>
              <w:adjustRightInd w:val="0"/>
              <w:spacing w:before="14" w:after="66" w:line="187" w:lineRule="auto"/>
              <w:ind w:left="280" w:hanging="280"/>
              <w:rPr>
                <w:ins w:id="4140" w:author="User" w:date="2021-09-13T18:13:00Z"/>
                <w:rFonts w:ascii="標楷體" w:hAnsi="標楷體"/>
              </w:rPr>
            </w:pPr>
            <w:ins w:id="4141" w:author="User" w:date="2021-09-13T18:13:00Z">
              <w:r w:rsidRPr="003C5E10">
                <w:rPr>
                  <w:rFonts w:ascii="標楷體" w:hAnsi="標楷體" w:hint="eastAsia"/>
                </w:rPr>
                <w:t>1</w:t>
              </w:r>
            </w:ins>
          </w:p>
        </w:tc>
        <w:tc>
          <w:tcPr>
            <w:tcW w:w="2189" w:type="dxa"/>
          </w:tcPr>
          <w:p w14:paraId="49E7DBBA" w14:textId="77777777" w:rsidR="00455E81" w:rsidRPr="003C5E10" w:rsidRDefault="00455E81" w:rsidP="00A9280A">
            <w:pPr>
              <w:ind w:left="229" w:hanging="229"/>
              <w:rPr>
                <w:ins w:id="4142" w:author="User" w:date="2021-09-13T18:13:00Z"/>
                <w:rFonts w:ascii="標楷體" w:hAnsi="標楷體"/>
              </w:rPr>
            </w:pPr>
            <w:ins w:id="4143" w:author="User" w:date="2021-09-13T18:13:00Z">
              <w:r w:rsidRPr="003C5E10">
                <w:rPr>
                  <w:rFonts w:ascii="標楷體" w:hAnsi="標楷體" w:cs="SimSun"/>
                  <w:noProof/>
                  <w:w w:val="82"/>
                </w:rPr>
                <w:t>南</w:t>
              </w:r>
              <w:r w:rsidRPr="003C5E10">
                <w:rPr>
                  <w:rFonts w:ascii="標楷體" w:hAnsi="標楷體"/>
                  <w:spacing w:val="-54"/>
                  <w:w w:val="90"/>
                </w:rPr>
                <w:t xml:space="preserve"> </w:t>
              </w:r>
              <w:r w:rsidRPr="003C5E10">
                <w:rPr>
                  <w:rFonts w:ascii="標楷體" w:hAnsi="標楷體"/>
                  <w:noProof/>
                </w:rPr>
                <w:t>311</w:t>
              </w:r>
              <w:r w:rsidRPr="003C5E10">
                <w:rPr>
                  <w:rFonts w:ascii="標楷體" w:hAnsi="標楷體"/>
                  <w:spacing w:val="-45"/>
                  <w:w w:val="90"/>
                </w:rPr>
                <w:t xml:space="preserve"> </w:t>
              </w:r>
              <w:r w:rsidRPr="003C5E10">
                <w:rPr>
                  <w:rFonts w:ascii="標楷體" w:hAnsi="標楷體" w:cs="SimSun"/>
                  <w:noProof/>
                </w:rPr>
                <w:t>線</w:t>
              </w:r>
            </w:ins>
          </w:p>
        </w:tc>
        <w:tc>
          <w:tcPr>
            <w:tcW w:w="839" w:type="dxa"/>
            <w:vAlign w:val="center"/>
          </w:tcPr>
          <w:p w14:paraId="5EE54FD3" w14:textId="77777777" w:rsidR="00455E81" w:rsidRPr="003C5E10" w:rsidRDefault="00455E81" w:rsidP="00A9280A">
            <w:pPr>
              <w:kinsoku w:val="0"/>
              <w:autoSpaceDE w:val="0"/>
              <w:autoSpaceDN w:val="0"/>
              <w:adjustRightInd w:val="0"/>
              <w:spacing w:before="14" w:after="66" w:line="187" w:lineRule="auto"/>
              <w:ind w:left="280" w:hanging="280"/>
              <w:rPr>
                <w:ins w:id="4144" w:author="User" w:date="2021-09-13T18:13:00Z"/>
                <w:rFonts w:ascii="標楷體" w:hAnsi="標楷體"/>
              </w:rPr>
            </w:pPr>
            <w:ins w:id="4145" w:author="User" w:date="2021-09-13T18:13:00Z">
              <w:r w:rsidRPr="003C5E10">
                <w:rPr>
                  <w:rFonts w:ascii="標楷體" w:hAnsi="標楷體" w:hint="eastAsia"/>
                </w:rPr>
                <w:t>4</w:t>
              </w:r>
            </w:ins>
          </w:p>
        </w:tc>
        <w:tc>
          <w:tcPr>
            <w:tcW w:w="2189" w:type="dxa"/>
          </w:tcPr>
          <w:p w14:paraId="1E344904" w14:textId="77777777" w:rsidR="00455E81" w:rsidRPr="003C5E10" w:rsidRDefault="00455E81" w:rsidP="00A9280A">
            <w:pPr>
              <w:ind w:left="229" w:hanging="229"/>
              <w:rPr>
                <w:ins w:id="4146" w:author="User" w:date="2021-09-13T18:13:00Z"/>
                <w:rFonts w:ascii="標楷體" w:hAnsi="標楷體"/>
              </w:rPr>
            </w:pPr>
            <w:ins w:id="4147" w:author="User" w:date="2021-09-13T18:13:00Z">
              <w:r w:rsidRPr="003C5E10">
                <w:rPr>
                  <w:rFonts w:ascii="標楷體" w:hAnsi="標楷體" w:cs="SimSun"/>
                  <w:noProof/>
                  <w:color w:val="000000"/>
                  <w:w w:val="82"/>
                </w:rPr>
                <w:t>南</w:t>
              </w:r>
              <w:r w:rsidRPr="003C5E10">
                <w:rPr>
                  <w:rFonts w:ascii="標楷體" w:hAnsi="標楷體"/>
                  <w:spacing w:val="-54"/>
                  <w:w w:val="90"/>
                </w:rPr>
                <w:t xml:space="preserve"> </w:t>
              </w:r>
              <w:r w:rsidRPr="003C5E10">
                <w:rPr>
                  <w:rFonts w:ascii="標楷體" w:hAnsi="標楷體"/>
                  <w:noProof/>
                  <w:color w:val="000000"/>
                </w:rPr>
                <w:t>316</w:t>
              </w:r>
              <w:r w:rsidRPr="003C5E10">
                <w:rPr>
                  <w:rFonts w:ascii="標楷體" w:hAnsi="標楷體"/>
                  <w:spacing w:val="-45"/>
                  <w:w w:val="90"/>
                </w:rPr>
                <w:t xml:space="preserve"> </w:t>
              </w:r>
              <w:r w:rsidRPr="003C5E10">
                <w:rPr>
                  <w:rFonts w:ascii="標楷體" w:hAnsi="標楷體" w:cs="SimSun"/>
                  <w:noProof/>
                  <w:color w:val="000000"/>
                </w:rPr>
                <w:t>線</w:t>
              </w:r>
            </w:ins>
          </w:p>
        </w:tc>
        <w:tc>
          <w:tcPr>
            <w:tcW w:w="836" w:type="dxa"/>
            <w:vAlign w:val="center"/>
          </w:tcPr>
          <w:p w14:paraId="56E1DF7D" w14:textId="77777777" w:rsidR="00455E81" w:rsidRPr="003C5E10" w:rsidRDefault="00455E81" w:rsidP="00A9280A">
            <w:pPr>
              <w:kinsoku w:val="0"/>
              <w:autoSpaceDE w:val="0"/>
              <w:autoSpaceDN w:val="0"/>
              <w:adjustRightInd w:val="0"/>
              <w:spacing w:before="14" w:after="66" w:line="187" w:lineRule="auto"/>
              <w:ind w:left="280" w:hanging="280"/>
              <w:rPr>
                <w:ins w:id="4148" w:author="User" w:date="2021-09-13T18:13:00Z"/>
                <w:rFonts w:ascii="標楷體" w:hAnsi="標楷體"/>
              </w:rPr>
            </w:pPr>
            <w:ins w:id="4149" w:author="User" w:date="2021-09-13T18:13:00Z">
              <w:r w:rsidRPr="003C5E10">
                <w:rPr>
                  <w:rFonts w:ascii="標楷體" w:hAnsi="標楷體" w:hint="eastAsia"/>
                </w:rPr>
                <w:t>7</w:t>
              </w:r>
            </w:ins>
          </w:p>
        </w:tc>
        <w:tc>
          <w:tcPr>
            <w:tcW w:w="2189" w:type="dxa"/>
          </w:tcPr>
          <w:p w14:paraId="3247B1BA" w14:textId="77777777" w:rsidR="00455E81" w:rsidRPr="003C5E10" w:rsidRDefault="00455E81" w:rsidP="00A9280A">
            <w:pPr>
              <w:ind w:left="229" w:hanging="229"/>
              <w:rPr>
                <w:ins w:id="4150" w:author="User" w:date="2021-09-13T18:13:00Z"/>
                <w:rFonts w:ascii="標楷體" w:hAnsi="標楷體"/>
              </w:rPr>
            </w:pPr>
            <w:ins w:id="4151" w:author="User" w:date="2021-09-13T18:13:00Z">
              <w:r w:rsidRPr="003C5E10">
                <w:rPr>
                  <w:rFonts w:ascii="標楷體" w:hAnsi="標楷體" w:cs="SimSun"/>
                  <w:noProof/>
                  <w:w w:val="82"/>
                </w:rPr>
                <w:t>南</w:t>
              </w:r>
              <w:r w:rsidRPr="003C5E10">
                <w:rPr>
                  <w:rFonts w:ascii="標楷體" w:hAnsi="標楷體"/>
                  <w:spacing w:val="-54"/>
                  <w:w w:val="90"/>
                </w:rPr>
                <w:t xml:space="preserve"> </w:t>
              </w:r>
              <w:r w:rsidRPr="003C5E10">
                <w:rPr>
                  <w:rFonts w:ascii="標楷體" w:hAnsi="標楷體"/>
                  <w:noProof/>
                </w:rPr>
                <w:t>352</w:t>
              </w:r>
              <w:r w:rsidRPr="003C5E10">
                <w:rPr>
                  <w:rFonts w:ascii="標楷體" w:hAnsi="標楷體"/>
                  <w:spacing w:val="-45"/>
                  <w:w w:val="90"/>
                </w:rPr>
                <w:t xml:space="preserve"> </w:t>
              </w:r>
              <w:r w:rsidRPr="003C5E10">
                <w:rPr>
                  <w:rFonts w:ascii="標楷體" w:hAnsi="標楷體" w:cs="SimSun"/>
                  <w:noProof/>
                </w:rPr>
                <w:t>線</w:t>
              </w:r>
            </w:ins>
          </w:p>
        </w:tc>
      </w:tr>
      <w:tr w:rsidR="00455E81" w:rsidRPr="003C5E10" w14:paraId="5BB58BB7" w14:textId="77777777" w:rsidTr="00A9280A">
        <w:trPr>
          <w:trHeight w:hRule="exact" w:val="454"/>
          <w:jc w:val="center"/>
          <w:ins w:id="4152" w:author="User" w:date="2021-09-13T18:13:00Z"/>
        </w:trPr>
        <w:tc>
          <w:tcPr>
            <w:tcW w:w="830" w:type="dxa"/>
            <w:vAlign w:val="center"/>
          </w:tcPr>
          <w:p w14:paraId="78B6F9F2" w14:textId="77777777" w:rsidR="00455E81" w:rsidRPr="003C5E10" w:rsidRDefault="00455E81" w:rsidP="00A9280A">
            <w:pPr>
              <w:kinsoku w:val="0"/>
              <w:autoSpaceDE w:val="0"/>
              <w:autoSpaceDN w:val="0"/>
              <w:adjustRightInd w:val="0"/>
              <w:spacing w:before="14" w:after="66" w:line="187" w:lineRule="auto"/>
              <w:ind w:left="280" w:hanging="280"/>
              <w:rPr>
                <w:ins w:id="4153" w:author="User" w:date="2021-09-13T18:13:00Z"/>
                <w:rFonts w:ascii="標楷體" w:hAnsi="標楷體"/>
              </w:rPr>
            </w:pPr>
            <w:ins w:id="4154" w:author="User" w:date="2021-09-13T18:13:00Z">
              <w:r w:rsidRPr="003C5E10">
                <w:rPr>
                  <w:rFonts w:ascii="標楷體" w:hAnsi="標楷體" w:hint="eastAsia"/>
                </w:rPr>
                <w:t>2</w:t>
              </w:r>
            </w:ins>
          </w:p>
        </w:tc>
        <w:tc>
          <w:tcPr>
            <w:tcW w:w="2189" w:type="dxa"/>
          </w:tcPr>
          <w:p w14:paraId="1E9FB9CB" w14:textId="77777777" w:rsidR="00455E81" w:rsidRPr="003C5E10" w:rsidRDefault="00455E81" w:rsidP="00A9280A">
            <w:pPr>
              <w:ind w:left="229" w:hanging="229"/>
              <w:rPr>
                <w:ins w:id="4155" w:author="User" w:date="2021-09-13T18:13:00Z"/>
                <w:rFonts w:ascii="標楷體" w:hAnsi="標楷體"/>
              </w:rPr>
            </w:pPr>
            <w:ins w:id="4156" w:author="User" w:date="2021-09-13T18:13:00Z">
              <w:r w:rsidRPr="003C5E10">
                <w:rPr>
                  <w:rFonts w:ascii="標楷體" w:hAnsi="標楷體" w:cs="SimSun"/>
                  <w:noProof/>
                  <w:color w:val="000000"/>
                  <w:w w:val="82"/>
                </w:rPr>
                <w:t>南</w:t>
              </w:r>
              <w:r w:rsidRPr="003C5E10">
                <w:rPr>
                  <w:rFonts w:ascii="標楷體" w:hAnsi="標楷體"/>
                  <w:spacing w:val="-54"/>
                  <w:w w:val="90"/>
                </w:rPr>
                <w:t xml:space="preserve"> </w:t>
              </w:r>
              <w:r w:rsidRPr="003C5E10">
                <w:rPr>
                  <w:rFonts w:ascii="標楷體" w:hAnsi="標楷體"/>
                  <w:noProof/>
                  <w:color w:val="000000"/>
                </w:rPr>
                <w:t>312</w:t>
              </w:r>
              <w:r w:rsidRPr="003C5E10">
                <w:rPr>
                  <w:rFonts w:ascii="標楷體" w:hAnsi="標楷體"/>
                  <w:spacing w:val="-45"/>
                  <w:w w:val="90"/>
                </w:rPr>
                <w:t xml:space="preserve"> </w:t>
              </w:r>
              <w:r w:rsidRPr="003C5E10">
                <w:rPr>
                  <w:rFonts w:ascii="標楷體" w:hAnsi="標楷體" w:cs="SimSun"/>
                  <w:noProof/>
                  <w:color w:val="000000"/>
                </w:rPr>
                <w:t>線</w:t>
              </w:r>
            </w:ins>
          </w:p>
        </w:tc>
        <w:tc>
          <w:tcPr>
            <w:tcW w:w="839" w:type="dxa"/>
            <w:vAlign w:val="center"/>
          </w:tcPr>
          <w:p w14:paraId="70A76467" w14:textId="77777777" w:rsidR="00455E81" w:rsidRPr="003C5E10" w:rsidRDefault="00455E81" w:rsidP="00A9280A">
            <w:pPr>
              <w:kinsoku w:val="0"/>
              <w:autoSpaceDE w:val="0"/>
              <w:autoSpaceDN w:val="0"/>
              <w:adjustRightInd w:val="0"/>
              <w:spacing w:before="14" w:after="66" w:line="187" w:lineRule="auto"/>
              <w:ind w:left="280" w:hanging="280"/>
              <w:rPr>
                <w:ins w:id="4157" w:author="User" w:date="2021-09-13T18:13:00Z"/>
                <w:rFonts w:ascii="標楷體" w:hAnsi="標楷體"/>
              </w:rPr>
            </w:pPr>
            <w:ins w:id="4158" w:author="User" w:date="2021-09-13T18:13:00Z">
              <w:r w:rsidRPr="003C5E10">
                <w:rPr>
                  <w:rFonts w:ascii="標楷體" w:hAnsi="標楷體" w:hint="eastAsia"/>
                </w:rPr>
                <w:t>5</w:t>
              </w:r>
            </w:ins>
          </w:p>
        </w:tc>
        <w:tc>
          <w:tcPr>
            <w:tcW w:w="2189" w:type="dxa"/>
          </w:tcPr>
          <w:p w14:paraId="60C3C471" w14:textId="77777777" w:rsidR="00455E81" w:rsidRPr="003C5E10" w:rsidRDefault="00455E81" w:rsidP="00A9280A">
            <w:pPr>
              <w:ind w:left="229" w:hanging="229"/>
              <w:rPr>
                <w:ins w:id="4159" w:author="User" w:date="2021-09-13T18:13:00Z"/>
                <w:rFonts w:ascii="標楷體" w:hAnsi="標楷體"/>
              </w:rPr>
            </w:pPr>
            <w:ins w:id="4160" w:author="User" w:date="2021-09-13T18:13:00Z">
              <w:r w:rsidRPr="003C5E10">
                <w:rPr>
                  <w:rFonts w:ascii="標楷體" w:hAnsi="標楷體" w:cs="SimSun"/>
                  <w:noProof/>
                  <w:w w:val="82"/>
                </w:rPr>
                <w:t>南</w:t>
              </w:r>
              <w:r w:rsidRPr="003C5E10">
                <w:rPr>
                  <w:rFonts w:ascii="標楷體" w:hAnsi="標楷體"/>
                  <w:spacing w:val="-54"/>
                  <w:w w:val="90"/>
                </w:rPr>
                <w:t xml:space="preserve"> </w:t>
              </w:r>
              <w:r w:rsidRPr="003C5E10">
                <w:rPr>
                  <w:rFonts w:ascii="標楷體" w:hAnsi="標楷體"/>
                  <w:noProof/>
                </w:rPr>
                <w:t>318</w:t>
              </w:r>
              <w:r w:rsidRPr="003C5E10">
                <w:rPr>
                  <w:rFonts w:ascii="標楷體" w:hAnsi="標楷體"/>
                  <w:spacing w:val="-45"/>
                  <w:w w:val="90"/>
                </w:rPr>
                <w:t xml:space="preserve"> </w:t>
              </w:r>
              <w:r w:rsidRPr="003C5E10">
                <w:rPr>
                  <w:rFonts w:ascii="標楷體" w:hAnsi="標楷體" w:cs="SimSun"/>
                  <w:noProof/>
                </w:rPr>
                <w:t>線</w:t>
              </w:r>
            </w:ins>
          </w:p>
        </w:tc>
        <w:tc>
          <w:tcPr>
            <w:tcW w:w="836" w:type="dxa"/>
            <w:shd w:val="clear" w:color="auto" w:fill="D9D9D9" w:themeFill="background1" w:themeFillShade="D9"/>
            <w:vAlign w:val="center"/>
          </w:tcPr>
          <w:p w14:paraId="51541B29" w14:textId="77777777" w:rsidR="00455E81" w:rsidRPr="003C5E10" w:rsidRDefault="00455E81" w:rsidP="00A9280A">
            <w:pPr>
              <w:kinsoku w:val="0"/>
              <w:autoSpaceDE w:val="0"/>
              <w:autoSpaceDN w:val="0"/>
              <w:adjustRightInd w:val="0"/>
              <w:spacing w:before="14" w:after="66" w:line="187" w:lineRule="auto"/>
              <w:ind w:left="280" w:hanging="280"/>
              <w:rPr>
                <w:ins w:id="4161" w:author="User" w:date="2021-09-13T18:13:00Z"/>
                <w:rFonts w:ascii="標楷體" w:hAnsi="標楷體"/>
              </w:rPr>
            </w:pPr>
          </w:p>
        </w:tc>
        <w:tc>
          <w:tcPr>
            <w:tcW w:w="2189" w:type="dxa"/>
            <w:shd w:val="clear" w:color="auto" w:fill="D9D9D9" w:themeFill="background1" w:themeFillShade="D9"/>
          </w:tcPr>
          <w:p w14:paraId="22A2D441" w14:textId="77777777" w:rsidR="00455E81" w:rsidRPr="003C5E10" w:rsidRDefault="00455E81" w:rsidP="00A9280A">
            <w:pPr>
              <w:ind w:left="280" w:hanging="280"/>
              <w:rPr>
                <w:ins w:id="4162" w:author="User" w:date="2021-09-13T18:13:00Z"/>
                <w:rFonts w:ascii="標楷體" w:hAnsi="標楷體"/>
              </w:rPr>
            </w:pPr>
          </w:p>
        </w:tc>
      </w:tr>
      <w:tr w:rsidR="00455E81" w:rsidRPr="003C5E10" w14:paraId="25F2E012" w14:textId="77777777" w:rsidTr="00A9280A">
        <w:trPr>
          <w:trHeight w:hRule="exact" w:val="454"/>
          <w:jc w:val="center"/>
          <w:ins w:id="4163" w:author="User" w:date="2021-09-13T18:13:00Z"/>
        </w:trPr>
        <w:tc>
          <w:tcPr>
            <w:tcW w:w="830" w:type="dxa"/>
            <w:vAlign w:val="center"/>
          </w:tcPr>
          <w:p w14:paraId="5EBDDDF8" w14:textId="77777777" w:rsidR="00455E81" w:rsidRPr="003C5E10" w:rsidRDefault="00455E81" w:rsidP="00A9280A">
            <w:pPr>
              <w:kinsoku w:val="0"/>
              <w:autoSpaceDE w:val="0"/>
              <w:autoSpaceDN w:val="0"/>
              <w:adjustRightInd w:val="0"/>
              <w:spacing w:before="14" w:after="66" w:line="187" w:lineRule="auto"/>
              <w:ind w:left="280" w:hanging="280"/>
              <w:rPr>
                <w:ins w:id="4164" w:author="User" w:date="2021-09-13T18:13:00Z"/>
                <w:rFonts w:ascii="標楷體" w:hAnsi="標楷體"/>
              </w:rPr>
            </w:pPr>
            <w:ins w:id="4165" w:author="User" w:date="2021-09-13T18:13:00Z">
              <w:r w:rsidRPr="003C5E10">
                <w:rPr>
                  <w:rFonts w:ascii="標楷體" w:hAnsi="標楷體" w:hint="eastAsia"/>
                </w:rPr>
                <w:t>3</w:t>
              </w:r>
            </w:ins>
          </w:p>
        </w:tc>
        <w:tc>
          <w:tcPr>
            <w:tcW w:w="2189" w:type="dxa"/>
          </w:tcPr>
          <w:p w14:paraId="34F961EA" w14:textId="77777777" w:rsidR="00455E81" w:rsidRPr="003C5E10" w:rsidRDefault="00455E81" w:rsidP="00A9280A">
            <w:pPr>
              <w:ind w:left="229" w:hanging="229"/>
              <w:rPr>
                <w:ins w:id="4166" w:author="User" w:date="2021-09-13T18:13:00Z"/>
                <w:rFonts w:ascii="標楷體" w:hAnsi="標楷體"/>
              </w:rPr>
            </w:pPr>
            <w:ins w:id="4167" w:author="User" w:date="2021-09-13T18:13:00Z">
              <w:r w:rsidRPr="003C5E10">
                <w:rPr>
                  <w:rFonts w:ascii="標楷體" w:hAnsi="標楷體" w:cs="SimSun"/>
                  <w:noProof/>
                  <w:color w:val="000000"/>
                  <w:w w:val="82"/>
                </w:rPr>
                <w:t>南</w:t>
              </w:r>
              <w:r w:rsidRPr="003C5E10">
                <w:rPr>
                  <w:rFonts w:ascii="標楷體" w:hAnsi="標楷體"/>
                  <w:spacing w:val="-54"/>
                  <w:w w:val="90"/>
                </w:rPr>
                <w:t xml:space="preserve"> </w:t>
              </w:r>
              <w:r w:rsidRPr="003C5E10">
                <w:rPr>
                  <w:rFonts w:ascii="標楷體" w:hAnsi="標楷體"/>
                  <w:noProof/>
                  <w:color w:val="000000"/>
                </w:rPr>
                <w:t>314</w:t>
              </w:r>
              <w:r w:rsidRPr="003C5E10">
                <w:rPr>
                  <w:rFonts w:ascii="標楷體" w:hAnsi="標楷體"/>
                  <w:spacing w:val="-45"/>
                  <w:w w:val="90"/>
                </w:rPr>
                <w:t xml:space="preserve"> </w:t>
              </w:r>
              <w:r w:rsidRPr="003C5E10">
                <w:rPr>
                  <w:rFonts w:ascii="標楷體" w:hAnsi="標楷體" w:cs="SimSun"/>
                  <w:noProof/>
                  <w:color w:val="000000"/>
                </w:rPr>
                <w:t>線</w:t>
              </w:r>
            </w:ins>
          </w:p>
        </w:tc>
        <w:tc>
          <w:tcPr>
            <w:tcW w:w="839" w:type="dxa"/>
            <w:vAlign w:val="center"/>
          </w:tcPr>
          <w:p w14:paraId="5E2E1A49" w14:textId="77777777" w:rsidR="00455E81" w:rsidRPr="003C5E10" w:rsidRDefault="00455E81" w:rsidP="00A9280A">
            <w:pPr>
              <w:kinsoku w:val="0"/>
              <w:autoSpaceDE w:val="0"/>
              <w:autoSpaceDN w:val="0"/>
              <w:adjustRightInd w:val="0"/>
              <w:spacing w:before="14" w:after="66" w:line="187" w:lineRule="auto"/>
              <w:ind w:left="280" w:hanging="280"/>
              <w:rPr>
                <w:ins w:id="4168" w:author="User" w:date="2021-09-13T18:13:00Z"/>
                <w:rFonts w:ascii="標楷體" w:hAnsi="標楷體"/>
              </w:rPr>
            </w:pPr>
            <w:ins w:id="4169" w:author="User" w:date="2021-09-13T18:13:00Z">
              <w:r w:rsidRPr="003C5E10">
                <w:rPr>
                  <w:rFonts w:ascii="標楷體" w:hAnsi="標楷體" w:hint="eastAsia"/>
                </w:rPr>
                <w:t>6</w:t>
              </w:r>
            </w:ins>
          </w:p>
        </w:tc>
        <w:tc>
          <w:tcPr>
            <w:tcW w:w="2189" w:type="dxa"/>
          </w:tcPr>
          <w:p w14:paraId="29B338EA" w14:textId="77777777" w:rsidR="00455E81" w:rsidRPr="003C5E10" w:rsidRDefault="00455E81" w:rsidP="00A9280A">
            <w:pPr>
              <w:ind w:left="229" w:hanging="229"/>
              <w:rPr>
                <w:ins w:id="4170" w:author="User" w:date="2021-09-13T18:13:00Z"/>
                <w:rFonts w:ascii="標楷體" w:hAnsi="標楷體"/>
              </w:rPr>
            </w:pPr>
            <w:ins w:id="4171" w:author="User" w:date="2021-09-13T18:13:00Z">
              <w:r w:rsidRPr="003C5E10">
                <w:rPr>
                  <w:rFonts w:ascii="標楷體" w:hAnsi="標楷體" w:cs="SimSun"/>
                  <w:noProof/>
                  <w:w w:val="82"/>
                </w:rPr>
                <w:t>南</w:t>
              </w:r>
              <w:r w:rsidRPr="003C5E10">
                <w:rPr>
                  <w:rFonts w:ascii="標楷體" w:hAnsi="標楷體"/>
                  <w:spacing w:val="-54"/>
                  <w:w w:val="90"/>
                </w:rPr>
                <w:t xml:space="preserve"> </w:t>
              </w:r>
              <w:r w:rsidRPr="003C5E10">
                <w:rPr>
                  <w:rFonts w:ascii="標楷體" w:hAnsi="標楷體"/>
                  <w:noProof/>
                </w:rPr>
                <w:t>351</w:t>
              </w:r>
              <w:r w:rsidRPr="003C5E10">
                <w:rPr>
                  <w:rFonts w:ascii="標楷體" w:hAnsi="標楷體"/>
                  <w:spacing w:val="-45"/>
                  <w:w w:val="90"/>
                </w:rPr>
                <w:t xml:space="preserve"> </w:t>
              </w:r>
              <w:r w:rsidRPr="003C5E10">
                <w:rPr>
                  <w:rFonts w:ascii="標楷體" w:hAnsi="標楷體" w:cs="SimSun"/>
                  <w:noProof/>
                </w:rPr>
                <w:t>線</w:t>
              </w:r>
            </w:ins>
          </w:p>
        </w:tc>
        <w:tc>
          <w:tcPr>
            <w:tcW w:w="836" w:type="dxa"/>
            <w:shd w:val="clear" w:color="auto" w:fill="D9D9D9" w:themeFill="background1" w:themeFillShade="D9"/>
            <w:vAlign w:val="center"/>
          </w:tcPr>
          <w:p w14:paraId="5B9B2D0B" w14:textId="77777777" w:rsidR="00455E81" w:rsidRPr="003C5E10" w:rsidRDefault="00455E81" w:rsidP="00A9280A">
            <w:pPr>
              <w:kinsoku w:val="0"/>
              <w:autoSpaceDE w:val="0"/>
              <w:autoSpaceDN w:val="0"/>
              <w:adjustRightInd w:val="0"/>
              <w:spacing w:before="14" w:after="66" w:line="187" w:lineRule="auto"/>
              <w:ind w:left="280" w:hanging="280"/>
              <w:rPr>
                <w:ins w:id="4172" w:author="User" w:date="2021-09-13T18:13:00Z"/>
                <w:rFonts w:ascii="標楷體" w:hAnsi="標楷體"/>
              </w:rPr>
            </w:pPr>
          </w:p>
        </w:tc>
        <w:tc>
          <w:tcPr>
            <w:tcW w:w="2189" w:type="dxa"/>
            <w:shd w:val="clear" w:color="auto" w:fill="D9D9D9" w:themeFill="background1" w:themeFillShade="D9"/>
          </w:tcPr>
          <w:p w14:paraId="6B1BD623" w14:textId="77777777" w:rsidR="00455E81" w:rsidRPr="003C5E10" w:rsidRDefault="00455E81" w:rsidP="00A9280A">
            <w:pPr>
              <w:ind w:left="280" w:hanging="280"/>
              <w:rPr>
                <w:ins w:id="4173" w:author="User" w:date="2021-09-13T18:13:00Z"/>
                <w:rFonts w:ascii="標楷體" w:hAnsi="標楷體"/>
              </w:rPr>
            </w:pPr>
          </w:p>
        </w:tc>
      </w:tr>
    </w:tbl>
    <w:p w14:paraId="718AE6FB" w14:textId="77777777" w:rsidR="00455E81" w:rsidRDefault="00455E81" w:rsidP="00455E81">
      <w:pPr>
        <w:ind w:left="280" w:hanging="280"/>
        <w:rPr>
          <w:ins w:id="4174" w:author="User" w:date="2021-09-13T18:13:00Z"/>
          <w:rFonts w:hint="eastAsia"/>
          <w:color w:val="000000" w:themeColor="text1"/>
        </w:rPr>
      </w:pPr>
    </w:p>
    <w:p w14:paraId="78CC2038" w14:textId="77777777" w:rsidR="00455E81" w:rsidRDefault="00455E81" w:rsidP="00455E81">
      <w:pPr>
        <w:ind w:left="280" w:hanging="280"/>
        <w:rPr>
          <w:ins w:id="4175" w:author="User" w:date="2021-09-13T18:13:00Z"/>
          <w:rFonts w:hint="eastAsia"/>
          <w:color w:val="000000" w:themeColor="text1"/>
        </w:rPr>
      </w:pPr>
      <w:ins w:id="4176" w:author="User" w:date="2021-09-13T18:13:00Z">
        <w:r>
          <w:rPr>
            <w:rFonts w:hint="eastAsia"/>
            <w:color w:val="000000" w:themeColor="text1"/>
          </w:rPr>
          <w:br w:type="page"/>
        </w:r>
      </w:ins>
    </w:p>
    <w:p w14:paraId="49FCFA0E" w14:textId="77777777" w:rsidR="00455E81" w:rsidRDefault="00455E81" w:rsidP="00455E81">
      <w:pPr>
        <w:ind w:left="280" w:hanging="280"/>
        <w:rPr>
          <w:ins w:id="4177" w:author="User" w:date="2021-09-13T18:13:00Z"/>
          <w:rFonts w:hint="eastAsia"/>
          <w:color w:val="000000" w:themeColor="text1"/>
        </w:rPr>
      </w:pPr>
    </w:p>
    <w:p w14:paraId="00ABBDEF" w14:textId="121B3427" w:rsidR="00900328" w:rsidRDefault="00900328">
      <w:pPr>
        <w:pStyle w:val="afb"/>
        <w:keepNext/>
        <w:ind w:left="200" w:hanging="200"/>
        <w:rPr>
          <w:ins w:id="4178" w:author="User" w:date="2021-09-14T15:36:00Z"/>
          <w:rFonts w:hint="eastAsia"/>
        </w:rPr>
        <w:pPrChange w:id="4179" w:author="User" w:date="2021-09-14T15:36:00Z">
          <w:pPr>
            <w:ind w:left="280" w:hanging="280"/>
          </w:pPr>
        </w:pPrChange>
      </w:pPr>
      <w:bookmarkStart w:id="4180" w:name="_Toc85792200"/>
      <w:ins w:id="4181" w:author="User" w:date="2021-09-14T15:36: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4182" w:author="User" w:date="2021-09-14T15:36:00Z">
        <w:r w:rsidR="00853FBC">
          <w:rPr>
            <w:rFonts w:hint="eastAsia"/>
            <w:noProof/>
          </w:rPr>
          <w:t>十五</w:t>
        </w:r>
        <w:r>
          <w:rPr>
            <w:rFonts w:hint="eastAsia"/>
          </w:rPr>
          <w:fldChar w:fldCharType="end"/>
        </w:r>
        <w:r>
          <w:rPr>
            <w:rFonts w:hint="eastAsia"/>
          </w:rPr>
          <w:t>：</w:t>
        </w:r>
        <w:r w:rsidRPr="004967BC">
          <w:rPr>
            <w:rFonts w:hint="eastAsia"/>
          </w:rPr>
          <w:t>3.</w:t>
        </w:r>
        <w:r w:rsidRPr="004967BC">
          <w:rPr>
            <w:rFonts w:hint="eastAsia"/>
          </w:rPr>
          <w:t>臺南市中西區巡查路線表</w:t>
        </w:r>
        <w:bookmarkEnd w:id="4180"/>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0BCD71FA" w14:textId="77777777" w:rsidTr="00A9280A">
        <w:trPr>
          <w:trHeight w:hRule="exact" w:val="454"/>
          <w:jc w:val="center"/>
          <w:ins w:id="4183" w:author="User" w:date="2021-09-13T18:13:00Z"/>
        </w:trPr>
        <w:tc>
          <w:tcPr>
            <w:tcW w:w="9072" w:type="dxa"/>
            <w:gridSpan w:val="6"/>
            <w:vAlign w:val="center"/>
          </w:tcPr>
          <w:p w14:paraId="0911D2B7" w14:textId="05703D4E" w:rsidR="00455E81" w:rsidRPr="003C5E10" w:rsidRDefault="00455E81" w:rsidP="00A9280A">
            <w:pPr>
              <w:kinsoku w:val="0"/>
              <w:autoSpaceDE w:val="0"/>
              <w:autoSpaceDN w:val="0"/>
              <w:adjustRightInd w:val="0"/>
              <w:spacing w:before="14" w:after="66" w:line="187" w:lineRule="auto"/>
              <w:ind w:left="280" w:hanging="280"/>
              <w:jc w:val="center"/>
              <w:rPr>
                <w:ins w:id="4184" w:author="User" w:date="2021-09-13T18:13:00Z"/>
                <w:rFonts w:ascii="標楷體" w:hAnsi="標楷體"/>
              </w:rPr>
            </w:pPr>
            <w:ins w:id="4185" w:author="User" w:date="2021-09-13T18:13:00Z">
              <w:r>
                <w:rPr>
                  <w:rFonts w:ascii="標楷體" w:hAnsi="標楷體" w:hint="eastAsia"/>
                </w:rPr>
                <w:t>3.</w:t>
              </w:r>
              <w:r w:rsidRPr="003C5E10">
                <w:rPr>
                  <w:rFonts w:ascii="標楷體" w:hAnsi="標楷體" w:hint="eastAsia"/>
                </w:rPr>
                <w:t>臺南市</w:t>
              </w:r>
              <w:r w:rsidRPr="003C5E10">
                <w:rPr>
                  <w:rFonts w:ascii="標楷體" w:hAnsi="標楷體" w:hint="eastAsia"/>
                  <w:b/>
                </w:rPr>
                <w:t>中西區</w:t>
              </w:r>
              <w:r w:rsidRPr="003C5E10">
                <w:rPr>
                  <w:rFonts w:ascii="標楷體" w:hAnsi="標楷體" w:hint="eastAsia"/>
                </w:rPr>
                <w:t>巡查路線</w:t>
              </w:r>
            </w:ins>
            <w:ins w:id="4186" w:author="User" w:date="2021-09-14T15:36:00Z">
              <w:r w:rsidR="00900328">
                <w:rPr>
                  <w:rFonts w:ascii="標楷體" w:hAnsi="標楷體" w:hint="eastAsia"/>
                </w:rPr>
                <w:t>表</w:t>
              </w:r>
            </w:ins>
            <w:ins w:id="4187" w:author="User" w:date="2021-09-13T18:13:00Z">
              <w:r w:rsidRPr="003C5E10">
                <w:rPr>
                  <w:rFonts w:ascii="標楷體" w:hAnsi="標楷體" w:hint="eastAsia"/>
                </w:rPr>
                <w:t xml:space="preserve">  共94項</w:t>
              </w:r>
            </w:ins>
          </w:p>
        </w:tc>
      </w:tr>
      <w:tr w:rsidR="00455E81" w:rsidRPr="003C5E10" w14:paraId="4C89C046" w14:textId="77777777" w:rsidTr="00A9280A">
        <w:trPr>
          <w:trHeight w:hRule="exact" w:val="454"/>
          <w:jc w:val="center"/>
          <w:ins w:id="4188" w:author="User" w:date="2021-09-13T18:13:00Z"/>
        </w:trPr>
        <w:tc>
          <w:tcPr>
            <w:tcW w:w="830" w:type="dxa"/>
            <w:vAlign w:val="center"/>
          </w:tcPr>
          <w:p w14:paraId="639A3FD6" w14:textId="77777777" w:rsidR="00455E81" w:rsidRPr="003C5E10" w:rsidRDefault="00455E81" w:rsidP="00A9280A">
            <w:pPr>
              <w:kinsoku w:val="0"/>
              <w:autoSpaceDE w:val="0"/>
              <w:autoSpaceDN w:val="0"/>
              <w:adjustRightInd w:val="0"/>
              <w:spacing w:before="14" w:after="66" w:line="187" w:lineRule="auto"/>
              <w:ind w:left="280" w:hanging="280"/>
              <w:rPr>
                <w:ins w:id="4189" w:author="User" w:date="2021-09-13T18:13:00Z"/>
                <w:rFonts w:ascii="標楷體" w:hAnsi="標楷體"/>
              </w:rPr>
            </w:pPr>
            <w:ins w:id="4190" w:author="User" w:date="2021-09-13T18:13:00Z">
              <w:r w:rsidRPr="003C5E10">
                <w:rPr>
                  <w:rFonts w:ascii="標楷體" w:hAnsi="標楷體" w:hint="eastAsia"/>
                </w:rPr>
                <w:t>編號</w:t>
              </w:r>
            </w:ins>
          </w:p>
        </w:tc>
        <w:tc>
          <w:tcPr>
            <w:tcW w:w="2189" w:type="dxa"/>
            <w:vAlign w:val="center"/>
          </w:tcPr>
          <w:p w14:paraId="2F8FE18A" w14:textId="77777777" w:rsidR="00455E81" w:rsidRPr="003C5E10" w:rsidRDefault="00455E81" w:rsidP="00A9280A">
            <w:pPr>
              <w:kinsoku w:val="0"/>
              <w:autoSpaceDE w:val="0"/>
              <w:autoSpaceDN w:val="0"/>
              <w:adjustRightInd w:val="0"/>
              <w:spacing w:before="14" w:after="66" w:line="187" w:lineRule="auto"/>
              <w:ind w:left="280" w:hanging="280"/>
              <w:rPr>
                <w:ins w:id="4191" w:author="User" w:date="2021-09-13T18:13:00Z"/>
                <w:rFonts w:ascii="標楷體" w:hAnsi="標楷體"/>
              </w:rPr>
            </w:pPr>
            <w:ins w:id="4192" w:author="User" w:date="2021-09-13T18:13:00Z">
              <w:r w:rsidRPr="003C5E10">
                <w:rPr>
                  <w:rFonts w:ascii="標楷體" w:hAnsi="標楷體" w:hint="eastAsia"/>
                </w:rPr>
                <w:t>道路名稱</w:t>
              </w:r>
            </w:ins>
          </w:p>
        </w:tc>
        <w:tc>
          <w:tcPr>
            <w:tcW w:w="839" w:type="dxa"/>
            <w:vAlign w:val="center"/>
          </w:tcPr>
          <w:p w14:paraId="3DCC3B15" w14:textId="77777777" w:rsidR="00455E81" w:rsidRPr="003C5E10" w:rsidRDefault="00455E81" w:rsidP="00A9280A">
            <w:pPr>
              <w:kinsoku w:val="0"/>
              <w:autoSpaceDE w:val="0"/>
              <w:autoSpaceDN w:val="0"/>
              <w:adjustRightInd w:val="0"/>
              <w:spacing w:before="14" w:after="66" w:line="187" w:lineRule="auto"/>
              <w:ind w:left="280" w:hanging="280"/>
              <w:rPr>
                <w:ins w:id="4193" w:author="User" w:date="2021-09-13T18:13:00Z"/>
                <w:rFonts w:ascii="標楷體" w:hAnsi="標楷體"/>
              </w:rPr>
            </w:pPr>
            <w:ins w:id="4194" w:author="User" w:date="2021-09-13T18:13:00Z">
              <w:r w:rsidRPr="003C5E10">
                <w:rPr>
                  <w:rFonts w:ascii="標楷體" w:hAnsi="標楷體" w:hint="eastAsia"/>
                </w:rPr>
                <w:t>編號</w:t>
              </w:r>
            </w:ins>
          </w:p>
        </w:tc>
        <w:tc>
          <w:tcPr>
            <w:tcW w:w="2189" w:type="dxa"/>
            <w:vAlign w:val="center"/>
          </w:tcPr>
          <w:p w14:paraId="5F036733" w14:textId="77777777" w:rsidR="00455E81" w:rsidRPr="003C5E10" w:rsidRDefault="00455E81" w:rsidP="00A9280A">
            <w:pPr>
              <w:kinsoku w:val="0"/>
              <w:autoSpaceDE w:val="0"/>
              <w:autoSpaceDN w:val="0"/>
              <w:adjustRightInd w:val="0"/>
              <w:spacing w:before="14" w:after="66" w:line="187" w:lineRule="auto"/>
              <w:ind w:left="280" w:hanging="280"/>
              <w:rPr>
                <w:ins w:id="4195" w:author="User" w:date="2021-09-13T18:13:00Z"/>
                <w:rFonts w:ascii="標楷體" w:hAnsi="標楷體"/>
              </w:rPr>
            </w:pPr>
            <w:ins w:id="4196" w:author="User" w:date="2021-09-13T18:13:00Z">
              <w:r w:rsidRPr="003C5E10">
                <w:rPr>
                  <w:rFonts w:ascii="標楷體" w:hAnsi="標楷體" w:hint="eastAsia"/>
                </w:rPr>
                <w:t>道路名稱</w:t>
              </w:r>
            </w:ins>
          </w:p>
        </w:tc>
        <w:tc>
          <w:tcPr>
            <w:tcW w:w="836" w:type="dxa"/>
            <w:vAlign w:val="center"/>
          </w:tcPr>
          <w:p w14:paraId="209AEFD0" w14:textId="77777777" w:rsidR="00455E81" w:rsidRPr="003C5E10" w:rsidRDefault="00455E81" w:rsidP="00A9280A">
            <w:pPr>
              <w:kinsoku w:val="0"/>
              <w:autoSpaceDE w:val="0"/>
              <w:autoSpaceDN w:val="0"/>
              <w:adjustRightInd w:val="0"/>
              <w:spacing w:before="14" w:after="66" w:line="187" w:lineRule="auto"/>
              <w:ind w:left="280" w:hanging="280"/>
              <w:rPr>
                <w:ins w:id="4197" w:author="User" w:date="2021-09-13T18:13:00Z"/>
                <w:rFonts w:ascii="標楷體" w:hAnsi="標楷體"/>
              </w:rPr>
            </w:pPr>
            <w:ins w:id="4198" w:author="User" w:date="2021-09-13T18:13:00Z">
              <w:r w:rsidRPr="003C5E10">
                <w:rPr>
                  <w:rFonts w:ascii="標楷體" w:hAnsi="標楷體" w:hint="eastAsia"/>
                </w:rPr>
                <w:t>編號</w:t>
              </w:r>
            </w:ins>
          </w:p>
        </w:tc>
        <w:tc>
          <w:tcPr>
            <w:tcW w:w="2189" w:type="dxa"/>
            <w:vAlign w:val="center"/>
          </w:tcPr>
          <w:p w14:paraId="72EEC1B2" w14:textId="77777777" w:rsidR="00455E81" w:rsidRPr="003C5E10" w:rsidRDefault="00455E81" w:rsidP="00A9280A">
            <w:pPr>
              <w:kinsoku w:val="0"/>
              <w:autoSpaceDE w:val="0"/>
              <w:autoSpaceDN w:val="0"/>
              <w:adjustRightInd w:val="0"/>
              <w:spacing w:before="14" w:after="66" w:line="187" w:lineRule="auto"/>
              <w:ind w:left="280" w:hanging="280"/>
              <w:rPr>
                <w:ins w:id="4199" w:author="User" w:date="2021-09-13T18:13:00Z"/>
                <w:rFonts w:ascii="標楷體" w:hAnsi="標楷體"/>
              </w:rPr>
            </w:pPr>
            <w:ins w:id="4200" w:author="User" w:date="2021-09-13T18:13:00Z">
              <w:r w:rsidRPr="003C5E10">
                <w:rPr>
                  <w:rFonts w:ascii="標楷體" w:hAnsi="標楷體" w:hint="eastAsia"/>
                </w:rPr>
                <w:t>道路名稱</w:t>
              </w:r>
            </w:ins>
          </w:p>
        </w:tc>
      </w:tr>
      <w:tr w:rsidR="00455E81" w:rsidRPr="003C5E10" w14:paraId="1A13D8D2" w14:textId="77777777" w:rsidTr="00A9280A">
        <w:trPr>
          <w:trHeight w:hRule="exact" w:val="454"/>
          <w:jc w:val="center"/>
          <w:ins w:id="4201" w:author="User" w:date="2021-09-13T18:13:00Z"/>
        </w:trPr>
        <w:tc>
          <w:tcPr>
            <w:tcW w:w="830" w:type="dxa"/>
            <w:vAlign w:val="center"/>
          </w:tcPr>
          <w:p w14:paraId="5BA22BF3" w14:textId="77777777" w:rsidR="00455E81" w:rsidRPr="003C5E10" w:rsidRDefault="00455E81" w:rsidP="00A9280A">
            <w:pPr>
              <w:kinsoku w:val="0"/>
              <w:autoSpaceDE w:val="0"/>
              <w:autoSpaceDN w:val="0"/>
              <w:adjustRightInd w:val="0"/>
              <w:spacing w:before="14" w:after="66" w:line="187" w:lineRule="auto"/>
              <w:ind w:left="280" w:hanging="280"/>
              <w:rPr>
                <w:ins w:id="4202" w:author="User" w:date="2021-09-13T18:13:00Z"/>
                <w:rFonts w:ascii="標楷體" w:hAnsi="標楷體"/>
              </w:rPr>
            </w:pPr>
            <w:ins w:id="4203" w:author="User" w:date="2021-09-13T18:13:00Z">
              <w:r w:rsidRPr="003C5E10">
                <w:rPr>
                  <w:rFonts w:ascii="標楷體" w:hAnsi="標楷體" w:hint="eastAsia"/>
                </w:rPr>
                <w:t>1</w:t>
              </w:r>
            </w:ins>
          </w:p>
        </w:tc>
        <w:tc>
          <w:tcPr>
            <w:tcW w:w="2189" w:type="dxa"/>
          </w:tcPr>
          <w:p w14:paraId="777CE00B" w14:textId="77777777" w:rsidR="00455E81" w:rsidRPr="003C5E10" w:rsidRDefault="00455E81" w:rsidP="00A9280A">
            <w:pPr>
              <w:ind w:left="280" w:hanging="280"/>
              <w:rPr>
                <w:ins w:id="4204" w:author="User" w:date="2021-09-13T18:13:00Z"/>
                <w:rFonts w:ascii="標楷體" w:hAnsi="標楷體"/>
              </w:rPr>
            </w:pPr>
            <w:ins w:id="4205" w:author="User" w:date="2021-09-13T18:13:00Z">
              <w:r w:rsidRPr="003C5E10">
                <w:rPr>
                  <w:rFonts w:ascii="標楷體" w:hAnsi="標楷體"/>
                  <w:noProof/>
                </w:rPr>
                <w:t>正興街</w:t>
              </w:r>
            </w:ins>
          </w:p>
        </w:tc>
        <w:tc>
          <w:tcPr>
            <w:tcW w:w="839" w:type="dxa"/>
            <w:vAlign w:val="center"/>
          </w:tcPr>
          <w:p w14:paraId="0CABECE0" w14:textId="77777777" w:rsidR="00455E81" w:rsidRPr="003C5E10" w:rsidRDefault="00455E81" w:rsidP="00A9280A">
            <w:pPr>
              <w:kinsoku w:val="0"/>
              <w:autoSpaceDE w:val="0"/>
              <w:autoSpaceDN w:val="0"/>
              <w:adjustRightInd w:val="0"/>
              <w:spacing w:before="14" w:after="66" w:line="187" w:lineRule="auto"/>
              <w:ind w:left="280" w:hanging="280"/>
              <w:rPr>
                <w:ins w:id="4206" w:author="User" w:date="2021-09-13T18:13:00Z"/>
                <w:rFonts w:ascii="標楷體" w:hAnsi="標楷體"/>
              </w:rPr>
            </w:pPr>
            <w:ins w:id="4207" w:author="User" w:date="2021-09-13T18:13:00Z">
              <w:r w:rsidRPr="003C5E10">
                <w:rPr>
                  <w:rFonts w:ascii="標楷體" w:hAnsi="標楷體" w:hint="eastAsia"/>
                </w:rPr>
                <w:t>33</w:t>
              </w:r>
            </w:ins>
          </w:p>
        </w:tc>
        <w:tc>
          <w:tcPr>
            <w:tcW w:w="2189" w:type="dxa"/>
          </w:tcPr>
          <w:p w14:paraId="3AAB0FFD" w14:textId="77777777" w:rsidR="00455E81" w:rsidRPr="003C5E10" w:rsidRDefault="00455E81" w:rsidP="00A9280A">
            <w:pPr>
              <w:ind w:left="280" w:hanging="280"/>
              <w:rPr>
                <w:ins w:id="4208" w:author="User" w:date="2021-09-13T18:13:00Z"/>
                <w:rFonts w:ascii="標楷體" w:hAnsi="標楷體"/>
              </w:rPr>
            </w:pPr>
            <w:ins w:id="4209" w:author="User" w:date="2021-09-13T18:13:00Z">
              <w:r w:rsidRPr="003C5E10">
                <w:rPr>
                  <w:rFonts w:ascii="標楷體" w:hAnsi="標楷體"/>
                  <w:noProof/>
                </w:rPr>
                <w:t>湖美二街</w:t>
              </w:r>
            </w:ins>
          </w:p>
        </w:tc>
        <w:tc>
          <w:tcPr>
            <w:tcW w:w="836" w:type="dxa"/>
            <w:vAlign w:val="center"/>
          </w:tcPr>
          <w:p w14:paraId="4F9122BE" w14:textId="77777777" w:rsidR="00455E81" w:rsidRPr="003C5E10" w:rsidRDefault="00455E81" w:rsidP="00A9280A">
            <w:pPr>
              <w:kinsoku w:val="0"/>
              <w:autoSpaceDE w:val="0"/>
              <w:autoSpaceDN w:val="0"/>
              <w:adjustRightInd w:val="0"/>
              <w:spacing w:before="14" w:after="66" w:line="187" w:lineRule="auto"/>
              <w:ind w:left="280" w:hanging="280"/>
              <w:rPr>
                <w:ins w:id="4210" w:author="User" w:date="2021-09-13T18:13:00Z"/>
                <w:rFonts w:ascii="標楷體" w:hAnsi="標楷體"/>
              </w:rPr>
            </w:pPr>
            <w:ins w:id="4211" w:author="User" w:date="2021-09-13T18:13:00Z">
              <w:r w:rsidRPr="003C5E10">
                <w:rPr>
                  <w:rFonts w:ascii="標楷體" w:hAnsi="標楷體" w:hint="eastAsia"/>
                </w:rPr>
                <w:t>64</w:t>
              </w:r>
            </w:ins>
          </w:p>
        </w:tc>
        <w:tc>
          <w:tcPr>
            <w:tcW w:w="2189" w:type="dxa"/>
          </w:tcPr>
          <w:p w14:paraId="0DEEB7F5" w14:textId="77777777" w:rsidR="00455E81" w:rsidRPr="003C5E10" w:rsidRDefault="00455E81" w:rsidP="00A9280A">
            <w:pPr>
              <w:ind w:left="280" w:hanging="280"/>
              <w:rPr>
                <w:ins w:id="4212" w:author="User" w:date="2021-09-13T18:13:00Z"/>
                <w:rFonts w:ascii="標楷體" w:hAnsi="標楷體"/>
              </w:rPr>
            </w:pPr>
            <w:ins w:id="4213" w:author="User" w:date="2021-09-13T18:13:00Z">
              <w:r w:rsidRPr="003C5E10">
                <w:rPr>
                  <w:rFonts w:ascii="標楷體" w:hAnsi="標楷體"/>
                  <w:noProof/>
                </w:rPr>
                <w:t>西門路</w:t>
              </w:r>
            </w:ins>
          </w:p>
        </w:tc>
      </w:tr>
      <w:tr w:rsidR="00455E81" w:rsidRPr="003C5E10" w14:paraId="0489D8FF" w14:textId="77777777" w:rsidTr="00A9280A">
        <w:trPr>
          <w:trHeight w:hRule="exact" w:val="454"/>
          <w:jc w:val="center"/>
          <w:ins w:id="4214" w:author="User" w:date="2021-09-13T18:13:00Z"/>
        </w:trPr>
        <w:tc>
          <w:tcPr>
            <w:tcW w:w="830" w:type="dxa"/>
            <w:vAlign w:val="center"/>
          </w:tcPr>
          <w:p w14:paraId="0671A737" w14:textId="77777777" w:rsidR="00455E81" w:rsidRPr="003C5E10" w:rsidRDefault="00455E81" w:rsidP="00A9280A">
            <w:pPr>
              <w:kinsoku w:val="0"/>
              <w:autoSpaceDE w:val="0"/>
              <w:autoSpaceDN w:val="0"/>
              <w:adjustRightInd w:val="0"/>
              <w:spacing w:before="14" w:after="66" w:line="187" w:lineRule="auto"/>
              <w:ind w:left="280" w:hanging="280"/>
              <w:rPr>
                <w:ins w:id="4215" w:author="User" w:date="2021-09-13T18:13:00Z"/>
                <w:rFonts w:ascii="標楷體" w:hAnsi="標楷體"/>
              </w:rPr>
            </w:pPr>
            <w:ins w:id="4216" w:author="User" w:date="2021-09-13T18:13:00Z">
              <w:r w:rsidRPr="003C5E10">
                <w:rPr>
                  <w:rFonts w:ascii="標楷體" w:hAnsi="標楷體" w:hint="eastAsia"/>
                </w:rPr>
                <w:t>2</w:t>
              </w:r>
            </w:ins>
          </w:p>
        </w:tc>
        <w:tc>
          <w:tcPr>
            <w:tcW w:w="2189" w:type="dxa"/>
          </w:tcPr>
          <w:p w14:paraId="5128A1ED" w14:textId="77777777" w:rsidR="00455E81" w:rsidRPr="003C5E10" w:rsidRDefault="00455E81" w:rsidP="00A9280A">
            <w:pPr>
              <w:ind w:left="280" w:hanging="280"/>
              <w:rPr>
                <w:ins w:id="4217" w:author="User" w:date="2021-09-13T18:13:00Z"/>
                <w:rFonts w:ascii="標楷體" w:hAnsi="標楷體"/>
              </w:rPr>
            </w:pPr>
            <w:ins w:id="4218" w:author="User" w:date="2021-09-13T18:13:00Z">
              <w:r w:rsidRPr="003C5E10">
                <w:rPr>
                  <w:rFonts w:ascii="標楷體" w:hAnsi="標楷體" w:cs="Arial Unicode MS"/>
                  <w:noProof/>
                </w:rPr>
                <w:t>民權路</w:t>
              </w:r>
            </w:ins>
          </w:p>
        </w:tc>
        <w:tc>
          <w:tcPr>
            <w:tcW w:w="839" w:type="dxa"/>
            <w:vAlign w:val="center"/>
          </w:tcPr>
          <w:p w14:paraId="1ED8DCBD" w14:textId="77777777" w:rsidR="00455E81" w:rsidRPr="003C5E10" w:rsidRDefault="00455E81" w:rsidP="00A9280A">
            <w:pPr>
              <w:kinsoku w:val="0"/>
              <w:autoSpaceDE w:val="0"/>
              <w:autoSpaceDN w:val="0"/>
              <w:adjustRightInd w:val="0"/>
              <w:spacing w:before="14" w:after="66" w:line="187" w:lineRule="auto"/>
              <w:ind w:left="280" w:hanging="280"/>
              <w:rPr>
                <w:ins w:id="4219" w:author="User" w:date="2021-09-13T18:13:00Z"/>
                <w:rFonts w:ascii="標楷體" w:hAnsi="標楷體"/>
              </w:rPr>
            </w:pPr>
            <w:ins w:id="4220" w:author="User" w:date="2021-09-13T18:13:00Z">
              <w:r w:rsidRPr="003C5E10">
                <w:rPr>
                  <w:rFonts w:ascii="標楷體" w:hAnsi="標楷體" w:hint="eastAsia"/>
                </w:rPr>
                <w:t>34</w:t>
              </w:r>
            </w:ins>
          </w:p>
        </w:tc>
        <w:tc>
          <w:tcPr>
            <w:tcW w:w="2189" w:type="dxa"/>
          </w:tcPr>
          <w:p w14:paraId="0098F7C2" w14:textId="77777777" w:rsidR="00455E81" w:rsidRPr="003C5E10" w:rsidRDefault="00455E81" w:rsidP="00A9280A">
            <w:pPr>
              <w:ind w:left="280" w:hanging="280"/>
              <w:rPr>
                <w:ins w:id="4221" w:author="User" w:date="2021-09-13T18:13:00Z"/>
                <w:rFonts w:ascii="標楷體" w:hAnsi="標楷體"/>
              </w:rPr>
            </w:pPr>
            <w:ins w:id="4222" w:author="User" w:date="2021-09-13T18:13:00Z">
              <w:r w:rsidRPr="003C5E10">
                <w:rPr>
                  <w:rFonts w:ascii="標楷體" w:hAnsi="標楷體"/>
                  <w:noProof/>
                </w:rPr>
                <w:t>湖美街</w:t>
              </w:r>
            </w:ins>
          </w:p>
        </w:tc>
        <w:tc>
          <w:tcPr>
            <w:tcW w:w="836" w:type="dxa"/>
            <w:vAlign w:val="center"/>
          </w:tcPr>
          <w:p w14:paraId="076590B1" w14:textId="77777777" w:rsidR="00455E81" w:rsidRPr="003C5E10" w:rsidRDefault="00455E81" w:rsidP="00A9280A">
            <w:pPr>
              <w:kinsoku w:val="0"/>
              <w:autoSpaceDE w:val="0"/>
              <w:autoSpaceDN w:val="0"/>
              <w:adjustRightInd w:val="0"/>
              <w:spacing w:before="14" w:after="66" w:line="187" w:lineRule="auto"/>
              <w:ind w:left="280" w:hanging="280"/>
              <w:rPr>
                <w:ins w:id="4223" w:author="User" w:date="2021-09-13T18:13:00Z"/>
                <w:rFonts w:ascii="標楷體" w:hAnsi="標楷體"/>
              </w:rPr>
            </w:pPr>
            <w:ins w:id="4224" w:author="User" w:date="2021-09-13T18:13:00Z">
              <w:r w:rsidRPr="003C5E10">
                <w:rPr>
                  <w:rFonts w:ascii="標楷體" w:hAnsi="標楷體" w:hint="eastAsia"/>
                </w:rPr>
                <w:t>65</w:t>
              </w:r>
            </w:ins>
          </w:p>
        </w:tc>
        <w:tc>
          <w:tcPr>
            <w:tcW w:w="2189" w:type="dxa"/>
          </w:tcPr>
          <w:p w14:paraId="5E6C8727" w14:textId="77777777" w:rsidR="00455E81" w:rsidRPr="003C5E10" w:rsidRDefault="00455E81" w:rsidP="00A9280A">
            <w:pPr>
              <w:ind w:left="280" w:hanging="280"/>
              <w:rPr>
                <w:ins w:id="4225" w:author="User" w:date="2021-09-13T18:13:00Z"/>
                <w:rFonts w:ascii="標楷體" w:hAnsi="標楷體"/>
              </w:rPr>
            </w:pPr>
            <w:ins w:id="4226" w:author="User" w:date="2021-09-13T18:13:00Z">
              <w:r w:rsidRPr="003C5E10">
                <w:rPr>
                  <w:rFonts w:ascii="標楷體" w:hAnsi="標楷體" w:cs="SimSun"/>
                  <w:noProof/>
                </w:rPr>
                <w:t>西華南街</w:t>
              </w:r>
            </w:ins>
          </w:p>
        </w:tc>
      </w:tr>
      <w:tr w:rsidR="00455E81" w:rsidRPr="003C5E10" w14:paraId="0E7F372C" w14:textId="77777777" w:rsidTr="00A9280A">
        <w:trPr>
          <w:trHeight w:hRule="exact" w:val="454"/>
          <w:jc w:val="center"/>
          <w:ins w:id="4227" w:author="User" w:date="2021-09-13T18:13:00Z"/>
        </w:trPr>
        <w:tc>
          <w:tcPr>
            <w:tcW w:w="830" w:type="dxa"/>
            <w:vAlign w:val="center"/>
          </w:tcPr>
          <w:p w14:paraId="37566722" w14:textId="77777777" w:rsidR="00455E81" w:rsidRPr="003C5E10" w:rsidRDefault="00455E81" w:rsidP="00A9280A">
            <w:pPr>
              <w:kinsoku w:val="0"/>
              <w:autoSpaceDE w:val="0"/>
              <w:autoSpaceDN w:val="0"/>
              <w:adjustRightInd w:val="0"/>
              <w:spacing w:before="14" w:after="66" w:line="187" w:lineRule="auto"/>
              <w:ind w:left="280" w:hanging="280"/>
              <w:rPr>
                <w:ins w:id="4228" w:author="User" w:date="2021-09-13T18:13:00Z"/>
                <w:rFonts w:ascii="標楷體" w:hAnsi="標楷體"/>
              </w:rPr>
            </w:pPr>
            <w:ins w:id="4229" w:author="User" w:date="2021-09-13T18:13:00Z">
              <w:r w:rsidRPr="003C5E10">
                <w:rPr>
                  <w:rFonts w:ascii="標楷體" w:hAnsi="標楷體" w:hint="eastAsia"/>
                </w:rPr>
                <w:t>3</w:t>
              </w:r>
            </w:ins>
          </w:p>
        </w:tc>
        <w:tc>
          <w:tcPr>
            <w:tcW w:w="2189" w:type="dxa"/>
          </w:tcPr>
          <w:p w14:paraId="08BF5B8C" w14:textId="77777777" w:rsidR="00455E81" w:rsidRPr="003C5E10" w:rsidRDefault="00455E81" w:rsidP="00A9280A">
            <w:pPr>
              <w:ind w:left="280" w:hanging="280"/>
              <w:rPr>
                <w:ins w:id="4230" w:author="User" w:date="2021-09-13T18:13:00Z"/>
                <w:rFonts w:ascii="標楷體" w:hAnsi="標楷體"/>
              </w:rPr>
            </w:pPr>
            <w:ins w:id="4231" w:author="User" w:date="2021-09-13T18:13:00Z">
              <w:r w:rsidRPr="003C5E10">
                <w:rPr>
                  <w:rFonts w:ascii="標楷體" w:hAnsi="標楷體" w:cs="Arial Unicode MS"/>
                  <w:noProof/>
                </w:rPr>
                <w:t>民生路</w:t>
              </w:r>
            </w:ins>
          </w:p>
        </w:tc>
        <w:tc>
          <w:tcPr>
            <w:tcW w:w="839" w:type="dxa"/>
            <w:vAlign w:val="center"/>
          </w:tcPr>
          <w:p w14:paraId="3027B552" w14:textId="77777777" w:rsidR="00455E81" w:rsidRPr="003C5E10" w:rsidRDefault="00455E81" w:rsidP="00A9280A">
            <w:pPr>
              <w:kinsoku w:val="0"/>
              <w:autoSpaceDE w:val="0"/>
              <w:autoSpaceDN w:val="0"/>
              <w:adjustRightInd w:val="0"/>
              <w:spacing w:before="14" w:after="66" w:line="187" w:lineRule="auto"/>
              <w:ind w:left="280" w:hanging="280"/>
              <w:rPr>
                <w:ins w:id="4232" w:author="User" w:date="2021-09-13T18:13:00Z"/>
                <w:rFonts w:ascii="標楷體" w:hAnsi="標楷體"/>
              </w:rPr>
            </w:pPr>
            <w:ins w:id="4233" w:author="User" w:date="2021-09-13T18:13:00Z">
              <w:r w:rsidRPr="003C5E10">
                <w:rPr>
                  <w:rFonts w:ascii="標楷體" w:hAnsi="標楷體" w:hint="eastAsia"/>
                </w:rPr>
                <w:t>35</w:t>
              </w:r>
            </w:ins>
          </w:p>
        </w:tc>
        <w:tc>
          <w:tcPr>
            <w:tcW w:w="2189" w:type="dxa"/>
          </w:tcPr>
          <w:p w14:paraId="7E63CBC0" w14:textId="77777777" w:rsidR="00455E81" w:rsidRPr="003C5E10" w:rsidRDefault="00455E81" w:rsidP="00A9280A">
            <w:pPr>
              <w:ind w:left="280" w:hanging="280"/>
              <w:rPr>
                <w:ins w:id="4234" w:author="User" w:date="2021-09-13T18:13:00Z"/>
                <w:rFonts w:ascii="標楷體" w:hAnsi="標楷體"/>
              </w:rPr>
            </w:pPr>
            <w:ins w:id="4235" w:author="User" w:date="2021-09-13T18:13:00Z">
              <w:r w:rsidRPr="003C5E10">
                <w:rPr>
                  <w:rFonts w:ascii="標楷體" w:hAnsi="標楷體"/>
                  <w:noProof/>
                </w:rPr>
                <w:t>環河街</w:t>
              </w:r>
            </w:ins>
          </w:p>
        </w:tc>
        <w:tc>
          <w:tcPr>
            <w:tcW w:w="836" w:type="dxa"/>
            <w:vAlign w:val="center"/>
          </w:tcPr>
          <w:p w14:paraId="558C7118" w14:textId="77777777" w:rsidR="00455E81" w:rsidRPr="003C5E10" w:rsidRDefault="00455E81" w:rsidP="00A9280A">
            <w:pPr>
              <w:kinsoku w:val="0"/>
              <w:autoSpaceDE w:val="0"/>
              <w:autoSpaceDN w:val="0"/>
              <w:adjustRightInd w:val="0"/>
              <w:spacing w:before="14" w:after="66" w:line="187" w:lineRule="auto"/>
              <w:ind w:left="280" w:hanging="280"/>
              <w:rPr>
                <w:ins w:id="4236" w:author="User" w:date="2021-09-13T18:13:00Z"/>
                <w:rFonts w:ascii="標楷體" w:hAnsi="標楷體"/>
              </w:rPr>
            </w:pPr>
            <w:ins w:id="4237" w:author="User" w:date="2021-09-13T18:13:00Z">
              <w:r w:rsidRPr="003C5E10">
                <w:rPr>
                  <w:rFonts w:ascii="標楷體" w:hAnsi="標楷體" w:hint="eastAsia"/>
                </w:rPr>
                <w:t>66</w:t>
              </w:r>
            </w:ins>
          </w:p>
        </w:tc>
        <w:tc>
          <w:tcPr>
            <w:tcW w:w="2189" w:type="dxa"/>
          </w:tcPr>
          <w:p w14:paraId="07DB98BD" w14:textId="77777777" w:rsidR="00455E81" w:rsidRPr="003C5E10" w:rsidRDefault="00455E81" w:rsidP="00A9280A">
            <w:pPr>
              <w:ind w:left="273" w:hanging="273"/>
              <w:rPr>
                <w:ins w:id="4238" w:author="User" w:date="2021-09-13T18:13:00Z"/>
                <w:rFonts w:ascii="標楷體" w:hAnsi="標楷體"/>
              </w:rPr>
            </w:pPr>
            <w:ins w:id="4239" w:author="User" w:date="2021-09-13T18:13:00Z">
              <w:r w:rsidRPr="003C5E10">
                <w:rPr>
                  <w:rFonts w:ascii="標楷體" w:hAnsi="標楷體" w:cs="SimSun"/>
                  <w:noProof/>
                  <w:spacing w:val="-7"/>
                </w:rPr>
                <w:t>赤崁街</w:t>
              </w:r>
            </w:ins>
          </w:p>
        </w:tc>
      </w:tr>
      <w:tr w:rsidR="00455E81" w:rsidRPr="003C5E10" w14:paraId="365B416E" w14:textId="77777777" w:rsidTr="00A9280A">
        <w:trPr>
          <w:trHeight w:hRule="exact" w:val="454"/>
          <w:jc w:val="center"/>
          <w:ins w:id="4240" w:author="User" w:date="2021-09-13T18:13:00Z"/>
        </w:trPr>
        <w:tc>
          <w:tcPr>
            <w:tcW w:w="830" w:type="dxa"/>
            <w:vAlign w:val="center"/>
          </w:tcPr>
          <w:p w14:paraId="4174426A" w14:textId="77777777" w:rsidR="00455E81" w:rsidRPr="003C5E10" w:rsidRDefault="00455E81" w:rsidP="00A9280A">
            <w:pPr>
              <w:kinsoku w:val="0"/>
              <w:autoSpaceDE w:val="0"/>
              <w:autoSpaceDN w:val="0"/>
              <w:adjustRightInd w:val="0"/>
              <w:spacing w:before="14" w:after="66" w:line="187" w:lineRule="auto"/>
              <w:ind w:left="280" w:hanging="280"/>
              <w:rPr>
                <w:ins w:id="4241" w:author="User" w:date="2021-09-13T18:13:00Z"/>
                <w:rFonts w:ascii="標楷體" w:hAnsi="標楷體"/>
              </w:rPr>
            </w:pPr>
            <w:ins w:id="4242" w:author="User" w:date="2021-09-13T18:13:00Z">
              <w:r w:rsidRPr="003C5E10">
                <w:rPr>
                  <w:rFonts w:ascii="標楷體" w:hAnsi="標楷體" w:hint="eastAsia"/>
                </w:rPr>
                <w:t>4</w:t>
              </w:r>
            </w:ins>
          </w:p>
        </w:tc>
        <w:tc>
          <w:tcPr>
            <w:tcW w:w="2189" w:type="dxa"/>
          </w:tcPr>
          <w:p w14:paraId="2424B586" w14:textId="77777777" w:rsidR="00455E81" w:rsidRPr="003C5E10" w:rsidRDefault="00455E81" w:rsidP="00A9280A">
            <w:pPr>
              <w:ind w:left="280" w:hanging="280"/>
              <w:rPr>
                <w:ins w:id="4243" w:author="User" w:date="2021-09-13T18:13:00Z"/>
                <w:rFonts w:ascii="標楷體" w:hAnsi="標楷體"/>
              </w:rPr>
            </w:pPr>
            <w:ins w:id="4244" w:author="User" w:date="2021-09-13T18:13:00Z">
              <w:r w:rsidRPr="003C5E10">
                <w:rPr>
                  <w:rFonts w:ascii="標楷體" w:hAnsi="標楷體" w:cs="Arial Unicode MS"/>
                  <w:noProof/>
                </w:rPr>
                <w:t>永福路</w:t>
              </w:r>
            </w:ins>
          </w:p>
        </w:tc>
        <w:tc>
          <w:tcPr>
            <w:tcW w:w="839" w:type="dxa"/>
            <w:vAlign w:val="center"/>
          </w:tcPr>
          <w:p w14:paraId="2F54A76E" w14:textId="77777777" w:rsidR="00455E81" w:rsidRPr="003C5E10" w:rsidRDefault="00455E81" w:rsidP="00A9280A">
            <w:pPr>
              <w:kinsoku w:val="0"/>
              <w:autoSpaceDE w:val="0"/>
              <w:autoSpaceDN w:val="0"/>
              <w:adjustRightInd w:val="0"/>
              <w:spacing w:before="14" w:after="66" w:line="187" w:lineRule="auto"/>
              <w:ind w:left="280" w:hanging="280"/>
              <w:rPr>
                <w:ins w:id="4245" w:author="User" w:date="2021-09-13T18:13:00Z"/>
                <w:rFonts w:ascii="標楷體" w:hAnsi="標楷體"/>
              </w:rPr>
            </w:pPr>
            <w:ins w:id="4246" w:author="User" w:date="2021-09-13T18:13:00Z">
              <w:r w:rsidRPr="003C5E10">
                <w:rPr>
                  <w:rFonts w:ascii="標楷體" w:hAnsi="標楷體" w:hint="eastAsia"/>
                </w:rPr>
                <w:t>36</w:t>
              </w:r>
            </w:ins>
          </w:p>
        </w:tc>
        <w:tc>
          <w:tcPr>
            <w:tcW w:w="2189" w:type="dxa"/>
          </w:tcPr>
          <w:p w14:paraId="5DA7E0F4" w14:textId="77777777" w:rsidR="00455E81" w:rsidRPr="003C5E10" w:rsidRDefault="00455E81" w:rsidP="00A9280A">
            <w:pPr>
              <w:ind w:left="273" w:hanging="273"/>
              <w:rPr>
                <w:ins w:id="4247" w:author="User" w:date="2021-09-13T18:13:00Z"/>
                <w:rFonts w:ascii="標楷體" w:hAnsi="標楷體"/>
              </w:rPr>
            </w:pPr>
            <w:ins w:id="4248" w:author="User" w:date="2021-09-13T18:13:00Z">
              <w:r w:rsidRPr="003C5E10">
                <w:rPr>
                  <w:rFonts w:ascii="標楷體" w:hAnsi="標楷體"/>
                  <w:noProof/>
                  <w:spacing w:val="-7"/>
                </w:rPr>
                <w:t>光賢街</w:t>
              </w:r>
            </w:ins>
          </w:p>
        </w:tc>
        <w:tc>
          <w:tcPr>
            <w:tcW w:w="836" w:type="dxa"/>
            <w:vAlign w:val="center"/>
          </w:tcPr>
          <w:p w14:paraId="0C6DE11D" w14:textId="77777777" w:rsidR="00455E81" w:rsidRPr="003C5E10" w:rsidRDefault="00455E81" w:rsidP="00A9280A">
            <w:pPr>
              <w:kinsoku w:val="0"/>
              <w:autoSpaceDE w:val="0"/>
              <w:autoSpaceDN w:val="0"/>
              <w:adjustRightInd w:val="0"/>
              <w:spacing w:before="14" w:after="66" w:line="187" w:lineRule="auto"/>
              <w:ind w:left="280" w:hanging="280"/>
              <w:rPr>
                <w:ins w:id="4249" w:author="User" w:date="2021-09-13T18:13:00Z"/>
                <w:rFonts w:ascii="標楷體" w:hAnsi="標楷體"/>
              </w:rPr>
            </w:pPr>
            <w:ins w:id="4250" w:author="User" w:date="2021-09-13T18:13:00Z">
              <w:r w:rsidRPr="003C5E10">
                <w:rPr>
                  <w:rFonts w:ascii="標楷體" w:hAnsi="標楷體" w:hint="eastAsia"/>
                </w:rPr>
                <w:t>67</w:t>
              </w:r>
            </w:ins>
          </w:p>
        </w:tc>
        <w:tc>
          <w:tcPr>
            <w:tcW w:w="2189" w:type="dxa"/>
          </w:tcPr>
          <w:p w14:paraId="6E61BB4C" w14:textId="77777777" w:rsidR="00455E81" w:rsidRPr="003C5E10" w:rsidRDefault="00455E81" w:rsidP="00A9280A">
            <w:pPr>
              <w:ind w:left="280" w:hanging="280"/>
              <w:rPr>
                <w:ins w:id="4251" w:author="User" w:date="2021-09-13T18:13:00Z"/>
                <w:rFonts w:ascii="標楷體" w:hAnsi="標楷體"/>
              </w:rPr>
            </w:pPr>
            <w:ins w:id="4252" w:author="User" w:date="2021-09-13T18:13:00Z">
              <w:r w:rsidRPr="003C5E10">
                <w:rPr>
                  <w:rFonts w:ascii="標楷體" w:hAnsi="標楷體" w:cs="SimSun"/>
                  <w:noProof/>
                </w:rPr>
                <w:t>赤崁東街</w:t>
              </w:r>
            </w:ins>
          </w:p>
        </w:tc>
      </w:tr>
      <w:tr w:rsidR="00455E81" w:rsidRPr="003C5E10" w14:paraId="2ADC4978" w14:textId="77777777" w:rsidTr="00A9280A">
        <w:trPr>
          <w:trHeight w:hRule="exact" w:val="454"/>
          <w:jc w:val="center"/>
          <w:ins w:id="4253" w:author="User" w:date="2021-09-13T18:13:00Z"/>
        </w:trPr>
        <w:tc>
          <w:tcPr>
            <w:tcW w:w="830" w:type="dxa"/>
            <w:vAlign w:val="center"/>
          </w:tcPr>
          <w:p w14:paraId="65E9E550" w14:textId="77777777" w:rsidR="00455E81" w:rsidRPr="003C5E10" w:rsidRDefault="00455E81" w:rsidP="00A9280A">
            <w:pPr>
              <w:kinsoku w:val="0"/>
              <w:autoSpaceDE w:val="0"/>
              <w:autoSpaceDN w:val="0"/>
              <w:adjustRightInd w:val="0"/>
              <w:spacing w:before="14" w:after="66" w:line="187" w:lineRule="auto"/>
              <w:ind w:left="280" w:hanging="280"/>
              <w:rPr>
                <w:ins w:id="4254" w:author="User" w:date="2021-09-13T18:13:00Z"/>
                <w:rFonts w:ascii="標楷體" w:hAnsi="標楷體"/>
              </w:rPr>
            </w:pPr>
            <w:ins w:id="4255" w:author="User" w:date="2021-09-13T18:13:00Z">
              <w:r w:rsidRPr="003C5E10">
                <w:rPr>
                  <w:rFonts w:ascii="標楷體" w:hAnsi="標楷體" w:hint="eastAsia"/>
                </w:rPr>
                <w:t>5</w:t>
              </w:r>
            </w:ins>
          </w:p>
        </w:tc>
        <w:tc>
          <w:tcPr>
            <w:tcW w:w="2189" w:type="dxa"/>
          </w:tcPr>
          <w:p w14:paraId="590F0B6C" w14:textId="77777777" w:rsidR="00455E81" w:rsidRPr="003C5E10" w:rsidRDefault="00455E81" w:rsidP="00A9280A">
            <w:pPr>
              <w:ind w:left="280" w:hanging="280"/>
              <w:rPr>
                <w:ins w:id="4256" w:author="User" w:date="2021-09-13T18:13:00Z"/>
                <w:rFonts w:ascii="標楷體" w:hAnsi="標楷體"/>
              </w:rPr>
            </w:pPr>
            <w:ins w:id="4257" w:author="User" w:date="2021-09-13T18:13:00Z">
              <w:r w:rsidRPr="003C5E10">
                <w:rPr>
                  <w:rFonts w:ascii="標楷體" w:hAnsi="標楷體"/>
                  <w:noProof/>
                </w:rPr>
                <w:t>永華一街</w:t>
              </w:r>
            </w:ins>
          </w:p>
        </w:tc>
        <w:tc>
          <w:tcPr>
            <w:tcW w:w="839" w:type="dxa"/>
            <w:vAlign w:val="center"/>
          </w:tcPr>
          <w:p w14:paraId="31361483" w14:textId="77777777" w:rsidR="00455E81" w:rsidRPr="003C5E10" w:rsidRDefault="00455E81" w:rsidP="00A9280A">
            <w:pPr>
              <w:kinsoku w:val="0"/>
              <w:autoSpaceDE w:val="0"/>
              <w:autoSpaceDN w:val="0"/>
              <w:adjustRightInd w:val="0"/>
              <w:spacing w:before="14" w:after="66" w:line="187" w:lineRule="auto"/>
              <w:ind w:left="280" w:hanging="280"/>
              <w:rPr>
                <w:ins w:id="4258" w:author="User" w:date="2021-09-13T18:13:00Z"/>
                <w:rFonts w:ascii="標楷體" w:hAnsi="標楷體"/>
              </w:rPr>
            </w:pPr>
            <w:ins w:id="4259" w:author="User" w:date="2021-09-13T18:13:00Z">
              <w:r w:rsidRPr="003C5E10">
                <w:rPr>
                  <w:rFonts w:ascii="標楷體" w:hAnsi="標楷體" w:hint="eastAsia"/>
                </w:rPr>
                <w:t>37</w:t>
              </w:r>
            </w:ins>
          </w:p>
        </w:tc>
        <w:tc>
          <w:tcPr>
            <w:tcW w:w="2189" w:type="dxa"/>
          </w:tcPr>
          <w:p w14:paraId="02BDBD1C" w14:textId="77777777" w:rsidR="00455E81" w:rsidRPr="003C5E10" w:rsidRDefault="00455E81" w:rsidP="00A9280A">
            <w:pPr>
              <w:ind w:left="280" w:hanging="280"/>
              <w:rPr>
                <w:ins w:id="4260" w:author="User" w:date="2021-09-13T18:13:00Z"/>
                <w:rFonts w:ascii="標楷體" w:hAnsi="標楷體"/>
              </w:rPr>
            </w:pPr>
            <w:ins w:id="4261" w:author="User" w:date="2021-09-13T18:13:00Z">
              <w:r w:rsidRPr="003C5E10">
                <w:rPr>
                  <w:rFonts w:ascii="標楷體" w:hAnsi="標楷體" w:cs="Arial Unicode MS"/>
                  <w:noProof/>
                </w:rPr>
                <w:t>尊王路</w:t>
              </w:r>
            </w:ins>
          </w:p>
        </w:tc>
        <w:tc>
          <w:tcPr>
            <w:tcW w:w="836" w:type="dxa"/>
            <w:vAlign w:val="center"/>
          </w:tcPr>
          <w:p w14:paraId="440C94A4" w14:textId="77777777" w:rsidR="00455E81" w:rsidRPr="003C5E10" w:rsidRDefault="00455E81" w:rsidP="00A9280A">
            <w:pPr>
              <w:kinsoku w:val="0"/>
              <w:autoSpaceDE w:val="0"/>
              <w:autoSpaceDN w:val="0"/>
              <w:adjustRightInd w:val="0"/>
              <w:spacing w:before="14" w:after="66" w:line="187" w:lineRule="auto"/>
              <w:ind w:left="280" w:hanging="280"/>
              <w:rPr>
                <w:ins w:id="4262" w:author="User" w:date="2021-09-13T18:13:00Z"/>
                <w:rFonts w:ascii="標楷體" w:hAnsi="標楷體"/>
              </w:rPr>
            </w:pPr>
            <w:ins w:id="4263" w:author="User" w:date="2021-09-13T18:13:00Z">
              <w:r w:rsidRPr="003C5E10">
                <w:rPr>
                  <w:rFonts w:ascii="標楷體" w:hAnsi="標楷體" w:hint="eastAsia"/>
                </w:rPr>
                <w:t>68</w:t>
              </w:r>
            </w:ins>
          </w:p>
        </w:tc>
        <w:tc>
          <w:tcPr>
            <w:tcW w:w="2189" w:type="dxa"/>
          </w:tcPr>
          <w:p w14:paraId="31AF3DA2" w14:textId="77777777" w:rsidR="00455E81" w:rsidRPr="003C5E10" w:rsidRDefault="00455E81" w:rsidP="00A9280A">
            <w:pPr>
              <w:ind w:left="280" w:hanging="280"/>
              <w:rPr>
                <w:ins w:id="4264" w:author="User" w:date="2021-09-13T18:13:00Z"/>
                <w:rFonts w:ascii="標楷體" w:hAnsi="標楷體"/>
              </w:rPr>
            </w:pPr>
            <w:ins w:id="4265" w:author="User" w:date="2021-09-13T18:13:00Z">
              <w:r w:rsidRPr="003C5E10">
                <w:rPr>
                  <w:rFonts w:ascii="標楷體" w:hAnsi="標楷體"/>
                  <w:noProof/>
                </w:rPr>
                <w:t>和緯路</w:t>
              </w:r>
            </w:ins>
          </w:p>
        </w:tc>
      </w:tr>
      <w:tr w:rsidR="00455E81" w:rsidRPr="003C5E10" w14:paraId="2910D14F" w14:textId="77777777" w:rsidTr="00A9280A">
        <w:trPr>
          <w:trHeight w:hRule="exact" w:val="454"/>
          <w:jc w:val="center"/>
          <w:ins w:id="4266" w:author="User" w:date="2021-09-13T18:13:00Z"/>
        </w:trPr>
        <w:tc>
          <w:tcPr>
            <w:tcW w:w="830" w:type="dxa"/>
            <w:vAlign w:val="center"/>
          </w:tcPr>
          <w:p w14:paraId="5FFB3D5C" w14:textId="77777777" w:rsidR="00455E81" w:rsidRPr="003C5E10" w:rsidRDefault="00455E81" w:rsidP="00A9280A">
            <w:pPr>
              <w:kinsoku w:val="0"/>
              <w:autoSpaceDE w:val="0"/>
              <w:autoSpaceDN w:val="0"/>
              <w:adjustRightInd w:val="0"/>
              <w:spacing w:before="14" w:after="66" w:line="187" w:lineRule="auto"/>
              <w:ind w:left="280" w:hanging="280"/>
              <w:rPr>
                <w:ins w:id="4267" w:author="User" w:date="2021-09-13T18:13:00Z"/>
                <w:rFonts w:ascii="標楷體" w:hAnsi="標楷體"/>
              </w:rPr>
            </w:pPr>
            <w:ins w:id="4268" w:author="User" w:date="2021-09-13T18:13:00Z">
              <w:r w:rsidRPr="003C5E10">
                <w:rPr>
                  <w:rFonts w:ascii="標楷體" w:hAnsi="標楷體" w:hint="eastAsia"/>
                </w:rPr>
                <w:t>6</w:t>
              </w:r>
            </w:ins>
          </w:p>
        </w:tc>
        <w:tc>
          <w:tcPr>
            <w:tcW w:w="2189" w:type="dxa"/>
          </w:tcPr>
          <w:p w14:paraId="446DD82D" w14:textId="77777777" w:rsidR="00455E81" w:rsidRPr="003C5E10" w:rsidRDefault="00455E81" w:rsidP="00A9280A">
            <w:pPr>
              <w:ind w:left="280" w:hanging="280"/>
              <w:rPr>
                <w:ins w:id="4269" w:author="User" w:date="2021-09-13T18:13:00Z"/>
                <w:rFonts w:ascii="標楷體" w:hAnsi="標楷體" w:cs="SimSun"/>
                <w:noProof/>
                <w:w w:val="82"/>
              </w:rPr>
            </w:pPr>
            <w:ins w:id="4270" w:author="User" w:date="2021-09-13T18:13:00Z">
              <w:r w:rsidRPr="003C5E10">
                <w:rPr>
                  <w:rFonts w:ascii="標楷體" w:hAnsi="標楷體" w:cs="Arial Unicode MS"/>
                  <w:noProof/>
                  <w:color w:val="000000"/>
                </w:rPr>
                <w:t>永華路</w:t>
              </w:r>
            </w:ins>
          </w:p>
        </w:tc>
        <w:tc>
          <w:tcPr>
            <w:tcW w:w="839" w:type="dxa"/>
            <w:vAlign w:val="center"/>
          </w:tcPr>
          <w:p w14:paraId="450B0373" w14:textId="77777777" w:rsidR="00455E81" w:rsidRPr="003C5E10" w:rsidRDefault="00455E81" w:rsidP="00A9280A">
            <w:pPr>
              <w:kinsoku w:val="0"/>
              <w:autoSpaceDE w:val="0"/>
              <w:autoSpaceDN w:val="0"/>
              <w:adjustRightInd w:val="0"/>
              <w:spacing w:before="14" w:after="66" w:line="187" w:lineRule="auto"/>
              <w:ind w:left="280" w:hanging="280"/>
              <w:rPr>
                <w:ins w:id="4271" w:author="User" w:date="2021-09-13T18:13:00Z"/>
                <w:rFonts w:ascii="標楷體" w:hAnsi="標楷體"/>
              </w:rPr>
            </w:pPr>
            <w:ins w:id="4272" w:author="User" w:date="2021-09-13T18:13:00Z">
              <w:r w:rsidRPr="003C5E10">
                <w:rPr>
                  <w:rFonts w:ascii="標楷體" w:hAnsi="標楷體" w:hint="eastAsia"/>
                </w:rPr>
                <w:t>38</w:t>
              </w:r>
            </w:ins>
          </w:p>
        </w:tc>
        <w:tc>
          <w:tcPr>
            <w:tcW w:w="2189" w:type="dxa"/>
          </w:tcPr>
          <w:p w14:paraId="52902918" w14:textId="77777777" w:rsidR="00455E81" w:rsidRPr="003C5E10" w:rsidRDefault="00455E81" w:rsidP="00A9280A">
            <w:pPr>
              <w:ind w:left="280" w:hanging="280"/>
              <w:rPr>
                <w:ins w:id="4273" w:author="User" w:date="2021-09-13T18:13:00Z"/>
                <w:rFonts w:ascii="標楷體" w:hAnsi="標楷體"/>
              </w:rPr>
            </w:pPr>
            <w:ins w:id="4274" w:author="User" w:date="2021-09-13T18:13:00Z">
              <w:r w:rsidRPr="003C5E10">
                <w:rPr>
                  <w:rFonts w:ascii="標楷體" w:hAnsi="標楷體" w:cs="Arial Unicode MS"/>
                  <w:noProof/>
                </w:rPr>
                <w:t>臨安路</w:t>
              </w:r>
            </w:ins>
          </w:p>
        </w:tc>
        <w:tc>
          <w:tcPr>
            <w:tcW w:w="836" w:type="dxa"/>
            <w:vAlign w:val="center"/>
          </w:tcPr>
          <w:p w14:paraId="7F856125" w14:textId="77777777" w:rsidR="00455E81" w:rsidRPr="003C5E10" w:rsidRDefault="00455E81" w:rsidP="00A9280A">
            <w:pPr>
              <w:kinsoku w:val="0"/>
              <w:autoSpaceDE w:val="0"/>
              <w:autoSpaceDN w:val="0"/>
              <w:adjustRightInd w:val="0"/>
              <w:spacing w:before="14" w:after="66" w:line="187" w:lineRule="auto"/>
              <w:ind w:left="280" w:hanging="280"/>
              <w:rPr>
                <w:ins w:id="4275" w:author="User" w:date="2021-09-13T18:13:00Z"/>
                <w:rFonts w:ascii="標楷體" w:hAnsi="標楷體"/>
              </w:rPr>
            </w:pPr>
            <w:ins w:id="4276" w:author="User" w:date="2021-09-13T18:13:00Z">
              <w:r w:rsidRPr="003C5E10">
                <w:rPr>
                  <w:rFonts w:ascii="標楷體" w:hAnsi="標楷體" w:hint="eastAsia"/>
                </w:rPr>
                <w:t>69</w:t>
              </w:r>
            </w:ins>
          </w:p>
        </w:tc>
        <w:tc>
          <w:tcPr>
            <w:tcW w:w="2189" w:type="dxa"/>
          </w:tcPr>
          <w:p w14:paraId="3AECCA11" w14:textId="77777777" w:rsidR="00455E81" w:rsidRPr="003C5E10" w:rsidRDefault="00455E81" w:rsidP="00A9280A">
            <w:pPr>
              <w:ind w:left="280" w:hanging="280"/>
              <w:rPr>
                <w:ins w:id="4277" w:author="User" w:date="2021-09-13T18:13:00Z"/>
                <w:rFonts w:ascii="標楷體" w:hAnsi="標楷體"/>
              </w:rPr>
            </w:pPr>
            <w:ins w:id="4278" w:author="User" w:date="2021-09-13T18:13:00Z">
              <w:r w:rsidRPr="003C5E10">
                <w:rPr>
                  <w:rFonts w:ascii="標楷體" w:hAnsi="標楷體"/>
                  <w:noProof/>
                </w:rPr>
                <w:t>和意路</w:t>
              </w:r>
            </w:ins>
          </w:p>
        </w:tc>
      </w:tr>
      <w:tr w:rsidR="00455E81" w:rsidRPr="003C5E10" w14:paraId="67A753F0" w14:textId="77777777" w:rsidTr="00A9280A">
        <w:trPr>
          <w:trHeight w:hRule="exact" w:val="454"/>
          <w:jc w:val="center"/>
          <w:ins w:id="4279" w:author="User" w:date="2021-09-13T18:13:00Z"/>
        </w:trPr>
        <w:tc>
          <w:tcPr>
            <w:tcW w:w="830" w:type="dxa"/>
            <w:vAlign w:val="center"/>
          </w:tcPr>
          <w:p w14:paraId="053A8318" w14:textId="77777777" w:rsidR="00455E81" w:rsidRPr="003C5E10" w:rsidRDefault="00455E81" w:rsidP="00A9280A">
            <w:pPr>
              <w:kinsoku w:val="0"/>
              <w:autoSpaceDE w:val="0"/>
              <w:autoSpaceDN w:val="0"/>
              <w:adjustRightInd w:val="0"/>
              <w:spacing w:before="14" w:after="66" w:line="187" w:lineRule="auto"/>
              <w:ind w:left="280" w:hanging="280"/>
              <w:rPr>
                <w:ins w:id="4280" w:author="User" w:date="2021-09-13T18:13:00Z"/>
                <w:rFonts w:ascii="標楷體" w:hAnsi="標楷體"/>
              </w:rPr>
            </w:pPr>
            <w:ins w:id="4281" w:author="User" w:date="2021-09-13T18:13:00Z">
              <w:r w:rsidRPr="003C5E10">
                <w:rPr>
                  <w:rFonts w:ascii="標楷體" w:hAnsi="標楷體" w:hint="eastAsia"/>
                </w:rPr>
                <w:t>7</w:t>
              </w:r>
            </w:ins>
          </w:p>
        </w:tc>
        <w:tc>
          <w:tcPr>
            <w:tcW w:w="2189" w:type="dxa"/>
          </w:tcPr>
          <w:p w14:paraId="30C3D675" w14:textId="77777777" w:rsidR="00455E81" w:rsidRPr="003C5E10" w:rsidRDefault="00455E81" w:rsidP="00A9280A">
            <w:pPr>
              <w:ind w:left="280" w:hanging="280"/>
              <w:rPr>
                <w:ins w:id="4282" w:author="User" w:date="2021-09-13T18:13:00Z"/>
                <w:rFonts w:ascii="標楷體" w:hAnsi="標楷體"/>
              </w:rPr>
            </w:pPr>
            <w:ins w:id="4283" w:author="User" w:date="2021-09-13T18:13:00Z">
              <w:r w:rsidRPr="003C5E10">
                <w:rPr>
                  <w:rFonts w:ascii="標楷體" w:hAnsi="標楷體"/>
                  <w:noProof/>
                </w:rPr>
                <w:t>成功路</w:t>
              </w:r>
            </w:ins>
          </w:p>
        </w:tc>
        <w:tc>
          <w:tcPr>
            <w:tcW w:w="839" w:type="dxa"/>
            <w:vAlign w:val="center"/>
          </w:tcPr>
          <w:p w14:paraId="64071CD2" w14:textId="77777777" w:rsidR="00455E81" w:rsidRPr="003C5E10" w:rsidRDefault="00455E81" w:rsidP="00A9280A">
            <w:pPr>
              <w:kinsoku w:val="0"/>
              <w:autoSpaceDE w:val="0"/>
              <w:autoSpaceDN w:val="0"/>
              <w:adjustRightInd w:val="0"/>
              <w:spacing w:before="14" w:after="66" w:line="187" w:lineRule="auto"/>
              <w:ind w:left="280" w:hanging="280"/>
              <w:rPr>
                <w:ins w:id="4284" w:author="User" w:date="2021-09-13T18:13:00Z"/>
                <w:rFonts w:ascii="標楷體" w:hAnsi="標楷體"/>
              </w:rPr>
            </w:pPr>
            <w:ins w:id="4285" w:author="User" w:date="2021-09-13T18:13:00Z">
              <w:r w:rsidRPr="003C5E10">
                <w:rPr>
                  <w:rFonts w:ascii="標楷體" w:hAnsi="標楷體" w:hint="eastAsia"/>
                </w:rPr>
                <w:t>39</w:t>
              </w:r>
            </w:ins>
          </w:p>
        </w:tc>
        <w:tc>
          <w:tcPr>
            <w:tcW w:w="2189" w:type="dxa"/>
          </w:tcPr>
          <w:p w14:paraId="7FE987B7" w14:textId="77777777" w:rsidR="00455E81" w:rsidRPr="003C5E10" w:rsidRDefault="00455E81" w:rsidP="00A9280A">
            <w:pPr>
              <w:ind w:left="280" w:hanging="280"/>
              <w:rPr>
                <w:ins w:id="4286" w:author="User" w:date="2021-09-13T18:13:00Z"/>
                <w:rFonts w:ascii="標楷體" w:hAnsi="標楷體"/>
              </w:rPr>
            </w:pPr>
            <w:ins w:id="4287" w:author="User" w:date="2021-09-13T18:13:00Z">
              <w:r w:rsidRPr="003C5E10">
                <w:rPr>
                  <w:rFonts w:ascii="標楷體" w:hAnsi="標楷體"/>
                  <w:noProof/>
                </w:rPr>
                <w:t>國華街</w:t>
              </w:r>
            </w:ins>
          </w:p>
        </w:tc>
        <w:tc>
          <w:tcPr>
            <w:tcW w:w="836" w:type="dxa"/>
            <w:vAlign w:val="center"/>
          </w:tcPr>
          <w:p w14:paraId="3D08791B" w14:textId="77777777" w:rsidR="00455E81" w:rsidRPr="003C5E10" w:rsidRDefault="00455E81" w:rsidP="00A9280A">
            <w:pPr>
              <w:kinsoku w:val="0"/>
              <w:autoSpaceDE w:val="0"/>
              <w:autoSpaceDN w:val="0"/>
              <w:adjustRightInd w:val="0"/>
              <w:spacing w:before="14" w:after="66" w:line="187" w:lineRule="auto"/>
              <w:ind w:left="280" w:hanging="280"/>
              <w:rPr>
                <w:ins w:id="4288" w:author="User" w:date="2021-09-13T18:13:00Z"/>
                <w:rFonts w:ascii="標楷體" w:hAnsi="標楷體"/>
              </w:rPr>
            </w:pPr>
            <w:ins w:id="4289" w:author="User" w:date="2021-09-13T18:13:00Z">
              <w:r w:rsidRPr="003C5E10">
                <w:rPr>
                  <w:rFonts w:ascii="標楷體" w:hAnsi="標楷體" w:hint="eastAsia"/>
                </w:rPr>
                <w:t>70</w:t>
              </w:r>
            </w:ins>
          </w:p>
        </w:tc>
        <w:tc>
          <w:tcPr>
            <w:tcW w:w="2189" w:type="dxa"/>
          </w:tcPr>
          <w:p w14:paraId="091AE3F1" w14:textId="77777777" w:rsidR="00455E81" w:rsidRPr="003C5E10" w:rsidRDefault="00455E81" w:rsidP="00A9280A">
            <w:pPr>
              <w:ind w:left="280" w:hanging="280"/>
              <w:rPr>
                <w:ins w:id="4290" w:author="User" w:date="2021-09-13T18:13:00Z"/>
                <w:rFonts w:ascii="標楷體" w:hAnsi="標楷體"/>
              </w:rPr>
            </w:pPr>
            <w:ins w:id="4291" w:author="User" w:date="2021-09-13T18:13:00Z">
              <w:r w:rsidRPr="003C5E10">
                <w:rPr>
                  <w:rFonts w:ascii="標楷體" w:hAnsi="標楷體" w:cs="SimSun"/>
                  <w:noProof/>
                </w:rPr>
                <w:t>府中街</w:t>
              </w:r>
            </w:ins>
          </w:p>
        </w:tc>
      </w:tr>
      <w:tr w:rsidR="00455E81" w:rsidRPr="003C5E10" w14:paraId="3B1FA5C1" w14:textId="77777777" w:rsidTr="00A9280A">
        <w:trPr>
          <w:trHeight w:hRule="exact" w:val="454"/>
          <w:jc w:val="center"/>
          <w:ins w:id="4292" w:author="User" w:date="2021-09-13T18:13:00Z"/>
        </w:trPr>
        <w:tc>
          <w:tcPr>
            <w:tcW w:w="830" w:type="dxa"/>
            <w:vAlign w:val="center"/>
          </w:tcPr>
          <w:p w14:paraId="194C11A8" w14:textId="77777777" w:rsidR="00455E81" w:rsidRPr="003C5E10" w:rsidRDefault="00455E81" w:rsidP="00A9280A">
            <w:pPr>
              <w:kinsoku w:val="0"/>
              <w:autoSpaceDE w:val="0"/>
              <w:autoSpaceDN w:val="0"/>
              <w:adjustRightInd w:val="0"/>
              <w:spacing w:before="14" w:after="66" w:line="187" w:lineRule="auto"/>
              <w:ind w:left="280" w:hanging="280"/>
              <w:rPr>
                <w:ins w:id="4293" w:author="User" w:date="2021-09-13T18:13:00Z"/>
                <w:rFonts w:ascii="標楷體" w:hAnsi="標楷體"/>
              </w:rPr>
            </w:pPr>
            <w:ins w:id="4294" w:author="User" w:date="2021-09-13T18:13:00Z">
              <w:r w:rsidRPr="003C5E10">
                <w:rPr>
                  <w:rFonts w:ascii="標楷體" w:hAnsi="標楷體" w:hint="eastAsia"/>
                </w:rPr>
                <w:t>8</w:t>
              </w:r>
            </w:ins>
          </w:p>
        </w:tc>
        <w:tc>
          <w:tcPr>
            <w:tcW w:w="2189" w:type="dxa"/>
          </w:tcPr>
          <w:p w14:paraId="164E09FD" w14:textId="77777777" w:rsidR="00455E81" w:rsidRPr="003C5E10" w:rsidRDefault="00455E81" w:rsidP="00A9280A">
            <w:pPr>
              <w:ind w:left="280" w:hanging="280"/>
              <w:rPr>
                <w:ins w:id="4295" w:author="User" w:date="2021-09-13T18:13:00Z"/>
                <w:rFonts w:ascii="標楷體" w:hAnsi="標楷體"/>
              </w:rPr>
            </w:pPr>
            <w:ins w:id="4296" w:author="User" w:date="2021-09-13T18:13:00Z">
              <w:r w:rsidRPr="003C5E10">
                <w:rPr>
                  <w:rFonts w:ascii="標楷體" w:hAnsi="標楷體"/>
                  <w:noProof/>
                </w:rPr>
                <w:t>西和路</w:t>
              </w:r>
            </w:ins>
          </w:p>
        </w:tc>
        <w:tc>
          <w:tcPr>
            <w:tcW w:w="839" w:type="dxa"/>
            <w:vAlign w:val="center"/>
          </w:tcPr>
          <w:p w14:paraId="4AE1EBFA" w14:textId="77777777" w:rsidR="00455E81" w:rsidRPr="003C5E10" w:rsidRDefault="00455E81" w:rsidP="00A9280A">
            <w:pPr>
              <w:kinsoku w:val="0"/>
              <w:autoSpaceDE w:val="0"/>
              <w:autoSpaceDN w:val="0"/>
              <w:adjustRightInd w:val="0"/>
              <w:spacing w:before="14" w:after="66" w:line="187" w:lineRule="auto"/>
              <w:ind w:left="280" w:hanging="280"/>
              <w:rPr>
                <w:ins w:id="4297" w:author="User" w:date="2021-09-13T18:13:00Z"/>
                <w:rFonts w:ascii="標楷體" w:hAnsi="標楷體"/>
              </w:rPr>
            </w:pPr>
            <w:ins w:id="4298" w:author="User" w:date="2021-09-13T18:13:00Z">
              <w:r w:rsidRPr="003C5E10">
                <w:rPr>
                  <w:rFonts w:ascii="標楷體" w:hAnsi="標楷體" w:hint="eastAsia"/>
                </w:rPr>
                <w:t>40</w:t>
              </w:r>
            </w:ins>
          </w:p>
        </w:tc>
        <w:tc>
          <w:tcPr>
            <w:tcW w:w="2189" w:type="dxa"/>
          </w:tcPr>
          <w:p w14:paraId="5826B115" w14:textId="77777777" w:rsidR="00455E81" w:rsidRPr="003C5E10" w:rsidRDefault="00455E81" w:rsidP="00A9280A">
            <w:pPr>
              <w:ind w:left="273" w:hanging="273"/>
              <w:rPr>
                <w:ins w:id="4299" w:author="User" w:date="2021-09-13T18:13:00Z"/>
                <w:rFonts w:ascii="標楷體" w:hAnsi="標楷體"/>
              </w:rPr>
            </w:pPr>
            <w:ins w:id="4300" w:author="User" w:date="2021-09-13T18:13:00Z">
              <w:r w:rsidRPr="003C5E10">
                <w:rPr>
                  <w:rFonts w:ascii="標楷體" w:hAnsi="標楷體" w:cs="Arial Unicode MS"/>
                  <w:noProof/>
                  <w:spacing w:val="-7"/>
                </w:rPr>
                <w:t>華平路</w:t>
              </w:r>
            </w:ins>
          </w:p>
        </w:tc>
        <w:tc>
          <w:tcPr>
            <w:tcW w:w="836" w:type="dxa"/>
            <w:vAlign w:val="center"/>
          </w:tcPr>
          <w:p w14:paraId="5F64559C" w14:textId="77777777" w:rsidR="00455E81" w:rsidRPr="003C5E10" w:rsidRDefault="00455E81" w:rsidP="00A9280A">
            <w:pPr>
              <w:kinsoku w:val="0"/>
              <w:autoSpaceDE w:val="0"/>
              <w:autoSpaceDN w:val="0"/>
              <w:adjustRightInd w:val="0"/>
              <w:spacing w:before="14" w:after="66" w:line="187" w:lineRule="auto"/>
              <w:ind w:left="280" w:hanging="280"/>
              <w:rPr>
                <w:ins w:id="4301" w:author="User" w:date="2021-09-13T18:13:00Z"/>
                <w:rFonts w:ascii="標楷體" w:hAnsi="標楷體"/>
              </w:rPr>
            </w:pPr>
            <w:ins w:id="4302" w:author="User" w:date="2021-09-13T18:13:00Z">
              <w:r w:rsidRPr="003C5E10">
                <w:rPr>
                  <w:rFonts w:ascii="標楷體" w:hAnsi="標楷體" w:hint="eastAsia"/>
                </w:rPr>
                <w:t>71</w:t>
              </w:r>
            </w:ins>
          </w:p>
        </w:tc>
        <w:tc>
          <w:tcPr>
            <w:tcW w:w="2189" w:type="dxa"/>
          </w:tcPr>
          <w:p w14:paraId="2735197D" w14:textId="77777777" w:rsidR="00455E81" w:rsidRPr="003C5E10" w:rsidRDefault="00455E81" w:rsidP="00A9280A">
            <w:pPr>
              <w:ind w:left="280" w:hanging="280"/>
              <w:rPr>
                <w:ins w:id="4303" w:author="User" w:date="2021-09-13T18:13:00Z"/>
                <w:rFonts w:ascii="標楷體" w:hAnsi="標楷體"/>
              </w:rPr>
            </w:pPr>
            <w:ins w:id="4304" w:author="User" w:date="2021-09-13T18:13:00Z">
              <w:r w:rsidRPr="003C5E10">
                <w:rPr>
                  <w:rFonts w:ascii="標楷體" w:hAnsi="標楷體"/>
                  <w:noProof/>
                </w:rPr>
                <w:t>府前路</w:t>
              </w:r>
            </w:ins>
          </w:p>
        </w:tc>
      </w:tr>
      <w:tr w:rsidR="00455E81" w:rsidRPr="003C5E10" w14:paraId="416C1D03" w14:textId="77777777" w:rsidTr="00A9280A">
        <w:trPr>
          <w:trHeight w:hRule="exact" w:val="454"/>
          <w:jc w:val="center"/>
          <w:ins w:id="4305" w:author="User" w:date="2021-09-13T18:13:00Z"/>
        </w:trPr>
        <w:tc>
          <w:tcPr>
            <w:tcW w:w="830" w:type="dxa"/>
            <w:vAlign w:val="center"/>
          </w:tcPr>
          <w:p w14:paraId="4826B2AE" w14:textId="77777777" w:rsidR="00455E81" w:rsidRPr="003C5E10" w:rsidRDefault="00455E81" w:rsidP="00A9280A">
            <w:pPr>
              <w:kinsoku w:val="0"/>
              <w:autoSpaceDE w:val="0"/>
              <w:autoSpaceDN w:val="0"/>
              <w:adjustRightInd w:val="0"/>
              <w:spacing w:before="14" w:after="66" w:line="187" w:lineRule="auto"/>
              <w:ind w:left="280" w:hanging="280"/>
              <w:rPr>
                <w:ins w:id="4306" w:author="User" w:date="2021-09-13T18:13:00Z"/>
                <w:rFonts w:ascii="標楷體" w:hAnsi="標楷體"/>
              </w:rPr>
            </w:pPr>
            <w:ins w:id="4307" w:author="User" w:date="2021-09-13T18:13:00Z">
              <w:r w:rsidRPr="003C5E10">
                <w:rPr>
                  <w:rFonts w:ascii="標楷體" w:hAnsi="標楷體" w:hint="eastAsia"/>
                </w:rPr>
                <w:t>9</w:t>
              </w:r>
            </w:ins>
          </w:p>
        </w:tc>
        <w:tc>
          <w:tcPr>
            <w:tcW w:w="2189" w:type="dxa"/>
          </w:tcPr>
          <w:p w14:paraId="0FA1A7B0" w14:textId="77777777" w:rsidR="00455E81" w:rsidRPr="003C5E10" w:rsidRDefault="00455E81" w:rsidP="00A9280A">
            <w:pPr>
              <w:ind w:left="280" w:hanging="280"/>
              <w:rPr>
                <w:ins w:id="4308" w:author="User" w:date="2021-09-13T18:13:00Z"/>
                <w:rFonts w:ascii="標楷體" w:hAnsi="標楷體"/>
              </w:rPr>
            </w:pPr>
            <w:ins w:id="4309" w:author="User" w:date="2021-09-13T18:13:00Z">
              <w:r w:rsidRPr="003C5E10">
                <w:rPr>
                  <w:rFonts w:ascii="標楷體" w:hAnsi="標楷體" w:cs="SimSun"/>
                  <w:noProof/>
                </w:rPr>
                <w:t>西賢一街</w:t>
              </w:r>
            </w:ins>
          </w:p>
        </w:tc>
        <w:tc>
          <w:tcPr>
            <w:tcW w:w="839" w:type="dxa"/>
            <w:vAlign w:val="center"/>
          </w:tcPr>
          <w:p w14:paraId="47AAC2AF" w14:textId="77777777" w:rsidR="00455E81" w:rsidRPr="003C5E10" w:rsidRDefault="00455E81" w:rsidP="00A9280A">
            <w:pPr>
              <w:kinsoku w:val="0"/>
              <w:autoSpaceDE w:val="0"/>
              <w:autoSpaceDN w:val="0"/>
              <w:adjustRightInd w:val="0"/>
              <w:spacing w:before="14" w:after="66" w:line="187" w:lineRule="auto"/>
              <w:ind w:left="280" w:hanging="280"/>
              <w:rPr>
                <w:ins w:id="4310" w:author="User" w:date="2021-09-13T18:13:00Z"/>
                <w:rFonts w:ascii="標楷體" w:hAnsi="標楷體"/>
              </w:rPr>
            </w:pPr>
            <w:ins w:id="4311" w:author="User" w:date="2021-09-13T18:13:00Z">
              <w:r w:rsidRPr="003C5E10">
                <w:rPr>
                  <w:rFonts w:ascii="標楷體" w:hAnsi="標楷體" w:hint="eastAsia"/>
                </w:rPr>
                <w:t>41</w:t>
              </w:r>
            </w:ins>
          </w:p>
        </w:tc>
        <w:tc>
          <w:tcPr>
            <w:tcW w:w="2189" w:type="dxa"/>
          </w:tcPr>
          <w:p w14:paraId="7CFB92CE" w14:textId="77777777" w:rsidR="00455E81" w:rsidRPr="003C5E10" w:rsidRDefault="00455E81" w:rsidP="00A9280A">
            <w:pPr>
              <w:ind w:left="280" w:hanging="280"/>
              <w:rPr>
                <w:ins w:id="4312" w:author="User" w:date="2021-09-13T18:13:00Z"/>
                <w:rFonts w:ascii="標楷體" w:hAnsi="標楷體"/>
              </w:rPr>
            </w:pPr>
            <w:ins w:id="4313" w:author="User" w:date="2021-09-13T18:13:00Z">
              <w:r w:rsidRPr="003C5E10">
                <w:rPr>
                  <w:rFonts w:ascii="標楷體" w:hAnsi="標楷體"/>
                  <w:noProof/>
                </w:rPr>
                <w:t>西湖街</w:t>
              </w:r>
            </w:ins>
          </w:p>
        </w:tc>
        <w:tc>
          <w:tcPr>
            <w:tcW w:w="836" w:type="dxa"/>
            <w:vAlign w:val="center"/>
          </w:tcPr>
          <w:p w14:paraId="5A3BE3DE" w14:textId="77777777" w:rsidR="00455E81" w:rsidRPr="003C5E10" w:rsidRDefault="00455E81" w:rsidP="00A9280A">
            <w:pPr>
              <w:kinsoku w:val="0"/>
              <w:autoSpaceDE w:val="0"/>
              <w:autoSpaceDN w:val="0"/>
              <w:adjustRightInd w:val="0"/>
              <w:spacing w:before="14" w:after="66" w:line="187" w:lineRule="auto"/>
              <w:ind w:left="280" w:hanging="280"/>
              <w:rPr>
                <w:ins w:id="4314" w:author="User" w:date="2021-09-13T18:13:00Z"/>
                <w:rFonts w:ascii="標楷體" w:hAnsi="標楷體"/>
              </w:rPr>
            </w:pPr>
            <w:ins w:id="4315" w:author="User" w:date="2021-09-13T18:13:00Z">
              <w:r w:rsidRPr="003C5E10">
                <w:rPr>
                  <w:rFonts w:ascii="標楷體" w:hAnsi="標楷體" w:hint="eastAsia"/>
                </w:rPr>
                <w:t>72</w:t>
              </w:r>
            </w:ins>
          </w:p>
        </w:tc>
        <w:tc>
          <w:tcPr>
            <w:tcW w:w="2189" w:type="dxa"/>
          </w:tcPr>
          <w:p w14:paraId="46A19F61" w14:textId="77777777" w:rsidR="00455E81" w:rsidRPr="003C5E10" w:rsidRDefault="00455E81" w:rsidP="00A9280A">
            <w:pPr>
              <w:ind w:left="280" w:hanging="280"/>
              <w:rPr>
                <w:ins w:id="4316" w:author="User" w:date="2021-09-13T18:13:00Z"/>
                <w:rFonts w:ascii="標楷體" w:hAnsi="標楷體"/>
              </w:rPr>
            </w:pPr>
            <w:ins w:id="4317" w:author="User" w:date="2021-09-13T18:13:00Z">
              <w:r w:rsidRPr="003C5E10">
                <w:rPr>
                  <w:rFonts w:ascii="標楷體" w:hAnsi="標楷體" w:cs="SimSun"/>
                  <w:noProof/>
                </w:rPr>
                <w:t>府緯街</w:t>
              </w:r>
            </w:ins>
          </w:p>
        </w:tc>
      </w:tr>
      <w:tr w:rsidR="00455E81" w:rsidRPr="003C5E10" w14:paraId="5B26BD5A" w14:textId="77777777" w:rsidTr="00A9280A">
        <w:trPr>
          <w:trHeight w:hRule="exact" w:val="454"/>
          <w:jc w:val="center"/>
          <w:ins w:id="4318" w:author="User" w:date="2021-09-13T18:13:00Z"/>
        </w:trPr>
        <w:tc>
          <w:tcPr>
            <w:tcW w:w="830" w:type="dxa"/>
            <w:vAlign w:val="center"/>
          </w:tcPr>
          <w:p w14:paraId="6BA1CE95" w14:textId="77777777" w:rsidR="00455E81" w:rsidRPr="003C5E10" w:rsidRDefault="00455E81" w:rsidP="00A9280A">
            <w:pPr>
              <w:kinsoku w:val="0"/>
              <w:autoSpaceDE w:val="0"/>
              <w:autoSpaceDN w:val="0"/>
              <w:adjustRightInd w:val="0"/>
              <w:spacing w:before="14" w:after="66" w:line="187" w:lineRule="auto"/>
              <w:ind w:left="280" w:hanging="280"/>
              <w:rPr>
                <w:ins w:id="4319" w:author="User" w:date="2021-09-13T18:13:00Z"/>
                <w:rFonts w:ascii="標楷體" w:hAnsi="標楷體"/>
              </w:rPr>
            </w:pPr>
            <w:ins w:id="4320" w:author="User" w:date="2021-09-13T18:13:00Z">
              <w:r w:rsidRPr="003C5E10">
                <w:rPr>
                  <w:rFonts w:ascii="標楷體" w:hAnsi="標楷體" w:hint="eastAsia"/>
                </w:rPr>
                <w:t>10</w:t>
              </w:r>
            </w:ins>
          </w:p>
        </w:tc>
        <w:tc>
          <w:tcPr>
            <w:tcW w:w="2189" w:type="dxa"/>
          </w:tcPr>
          <w:p w14:paraId="397F29CF" w14:textId="77777777" w:rsidR="00455E81" w:rsidRPr="003C5E10" w:rsidRDefault="00455E81" w:rsidP="00A9280A">
            <w:pPr>
              <w:ind w:left="280" w:hanging="280"/>
              <w:rPr>
                <w:ins w:id="4321" w:author="User" w:date="2021-09-13T18:13:00Z"/>
                <w:rFonts w:ascii="標楷體" w:hAnsi="標楷體"/>
              </w:rPr>
            </w:pPr>
            <w:ins w:id="4322" w:author="User" w:date="2021-09-13T18:13:00Z">
              <w:r w:rsidRPr="003C5E10">
                <w:rPr>
                  <w:rFonts w:ascii="標楷體" w:hAnsi="標楷體" w:cs="SimSun"/>
                  <w:noProof/>
                </w:rPr>
                <w:t>西賢二街</w:t>
              </w:r>
            </w:ins>
          </w:p>
        </w:tc>
        <w:tc>
          <w:tcPr>
            <w:tcW w:w="839" w:type="dxa"/>
            <w:vAlign w:val="center"/>
          </w:tcPr>
          <w:p w14:paraId="5E73B174" w14:textId="77777777" w:rsidR="00455E81" w:rsidRPr="003C5E10" w:rsidRDefault="00455E81" w:rsidP="00A9280A">
            <w:pPr>
              <w:kinsoku w:val="0"/>
              <w:autoSpaceDE w:val="0"/>
              <w:autoSpaceDN w:val="0"/>
              <w:adjustRightInd w:val="0"/>
              <w:spacing w:before="14" w:after="66" w:line="187" w:lineRule="auto"/>
              <w:ind w:left="280" w:hanging="280"/>
              <w:rPr>
                <w:ins w:id="4323" w:author="User" w:date="2021-09-13T18:13:00Z"/>
                <w:rFonts w:ascii="標楷體" w:hAnsi="標楷體"/>
              </w:rPr>
            </w:pPr>
            <w:ins w:id="4324" w:author="User" w:date="2021-09-13T18:13:00Z">
              <w:r w:rsidRPr="003C5E10">
                <w:rPr>
                  <w:rFonts w:ascii="標楷體" w:hAnsi="標楷體" w:hint="eastAsia"/>
                </w:rPr>
                <w:t>42</w:t>
              </w:r>
            </w:ins>
          </w:p>
        </w:tc>
        <w:tc>
          <w:tcPr>
            <w:tcW w:w="2189" w:type="dxa"/>
          </w:tcPr>
          <w:p w14:paraId="176BA561" w14:textId="77777777" w:rsidR="00455E81" w:rsidRPr="003C5E10" w:rsidRDefault="00455E81" w:rsidP="00A9280A">
            <w:pPr>
              <w:ind w:left="280" w:hanging="280"/>
              <w:rPr>
                <w:ins w:id="4325" w:author="User" w:date="2021-09-13T18:13:00Z"/>
                <w:rFonts w:ascii="標楷體" w:hAnsi="標楷體"/>
              </w:rPr>
            </w:pPr>
            <w:ins w:id="4326" w:author="User" w:date="2021-09-13T18:13:00Z">
              <w:r w:rsidRPr="003C5E10">
                <w:rPr>
                  <w:rFonts w:ascii="標楷體" w:hAnsi="標楷體"/>
                  <w:noProof/>
                </w:rPr>
                <w:t>大仁街</w:t>
              </w:r>
            </w:ins>
          </w:p>
        </w:tc>
        <w:tc>
          <w:tcPr>
            <w:tcW w:w="836" w:type="dxa"/>
            <w:vAlign w:val="center"/>
          </w:tcPr>
          <w:p w14:paraId="17B445D8" w14:textId="77777777" w:rsidR="00455E81" w:rsidRPr="003C5E10" w:rsidRDefault="00455E81" w:rsidP="00A9280A">
            <w:pPr>
              <w:kinsoku w:val="0"/>
              <w:autoSpaceDE w:val="0"/>
              <w:autoSpaceDN w:val="0"/>
              <w:adjustRightInd w:val="0"/>
              <w:spacing w:before="14" w:after="66" w:line="187" w:lineRule="auto"/>
              <w:ind w:left="280" w:hanging="280"/>
              <w:rPr>
                <w:ins w:id="4327" w:author="User" w:date="2021-09-13T18:13:00Z"/>
                <w:rFonts w:ascii="標楷體" w:hAnsi="標楷體"/>
              </w:rPr>
            </w:pPr>
            <w:ins w:id="4328" w:author="User" w:date="2021-09-13T18:13:00Z">
              <w:r w:rsidRPr="003C5E10">
                <w:rPr>
                  <w:rFonts w:ascii="標楷體" w:hAnsi="標楷體" w:hint="eastAsia"/>
                </w:rPr>
                <w:t>73</w:t>
              </w:r>
            </w:ins>
          </w:p>
        </w:tc>
        <w:tc>
          <w:tcPr>
            <w:tcW w:w="2189" w:type="dxa"/>
          </w:tcPr>
          <w:p w14:paraId="79E82D82" w14:textId="77777777" w:rsidR="00455E81" w:rsidRPr="003C5E10" w:rsidRDefault="00455E81" w:rsidP="00A9280A">
            <w:pPr>
              <w:ind w:left="280" w:hanging="280"/>
              <w:rPr>
                <w:ins w:id="4329" w:author="User" w:date="2021-09-13T18:13:00Z"/>
                <w:rFonts w:ascii="標楷體" w:hAnsi="標楷體"/>
              </w:rPr>
            </w:pPr>
            <w:ins w:id="4330" w:author="User" w:date="2021-09-13T18:13:00Z">
              <w:r w:rsidRPr="003C5E10">
                <w:rPr>
                  <w:rFonts w:ascii="標楷體" w:hAnsi="標楷體"/>
                  <w:noProof/>
                </w:rPr>
                <w:t>府連路</w:t>
              </w:r>
            </w:ins>
          </w:p>
        </w:tc>
      </w:tr>
      <w:tr w:rsidR="00455E81" w:rsidRPr="003C5E10" w14:paraId="5E27EF01" w14:textId="77777777" w:rsidTr="00A9280A">
        <w:trPr>
          <w:trHeight w:hRule="exact" w:val="454"/>
          <w:jc w:val="center"/>
          <w:ins w:id="4331" w:author="User" w:date="2021-09-13T18:13:00Z"/>
        </w:trPr>
        <w:tc>
          <w:tcPr>
            <w:tcW w:w="830" w:type="dxa"/>
            <w:vAlign w:val="center"/>
          </w:tcPr>
          <w:p w14:paraId="783AF989" w14:textId="77777777" w:rsidR="00455E81" w:rsidRPr="003C5E10" w:rsidRDefault="00455E81" w:rsidP="00A9280A">
            <w:pPr>
              <w:kinsoku w:val="0"/>
              <w:autoSpaceDE w:val="0"/>
              <w:autoSpaceDN w:val="0"/>
              <w:adjustRightInd w:val="0"/>
              <w:spacing w:before="14" w:after="66" w:line="187" w:lineRule="auto"/>
              <w:ind w:left="280" w:hanging="280"/>
              <w:rPr>
                <w:ins w:id="4332" w:author="User" w:date="2021-09-13T18:13:00Z"/>
                <w:rFonts w:ascii="標楷體" w:hAnsi="標楷體"/>
              </w:rPr>
            </w:pPr>
            <w:ins w:id="4333" w:author="User" w:date="2021-09-13T18:13:00Z">
              <w:r w:rsidRPr="003C5E10">
                <w:rPr>
                  <w:rFonts w:ascii="標楷體" w:hAnsi="標楷體" w:hint="eastAsia"/>
                </w:rPr>
                <w:t>11</w:t>
              </w:r>
            </w:ins>
          </w:p>
        </w:tc>
        <w:tc>
          <w:tcPr>
            <w:tcW w:w="2189" w:type="dxa"/>
          </w:tcPr>
          <w:p w14:paraId="098406CB" w14:textId="77777777" w:rsidR="00455E81" w:rsidRPr="003C5E10" w:rsidRDefault="00455E81" w:rsidP="00A9280A">
            <w:pPr>
              <w:ind w:left="280" w:hanging="280"/>
              <w:rPr>
                <w:ins w:id="4334" w:author="User" w:date="2021-09-13T18:13:00Z"/>
                <w:rFonts w:ascii="標楷體" w:hAnsi="標楷體"/>
              </w:rPr>
            </w:pPr>
            <w:ins w:id="4335" w:author="User" w:date="2021-09-13T18:13:00Z">
              <w:r w:rsidRPr="003C5E10">
                <w:rPr>
                  <w:rFonts w:ascii="標楷體" w:hAnsi="標楷體"/>
                  <w:noProof/>
                </w:rPr>
                <w:t>西賢五街</w:t>
              </w:r>
            </w:ins>
          </w:p>
        </w:tc>
        <w:tc>
          <w:tcPr>
            <w:tcW w:w="839" w:type="dxa"/>
            <w:vAlign w:val="center"/>
          </w:tcPr>
          <w:p w14:paraId="29053D57" w14:textId="77777777" w:rsidR="00455E81" w:rsidRPr="003C5E10" w:rsidRDefault="00455E81" w:rsidP="00A9280A">
            <w:pPr>
              <w:kinsoku w:val="0"/>
              <w:autoSpaceDE w:val="0"/>
              <w:autoSpaceDN w:val="0"/>
              <w:adjustRightInd w:val="0"/>
              <w:spacing w:before="14" w:after="66" w:line="187" w:lineRule="auto"/>
              <w:ind w:left="280" w:hanging="280"/>
              <w:rPr>
                <w:ins w:id="4336" w:author="User" w:date="2021-09-13T18:13:00Z"/>
                <w:rFonts w:ascii="標楷體" w:hAnsi="標楷體"/>
              </w:rPr>
            </w:pPr>
            <w:ins w:id="4337" w:author="User" w:date="2021-09-13T18:13:00Z">
              <w:r w:rsidRPr="003C5E10">
                <w:rPr>
                  <w:rFonts w:ascii="標楷體" w:hAnsi="標楷體" w:hint="eastAsia"/>
                </w:rPr>
                <w:t>43</w:t>
              </w:r>
            </w:ins>
          </w:p>
        </w:tc>
        <w:tc>
          <w:tcPr>
            <w:tcW w:w="2189" w:type="dxa"/>
          </w:tcPr>
          <w:p w14:paraId="490EF0CC" w14:textId="77777777" w:rsidR="00455E81" w:rsidRPr="003C5E10" w:rsidRDefault="00455E81" w:rsidP="00A9280A">
            <w:pPr>
              <w:ind w:left="280" w:hanging="280"/>
              <w:rPr>
                <w:ins w:id="4338" w:author="User" w:date="2021-09-13T18:13:00Z"/>
                <w:rFonts w:ascii="標楷體" w:hAnsi="標楷體"/>
              </w:rPr>
            </w:pPr>
            <w:ins w:id="4339" w:author="User" w:date="2021-09-13T18:13:00Z">
              <w:r w:rsidRPr="003C5E10">
                <w:rPr>
                  <w:rFonts w:ascii="標楷體" w:hAnsi="標楷體"/>
                  <w:noProof/>
                </w:rPr>
                <w:t>大勇街</w:t>
              </w:r>
            </w:ins>
          </w:p>
        </w:tc>
        <w:tc>
          <w:tcPr>
            <w:tcW w:w="836" w:type="dxa"/>
            <w:vAlign w:val="center"/>
          </w:tcPr>
          <w:p w14:paraId="5D3892CE" w14:textId="77777777" w:rsidR="00455E81" w:rsidRPr="003C5E10" w:rsidRDefault="00455E81" w:rsidP="00A9280A">
            <w:pPr>
              <w:kinsoku w:val="0"/>
              <w:autoSpaceDE w:val="0"/>
              <w:autoSpaceDN w:val="0"/>
              <w:adjustRightInd w:val="0"/>
              <w:spacing w:before="14" w:after="66" w:line="187" w:lineRule="auto"/>
              <w:ind w:left="280" w:hanging="280"/>
              <w:rPr>
                <w:ins w:id="4340" w:author="User" w:date="2021-09-13T18:13:00Z"/>
                <w:rFonts w:ascii="標楷體" w:hAnsi="標楷體"/>
              </w:rPr>
            </w:pPr>
            <w:ins w:id="4341" w:author="User" w:date="2021-09-13T18:13:00Z">
              <w:r w:rsidRPr="003C5E10">
                <w:rPr>
                  <w:rFonts w:ascii="標楷體" w:hAnsi="標楷體" w:hint="eastAsia"/>
                </w:rPr>
                <w:t>74</w:t>
              </w:r>
            </w:ins>
          </w:p>
        </w:tc>
        <w:tc>
          <w:tcPr>
            <w:tcW w:w="2189" w:type="dxa"/>
          </w:tcPr>
          <w:p w14:paraId="5E64DABA" w14:textId="77777777" w:rsidR="00455E81" w:rsidRPr="003C5E10" w:rsidRDefault="00455E81" w:rsidP="00A9280A">
            <w:pPr>
              <w:ind w:left="280" w:hanging="280"/>
              <w:rPr>
                <w:ins w:id="4342" w:author="User" w:date="2021-09-13T18:13:00Z"/>
                <w:rFonts w:ascii="標楷體" w:hAnsi="標楷體"/>
              </w:rPr>
            </w:pPr>
            <w:ins w:id="4343" w:author="User" w:date="2021-09-13T18:13:00Z">
              <w:r w:rsidRPr="003C5E10">
                <w:rPr>
                  <w:rFonts w:ascii="標楷體" w:hAnsi="標楷體"/>
                  <w:noProof/>
                </w:rPr>
                <w:t>忠義路</w:t>
              </w:r>
            </w:ins>
          </w:p>
        </w:tc>
      </w:tr>
      <w:tr w:rsidR="00455E81" w:rsidRPr="003C5E10" w14:paraId="6B92BA37" w14:textId="77777777" w:rsidTr="00A9280A">
        <w:trPr>
          <w:trHeight w:hRule="exact" w:val="454"/>
          <w:jc w:val="center"/>
          <w:ins w:id="4344" w:author="User" w:date="2021-09-13T18:13:00Z"/>
        </w:trPr>
        <w:tc>
          <w:tcPr>
            <w:tcW w:w="830" w:type="dxa"/>
            <w:vAlign w:val="center"/>
          </w:tcPr>
          <w:p w14:paraId="3D08E69C" w14:textId="77777777" w:rsidR="00455E81" w:rsidRPr="003C5E10" w:rsidRDefault="00455E81" w:rsidP="00A9280A">
            <w:pPr>
              <w:kinsoku w:val="0"/>
              <w:autoSpaceDE w:val="0"/>
              <w:autoSpaceDN w:val="0"/>
              <w:adjustRightInd w:val="0"/>
              <w:spacing w:before="14" w:after="66" w:line="187" w:lineRule="auto"/>
              <w:ind w:left="280" w:hanging="280"/>
              <w:rPr>
                <w:ins w:id="4345" w:author="User" w:date="2021-09-13T18:13:00Z"/>
                <w:rFonts w:ascii="標楷體" w:hAnsi="標楷體"/>
              </w:rPr>
            </w:pPr>
            <w:ins w:id="4346" w:author="User" w:date="2021-09-13T18:13:00Z">
              <w:r w:rsidRPr="003C5E10">
                <w:rPr>
                  <w:rFonts w:ascii="標楷體" w:hAnsi="標楷體" w:hint="eastAsia"/>
                </w:rPr>
                <w:t>12</w:t>
              </w:r>
            </w:ins>
          </w:p>
        </w:tc>
        <w:tc>
          <w:tcPr>
            <w:tcW w:w="2189" w:type="dxa"/>
          </w:tcPr>
          <w:p w14:paraId="1983C212" w14:textId="77777777" w:rsidR="00455E81" w:rsidRPr="003C5E10" w:rsidRDefault="00455E81" w:rsidP="00A9280A">
            <w:pPr>
              <w:ind w:left="280" w:hanging="280"/>
              <w:rPr>
                <w:ins w:id="4347" w:author="User" w:date="2021-09-13T18:13:00Z"/>
                <w:rFonts w:ascii="標楷體" w:hAnsi="標楷體"/>
              </w:rPr>
            </w:pPr>
            <w:ins w:id="4348" w:author="User" w:date="2021-09-13T18:13:00Z">
              <w:r w:rsidRPr="003C5E10">
                <w:rPr>
                  <w:rFonts w:ascii="標楷體" w:hAnsi="標楷體" w:cs="Arial Unicode MS"/>
                  <w:noProof/>
                </w:rPr>
                <w:t>西賢六街</w:t>
              </w:r>
            </w:ins>
          </w:p>
        </w:tc>
        <w:tc>
          <w:tcPr>
            <w:tcW w:w="839" w:type="dxa"/>
            <w:vAlign w:val="center"/>
          </w:tcPr>
          <w:p w14:paraId="6EB8E662" w14:textId="77777777" w:rsidR="00455E81" w:rsidRPr="003C5E10" w:rsidRDefault="00455E81" w:rsidP="00A9280A">
            <w:pPr>
              <w:kinsoku w:val="0"/>
              <w:autoSpaceDE w:val="0"/>
              <w:autoSpaceDN w:val="0"/>
              <w:adjustRightInd w:val="0"/>
              <w:spacing w:before="14" w:after="66" w:line="187" w:lineRule="auto"/>
              <w:ind w:left="280" w:hanging="280"/>
              <w:rPr>
                <w:ins w:id="4349" w:author="User" w:date="2021-09-13T18:13:00Z"/>
                <w:rFonts w:ascii="標楷體" w:hAnsi="標楷體"/>
              </w:rPr>
            </w:pPr>
            <w:ins w:id="4350" w:author="User" w:date="2021-09-13T18:13:00Z">
              <w:r w:rsidRPr="003C5E10">
                <w:rPr>
                  <w:rFonts w:ascii="標楷體" w:hAnsi="標楷體" w:hint="eastAsia"/>
                </w:rPr>
                <w:t>44</w:t>
              </w:r>
            </w:ins>
          </w:p>
        </w:tc>
        <w:tc>
          <w:tcPr>
            <w:tcW w:w="2189" w:type="dxa"/>
          </w:tcPr>
          <w:p w14:paraId="466B2022" w14:textId="77777777" w:rsidR="00455E81" w:rsidRPr="003C5E10" w:rsidRDefault="00455E81" w:rsidP="00A9280A">
            <w:pPr>
              <w:ind w:left="280" w:hanging="280"/>
              <w:rPr>
                <w:ins w:id="4351" w:author="User" w:date="2021-09-13T18:13:00Z"/>
                <w:rFonts w:ascii="標楷體" w:hAnsi="標楷體"/>
              </w:rPr>
            </w:pPr>
            <w:ins w:id="4352" w:author="User" w:date="2021-09-13T18:13:00Z">
              <w:r w:rsidRPr="003C5E10">
                <w:rPr>
                  <w:rFonts w:ascii="標楷體" w:hAnsi="標楷體"/>
                  <w:noProof/>
                </w:rPr>
                <w:t>大埔街</w:t>
              </w:r>
            </w:ins>
          </w:p>
        </w:tc>
        <w:tc>
          <w:tcPr>
            <w:tcW w:w="836" w:type="dxa"/>
            <w:vAlign w:val="center"/>
          </w:tcPr>
          <w:p w14:paraId="16BC8CCC" w14:textId="77777777" w:rsidR="00455E81" w:rsidRPr="003C5E10" w:rsidRDefault="00455E81" w:rsidP="00A9280A">
            <w:pPr>
              <w:kinsoku w:val="0"/>
              <w:autoSpaceDE w:val="0"/>
              <w:autoSpaceDN w:val="0"/>
              <w:adjustRightInd w:val="0"/>
              <w:spacing w:before="14" w:after="66" w:line="187" w:lineRule="auto"/>
              <w:ind w:left="280" w:hanging="280"/>
              <w:rPr>
                <w:ins w:id="4353" w:author="User" w:date="2021-09-13T18:13:00Z"/>
                <w:rFonts w:ascii="標楷體" w:hAnsi="標楷體"/>
              </w:rPr>
            </w:pPr>
            <w:ins w:id="4354" w:author="User" w:date="2021-09-13T18:13:00Z">
              <w:r w:rsidRPr="003C5E10">
                <w:rPr>
                  <w:rFonts w:ascii="標楷體" w:hAnsi="標楷體" w:hint="eastAsia"/>
                </w:rPr>
                <w:t>75</w:t>
              </w:r>
            </w:ins>
          </w:p>
        </w:tc>
        <w:tc>
          <w:tcPr>
            <w:tcW w:w="2189" w:type="dxa"/>
          </w:tcPr>
          <w:p w14:paraId="5A723CC8" w14:textId="77777777" w:rsidR="00455E81" w:rsidRPr="003C5E10" w:rsidRDefault="00455E81" w:rsidP="00A9280A">
            <w:pPr>
              <w:ind w:left="280" w:hanging="280"/>
              <w:rPr>
                <w:ins w:id="4355" w:author="User" w:date="2021-09-13T18:13:00Z"/>
                <w:rFonts w:ascii="標楷體" w:hAnsi="標楷體"/>
              </w:rPr>
            </w:pPr>
            <w:ins w:id="4356" w:author="User" w:date="2021-09-13T18:13:00Z">
              <w:r w:rsidRPr="003C5E10">
                <w:rPr>
                  <w:rFonts w:ascii="標楷體" w:hAnsi="標楷體"/>
                  <w:noProof/>
                </w:rPr>
                <w:t>青年路</w:t>
              </w:r>
            </w:ins>
          </w:p>
        </w:tc>
      </w:tr>
      <w:tr w:rsidR="00455E81" w:rsidRPr="003C5E10" w14:paraId="05AC039E" w14:textId="77777777" w:rsidTr="00A9280A">
        <w:trPr>
          <w:trHeight w:hRule="exact" w:val="454"/>
          <w:jc w:val="center"/>
          <w:ins w:id="4357" w:author="User" w:date="2021-09-13T18:13:00Z"/>
        </w:trPr>
        <w:tc>
          <w:tcPr>
            <w:tcW w:w="830" w:type="dxa"/>
            <w:vAlign w:val="center"/>
          </w:tcPr>
          <w:p w14:paraId="76FECFF4" w14:textId="77777777" w:rsidR="00455E81" w:rsidRPr="003C5E10" w:rsidRDefault="00455E81" w:rsidP="00A9280A">
            <w:pPr>
              <w:kinsoku w:val="0"/>
              <w:autoSpaceDE w:val="0"/>
              <w:autoSpaceDN w:val="0"/>
              <w:adjustRightInd w:val="0"/>
              <w:spacing w:before="14" w:after="66" w:line="187" w:lineRule="auto"/>
              <w:ind w:left="280" w:hanging="280"/>
              <w:rPr>
                <w:ins w:id="4358" w:author="User" w:date="2021-09-13T18:13:00Z"/>
                <w:rFonts w:ascii="標楷體" w:hAnsi="標楷體"/>
              </w:rPr>
            </w:pPr>
            <w:ins w:id="4359" w:author="User" w:date="2021-09-13T18:13:00Z">
              <w:r w:rsidRPr="003C5E10">
                <w:rPr>
                  <w:rFonts w:ascii="標楷體" w:hAnsi="標楷體" w:hint="eastAsia"/>
                </w:rPr>
                <w:t>13</w:t>
              </w:r>
            </w:ins>
          </w:p>
        </w:tc>
        <w:tc>
          <w:tcPr>
            <w:tcW w:w="2189" w:type="dxa"/>
          </w:tcPr>
          <w:p w14:paraId="287CCD23" w14:textId="77777777" w:rsidR="00455E81" w:rsidRPr="003C5E10" w:rsidRDefault="00455E81" w:rsidP="00A9280A">
            <w:pPr>
              <w:ind w:left="280" w:hanging="280"/>
              <w:rPr>
                <w:ins w:id="4360" w:author="User" w:date="2021-09-13T18:13:00Z"/>
                <w:rFonts w:ascii="標楷體" w:hAnsi="標楷體"/>
              </w:rPr>
            </w:pPr>
            <w:ins w:id="4361" w:author="User" w:date="2021-09-13T18:13:00Z">
              <w:r w:rsidRPr="003C5E10">
                <w:rPr>
                  <w:rFonts w:ascii="標楷體" w:hAnsi="標楷體"/>
                  <w:noProof/>
                </w:rPr>
                <w:t>西賢街</w:t>
              </w:r>
            </w:ins>
          </w:p>
        </w:tc>
        <w:tc>
          <w:tcPr>
            <w:tcW w:w="839" w:type="dxa"/>
            <w:vAlign w:val="center"/>
          </w:tcPr>
          <w:p w14:paraId="56D6772E" w14:textId="77777777" w:rsidR="00455E81" w:rsidRPr="003C5E10" w:rsidRDefault="00455E81" w:rsidP="00A9280A">
            <w:pPr>
              <w:kinsoku w:val="0"/>
              <w:autoSpaceDE w:val="0"/>
              <w:autoSpaceDN w:val="0"/>
              <w:adjustRightInd w:val="0"/>
              <w:spacing w:before="14" w:after="66" w:line="187" w:lineRule="auto"/>
              <w:ind w:left="280" w:hanging="280"/>
              <w:rPr>
                <w:ins w:id="4362" w:author="User" w:date="2021-09-13T18:13:00Z"/>
                <w:rFonts w:ascii="標楷體" w:hAnsi="標楷體"/>
              </w:rPr>
            </w:pPr>
            <w:ins w:id="4363" w:author="User" w:date="2021-09-13T18:13:00Z">
              <w:r w:rsidRPr="003C5E10">
                <w:rPr>
                  <w:rFonts w:ascii="標楷體" w:hAnsi="標楷體" w:hint="eastAsia"/>
                </w:rPr>
                <w:t>45</w:t>
              </w:r>
            </w:ins>
          </w:p>
        </w:tc>
        <w:tc>
          <w:tcPr>
            <w:tcW w:w="2189" w:type="dxa"/>
          </w:tcPr>
          <w:p w14:paraId="7CA6F3C7" w14:textId="77777777" w:rsidR="00455E81" w:rsidRPr="003C5E10" w:rsidRDefault="00455E81" w:rsidP="00A9280A">
            <w:pPr>
              <w:ind w:left="280" w:hanging="280"/>
              <w:rPr>
                <w:ins w:id="4364" w:author="User" w:date="2021-09-13T18:13:00Z"/>
                <w:rFonts w:ascii="標楷體" w:hAnsi="標楷體"/>
              </w:rPr>
            </w:pPr>
            <w:ins w:id="4365" w:author="User" w:date="2021-09-13T18:13:00Z">
              <w:r w:rsidRPr="003C5E10">
                <w:rPr>
                  <w:rFonts w:ascii="標楷體" w:hAnsi="標楷體"/>
                  <w:noProof/>
                </w:rPr>
                <w:t>大智街</w:t>
              </w:r>
            </w:ins>
          </w:p>
        </w:tc>
        <w:tc>
          <w:tcPr>
            <w:tcW w:w="836" w:type="dxa"/>
            <w:vAlign w:val="center"/>
          </w:tcPr>
          <w:p w14:paraId="2BE311DB" w14:textId="77777777" w:rsidR="00455E81" w:rsidRPr="003C5E10" w:rsidRDefault="00455E81" w:rsidP="00A9280A">
            <w:pPr>
              <w:kinsoku w:val="0"/>
              <w:autoSpaceDE w:val="0"/>
              <w:autoSpaceDN w:val="0"/>
              <w:adjustRightInd w:val="0"/>
              <w:spacing w:before="14" w:after="66" w:line="187" w:lineRule="auto"/>
              <w:ind w:left="280" w:hanging="280"/>
              <w:rPr>
                <w:ins w:id="4366" w:author="User" w:date="2021-09-13T18:13:00Z"/>
                <w:rFonts w:ascii="標楷體" w:hAnsi="標楷體"/>
              </w:rPr>
            </w:pPr>
            <w:ins w:id="4367" w:author="User" w:date="2021-09-13T18:13:00Z">
              <w:r w:rsidRPr="003C5E10">
                <w:rPr>
                  <w:rFonts w:ascii="標楷體" w:hAnsi="標楷體" w:hint="eastAsia"/>
                </w:rPr>
                <w:t>76</w:t>
              </w:r>
            </w:ins>
          </w:p>
        </w:tc>
        <w:tc>
          <w:tcPr>
            <w:tcW w:w="2189" w:type="dxa"/>
          </w:tcPr>
          <w:p w14:paraId="4130BC13" w14:textId="77777777" w:rsidR="00455E81" w:rsidRPr="003C5E10" w:rsidRDefault="00455E81" w:rsidP="00A9280A">
            <w:pPr>
              <w:ind w:left="280" w:hanging="280"/>
              <w:rPr>
                <w:ins w:id="4368" w:author="User" w:date="2021-09-13T18:13:00Z"/>
                <w:rFonts w:ascii="標楷體" w:hAnsi="標楷體"/>
              </w:rPr>
            </w:pPr>
            <w:ins w:id="4369" w:author="User" w:date="2021-09-13T18:13:00Z">
              <w:r w:rsidRPr="003C5E10">
                <w:rPr>
                  <w:rFonts w:ascii="標楷體" w:hAnsi="標楷體"/>
                  <w:noProof/>
                </w:rPr>
                <w:t>保安路</w:t>
              </w:r>
            </w:ins>
          </w:p>
        </w:tc>
      </w:tr>
      <w:tr w:rsidR="00455E81" w:rsidRPr="003C5E10" w14:paraId="40A39CFE" w14:textId="77777777" w:rsidTr="00A9280A">
        <w:trPr>
          <w:trHeight w:hRule="exact" w:val="454"/>
          <w:jc w:val="center"/>
          <w:ins w:id="4370" w:author="User" w:date="2021-09-13T18:13:00Z"/>
        </w:trPr>
        <w:tc>
          <w:tcPr>
            <w:tcW w:w="830" w:type="dxa"/>
            <w:vAlign w:val="center"/>
          </w:tcPr>
          <w:p w14:paraId="3313684A" w14:textId="77777777" w:rsidR="00455E81" w:rsidRPr="003C5E10" w:rsidRDefault="00455E81" w:rsidP="00A9280A">
            <w:pPr>
              <w:kinsoku w:val="0"/>
              <w:autoSpaceDE w:val="0"/>
              <w:autoSpaceDN w:val="0"/>
              <w:adjustRightInd w:val="0"/>
              <w:spacing w:before="14" w:after="66" w:line="187" w:lineRule="auto"/>
              <w:ind w:left="280" w:hanging="280"/>
              <w:rPr>
                <w:ins w:id="4371" w:author="User" w:date="2021-09-13T18:13:00Z"/>
                <w:rFonts w:ascii="標楷體" w:hAnsi="標楷體"/>
              </w:rPr>
            </w:pPr>
            <w:ins w:id="4372" w:author="User" w:date="2021-09-13T18:13:00Z">
              <w:r w:rsidRPr="003C5E10">
                <w:rPr>
                  <w:rFonts w:ascii="標楷體" w:hAnsi="標楷體" w:hint="eastAsia"/>
                </w:rPr>
                <w:t>14</w:t>
              </w:r>
            </w:ins>
          </w:p>
        </w:tc>
        <w:tc>
          <w:tcPr>
            <w:tcW w:w="2189" w:type="dxa"/>
          </w:tcPr>
          <w:p w14:paraId="0A94B8F3" w14:textId="77777777" w:rsidR="00455E81" w:rsidRPr="003C5E10" w:rsidRDefault="00455E81" w:rsidP="00A9280A">
            <w:pPr>
              <w:ind w:left="280" w:hanging="280"/>
              <w:rPr>
                <w:ins w:id="4373" w:author="User" w:date="2021-09-13T18:13:00Z"/>
                <w:rFonts w:ascii="標楷體" w:hAnsi="標楷體"/>
              </w:rPr>
            </w:pPr>
            <w:ins w:id="4374" w:author="User" w:date="2021-09-13T18:13:00Z">
              <w:r w:rsidRPr="003C5E10">
                <w:rPr>
                  <w:rFonts w:ascii="標楷體" w:hAnsi="標楷體"/>
                  <w:noProof/>
                </w:rPr>
                <w:t>和美街</w:t>
              </w:r>
            </w:ins>
          </w:p>
        </w:tc>
        <w:tc>
          <w:tcPr>
            <w:tcW w:w="839" w:type="dxa"/>
            <w:vAlign w:val="center"/>
          </w:tcPr>
          <w:p w14:paraId="0688027F" w14:textId="77777777" w:rsidR="00455E81" w:rsidRPr="003C5E10" w:rsidRDefault="00455E81" w:rsidP="00A9280A">
            <w:pPr>
              <w:kinsoku w:val="0"/>
              <w:autoSpaceDE w:val="0"/>
              <w:autoSpaceDN w:val="0"/>
              <w:adjustRightInd w:val="0"/>
              <w:spacing w:before="14" w:after="66" w:line="187" w:lineRule="auto"/>
              <w:ind w:left="280" w:hanging="280"/>
              <w:rPr>
                <w:ins w:id="4375" w:author="User" w:date="2021-09-13T18:13:00Z"/>
                <w:rFonts w:ascii="標楷體" w:hAnsi="標楷體"/>
              </w:rPr>
            </w:pPr>
            <w:ins w:id="4376" w:author="User" w:date="2021-09-13T18:13:00Z">
              <w:r w:rsidRPr="003C5E10">
                <w:rPr>
                  <w:rFonts w:ascii="標楷體" w:hAnsi="標楷體" w:hint="eastAsia"/>
                </w:rPr>
                <w:t>46</w:t>
              </w:r>
            </w:ins>
          </w:p>
        </w:tc>
        <w:tc>
          <w:tcPr>
            <w:tcW w:w="2189" w:type="dxa"/>
          </w:tcPr>
          <w:p w14:paraId="2AD468CD" w14:textId="77777777" w:rsidR="00455E81" w:rsidRPr="003C5E10" w:rsidRDefault="00455E81" w:rsidP="00A9280A">
            <w:pPr>
              <w:ind w:left="280" w:hanging="280"/>
              <w:rPr>
                <w:ins w:id="4377" w:author="User" w:date="2021-09-13T18:13:00Z"/>
                <w:rFonts w:ascii="標楷體" w:hAnsi="標楷體"/>
              </w:rPr>
            </w:pPr>
            <w:ins w:id="4378" w:author="User" w:date="2021-09-13T18:13:00Z">
              <w:r w:rsidRPr="003C5E10">
                <w:rPr>
                  <w:rFonts w:ascii="標楷體" w:hAnsi="標楷體"/>
                  <w:noProof/>
                </w:rPr>
                <w:t>大新街</w:t>
              </w:r>
            </w:ins>
          </w:p>
        </w:tc>
        <w:tc>
          <w:tcPr>
            <w:tcW w:w="836" w:type="dxa"/>
            <w:vAlign w:val="center"/>
          </w:tcPr>
          <w:p w14:paraId="31C54FD3" w14:textId="77777777" w:rsidR="00455E81" w:rsidRPr="003C5E10" w:rsidRDefault="00455E81" w:rsidP="00A9280A">
            <w:pPr>
              <w:kinsoku w:val="0"/>
              <w:autoSpaceDE w:val="0"/>
              <w:autoSpaceDN w:val="0"/>
              <w:adjustRightInd w:val="0"/>
              <w:spacing w:before="14" w:after="66" w:line="187" w:lineRule="auto"/>
              <w:ind w:left="280" w:hanging="280"/>
              <w:rPr>
                <w:ins w:id="4379" w:author="User" w:date="2021-09-13T18:13:00Z"/>
                <w:rFonts w:ascii="標楷體" w:hAnsi="標楷體"/>
              </w:rPr>
            </w:pPr>
            <w:ins w:id="4380" w:author="User" w:date="2021-09-13T18:13:00Z">
              <w:r w:rsidRPr="003C5E10">
                <w:rPr>
                  <w:rFonts w:ascii="標楷體" w:hAnsi="標楷體" w:hint="eastAsia"/>
                </w:rPr>
                <w:t>77</w:t>
              </w:r>
            </w:ins>
          </w:p>
        </w:tc>
        <w:tc>
          <w:tcPr>
            <w:tcW w:w="2189" w:type="dxa"/>
          </w:tcPr>
          <w:p w14:paraId="799412D6" w14:textId="77777777" w:rsidR="00455E81" w:rsidRPr="003C5E10" w:rsidRDefault="00455E81" w:rsidP="00A9280A">
            <w:pPr>
              <w:ind w:left="273" w:hanging="273"/>
              <w:rPr>
                <w:ins w:id="4381" w:author="User" w:date="2021-09-13T18:13:00Z"/>
                <w:rFonts w:ascii="標楷體" w:hAnsi="標楷體"/>
              </w:rPr>
            </w:pPr>
            <w:ins w:id="4382" w:author="User" w:date="2021-09-13T18:13:00Z">
              <w:r w:rsidRPr="003C5E10">
                <w:rPr>
                  <w:rFonts w:ascii="標楷體" w:hAnsi="標楷體"/>
                  <w:noProof/>
                  <w:spacing w:val="-7"/>
                </w:rPr>
                <w:t>南門路</w:t>
              </w:r>
            </w:ins>
          </w:p>
        </w:tc>
      </w:tr>
      <w:tr w:rsidR="00455E81" w:rsidRPr="003C5E10" w14:paraId="78B82B89" w14:textId="77777777" w:rsidTr="00A9280A">
        <w:trPr>
          <w:trHeight w:hRule="exact" w:val="454"/>
          <w:jc w:val="center"/>
          <w:ins w:id="4383" w:author="User" w:date="2021-09-13T18:13:00Z"/>
        </w:trPr>
        <w:tc>
          <w:tcPr>
            <w:tcW w:w="830" w:type="dxa"/>
            <w:vAlign w:val="center"/>
          </w:tcPr>
          <w:p w14:paraId="5FCAA2D9" w14:textId="77777777" w:rsidR="00455E81" w:rsidRPr="003C5E10" w:rsidRDefault="00455E81" w:rsidP="00A9280A">
            <w:pPr>
              <w:kinsoku w:val="0"/>
              <w:autoSpaceDE w:val="0"/>
              <w:autoSpaceDN w:val="0"/>
              <w:adjustRightInd w:val="0"/>
              <w:spacing w:before="14" w:after="66" w:line="187" w:lineRule="auto"/>
              <w:ind w:left="280" w:hanging="280"/>
              <w:rPr>
                <w:ins w:id="4384" w:author="User" w:date="2021-09-13T18:13:00Z"/>
                <w:rFonts w:ascii="標楷體" w:hAnsi="標楷體"/>
              </w:rPr>
            </w:pPr>
            <w:ins w:id="4385" w:author="User" w:date="2021-09-13T18:13:00Z">
              <w:r w:rsidRPr="003C5E10">
                <w:rPr>
                  <w:rFonts w:ascii="標楷體" w:hAnsi="標楷體" w:hint="eastAsia"/>
                </w:rPr>
                <w:t>15</w:t>
              </w:r>
            </w:ins>
          </w:p>
        </w:tc>
        <w:tc>
          <w:tcPr>
            <w:tcW w:w="2189" w:type="dxa"/>
          </w:tcPr>
          <w:p w14:paraId="7BD65238" w14:textId="77777777" w:rsidR="00455E81" w:rsidRPr="003C5E10" w:rsidRDefault="00455E81" w:rsidP="00A9280A">
            <w:pPr>
              <w:ind w:left="280" w:hanging="280"/>
              <w:rPr>
                <w:ins w:id="4386" w:author="User" w:date="2021-09-13T18:13:00Z"/>
                <w:rFonts w:ascii="標楷體" w:hAnsi="標楷體"/>
              </w:rPr>
            </w:pPr>
            <w:ins w:id="4387" w:author="User" w:date="2021-09-13T18:13:00Z">
              <w:r w:rsidRPr="003C5E10">
                <w:rPr>
                  <w:rFonts w:ascii="標楷體" w:hAnsi="標楷體"/>
                  <w:noProof/>
                </w:rPr>
                <w:t>和真街</w:t>
              </w:r>
            </w:ins>
          </w:p>
        </w:tc>
        <w:tc>
          <w:tcPr>
            <w:tcW w:w="839" w:type="dxa"/>
            <w:vAlign w:val="center"/>
          </w:tcPr>
          <w:p w14:paraId="681D240E" w14:textId="77777777" w:rsidR="00455E81" w:rsidRPr="003C5E10" w:rsidRDefault="00455E81" w:rsidP="00A9280A">
            <w:pPr>
              <w:kinsoku w:val="0"/>
              <w:autoSpaceDE w:val="0"/>
              <w:autoSpaceDN w:val="0"/>
              <w:adjustRightInd w:val="0"/>
              <w:spacing w:before="14" w:after="66" w:line="187" w:lineRule="auto"/>
              <w:ind w:left="280" w:hanging="280"/>
              <w:rPr>
                <w:ins w:id="4388" w:author="User" w:date="2021-09-13T18:13:00Z"/>
                <w:rFonts w:ascii="標楷體" w:hAnsi="標楷體"/>
              </w:rPr>
            </w:pPr>
            <w:ins w:id="4389" w:author="User" w:date="2021-09-13T18:13:00Z">
              <w:r w:rsidRPr="003C5E10">
                <w:rPr>
                  <w:rFonts w:ascii="標楷體" w:hAnsi="標楷體" w:hint="eastAsia"/>
                </w:rPr>
                <w:t>47</w:t>
              </w:r>
            </w:ins>
          </w:p>
        </w:tc>
        <w:tc>
          <w:tcPr>
            <w:tcW w:w="2189" w:type="dxa"/>
          </w:tcPr>
          <w:p w14:paraId="40FD14B6" w14:textId="77777777" w:rsidR="00455E81" w:rsidRPr="003C5E10" w:rsidRDefault="00455E81" w:rsidP="00A9280A">
            <w:pPr>
              <w:ind w:left="280" w:hanging="280"/>
              <w:rPr>
                <w:ins w:id="4390" w:author="User" w:date="2021-09-13T18:13:00Z"/>
                <w:rFonts w:ascii="標楷體" w:hAnsi="標楷體"/>
              </w:rPr>
            </w:pPr>
            <w:ins w:id="4391" w:author="User" w:date="2021-09-13T18:13:00Z">
              <w:r w:rsidRPr="003C5E10">
                <w:rPr>
                  <w:rFonts w:ascii="標楷體" w:hAnsi="標楷體" w:cs="Arial Unicode MS"/>
                  <w:noProof/>
                </w:rPr>
                <w:t>大福街</w:t>
              </w:r>
            </w:ins>
          </w:p>
        </w:tc>
        <w:tc>
          <w:tcPr>
            <w:tcW w:w="836" w:type="dxa"/>
            <w:vAlign w:val="center"/>
          </w:tcPr>
          <w:p w14:paraId="48106BF9" w14:textId="77777777" w:rsidR="00455E81" w:rsidRPr="003C5E10" w:rsidRDefault="00455E81" w:rsidP="00A9280A">
            <w:pPr>
              <w:kinsoku w:val="0"/>
              <w:autoSpaceDE w:val="0"/>
              <w:autoSpaceDN w:val="0"/>
              <w:adjustRightInd w:val="0"/>
              <w:spacing w:before="14" w:after="66" w:line="187" w:lineRule="auto"/>
              <w:ind w:left="280" w:hanging="280"/>
              <w:rPr>
                <w:ins w:id="4392" w:author="User" w:date="2021-09-13T18:13:00Z"/>
                <w:rFonts w:ascii="標楷體" w:hAnsi="標楷體"/>
              </w:rPr>
            </w:pPr>
            <w:ins w:id="4393" w:author="User" w:date="2021-09-13T18:13:00Z">
              <w:r w:rsidRPr="003C5E10">
                <w:rPr>
                  <w:rFonts w:ascii="標楷體" w:hAnsi="標楷體" w:hint="eastAsia"/>
                </w:rPr>
                <w:t>78</w:t>
              </w:r>
            </w:ins>
          </w:p>
        </w:tc>
        <w:tc>
          <w:tcPr>
            <w:tcW w:w="2189" w:type="dxa"/>
          </w:tcPr>
          <w:p w14:paraId="390B11D7" w14:textId="77777777" w:rsidR="00455E81" w:rsidRPr="003C5E10" w:rsidRDefault="00455E81" w:rsidP="00A9280A">
            <w:pPr>
              <w:ind w:left="273" w:hanging="273"/>
              <w:rPr>
                <w:ins w:id="4394" w:author="User" w:date="2021-09-13T18:13:00Z"/>
                <w:rFonts w:ascii="標楷體" w:hAnsi="標楷體"/>
              </w:rPr>
            </w:pPr>
            <w:ins w:id="4395" w:author="User" w:date="2021-09-13T18:13:00Z">
              <w:r w:rsidRPr="003C5E10">
                <w:rPr>
                  <w:rFonts w:ascii="標楷體" w:hAnsi="標楷體" w:cs="SimSun"/>
                  <w:noProof/>
                  <w:spacing w:val="-7"/>
                </w:rPr>
                <w:t>南華街</w:t>
              </w:r>
            </w:ins>
          </w:p>
        </w:tc>
      </w:tr>
      <w:tr w:rsidR="00455E81" w:rsidRPr="003C5E10" w14:paraId="2F045528" w14:textId="77777777" w:rsidTr="00A9280A">
        <w:trPr>
          <w:trHeight w:hRule="exact" w:val="454"/>
          <w:jc w:val="center"/>
          <w:ins w:id="4396" w:author="User" w:date="2021-09-13T18:13:00Z"/>
        </w:trPr>
        <w:tc>
          <w:tcPr>
            <w:tcW w:w="830" w:type="dxa"/>
            <w:vAlign w:val="center"/>
          </w:tcPr>
          <w:p w14:paraId="4C6B1D15" w14:textId="77777777" w:rsidR="00455E81" w:rsidRPr="003C5E10" w:rsidRDefault="00455E81" w:rsidP="00A9280A">
            <w:pPr>
              <w:kinsoku w:val="0"/>
              <w:autoSpaceDE w:val="0"/>
              <w:autoSpaceDN w:val="0"/>
              <w:adjustRightInd w:val="0"/>
              <w:spacing w:before="14" w:after="66" w:line="187" w:lineRule="auto"/>
              <w:ind w:left="280" w:hanging="280"/>
              <w:rPr>
                <w:ins w:id="4397" w:author="User" w:date="2021-09-13T18:13:00Z"/>
                <w:rFonts w:ascii="標楷體" w:hAnsi="標楷體"/>
              </w:rPr>
            </w:pPr>
            <w:ins w:id="4398" w:author="User" w:date="2021-09-13T18:13:00Z">
              <w:r w:rsidRPr="003C5E10">
                <w:rPr>
                  <w:rFonts w:ascii="標楷體" w:hAnsi="標楷體" w:hint="eastAsia"/>
                </w:rPr>
                <w:t>16</w:t>
              </w:r>
            </w:ins>
          </w:p>
        </w:tc>
        <w:tc>
          <w:tcPr>
            <w:tcW w:w="2189" w:type="dxa"/>
          </w:tcPr>
          <w:p w14:paraId="44478146" w14:textId="77777777" w:rsidR="00455E81" w:rsidRPr="003C5E10" w:rsidRDefault="00455E81" w:rsidP="00A9280A">
            <w:pPr>
              <w:ind w:left="280" w:hanging="280"/>
              <w:rPr>
                <w:ins w:id="4399" w:author="User" w:date="2021-09-13T18:13:00Z"/>
                <w:rFonts w:ascii="標楷體" w:hAnsi="標楷體" w:cs="SimSun"/>
                <w:noProof/>
                <w:w w:val="82"/>
              </w:rPr>
            </w:pPr>
            <w:ins w:id="4400" w:author="User" w:date="2021-09-13T18:13:00Z">
              <w:r w:rsidRPr="003C5E10">
                <w:rPr>
                  <w:rFonts w:ascii="標楷體" w:hAnsi="標楷體" w:cs="SimSun"/>
                  <w:noProof/>
                  <w:color w:val="000000"/>
                </w:rPr>
                <w:t>和善街</w:t>
              </w:r>
            </w:ins>
          </w:p>
        </w:tc>
        <w:tc>
          <w:tcPr>
            <w:tcW w:w="839" w:type="dxa"/>
            <w:vAlign w:val="center"/>
          </w:tcPr>
          <w:p w14:paraId="063741AF" w14:textId="77777777" w:rsidR="00455E81" w:rsidRPr="003C5E10" w:rsidRDefault="00455E81" w:rsidP="00A9280A">
            <w:pPr>
              <w:kinsoku w:val="0"/>
              <w:autoSpaceDE w:val="0"/>
              <w:autoSpaceDN w:val="0"/>
              <w:adjustRightInd w:val="0"/>
              <w:spacing w:before="14" w:after="66" w:line="187" w:lineRule="auto"/>
              <w:ind w:left="280" w:hanging="280"/>
              <w:rPr>
                <w:ins w:id="4401" w:author="User" w:date="2021-09-13T18:13:00Z"/>
                <w:rFonts w:ascii="標楷體" w:hAnsi="標楷體"/>
              </w:rPr>
            </w:pPr>
            <w:ins w:id="4402" w:author="User" w:date="2021-09-13T18:13:00Z">
              <w:r w:rsidRPr="003C5E10">
                <w:rPr>
                  <w:rFonts w:ascii="標楷體" w:hAnsi="標楷體" w:hint="eastAsia"/>
                </w:rPr>
                <w:t>48</w:t>
              </w:r>
            </w:ins>
          </w:p>
        </w:tc>
        <w:tc>
          <w:tcPr>
            <w:tcW w:w="2189" w:type="dxa"/>
          </w:tcPr>
          <w:p w14:paraId="10DF9598" w14:textId="77777777" w:rsidR="00455E81" w:rsidRPr="003C5E10" w:rsidRDefault="00455E81" w:rsidP="00A9280A">
            <w:pPr>
              <w:ind w:left="280" w:hanging="280"/>
              <w:rPr>
                <w:ins w:id="4403" w:author="User" w:date="2021-09-13T18:13:00Z"/>
                <w:rFonts w:ascii="標楷體" w:hAnsi="標楷體"/>
              </w:rPr>
            </w:pPr>
            <w:ins w:id="4404" w:author="User" w:date="2021-09-13T18:13:00Z">
              <w:r w:rsidRPr="003C5E10">
                <w:rPr>
                  <w:rFonts w:ascii="標楷體" w:hAnsi="標楷體"/>
                  <w:noProof/>
                </w:rPr>
                <w:t>大同路</w:t>
              </w:r>
            </w:ins>
          </w:p>
        </w:tc>
        <w:tc>
          <w:tcPr>
            <w:tcW w:w="836" w:type="dxa"/>
            <w:vAlign w:val="center"/>
          </w:tcPr>
          <w:p w14:paraId="6C7A927A" w14:textId="77777777" w:rsidR="00455E81" w:rsidRPr="003C5E10" w:rsidRDefault="00455E81" w:rsidP="00A9280A">
            <w:pPr>
              <w:kinsoku w:val="0"/>
              <w:autoSpaceDE w:val="0"/>
              <w:autoSpaceDN w:val="0"/>
              <w:adjustRightInd w:val="0"/>
              <w:spacing w:before="14" w:after="66" w:line="187" w:lineRule="auto"/>
              <w:ind w:left="280" w:hanging="280"/>
              <w:rPr>
                <w:ins w:id="4405" w:author="User" w:date="2021-09-13T18:13:00Z"/>
                <w:rFonts w:ascii="標楷體" w:hAnsi="標楷體"/>
              </w:rPr>
            </w:pPr>
            <w:ins w:id="4406" w:author="User" w:date="2021-09-13T18:13:00Z">
              <w:r w:rsidRPr="003C5E10">
                <w:rPr>
                  <w:rFonts w:ascii="標楷體" w:hAnsi="標楷體" w:hint="eastAsia"/>
                </w:rPr>
                <w:t>79</w:t>
              </w:r>
            </w:ins>
          </w:p>
        </w:tc>
        <w:tc>
          <w:tcPr>
            <w:tcW w:w="2189" w:type="dxa"/>
          </w:tcPr>
          <w:p w14:paraId="35523D3E" w14:textId="77777777" w:rsidR="00455E81" w:rsidRPr="003C5E10" w:rsidRDefault="00455E81" w:rsidP="00A9280A">
            <w:pPr>
              <w:ind w:left="273" w:hanging="273"/>
              <w:rPr>
                <w:ins w:id="4407" w:author="User" w:date="2021-09-13T18:13:00Z"/>
                <w:rFonts w:ascii="標楷體" w:hAnsi="標楷體"/>
              </w:rPr>
            </w:pPr>
            <w:ins w:id="4408" w:author="User" w:date="2021-09-13T18:13:00Z">
              <w:r w:rsidRPr="003C5E10">
                <w:rPr>
                  <w:rFonts w:ascii="標楷體" w:hAnsi="標楷體"/>
                  <w:noProof/>
                  <w:spacing w:val="-7"/>
                </w:rPr>
                <w:t>南寧街</w:t>
              </w:r>
            </w:ins>
          </w:p>
        </w:tc>
      </w:tr>
      <w:tr w:rsidR="00455E81" w:rsidRPr="003C5E10" w14:paraId="1B08848B" w14:textId="77777777" w:rsidTr="00A9280A">
        <w:trPr>
          <w:trHeight w:hRule="exact" w:val="454"/>
          <w:jc w:val="center"/>
          <w:ins w:id="4409" w:author="User" w:date="2021-09-13T18:13:00Z"/>
        </w:trPr>
        <w:tc>
          <w:tcPr>
            <w:tcW w:w="830" w:type="dxa"/>
            <w:vAlign w:val="center"/>
          </w:tcPr>
          <w:p w14:paraId="5443AD02" w14:textId="77777777" w:rsidR="00455E81" w:rsidRPr="003C5E10" w:rsidRDefault="00455E81" w:rsidP="00A9280A">
            <w:pPr>
              <w:kinsoku w:val="0"/>
              <w:autoSpaceDE w:val="0"/>
              <w:autoSpaceDN w:val="0"/>
              <w:adjustRightInd w:val="0"/>
              <w:spacing w:before="14" w:after="66" w:line="187" w:lineRule="auto"/>
              <w:ind w:left="280" w:hanging="280"/>
              <w:rPr>
                <w:ins w:id="4410" w:author="User" w:date="2021-09-13T18:13:00Z"/>
                <w:rFonts w:ascii="標楷體" w:hAnsi="標楷體"/>
              </w:rPr>
            </w:pPr>
            <w:ins w:id="4411" w:author="User" w:date="2021-09-13T18:13:00Z">
              <w:r w:rsidRPr="003C5E10">
                <w:rPr>
                  <w:rFonts w:ascii="標楷體" w:hAnsi="標楷體" w:hint="eastAsia"/>
                </w:rPr>
                <w:t>17</w:t>
              </w:r>
            </w:ins>
          </w:p>
        </w:tc>
        <w:tc>
          <w:tcPr>
            <w:tcW w:w="2189" w:type="dxa"/>
          </w:tcPr>
          <w:p w14:paraId="4350F886" w14:textId="77777777" w:rsidR="00455E81" w:rsidRPr="003C5E10" w:rsidRDefault="00455E81" w:rsidP="00A9280A">
            <w:pPr>
              <w:ind w:left="280" w:hanging="280"/>
              <w:rPr>
                <w:ins w:id="4412" w:author="User" w:date="2021-09-13T18:13:00Z"/>
                <w:rFonts w:ascii="標楷體" w:hAnsi="標楷體"/>
              </w:rPr>
            </w:pPr>
            <w:ins w:id="4413" w:author="User" w:date="2021-09-13T18:13:00Z">
              <w:r w:rsidRPr="003C5E10">
                <w:rPr>
                  <w:rFonts w:ascii="標楷體" w:hAnsi="標楷體"/>
                  <w:noProof/>
                </w:rPr>
                <w:t>和緯路</w:t>
              </w:r>
            </w:ins>
          </w:p>
        </w:tc>
        <w:tc>
          <w:tcPr>
            <w:tcW w:w="839" w:type="dxa"/>
            <w:vAlign w:val="center"/>
          </w:tcPr>
          <w:p w14:paraId="145AFB82" w14:textId="77777777" w:rsidR="00455E81" w:rsidRPr="003C5E10" w:rsidRDefault="00455E81" w:rsidP="00A9280A">
            <w:pPr>
              <w:kinsoku w:val="0"/>
              <w:autoSpaceDE w:val="0"/>
              <w:autoSpaceDN w:val="0"/>
              <w:adjustRightInd w:val="0"/>
              <w:spacing w:before="14" w:after="66" w:line="187" w:lineRule="auto"/>
              <w:ind w:left="280" w:hanging="280"/>
              <w:rPr>
                <w:ins w:id="4414" w:author="User" w:date="2021-09-13T18:13:00Z"/>
                <w:rFonts w:ascii="標楷體" w:hAnsi="標楷體"/>
              </w:rPr>
            </w:pPr>
            <w:ins w:id="4415" w:author="User" w:date="2021-09-13T18:13:00Z">
              <w:r w:rsidRPr="003C5E10">
                <w:rPr>
                  <w:rFonts w:ascii="標楷體" w:hAnsi="標楷體" w:hint="eastAsia"/>
                </w:rPr>
                <w:t>49</w:t>
              </w:r>
            </w:ins>
          </w:p>
        </w:tc>
        <w:tc>
          <w:tcPr>
            <w:tcW w:w="2189" w:type="dxa"/>
          </w:tcPr>
          <w:p w14:paraId="016F6101" w14:textId="77777777" w:rsidR="00455E81" w:rsidRPr="003C5E10" w:rsidRDefault="00455E81" w:rsidP="00A9280A">
            <w:pPr>
              <w:ind w:left="280" w:hanging="280"/>
              <w:rPr>
                <w:ins w:id="4416" w:author="User" w:date="2021-09-13T18:13:00Z"/>
                <w:rFonts w:ascii="標楷體" w:hAnsi="標楷體"/>
              </w:rPr>
            </w:pPr>
            <w:ins w:id="4417" w:author="User" w:date="2021-09-13T18:13:00Z">
              <w:r w:rsidRPr="003C5E10">
                <w:rPr>
                  <w:rFonts w:ascii="標楷體" w:hAnsi="標楷體" w:cs="SimSun"/>
                  <w:noProof/>
                </w:rPr>
                <w:t>五妃街</w:t>
              </w:r>
            </w:ins>
          </w:p>
        </w:tc>
        <w:tc>
          <w:tcPr>
            <w:tcW w:w="836" w:type="dxa"/>
            <w:vAlign w:val="center"/>
          </w:tcPr>
          <w:p w14:paraId="28E90E60" w14:textId="77777777" w:rsidR="00455E81" w:rsidRPr="003C5E10" w:rsidRDefault="00455E81" w:rsidP="00A9280A">
            <w:pPr>
              <w:kinsoku w:val="0"/>
              <w:autoSpaceDE w:val="0"/>
              <w:autoSpaceDN w:val="0"/>
              <w:adjustRightInd w:val="0"/>
              <w:spacing w:before="14" w:after="66" w:line="187" w:lineRule="auto"/>
              <w:ind w:left="280" w:hanging="280"/>
              <w:rPr>
                <w:ins w:id="4418" w:author="User" w:date="2021-09-13T18:13:00Z"/>
                <w:rFonts w:ascii="標楷體" w:hAnsi="標楷體"/>
              </w:rPr>
            </w:pPr>
            <w:ins w:id="4419" w:author="User" w:date="2021-09-13T18:13:00Z">
              <w:r w:rsidRPr="003C5E10">
                <w:rPr>
                  <w:rFonts w:ascii="標楷體" w:hAnsi="標楷體" w:hint="eastAsia"/>
                </w:rPr>
                <w:t>80</w:t>
              </w:r>
            </w:ins>
          </w:p>
        </w:tc>
        <w:tc>
          <w:tcPr>
            <w:tcW w:w="2189" w:type="dxa"/>
          </w:tcPr>
          <w:p w14:paraId="0FD93665" w14:textId="77777777" w:rsidR="00455E81" w:rsidRPr="003C5E10" w:rsidRDefault="00455E81" w:rsidP="00A9280A">
            <w:pPr>
              <w:ind w:left="280" w:hanging="280"/>
              <w:rPr>
                <w:ins w:id="4420" w:author="User" w:date="2021-09-13T18:13:00Z"/>
                <w:rFonts w:ascii="標楷體" w:hAnsi="標楷體"/>
              </w:rPr>
            </w:pPr>
            <w:ins w:id="4421" w:author="User" w:date="2021-09-13T18:13:00Z">
              <w:r w:rsidRPr="003C5E10">
                <w:rPr>
                  <w:rFonts w:ascii="標楷體" w:hAnsi="標楷體" w:cs="SimSun"/>
                  <w:noProof/>
                </w:rPr>
                <w:t>郡緯街</w:t>
              </w:r>
            </w:ins>
          </w:p>
        </w:tc>
      </w:tr>
      <w:tr w:rsidR="00455E81" w:rsidRPr="003C5E10" w14:paraId="3BCE89F0" w14:textId="77777777" w:rsidTr="00A9280A">
        <w:trPr>
          <w:trHeight w:hRule="exact" w:val="454"/>
          <w:jc w:val="center"/>
          <w:ins w:id="4422" w:author="User" w:date="2021-09-13T18:13:00Z"/>
        </w:trPr>
        <w:tc>
          <w:tcPr>
            <w:tcW w:w="830" w:type="dxa"/>
            <w:vAlign w:val="center"/>
          </w:tcPr>
          <w:p w14:paraId="30D17B09" w14:textId="77777777" w:rsidR="00455E81" w:rsidRPr="003C5E10" w:rsidRDefault="00455E81" w:rsidP="00A9280A">
            <w:pPr>
              <w:kinsoku w:val="0"/>
              <w:autoSpaceDE w:val="0"/>
              <w:autoSpaceDN w:val="0"/>
              <w:adjustRightInd w:val="0"/>
              <w:spacing w:before="14" w:after="66" w:line="187" w:lineRule="auto"/>
              <w:ind w:left="280" w:hanging="280"/>
              <w:rPr>
                <w:ins w:id="4423" w:author="User" w:date="2021-09-13T18:13:00Z"/>
                <w:rFonts w:ascii="標楷體" w:hAnsi="標楷體"/>
              </w:rPr>
            </w:pPr>
            <w:ins w:id="4424" w:author="User" w:date="2021-09-13T18:13:00Z">
              <w:r w:rsidRPr="003C5E10">
                <w:rPr>
                  <w:rFonts w:ascii="標楷體" w:hAnsi="標楷體" w:hint="eastAsia"/>
                </w:rPr>
                <w:t>18</w:t>
              </w:r>
            </w:ins>
          </w:p>
        </w:tc>
        <w:tc>
          <w:tcPr>
            <w:tcW w:w="2189" w:type="dxa"/>
          </w:tcPr>
          <w:p w14:paraId="6F69E2BE" w14:textId="77777777" w:rsidR="00455E81" w:rsidRPr="003C5E10" w:rsidRDefault="00455E81" w:rsidP="00A9280A">
            <w:pPr>
              <w:ind w:left="280" w:hanging="280"/>
              <w:rPr>
                <w:ins w:id="4425" w:author="User" w:date="2021-09-13T18:13:00Z"/>
                <w:rFonts w:ascii="標楷體" w:hAnsi="標楷體"/>
              </w:rPr>
            </w:pPr>
            <w:ins w:id="4426" w:author="User" w:date="2021-09-13T18:13:00Z">
              <w:r w:rsidRPr="003C5E10">
                <w:rPr>
                  <w:rFonts w:ascii="標楷體" w:hAnsi="標楷體" w:cs="SimSun"/>
                  <w:noProof/>
                </w:rPr>
                <w:t>府前一街</w:t>
              </w:r>
            </w:ins>
          </w:p>
        </w:tc>
        <w:tc>
          <w:tcPr>
            <w:tcW w:w="839" w:type="dxa"/>
            <w:vAlign w:val="center"/>
          </w:tcPr>
          <w:p w14:paraId="4C2C8CBE" w14:textId="77777777" w:rsidR="00455E81" w:rsidRPr="003C5E10" w:rsidRDefault="00455E81" w:rsidP="00A9280A">
            <w:pPr>
              <w:kinsoku w:val="0"/>
              <w:autoSpaceDE w:val="0"/>
              <w:autoSpaceDN w:val="0"/>
              <w:adjustRightInd w:val="0"/>
              <w:spacing w:before="14" w:after="66" w:line="187" w:lineRule="auto"/>
              <w:ind w:left="280" w:hanging="280"/>
              <w:rPr>
                <w:ins w:id="4427" w:author="User" w:date="2021-09-13T18:13:00Z"/>
                <w:rFonts w:ascii="標楷體" w:hAnsi="標楷體"/>
              </w:rPr>
            </w:pPr>
            <w:ins w:id="4428" w:author="User" w:date="2021-09-13T18:13:00Z">
              <w:r w:rsidRPr="003C5E10">
                <w:rPr>
                  <w:rFonts w:ascii="標楷體" w:hAnsi="標楷體" w:hint="eastAsia"/>
                </w:rPr>
                <w:t>50</w:t>
              </w:r>
            </w:ins>
          </w:p>
        </w:tc>
        <w:tc>
          <w:tcPr>
            <w:tcW w:w="2189" w:type="dxa"/>
          </w:tcPr>
          <w:p w14:paraId="6420450A" w14:textId="77777777" w:rsidR="00455E81" w:rsidRPr="003C5E10" w:rsidRDefault="00455E81" w:rsidP="00A9280A">
            <w:pPr>
              <w:ind w:left="280" w:hanging="280"/>
              <w:rPr>
                <w:ins w:id="4429" w:author="User" w:date="2021-09-13T18:13:00Z"/>
                <w:rFonts w:ascii="標楷體" w:hAnsi="標楷體"/>
              </w:rPr>
            </w:pPr>
            <w:ins w:id="4430" w:author="User" w:date="2021-09-13T18:13:00Z">
              <w:r w:rsidRPr="003C5E10">
                <w:rPr>
                  <w:rFonts w:ascii="標楷體" w:hAnsi="標楷體"/>
                  <w:noProof/>
                </w:rPr>
                <w:t>中成路</w:t>
              </w:r>
            </w:ins>
          </w:p>
        </w:tc>
        <w:tc>
          <w:tcPr>
            <w:tcW w:w="836" w:type="dxa"/>
            <w:vAlign w:val="center"/>
          </w:tcPr>
          <w:p w14:paraId="45057FAD" w14:textId="77777777" w:rsidR="00455E81" w:rsidRPr="003C5E10" w:rsidRDefault="00455E81" w:rsidP="00A9280A">
            <w:pPr>
              <w:kinsoku w:val="0"/>
              <w:autoSpaceDE w:val="0"/>
              <w:autoSpaceDN w:val="0"/>
              <w:adjustRightInd w:val="0"/>
              <w:spacing w:before="14" w:after="66" w:line="187" w:lineRule="auto"/>
              <w:ind w:left="280" w:hanging="280"/>
              <w:rPr>
                <w:ins w:id="4431" w:author="User" w:date="2021-09-13T18:13:00Z"/>
                <w:rFonts w:ascii="標楷體" w:hAnsi="標楷體"/>
              </w:rPr>
            </w:pPr>
            <w:ins w:id="4432" w:author="User" w:date="2021-09-13T18:13:00Z">
              <w:r w:rsidRPr="003C5E10">
                <w:rPr>
                  <w:rFonts w:ascii="標楷體" w:hAnsi="標楷體" w:hint="eastAsia"/>
                </w:rPr>
                <w:t>81</w:t>
              </w:r>
            </w:ins>
          </w:p>
        </w:tc>
        <w:tc>
          <w:tcPr>
            <w:tcW w:w="2189" w:type="dxa"/>
          </w:tcPr>
          <w:p w14:paraId="7EFFF107" w14:textId="77777777" w:rsidR="00455E81" w:rsidRPr="003C5E10" w:rsidRDefault="00455E81" w:rsidP="00A9280A">
            <w:pPr>
              <w:ind w:left="280" w:hanging="280"/>
              <w:rPr>
                <w:ins w:id="4433" w:author="User" w:date="2021-09-13T18:13:00Z"/>
                <w:rFonts w:ascii="標楷體" w:hAnsi="標楷體"/>
              </w:rPr>
            </w:pPr>
            <w:ins w:id="4434" w:author="User" w:date="2021-09-13T18:13:00Z">
              <w:r w:rsidRPr="003C5E10">
                <w:rPr>
                  <w:rFonts w:ascii="標楷體" w:hAnsi="標楷體"/>
                  <w:noProof/>
                </w:rPr>
                <w:t>普濟街</w:t>
              </w:r>
            </w:ins>
          </w:p>
        </w:tc>
      </w:tr>
      <w:tr w:rsidR="00455E81" w:rsidRPr="003C5E10" w14:paraId="292AE30A" w14:textId="77777777" w:rsidTr="00A9280A">
        <w:trPr>
          <w:trHeight w:hRule="exact" w:val="454"/>
          <w:jc w:val="center"/>
          <w:ins w:id="4435" w:author="User" w:date="2021-09-13T18:13:00Z"/>
        </w:trPr>
        <w:tc>
          <w:tcPr>
            <w:tcW w:w="830" w:type="dxa"/>
            <w:vAlign w:val="center"/>
          </w:tcPr>
          <w:p w14:paraId="7D8E8158" w14:textId="77777777" w:rsidR="00455E81" w:rsidRPr="003C5E10" w:rsidRDefault="00455E81" w:rsidP="00A9280A">
            <w:pPr>
              <w:kinsoku w:val="0"/>
              <w:autoSpaceDE w:val="0"/>
              <w:autoSpaceDN w:val="0"/>
              <w:adjustRightInd w:val="0"/>
              <w:spacing w:before="14" w:after="66" w:line="187" w:lineRule="auto"/>
              <w:ind w:left="280" w:hanging="280"/>
              <w:rPr>
                <w:ins w:id="4436" w:author="User" w:date="2021-09-13T18:13:00Z"/>
                <w:rFonts w:ascii="標楷體" w:hAnsi="標楷體"/>
              </w:rPr>
            </w:pPr>
            <w:ins w:id="4437" w:author="User" w:date="2021-09-13T18:13:00Z">
              <w:r w:rsidRPr="003C5E10">
                <w:rPr>
                  <w:rFonts w:ascii="標楷體" w:hAnsi="標楷體" w:hint="eastAsia"/>
                </w:rPr>
                <w:t>19</w:t>
              </w:r>
            </w:ins>
          </w:p>
        </w:tc>
        <w:tc>
          <w:tcPr>
            <w:tcW w:w="2189" w:type="dxa"/>
          </w:tcPr>
          <w:p w14:paraId="5F04FFE8" w14:textId="77777777" w:rsidR="00455E81" w:rsidRPr="003C5E10" w:rsidRDefault="00455E81" w:rsidP="00A9280A">
            <w:pPr>
              <w:ind w:left="280" w:hanging="280"/>
              <w:rPr>
                <w:ins w:id="4438" w:author="User" w:date="2021-09-13T18:13:00Z"/>
                <w:rFonts w:ascii="標楷體" w:hAnsi="標楷體"/>
              </w:rPr>
            </w:pPr>
            <w:ins w:id="4439" w:author="User" w:date="2021-09-13T18:13:00Z">
              <w:r w:rsidRPr="003C5E10">
                <w:rPr>
                  <w:rFonts w:ascii="標楷體" w:hAnsi="標楷體" w:cs="SimSun"/>
                  <w:noProof/>
                </w:rPr>
                <w:t>府前二街</w:t>
              </w:r>
            </w:ins>
          </w:p>
        </w:tc>
        <w:tc>
          <w:tcPr>
            <w:tcW w:w="839" w:type="dxa"/>
            <w:vAlign w:val="center"/>
          </w:tcPr>
          <w:p w14:paraId="5DDA59B2" w14:textId="77777777" w:rsidR="00455E81" w:rsidRPr="003C5E10" w:rsidRDefault="00455E81" w:rsidP="00A9280A">
            <w:pPr>
              <w:kinsoku w:val="0"/>
              <w:autoSpaceDE w:val="0"/>
              <w:autoSpaceDN w:val="0"/>
              <w:adjustRightInd w:val="0"/>
              <w:spacing w:before="14" w:after="66" w:line="187" w:lineRule="auto"/>
              <w:ind w:left="280" w:hanging="280"/>
              <w:rPr>
                <w:ins w:id="4440" w:author="User" w:date="2021-09-13T18:13:00Z"/>
                <w:rFonts w:ascii="標楷體" w:hAnsi="標楷體"/>
              </w:rPr>
            </w:pPr>
            <w:ins w:id="4441" w:author="User" w:date="2021-09-13T18:13:00Z">
              <w:r w:rsidRPr="003C5E10">
                <w:rPr>
                  <w:rFonts w:ascii="標楷體" w:hAnsi="標楷體" w:hint="eastAsia"/>
                </w:rPr>
                <w:t>51</w:t>
              </w:r>
            </w:ins>
          </w:p>
        </w:tc>
        <w:tc>
          <w:tcPr>
            <w:tcW w:w="2189" w:type="dxa"/>
          </w:tcPr>
          <w:p w14:paraId="1CAFE984" w14:textId="77777777" w:rsidR="00455E81" w:rsidRPr="003C5E10" w:rsidRDefault="00455E81" w:rsidP="00A9280A">
            <w:pPr>
              <w:ind w:left="280" w:hanging="280"/>
              <w:rPr>
                <w:ins w:id="4442" w:author="User" w:date="2021-09-13T18:13:00Z"/>
                <w:rFonts w:ascii="標楷體" w:hAnsi="標楷體"/>
              </w:rPr>
            </w:pPr>
            <w:ins w:id="4443" w:author="User" w:date="2021-09-13T18:13:00Z">
              <w:r w:rsidRPr="003C5E10">
                <w:rPr>
                  <w:rFonts w:ascii="標楷體" w:hAnsi="標楷體" w:cs="SimSun"/>
                  <w:noProof/>
                </w:rPr>
                <w:t>中和街</w:t>
              </w:r>
            </w:ins>
          </w:p>
        </w:tc>
        <w:tc>
          <w:tcPr>
            <w:tcW w:w="836" w:type="dxa"/>
            <w:vAlign w:val="center"/>
          </w:tcPr>
          <w:p w14:paraId="239E3D5A" w14:textId="77777777" w:rsidR="00455E81" w:rsidRPr="003C5E10" w:rsidRDefault="00455E81" w:rsidP="00A9280A">
            <w:pPr>
              <w:kinsoku w:val="0"/>
              <w:autoSpaceDE w:val="0"/>
              <w:autoSpaceDN w:val="0"/>
              <w:adjustRightInd w:val="0"/>
              <w:spacing w:before="14" w:after="66" w:line="187" w:lineRule="auto"/>
              <w:ind w:left="280" w:hanging="280"/>
              <w:rPr>
                <w:ins w:id="4444" w:author="User" w:date="2021-09-13T18:13:00Z"/>
                <w:rFonts w:ascii="標楷體" w:hAnsi="標楷體"/>
              </w:rPr>
            </w:pPr>
            <w:ins w:id="4445" w:author="User" w:date="2021-09-13T18:13:00Z">
              <w:r w:rsidRPr="003C5E10">
                <w:rPr>
                  <w:rFonts w:ascii="標楷體" w:hAnsi="標楷體" w:hint="eastAsia"/>
                </w:rPr>
                <w:t>82</w:t>
              </w:r>
            </w:ins>
          </w:p>
        </w:tc>
        <w:tc>
          <w:tcPr>
            <w:tcW w:w="2189" w:type="dxa"/>
          </w:tcPr>
          <w:p w14:paraId="08A47BB7" w14:textId="77777777" w:rsidR="00455E81" w:rsidRPr="003C5E10" w:rsidRDefault="00455E81" w:rsidP="00A9280A">
            <w:pPr>
              <w:ind w:left="280" w:hanging="280"/>
              <w:rPr>
                <w:ins w:id="4446" w:author="User" w:date="2021-09-13T18:13:00Z"/>
                <w:rFonts w:ascii="標楷體" w:hAnsi="標楷體"/>
              </w:rPr>
            </w:pPr>
            <w:ins w:id="4447" w:author="User" w:date="2021-09-13T18:13:00Z">
              <w:r w:rsidRPr="003C5E10">
                <w:rPr>
                  <w:rFonts w:ascii="標楷體" w:hAnsi="標楷體" w:cs="Arial Unicode MS"/>
                  <w:noProof/>
                </w:rPr>
                <w:t>開山路</w:t>
              </w:r>
            </w:ins>
          </w:p>
        </w:tc>
      </w:tr>
      <w:tr w:rsidR="00455E81" w:rsidRPr="003C5E10" w14:paraId="42DAA144" w14:textId="77777777" w:rsidTr="00A9280A">
        <w:trPr>
          <w:trHeight w:hRule="exact" w:val="454"/>
          <w:jc w:val="center"/>
          <w:ins w:id="4448" w:author="User" w:date="2021-09-13T18:13:00Z"/>
        </w:trPr>
        <w:tc>
          <w:tcPr>
            <w:tcW w:w="830" w:type="dxa"/>
            <w:vAlign w:val="center"/>
          </w:tcPr>
          <w:p w14:paraId="6D54BC04" w14:textId="77777777" w:rsidR="00455E81" w:rsidRPr="003C5E10" w:rsidRDefault="00455E81" w:rsidP="00A9280A">
            <w:pPr>
              <w:kinsoku w:val="0"/>
              <w:autoSpaceDE w:val="0"/>
              <w:autoSpaceDN w:val="0"/>
              <w:adjustRightInd w:val="0"/>
              <w:spacing w:before="14" w:after="66" w:line="187" w:lineRule="auto"/>
              <w:ind w:left="280" w:hanging="280"/>
              <w:rPr>
                <w:ins w:id="4449" w:author="User" w:date="2021-09-13T18:13:00Z"/>
                <w:rFonts w:ascii="標楷體" w:hAnsi="標楷體"/>
              </w:rPr>
            </w:pPr>
            <w:ins w:id="4450" w:author="User" w:date="2021-09-13T18:13:00Z">
              <w:r w:rsidRPr="003C5E10">
                <w:rPr>
                  <w:rFonts w:ascii="標楷體" w:hAnsi="標楷體" w:hint="eastAsia"/>
                </w:rPr>
                <w:t>20</w:t>
              </w:r>
            </w:ins>
          </w:p>
        </w:tc>
        <w:tc>
          <w:tcPr>
            <w:tcW w:w="2189" w:type="dxa"/>
          </w:tcPr>
          <w:p w14:paraId="66BDC6EF" w14:textId="77777777" w:rsidR="00455E81" w:rsidRPr="003C5E10" w:rsidRDefault="00455E81" w:rsidP="00A9280A">
            <w:pPr>
              <w:ind w:left="280" w:hanging="280"/>
              <w:rPr>
                <w:ins w:id="4451" w:author="User" w:date="2021-09-13T18:13:00Z"/>
                <w:rFonts w:ascii="標楷體" w:hAnsi="標楷體"/>
              </w:rPr>
            </w:pPr>
            <w:ins w:id="4452" w:author="User" w:date="2021-09-13T18:13:00Z">
              <w:r w:rsidRPr="003C5E10">
                <w:rPr>
                  <w:rFonts w:ascii="標楷體" w:hAnsi="標楷體"/>
                  <w:noProof/>
                </w:rPr>
                <w:t>府前路</w:t>
              </w:r>
            </w:ins>
          </w:p>
        </w:tc>
        <w:tc>
          <w:tcPr>
            <w:tcW w:w="839" w:type="dxa"/>
            <w:vAlign w:val="center"/>
          </w:tcPr>
          <w:p w14:paraId="1985A4CE" w14:textId="77777777" w:rsidR="00455E81" w:rsidRPr="003C5E10" w:rsidRDefault="00455E81" w:rsidP="00A9280A">
            <w:pPr>
              <w:kinsoku w:val="0"/>
              <w:autoSpaceDE w:val="0"/>
              <w:autoSpaceDN w:val="0"/>
              <w:adjustRightInd w:val="0"/>
              <w:spacing w:before="14" w:after="66" w:line="187" w:lineRule="auto"/>
              <w:ind w:left="280" w:hanging="280"/>
              <w:rPr>
                <w:ins w:id="4453" w:author="User" w:date="2021-09-13T18:13:00Z"/>
                <w:rFonts w:ascii="標楷體" w:hAnsi="標楷體"/>
              </w:rPr>
            </w:pPr>
            <w:ins w:id="4454" w:author="User" w:date="2021-09-13T18:13:00Z">
              <w:r w:rsidRPr="003C5E10">
                <w:rPr>
                  <w:rFonts w:ascii="標楷體" w:hAnsi="標楷體" w:hint="eastAsia"/>
                </w:rPr>
                <w:t>52</w:t>
              </w:r>
            </w:ins>
          </w:p>
        </w:tc>
        <w:tc>
          <w:tcPr>
            <w:tcW w:w="2189" w:type="dxa"/>
          </w:tcPr>
          <w:p w14:paraId="37102E7B" w14:textId="77777777" w:rsidR="00455E81" w:rsidRPr="00166280" w:rsidRDefault="00455E81" w:rsidP="00A9280A">
            <w:pPr>
              <w:ind w:left="280" w:hanging="280"/>
              <w:rPr>
                <w:ins w:id="4455" w:author="User" w:date="2021-09-13T18:13:00Z"/>
                <w:rFonts w:ascii="標楷體" w:hAnsi="標楷體" w:cs="SimSun"/>
                <w:noProof/>
              </w:rPr>
            </w:pPr>
            <w:ins w:id="4456" w:author="User" w:date="2021-09-13T18:13:00Z">
              <w:r w:rsidRPr="00166280">
                <w:rPr>
                  <w:rFonts w:ascii="標楷體" w:hAnsi="標楷體" w:cs="SimSun"/>
                  <w:noProof/>
                </w:rPr>
                <w:t>中山路</w:t>
              </w:r>
            </w:ins>
          </w:p>
        </w:tc>
        <w:tc>
          <w:tcPr>
            <w:tcW w:w="836" w:type="dxa"/>
            <w:vAlign w:val="center"/>
          </w:tcPr>
          <w:p w14:paraId="02D3EEA4" w14:textId="77777777" w:rsidR="00455E81" w:rsidRPr="003C5E10" w:rsidRDefault="00455E81" w:rsidP="00A9280A">
            <w:pPr>
              <w:kinsoku w:val="0"/>
              <w:autoSpaceDE w:val="0"/>
              <w:autoSpaceDN w:val="0"/>
              <w:adjustRightInd w:val="0"/>
              <w:spacing w:before="14" w:after="66" w:line="187" w:lineRule="auto"/>
              <w:ind w:left="280" w:hanging="280"/>
              <w:rPr>
                <w:ins w:id="4457" w:author="User" w:date="2021-09-13T18:13:00Z"/>
                <w:rFonts w:ascii="標楷體" w:hAnsi="標楷體"/>
              </w:rPr>
            </w:pPr>
            <w:ins w:id="4458" w:author="User" w:date="2021-09-13T18:13:00Z">
              <w:r w:rsidRPr="003C5E10">
                <w:rPr>
                  <w:rFonts w:ascii="標楷體" w:hAnsi="標楷體" w:hint="eastAsia"/>
                </w:rPr>
                <w:t>83</w:t>
              </w:r>
            </w:ins>
          </w:p>
        </w:tc>
        <w:tc>
          <w:tcPr>
            <w:tcW w:w="2189" w:type="dxa"/>
          </w:tcPr>
          <w:p w14:paraId="1776C7C5" w14:textId="77777777" w:rsidR="00455E81" w:rsidRPr="003C5E10" w:rsidRDefault="00455E81" w:rsidP="00A9280A">
            <w:pPr>
              <w:ind w:left="273" w:hanging="273"/>
              <w:rPr>
                <w:ins w:id="4459" w:author="User" w:date="2021-09-13T18:13:00Z"/>
                <w:rFonts w:ascii="標楷體" w:hAnsi="標楷體"/>
              </w:rPr>
            </w:pPr>
            <w:ins w:id="4460" w:author="User" w:date="2021-09-13T18:13:00Z">
              <w:r w:rsidRPr="003C5E10">
                <w:rPr>
                  <w:rFonts w:ascii="標楷體" w:hAnsi="標楷體"/>
                  <w:noProof/>
                  <w:spacing w:val="-7"/>
                </w:rPr>
                <w:t>慈音街</w:t>
              </w:r>
            </w:ins>
          </w:p>
        </w:tc>
      </w:tr>
      <w:tr w:rsidR="00455E81" w:rsidRPr="003C5E10" w14:paraId="00E046BE" w14:textId="77777777" w:rsidTr="00A9280A">
        <w:trPr>
          <w:trHeight w:hRule="exact" w:val="454"/>
          <w:jc w:val="center"/>
          <w:ins w:id="4461" w:author="User" w:date="2021-09-13T18:13:00Z"/>
        </w:trPr>
        <w:tc>
          <w:tcPr>
            <w:tcW w:w="830" w:type="dxa"/>
            <w:vAlign w:val="center"/>
          </w:tcPr>
          <w:p w14:paraId="5869903C" w14:textId="77777777" w:rsidR="00455E81" w:rsidRPr="003C5E10" w:rsidRDefault="00455E81" w:rsidP="00A9280A">
            <w:pPr>
              <w:kinsoku w:val="0"/>
              <w:autoSpaceDE w:val="0"/>
              <w:autoSpaceDN w:val="0"/>
              <w:adjustRightInd w:val="0"/>
              <w:spacing w:before="14" w:after="66" w:line="187" w:lineRule="auto"/>
              <w:ind w:left="280" w:hanging="280"/>
              <w:rPr>
                <w:ins w:id="4462" w:author="User" w:date="2021-09-13T18:13:00Z"/>
                <w:rFonts w:ascii="標楷體" w:hAnsi="標楷體"/>
              </w:rPr>
            </w:pPr>
            <w:ins w:id="4463" w:author="User" w:date="2021-09-13T18:13:00Z">
              <w:r w:rsidRPr="003C5E10">
                <w:rPr>
                  <w:rFonts w:ascii="標楷體" w:hAnsi="標楷體" w:hint="eastAsia"/>
                </w:rPr>
                <w:t>21</w:t>
              </w:r>
            </w:ins>
          </w:p>
        </w:tc>
        <w:tc>
          <w:tcPr>
            <w:tcW w:w="2189" w:type="dxa"/>
          </w:tcPr>
          <w:p w14:paraId="64CF222A" w14:textId="77777777" w:rsidR="00455E81" w:rsidRPr="003C5E10" w:rsidRDefault="00455E81" w:rsidP="00A9280A">
            <w:pPr>
              <w:ind w:left="280" w:hanging="280"/>
              <w:rPr>
                <w:ins w:id="4464" w:author="User" w:date="2021-09-13T18:13:00Z"/>
                <w:rFonts w:ascii="標楷體" w:hAnsi="標楷體"/>
              </w:rPr>
            </w:pPr>
            <w:ins w:id="4465" w:author="User" w:date="2021-09-13T18:13:00Z">
              <w:r w:rsidRPr="003C5E10">
                <w:rPr>
                  <w:rFonts w:ascii="標楷體" w:hAnsi="標楷體" w:cs="SimSun"/>
                  <w:noProof/>
                </w:rPr>
                <w:t>忠明街</w:t>
              </w:r>
            </w:ins>
          </w:p>
        </w:tc>
        <w:tc>
          <w:tcPr>
            <w:tcW w:w="839" w:type="dxa"/>
            <w:vAlign w:val="center"/>
          </w:tcPr>
          <w:p w14:paraId="795E9353" w14:textId="77777777" w:rsidR="00455E81" w:rsidRPr="003C5E10" w:rsidRDefault="00455E81" w:rsidP="00A9280A">
            <w:pPr>
              <w:kinsoku w:val="0"/>
              <w:autoSpaceDE w:val="0"/>
              <w:autoSpaceDN w:val="0"/>
              <w:adjustRightInd w:val="0"/>
              <w:spacing w:before="14" w:after="66" w:line="187" w:lineRule="auto"/>
              <w:ind w:left="280" w:hanging="280"/>
              <w:rPr>
                <w:ins w:id="4466" w:author="User" w:date="2021-09-13T18:13:00Z"/>
                <w:rFonts w:ascii="標楷體" w:hAnsi="標楷體"/>
              </w:rPr>
            </w:pPr>
            <w:ins w:id="4467" w:author="User" w:date="2021-09-13T18:13:00Z">
              <w:r w:rsidRPr="003C5E10">
                <w:rPr>
                  <w:rFonts w:ascii="標楷體" w:hAnsi="標楷體" w:hint="eastAsia"/>
                </w:rPr>
                <w:t>53</w:t>
              </w:r>
            </w:ins>
          </w:p>
        </w:tc>
        <w:tc>
          <w:tcPr>
            <w:tcW w:w="2189" w:type="dxa"/>
          </w:tcPr>
          <w:p w14:paraId="3C46D0D6" w14:textId="77777777" w:rsidR="00455E81" w:rsidRPr="00166280" w:rsidRDefault="00455E81" w:rsidP="00A9280A">
            <w:pPr>
              <w:ind w:left="280" w:hanging="280"/>
              <w:rPr>
                <w:ins w:id="4468" w:author="User" w:date="2021-09-13T18:13:00Z"/>
                <w:rFonts w:ascii="標楷體" w:hAnsi="標楷體" w:cs="SimSun"/>
                <w:noProof/>
              </w:rPr>
            </w:pPr>
            <w:ins w:id="4469" w:author="User" w:date="2021-09-13T18:13:00Z">
              <w:r w:rsidRPr="00166280">
                <w:rPr>
                  <w:rFonts w:ascii="標楷體" w:hAnsi="標楷體" w:cs="SimSun"/>
                  <w:noProof/>
                </w:rPr>
                <w:t>中正路</w:t>
              </w:r>
            </w:ins>
          </w:p>
        </w:tc>
        <w:tc>
          <w:tcPr>
            <w:tcW w:w="836" w:type="dxa"/>
            <w:vAlign w:val="center"/>
          </w:tcPr>
          <w:p w14:paraId="03C67AFC" w14:textId="77777777" w:rsidR="00455E81" w:rsidRPr="003C5E10" w:rsidRDefault="00455E81" w:rsidP="00A9280A">
            <w:pPr>
              <w:kinsoku w:val="0"/>
              <w:autoSpaceDE w:val="0"/>
              <w:autoSpaceDN w:val="0"/>
              <w:adjustRightInd w:val="0"/>
              <w:spacing w:before="14" w:after="66" w:line="187" w:lineRule="auto"/>
              <w:ind w:left="280" w:hanging="280"/>
              <w:rPr>
                <w:ins w:id="4470" w:author="User" w:date="2021-09-13T18:13:00Z"/>
                <w:rFonts w:ascii="標楷體" w:hAnsi="標楷體"/>
              </w:rPr>
            </w:pPr>
            <w:ins w:id="4471" w:author="User" w:date="2021-09-13T18:13:00Z">
              <w:r w:rsidRPr="003C5E10">
                <w:rPr>
                  <w:rFonts w:ascii="標楷體" w:hAnsi="標楷體" w:hint="eastAsia"/>
                </w:rPr>
                <w:t>84</w:t>
              </w:r>
            </w:ins>
          </w:p>
        </w:tc>
        <w:tc>
          <w:tcPr>
            <w:tcW w:w="2189" w:type="dxa"/>
          </w:tcPr>
          <w:p w14:paraId="7068D5D5" w14:textId="77777777" w:rsidR="00455E81" w:rsidRPr="003C5E10" w:rsidRDefault="00455E81" w:rsidP="00A9280A">
            <w:pPr>
              <w:ind w:left="280" w:hanging="280"/>
              <w:rPr>
                <w:ins w:id="4472" w:author="User" w:date="2021-09-13T18:13:00Z"/>
                <w:rFonts w:ascii="標楷體" w:hAnsi="標楷體"/>
              </w:rPr>
            </w:pPr>
            <w:ins w:id="4473" w:author="User" w:date="2021-09-13T18:13:00Z">
              <w:r w:rsidRPr="003C5E10">
                <w:rPr>
                  <w:rFonts w:ascii="標楷體" w:hAnsi="標楷體"/>
                  <w:noProof/>
                </w:rPr>
                <w:t>萬昌街</w:t>
              </w:r>
            </w:ins>
          </w:p>
        </w:tc>
      </w:tr>
      <w:tr w:rsidR="00455E81" w:rsidRPr="003C5E10" w14:paraId="5DECF7FA" w14:textId="77777777" w:rsidTr="00A9280A">
        <w:trPr>
          <w:trHeight w:hRule="exact" w:val="454"/>
          <w:jc w:val="center"/>
          <w:ins w:id="4474" w:author="User" w:date="2021-09-13T18:13:00Z"/>
        </w:trPr>
        <w:tc>
          <w:tcPr>
            <w:tcW w:w="830" w:type="dxa"/>
            <w:vAlign w:val="center"/>
          </w:tcPr>
          <w:p w14:paraId="37068BF7" w14:textId="77777777" w:rsidR="00455E81" w:rsidRPr="003C5E10" w:rsidRDefault="00455E81" w:rsidP="00A9280A">
            <w:pPr>
              <w:kinsoku w:val="0"/>
              <w:autoSpaceDE w:val="0"/>
              <w:autoSpaceDN w:val="0"/>
              <w:adjustRightInd w:val="0"/>
              <w:spacing w:before="14" w:after="66" w:line="187" w:lineRule="auto"/>
              <w:ind w:left="280" w:hanging="280"/>
              <w:rPr>
                <w:ins w:id="4475" w:author="User" w:date="2021-09-13T18:13:00Z"/>
                <w:rFonts w:ascii="標楷體" w:hAnsi="標楷體"/>
              </w:rPr>
            </w:pPr>
            <w:ins w:id="4476" w:author="User" w:date="2021-09-13T18:13:00Z">
              <w:r w:rsidRPr="003C5E10">
                <w:rPr>
                  <w:rFonts w:ascii="標楷體" w:hAnsi="標楷體" w:hint="eastAsia"/>
                </w:rPr>
                <w:t>22</w:t>
              </w:r>
            </w:ins>
          </w:p>
        </w:tc>
        <w:tc>
          <w:tcPr>
            <w:tcW w:w="2189" w:type="dxa"/>
          </w:tcPr>
          <w:p w14:paraId="11344B44" w14:textId="77777777" w:rsidR="00455E81" w:rsidRPr="003C5E10" w:rsidRDefault="00455E81" w:rsidP="00A9280A">
            <w:pPr>
              <w:ind w:left="280" w:hanging="280"/>
              <w:rPr>
                <w:ins w:id="4477" w:author="User" w:date="2021-09-13T18:13:00Z"/>
                <w:rFonts w:ascii="標楷體" w:hAnsi="標楷體"/>
              </w:rPr>
            </w:pPr>
            <w:ins w:id="4478" w:author="User" w:date="2021-09-13T18:13:00Z">
              <w:r w:rsidRPr="003C5E10">
                <w:rPr>
                  <w:rFonts w:ascii="標楷體" w:hAnsi="標楷體"/>
                  <w:noProof/>
                </w:rPr>
                <w:t>武英街</w:t>
              </w:r>
            </w:ins>
          </w:p>
        </w:tc>
        <w:tc>
          <w:tcPr>
            <w:tcW w:w="839" w:type="dxa"/>
            <w:vAlign w:val="center"/>
          </w:tcPr>
          <w:p w14:paraId="1E38280D" w14:textId="77777777" w:rsidR="00455E81" w:rsidRPr="003C5E10" w:rsidRDefault="00455E81" w:rsidP="00A9280A">
            <w:pPr>
              <w:kinsoku w:val="0"/>
              <w:autoSpaceDE w:val="0"/>
              <w:autoSpaceDN w:val="0"/>
              <w:adjustRightInd w:val="0"/>
              <w:spacing w:before="14" w:after="66" w:line="187" w:lineRule="auto"/>
              <w:ind w:left="280" w:hanging="280"/>
              <w:rPr>
                <w:ins w:id="4479" w:author="User" w:date="2021-09-13T18:13:00Z"/>
                <w:rFonts w:ascii="標楷體" w:hAnsi="標楷體"/>
              </w:rPr>
            </w:pPr>
            <w:ins w:id="4480" w:author="User" w:date="2021-09-13T18:13:00Z">
              <w:r w:rsidRPr="003C5E10">
                <w:rPr>
                  <w:rFonts w:ascii="標楷體" w:hAnsi="標楷體" w:hint="eastAsia"/>
                </w:rPr>
                <w:t>54</w:t>
              </w:r>
            </w:ins>
          </w:p>
        </w:tc>
        <w:tc>
          <w:tcPr>
            <w:tcW w:w="2189" w:type="dxa"/>
          </w:tcPr>
          <w:p w14:paraId="6B6544F9" w14:textId="77777777" w:rsidR="00455E81" w:rsidRPr="00166280" w:rsidRDefault="00455E81" w:rsidP="00A9280A">
            <w:pPr>
              <w:ind w:left="280" w:hanging="280"/>
              <w:rPr>
                <w:ins w:id="4481" w:author="User" w:date="2021-09-13T18:13:00Z"/>
                <w:rFonts w:ascii="標楷體" w:hAnsi="標楷體" w:cs="SimSun"/>
                <w:noProof/>
              </w:rPr>
            </w:pPr>
            <w:ins w:id="4482" w:author="User" w:date="2021-09-13T18:13:00Z">
              <w:r w:rsidRPr="00166280">
                <w:rPr>
                  <w:rFonts w:ascii="標楷體" w:hAnsi="標楷體" w:cs="SimSun"/>
                  <w:noProof/>
                </w:rPr>
                <w:t>中華西路</w:t>
              </w:r>
            </w:ins>
          </w:p>
        </w:tc>
        <w:tc>
          <w:tcPr>
            <w:tcW w:w="836" w:type="dxa"/>
            <w:vAlign w:val="center"/>
          </w:tcPr>
          <w:p w14:paraId="271404E3" w14:textId="77777777" w:rsidR="00455E81" w:rsidRPr="003C5E10" w:rsidRDefault="00455E81" w:rsidP="00A9280A">
            <w:pPr>
              <w:kinsoku w:val="0"/>
              <w:autoSpaceDE w:val="0"/>
              <w:autoSpaceDN w:val="0"/>
              <w:adjustRightInd w:val="0"/>
              <w:spacing w:before="14" w:after="66" w:line="187" w:lineRule="auto"/>
              <w:ind w:left="280" w:hanging="280"/>
              <w:rPr>
                <w:ins w:id="4483" w:author="User" w:date="2021-09-13T18:13:00Z"/>
                <w:rFonts w:ascii="標楷體" w:hAnsi="標楷體"/>
              </w:rPr>
            </w:pPr>
            <w:ins w:id="4484" w:author="User" w:date="2021-09-13T18:13:00Z">
              <w:r w:rsidRPr="003C5E10">
                <w:rPr>
                  <w:rFonts w:ascii="標楷體" w:hAnsi="標楷體" w:hint="eastAsia"/>
                </w:rPr>
                <w:t>85</w:t>
              </w:r>
            </w:ins>
          </w:p>
        </w:tc>
        <w:tc>
          <w:tcPr>
            <w:tcW w:w="2189" w:type="dxa"/>
          </w:tcPr>
          <w:p w14:paraId="460C38D4" w14:textId="77777777" w:rsidR="00455E81" w:rsidRPr="003C5E10" w:rsidRDefault="00455E81" w:rsidP="00A9280A">
            <w:pPr>
              <w:ind w:left="280" w:hanging="280"/>
              <w:rPr>
                <w:ins w:id="4485" w:author="User" w:date="2021-09-13T18:13:00Z"/>
                <w:rFonts w:ascii="標楷體" w:hAnsi="標楷體"/>
              </w:rPr>
            </w:pPr>
            <w:ins w:id="4486" w:author="User" w:date="2021-09-13T18:13:00Z">
              <w:r w:rsidRPr="003C5E10">
                <w:rPr>
                  <w:rFonts w:ascii="標楷體" w:hAnsi="標楷體"/>
                  <w:noProof/>
                </w:rPr>
                <w:t>廣慈街</w:t>
              </w:r>
            </w:ins>
          </w:p>
        </w:tc>
      </w:tr>
      <w:tr w:rsidR="00455E81" w:rsidRPr="003C5E10" w14:paraId="1845747F" w14:textId="77777777" w:rsidTr="00A9280A">
        <w:trPr>
          <w:trHeight w:hRule="exact" w:val="454"/>
          <w:jc w:val="center"/>
          <w:ins w:id="4487" w:author="User" w:date="2021-09-13T18:13:00Z"/>
        </w:trPr>
        <w:tc>
          <w:tcPr>
            <w:tcW w:w="830" w:type="dxa"/>
            <w:vAlign w:val="center"/>
          </w:tcPr>
          <w:p w14:paraId="66F21F4A" w14:textId="77777777" w:rsidR="00455E81" w:rsidRPr="003C5E10" w:rsidRDefault="00455E81" w:rsidP="00A9280A">
            <w:pPr>
              <w:kinsoku w:val="0"/>
              <w:autoSpaceDE w:val="0"/>
              <w:autoSpaceDN w:val="0"/>
              <w:adjustRightInd w:val="0"/>
              <w:spacing w:before="14" w:after="66" w:line="187" w:lineRule="auto"/>
              <w:ind w:left="280" w:hanging="280"/>
              <w:rPr>
                <w:ins w:id="4488" w:author="User" w:date="2021-09-13T18:13:00Z"/>
                <w:rFonts w:ascii="標楷體" w:hAnsi="標楷體"/>
              </w:rPr>
            </w:pPr>
            <w:ins w:id="4489" w:author="User" w:date="2021-09-13T18:13:00Z">
              <w:r w:rsidRPr="003C5E10">
                <w:rPr>
                  <w:rFonts w:ascii="標楷體" w:hAnsi="標楷體" w:hint="eastAsia"/>
                </w:rPr>
                <w:t>23</w:t>
              </w:r>
            </w:ins>
          </w:p>
        </w:tc>
        <w:tc>
          <w:tcPr>
            <w:tcW w:w="2189" w:type="dxa"/>
          </w:tcPr>
          <w:p w14:paraId="71A7422E" w14:textId="77777777" w:rsidR="00455E81" w:rsidRPr="003C5E10" w:rsidRDefault="00455E81" w:rsidP="00A9280A">
            <w:pPr>
              <w:ind w:left="280" w:hanging="280"/>
              <w:rPr>
                <w:ins w:id="4490" w:author="User" w:date="2021-09-13T18:13:00Z"/>
                <w:rFonts w:ascii="標楷體" w:hAnsi="標楷體"/>
              </w:rPr>
            </w:pPr>
            <w:ins w:id="4491" w:author="User" w:date="2021-09-13T18:13:00Z">
              <w:r w:rsidRPr="003C5E10">
                <w:rPr>
                  <w:rFonts w:ascii="標楷體" w:hAnsi="標楷體" w:cs="Arial Unicode MS"/>
                  <w:noProof/>
                </w:rPr>
                <w:t>武聖路</w:t>
              </w:r>
            </w:ins>
          </w:p>
        </w:tc>
        <w:tc>
          <w:tcPr>
            <w:tcW w:w="839" w:type="dxa"/>
            <w:vAlign w:val="center"/>
          </w:tcPr>
          <w:p w14:paraId="38A2D8EB" w14:textId="77777777" w:rsidR="00455E81" w:rsidRPr="003C5E10" w:rsidRDefault="00455E81" w:rsidP="00A9280A">
            <w:pPr>
              <w:kinsoku w:val="0"/>
              <w:autoSpaceDE w:val="0"/>
              <w:autoSpaceDN w:val="0"/>
              <w:adjustRightInd w:val="0"/>
              <w:spacing w:before="14" w:after="66" w:line="187" w:lineRule="auto"/>
              <w:ind w:left="280" w:hanging="280"/>
              <w:rPr>
                <w:ins w:id="4492" w:author="User" w:date="2021-09-13T18:13:00Z"/>
                <w:rFonts w:ascii="標楷體" w:hAnsi="標楷體"/>
              </w:rPr>
            </w:pPr>
            <w:ins w:id="4493" w:author="User" w:date="2021-09-13T18:13:00Z">
              <w:r w:rsidRPr="003C5E10">
                <w:rPr>
                  <w:rFonts w:ascii="標楷體" w:hAnsi="標楷體" w:hint="eastAsia"/>
                </w:rPr>
                <w:t>55</w:t>
              </w:r>
            </w:ins>
          </w:p>
        </w:tc>
        <w:tc>
          <w:tcPr>
            <w:tcW w:w="2189" w:type="dxa"/>
          </w:tcPr>
          <w:p w14:paraId="5A689319" w14:textId="77777777" w:rsidR="00455E81" w:rsidRPr="00166280" w:rsidRDefault="00455E81" w:rsidP="00A9280A">
            <w:pPr>
              <w:ind w:left="280" w:hanging="280"/>
              <w:rPr>
                <w:ins w:id="4494" w:author="User" w:date="2021-09-13T18:13:00Z"/>
                <w:rFonts w:ascii="標楷體" w:hAnsi="標楷體" w:cs="SimSun"/>
                <w:noProof/>
              </w:rPr>
            </w:pPr>
            <w:ins w:id="4495" w:author="User" w:date="2021-09-13T18:13:00Z">
              <w:r w:rsidRPr="00166280">
                <w:rPr>
                  <w:rFonts w:ascii="標楷體" w:hAnsi="標楷體" w:cs="SimSun"/>
                  <w:noProof/>
                </w:rPr>
                <w:t>文賢路</w:t>
              </w:r>
            </w:ins>
          </w:p>
        </w:tc>
        <w:tc>
          <w:tcPr>
            <w:tcW w:w="836" w:type="dxa"/>
            <w:vAlign w:val="center"/>
          </w:tcPr>
          <w:p w14:paraId="78E01D37" w14:textId="77777777" w:rsidR="00455E81" w:rsidRPr="003C5E10" w:rsidRDefault="00455E81" w:rsidP="00A9280A">
            <w:pPr>
              <w:kinsoku w:val="0"/>
              <w:autoSpaceDE w:val="0"/>
              <w:autoSpaceDN w:val="0"/>
              <w:adjustRightInd w:val="0"/>
              <w:spacing w:before="14" w:after="66" w:line="187" w:lineRule="auto"/>
              <w:ind w:left="280" w:hanging="280"/>
              <w:rPr>
                <w:ins w:id="4496" w:author="User" w:date="2021-09-13T18:13:00Z"/>
                <w:rFonts w:ascii="標楷體" w:hAnsi="標楷體"/>
              </w:rPr>
            </w:pPr>
            <w:ins w:id="4497" w:author="User" w:date="2021-09-13T18:13:00Z">
              <w:r w:rsidRPr="003C5E10">
                <w:rPr>
                  <w:rFonts w:ascii="標楷體" w:hAnsi="標楷體" w:hint="eastAsia"/>
                </w:rPr>
                <w:t>86</w:t>
              </w:r>
            </w:ins>
          </w:p>
        </w:tc>
        <w:tc>
          <w:tcPr>
            <w:tcW w:w="2189" w:type="dxa"/>
          </w:tcPr>
          <w:p w14:paraId="48CDBFD7" w14:textId="77777777" w:rsidR="00455E81" w:rsidRPr="003C5E10" w:rsidRDefault="00455E81" w:rsidP="00A9280A">
            <w:pPr>
              <w:ind w:left="280" w:hanging="280"/>
              <w:rPr>
                <w:ins w:id="4498" w:author="User" w:date="2021-09-13T18:13:00Z"/>
                <w:rFonts w:ascii="標楷體" w:hAnsi="標楷體"/>
              </w:rPr>
            </w:pPr>
            <w:ins w:id="4499" w:author="User" w:date="2021-09-13T18:13:00Z">
              <w:r w:rsidRPr="003C5E10">
                <w:rPr>
                  <w:rFonts w:ascii="標楷體" w:hAnsi="標楷體" w:cs="Arial Unicode MS"/>
                  <w:noProof/>
                </w:rPr>
                <w:t>樹林街</w:t>
              </w:r>
            </w:ins>
          </w:p>
        </w:tc>
      </w:tr>
      <w:tr w:rsidR="00455E81" w:rsidRPr="003C5E10" w14:paraId="3F5B7CB9" w14:textId="77777777" w:rsidTr="00A9280A">
        <w:trPr>
          <w:trHeight w:hRule="exact" w:val="454"/>
          <w:jc w:val="center"/>
          <w:ins w:id="4500" w:author="User" w:date="2021-09-13T18:13:00Z"/>
        </w:trPr>
        <w:tc>
          <w:tcPr>
            <w:tcW w:w="830" w:type="dxa"/>
            <w:vAlign w:val="center"/>
          </w:tcPr>
          <w:p w14:paraId="3B92FA5D" w14:textId="77777777" w:rsidR="00455E81" w:rsidRPr="003C5E10" w:rsidRDefault="00455E81" w:rsidP="00A9280A">
            <w:pPr>
              <w:kinsoku w:val="0"/>
              <w:autoSpaceDE w:val="0"/>
              <w:autoSpaceDN w:val="0"/>
              <w:adjustRightInd w:val="0"/>
              <w:spacing w:before="14" w:after="66" w:line="187" w:lineRule="auto"/>
              <w:ind w:left="280" w:hanging="280"/>
              <w:rPr>
                <w:ins w:id="4501" w:author="User" w:date="2021-09-13T18:13:00Z"/>
                <w:rFonts w:ascii="標楷體" w:hAnsi="標楷體"/>
              </w:rPr>
            </w:pPr>
            <w:ins w:id="4502" w:author="User" w:date="2021-09-13T18:13:00Z">
              <w:r w:rsidRPr="003C5E10">
                <w:rPr>
                  <w:rFonts w:ascii="標楷體" w:hAnsi="標楷體" w:hint="eastAsia"/>
                </w:rPr>
                <w:t>24</w:t>
              </w:r>
            </w:ins>
          </w:p>
        </w:tc>
        <w:tc>
          <w:tcPr>
            <w:tcW w:w="2189" w:type="dxa"/>
          </w:tcPr>
          <w:p w14:paraId="109B8D8A" w14:textId="77777777" w:rsidR="00455E81" w:rsidRPr="003C5E10" w:rsidRDefault="00455E81" w:rsidP="00A9280A">
            <w:pPr>
              <w:ind w:left="280" w:hanging="280"/>
              <w:rPr>
                <w:ins w:id="4503" w:author="User" w:date="2021-09-13T18:13:00Z"/>
                <w:rFonts w:ascii="標楷體" w:hAnsi="標楷體"/>
              </w:rPr>
            </w:pPr>
            <w:ins w:id="4504" w:author="User" w:date="2021-09-13T18:13:00Z">
              <w:r w:rsidRPr="003C5E10">
                <w:rPr>
                  <w:rFonts w:ascii="標楷體" w:hAnsi="標楷體"/>
                  <w:noProof/>
                </w:rPr>
                <w:t>河中街</w:t>
              </w:r>
            </w:ins>
          </w:p>
        </w:tc>
        <w:tc>
          <w:tcPr>
            <w:tcW w:w="839" w:type="dxa"/>
            <w:vAlign w:val="center"/>
          </w:tcPr>
          <w:p w14:paraId="3A91B31C" w14:textId="77777777" w:rsidR="00455E81" w:rsidRPr="003C5E10" w:rsidRDefault="00455E81" w:rsidP="00A9280A">
            <w:pPr>
              <w:kinsoku w:val="0"/>
              <w:autoSpaceDE w:val="0"/>
              <w:autoSpaceDN w:val="0"/>
              <w:adjustRightInd w:val="0"/>
              <w:spacing w:before="14" w:after="66" w:line="187" w:lineRule="auto"/>
              <w:ind w:left="280" w:hanging="280"/>
              <w:rPr>
                <w:ins w:id="4505" w:author="User" w:date="2021-09-13T18:13:00Z"/>
                <w:rFonts w:ascii="標楷體" w:hAnsi="標楷體"/>
              </w:rPr>
            </w:pPr>
            <w:ins w:id="4506" w:author="User" w:date="2021-09-13T18:13:00Z">
              <w:r w:rsidRPr="003C5E10">
                <w:rPr>
                  <w:rFonts w:ascii="標楷體" w:hAnsi="標楷體" w:hint="eastAsia"/>
                </w:rPr>
                <w:t>56</w:t>
              </w:r>
            </w:ins>
          </w:p>
        </w:tc>
        <w:tc>
          <w:tcPr>
            <w:tcW w:w="2189" w:type="dxa"/>
          </w:tcPr>
          <w:p w14:paraId="02911A0F" w14:textId="77777777" w:rsidR="00455E81" w:rsidRPr="00166280" w:rsidRDefault="00455E81" w:rsidP="00A9280A">
            <w:pPr>
              <w:ind w:left="280" w:hanging="280"/>
              <w:rPr>
                <w:ins w:id="4507" w:author="User" w:date="2021-09-13T18:13:00Z"/>
                <w:rFonts w:ascii="標楷體" w:hAnsi="標楷體" w:cs="SimSun"/>
                <w:noProof/>
              </w:rPr>
            </w:pPr>
            <w:ins w:id="4508" w:author="User" w:date="2021-09-13T18:13:00Z">
              <w:r w:rsidRPr="00166280">
                <w:rPr>
                  <w:rFonts w:ascii="標楷體" w:hAnsi="標楷體" w:cs="SimSun"/>
                  <w:noProof/>
                </w:rPr>
                <w:t>北門路</w:t>
              </w:r>
            </w:ins>
          </w:p>
        </w:tc>
        <w:tc>
          <w:tcPr>
            <w:tcW w:w="836" w:type="dxa"/>
            <w:vAlign w:val="center"/>
          </w:tcPr>
          <w:p w14:paraId="13A15F9C" w14:textId="77777777" w:rsidR="00455E81" w:rsidRPr="003C5E10" w:rsidRDefault="00455E81" w:rsidP="00A9280A">
            <w:pPr>
              <w:kinsoku w:val="0"/>
              <w:autoSpaceDE w:val="0"/>
              <w:autoSpaceDN w:val="0"/>
              <w:adjustRightInd w:val="0"/>
              <w:spacing w:before="14" w:after="66" w:line="187" w:lineRule="auto"/>
              <w:ind w:left="280" w:hanging="280"/>
              <w:rPr>
                <w:ins w:id="4509" w:author="User" w:date="2021-09-13T18:13:00Z"/>
                <w:rFonts w:ascii="標楷體" w:hAnsi="標楷體"/>
              </w:rPr>
            </w:pPr>
            <w:ins w:id="4510" w:author="User" w:date="2021-09-13T18:13:00Z">
              <w:r w:rsidRPr="003C5E10">
                <w:rPr>
                  <w:rFonts w:ascii="標楷體" w:hAnsi="標楷體" w:hint="eastAsia"/>
                </w:rPr>
                <w:t>87</w:t>
              </w:r>
            </w:ins>
          </w:p>
        </w:tc>
        <w:tc>
          <w:tcPr>
            <w:tcW w:w="2189" w:type="dxa"/>
          </w:tcPr>
          <w:p w14:paraId="30DD92F5" w14:textId="77777777" w:rsidR="00455E81" w:rsidRPr="003C5E10" w:rsidRDefault="00455E81" w:rsidP="00A9280A">
            <w:pPr>
              <w:ind w:left="280" w:hanging="280"/>
              <w:rPr>
                <w:ins w:id="4511" w:author="User" w:date="2021-09-13T18:13:00Z"/>
                <w:rFonts w:ascii="標楷體" w:hAnsi="標楷體"/>
              </w:rPr>
            </w:pPr>
            <w:ins w:id="4512" w:author="User" w:date="2021-09-13T18:13:00Z">
              <w:r w:rsidRPr="003C5E10">
                <w:rPr>
                  <w:rFonts w:ascii="標楷體" w:hAnsi="標楷體"/>
                  <w:noProof/>
                </w:rPr>
                <w:t>興華街</w:t>
              </w:r>
            </w:ins>
          </w:p>
        </w:tc>
      </w:tr>
      <w:tr w:rsidR="00455E81" w:rsidRPr="003C5E10" w14:paraId="769EFE09" w14:textId="77777777" w:rsidTr="00A9280A">
        <w:trPr>
          <w:trHeight w:hRule="exact" w:val="454"/>
          <w:jc w:val="center"/>
          <w:ins w:id="4513" w:author="User" w:date="2021-09-13T18:13:00Z"/>
        </w:trPr>
        <w:tc>
          <w:tcPr>
            <w:tcW w:w="830" w:type="dxa"/>
            <w:vAlign w:val="center"/>
          </w:tcPr>
          <w:p w14:paraId="33CC9621" w14:textId="77777777" w:rsidR="00455E81" w:rsidRPr="003C5E10" w:rsidRDefault="00455E81" w:rsidP="00A9280A">
            <w:pPr>
              <w:kinsoku w:val="0"/>
              <w:autoSpaceDE w:val="0"/>
              <w:autoSpaceDN w:val="0"/>
              <w:adjustRightInd w:val="0"/>
              <w:spacing w:before="14" w:after="66" w:line="187" w:lineRule="auto"/>
              <w:ind w:left="280" w:hanging="280"/>
              <w:rPr>
                <w:ins w:id="4514" w:author="User" w:date="2021-09-13T18:13:00Z"/>
                <w:rFonts w:ascii="標楷體" w:hAnsi="標楷體"/>
              </w:rPr>
            </w:pPr>
            <w:ins w:id="4515" w:author="User" w:date="2021-09-13T18:13:00Z">
              <w:r w:rsidRPr="003C5E10">
                <w:rPr>
                  <w:rFonts w:ascii="標楷體" w:hAnsi="標楷體" w:hint="eastAsia"/>
                </w:rPr>
                <w:t>25</w:t>
              </w:r>
            </w:ins>
          </w:p>
        </w:tc>
        <w:tc>
          <w:tcPr>
            <w:tcW w:w="2189" w:type="dxa"/>
          </w:tcPr>
          <w:p w14:paraId="4AA8506C" w14:textId="77777777" w:rsidR="00455E81" w:rsidRPr="003C5E10" w:rsidRDefault="00455E81" w:rsidP="00A9280A">
            <w:pPr>
              <w:ind w:left="280" w:hanging="280"/>
              <w:rPr>
                <w:ins w:id="4516" w:author="User" w:date="2021-09-13T18:13:00Z"/>
                <w:rFonts w:ascii="標楷體" w:hAnsi="標楷體"/>
              </w:rPr>
            </w:pPr>
            <w:ins w:id="4517" w:author="User" w:date="2021-09-13T18:13:00Z">
              <w:r w:rsidRPr="003C5E10">
                <w:rPr>
                  <w:rFonts w:ascii="標楷體" w:hAnsi="標楷體" w:cs="Arial Unicode MS"/>
                  <w:noProof/>
                </w:rPr>
                <w:t>金城街</w:t>
              </w:r>
            </w:ins>
          </w:p>
        </w:tc>
        <w:tc>
          <w:tcPr>
            <w:tcW w:w="839" w:type="dxa"/>
            <w:vAlign w:val="center"/>
          </w:tcPr>
          <w:p w14:paraId="3622104F" w14:textId="77777777" w:rsidR="00455E81" w:rsidRPr="003C5E10" w:rsidRDefault="00455E81" w:rsidP="00A9280A">
            <w:pPr>
              <w:kinsoku w:val="0"/>
              <w:autoSpaceDE w:val="0"/>
              <w:autoSpaceDN w:val="0"/>
              <w:adjustRightInd w:val="0"/>
              <w:spacing w:before="14" w:after="66" w:line="187" w:lineRule="auto"/>
              <w:ind w:left="280" w:hanging="280"/>
              <w:rPr>
                <w:ins w:id="4518" w:author="User" w:date="2021-09-13T18:13:00Z"/>
                <w:rFonts w:ascii="標楷體" w:hAnsi="標楷體"/>
              </w:rPr>
            </w:pPr>
            <w:ins w:id="4519" w:author="User" w:date="2021-09-13T18:13:00Z">
              <w:r w:rsidRPr="003C5E10">
                <w:rPr>
                  <w:rFonts w:ascii="標楷體" w:hAnsi="標楷體" w:hint="eastAsia"/>
                </w:rPr>
                <w:t>57</w:t>
              </w:r>
            </w:ins>
          </w:p>
        </w:tc>
        <w:tc>
          <w:tcPr>
            <w:tcW w:w="2189" w:type="dxa"/>
          </w:tcPr>
          <w:p w14:paraId="53D86EB4" w14:textId="77777777" w:rsidR="00455E81" w:rsidRPr="00166280" w:rsidRDefault="00455E81" w:rsidP="00A9280A">
            <w:pPr>
              <w:ind w:left="280" w:hanging="280"/>
              <w:rPr>
                <w:ins w:id="4520" w:author="User" w:date="2021-09-13T18:13:00Z"/>
                <w:rFonts w:ascii="標楷體" w:hAnsi="標楷體" w:cs="SimSun"/>
                <w:noProof/>
              </w:rPr>
            </w:pPr>
            <w:ins w:id="4521" w:author="User" w:date="2021-09-13T18:13:00Z">
              <w:r w:rsidRPr="00166280">
                <w:rPr>
                  <w:rFonts w:ascii="標楷體" w:hAnsi="標楷體" w:cs="SimSun"/>
                  <w:noProof/>
                </w:rPr>
                <w:t>公園路</w:t>
              </w:r>
            </w:ins>
          </w:p>
        </w:tc>
        <w:tc>
          <w:tcPr>
            <w:tcW w:w="836" w:type="dxa"/>
            <w:vAlign w:val="center"/>
          </w:tcPr>
          <w:p w14:paraId="311BDE96" w14:textId="77777777" w:rsidR="00455E81" w:rsidRPr="003C5E10" w:rsidRDefault="00455E81" w:rsidP="00A9280A">
            <w:pPr>
              <w:kinsoku w:val="0"/>
              <w:autoSpaceDE w:val="0"/>
              <w:autoSpaceDN w:val="0"/>
              <w:adjustRightInd w:val="0"/>
              <w:spacing w:before="14" w:after="66" w:line="187" w:lineRule="auto"/>
              <w:ind w:left="280" w:hanging="280"/>
              <w:rPr>
                <w:ins w:id="4522" w:author="User" w:date="2021-09-13T18:13:00Z"/>
                <w:rFonts w:ascii="標楷體" w:hAnsi="標楷體"/>
              </w:rPr>
            </w:pPr>
            <w:ins w:id="4523" w:author="User" w:date="2021-09-13T18:13:00Z">
              <w:r w:rsidRPr="003C5E10">
                <w:rPr>
                  <w:rFonts w:ascii="標楷體" w:hAnsi="標楷體" w:hint="eastAsia"/>
                </w:rPr>
                <w:t>88</w:t>
              </w:r>
            </w:ins>
          </w:p>
        </w:tc>
        <w:tc>
          <w:tcPr>
            <w:tcW w:w="2189" w:type="dxa"/>
          </w:tcPr>
          <w:p w14:paraId="1536E940" w14:textId="77777777" w:rsidR="00455E81" w:rsidRPr="003C5E10" w:rsidRDefault="00455E81" w:rsidP="00A9280A">
            <w:pPr>
              <w:ind w:left="280" w:hanging="280"/>
              <w:rPr>
                <w:ins w:id="4524" w:author="User" w:date="2021-09-13T18:13:00Z"/>
                <w:rFonts w:ascii="標楷體" w:hAnsi="標楷體"/>
              </w:rPr>
            </w:pPr>
            <w:ins w:id="4525" w:author="User" w:date="2021-09-13T18:13:00Z">
              <w:r w:rsidRPr="003C5E10">
                <w:rPr>
                  <w:rFonts w:ascii="標楷體" w:hAnsi="標楷體"/>
                  <w:noProof/>
                </w:rPr>
                <w:t>觀亭街</w:t>
              </w:r>
            </w:ins>
          </w:p>
        </w:tc>
      </w:tr>
      <w:tr w:rsidR="00455E81" w:rsidRPr="003C5E10" w14:paraId="110C84E3" w14:textId="77777777" w:rsidTr="00A9280A">
        <w:trPr>
          <w:trHeight w:hRule="exact" w:val="454"/>
          <w:jc w:val="center"/>
          <w:ins w:id="4526" w:author="User" w:date="2021-09-13T18:13:00Z"/>
        </w:trPr>
        <w:tc>
          <w:tcPr>
            <w:tcW w:w="830" w:type="dxa"/>
            <w:vAlign w:val="center"/>
          </w:tcPr>
          <w:p w14:paraId="4C848B8A" w14:textId="77777777" w:rsidR="00455E81" w:rsidRPr="003C5E10" w:rsidRDefault="00455E81" w:rsidP="00A9280A">
            <w:pPr>
              <w:kinsoku w:val="0"/>
              <w:autoSpaceDE w:val="0"/>
              <w:autoSpaceDN w:val="0"/>
              <w:adjustRightInd w:val="0"/>
              <w:spacing w:before="14" w:after="66" w:line="187" w:lineRule="auto"/>
              <w:ind w:left="280" w:hanging="280"/>
              <w:rPr>
                <w:ins w:id="4527" w:author="User" w:date="2021-09-13T18:13:00Z"/>
                <w:rFonts w:ascii="標楷體" w:hAnsi="標楷體"/>
              </w:rPr>
            </w:pPr>
            <w:ins w:id="4528" w:author="User" w:date="2021-09-13T18:13:00Z">
              <w:r w:rsidRPr="003C5E10">
                <w:rPr>
                  <w:rFonts w:ascii="標楷體" w:hAnsi="標楷體" w:hint="eastAsia"/>
                </w:rPr>
                <w:t>26</w:t>
              </w:r>
            </w:ins>
          </w:p>
        </w:tc>
        <w:tc>
          <w:tcPr>
            <w:tcW w:w="2189" w:type="dxa"/>
          </w:tcPr>
          <w:p w14:paraId="13EA191C" w14:textId="77777777" w:rsidR="00455E81" w:rsidRPr="003C5E10" w:rsidRDefault="00455E81" w:rsidP="00A9280A">
            <w:pPr>
              <w:ind w:left="280" w:hanging="280"/>
              <w:rPr>
                <w:ins w:id="4529" w:author="User" w:date="2021-09-13T18:13:00Z"/>
                <w:rFonts w:ascii="標楷體" w:hAnsi="標楷體"/>
              </w:rPr>
            </w:pPr>
            <w:ins w:id="4530" w:author="User" w:date="2021-09-13T18:13:00Z">
              <w:r w:rsidRPr="003C5E10">
                <w:rPr>
                  <w:rFonts w:ascii="標楷體" w:hAnsi="標楷體" w:cs="Arial Unicode MS"/>
                  <w:noProof/>
                </w:rPr>
                <w:t>金華路</w:t>
              </w:r>
            </w:ins>
          </w:p>
        </w:tc>
        <w:tc>
          <w:tcPr>
            <w:tcW w:w="839" w:type="dxa"/>
            <w:vAlign w:val="center"/>
          </w:tcPr>
          <w:p w14:paraId="16D1F0D6" w14:textId="77777777" w:rsidR="00455E81" w:rsidRPr="003C5E10" w:rsidRDefault="00455E81" w:rsidP="00A9280A">
            <w:pPr>
              <w:kinsoku w:val="0"/>
              <w:autoSpaceDE w:val="0"/>
              <w:autoSpaceDN w:val="0"/>
              <w:adjustRightInd w:val="0"/>
              <w:spacing w:before="14" w:after="66" w:line="187" w:lineRule="auto"/>
              <w:ind w:left="280" w:hanging="280"/>
              <w:rPr>
                <w:ins w:id="4531" w:author="User" w:date="2021-09-13T18:13:00Z"/>
                <w:rFonts w:ascii="標楷體" w:hAnsi="標楷體"/>
              </w:rPr>
            </w:pPr>
            <w:ins w:id="4532" w:author="User" w:date="2021-09-13T18:13:00Z">
              <w:r w:rsidRPr="003C5E10">
                <w:rPr>
                  <w:rFonts w:ascii="標楷體" w:hAnsi="標楷體" w:hint="eastAsia"/>
                </w:rPr>
                <w:t>58</w:t>
              </w:r>
            </w:ins>
          </w:p>
        </w:tc>
        <w:tc>
          <w:tcPr>
            <w:tcW w:w="2189" w:type="dxa"/>
          </w:tcPr>
          <w:p w14:paraId="0F10F4EC" w14:textId="77777777" w:rsidR="00455E81" w:rsidRPr="00166280" w:rsidRDefault="00455E81" w:rsidP="00A9280A">
            <w:pPr>
              <w:ind w:left="280" w:hanging="280"/>
              <w:rPr>
                <w:ins w:id="4533" w:author="User" w:date="2021-09-13T18:13:00Z"/>
                <w:rFonts w:ascii="標楷體" w:hAnsi="標楷體" w:cs="SimSun"/>
                <w:noProof/>
              </w:rPr>
            </w:pPr>
            <w:ins w:id="4534" w:author="User" w:date="2021-09-13T18:13:00Z">
              <w:r w:rsidRPr="003C5E10">
                <w:rPr>
                  <w:rFonts w:ascii="標楷體" w:hAnsi="標楷體" w:cs="SimSun"/>
                  <w:noProof/>
                </w:rPr>
                <w:t>友愛東街</w:t>
              </w:r>
            </w:ins>
          </w:p>
        </w:tc>
        <w:tc>
          <w:tcPr>
            <w:tcW w:w="836" w:type="dxa"/>
            <w:vAlign w:val="center"/>
          </w:tcPr>
          <w:p w14:paraId="1890B789" w14:textId="77777777" w:rsidR="00455E81" w:rsidRPr="003C5E10" w:rsidRDefault="00455E81" w:rsidP="00A9280A">
            <w:pPr>
              <w:kinsoku w:val="0"/>
              <w:autoSpaceDE w:val="0"/>
              <w:autoSpaceDN w:val="0"/>
              <w:adjustRightInd w:val="0"/>
              <w:spacing w:before="14" w:after="66" w:line="187" w:lineRule="auto"/>
              <w:ind w:left="280" w:hanging="280"/>
              <w:rPr>
                <w:ins w:id="4535" w:author="User" w:date="2021-09-13T18:13:00Z"/>
                <w:rFonts w:ascii="標楷體" w:hAnsi="標楷體"/>
              </w:rPr>
            </w:pPr>
            <w:ins w:id="4536" w:author="User" w:date="2021-09-13T18:13:00Z">
              <w:r w:rsidRPr="003C5E10">
                <w:rPr>
                  <w:rFonts w:ascii="標楷體" w:hAnsi="標楷體" w:hint="eastAsia"/>
                </w:rPr>
                <w:t>89</w:t>
              </w:r>
            </w:ins>
          </w:p>
        </w:tc>
        <w:tc>
          <w:tcPr>
            <w:tcW w:w="2189" w:type="dxa"/>
          </w:tcPr>
          <w:p w14:paraId="02DDC649" w14:textId="77777777" w:rsidR="00455E81" w:rsidRPr="003C5E10" w:rsidRDefault="00455E81" w:rsidP="00A9280A">
            <w:pPr>
              <w:ind w:left="273" w:hanging="273"/>
              <w:rPr>
                <w:ins w:id="4537" w:author="User" w:date="2021-09-13T18:13:00Z"/>
                <w:rFonts w:ascii="標楷體" w:hAnsi="標楷體"/>
              </w:rPr>
            </w:pPr>
            <w:ins w:id="4538" w:author="User" w:date="2021-09-13T18:13:00Z">
              <w:r w:rsidRPr="003C5E10">
                <w:rPr>
                  <w:rFonts w:ascii="標楷體" w:hAnsi="標楷體" w:cs="Arial Unicode MS"/>
                  <w:noProof/>
                  <w:spacing w:val="-7"/>
                </w:rPr>
                <w:t>海安路</w:t>
              </w:r>
            </w:ins>
          </w:p>
        </w:tc>
      </w:tr>
      <w:tr w:rsidR="00455E81" w:rsidRPr="003C5E10" w14:paraId="7A769ECC" w14:textId="77777777" w:rsidTr="00A9280A">
        <w:trPr>
          <w:trHeight w:hRule="exact" w:val="454"/>
          <w:jc w:val="center"/>
          <w:ins w:id="4539" w:author="User" w:date="2021-09-13T18:13:00Z"/>
        </w:trPr>
        <w:tc>
          <w:tcPr>
            <w:tcW w:w="830" w:type="dxa"/>
            <w:vAlign w:val="center"/>
          </w:tcPr>
          <w:p w14:paraId="2852ABF2" w14:textId="77777777" w:rsidR="00455E81" w:rsidRPr="003C5E10" w:rsidRDefault="00455E81" w:rsidP="00A9280A">
            <w:pPr>
              <w:kinsoku w:val="0"/>
              <w:autoSpaceDE w:val="0"/>
              <w:autoSpaceDN w:val="0"/>
              <w:adjustRightInd w:val="0"/>
              <w:spacing w:before="14" w:after="66" w:line="187" w:lineRule="auto"/>
              <w:ind w:left="280" w:hanging="280"/>
              <w:rPr>
                <w:ins w:id="4540" w:author="User" w:date="2021-09-13T18:13:00Z"/>
                <w:rFonts w:ascii="標楷體" w:hAnsi="標楷體"/>
              </w:rPr>
            </w:pPr>
            <w:ins w:id="4541" w:author="User" w:date="2021-09-13T18:13:00Z">
              <w:r w:rsidRPr="003C5E10">
                <w:rPr>
                  <w:rFonts w:ascii="標楷體" w:hAnsi="標楷體" w:hint="eastAsia"/>
                </w:rPr>
                <w:t>27</w:t>
              </w:r>
            </w:ins>
          </w:p>
        </w:tc>
        <w:tc>
          <w:tcPr>
            <w:tcW w:w="2189" w:type="dxa"/>
          </w:tcPr>
          <w:p w14:paraId="069B253B" w14:textId="77777777" w:rsidR="00455E81" w:rsidRPr="003C5E10" w:rsidRDefault="00455E81" w:rsidP="00A9280A">
            <w:pPr>
              <w:ind w:left="280" w:hanging="280"/>
              <w:rPr>
                <w:ins w:id="4542" w:author="User" w:date="2021-09-13T18:13:00Z"/>
                <w:rFonts w:ascii="標楷體" w:hAnsi="標楷體"/>
              </w:rPr>
            </w:pPr>
            <w:ins w:id="4543" w:author="User" w:date="2021-09-13T18:13:00Z">
              <w:r w:rsidRPr="003C5E10">
                <w:rPr>
                  <w:rFonts w:ascii="標楷體" w:hAnsi="標楷體"/>
                  <w:noProof/>
                </w:rPr>
                <w:t>郡西路</w:t>
              </w:r>
            </w:ins>
          </w:p>
        </w:tc>
        <w:tc>
          <w:tcPr>
            <w:tcW w:w="839" w:type="dxa"/>
            <w:vAlign w:val="center"/>
          </w:tcPr>
          <w:p w14:paraId="08EFF266" w14:textId="77777777" w:rsidR="00455E81" w:rsidRPr="003C5E10" w:rsidRDefault="00455E81" w:rsidP="00A9280A">
            <w:pPr>
              <w:kinsoku w:val="0"/>
              <w:autoSpaceDE w:val="0"/>
              <w:autoSpaceDN w:val="0"/>
              <w:adjustRightInd w:val="0"/>
              <w:spacing w:before="14" w:after="66" w:line="187" w:lineRule="auto"/>
              <w:ind w:left="280" w:hanging="280"/>
              <w:rPr>
                <w:ins w:id="4544" w:author="User" w:date="2021-09-13T18:13:00Z"/>
                <w:rFonts w:ascii="標楷體" w:hAnsi="標楷體"/>
              </w:rPr>
            </w:pPr>
            <w:ins w:id="4545" w:author="User" w:date="2021-09-13T18:13:00Z">
              <w:r w:rsidRPr="003C5E10">
                <w:rPr>
                  <w:rFonts w:ascii="標楷體" w:hAnsi="標楷體" w:hint="eastAsia"/>
                </w:rPr>
                <w:t>59</w:t>
              </w:r>
            </w:ins>
          </w:p>
        </w:tc>
        <w:tc>
          <w:tcPr>
            <w:tcW w:w="2189" w:type="dxa"/>
          </w:tcPr>
          <w:p w14:paraId="7832DBBD" w14:textId="77777777" w:rsidR="00455E81" w:rsidRPr="00166280" w:rsidRDefault="00455E81" w:rsidP="00A9280A">
            <w:pPr>
              <w:ind w:left="280" w:hanging="280"/>
              <w:rPr>
                <w:ins w:id="4546" w:author="User" w:date="2021-09-13T18:13:00Z"/>
                <w:rFonts w:ascii="標楷體" w:hAnsi="標楷體" w:cs="SimSun"/>
                <w:noProof/>
              </w:rPr>
            </w:pPr>
            <w:ins w:id="4547" w:author="User" w:date="2021-09-13T18:13:00Z">
              <w:r w:rsidRPr="003C5E10">
                <w:rPr>
                  <w:rFonts w:ascii="標楷體" w:hAnsi="標楷體" w:cs="SimSun"/>
                  <w:noProof/>
                </w:rPr>
                <w:t>友愛街</w:t>
              </w:r>
            </w:ins>
          </w:p>
        </w:tc>
        <w:tc>
          <w:tcPr>
            <w:tcW w:w="836" w:type="dxa"/>
            <w:vAlign w:val="center"/>
          </w:tcPr>
          <w:p w14:paraId="5224D3B3" w14:textId="77777777" w:rsidR="00455E81" w:rsidRPr="003C5E10" w:rsidRDefault="00455E81" w:rsidP="00A9280A">
            <w:pPr>
              <w:kinsoku w:val="0"/>
              <w:autoSpaceDE w:val="0"/>
              <w:autoSpaceDN w:val="0"/>
              <w:adjustRightInd w:val="0"/>
              <w:spacing w:before="14" w:after="66" w:line="187" w:lineRule="auto"/>
              <w:ind w:left="280" w:hanging="280"/>
              <w:rPr>
                <w:ins w:id="4548" w:author="User" w:date="2021-09-13T18:13:00Z"/>
                <w:rFonts w:ascii="標楷體" w:hAnsi="標楷體"/>
              </w:rPr>
            </w:pPr>
            <w:ins w:id="4549" w:author="User" w:date="2021-09-13T18:13:00Z">
              <w:r w:rsidRPr="003C5E10">
                <w:rPr>
                  <w:rFonts w:ascii="標楷體" w:hAnsi="標楷體" w:hint="eastAsia"/>
                </w:rPr>
                <w:t>90</w:t>
              </w:r>
            </w:ins>
          </w:p>
        </w:tc>
        <w:tc>
          <w:tcPr>
            <w:tcW w:w="2189" w:type="dxa"/>
          </w:tcPr>
          <w:p w14:paraId="69DA658C" w14:textId="77777777" w:rsidR="00455E81" w:rsidRPr="003C5E10" w:rsidRDefault="00455E81" w:rsidP="00A9280A">
            <w:pPr>
              <w:ind w:left="280" w:hanging="280"/>
              <w:rPr>
                <w:ins w:id="4550" w:author="User" w:date="2021-09-13T18:13:00Z"/>
                <w:rFonts w:ascii="標楷體" w:hAnsi="標楷體"/>
              </w:rPr>
            </w:pPr>
            <w:ins w:id="4551" w:author="User" w:date="2021-09-13T18:13:00Z">
              <w:r w:rsidRPr="003C5E10">
                <w:rPr>
                  <w:rFonts w:ascii="標楷體" w:hAnsi="標楷體"/>
                  <w:noProof/>
                </w:rPr>
                <w:t>城隍街</w:t>
              </w:r>
            </w:ins>
          </w:p>
        </w:tc>
      </w:tr>
      <w:tr w:rsidR="00455E81" w:rsidRPr="003C5E10" w14:paraId="7F54EE3B" w14:textId="77777777" w:rsidTr="00A9280A">
        <w:trPr>
          <w:trHeight w:hRule="exact" w:val="454"/>
          <w:jc w:val="center"/>
          <w:ins w:id="4552" w:author="User" w:date="2021-09-13T18:13:00Z"/>
        </w:trPr>
        <w:tc>
          <w:tcPr>
            <w:tcW w:w="830" w:type="dxa"/>
            <w:vAlign w:val="center"/>
          </w:tcPr>
          <w:p w14:paraId="33B6EA60" w14:textId="77777777" w:rsidR="00455E81" w:rsidRPr="003C5E10" w:rsidRDefault="00455E81" w:rsidP="00A9280A">
            <w:pPr>
              <w:kinsoku w:val="0"/>
              <w:autoSpaceDE w:val="0"/>
              <w:autoSpaceDN w:val="0"/>
              <w:adjustRightInd w:val="0"/>
              <w:spacing w:before="14" w:after="66" w:line="187" w:lineRule="auto"/>
              <w:ind w:left="280" w:hanging="280"/>
              <w:rPr>
                <w:ins w:id="4553" w:author="User" w:date="2021-09-13T18:13:00Z"/>
                <w:rFonts w:ascii="標楷體" w:hAnsi="標楷體"/>
              </w:rPr>
            </w:pPr>
            <w:ins w:id="4554" w:author="User" w:date="2021-09-13T18:13:00Z">
              <w:r w:rsidRPr="003C5E10">
                <w:rPr>
                  <w:rFonts w:ascii="標楷體" w:hAnsi="標楷體" w:hint="eastAsia"/>
                </w:rPr>
                <w:t>28</w:t>
              </w:r>
            </w:ins>
          </w:p>
        </w:tc>
        <w:tc>
          <w:tcPr>
            <w:tcW w:w="2189" w:type="dxa"/>
          </w:tcPr>
          <w:p w14:paraId="0B4A3EDE" w14:textId="77777777" w:rsidR="00455E81" w:rsidRPr="003C5E10" w:rsidRDefault="00455E81" w:rsidP="00A9280A">
            <w:pPr>
              <w:ind w:left="280" w:hanging="280"/>
              <w:rPr>
                <w:ins w:id="4555" w:author="User" w:date="2021-09-13T18:13:00Z"/>
                <w:rFonts w:ascii="標楷體" w:hAnsi="標楷體"/>
              </w:rPr>
            </w:pPr>
            <w:ins w:id="4556" w:author="User" w:date="2021-09-13T18:13:00Z">
              <w:r w:rsidRPr="003C5E10">
                <w:rPr>
                  <w:rFonts w:ascii="標楷體" w:hAnsi="標楷體"/>
                  <w:noProof/>
                </w:rPr>
                <w:t>康樂街</w:t>
              </w:r>
            </w:ins>
          </w:p>
        </w:tc>
        <w:tc>
          <w:tcPr>
            <w:tcW w:w="839" w:type="dxa"/>
            <w:vAlign w:val="center"/>
          </w:tcPr>
          <w:p w14:paraId="3A5A83E5" w14:textId="77777777" w:rsidR="00455E81" w:rsidRPr="003C5E10" w:rsidRDefault="00455E81" w:rsidP="00A9280A">
            <w:pPr>
              <w:kinsoku w:val="0"/>
              <w:autoSpaceDE w:val="0"/>
              <w:autoSpaceDN w:val="0"/>
              <w:adjustRightInd w:val="0"/>
              <w:spacing w:before="14" w:after="66" w:line="187" w:lineRule="auto"/>
              <w:ind w:left="280" w:hanging="280"/>
              <w:rPr>
                <w:ins w:id="4557" w:author="User" w:date="2021-09-13T18:13:00Z"/>
                <w:rFonts w:ascii="標楷體" w:hAnsi="標楷體"/>
              </w:rPr>
            </w:pPr>
            <w:ins w:id="4558" w:author="User" w:date="2021-09-13T18:13:00Z">
              <w:r w:rsidRPr="003C5E10">
                <w:rPr>
                  <w:rFonts w:ascii="標楷體" w:hAnsi="標楷體" w:hint="eastAsia"/>
                </w:rPr>
                <w:t>60</w:t>
              </w:r>
            </w:ins>
          </w:p>
        </w:tc>
        <w:tc>
          <w:tcPr>
            <w:tcW w:w="2189" w:type="dxa"/>
          </w:tcPr>
          <w:p w14:paraId="3D82B957" w14:textId="77777777" w:rsidR="00455E81" w:rsidRPr="00166280" w:rsidRDefault="00455E81" w:rsidP="00A9280A">
            <w:pPr>
              <w:ind w:left="280" w:hanging="280"/>
              <w:rPr>
                <w:ins w:id="4559" w:author="User" w:date="2021-09-13T18:13:00Z"/>
                <w:rFonts w:ascii="標楷體" w:hAnsi="標楷體" w:cs="SimSun"/>
                <w:noProof/>
              </w:rPr>
            </w:pPr>
            <w:ins w:id="4560" w:author="User" w:date="2021-09-13T18:13:00Z">
              <w:r w:rsidRPr="00166280">
                <w:rPr>
                  <w:rFonts w:ascii="標楷體" w:hAnsi="標楷體" w:cs="SimSun"/>
                  <w:noProof/>
                </w:rPr>
                <w:t>民族路</w:t>
              </w:r>
            </w:ins>
          </w:p>
        </w:tc>
        <w:tc>
          <w:tcPr>
            <w:tcW w:w="836" w:type="dxa"/>
            <w:vAlign w:val="center"/>
          </w:tcPr>
          <w:p w14:paraId="5B0D0D94" w14:textId="77777777" w:rsidR="00455E81" w:rsidRPr="003C5E10" w:rsidRDefault="00455E81" w:rsidP="00A9280A">
            <w:pPr>
              <w:kinsoku w:val="0"/>
              <w:autoSpaceDE w:val="0"/>
              <w:autoSpaceDN w:val="0"/>
              <w:adjustRightInd w:val="0"/>
              <w:spacing w:before="14" w:after="66" w:line="187" w:lineRule="auto"/>
              <w:ind w:left="280" w:hanging="280"/>
              <w:rPr>
                <w:ins w:id="4561" w:author="User" w:date="2021-09-13T18:13:00Z"/>
                <w:rFonts w:ascii="標楷體" w:hAnsi="標楷體"/>
              </w:rPr>
            </w:pPr>
            <w:ins w:id="4562" w:author="User" w:date="2021-09-13T18:13:00Z">
              <w:r w:rsidRPr="003C5E10">
                <w:rPr>
                  <w:rFonts w:ascii="標楷體" w:hAnsi="標楷體" w:hint="eastAsia"/>
                </w:rPr>
                <w:t>91</w:t>
              </w:r>
            </w:ins>
          </w:p>
        </w:tc>
        <w:tc>
          <w:tcPr>
            <w:tcW w:w="2189" w:type="dxa"/>
          </w:tcPr>
          <w:p w14:paraId="1ECED1D7" w14:textId="77777777" w:rsidR="00455E81" w:rsidRPr="003C5E10" w:rsidRDefault="00455E81" w:rsidP="00A9280A">
            <w:pPr>
              <w:ind w:left="280" w:hanging="280"/>
              <w:rPr>
                <w:ins w:id="4563" w:author="User" w:date="2021-09-13T18:13:00Z"/>
                <w:rFonts w:ascii="標楷體" w:hAnsi="標楷體"/>
              </w:rPr>
            </w:pPr>
            <w:ins w:id="4564" w:author="User" w:date="2021-09-13T18:13:00Z">
              <w:r w:rsidRPr="003C5E10">
                <w:rPr>
                  <w:rFonts w:ascii="標楷體" w:hAnsi="標楷體"/>
                  <w:noProof/>
                </w:rPr>
                <w:t>建業街</w:t>
              </w:r>
            </w:ins>
          </w:p>
        </w:tc>
      </w:tr>
      <w:tr w:rsidR="00455E81" w:rsidRPr="003C5E10" w14:paraId="31474DA0" w14:textId="77777777" w:rsidTr="00A9280A">
        <w:trPr>
          <w:trHeight w:hRule="exact" w:val="454"/>
          <w:jc w:val="center"/>
          <w:ins w:id="4565" w:author="User" w:date="2021-09-13T18:13:00Z"/>
        </w:trPr>
        <w:tc>
          <w:tcPr>
            <w:tcW w:w="830" w:type="dxa"/>
            <w:vAlign w:val="center"/>
          </w:tcPr>
          <w:p w14:paraId="7844586C" w14:textId="77777777" w:rsidR="00455E81" w:rsidRPr="003C5E10" w:rsidRDefault="00455E81" w:rsidP="00A9280A">
            <w:pPr>
              <w:kinsoku w:val="0"/>
              <w:autoSpaceDE w:val="0"/>
              <w:autoSpaceDN w:val="0"/>
              <w:adjustRightInd w:val="0"/>
              <w:spacing w:before="14" w:after="66" w:line="187" w:lineRule="auto"/>
              <w:ind w:left="280" w:hanging="280"/>
              <w:rPr>
                <w:ins w:id="4566" w:author="User" w:date="2021-09-13T18:13:00Z"/>
                <w:rFonts w:ascii="標楷體" w:hAnsi="標楷體"/>
              </w:rPr>
            </w:pPr>
            <w:ins w:id="4567" w:author="User" w:date="2021-09-13T18:13:00Z">
              <w:r w:rsidRPr="003C5E10">
                <w:rPr>
                  <w:rFonts w:ascii="標楷體" w:hAnsi="標楷體" w:hint="eastAsia"/>
                </w:rPr>
                <w:t>29</w:t>
              </w:r>
            </w:ins>
          </w:p>
        </w:tc>
        <w:tc>
          <w:tcPr>
            <w:tcW w:w="2189" w:type="dxa"/>
          </w:tcPr>
          <w:p w14:paraId="71012556" w14:textId="77777777" w:rsidR="00455E81" w:rsidRPr="003C5E10" w:rsidRDefault="00455E81" w:rsidP="00A9280A">
            <w:pPr>
              <w:ind w:left="280" w:hanging="280"/>
              <w:rPr>
                <w:ins w:id="4568" w:author="User" w:date="2021-09-13T18:13:00Z"/>
                <w:rFonts w:ascii="標楷體" w:hAnsi="標楷體"/>
              </w:rPr>
            </w:pPr>
            <w:ins w:id="4569" w:author="User" w:date="2021-09-13T18:13:00Z">
              <w:r w:rsidRPr="003C5E10">
                <w:rPr>
                  <w:rFonts w:ascii="標楷體" w:hAnsi="標楷體" w:cs="SimSun"/>
                  <w:noProof/>
                </w:rPr>
                <w:t>頂美一街</w:t>
              </w:r>
            </w:ins>
          </w:p>
        </w:tc>
        <w:tc>
          <w:tcPr>
            <w:tcW w:w="839" w:type="dxa"/>
            <w:vAlign w:val="center"/>
          </w:tcPr>
          <w:p w14:paraId="5402490E" w14:textId="77777777" w:rsidR="00455E81" w:rsidRPr="003C5E10" w:rsidRDefault="00455E81" w:rsidP="00A9280A">
            <w:pPr>
              <w:kinsoku w:val="0"/>
              <w:autoSpaceDE w:val="0"/>
              <w:autoSpaceDN w:val="0"/>
              <w:adjustRightInd w:val="0"/>
              <w:spacing w:before="14" w:after="66" w:line="187" w:lineRule="auto"/>
              <w:ind w:left="280" w:hanging="280"/>
              <w:rPr>
                <w:ins w:id="4570" w:author="User" w:date="2021-09-13T18:13:00Z"/>
                <w:rFonts w:ascii="標楷體" w:hAnsi="標楷體"/>
              </w:rPr>
            </w:pPr>
            <w:ins w:id="4571" w:author="User" w:date="2021-09-13T18:13:00Z">
              <w:r w:rsidRPr="003C5E10">
                <w:rPr>
                  <w:rFonts w:ascii="標楷體" w:hAnsi="標楷體" w:hint="eastAsia"/>
                </w:rPr>
                <w:t>61</w:t>
              </w:r>
            </w:ins>
          </w:p>
        </w:tc>
        <w:tc>
          <w:tcPr>
            <w:tcW w:w="2189" w:type="dxa"/>
          </w:tcPr>
          <w:p w14:paraId="76B97ED1" w14:textId="77777777" w:rsidR="00455E81" w:rsidRPr="00166280" w:rsidRDefault="00455E81" w:rsidP="00A9280A">
            <w:pPr>
              <w:ind w:left="280" w:hanging="280"/>
              <w:rPr>
                <w:ins w:id="4572" w:author="User" w:date="2021-09-13T18:13:00Z"/>
                <w:rFonts w:ascii="標楷體" w:hAnsi="標楷體" w:cs="SimSun"/>
                <w:noProof/>
              </w:rPr>
            </w:pPr>
            <w:ins w:id="4573" w:author="User" w:date="2021-09-13T18:13:00Z">
              <w:r w:rsidRPr="00166280">
                <w:rPr>
                  <w:rFonts w:ascii="標楷體" w:hAnsi="標楷體" w:cs="SimSun"/>
                  <w:noProof/>
                </w:rPr>
                <w:t>民權路</w:t>
              </w:r>
            </w:ins>
          </w:p>
        </w:tc>
        <w:tc>
          <w:tcPr>
            <w:tcW w:w="836" w:type="dxa"/>
            <w:vAlign w:val="center"/>
          </w:tcPr>
          <w:p w14:paraId="454304DF" w14:textId="77777777" w:rsidR="00455E81" w:rsidRPr="003C5E10" w:rsidRDefault="00455E81" w:rsidP="00A9280A">
            <w:pPr>
              <w:kinsoku w:val="0"/>
              <w:autoSpaceDE w:val="0"/>
              <w:autoSpaceDN w:val="0"/>
              <w:adjustRightInd w:val="0"/>
              <w:spacing w:before="14" w:after="66" w:line="187" w:lineRule="auto"/>
              <w:ind w:left="280" w:hanging="280"/>
              <w:rPr>
                <w:ins w:id="4574" w:author="User" w:date="2021-09-13T18:13:00Z"/>
                <w:rFonts w:ascii="標楷體" w:hAnsi="標楷體"/>
              </w:rPr>
            </w:pPr>
            <w:ins w:id="4575" w:author="User" w:date="2021-09-13T18:13:00Z">
              <w:r w:rsidRPr="003C5E10">
                <w:rPr>
                  <w:rFonts w:ascii="標楷體" w:hAnsi="標楷體" w:hint="eastAsia"/>
                </w:rPr>
                <w:t>92</w:t>
              </w:r>
            </w:ins>
          </w:p>
        </w:tc>
        <w:tc>
          <w:tcPr>
            <w:tcW w:w="2189" w:type="dxa"/>
          </w:tcPr>
          <w:p w14:paraId="371EBD0C" w14:textId="77777777" w:rsidR="00455E81" w:rsidRPr="003C5E10" w:rsidRDefault="00455E81" w:rsidP="00A9280A">
            <w:pPr>
              <w:ind w:left="280" w:hanging="280"/>
              <w:rPr>
                <w:ins w:id="4576" w:author="User" w:date="2021-09-13T18:13:00Z"/>
                <w:rFonts w:ascii="標楷體" w:hAnsi="標楷體"/>
              </w:rPr>
            </w:pPr>
            <w:ins w:id="4577" w:author="User" w:date="2021-09-13T18:13:00Z">
              <w:r w:rsidRPr="003C5E10">
                <w:rPr>
                  <w:rFonts w:ascii="標楷體" w:hAnsi="標楷體"/>
                  <w:noProof/>
                </w:rPr>
                <w:t>衛民街</w:t>
              </w:r>
            </w:ins>
          </w:p>
        </w:tc>
      </w:tr>
      <w:tr w:rsidR="00455E81" w:rsidRPr="003C5E10" w14:paraId="02713A35" w14:textId="77777777" w:rsidTr="00A9280A">
        <w:trPr>
          <w:trHeight w:hRule="exact" w:val="454"/>
          <w:jc w:val="center"/>
          <w:ins w:id="4578" w:author="User" w:date="2021-09-13T18:13:00Z"/>
        </w:trPr>
        <w:tc>
          <w:tcPr>
            <w:tcW w:w="830" w:type="dxa"/>
            <w:vAlign w:val="center"/>
          </w:tcPr>
          <w:p w14:paraId="1779CBEB" w14:textId="77777777" w:rsidR="00455E81" w:rsidRPr="003C5E10" w:rsidRDefault="00455E81" w:rsidP="00A9280A">
            <w:pPr>
              <w:kinsoku w:val="0"/>
              <w:autoSpaceDE w:val="0"/>
              <w:autoSpaceDN w:val="0"/>
              <w:adjustRightInd w:val="0"/>
              <w:spacing w:before="14" w:after="66" w:line="187" w:lineRule="auto"/>
              <w:ind w:left="280" w:hanging="280"/>
              <w:rPr>
                <w:ins w:id="4579" w:author="User" w:date="2021-09-13T18:13:00Z"/>
                <w:rFonts w:ascii="標楷體" w:hAnsi="標楷體"/>
              </w:rPr>
            </w:pPr>
            <w:ins w:id="4580" w:author="User" w:date="2021-09-13T18:13:00Z">
              <w:r w:rsidRPr="003C5E10">
                <w:rPr>
                  <w:rFonts w:ascii="標楷體" w:hAnsi="標楷體" w:hint="eastAsia"/>
                </w:rPr>
                <w:t>30</w:t>
              </w:r>
            </w:ins>
          </w:p>
        </w:tc>
        <w:tc>
          <w:tcPr>
            <w:tcW w:w="2189" w:type="dxa"/>
          </w:tcPr>
          <w:p w14:paraId="3690B337" w14:textId="77777777" w:rsidR="00455E81" w:rsidRPr="003C5E10" w:rsidRDefault="00455E81" w:rsidP="00A9280A">
            <w:pPr>
              <w:ind w:left="280" w:hanging="280"/>
              <w:rPr>
                <w:ins w:id="4581" w:author="User" w:date="2021-09-13T18:13:00Z"/>
                <w:rFonts w:ascii="標楷體" w:hAnsi="標楷體"/>
              </w:rPr>
            </w:pPr>
            <w:ins w:id="4582" w:author="User" w:date="2021-09-13T18:13:00Z">
              <w:r w:rsidRPr="003C5E10">
                <w:rPr>
                  <w:rFonts w:ascii="標楷體" w:hAnsi="標楷體" w:cs="SimSun"/>
                  <w:noProof/>
                </w:rPr>
                <w:t>頂美二街</w:t>
              </w:r>
            </w:ins>
          </w:p>
        </w:tc>
        <w:tc>
          <w:tcPr>
            <w:tcW w:w="839" w:type="dxa"/>
            <w:vAlign w:val="center"/>
          </w:tcPr>
          <w:p w14:paraId="68380B56" w14:textId="77777777" w:rsidR="00455E81" w:rsidRPr="003C5E10" w:rsidRDefault="00455E81" w:rsidP="00A9280A">
            <w:pPr>
              <w:kinsoku w:val="0"/>
              <w:autoSpaceDE w:val="0"/>
              <w:autoSpaceDN w:val="0"/>
              <w:adjustRightInd w:val="0"/>
              <w:spacing w:before="14" w:after="66" w:line="187" w:lineRule="auto"/>
              <w:ind w:left="280" w:hanging="280"/>
              <w:rPr>
                <w:ins w:id="4583" w:author="User" w:date="2021-09-13T18:13:00Z"/>
                <w:rFonts w:ascii="標楷體" w:hAnsi="標楷體"/>
              </w:rPr>
            </w:pPr>
            <w:ins w:id="4584" w:author="User" w:date="2021-09-13T18:13:00Z">
              <w:r w:rsidRPr="003C5E10">
                <w:rPr>
                  <w:rFonts w:ascii="標楷體" w:hAnsi="標楷體" w:hint="eastAsia"/>
                </w:rPr>
                <w:t>62</w:t>
              </w:r>
            </w:ins>
          </w:p>
        </w:tc>
        <w:tc>
          <w:tcPr>
            <w:tcW w:w="2189" w:type="dxa"/>
          </w:tcPr>
          <w:p w14:paraId="4917D196" w14:textId="77777777" w:rsidR="00455E81" w:rsidRPr="00166280" w:rsidRDefault="00455E81" w:rsidP="00A9280A">
            <w:pPr>
              <w:ind w:left="280" w:hanging="280"/>
              <w:rPr>
                <w:ins w:id="4585" w:author="User" w:date="2021-09-13T18:13:00Z"/>
                <w:rFonts w:ascii="標楷體" w:hAnsi="標楷體" w:cs="SimSun"/>
                <w:noProof/>
              </w:rPr>
            </w:pPr>
            <w:ins w:id="4586" w:author="User" w:date="2021-09-13T18:13:00Z">
              <w:r w:rsidRPr="00166280">
                <w:rPr>
                  <w:rFonts w:ascii="標楷體" w:hAnsi="標楷體" w:cs="SimSun"/>
                  <w:noProof/>
                </w:rPr>
                <w:t>民生路</w:t>
              </w:r>
            </w:ins>
          </w:p>
        </w:tc>
        <w:tc>
          <w:tcPr>
            <w:tcW w:w="836" w:type="dxa"/>
            <w:vAlign w:val="center"/>
          </w:tcPr>
          <w:p w14:paraId="31D03E2F" w14:textId="77777777" w:rsidR="00455E81" w:rsidRPr="003C5E10" w:rsidRDefault="00455E81" w:rsidP="00A9280A">
            <w:pPr>
              <w:kinsoku w:val="0"/>
              <w:autoSpaceDE w:val="0"/>
              <w:autoSpaceDN w:val="0"/>
              <w:adjustRightInd w:val="0"/>
              <w:spacing w:before="14" w:after="66" w:line="187" w:lineRule="auto"/>
              <w:ind w:left="280" w:hanging="280"/>
              <w:rPr>
                <w:ins w:id="4587" w:author="User" w:date="2021-09-13T18:13:00Z"/>
                <w:rFonts w:ascii="標楷體" w:hAnsi="標楷體"/>
              </w:rPr>
            </w:pPr>
            <w:ins w:id="4588" w:author="User" w:date="2021-09-13T18:13:00Z">
              <w:r w:rsidRPr="003C5E10">
                <w:rPr>
                  <w:rFonts w:ascii="標楷體" w:hAnsi="標楷體" w:hint="eastAsia"/>
                </w:rPr>
                <w:t>93</w:t>
              </w:r>
            </w:ins>
          </w:p>
        </w:tc>
        <w:tc>
          <w:tcPr>
            <w:tcW w:w="2189" w:type="dxa"/>
          </w:tcPr>
          <w:p w14:paraId="1CEE70FC" w14:textId="77777777" w:rsidR="00455E81" w:rsidRPr="003C5E10" w:rsidRDefault="00455E81" w:rsidP="00A9280A">
            <w:pPr>
              <w:ind w:left="280" w:hanging="280"/>
              <w:rPr>
                <w:ins w:id="4589" w:author="User" w:date="2021-09-13T18:13:00Z"/>
                <w:rFonts w:ascii="標楷體" w:hAnsi="標楷體"/>
              </w:rPr>
            </w:pPr>
            <w:ins w:id="4590" w:author="User" w:date="2021-09-13T18:13:00Z">
              <w:r w:rsidRPr="003C5E10">
                <w:rPr>
                  <w:rFonts w:ascii="標楷體" w:hAnsi="標楷體" w:cs="Arial Unicode MS"/>
                  <w:noProof/>
                </w:rPr>
                <w:t>健康路</w:t>
              </w:r>
            </w:ins>
          </w:p>
        </w:tc>
      </w:tr>
      <w:tr w:rsidR="00455E81" w:rsidRPr="003C5E10" w14:paraId="6ABF67CB" w14:textId="77777777" w:rsidTr="00A9280A">
        <w:trPr>
          <w:trHeight w:hRule="exact" w:val="454"/>
          <w:jc w:val="center"/>
          <w:ins w:id="4591" w:author="User" w:date="2021-09-13T18:13:00Z"/>
        </w:trPr>
        <w:tc>
          <w:tcPr>
            <w:tcW w:w="830" w:type="dxa"/>
            <w:vAlign w:val="center"/>
          </w:tcPr>
          <w:p w14:paraId="4CD2C1BE" w14:textId="77777777" w:rsidR="00455E81" w:rsidRPr="003C5E10" w:rsidRDefault="00455E81" w:rsidP="00A9280A">
            <w:pPr>
              <w:kinsoku w:val="0"/>
              <w:autoSpaceDE w:val="0"/>
              <w:autoSpaceDN w:val="0"/>
              <w:adjustRightInd w:val="0"/>
              <w:spacing w:before="14" w:after="66" w:line="187" w:lineRule="auto"/>
              <w:ind w:left="280" w:hanging="280"/>
              <w:rPr>
                <w:ins w:id="4592" w:author="User" w:date="2021-09-13T18:13:00Z"/>
                <w:rFonts w:ascii="標楷體" w:hAnsi="標楷體"/>
              </w:rPr>
            </w:pPr>
            <w:ins w:id="4593" w:author="User" w:date="2021-09-13T18:13:00Z">
              <w:r w:rsidRPr="003C5E10">
                <w:rPr>
                  <w:rFonts w:ascii="標楷體" w:hAnsi="標楷體" w:hint="eastAsia"/>
                </w:rPr>
                <w:t>31</w:t>
              </w:r>
            </w:ins>
          </w:p>
        </w:tc>
        <w:tc>
          <w:tcPr>
            <w:tcW w:w="2189" w:type="dxa"/>
          </w:tcPr>
          <w:p w14:paraId="4C5F8299" w14:textId="77777777" w:rsidR="00455E81" w:rsidRPr="003C5E10" w:rsidRDefault="00455E81" w:rsidP="00A9280A">
            <w:pPr>
              <w:ind w:left="280" w:hanging="280"/>
              <w:rPr>
                <w:ins w:id="4594" w:author="User" w:date="2021-09-13T18:13:00Z"/>
                <w:rFonts w:ascii="標楷體" w:hAnsi="標楷體"/>
              </w:rPr>
            </w:pPr>
            <w:ins w:id="4595" w:author="User" w:date="2021-09-13T18:13:00Z">
              <w:r w:rsidRPr="003C5E10">
                <w:rPr>
                  <w:rFonts w:ascii="標楷體" w:hAnsi="標楷體"/>
                  <w:noProof/>
                </w:rPr>
                <w:t>頂美三街</w:t>
              </w:r>
            </w:ins>
          </w:p>
        </w:tc>
        <w:tc>
          <w:tcPr>
            <w:tcW w:w="839" w:type="dxa"/>
            <w:vAlign w:val="center"/>
          </w:tcPr>
          <w:p w14:paraId="0721F9A2" w14:textId="77777777" w:rsidR="00455E81" w:rsidRPr="003C5E10" w:rsidRDefault="00455E81" w:rsidP="00A9280A">
            <w:pPr>
              <w:kinsoku w:val="0"/>
              <w:autoSpaceDE w:val="0"/>
              <w:autoSpaceDN w:val="0"/>
              <w:adjustRightInd w:val="0"/>
              <w:spacing w:before="14" w:after="66" w:line="187" w:lineRule="auto"/>
              <w:ind w:left="280" w:hanging="280"/>
              <w:rPr>
                <w:ins w:id="4596" w:author="User" w:date="2021-09-13T18:13:00Z"/>
                <w:rFonts w:ascii="標楷體" w:hAnsi="標楷體"/>
              </w:rPr>
            </w:pPr>
            <w:ins w:id="4597" w:author="User" w:date="2021-09-13T18:13:00Z">
              <w:r w:rsidRPr="003C5E10">
                <w:rPr>
                  <w:rFonts w:ascii="標楷體" w:hAnsi="標楷體" w:hint="eastAsia"/>
                </w:rPr>
                <w:t>63</w:t>
              </w:r>
            </w:ins>
          </w:p>
        </w:tc>
        <w:tc>
          <w:tcPr>
            <w:tcW w:w="2189" w:type="dxa"/>
          </w:tcPr>
          <w:p w14:paraId="3D726B5B" w14:textId="77777777" w:rsidR="00455E81" w:rsidRPr="00166280" w:rsidRDefault="00455E81" w:rsidP="00A9280A">
            <w:pPr>
              <w:ind w:left="280" w:hanging="280"/>
              <w:rPr>
                <w:ins w:id="4598" w:author="User" w:date="2021-09-13T18:13:00Z"/>
                <w:rFonts w:ascii="標楷體" w:hAnsi="標楷體" w:cs="SimSun"/>
                <w:noProof/>
              </w:rPr>
            </w:pPr>
            <w:ins w:id="4599" w:author="User" w:date="2021-09-13T18:13:00Z">
              <w:r w:rsidRPr="00166280">
                <w:rPr>
                  <w:rFonts w:ascii="標楷體" w:hAnsi="標楷體" w:cs="SimSun"/>
                  <w:noProof/>
                </w:rPr>
                <w:t>成功路</w:t>
              </w:r>
            </w:ins>
          </w:p>
        </w:tc>
        <w:tc>
          <w:tcPr>
            <w:tcW w:w="836" w:type="dxa"/>
            <w:vAlign w:val="center"/>
          </w:tcPr>
          <w:p w14:paraId="698D620A" w14:textId="77777777" w:rsidR="00455E81" w:rsidRPr="003C5E10" w:rsidRDefault="00455E81" w:rsidP="00A9280A">
            <w:pPr>
              <w:kinsoku w:val="0"/>
              <w:autoSpaceDE w:val="0"/>
              <w:autoSpaceDN w:val="0"/>
              <w:adjustRightInd w:val="0"/>
              <w:spacing w:before="14" w:after="66" w:line="187" w:lineRule="auto"/>
              <w:ind w:left="280" w:hanging="280"/>
              <w:rPr>
                <w:ins w:id="4600" w:author="User" w:date="2021-09-13T18:13:00Z"/>
                <w:rFonts w:ascii="標楷體" w:hAnsi="標楷體"/>
              </w:rPr>
            </w:pPr>
            <w:ins w:id="4601" w:author="User" w:date="2021-09-13T18:13:00Z">
              <w:r w:rsidRPr="003C5E10">
                <w:rPr>
                  <w:rFonts w:ascii="標楷體" w:hAnsi="標楷體" w:hint="eastAsia"/>
                </w:rPr>
                <w:t>94</w:t>
              </w:r>
            </w:ins>
          </w:p>
          <w:p w14:paraId="6FF70D9F" w14:textId="77777777" w:rsidR="00455E81" w:rsidRPr="003C5E10" w:rsidRDefault="00455E81" w:rsidP="00A9280A">
            <w:pPr>
              <w:kinsoku w:val="0"/>
              <w:autoSpaceDE w:val="0"/>
              <w:autoSpaceDN w:val="0"/>
              <w:adjustRightInd w:val="0"/>
              <w:spacing w:before="14" w:after="66" w:line="187" w:lineRule="auto"/>
              <w:ind w:left="280" w:hanging="280"/>
              <w:rPr>
                <w:ins w:id="4602" w:author="User" w:date="2021-09-13T18:13:00Z"/>
                <w:rFonts w:ascii="標楷體" w:hAnsi="標楷體"/>
              </w:rPr>
            </w:pPr>
          </w:p>
        </w:tc>
        <w:tc>
          <w:tcPr>
            <w:tcW w:w="2189" w:type="dxa"/>
          </w:tcPr>
          <w:p w14:paraId="73D26D7E" w14:textId="77777777" w:rsidR="00455E81" w:rsidRPr="003C5E10" w:rsidRDefault="00455E81" w:rsidP="00A9280A">
            <w:pPr>
              <w:ind w:left="280" w:hanging="280"/>
              <w:rPr>
                <w:ins w:id="4603" w:author="User" w:date="2021-09-13T18:13:00Z"/>
                <w:rFonts w:ascii="標楷體" w:hAnsi="標楷體"/>
              </w:rPr>
            </w:pPr>
            <w:ins w:id="4604" w:author="User" w:date="2021-09-13T18:13:00Z">
              <w:r w:rsidRPr="003C5E10">
                <w:rPr>
                  <w:rFonts w:ascii="標楷體" w:hAnsi="標楷體"/>
                  <w:noProof/>
                </w:rPr>
                <w:t>慶中街</w:t>
              </w:r>
            </w:ins>
          </w:p>
        </w:tc>
      </w:tr>
      <w:tr w:rsidR="00455E81" w:rsidRPr="003C5E10" w14:paraId="25031DB4" w14:textId="77777777" w:rsidTr="00A9280A">
        <w:trPr>
          <w:trHeight w:hRule="exact" w:val="454"/>
          <w:jc w:val="center"/>
          <w:ins w:id="4605" w:author="User" w:date="2021-09-13T18:13:00Z"/>
        </w:trPr>
        <w:tc>
          <w:tcPr>
            <w:tcW w:w="830" w:type="dxa"/>
            <w:vAlign w:val="center"/>
          </w:tcPr>
          <w:p w14:paraId="4BFDBBAD" w14:textId="77777777" w:rsidR="00455E81" w:rsidRPr="003C5E10" w:rsidRDefault="00455E81" w:rsidP="00A9280A">
            <w:pPr>
              <w:kinsoku w:val="0"/>
              <w:autoSpaceDE w:val="0"/>
              <w:autoSpaceDN w:val="0"/>
              <w:adjustRightInd w:val="0"/>
              <w:spacing w:before="14" w:after="66" w:line="187" w:lineRule="auto"/>
              <w:ind w:left="280" w:hanging="280"/>
              <w:rPr>
                <w:ins w:id="4606" w:author="User" w:date="2021-09-13T18:13:00Z"/>
                <w:rFonts w:ascii="標楷體" w:hAnsi="標楷體"/>
              </w:rPr>
            </w:pPr>
            <w:ins w:id="4607" w:author="User" w:date="2021-09-13T18:13:00Z">
              <w:r w:rsidRPr="003C5E10">
                <w:rPr>
                  <w:rFonts w:ascii="標楷體" w:hAnsi="標楷體" w:hint="eastAsia"/>
                </w:rPr>
                <w:t>32</w:t>
              </w:r>
            </w:ins>
          </w:p>
        </w:tc>
        <w:tc>
          <w:tcPr>
            <w:tcW w:w="2189" w:type="dxa"/>
          </w:tcPr>
          <w:p w14:paraId="6015A906" w14:textId="77777777" w:rsidR="00455E81" w:rsidRPr="003C5E10" w:rsidRDefault="00455E81" w:rsidP="00A9280A">
            <w:pPr>
              <w:ind w:left="280" w:hanging="280"/>
              <w:rPr>
                <w:ins w:id="4608" w:author="User" w:date="2021-09-13T18:13:00Z"/>
                <w:rFonts w:ascii="標楷體" w:hAnsi="標楷體"/>
              </w:rPr>
            </w:pPr>
            <w:ins w:id="4609" w:author="User" w:date="2021-09-13T18:13:00Z">
              <w:r w:rsidRPr="003C5E10">
                <w:rPr>
                  <w:rFonts w:ascii="標楷體" w:hAnsi="標楷體"/>
                  <w:noProof/>
                </w:rPr>
                <w:t>湖美一街</w:t>
              </w:r>
            </w:ins>
          </w:p>
        </w:tc>
        <w:tc>
          <w:tcPr>
            <w:tcW w:w="839" w:type="dxa"/>
            <w:shd w:val="clear" w:color="auto" w:fill="D9D9D9" w:themeFill="background1" w:themeFillShade="D9"/>
            <w:vAlign w:val="center"/>
          </w:tcPr>
          <w:p w14:paraId="3A022877" w14:textId="77777777" w:rsidR="00455E81" w:rsidRPr="003C5E10" w:rsidRDefault="00455E81" w:rsidP="00A9280A">
            <w:pPr>
              <w:kinsoku w:val="0"/>
              <w:autoSpaceDE w:val="0"/>
              <w:autoSpaceDN w:val="0"/>
              <w:adjustRightInd w:val="0"/>
              <w:spacing w:before="14" w:after="66" w:line="187" w:lineRule="auto"/>
              <w:ind w:left="280" w:hanging="280"/>
              <w:rPr>
                <w:ins w:id="4610" w:author="User" w:date="2021-09-13T18:13:00Z"/>
                <w:rFonts w:ascii="標楷體" w:hAnsi="標楷體"/>
              </w:rPr>
            </w:pPr>
          </w:p>
        </w:tc>
        <w:tc>
          <w:tcPr>
            <w:tcW w:w="2189" w:type="dxa"/>
            <w:shd w:val="clear" w:color="auto" w:fill="D9D9D9" w:themeFill="background1" w:themeFillShade="D9"/>
          </w:tcPr>
          <w:p w14:paraId="7FD73C89" w14:textId="77777777" w:rsidR="00455E81" w:rsidRPr="003C5E10" w:rsidRDefault="00455E81" w:rsidP="00A9280A">
            <w:pPr>
              <w:ind w:left="280" w:hanging="280"/>
              <w:rPr>
                <w:ins w:id="4611" w:author="User" w:date="2021-09-13T18:13:00Z"/>
                <w:rFonts w:ascii="標楷體" w:hAnsi="標楷體" w:cs="SimSun"/>
                <w:noProof/>
              </w:rPr>
            </w:pPr>
          </w:p>
        </w:tc>
        <w:tc>
          <w:tcPr>
            <w:tcW w:w="836" w:type="dxa"/>
            <w:shd w:val="clear" w:color="auto" w:fill="D9D9D9" w:themeFill="background1" w:themeFillShade="D9"/>
            <w:vAlign w:val="center"/>
          </w:tcPr>
          <w:p w14:paraId="7F3A55C4" w14:textId="77777777" w:rsidR="00455E81" w:rsidRDefault="00455E81" w:rsidP="00A9280A">
            <w:pPr>
              <w:kinsoku w:val="0"/>
              <w:autoSpaceDE w:val="0"/>
              <w:autoSpaceDN w:val="0"/>
              <w:adjustRightInd w:val="0"/>
              <w:spacing w:before="14" w:after="66" w:line="187" w:lineRule="auto"/>
              <w:ind w:left="280" w:hanging="280"/>
              <w:rPr>
                <w:ins w:id="4612" w:author="User" w:date="2021-09-13T18:13:00Z"/>
                <w:rFonts w:ascii="標楷體" w:hAnsi="標楷體"/>
              </w:rPr>
            </w:pPr>
          </w:p>
        </w:tc>
        <w:tc>
          <w:tcPr>
            <w:tcW w:w="2189" w:type="dxa"/>
            <w:shd w:val="clear" w:color="auto" w:fill="D9D9D9" w:themeFill="background1" w:themeFillShade="D9"/>
          </w:tcPr>
          <w:p w14:paraId="7BF94619" w14:textId="77777777" w:rsidR="00455E81" w:rsidRDefault="00455E81" w:rsidP="00A9280A">
            <w:pPr>
              <w:ind w:left="280" w:hanging="280"/>
              <w:rPr>
                <w:ins w:id="4613" w:author="User" w:date="2021-09-13T18:13:00Z"/>
                <w:rFonts w:ascii="標楷體" w:hAnsi="標楷體"/>
              </w:rPr>
            </w:pPr>
          </w:p>
        </w:tc>
      </w:tr>
    </w:tbl>
    <w:p w14:paraId="0397362C" w14:textId="77777777" w:rsidR="00455E81" w:rsidRDefault="00455E81" w:rsidP="00455E81">
      <w:pPr>
        <w:ind w:left="280" w:hanging="280"/>
        <w:rPr>
          <w:ins w:id="4614" w:author="User" w:date="2021-09-13T18:13:00Z"/>
          <w:rFonts w:hint="eastAsia"/>
          <w:color w:val="000000" w:themeColor="text1"/>
        </w:rPr>
      </w:pPr>
    </w:p>
    <w:p w14:paraId="5B05D6CD" w14:textId="77777777" w:rsidR="00455E81" w:rsidRDefault="00455E81" w:rsidP="00455E81">
      <w:pPr>
        <w:ind w:left="280" w:hanging="280"/>
        <w:rPr>
          <w:ins w:id="4615" w:author="User" w:date="2021-09-13T18:13:00Z"/>
          <w:rFonts w:hint="eastAsia"/>
          <w:color w:val="000000" w:themeColor="text1"/>
        </w:rPr>
      </w:pPr>
      <w:ins w:id="4616" w:author="User" w:date="2021-09-13T18:13:00Z">
        <w:r>
          <w:rPr>
            <w:rFonts w:hint="eastAsia"/>
            <w:color w:val="000000" w:themeColor="text1"/>
          </w:rPr>
          <w:br w:type="page"/>
        </w:r>
      </w:ins>
    </w:p>
    <w:p w14:paraId="0A0E65BF" w14:textId="77777777" w:rsidR="00455E81" w:rsidRDefault="00455E81" w:rsidP="00455E81">
      <w:pPr>
        <w:ind w:left="280" w:hanging="280"/>
        <w:rPr>
          <w:ins w:id="4617" w:author="User" w:date="2021-09-13T18:13:00Z"/>
          <w:rFonts w:hint="eastAsia"/>
          <w:color w:val="000000" w:themeColor="text1"/>
        </w:rPr>
      </w:pPr>
    </w:p>
    <w:p w14:paraId="7EDB2770" w14:textId="45FF2A92" w:rsidR="00900328" w:rsidRDefault="00900328">
      <w:pPr>
        <w:pStyle w:val="afb"/>
        <w:keepNext/>
        <w:ind w:left="200" w:hanging="200"/>
        <w:rPr>
          <w:ins w:id="4618" w:author="User" w:date="2021-09-14T15:36:00Z"/>
          <w:rFonts w:hint="eastAsia"/>
        </w:rPr>
        <w:pPrChange w:id="4619" w:author="User" w:date="2021-09-14T15:36:00Z">
          <w:pPr>
            <w:ind w:left="280" w:hanging="280"/>
          </w:pPr>
        </w:pPrChange>
      </w:pPr>
      <w:bookmarkStart w:id="4620" w:name="_Toc85792201"/>
      <w:ins w:id="4621" w:author="User" w:date="2021-09-14T15:36: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4622" w:author="User" w:date="2021-09-14T15:36:00Z">
        <w:r w:rsidR="00853FBC">
          <w:rPr>
            <w:rFonts w:hint="eastAsia"/>
            <w:noProof/>
          </w:rPr>
          <w:t>十六</w:t>
        </w:r>
        <w:r>
          <w:rPr>
            <w:rFonts w:hint="eastAsia"/>
          </w:rPr>
          <w:fldChar w:fldCharType="end"/>
        </w:r>
        <w:r>
          <w:rPr>
            <w:rFonts w:hint="eastAsia"/>
          </w:rPr>
          <w:t>：</w:t>
        </w:r>
        <w:r w:rsidRPr="003F4689">
          <w:rPr>
            <w:rFonts w:hint="eastAsia"/>
          </w:rPr>
          <w:t>4.</w:t>
        </w:r>
        <w:r w:rsidRPr="003F4689">
          <w:rPr>
            <w:rFonts w:hint="eastAsia"/>
          </w:rPr>
          <w:t>臺南市東區巡查路線表</w:t>
        </w:r>
        <w:bookmarkEnd w:id="4620"/>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7AB6F86A" w14:textId="77777777" w:rsidTr="00A9280A">
        <w:trPr>
          <w:trHeight w:hRule="exact" w:val="454"/>
          <w:jc w:val="center"/>
          <w:ins w:id="4623" w:author="User" w:date="2021-09-13T18:13:00Z"/>
        </w:trPr>
        <w:tc>
          <w:tcPr>
            <w:tcW w:w="9072" w:type="dxa"/>
            <w:gridSpan w:val="6"/>
            <w:vAlign w:val="center"/>
          </w:tcPr>
          <w:p w14:paraId="6561F9BF" w14:textId="31AEA019" w:rsidR="00455E81" w:rsidRPr="003C5E10" w:rsidRDefault="00455E81" w:rsidP="00A9280A">
            <w:pPr>
              <w:kinsoku w:val="0"/>
              <w:autoSpaceDE w:val="0"/>
              <w:autoSpaceDN w:val="0"/>
              <w:adjustRightInd w:val="0"/>
              <w:spacing w:before="14" w:after="66" w:line="187" w:lineRule="auto"/>
              <w:ind w:left="280" w:hanging="280"/>
              <w:jc w:val="center"/>
              <w:rPr>
                <w:ins w:id="4624" w:author="User" w:date="2021-09-13T18:13:00Z"/>
                <w:rFonts w:ascii="標楷體" w:hAnsi="標楷體"/>
              </w:rPr>
            </w:pPr>
            <w:ins w:id="4625" w:author="User" w:date="2021-09-13T18:13:00Z">
              <w:r>
                <w:rPr>
                  <w:rFonts w:ascii="標楷體" w:hAnsi="標楷體" w:hint="eastAsia"/>
                </w:rPr>
                <w:t>4.</w:t>
              </w:r>
              <w:r w:rsidRPr="003C5E10">
                <w:rPr>
                  <w:rFonts w:ascii="標楷體" w:hAnsi="標楷體" w:hint="eastAsia"/>
                </w:rPr>
                <w:t>臺南市</w:t>
              </w:r>
              <w:r w:rsidRPr="003C5E10">
                <w:rPr>
                  <w:rFonts w:ascii="標楷體" w:hAnsi="標楷體" w:hint="eastAsia"/>
                  <w:b/>
                </w:rPr>
                <w:t>東區</w:t>
              </w:r>
              <w:r w:rsidRPr="003C5E10">
                <w:rPr>
                  <w:rFonts w:ascii="標楷體" w:hAnsi="標楷體" w:hint="eastAsia"/>
                </w:rPr>
                <w:t>巡查路線</w:t>
              </w:r>
            </w:ins>
            <w:ins w:id="4626" w:author="User" w:date="2021-09-14T15:36:00Z">
              <w:r w:rsidR="00900328">
                <w:rPr>
                  <w:rFonts w:ascii="標楷體" w:hAnsi="標楷體" w:hint="eastAsia"/>
                </w:rPr>
                <w:t>表</w:t>
              </w:r>
            </w:ins>
            <w:ins w:id="4627" w:author="User" w:date="2021-09-13T18:13:00Z">
              <w:r w:rsidRPr="003C5E10">
                <w:rPr>
                  <w:rFonts w:ascii="標楷體" w:hAnsi="標楷體" w:hint="eastAsia"/>
                </w:rPr>
                <w:t xml:space="preserve">  共131項</w:t>
              </w:r>
            </w:ins>
          </w:p>
        </w:tc>
      </w:tr>
      <w:tr w:rsidR="00455E81" w:rsidRPr="003C5E10" w14:paraId="24DC6B69" w14:textId="77777777" w:rsidTr="00A9280A">
        <w:trPr>
          <w:trHeight w:hRule="exact" w:val="454"/>
          <w:jc w:val="center"/>
          <w:ins w:id="4628" w:author="User" w:date="2021-09-13T18:13:00Z"/>
        </w:trPr>
        <w:tc>
          <w:tcPr>
            <w:tcW w:w="830" w:type="dxa"/>
            <w:vAlign w:val="center"/>
          </w:tcPr>
          <w:p w14:paraId="5864E727" w14:textId="77777777" w:rsidR="00455E81" w:rsidRPr="003C5E10" w:rsidRDefault="00455E81" w:rsidP="00A9280A">
            <w:pPr>
              <w:kinsoku w:val="0"/>
              <w:autoSpaceDE w:val="0"/>
              <w:autoSpaceDN w:val="0"/>
              <w:adjustRightInd w:val="0"/>
              <w:spacing w:before="14" w:after="66" w:line="187" w:lineRule="auto"/>
              <w:ind w:left="280" w:hanging="280"/>
              <w:rPr>
                <w:ins w:id="4629" w:author="User" w:date="2021-09-13T18:13:00Z"/>
                <w:rFonts w:ascii="標楷體" w:hAnsi="標楷體"/>
              </w:rPr>
            </w:pPr>
            <w:ins w:id="4630" w:author="User" w:date="2021-09-13T18:13:00Z">
              <w:r w:rsidRPr="003C5E10">
                <w:rPr>
                  <w:rFonts w:ascii="標楷體" w:hAnsi="標楷體" w:hint="eastAsia"/>
                </w:rPr>
                <w:t>編號</w:t>
              </w:r>
            </w:ins>
          </w:p>
        </w:tc>
        <w:tc>
          <w:tcPr>
            <w:tcW w:w="2189" w:type="dxa"/>
            <w:vAlign w:val="center"/>
          </w:tcPr>
          <w:p w14:paraId="3204ABB2" w14:textId="77777777" w:rsidR="00455E81" w:rsidRPr="003C5E10" w:rsidRDefault="00455E81" w:rsidP="00A9280A">
            <w:pPr>
              <w:kinsoku w:val="0"/>
              <w:autoSpaceDE w:val="0"/>
              <w:autoSpaceDN w:val="0"/>
              <w:adjustRightInd w:val="0"/>
              <w:spacing w:before="14" w:after="66" w:line="187" w:lineRule="auto"/>
              <w:ind w:left="280" w:hanging="280"/>
              <w:rPr>
                <w:ins w:id="4631" w:author="User" w:date="2021-09-13T18:13:00Z"/>
                <w:rFonts w:ascii="標楷體" w:hAnsi="標楷體"/>
              </w:rPr>
            </w:pPr>
            <w:ins w:id="4632" w:author="User" w:date="2021-09-13T18:13:00Z">
              <w:r w:rsidRPr="003C5E10">
                <w:rPr>
                  <w:rFonts w:ascii="標楷體" w:hAnsi="標楷體" w:hint="eastAsia"/>
                </w:rPr>
                <w:t>道路名稱</w:t>
              </w:r>
            </w:ins>
          </w:p>
        </w:tc>
        <w:tc>
          <w:tcPr>
            <w:tcW w:w="839" w:type="dxa"/>
            <w:vAlign w:val="center"/>
          </w:tcPr>
          <w:p w14:paraId="783B8E0C" w14:textId="77777777" w:rsidR="00455E81" w:rsidRPr="003C5E10" w:rsidRDefault="00455E81" w:rsidP="00A9280A">
            <w:pPr>
              <w:kinsoku w:val="0"/>
              <w:autoSpaceDE w:val="0"/>
              <w:autoSpaceDN w:val="0"/>
              <w:adjustRightInd w:val="0"/>
              <w:spacing w:before="14" w:after="66" w:line="187" w:lineRule="auto"/>
              <w:ind w:left="280" w:hanging="280"/>
              <w:rPr>
                <w:ins w:id="4633" w:author="User" w:date="2021-09-13T18:13:00Z"/>
                <w:rFonts w:ascii="標楷體" w:hAnsi="標楷體"/>
              </w:rPr>
            </w:pPr>
            <w:ins w:id="4634" w:author="User" w:date="2021-09-13T18:13:00Z">
              <w:r w:rsidRPr="003C5E10">
                <w:rPr>
                  <w:rFonts w:ascii="標楷體" w:hAnsi="標楷體" w:hint="eastAsia"/>
                </w:rPr>
                <w:t>編號</w:t>
              </w:r>
            </w:ins>
          </w:p>
        </w:tc>
        <w:tc>
          <w:tcPr>
            <w:tcW w:w="2189" w:type="dxa"/>
            <w:vAlign w:val="center"/>
          </w:tcPr>
          <w:p w14:paraId="1FC56004" w14:textId="77777777" w:rsidR="00455E81" w:rsidRPr="003C5E10" w:rsidRDefault="00455E81" w:rsidP="00A9280A">
            <w:pPr>
              <w:kinsoku w:val="0"/>
              <w:autoSpaceDE w:val="0"/>
              <w:autoSpaceDN w:val="0"/>
              <w:adjustRightInd w:val="0"/>
              <w:spacing w:before="14" w:after="66" w:line="187" w:lineRule="auto"/>
              <w:ind w:left="280" w:hanging="280"/>
              <w:rPr>
                <w:ins w:id="4635" w:author="User" w:date="2021-09-13T18:13:00Z"/>
                <w:rFonts w:ascii="標楷體" w:hAnsi="標楷體"/>
              </w:rPr>
            </w:pPr>
            <w:ins w:id="4636" w:author="User" w:date="2021-09-13T18:13:00Z">
              <w:r w:rsidRPr="003C5E10">
                <w:rPr>
                  <w:rFonts w:ascii="標楷體" w:hAnsi="標楷體" w:hint="eastAsia"/>
                </w:rPr>
                <w:t>道路名稱</w:t>
              </w:r>
            </w:ins>
          </w:p>
        </w:tc>
        <w:tc>
          <w:tcPr>
            <w:tcW w:w="836" w:type="dxa"/>
            <w:vAlign w:val="center"/>
          </w:tcPr>
          <w:p w14:paraId="72014474" w14:textId="77777777" w:rsidR="00455E81" w:rsidRPr="003C5E10" w:rsidRDefault="00455E81" w:rsidP="00A9280A">
            <w:pPr>
              <w:kinsoku w:val="0"/>
              <w:autoSpaceDE w:val="0"/>
              <w:autoSpaceDN w:val="0"/>
              <w:adjustRightInd w:val="0"/>
              <w:spacing w:before="14" w:after="66" w:line="187" w:lineRule="auto"/>
              <w:ind w:left="280" w:hanging="280"/>
              <w:rPr>
                <w:ins w:id="4637" w:author="User" w:date="2021-09-13T18:13:00Z"/>
                <w:rFonts w:ascii="標楷體" w:hAnsi="標楷體"/>
              </w:rPr>
            </w:pPr>
            <w:ins w:id="4638" w:author="User" w:date="2021-09-13T18:13:00Z">
              <w:r w:rsidRPr="003C5E10">
                <w:rPr>
                  <w:rFonts w:ascii="標楷體" w:hAnsi="標楷體" w:hint="eastAsia"/>
                </w:rPr>
                <w:t>編號</w:t>
              </w:r>
            </w:ins>
          </w:p>
        </w:tc>
        <w:tc>
          <w:tcPr>
            <w:tcW w:w="2189" w:type="dxa"/>
            <w:vAlign w:val="center"/>
          </w:tcPr>
          <w:p w14:paraId="35AC0F87" w14:textId="77777777" w:rsidR="00455E81" w:rsidRPr="003C5E10" w:rsidRDefault="00455E81" w:rsidP="00A9280A">
            <w:pPr>
              <w:kinsoku w:val="0"/>
              <w:autoSpaceDE w:val="0"/>
              <w:autoSpaceDN w:val="0"/>
              <w:adjustRightInd w:val="0"/>
              <w:spacing w:before="14" w:after="66" w:line="187" w:lineRule="auto"/>
              <w:ind w:left="280" w:hanging="280"/>
              <w:rPr>
                <w:ins w:id="4639" w:author="User" w:date="2021-09-13T18:13:00Z"/>
                <w:rFonts w:ascii="標楷體" w:hAnsi="標楷體"/>
              </w:rPr>
            </w:pPr>
            <w:ins w:id="4640" w:author="User" w:date="2021-09-13T18:13:00Z">
              <w:r w:rsidRPr="003C5E10">
                <w:rPr>
                  <w:rFonts w:ascii="標楷體" w:hAnsi="標楷體" w:hint="eastAsia"/>
                </w:rPr>
                <w:t>道路名稱</w:t>
              </w:r>
            </w:ins>
          </w:p>
        </w:tc>
      </w:tr>
      <w:tr w:rsidR="00455E81" w:rsidRPr="003C5E10" w14:paraId="25B1622B" w14:textId="77777777" w:rsidTr="00A9280A">
        <w:trPr>
          <w:trHeight w:hRule="exact" w:val="454"/>
          <w:jc w:val="center"/>
          <w:ins w:id="4641" w:author="User" w:date="2021-09-13T18:13:00Z"/>
        </w:trPr>
        <w:tc>
          <w:tcPr>
            <w:tcW w:w="830" w:type="dxa"/>
          </w:tcPr>
          <w:p w14:paraId="37116BEB" w14:textId="77777777" w:rsidR="00455E81" w:rsidRPr="003C5E10" w:rsidRDefault="00455E81" w:rsidP="00A9280A">
            <w:pPr>
              <w:kinsoku w:val="0"/>
              <w:autoSpaceDE w:val="0"/>
              <w:autoSpaceDN w:val="0"/>
              <w:adjustRightInd w:val="0"/>
              <w:spacing w:before="118" w:line="216" w:lineRule="auto"/>
              <w:ind w:left="221" w:hanging="221"/>
              <w:rPr>
                <w:ins w:id="4642" w:author="User" w:date="2021-09-13T18:13:00Z"/>
                <w:rFonts w:ascii="標楷體" w:hAnsi="標楷體"/>
              </w:rPr>
            </w:pPr>
            <w:ins w:id="4643" w:author="User" w:date="2021-09-13T18:13:00Z">
              <w:r w:rsidRPr="003C5E10">
                <w:rPr>
                  <w:rFonts w:ascii="標楷體" w:hAnsi="標楷體"/>
                  <w:noProof/>
                  <w:color w:val="000000"/>
                  <w:w w:val="79"/>
                </w:rPr>
                <w:t>1</w:t>
              </w:r>
            </w:ins>
          </w:p>
        </w:tc>
        <w:tc>
          <w:tcPr>
            <w:tcW w:w="2189" w:type="dxa"/>
          </w:tcPr>
          <w:p w14:paraId="3265E8DE" w14:textId="77777777" w:rsidR="00455E81" w:rsidRPr="003C5E10" w:rsidRDefault="00455E81" w:rsidP="00A9280A">
            <w:pPr>
              <w:ind w:left="280" w:hanging="280"/>
              <w:rPr>
                <w:ins w:id="4644" w:author="User" w:date="2021-09-13T18:13:00Z"/>
                <w:rFonts w:ascii="標楷體" w:hAnsi="標楷體"/>
              </w:rPr>
            </w:pPr>
            <w:ins w:id="4645" w:author="User" w:date="2021-09-13T18:13:00Z">
              <w:r w:rsidRPr="003C5E10">
                <w:rPr>
                  <w:rFonts w:ascii="標楷體" w:hAnsi="標楷體"/>
                  <w:noProof/>
                </w:rPr>
                <w:t>大學路</w:t>
              </w:r>
            </w:ins>
          </w:p>
        </w:tc>
        <w:tc>
          <w:tcPr>
            <w:tcW w:w="839" w:type="dxa"/>
          </w:tcPr>
          <w:p w14:paraId="0AA365F7" w14:textId="77777777" w:rsidR="00455E81" w:rsidRPr="003C5E10" w:rsidRDefault="00455E81" w:rsidP="00A9280A">
            <w:pPr>
              <w:kinsoku w:val="0"/>
              <w:autoSpaceDE w:val="0"/>
              <w:autoSpaceDN w:val="0"/>
              <w:adjustRightInd w:val="0"/>
              <w:spacing w:before="118" w:line="216" w:lineRule="auto"/>
              <w:ind w:left="280" w:hanging="280"/>
              <w:rPr>
                <w:ins w:id="4646" w:author="User" w:date="2021-09-13T18:13:00Z"/>
                <w:rFonts w:ascii="標楷體" w:hAnsi="標楷體"/>
              </w:rPr>
            </w:pPr>
            <w:ins w:id="4647" w:author="User" w:date="2021-09-13T18:13:00Z">
              <w:r w:rsidRPr="003C5E10">
                <w:rPr>
                  <w:rFonts w:ascii="標楷體" w:hAnsi="標楷體"/>
                  <w:noProof/>
                  <w:color w:val="000000"/>
                </w:rPr>
                <w:t>45</w:t>
              </w:r>
            </w:ins>
          </w:p>
        </w:tc>
        <w:tc>
          <w:tcPr>
            <w:tcW w:w="2189" w:type="dxa"/>
          </w:tcPr>
          <w:p w14:paraId="398B7BFD" w14:textId="77777777" w:rsidR="00455E81" w:rsidRPr="003C5E10" w:rsidRDefault="00455E81" w:rsidP="00A9280A">
            <w:pPr>
              <w:ind w:left="280" w:hanging="280"/>
              <w:rPr>
                <w:ins w:id="4648" w:author="User" w:date="2021-09-13T18:13:00Z"/>
                <w:rFonts w:ascii="標楷體" w:hAnsi="標楷體"/>
              </w:rPr>
            </w:pPr>
            <w:ins w:id="4649" w:author="User" w:date="2021-09-13T18:13:00Z">
              <w:r w:rsidRPr="003C5E10">
                <w:rPr>
                  <w:rFonts w:ascii="標楷體" w:hAnsi="標楷體"/>
                  <w:noProof/>
                </w:rPr>
                <w:t>裕和二街</w:t>
              </w:r>
            </w:ins>
          </w:p>
        </w:tc>
        <w:tc>
          <w:tcPr>
            <w:tcW w:w="836" w:type="dxa"/>
          </w:tcPr>
          <w:p w14:paraId="372068C9" w14:textId="77777777" w:rsidR="00455E81" w:rsidRPr="003C5E10" w:rsidRDefault="00455E81" w:rsidP="00A9280A">
            <w:pPr>
              <w:kinsoku w:val="0"/>
              <w:autoSpaceDE w:val="0"/>
              <w:autoSpaceDN w:val="0"/>
              <w:adjustRightInd w:val="0"/>
              <w:spacing w:before="118" w:line="216" w:lineRule="auto"/>
              <w:ind w:left="270" w:hanging="270"/>
              <w:rPr>
                <w:ins w:id="4650" w:author="User" w:date="2021-09-13T18:13:00Z"/>
                <w:rFonts w:ascii="標楷體" w:hAnsi="標楷體"/>
              </w:rPr>
            </w:pPr>
            <w:ins w:id="4651" w:author="User" w:date="2021-09-13T18:13:00Z">
              <w:r w:rsidRPr="003C5E10">
                <w:rPr>
                  <w:rFonts w:ascii="標楷體" w:hAnsi="標楷體"/>
                  <w:noProof/>
                  <w:color w:val="000000"/>
                  <w:spacing w:val="-10"/>
                </w:rPr>
                <w:t>89</w:t>
              </w:r>
            </w:ins>
          </w:p>
        </w:tc>
        <w:tc>
          <w:tcPr>
            <w:tcW w:w="2189" w:type="dxa"/>
          </w:tcPr>
          <w:p w14:paraId="7160B29F" w14:textId="77777777" w:rsidR="00455E81" w:rsidRPr="003C5E10" w:rsidRDefault="00455E81" w:rsidP="00A9280A">
            <w:pPr>
              <w:ind w:left="270" w:hanging="270"/>
              <w:rPr>
                <w:ins w:id="4652" w:author="User" w:date="2021-09-13T18:13:00Z"/>
                <w:rFonts w:ascii="標楷體" w:hAnsi="標楷體"/>
              </w:rPr>
            </w:pPr>
            <w:ins w:id="4653" w:author="User" w:date="2021-09-13T18:13:00Z">
              <w:r w:rsidRPr="003C5E10">
                <w:rPr>
                  <w:rFonts w:ascii="標楷體" w:hAnsi="標楷體"/>
                  <w:noProof/>
                  <w:spacing w:val="-10"/>
                </w:rPr>
                <w:t>文化五街</w:t>
              </w:r>
            </w:ins>
          </w:p>
        </w:tc>
      </w:tr>
      <w:tr w:rsidR="00455E81" w:rsidRPr="003C5E10" w14:paraId="7D737165" w14:textId="77777777" w:rsidTr="00A9280A">
        <w:trPr>
          <w:trHeight w:hRule="exact" w:val="454"/>
          <w:jc w:val="center"/>
          <w:ins w:id="4654" w:author="User" w:date="2021-09-13T18:13:00Z"/>
        </w:trPr>
        <w:tc>
          <w:tcPr>
            <w:tcW w:w="830" w:type="dxa"/>
          </w:tcPr>
          <w:p w14:paraId="210FCE62" w14:textId="77777777" w:rsidR="00455E81" w:rsidRPr="003C5E10" w:rsidRDefault="00455E81" w:rsidP="00A9280A">
            <w:pPr>
              <w:kinsoku w:val="0"/>
              <w:autoSpaceDE w:val="0"/>
              <w:autoSpaceDN w:val="0"/>
              <w:adjustRightInd w:val="0"/>
              <w:spacing w:before="118" w:line="216" w:lineRule="auto"/>
              <w:ind w:left="249" w:hanging="249"/>
              <w:rPr>
                <w:ins w:id="4655" w:author="User" w:date="2021-09-13T18:13:00Z"/>
                <w:rFonts w:ascii="標楷體" w:hAnsi="標楷體"/>
              </w:rPr>
            </w:pPr>
            <w:ins w:id="4656" w:author="User" w:date="2021-09-13T18:13:00Z">
              <w:r w:rsidRPr="003C5E10">
                <w:rPr>
                  <w:rFonts w:ascii="標楷體" w:hAnsi="標楷體"/>
                  <w:noProof/>
                  <w:color w:val="000000"/>
                  <w:w w:val="89"/>
                </w:rPr>
                <w:t>2</w:t>
              </w:r>
            </w:ins>
          </w:p>
        </w:tc>
        <w:tc>
          <w:tcPr>
            <w:tcW w:w="2189" w:type="dxa"/>
          </w:tcPr>
          <w:p w14:paraId="766D595E" w14:textId="77777777" w:rsidR="00455E81" w:rsidRPr="003C5E10" w:rsidRDefault="00455E81" w:rsidP="00A9280A">
            <w:pPr>
              <w:ind w:left="280" w:hanging="280"/>
              <w:rPr>
                <w:ins w:id="4657" w:author="User" w:date="2021-09-13T18:13:00Z"/>
                <w:rFonts w:ascii="標楷體" w:hAnsi="標楷體"/>
              </w:rPr>
            </w:pPr>
            <w:ins w:id="4658" w:author="User" w:date="2021-09-13T18:13:00Z">
              <w:r w:rsidRPr="003C5E10">
                <w:rPr>
                  <w:rFonts w:ascii="標楷體" w:hAnsi="標楷體"/>
                  <w:noProof/>
                </w:rPr>
                <w:t>大學路西段</w:t>
              </w:r>
            </w:ins>
          </w:p>
        </w:tc>
        <w:tc>
          <w:tcPr>
            <w:tcW w:w="839" w:type="dxa"/>
          </w:tcPr>
          <w:p w14:paraId="5C0A6E32" w14:textId="77777777" w:rsidR="00455E81" w:rsidRPr="003C5E10" w:rsidRDefault="00455E81" w:rsidP="00A9280A">
            <w:pPr>
              <w:kinsoku w:val="0"/>
              <w:autoSpaceDE w:val="0"/>
              <w:autoSpaceDN w:val="0"/>
              <w:adjustRightInd w:val="0"/>
              <w:spacing w:before="118" w:line="216" w:lineRule="auto"/>
              <w:ind w:left="280" w:hanging="280"/>
              <w:rPr>
                <w:ins w:id="4659" w:author="User" w:date="2021-09-13T18:13:00Z"/>
                <w:rFonts w:ascii="標楷體" w:hAnsi="標楷體"/>
              </w:rPr>
            </w:pPr>
            <w:ins w:id="4660" w:author="User" w:date="2021-09-13T18:13:00Z">
              <w:r w:rsidRPr="003C5E10">
                <w:rPr>
                  <w:rFonts w:ascii="標楷體" w:hAnsi="標楷體"/>
                  <w:noProof/>
                  <w:color w:val="000000"/>
                </w:rPr>
                <w:t>46</w:t>
              </w:r>
            </w:ins>
          </w:p>
        </w:tc>
        <w:tc>
          <w:tcPr>
            <w:tcW w:w="2189" w:type="dxa"/>
          </w:tcPr>
          <w:p w14:paraId="17326888" w14:textId="77777777" w:rsidR="00455E81" w:rsidRPr="003C5E10" w:rsidRDefault="00455E81" w:rsidP="00A9280A">
            <w:pPr>
              <w:ind w:left="280" w:hanging="280"/>
              <w:rPr>
                <w:ins w:id="4661" w:author="User" w:date="2021-09-13T18:13:00Z"/>
                <w:rFonts w:ascii="標楷體" w:hAnsi="標楷體"/>
              </w:rPr>
            </w:pPr>
            <w:ins w:id="4662" w:author="User" w:date="2021-09-13T18:13:00Z">
              <w:r w:rsidRPr="003C5E10">
                <w:rPr>
                  <w:rFonts w:ascii="標楷體" w:hAnsi="標楷體"/>
                  <w:noProof/>
                </w:rPr>
                <w:t>裕和三街</w:t>
              </w:r>
            </w:ins>
          </w:p>
        </w:tc>
        <w:tc>
          <w:tcPr>
            <w:tcW w:w="836" w:type="dxa"/>
          </w:tcPr>
          <w:p w14:paraId="03E0E042" w14:textId="77777777" w:rsidR="00455E81" w:rsidRPr="003C5E10" w:rsidRDefault="00455E81" w:rsidP="00A9280A">
            <w:pPr>
              <w:kinsoku w:val="0"/>
              <w:autoSpaceDE w:val="0"/>
              <w:autoSpaceDN w:val="0"/>
              <w:adjustRightInd w:val="0"/>
              <w:spacing w:before="118" w:line="216" w:lineRule="auto"/>
              <w:ind w:left="270" w:hanging="270"/>
              <w:rPr>
                <w:ins w:id="4663" w:author="User" w:date="2021-09-13T18:13:00Z"/>
                <w:rFonts w:ascii="標楷體" w:hAnsi="標楷體"/>
              </w:rPr>
            </w:pPr>
            <w:ins w:id="4664" w:author="User" w:date="2021-09-13T18:13:00Z">
              <w:r w:rsidRPr="003C5E10">
                <w:rPr>
                  <w:rFonts w:ascii="標楷體" w:hAnsi="標楷體"/>
                  <w:noProof/>
                  <w:color w:val="000000"/>
                  <w:spacing w:val="-10"/>
                </w:rPr>
                <w:t>90</w:t>
              </w:r>
            </w:ins>
          </w:p>
        </w:tc>
        <w:tc>
          <w:tcPr>
            <w:tcW w:w="2189" w:type="dxa"/>
          </w:tcPr>
          <w:p w14:paraId="6507F5F4" w14:textId="77777777" w:rsidR="00455E81" w:rsidRPr="003C5E10" w:rsidRDefault="00455E81" w:rsidP="00A9280A">
            <w:pPr>
              <w:ind w:left="270" w:hanging="270"/>
              <w:rPr>
                <w:ins w:id="4665" w:author="User" w:date="2021-09-13T18:13:00Z"/>
                <w:rFonts w:ascii="標楷體" w:hAnsi="標楷體"/>
              </w:rPr>
            </w:pPr>
            <w:ins w:id="4666" w:author="User" w:date="2021-09-13T18:13:00Z">
              <w:r w:rsidRPr="003C5E10">
                <w:rPr>
                  <w:rFonts w:ascii="標楷體" w:hAnsi="標楷體" w:cs="Arial Unicode MS"/>
                  <w:noProof/>
                  <w:spacing w:val="-10"/>
                </w:rPr>
                <w:t>文化六街</w:t>
              </w:r>
            </w:ins>
          </w:p>
        </w:tc>
      </w:tr>
      <w:tr w:rsidR="00455E81" w:rsidRPr="003C5E10" w14:paraId="254F9354" w14:textId="77777777" w:rsidTr="00A9280A">
        <w:trPr>
          <w:trHeight w:hRule="exact" w:val="454"/>
          <w:jc w:val="center"/>
          <w:ins w:id="4667" w:author="User" w:date="2021-09-13T18:13:00Z"/>
        </w:trPr>
        <w:tc>
          <w:tcPr>
            <w:tcW w:w="830" w:type="dxa"/>
          </w:tcPr>
          <w:p w14:paraId="50D23523" w14:textId="77777777" w:rsidR="00455E81" w:rsidRPr="003C5E10" w:rsidRDefault="00455E81" w:rsidP="00A9280A">
            <w:pPr>
              <w:kinsoku w:val="0"/>
              <w:autoSpaceDE w:val="0"/>
              <w:autoSpaceDN w:val="0"/>
              <w:adjustRightInd w:val="0"/>
              <w:spacing w:before="119" w:line="216" w:lineRule="auto"/>
              <w:ind w:left="249" w:hanging="249"/>
              <w:rPr>
                <w:ins w:id="4668" w:author="User" w:date="2021-09-13T18:13:00Z"/>
                <w:rFonts w:ascii="標楷體" w:hAnsi="標楷體"/>
              </w:rPr>
            </w:pPr>
            <w:ins w:id="4669" w:author="User" w:date="2021-09-13T18:13:00Z">
              <w:r w:rsidRPr="003C5E10">
                <w:rPr>
                  <w:rFonts w:ascii="標楷體" w:hAnsi="標楷體"/>
                  <w:noProof/>
                  <w:color w:val="000000"/>
                  <w:w w:val="89"/>
                </w:rPr>
                <w:t>3</w:t>
              </w:r>
            </w:ins>
          </w:p>
        </w:tc>
        <w:tc>
          <w:tcPr>
            <w:tcW w:w="2189" w:type="dxa"/>
          </w:tcPr>
          <w:p w14:paraId="2B4D6CE3" w14:textId="77777777" w:rsidR="00455E81" w:rsidRPr="003C5E10" w:rsidRDefault="00455E81" w:rsidP="00A9280A">
            <w:pPr>
              <w:ind w:left="280" w:hanging="280"/>
              <w:rPr>
                <w:ins w:id="4670" w:author="User" w:date="2021-09-13T18:13:00Z"/>
                <w:rFonts w:ascii="標楷體" w:hAnsi="標楷體"/>
              </w:rPr>
            </w:pPr>
            <w:ins w:id="4671" w:author="User" w:date="2021-09-13T18:13:00Z">
              <w:r w:rsidRPr="003C5E10">
                <w:rPr>
                  <w:rFonts w:ascii="標楷體" w:hAnsi="標楷體"/>
                  <w:noProof/>
                </w:rPr>
                <w:t>中華東路</w:t>
              </w:r>
            </w:ins>
          </w:p>
        </w:tc>
        <w:tc>
          <w:tcPr>
            <w:tcW w:w="839" w:type="dxa"/>
          </w:tcPr>
          <w:p w14:paraId="54570CE4" w14:textId="77777777" w:rsidR="00455E81" w:rsidRPr="003C5E10" w:rsidRDefault="00455E81" w:rsidP="00A9280A">
            <w:pPr>
              <w:kinsoku w:val="0"/>
              <w:autoSpaceDE w:val="0"/>
              <w:autoSpaceDN w:val="0"/>
              <w:adjustRightInd w:val="0"/>
              <w:spacing w:before="119" w:line="216" w:lineRule="auto"/>
              <w:ind w:left="280" w:hanging="280"/>
              <w:rPr>
                <w:ins w:id="4672" w:author="User" w:date="2021-09-13T18:13:00Z"/>
                <w:rFonts w:ascii="標楷體" w:hAnsi="標楷體"/>
              </w:rPr>
            </w:pPr>
            <w:ins w:id="4673" w:author="User" w:date="2021-09-13T18:13:00Z">
              <w:r w:rsidRPr="003C5E10">
                <w:rPr>
                  <w:rFonts w:ascii="標楷體" w:hAnsi="標楷體"/>
                  <w:noProof/>
                  <w:color w:val="000000"/>
                </w:rPr>
                <w:t>47</w:t>
              </w:r>
            </w:ins>
          </w:p>
        </w:tc>
        <w:tc>
          <w:tcPr>
            <w:tcW w:w="2189" w:type="dxa"/>
          </w:tcPr>
          <w:p w14:paraId="2A966B29" w14:textId="77777777" w:rsidR="00455E81" w:rsidRPr="003C5E10" w:rsidRDefault="00455E81" w:rsidP="00A9280A">
            <w:pPr>
              <w:ind w:left="280" w:hanging="280"/>
              <w:rPr>
                <w:ins w:id="4674" w:author="User" w:date="2021-09-13T18:13:00Z"/>
                <w:rFonts w:ascii="標楷體" w:hAnsi="標楷體"/>
              </w:rPr>
            </w:pPr>
            <w:ins w:id="4675" w:author="User" w:date="2021-09-13T18:13:00Z">
              <w:r w:rsidRPr="003C5E10">
                <w:rPr>
                  <w:rFonts w:ascii="標楷體" w:hAnsi="標楷體"/>
                  <w:noProof/>
                </w:rPr>
                <w:t>裕和五街</w:t>
              </w:r>
            </w:ins>
          </w:p>
        </w:tc>
        <w:tc>
          <w:tcPr>
            <w:tcW w:w="836" w:type="dxa"/>
          </w:tcPr>
          <w:p w14:paraId="6799BFAF" w14:textId="77777777" w:rsidR="00455E81" w:rsidRPr="003C5E10" w:rsidRDefault="00455E81" w:rsidP="00A9280A">
            <w:pPr>
              <w:kinsoku w:val="0"/>
              <w:autoSpaceDE w:val="0"/>
              <w:autoSpaceDN w:val="0"/>
              <w:adjustRightInd w:val="0"/>
              <w:spacing w:before="118" w:line="216" w:lineRule="auto"/>
              <w:ind w:left="270" w:hanging="270"/>
              <w:rPr>
                <w:ins w:id="4676" w:author="User" w:date="2021-09-13T18:13:00Z"/>
                <w:rFonts w:ascii="標楷體" w:hAnsi="標楷體"/>
              </w:rPr>
            </w:pPr>
            <w:ins w:id="4677" w:author="User" w:date="2021-09-13T18:13:00Z">
              <w:r w:rsidRPr="003C5E10">
                <w:rPr>
                  <w:rFonts w:ascii="標楷體" w:hAnsi="標楷體"/>
                  <w:noProof/>
                  <w:color w:val="000000"/>
                  <w:spacing w:val="-10"/>
                </w:rPr>
                <w:t>91</w:t>
              </w:r>
            </w:ins>
          </w:p>
        </w:tc>
        <w:tc>
          <w:tcPr>
            <w:tcW w:w="2189" w:type="dxa"/>
          </w:tcPr>
          <w:p w14:paraId="105B9AD5" w14:textId="77777777" w:rsidR="00455E81" w:rsidRPr="003C5E10" w:rsidRDefault="00455E81" w:rsidP="00A9280A">
            <w:pPr>
              <w:ind w:left="266" w:hanging="266"/>
              <w:rPr>
                <w:ins w:id="4678" w:author="User" w:date="2021-09-13T18:13:00Z"/>
                <w:rFonts w:ascii="標楷體" w:hAnsi="標楷體"/>
              </w:rPr>
            </w:pPr>
            <w:ins w:id="4679" w:author="User" w:date="2021-09-13T18:13:00Z">
              <w:r w:rsidRPr="003C5E10">
                <w:rPr>
                  <w:rFonts w:ascii="標楷體" w:hAnsi="標楷體" w:cs="Arial Unicode MS"/>
                  <w:noProof/>
                  <w:spacing w:val="-14"/>
                </w:rPr>
                <w:t>文化路</w:t>
              </w:r>
            </w:ins>
          </w:p>
        </w:tc>
      </w:tr>
      <w:tr w:rsidR="00455E81" w:rsidRPr="003C5E10" w14:paraId="353DEDC6" w14:textId="77777777" w:rsidTr="00A9280A">
        <w:trPr>
          <w:trHeight w:hRule="exact" w:val="454"/>
          <w:jc w:val="center"/>
          <w:ins w:id="4680" w:author="User" w:date="2021-09-13T18:13:00Z"/>
        </w:trPr>
        <w:tc>
          <w:tcPr>
            <w:tcW w:w="830" w:type="dxa"/>
          </w:tcPr>
          <w:p w14:paraId="78D3CEF6" w14:textId="77777777" w:rsidR="00455E81" w:rsidRPr="003C5E10" w:rsidRDefault="00455E81" w:rsidP="00A9280A">
            <w:pPr>
              <w:kinsoku w:val="0"/>
              <w:autoSpaceDE w:val="0"/>
              <w:autoSpaceDN w:val="0"/>
              <w:adjustRightInd w:val="0"/>
              <w:spacing w:before="119" w:line="216" w:lineRule="auto"/>
              <w:ind w:left="260" w:hanging="260"/>
              <w:rPr>
                <w:ins w:id="4681" w:author="User" w:date="2021-09-13T18:13:00Z"/>
                <w:rFonts w:ascii="標楷體" w:hAnsi="標楷體"/>
              </w:rPr>
            </w:pPr>
            <w:ins w:id="4682" w:author="User" w:date="2021-09-13T18:13:00Z">
              <w:r w:rsidRPr="003C5E10">
                <w:rPr>
                  <w:rFonts w:ascii="標楷體" w:hAnsi="標楷體"/>
                  <w:noProof/>
                  <w:color w:val="000000"/>
                  <w:spacing w:val="-20"/>
                </w:rPr>
                <w:t>4</w:t>
              </w:r>
            </w:ins>
          </w:p>
        </w:tc>
        <w:tc>
          <w:tcPr>
            <w:tcW w:w="2189" w:type="dxa"/>
          </w:tcPr>
          <w:p w14:paraId="70B79E36" w14:textId="77777777" w:rsidR="00455E81" w:rsidRPr="003C5E10" w:rsidRDefault="00455E81" w:rsidP="00A9280A">
            <w:pPr>
              <w:ind w:left="280" w:hanging="280"/>
              <w:rPr>
                <w:ins w:id="4683" w:author="User" w:date="2021-09-13T18:13:00Z"/>
                <w:rFonts w:ascii="標楷體" w:hAnsi="標楷體"/>
              </w:rPr>
            </w:pPr>
            <w:ins w:id="4684" w:author="User" w:date="2021-09-13T18:13:00Z">
              <w:r w:rsidRPr="003C5E10">
                <w:rPr>
                  <w:rFonts w:ascii="標楷體" w:hAnsi="標楷體" w:cs="SimSun"/>
                  <w:noProof/>
                </w:rPr>
                <w:t>民族一街</w:t>
              </w:r>
            </w:ins>
          </w:p>
        </w:tc>
        <w:tc>
          <w:tcPr>
            <w:tcW w:w="839" w:type="dxa"/>
          </w:tcPr>
          <w:p w14:paraId="4F3D7EB8" w14:textId="77777777" w:rsidR="00455E81" w:rsidRPr="003C5E10" w:rsidRDefault="00455E81" w:rsidP="00A9280A">
            <w:pPr>
              <w:kinsoku w:val="0"/>
              <w:autoSpaceDE w:val="0"/>
              <w:autoSpaceDN w:val="0"/>
              <w:adjustRightInd w:val="0"/>
              <w:spacing w:before="119" w:line="216" w:lineRule="auto"/>
              <w:ind w:left="280" w:hanging="280"/>
              <w:rPr>
                <w:ins w:id="4685" w:author="User" w:date="2021-09-13T18:13:00Z"/>
                <w:rFonts w:ascii="標楷體" w:hAnsi="標楷體"/>
              </w:rPr>
            </w:pPr>
            <w:ins w:id="4686" w:author="User" w:date="2021-09-13T18:13:00Z">
              <w:r w:rsidRPr="003C5E10">
                <w:rPr>
                  <w:rFonts w:ascii="標楷體" w:hAnsi="標楷體"/>
                  <w:noProof/>
                  <w:color w:val="000000"/>
                </w:rPr>
                <w:t>48</w:t>
              </w:r>
            </w:ins>
          </w:p>
        </w:tc>
        <w:tc>
          <w:tcPr>
            <w:tcW w:w="2189" w:type="dxa"/>
          </w:tcPr>
          <w:p w14:paraId="0533317D" w14:textId="77777777" w:rsidR="00455E81" w:rsidRPr="003C5E10" w:rsidRDefault="00455E81" w:rsidP="00A9280A">
            <w:pPr>
              <w:ind w:left="280" w:hanging="280"/>
              <w:rPr>
                <w:ins w:id="4687" w:author="User" w:date="2021-09-13T18:13:00Z"/>
                <w:rFonts w:ascii="標楷體" w:hAnsi="標楷體"/>
              </w:rPr>
            </w:pPr>
            <w:ins w:id="4688" w:author="User" w:date="2021-09-13T18:13:00Z">
              <w:r w:rsidRPr="003C5E10">
                <w:rPr>
                  <w:rFonts w:ascii="標楷體" w:hAnsi="標楷體"/>
                  <w:noProof/>
                </w:rPr>
                <w:t>裕和四街</w:t>
              </w:r>
            </w:ins>
          </w:p>
        </w:tc>
        <w:tc>
          <w:tcPr>
            <w:tcW w:w="836" w:type="dxa"/>
          </w:tcPr>
          <w:p w14:paraId="17FE3751" w14:textId="77777777" w:rsidR="00455E81" w:rsidRPr="003C5E10" w:rsidRDefault="00455E81" w:rsidP="00A9280A">
            <w:pPr>
              <w:kinsoku w:val="0"/>
              <w:autoSpaceDE w:val="0"/>
              <w:autoSpaceDN w:val="0"/>
              <w:adjustRightInd w:val="0"/>
              <w:spacing w:before="119" w:line="216" w:lineRule="auto"/>
              <w:ind w:left="270" w:hanging="270"/>
              <w:rPr>
                <w:ins w:id="4689" w:author="User" w:date="2021-09-13T18:13:00Z"/>
                <w:rFonts w:ascii="標楷體" w:hAnsi="標楷體"/>
              </w:rPr>
            </w:pPr>
            <w:ins w:id="4690" w:author="User" w:date="2021-09-13T18:13:00Z">
              <w:r w:rsidRPr="003C5E10">
                <w:rPr>
                  <w:rFonts w:ascii="標楷體" w:hAnsi="標楷體"/>
                  <w:noProof/>
                  <w:color w:val="000000"/>
                  <w:spacing w:val="-10"/>
                </w:rPr>
                <w:t>92</w:t>
              </w:r>
            </w:ins>
          </w:p>
        </w:tc>
        <w:tc>
          <w:tcPr>
            <w:tcW w:w="2189" w:type="dxa"/>
          </w:tcPr>
          <w:p w14:paraId="0E9CED07" w14:textId="77777777" w:rsidR="00455E81" w:rsidRPr="003C5E10" w:rsidRDefault="00455E81" w:rsidP="00A9280A">
            <w:pPr>
              <w:ind w:left="280" w:hanging="280"/>
              <w:rPr>
                <w:ins w:id="4691" w:author="User" w:date="2021-09-13T18:13:00Z"/>
                <w:rFonts w:ascii="標楷體" w:hAnsi="標楷體"/>
              </w:rPr>
            </w:pPr>
            <w:ins w:id="4692" w:author="User" w:date="2021-09-13T18:13:00Z">
              <w:r w:rsidRPr="003C5E10">
                <w:rPr>
                  <w:rFonts w:ascii="標楷體" w:hAnsi="標楷體" w:cs="Arial Unicode MS"/>
                  <w:noProof/>
                </w:rPr>
                <w:t>自由路</w:t>
              </w:r>
            </w:ins>
          </w:p>
        </w:tc>
      </w:tr>
      <w:tr w:rsidR="00455E81" w:rsidRPr="003C5E10" w14:paraId="5571A184" w14:textId="77777777" w:rsidTr="00A9280A">
        <w:trPr>
          <w:trHeight w:hRule="exact" w:val="454"/>
          <w:jc w:val="center"/>
          <w:ins w:id="4693" w:author="User" w:date="2021-09-13T18:13:00Z"/>
        </w:trPr>
        <w:tc>
          <w:tcPr>
            <w:tcW w:w="830" w:type="dxa"/>
          </w:tcPr>
          <w:p w14:paraId="23D7A2AB" w14:textId="77777777" w:rsidR="00455E81" w:rsidRPr="003C5E10" w:rsidRDefault="00455E81" w:rsidP="00A9280A">
            <w:pPr>
              <w:kinsoku w:val="0"/>
              <w:autoSpaceDE w:val="0"/>
              <w:autoSpaceDN w:val="0"/>
              <w:adjustRightInd w:val="0"/>
              <w:spacing w:before="118" w:line="216" w:lineRule="auto"/>
              <w:ind w:left="241" w:hanging="241"/>
              <w:rPr>
                <w:ins w:id="4694" w:author="User" w:date="2021-09-13T18:13:00Z"/>
                <w:rFonts w:ascii="標楷體" w:hAnsi="標楷體"/>
              </w:rPr>
            </w:pPr>
            <w:ins w:id="4695" w:author="User" w:date="2021-09-13T18:13:00Z">
              <w:r w:rsidRPr="003C5E10">
                <w:rPr>
                  <w:rFonts w:ascii="標楷體" w:hAnsi="標楷體"/>
                  <w:noProof/>
                  <w:color w:val="000000"/>
                  <w:w w:val="86"/>
                </w:rPr>
                <w:t>5</w:t>
              </w:r>
            </w:ins>
          </w:p>
        </w:tc>
        <w:tc>
          <w:tcPr>
            <w:tcW w:w="2189" w:type="dxa"/>
          </w:tcPr>
          <w:p w14:paraId="22883684" w14:textId="77777777" w:rsidR="00455E81" w:rsidRPr="003C5E10" w:rsidRDefault="00455E81" w:rsidP="00A9280A">
            <w:pPr>
              <w:ind w:left="280" w:hanging="280"/>
              <w:rPr>
                <w:ins w:id="4696" w:author="User" w:date="2021-09-13T18:13:00Z"/>
                <w:rFonts w:ascii="標楷體" w:hAnsi="標楷體"/>
              </w:rPr>
            </w:pPr>
            <w:ins w:id="4697" w:author="User" w:date="2021-09-13T18:13:00Z">
              <w:r w:rsidRPr="003C5E10">
                <w:rPr>
                  <w:rFonts w:ascii="標楷體" w:hAnsi="標楷體"/>
                  <w:noProof/>
                </w:rPr>
                <w:t>民族路</w:t>
              </w:r>
            </w:ins>
          </w:p>
        </w:tc>
        <w:tc>
          <w:tcPr>
            <w:tcW w:w="839" w:type="dxa"/>
          </w:tcPr>
          <w:p w14:paraId="5EA028DD" w14:textId="77777777" w:rsidR="00455E81" w:rsidRPr="003C5E10" w:rsidRDefault="00455E81" w:rsidP="00A9280A">
            <w:pPr>
              <w:kinsoku w:val="0"/>
              <w:autoSpaceDE w:val="0"/>
              <w:autoSpaceDN w:val="0"/>
              <w:adjustRightInd w:val="0"/>
              <w:spacing w:before="118" w:line="216" w:lineRule="auto"/>
              <w:ind w:left="280" w:hanging="280"/>
              <w:rPr>
                <w:ins w:id="4698" w:author="User" w:date="2021-09-13T18:13:00Z"/>
                <w:rFonts w:ascii="標楷體" w:hAnsi="標楷體"/>
              </w:rPr>
            </w:pPr>
            <w:ins w:id="4699" w:author="User" w:date="2021-09-13T18:13:00Z">
              <w:r w:rsidRPr="003C5E10">
                <w:rPr>
                  <w:rFonts w:ascii="標楷體" w:hAnsi="標楷體"/>
                  <w:noProof/>
                  <w:color w:val="000000"/>
                </w:rPr>
                <w:t>49</w:t>
              </w:r>
            </w:ins>
          </w:p>
        </w:tc>
        <w:tc>
          <w:tcPr>
            <w:tcW w:w="2189" w:type="dxa"/>
          </w:tcPr>
          <w:p w14:paraId="414C87FE" w14:textId="77777777" w:rsidR="00455E81" w:rsidRPr="003C5E10" w:rsidRDefault="00455E81" w:rsidP="00A9280A">
            <w:pPr>
              <w:ind w:left="280" w:hanging="280"/>
              <w:rPr>
                <w:ins w:id="4700" w:author="User" w:date="2021-09-13T18:13:00Z"/>
                <w:rFonts w:ascii="標楷體" w:hAnsi="標楷體"/>
              </w:rPr>
            </w:pPr>
            <w:ins w:id="4701" w:author="User" w:date="2021-09-13T18:13:00Z">
              <w:r w:rsidRPr="003C5E10">
                <w:rPr>
                  <w:rFonts w:ascii="標楷體" w:hAnsi="標楷體" w:cs="Arial Unicode MS"/>
                  <w:noProof/>
                </w:rPr>
                <w:t>裕和路</w:t>
              </w:r>
            </w:ins>
          </w:p>
        </w:tc>
        <w:tc>
          <w:tcPr>
            <w:tcW w:w="836" w:type="dxa"/>
          </w:tcPr>
          <w:p w14:paraId="3009EFB8" w14:textId="77777777" w:rsidR="00455E81" w:rsidRPr="003C5E10" w:rsidRDefault="00455E81" w:rsidP="00A9280A">
            <w:pPr>
              <w:kinsoku w:val="0"/>
              <w:autoSpaceDE w:val="0"/>
              <w:autoSpaceDN w:val="0"/>
              <w:adjustRightInd w:val="0"/>
              <w:spacing w:before="119" w:line="216" w:lineRule="auto"/>
              <w:ind w:left="270" w:hanging="270"/>
              <w:rPr>
                <w:ins w:id="4702" w:author="User" w:date="2021-09-13T18:13:00Z"/>
                <w:rFonts w:ascii="標楷體" w:hAnsi="標楷體"/>
              </w:rPr>
            </w:pPr>
            <w:ins w:id="4703" w:author="User" w:date="2021-09-13T18:13:00Z">
              <w:r w:rsidRPr="003C5E10">
                <w:rPr>
                  <w:rFonts w:ascii="標楷體" w:hAnsi="標楷體"/>
                  <w:noProof/>
                  <w:color w:val="000000"/>
                  <w:spacing w:val="-10"/>
                </w:rPr>
                <w:t>93</w:t>
              </w:r>
            </w:ins>
          </w:p>
        </w:tc>
        <w:tc>
          <w:tcPr>
            <w:tcW w:w="2189" w:type="dxa"/>
          </w:tcPr>
          <w:p w14:paraId="083E3486" w14:textId="77777777" w:rsidR="00455E81" w:rsidRPr="003C5E10" w:rsidRDefault="00455E81" w:rsidP="00A9280A">
            <w:pPr>
              <w:ind w:left="280" w:hanging="280"/>
              <w:rPr>
                <w:ins w:id="4704" w:author="User" w:date="2021-09-13T18:13:00Z"/>
                <w:rFonts w:ascii="標楷體" w:hAnsi="標楷體"/>
              </w:rPr>
            </w:pPr>
            <w:ins w:id="4705" w:author="User" w:date="2021-09-13T18:13:00Z">
              <w:r w:rsidRPr="003C5E10">
                <w:rPr>
                  <w:rFonts w:ascii="標楷體" w:hAnsi="標楷體" w:cs="Arial Unicode MS"/>
                  <w:noProof/>
                </w:rPr>
                <w:t>利東街</w:t>
              </w:r>
            </w:ins>
          </w:p>
        </w:tc>
      </w:tr>
      <w:tr w:rsidR="00455E81" w:rsidRPr="003C5E10" w14:paraId="3E35E802" w14:textId="77777777" w:rsidTr="00A9280A">
        <w:trPr>
          <w:trHeight w:hRule="exact" w:val="454"/>
          <w:jc w:val="center"/>
          <w:ins w:id="4706" w:author="User" w:date="2021-09-13T18:13:00Z"/>
        </w:trPr>
        <w:tc>
          <w:tcPr>
            <w:tcW w:w="830" w:type="dxa"/>
          </w:tcPr>
          <w:p w14:paraId="034E1E92" w14:textId="77777777" w:rsidR="00455E81" w:rsidRPr="003C5E10" w:rsidRDefault="00455E81" w:rsidP="00A9280A">
            <w:pPr>
              <w:kinsoku w:val="0"/>
              <w:autoSpaceDE w:val="0"/>
              <w:autoSpaceDN w:val="0"/>
              <w:adjustRightInd w:val="0"/>
              <w:spacing w:before="118" w:line="216" w:lineRule="auto"/>
              <w:ind w:left="241" w:hanging="241"/>
              <w:rPr>
                <w:ins w:id="4707" w:author="User" w:date="2021-09-13T18:13:00Z"/>
                <w:rFonts w:ascii="標楷體" w:hAnsi="標楷體"/>
              </w:rPr>
            </w:pPr>
            <w:ins w:id="4708" w:author="User" w:date="2021-09-13T18:13:00Z">
              <w:r w:rsidRPr="003C5E10">
                <w:rPr>
                  <w:rFonts w:ascii="標楷體" w:hAnsi="標楷體"/>
                  <w:noProof/>
                  <w:color w:val="000000"/>
                  <w:w w:val="86"/>
                </w:rPr>
                <w:t>6</w:t>
              </w:r>
            </w:ins>
          </w:p>
        </w:tc>
        <w:tc>
          <w:tcPr>
            <w:tcW w:w="2189" w:type="dxa"/>
          </w:tcPr>
          <w:p w14:paraId="66F783CE" w14:textId="77777777" w:rsidR="00455E81" w:rsidRPr="003C5E10" w:rsidRDefault="00455E81" w:rsidP="00A9280A">
            <w:pPr>
              <w:ind w:left="280" w:hanging="280"/>
              <w:rPr>
                <w:ins w:id="4709" w:author="User" w:date="2021-09-13T18:13:00Z"/>
                <w:rFonts w:ascii="標楷體" w:hAnsi="標楷體"/>
              </w:rPr>
            </w:pPr>
            <w:ins w:id="4710" w:author="User" w:date="2021-09-13T18:13:00Z">
              <w:r w:rsidRPr="003C5E10">
                <w:rPr>
                  <w:rFonts w:ascii="標楷體" w:hAnsi="標楷體"/>
                  <w:noProof/>
                </w:rPr>
                <w:t>育樂街</w:t>
              </w:r>
            </w:ins>
          </w:p>
        </w:tc>
        <w:tc>
          <w:tcPr>
            <w:tcW w:w="839" w:type="dxa"/>
          </w:tcPr>
          <w:p w14:paraId="40885B97" w14:textId="77777777" w:rsidR="00455E81" w:rsidRPr="003C5E10" w:rsidRDefault="00455E81" w:rsidP="00A9280A">
            <w:pPr>
              <w:kinsoku w:val="0"/>
              <w:autoSpaceDE w:val="0"/>
              <w:autoSpaceDN w:val="0"/>
              <w:adjustRightInd w:val="0"/>
              <w:spacing w:before="118" w:line="216" w:lineRule="auto"/>
              <w:ind w:left="270" w:hanging="270"/>
              <w:rPr>
                <w:ins w:id="4711" w:author="User" w:date="2021-09-13T18:13:00Z"/>
                <w:rFonts w:ascii="標楷體" w:hAnsi="標楷體"/>
              </w:rPr>
            </w:pPr>
            <w:ins w:id="4712" w:author="User" w:date="2021-09-13T18:13:00Z">
              <w:r w:rsidRPr="003C5E10">
                <w:rPr>
                  <w:rFonts w:ascii="標楷體" w:hAnsi="標楷體"/>
                  <w:noProof/>
                  <w:color w:val="000000"/>
                  <w:spacing w:val="-10"/>
                </w:rPr>
                <w:t>50</w:t>
              </w:r>
            </w:ins>
          </w:p>
        </w:tc>
        <w:tc>
          <w:tcPr>
            <w:tcW w:w="2189" w:type="dxa"/>
          </w:tcPr>
          <w:p w14:paraId="4A2E93F6" w14:textId="77777777" w:rsidR="00455E81" w:rsidRPr="003C5E10" w:rsidRDefault="00455E81" w:rsidP="00A9280A">
            <w:pPr>
              <w:ind w:left="280" w:hanging="280"/>
              <w:rPr>
                <w:ins w:id="4713" w:author="User" w:date="2021-09-13T18:13:00Z"/>
                <w:rFonts w:ascii="標楷體" w:hAnsi="標楷體"/>
              </w:rPr>
            </w:pPr>
            <w:ins w:id="4714" w:author="User" w:date="2021-09-13T18:13:00Z">
              <w:r w:rsidRPr="003C5E10">
                <w:rPr>
                  <w:rFonts w:ascii="標楷體" w:hAnsi="標楷體"/>
                  <w:noProof/>
                </w:rPr>
                <w:t>裕忠一街</w:t>
              </w:r>
            </w:ins>
          </w:p>
        </w:tc>
        <w:tc>
          <w:tcPr>
            <w:tcW w:w="836" w:type="dxa"/>
          </w:tcPr>
          <w:p w14:paraId="77EF119D" w14:textId="77777777" w:rsidR="00455E81" w:rsidRPr="003C5E10" w:rsidRDefault="00455E81" w:rsidP="00A9280A">
            <w:pPr>
              <w:kinsoku w:val="0"/>
              <w:autoSpaceDE w:val="0"/>
              <w:autoSpaceDN w:val="0"/>
              <w:adjustRightInd w:val="0"/>
              <w:spacing w:before="118" w:line="216" w:lineRule="auto"/>
              <w:ind w:left="270" w:hanging="270"/>
              <w:rPr>
                <w:ins w:id="4715" w:author="User" w:date="2021-09-13T18:13:00Z"/>
                <w:rFonts w:ascii="標楷體" w:hAnsi="標楷體"/>
              </w:rPr>
            </w:pPr>
            <w:ins w:id="4716" w:author="User" w:date="2021-09-13T18:13:00Z">
              <w:r w:rsidRPr="003C5E10">
                <w:rPr>
                  <w:rFonts w:ascii="標楷體" w:hAnsi="標楷體"/>
                  <w:noProof/>
                  <w:color w:val="000000"/>
                  <w:spacing w:val="-10"/>
                </w:rPr>
                <w:t>94</w:t>
              </w:r>
            </w:ins>
          </w:p>
        </w:tc>
        <w:tc>
          <w:tcPr>
            <w:tcW w:w="2189" w:type="dxa"/>
          </w:tcPr>
          <w:p w14:paraId="2983BEA7" w14:textId="77777777" w:rsidR="00455E81" w:rsidRPr="003C5E10" w:rsidRDefault="00455E81" w:rsidP="00A9280A">
            <w:pPr>
              <w:ind w:left="280" w:hanging="280"/>
              <w:rPr>
                <w:ins w:id="4717" w:author="User" w:date="2021-09-13T18:13:00Z"/>
                <w:rFonts w:ascii="標楷體" w:hAnsi="標楷體"/>
              </w:rPr>
            </w:pPr>
            <w:ins w:id="4718" w:author="User" w:date="2021-09-13T18:13:00Z">
              <w:r w:rsidRPr="003C5E10">
                <w:rPr>
                  <w:rFonts w:ascii="標楷體" w:hAnsi="標楷體" w:cs="Arial Unicode MS"/>
                  <w:noProof/>
                </w:rPr>
                <w:t>東門路</w:t>
              </w:r>
            </w:ins>
          </w:p>
        </w:tc>
      </w:tr>
      <w:tr w:rsidR="00455E81" w:rsidRPr="003C5E10" w14:paraId="086F82C0" w14:textId="77777777" w:rsidTr="00A9280A">
        <w:trPr>
          <w:trHeight w:hRule="exact" w:val="454"/>
          <w:jc w:val="center"/>
          <w:ins w:id="4719" w:author="User" w:date="2021-09-13T18:13:00Z"/>
        </w:trPr>
        <w:tc>
          <w:tcPr>
            <w:tcW w:w="830" w:type="dxa"/>
          </w:tcPr>
          <w:p w14:paraId="35125850" w14:textId="77777777" w:rsidR="00455E81" w:rsidRPr="003C5E10" w:rsidRDefault="00455E81" w:rsidP="00A9280A">
            <w:pPr>
              <w:kinsoku w:val="0"/>
              <w:autoSpaceDE w:val="0"/>
              <w:autoSpaceDN w:val="0"/>
              <w:adjustRightInd w:val="0"/>
              <w:spacing w:before="118" w:line="216" w:lineRule="auto"/>
              <w:ind w:left="241" w:hanging="241"/>
              <w:rPr>
                <w:ins w:id="4720" w:author="User" w:date="2021-09-13T18:13:00Z"/>
                <w:rFonts w:ascii="標楷體" w:hAnsi="標楷體"/>
              </w:rPr>
            </w:pPr>
            <w:ins w:id="4721" w:author="User" w:date="2021-09-13T18:13:00Z">
              <w:r w:rsidRPr="003C5E10">
                <w:rPr>
                  <w:rFonts w:ascii="標楷體" w:hAnsi="標楷體"/>
                  <w:noProof/>
                  <w:color w:val="000000"/>
                  <w:w w:val="86"/>
                </w:rPr>
                <w:t>7</w:t>
              </w:r>
            </w:ins>
          </w:p>
        </w:tc>
        <w:tc>
          <w:tcPr>
            <w:tcW w:w="2189" w:type="dxa"/>
          </w:tcPr>
          <w:p w14:paraId="1BD2C8C3" w14:textId="77777777" w:rsidR="00455E81" w:rsidRPr="003C5E10" w:rsidRDefault="00455E81" w:rsidP="00A9280A">
            <w:pPr>
              <w:ind w:left="280" w:hanging="280"/>
              <w:rPr>
                <w:ins w:id="4722" w:author="User" w:date="2021-09-13T18:13:00Z"/>
                <w:rFonts w:ascii="標楷體" w:hAnsi="標楷體"/>
              </w:rPr>
            </w:pPr>
            <w:ins w:id="4723" w:author="User" w:date="2021-09-13T18:13:00Z">
              <w:r w:rsidRPr="003C5E10">
                <w:rPr>
                  <w:rFonts w:ascii="標楷體" w:hAnsi="標楷體"/>
                  <w:noProof/>
                </w:rPr>
                <w:t>怡東路</w:t>
              </w:r>
            </w:ins>
          </w:p>
        </w:tc>
        <w:tc>
          <w:tcPr>
            <w:tcW w:w="839" w:type="dxa"/>
          </w:tcPr>
          <w:p w14:paraId="006C9033" w14:textId="77777777" w:rsidR="00455E81" w:rsidRPr="003C5E10" w:rsidRDefault="00455E81" w:rsidP="00A9280A">
            <w:pPr>
              <w:kinsoku w:val="0"/>
              <w:autoSpaceDE w:val="0"/>
              <w:autoSpaceDN w:val="0"/>
              <w:adjustRightInd w:val="0"/>
              <w:spacing w:before="118" w:line="216" w:lineRule="auto"/>
              <w:ind w:left="270" w:hanging="270"/>
              <w:rPr>
                <w:ins w:id="4724" w:author="User" w:date="2021-09-13T18:13:00Z"/>
                <w:rFonts w:ascii="標楷體" w:hAnsi="標楷體"/>
              </w:rPr>
            </w:pPr>
            <w:ins w:id="4725" w:author="User" w:date="2021-09-13T18:13:00Z">
              <w:r w:rsidRPr="003C5E10">
                <w:rPr>
                  <w:rFonts w:ascii="標楷體" w:hAnsi="標楷體"/>
                  <w:noProof/>
                  <w:color w:val="000000"/>
                  <w:spacing w:val="-10"/>
                </w:rPr>
                <w:t>51</w:t>
              </w:r>
            </w:ins>
          </w:p>
        </w:tc>
        <w:tc>
          <w:tcPr>
            <w:tcW w:w="2189" w:type="dxa"/>
          </w:tcPr>
          <w:p w14:paraId="5FE4A035" w14:textId="77777777" w:rsidR="00455E81" w:rsidRPr="003C5E10" w:rsidRDefault="00455E81" w:rsidP="00A9280A">
            <w:pPr>
              <w:ind w:left="280" w:hanging="280"/>
              <w:rPr>
                <w:ins w:id="4726" w:author="User" w:date="2021-09-13T18:13:00Z"/>
                <w:rFonts w:ascii="標楷體" w:hAnsi="標楷體"/>
              </w:rPr>
            </w:pPr>
            <w:ins w:id="4727" w:author="User" w:date="2021-09-13T18:13:00Z">
              <w:r w:rsidRPr="003C5E10">
                <w:rPr>
                  <w:rFonts w:ascii="標楷體" w:hAnsi="標楷體"/>
                  <w:noProof/>
                </w:rPr>
                <w:t>裕忠二街</w:t>
              </w:r>
            </w:ins>
          </w:p>
        </w:tc>
        <w:tc>
          <w:tcPr>
            <w:tcW w:w="836" w:type="dxa"/>
          </w:tcPr>
          <w:p w14:paraId="60E30D7C" w14:textId="77777777" w:rsidR="00455E81" w:rsidRPr="003C5E10" w:rsidRDefault="00455E81" w:rsidP="00A9280A">
            <w:pPr>
              <w:kinsoku w:val="0"/>
              <w:autoSpaceDE w:val="0"/>
              <w:autoSpaceDN w:val="0"/>
              <w:adjustRightInd w:val="0"/>
              <w:spacing w:before="118" w:line="216" w:lineRule="auto"/>
              <w:ind w:left="270" w:hanging="270"/>
              <w:rPr>
                <w:ins w:id="4728" w:author="User" w:date="2021-09-13T18:13:00Z"/>
                <w:rFonts w:ascii="標楷體" w:hAnsi="標楷體"/>
              </w:rPr>
            </w:pPr>
            <w:ins w:id="4729" w:author="User" w:date="2021-09-13T18:13:00Z">
              <w:r w:rsidRPr="003C5E10">
                <w:rPr>
                  <w:rFonts w:ascii="標楷體" w:hAnsi="標楷體"/>
                  <w:noProof/>
                  <w:color w:val="000000"/>
                  <w:spacing w:val="-10"/>
                </w:rPr>
                <w:t>95</w:t>
              </w:r>
            </w:ins>
          </w:p>
        </w:tc>
        <w:tc>
          <w:tcPr>
            <w:tcW w:w="2189" w:type="dxa"/>
          </w:tcPr>
          <w:p w14:paraId="01893980" w14:textId="77777777" w:rsidR="00455E81" w:rsidRPr="003C5E10" w:rsidRDefault="00455E81" w:rsidP="00A9280A">
            <w:pPr>
              <w:ind w:left="280" w:hanging="280"/>
              <w:rPr>
                <w:ins w:id="4730" w:author="User" w:date="2021-09-13T18:13:00Z"/>
                <w:rFonts w:ascii="標楷體" w:hAnsi="標楷體"/>
              </w:rPr>
            </w:pPr>
            <w:ins w:id="4731" w:author="User" w:date="2021-09-13T18:13:00Z">
              <w:r w:rsidRPr="003C5E10">
                <w:rPr>
                  <w:rFonts w:ascii="標楷體" w:hAnsi="標楷體"/>
                  <w:noProof/>
                </w:rPr>
                <w:t>東智街</w:t>
              </w:r>
            </w:ins>
          </w:p>
        </w:tc>
      </w:tr>
      <w:tr w:rsidR="00455E81" w:rsidRPr="003C5E10" w14:paraId="43C7DE80" w14:textId="77777777" w:rsidTr="00A9280A">
        <w:trPr>
          <w:trHeight w:hRule="exact" w:val="454"/>
          <w:jc w:val="center"/>
          <w:ins w:id="4732" w:author="User" w:date="2021-09-13T18:13:00Z"/>
        </w:trPr>
        <w:tc>
          <w:tcPr>
            <w:tcW w:w="830" w:type="dxa"/>
          </w:tcPr>
          <w:p w14:paraId="38F7A969" w14:textId="77777777" w:rsidR="00455E81" w:rsidRPr="003C5E10" w:rsidRDefault="00455E81" w:rsidP="00A9280A">
            <w:pPr>
              <w:kinsoku w:val="0"/>
              <w:autoSpaceDE w:val="0"/>
              <w:autoSpaceDN w:val="0"/>
              <w:adjustRightInd w:val="0"/>
              <w:spacing w:before="118" w:line="216" w:lineRule="auto"/>
              <w:ind w:left="249" w:hanging="249"/>
              <w:rPr>
                <w:ins w:id="4733" w:author="User" w:date="2021-09-13T18:13:00Z"/>
                <w:rFonts w:ascii="標楷體" w:hAnsi="標楷體"/>
              </w:rPr>
            </w:pPr>
            <w:ins w:id="4734" w:author="User" w:date="2021-09-13T18:13:00Z">
              <w:r w:rsidRPr="003C5E10">
                <w:rPr>
                  <w:rFonts w:ascii="標楷體" w:hAnsi="標楷體"/>
                  <w:noProof/>
                  <w:color w:val="000000"/>
                  <w:w w:val="89"/>
                </w:rPr>
                <w:t>8</w:t>
              </w:r>
            </w:ins>
          </w:p>
        </w:tc>
        <w:tc>
          <w:tcPr>
            <w:tcW w:w="2189" w:type="dxa"/>
          </w:tcPr>
          <w:p w14:paraId="102B0630" w14:textId="77777777" w:rsidR="00455E81" w:rsidRPr="003C5E10" w:rsidRDefault="00455E81" w:rsidP="00A9280A">
            <w:pPr>
              <w:ind w:left="280" w:hanging="280"/>
              <w:rPr>
                <w:ins w:id="4735" w:author="User" w:date="2021-09-13T18:13:00Z"/>
                <w:rFonts w:ascii="標楷體" w:hAnsi="標楷體"/>
              </w:rPr>
            </w:pPr>
            <w:ins w:id="4736" w:author="User" w:date="2021-09-13T18:13:00Z">
              <w:r w:rsidRPr="003C5E10">
                <w:rPr>
                  <w:rFonts w:ascii="標楷體" w:hAnsi="標楷體"/>
                  <w:noProof/>
                </w:rPr>
                <w:t>東平路</w:t>
              </w:r>
            </w:ins>
          </w:p>
        </w:tc>
        <w:tc>
          <w:tcPr>
            <w:tcW w:w="839" w:type="dxa"/>
          </w:tcPr>
          <w:p w14:paraId="5D9923EC" w14:textId="77777777" w:rsidR="00455E81" w:rsidRPr="003C5E10" w:rsidRDefault="00455E81" w:rsidP="00A9280A">
            <w:pPr>
              <w:kinsoku w:val="0"/>
              <w:autoSpaceDE w:val="0"/>
              <w:autoSpaceDN w:val="0"/>
              <w:adjustRightInd w:val="0"/>
              <w:spacing w:before="118" w:line="216" w:lineRule="auto"/>
              <w:ind w:left="270" w:hanging="270"/>
              <w:rPr>
                <w:ins w:id="4737" w:author="User" w:date="2021-09-13T18:13:00Z"/>
                <w:rFonts w:ascii="標楷體" w:hAnsi="標楷體"/>
              </w:rPr>
            </w:pPr>
            <w:ins w:id="4738" w:author="User" w:date="2021-09-13T18:13:00Z">
              <w:r w:rsidRPr="003C5E10">
                <w:rPr>
                  <w:rFonts w:ascii="標楷體" w:hAnsi="標楷體"/>
                  <w:noProof/>
                  <w:color w:val="000000"/>
                  <w:spacing w:val="-10"/>
                </w:rPr>
                <w:t>52</w:t>
              </w:r>
            </w:ins>
          </w:p>
        </w:tc>
        <w:tc>
          <w:tcPr>
            <w:tcW w:w="2189" w:type="dxa"/>
          </w:tcPr>
          <w:p w14:paraId="5703EF52" w14:textId="77777777" w:rsidR="00455E81" w:rsidRPr="003C5E10" w:rsidRDefault="00455E81" w:rsidP="00A9280A">
            <w:pPr>
              <w:ind w:left="280" w:hanging="280"/>
              <w:rPr>
                <w:ins w:id="4739" w:author="User" w:date="2021-09-13T18:13:00Z"/>
                <w:rFonts w:ascii="標楷體" w:hAnsi="標楷體"/>
              </w:rPr>
            </w:pPr>
            <w:ins w:id="4740" w:author="User" w:date="2021-09-13T18:13:00Z">
              <w:r w:rsidRPr="003C5E10">
                <w:rPr>
                  <w:rFonts w:ascii="標楷體" w:hAnsi="標楷體" w:cs="Arial Unicode MS"/>
                  <w:noProof/>
                </w:rPr>
                <w:t>裕忠路</w:t>
              </w:r>
            </w:ins>
          </w:p>
        </w:tc>
        <w:tc>
          <w:tcPr>
            <w:tcW w:w="836" w:type="dxa"/>
          </w:tcPr>
          <w:p w14:paraId="4D010DC8" w14:textId="77777777" w:rsidR="00455E81" w:rsidRPr="003C5E10" w:rsidRDefault="00455E81" w:rsidP="00A9280A">
            <w:pPr>
              <w:kinsoku w:val="0"/>
              <w:autoSpaceDE w:val="0"/>
              <w:autoSpaceDN w:val="0"/>
              <w:adjustRightInd w:val="0"/>
              <w:spacing w:before="118" w:line="216" w:lineRule="auto"/>
              <w:ind w:left="280" w:hanging="280"/>
              <w:rPr>
                <w:ins w:id="4741" w:author="User" w:date="2021-09-13T18:13:00Z"/>
                <w:rFonts w:ascii="標楷體" w:hAnsi="標楷體"/>
              </w:rPr>
            </w:pPr>
            <w:ins w:id="4742" w:author="User" w:date="2021-09-13T18:13:00Z">
              <w:r w:rsidRPr="003C5E10">
                <w:rPr>
                  <w:rFonts w:ascii="標楷體" w:hAnsi="標楷體" w:hint="eastAsia"/>
                </w:rPr>
                <w:t>96</w:t>
              </w:r>
            </w:ins>
          </w:p>
        </w:tc>
        <w:tc>
          <w:tcPr>
            <w:tcW w:w="2189" w:type="dxa"/>
          </w:tcPr>
          <w:p w14:paraId="3C7A8833" w14:textId="77777777" w:rsidR="00455E81" w:rsidRPr="003C5E10" w:rsidRDefault="00455E81" w:rsidP="00A9280A">
            <w:pPr>
              <w:ind w:left="266" w:hanging="266"/>
              <w:rPr>
                <w:ins w:id="4743" w:author="User" w:date="2021-09-13T18:13:00Z"/>
                <w:rFonts w:ascii="標楷體" w:hAnsi="標楷體"/>
              </w:rPr>
            </w:pPr>
            <w:ins w:id="4744" w:author="User" w:date="2021-09-13T18:13:00Z">
              <w:r w:rsidRPr="003C5E10">
                <w:rPr>
                  <w:rFonts w:ascii="標楷體" w:hAnsi="標楷體"/>
                  <w:noProof/>
                  <w:spacing w:val="-14"/>
                </w:rPr>
                <w:t>長東街</w:t>
              </w:r>
            </w:ins>
          </w:p>
        </w:tc>
      </w:tr>
      <w:tr w:rsidR="00455E81" w:rsidRPr="003C5E10" w14:paraId="0D020811" w14:textId="77777777" w:rsidTr="00A9280A">
        <w:trPr>
          <w:trHeight w:hRule="exact" w:val="454"/>
          <w:jc w:val="center"/>
          <w:ins w:id="4745" w:author="User" w:date="2021-09-13T18:13:00Z"/>
        </w:trPr>
        <w:tc>
          <w:tcPr>
            <w:tcW w:w="830" w:type="dxa"/>
          </w:tcPr>
          <w:p w14:paraId="65AFA366" w14:textId="77777777" w:rsidR="00455E81" w:rsidRPr="003C5E10" w:rsidRDefault="00455E81" w:rsidP="00A9280A">
            <w:pPr>
              <w:kinsoku w:val="0"/>
              <w:autoSpaceDE w:val="0"/>
              <w:autoSpaceDN w:val="0"/>
              <w:adjustRightInd w:val="0"/>
              <w:spacing w:before="119" w:line="216" w:lineRule="auto"/>
              <w:ind w:left="241" w:hanging="241"/>
              <w:rPr>
                <w:ins w:id="4746" w:author="User" w:date="2021-09-13T18:13:00Z"/>
                <w:rFonts w:ascii="標楷體" w:hAnsi="標楷體"/>
              </w:rPr>
            </w:pPr>
            <w:ins w:id="4747" w:author="User" w:date="2021-09-13T18:13:00Z">
              <w:r w:rsidRPr="003C5E10">
                <w:rPr>
                  <w:rFonts w:ascii="標楷體" w:hAnsi="標楷體"/>
                  <w:noProof/>
                  <w:color w:val="000000"/>
                  <w:w w:val="86"/>
                </w:rPr>
                <w:t>9</w:t>
              </w:r>
            </w:ins>
          </w:p>
        </w:tc>
        <w:tc>
          <w:tcPr>
            <w:tcW w:w="2189" w:type="dxa"/>
          </w:tcPr>
          <w:p w14:paraId="1E1C6429" w14:textId="77777777" w:rsidR="00455E81" w:rsidRPr="003C5E10" w:rsidRDefault="00455E81" w:rsidP="00A9280A">
            <w:pPr>
              <w:ind w:left="280" w:hanging="280"/>
              <w:rPr>
                <w:ins w:id="4748" w:author="User" w:date="2021-09-13T18:13:00Z"/>
                <w:rFonts w:ascii="標楷體" w:hAnsi="標楷體"/>
              </w:rPr>
            </w:pPr>
            <w:ins w:id="4749" w:author="User" w:date="2021-09-13T18:13:00Z">
              <w:r w:rsidRPr="003C5E10">
                <w:rPr>
                  <w:rFonts w:ascii="標楷體" w:hAnsi="標楷體"/>
                  <w:noProof/>
                </w:rPr>
                <w:t>東光路</w:t>
              </w:r>
            </w:ins>
          </w:p>
        </w:tc>
        <w:tc>
          <w:tcPr>
            <w:tcW w:w="839" w:type="dxa"/>
          </w:tcPr>
          <w:p w14:paraId="423B4625" w14:textId="77777777" w:rsidR="00455E81" w:rsidRPr="003C5E10" w:rsidRDefault="00455E81" w:rsidP="00A9280A">
            <w:pPr>
              <w:kinsoku w:val="0"/>
              <w:autoSpaceDE w:val="0"/>
              <w:autoSpaceDN w:val="0"/>
              <w:adjustRightInd w:val="0"/>
              <w:spacing w:before="118" w:line="216" w:lineRule="auto"/>
              <w:ind w:left="270" w:hanging="270"/>
              <w:rPr>
                <w:ins w:id="4750" w:author="User" w:date="2021-09-13T18:13:00Z"/>
                <w:rFonts w:ascii="標楷體" w:hAnsi="標楷體"/>
              </w:rPr>
            </w:pPr>
            <w:ins w:id="4751" w:author="User" w:date="2021-09-13T18:13:00Z">
              <w:r w:rsidRPr="003C5E10">
                <w:rPr>
                  <w:rFonts w:ascii="標楷體" w:hAnsi="標楷體"/>
                  <w:noProof/>
                  <w:color w:val="000000"/>
                  <w:spacing w:val="-10"/>
                </w:rPr>
                <w:t>53</w:t>
              </w:r>
            </w:ins>
          </w:p>
        </w:tc>
        <w:tc>
          <w:tcPr>
            <w:tcW w:w="2189" w:type="dxa"/>
          </w:tcPr>
          <w:p w14:paraId="76FEDDB1" w14:textId="77777777" w:rsidR="00455E81" w:rsidRPr="003C5E10" w:rsidRDefault="00455E81" w:rsidP="00A9280A">
            <w:pPr>
              <w:ind w:left="280" w:hanging="280"/>
              <w:rPr>
                <w:ins w:id="4752" w:author="User" w:date="2021-09-13T18:13:00Z"/>
                <w:rFonts w:ascii="標楷體" w:hAnsi="標楷體"/>
              </w:rPr>
            </w:pPr>
            <w:ins w:id="4753" w:author="User" w:date="2021-09-13T18:13:00Z">
              <w:r w:rsidRPr="003C5E10">
                <w:rPr>
                  <w:rFonts w:ascii="標楷體" w:hAnsi="標楷體"/>
                  <w:noProof/>
                </w:rPr>
                <w:t>裕東一街</w:t>
              </w:r>
            </w:ins>
          </w:p>
        </w:tc>
        <w:tc>
          <w:tcPr>
            <w:tcW w:w="836" w:type="dxa"/>
          </w:tcPr>
          <w:p w14:paraId="2A8BD0DA" w14:textId="77777777" w:rsidR="00455E81" w:rsidRPr="003C5E10" w:rsidRDefault="00455E81" w:rsidP="00A9280A">
            <w:pPr>
              <w:kinsoku w:val="0"/>
              <w:autoSpaceDE w:val="0"/>
              <w:autoSpaceDN w:val="0"/>
              <w:adjustRightInd w:val="0"/>
              <w:spacing w:before="118" w:line="216" w:lineRule="auto"/>
              <w:ind w:left="273" w:hanging="273"/>
              <w:rPr>
                <w:ins w:id="4754" w:author="User" w:date="2021-09-13T18:13:00Z"/>
                <w:rFonts w:ascii="標楷體" w:hAnsi="標楷體"/>
              </w:rPr>
            </w:pPr>
            <w:ins w:id="4755" w:author="User" w:date="2021-09-13T18:13:00Z">
              <w:r w:rsidRPr="003C5E10">
                <w:rPr>
                  <w:rFonts w:ascii="標楷體" w:hAnsi="標楷體" w:hint="eastAsia"/>
                  <w:noProof/>
                  <w:color w:val="000000"/>
                  <w:spacing w:val="-7"/>
                </w:rPr>
                <w:t>97</w:t>
              </w:r>
            </w:ins>
          </w:p>
        </w:tc>
        <w:tc>
          <w:tcPr>
            <w:tcW w:w="2189" w:type="dxa"/>
          </w:tcPr>
          <w:p w14:paraId="50D81748" w14:textId="77777777" w:rsidR="00455E81" w:rsidRPr="003C5E10" w:rsidRDefault="00455E81" w:rsidP="00A9280A">
            <w:pPr>
              <w:ind w:left="268" w:hanging="268"/>
              <w:rPr>
                <w:ins w:id="4756" w:author="User" w:date="2021-09-13T18:13:00Z"/>
                <w:rFonts w:ascii="標楷體" w:hAnsi="標楷體"/>
              </w:rPr>
            </w:pPr>
            <w:ins w:id="4757" w:author="User" w:date="2021-09-13T18:13:00Z">
              <w:r w:rsidRPr="003C5E10">
                <w:rPr>
                  <w:rFonts w:ascii="標楷體" w:hAnsi="標楷體" w:cs="Arial Unicode MS"/>
                  <w:noProof/>
                  <w:spacing w:val="-12"/>
                </w:rPr>
                <w:t>崇善十六街</w:t>
              </w:r>
            </w:ins>
          </w:p>
        </w:tc>
      </w:tr>
      <w:tr w:rsidR="00455E81" w:rsidRPr="003C5E10" w14:paraId="59B664E4" w14:textId="77777777" w:rsidTr="00A9280A">
        <w:trPr>
          <w:trHeight w:hRule="exact" w:val="454"/>
          <w:jc w:val="center"/>
          <w:ins w:id="4758" w:author="User" w:date="2021-09-13T18:13:00Z"/>
        </w:trPr>
        <w:tc>
          <w:tcPr>
            <w:tcW w:w="830" w:type="dxa"/>
          </w:tcPr>
          <w:p w14:paraId="21FC1EAA" w14:textId="77777777" w:rsidR="00455E81" w:rsidRPr="003C5E10" w:rsidRDefault="00455E81" w:rsidP="00A9280A">
            <w:pPr>
              <w:kinsoku w:val="0"/>
              <w:autoSpaceDE w:val="0"/>
              <w:autoSpaceDN w:val="0"/>
              <w:adjustRightInd w:val="0"/>
              <w:spacing w:before="119" w:line="216" w:lineRule="auto"/>
              <w:ind w:left="249" w:hanging="249"/>
              <w:rPr>
                <w:ins w:id="4759" w:author="User" w:date="2021-09-13T18:13:00Z"/>
                <w:rFonts w:ascii="標楷體" w:hAnsi="標楷體"/>
              </w:rPr>
            </w:pPr>
            <w:ins w:id="4760" w:author="User" w:date="2021-09-13T18:13:00Z">
              <w:r w:rsidRPr="003C5E10">
                <w:rPr>
                  <w:rFonts w:ascii="標楷體" w:hAnsi="標楷體"/>
                  <w:noProof/>
                  <w:color w:val="000000"/>
                  <w:w w:val="89"/>
                </w:rPr>
                <w:t>10</w:t>
              </w:r>
            </w:ins>
          </w:p>
        </w:tc>
        <w:tc>
          <w:tcPr>
            <w:tcW w:w="2189" w:type="dxa"/>
          </w:tcPr>
          <w:p w14:paraId="603112DB" w14:textId="77777777" w:rsidR="00455E81" w:rsidRPr="003C5E10" w:rsidRDefault="00455E81" w:rsidP="00A9280A">
            <w:pPr>
              <w:ind w:left="280" w:hanging="280"/>
              <w:rPr>
                <w:ins w:id="4761" w:author="User" w:date="2021-09-13T18:13:00Z"/>
                <w:rFonts w:ascii="標楷體" w:hAnsi="標楷體"/>
              </w:rPr>
            </w:pPr>
            <w:ins w:id="4762" w:author="User" w:date="2021-09-13T18:13:00Z">
              <w:r w:rsidRPr="003C5E10">
                <w:rPr>
                  <w:rFonts w:ascii="標楷體" w:hAnsi="標楷體"/>
                  <w:noProof/>
                </w:rPr>
                <w:t>東安路</w:t>
              </w:r>
            </w:ins>
          </w:p>
        </w:tc>
        <w:tc>
          <w:tcPr>
            <w:tcW w:w="839" w:type="dxa"/>
          </w:tcPr>
          <w:p w14:paraId="55AD571D" w14:textId="77777777" w:rsidR="00455E81" w:rsidRPr="003C5E10" w:rsidRDefault="00455E81" w:rsidP="00A9280A">
            <w:pPr>
              <w:kinsoku w:val="0"/>
              <w:autoSpaceDE w:val="0"/>
              <w:autoSpaceDN w:val="0"/>
              <w:adjustRightInd w:val="0"/>
              <w:spacing w:before="118" w:line="216" w:lineRule="auto"/>
              <w:ind w:left="270" w:hanging="270"/>
              <w:rPr>
                <w:ins w:id="4763" w:author="User" w:date="2021-09-13T18:13:00Z"/>
                <w:rFonts w:ascii="標楷體" w:hAnsi="標楷體"/>
              </w:rPr>
            </w:pPr>
            <w:ins w:id="4764" w:author="User" w:date="2021-09-13T18:13:00Z">
              <w:r w:rsidRPr="003C5E10">
                <w:rPr>
                  <w:rFonts w:ascii="標楷體" w:hAnsi="標楷體"/>
                  <w:noProof/>
                  <w:color w:val="000000"/>
                  <w:spacing w:val="-10"/>
                </w:rPr>
                <w:t>54</w:t>
              </w:r>
            </w:ins>
          </w:p>
        </w:tc>
        <w:tc>
          <w:tcPr>
            <w:tcW w:w="2189" w:type="dxa"/>
          </w:tcPr>
          <w:p w14:paraId="75F3E187" w14:textId="77777777" w:rsidR="00455E81" w:rsidRPr="003C5E10" w:rsidRDefault="00455E81" w:rsidP="00A9280A">
            <w:pPr>
              <w:ind w:left="280" w:hanging="280"/>
              <w:rPr>
                <w:ins w:id="4765" w:author="User" w:date="2021-09-13T18:13:00Z"/>
                <w:rFonts w:ascii="標楷體" w:hAnsi="標楷體"/>
              </w:rPr>
            </w:pPr>
            <w:ins w:id="4766" w:author="User" w:date="2021-09-13T18:13:00Z">
              <w:r w:rsidRPr="003C5E10">
                <w:rPr>
                  <w:rFonts w:ascii="標楷體" w:hAnsi="標楷體"/>
                  <w:noProof/>
                </w:rPr>
                <w:t>裕東二街</w:t>
              </w:r>
            </w:ins>
          </w:p>
        </w:tc>
        <w:tc>
          <w:tcPr>
            <w:tcW w:w="836" w:type="dxa"/>
          </w:tcPr>
          <w:p w14:paraId="281FEAC3" w14:textId="77777777" w:rsidR="00455E81" w:rsidRPr="003C5E10" w:rsidRDefault="00455E81" w:rsidP="00A9280A">
            <w:pPr>
              <w:kinsoku w:val="0"/>
              <w:autoSpaceDE w:val="0"/>
              <w:autoSpaceDN w:val="0"/>
              <w:adjustRightInd w:val="0"/>
              <w:spacing w:before="118" w:line="216" w:lineRule="auto"/>
              <w:ind w:left="273" w:hanging="273"/>
              <w:rPr>
                <w:ins w:id="4767" w:author="User" w:date="2021-09-13T18:13:00Z"/>
                <w:rFonts w:ascii="標楷體" w:hAnsi="標楷體"/>
              </w:rPr>
            </w:pPr>
            <w:ins w:id="4768" w:author="User" w:date="2021-09-13T18:13:00Z">
              <w:r w:rsidRPr="003C5E10">
                <w:rPr>
                  <w:rFonts w:ascii="標楷體" w:hAnsi="標楷體" w:hint="eastAsia"/>
                  <w:noProof/>
                  <w:color w:val="000000"/>
                  <w:spacing w:val="-7"/>
                </w:rPr>
                <w:t>98</w:t>
              </w:r>
            </w:ins>
          </w:p>
        </w:tc>
        <w:tc>
          <w:tcPr>
            <w:tcW w:w="2189" w:type="dxa"/>
          </w:tcPr>
          <w:p w14:paraId="6B7DF1E9" w14:textId="77777777" w:rsidR="00455E81" w:rsidRPr="003C5E10" w:rsidRDefault="00455E81" w:rsidP="00A9280A">
            <w:pPr>
              <w:ind w:left="265" w:hanging="265"/>
              <w:rPr>
                <w:ins w:id="4769" w:author="User" w:date="2021-09-13T18:13:00Z"/>
                <w:rFonts w:ascii="標楷體" w:hAnsi="標楷體"/>
              </w:rPr>
            </w:pPr>
            <w:ins w:id="4770" w:author="User" w:date="2021-09-13T18:13:00Z">
              <w:r w:rsidRPr="003C5E10">
                <w:rPr>
                  <w:rFonts w:ascii="標楷體" w:hAnsi="標楷體"/>
                  <w:noProof/>
                  <w:spacing w:val="-15"/>
                </w:rPr>
                <w:t>崇善五街</w:t>
              </w:r>
            </w:ins>
          </w:p>
        </w:tc>
      </w:tr>
      <w:tr w:rsidR="00455E81" w:rsidRPr="003C5E10" w14:paraId="7A0FAB0C" w14:textId="77777777" w:rsidTr="00A9280A">
        <w:trPr>
          <w:trHeight w:hRule="exact" w:val="454"/>
          <w:jc w:val="center"/>
          <w:ins w:id="4771" w:author="User" w:date="2021-09-13T18:13:00Z"/>
        </w:trPr>
        <w:tc>
          <w:tcPr>
            <w:tcW w:w="830" w:type="dxa"/>
          </w:tcPr>
          <w:p w14:paraId="45495260" w14:textId="77777777" w:rsidR="00455E81" w:rsidRPr="003C5E10" w:rsidRDefault="00455E81" w:rsidP="00A9280A">
            <w:pPr>
              <w:kinsoku w:val="0"/>
              <w:autoSpaceDE w:val="0"/>
              <w:autoSpaceDN w:val="0"/>
              <w:adjustRightInd w:val="0"/>
              <w:spacing w:before="118" w:line="216" w:lineRule="auto"/>
              <w:ind w:left="249" w:hanging="249"/>
              <w:rPr>
                <w:ins w:id="4772" w:author="User" w:date="2021-09-13T18:13:00Z"/>
                <w:rFonts w:ascii="標楷體" w:hAnsi="標楷體"/>
              </w:rPr>
            </w:pPr>
            <w:ins w:id="4773" w:author="User" w:date="2021-09-13T18:13:00Z">
              <w:r w:rsidRPr="003C5E10">
                <w:rPr>
                  <w:rFonts w:ascii="標楷體" w:hAnsi="標楷體"/>
                  <w:noProof/>
                  <w:color w:val="000000"/>
                  <w:w w:val="89"/>
                </w:rPr>
                <w:t>11</w:t>
              </w:r>
            </w:ins>
          </w:p>
        </w:tc>
        <w:tc>
          <w:tcPr>
            <w:tcW w:w="2189" w:type="dxa"/>
          </w:tcPr>
          <w:p w14:paraId="28E9F4A8" w14:textId="77777777" w:rsidR="00455E81" w:rsidRPr="003C5E10" w:rsidRDefault="00455E81" w:rsidP="00A9280A">
            <w:pPr>
              <w:ind w:left="280" w:hanging="280"/>
              <w:rPr>
                <w:ins w:id="4774" w:author="User" w:date="2021-09-13T18:13:00Z"/>
                <w:rFonts w:ascii="標楷體" w:hAnsi="標楷體"/>
              </w:rPr>
            </w:pPr>
            <w:ins w:id="4775" w:author="User" w:date="2021-09-13T18:13:00Z">
              <w:r w:rsidRPr="003C5E10">
                <w:rPr>
                  <w:rFonts w:ascii="標楷體" w:hAnsi="標楷體"/>
                  <w:noProof/>
                </w:rPr>
                <w:t>東和路</w:t>
              </w:r>
            </w:ins>
          </w:p>
        </w:tc>
        <w:tc>
          <w:tcPr>
            <w:tcW w:w="839" w:type="dxa"/>
          </w:tcPr>
          <w:p w14:paraId="325BAB52" w14:textId="77777777" w:rsidR="00455E81" w:rsidRPr="003C5E10" w:rsidRDefault="00455E81" w:rsidP="00A9280A">
            <w:pPr>
              <w:kinsoku w:val="0"/>
              <w:autoSpaceDE w:val="0"/>
              <w:autoSpaceDN w:val="0"/>
              <w:adjustRightInd w:val="0"/>
              <w:spacing w:before="118" w:line="216" w:lineRule="auto"/>
              <w:ind w:left="270" w:hanging="270"/>
              <w:rPr>
                <w:ins w:id="4776" w:author="User" w:date="2021-09-13T18:13:00Z"/>
                <w:rFonts w:ascii="標楷體" w:hAnsi="標楷體"/>
              </w:rPr>
            </w:pPr>
            <w:ins w:id="4777" w:author="User" w:date="2021-09-13T18:13:00Z">
              <w:r w:rsidRPr="003C5E10">
                <w:rPr>
                  <w:rFonts w:ascii="標楷體" w:hAnsi="標楷體"/>
                  <w:noProof/>
                  <w:color w:val="000000"/>
                  <w:spacing w:val="-10"/>
                </w:rPr>
                <w:t>55</w:t>
              </w:r>
            </w:ins>
          </w:p>
        </w:tc>
        <w:tc>
          <w:tcPr>
            <w:tcW w:w="2189" w:type="dxa"/>
          </w:tcPr>
          <w:p w14:paraId="01C83DE9" w14:textId="77777777" w:rsidR="00455E81" w:rsidRPr="003C5E10" w:rsidRDefault="00455E81" w:rsidP="00A9280A">
            <w:pPr>
              <w:ind w:left="280" w:hanging="280"/>
              <w:rPr>
                <w:ins w:id="4778" w:author="User" w:date="2021-09-13T18:13:00Z"/>
                <w:rFonts w:ascii="標楷體" w:hAnsi="標楷體"/>
              </w:rPr>
            </w:pPr>
            <w:ins w:id="4779" w:author="User" w:date="2021-09-13T18:13:00Z">
              <w:r w:rsidRPr="003C5E10">
                <w:rPr>
                  <w:rFonts w:ascii="標楷體" w:hAnsi="標楷體"/>
                  <w:noProof/>
                </w:rPr>
                <w:t>裕信一街</w:t>
              </w:r>
            </w:ins>
          </w:p>
        </w:tc>
        <w:tc>
          <w:tcPr>
            <w:tcW w:w="836" w:type="dxa"/>
          </w:tcPr>
          <w:p w14:paraId="79FBD44E" w14:textId="77777777" w:rsidR="00455E81" w:rsidRPr="003C5E10" w:rsidRDefault="00455E81" w:rsidP="00A9280A">
            <w:pPr>
              <w:kinsoku w:val="0"/>
              <w:autoSpaceDE w:val="0"/>
              <w:autoSpaceDN w:val="0"/>
              <w:adjustRightInd w:val="0"/>
              <w:spacing w:before="119" w:line="216" w:lineRule="auto"/>
              <w:ind w:left="273" w:hanging="273"/>
              <w:rPr>
                <w:ins w:id="4780" w:author="User" w:date="2021-09-13T18:13:00Z"/>
                <w:rFonts w:ascii="標楷體" w:hAnsi="標楷體"/>
              </w:rPr>
            </w:pPr>
            <w:ins w:id="4781" w:author="User" w:date="2021-09-13T18:13:00Z">
              <w:r w:rsidRPr="003C5E10">
                <w:rPr>
                  <w:rFonts w:ascii="標楷體" w:hAnsi="標楷體" w:hint="eastAsia"/>
                  <w:noProof/>
                  <w:color w:val="000000"/>
                  <w:spacing w:val="-7"/>
                </w:rPr>
                <w:t>99</w:t>
              </w:r>
            </w:ins>
          </w:p>
        </w:tc>
        <w:tc>
          <w:tcPr>
            <w:tcW w:w="2189" w:type="dxa"/>
          </w:tcPr>
          <w:p w14:paraId="4D0CAB2D" w14:textId="77777777" w:rsidR="00455E81" w:rsidRPr="003C5E10" w:rsidRDefault="00455E81" w:rsidP="00A9280A">
            <w:pPr>
              <w:ind w:left="265" w:hanging="265"/>
              <w:rPr>
                <w:ins w:id="4782" w:author="User" w:date="2021-09-13T18:13:00Z"/>
                <w:rFonts w:ascii="標楷體" w:hAnsi="標楷體"/>
              </w:rPr>
            </w:pPr>
            <w:ins w:id="4783" w:author="User" w:date="2021-09-13T18:13:00Z">
              <w:r w:rsidRPr="003C5E10">
                <w:rPr>
                  <w:rFonts w:ascii="標楷體" w:hAnsi="標楷體" w:cs="Arial Unicode MS"/>
                  <w:noProof/>
                  <w:spacing w:val="-15"/>
                </w:rPr>
                <w:t>崇善六街</w:t>
              </w:r>
            </w:ins>
          </w:p>
        </w:tc>
      </w:tr>
      <w:tr w:rsidR="00455E81" w:rsidRPr="003C5E10" w14:paraId="7ED696CC" w14:textId="77777777" w:rsidTr="00A9280A">
        <w:trPr>
          <w:trHeight w:hRule="exact" w:val="454"/>
          <w:jc w:val="center"/>
          <w:ins w:id="4784" w:author="User" w:date="2021-09-13T18:13:00Z"/>
        </w:trPr>
        <w:tc>
          <w:tcPr>
            <w:tcW w:w="830" w:type="dxa"/>
          </w:tcPr>
          <w:p w14:paraId="4621D30F" w14:textId="77777777" w:rsidR="00455E81" w:rsidRPr="003C5E10" w:rsidRDefault="00455E81" w:rsidP="00A9280A">
            <w:pPr>
              <w:kinsoku w:val="0"/>
              <w:autoSpaceDE w:val="0"/>
              <w:autoSpaceDN w:val="0"/>
              <w:adjustRightInd w:val="0"/>
              <w:spacing w:before="118" w:line="216" w:lineRule="auto"/>
              <w:ind w:left="249" w:hanging="249"/>
              <w:rPr>
                <w:ins w:id="4785" w:author="User" w:date="2021-09-13T18:13:00Z"/>
                <w:rFonts w:ascii="標楷體" w:hAnsi="標楷體"/>
              </w:rPr>
            </w:pPr>
            <w:ins w:id="4786" w:author="User" w:date="2021-09-13T18:13:00Z">
              <w:r w:rsidRPr="003C5E10">
                <w:rPr>
                  <w:rFonts w:ascii="標楷體" w:hAnsi="標楷體"/>
                  <w:noProof/>
                  <w:color w:val="000000"/>
                  <w:w w:val="89"/>
                </w:rPr>
                <w:t>12</w:t>
              </w:r>
            </w:ins>
          </w:p>
        </w:tc>
        <w:tc>
          <w:tcPr>
            <w:tcW w:w="2189" w:type="dxa"/>
          </w:tcPr>
          <w:p w14:paraId="1AAACF47" w14:textId="77777777" w:rsidR="00455E81" w:rsidRPr="003C5E10" w:rsidRDefault="00455E81" w:rsidP="00A9280A">
            <w:pPr>
              <w:ind w:left="280" w:hanging="280"/>
              <w:rPr>
                <w:ins w:id="4787" w:author="User" w:date="2021-09-13T18:13:00Z"/>
                <w:rFonts w:ascii="標楷體" w:hAnsi="標楷體"/>
              </w:rPr>
            </w:pPr>
            <w:ins w:id="4788" w:author="User" w:date="2021-09-13T18:13:00Z">
              <w:r w:rsidRPr="003C5E10">
                <w:rPr>
                  <w:rFonts w:ascii="標楷體" w:hAnsi="標楷體"/>
                  <w:noProof/>
                </w:rPr>
                <w:t>東寧路</w:t>
              </w:r>
            </w:ins>
          </w:p>
        </w:tc>
        <w:tc>
          <w:tcPr>
            <w:tcW w:w="839" w:type="dxa"/>
          </w:tcPr>
          <w:p w14:paraId="25DE8EB1" w14:textId="77777777" w:rsidR="00455E81" w:rsidRPr="003C5E10" w:rsidRDefault="00455E81" w:rsidP="00A9280A">
            <w:pPr>
              <w:kinsoku w:val="0"/>
              <w:autoSpaceDE w:val="0"/>
              <w:autoSpaceDN w:val="0"/>
              <w:adjustRightInd w:val="0"/>
              <w:spacing w:before="119" w:line="216" w:lineRule="auto"/>
              <w:ind w:left="270" w:hanging="270"/>
              <w:rPr>
                <w:ins w:id="4789" w:author="User" w:date="2021-09-13T18:13:00Z"/>
                <w:rFonts w:ascii="標楷體" w:hAnsi="標楷體"/>
              </w:rPr>
            </w:pPr>
            <w:ins w:id="4790" w:author="User" w:date="2021-09-13T18:13:00Z">
              <w:r w:rsidRPr="003C5E10">
                <w:rPr>
                  <w:rFonts w:ascii="標楷體" w:hAnsi="標楷體"/>
                  <w:noProof/>
                  <w:color w:val="000000"/>
                  <w:spacing w:val="-10"/>
                </w:rPr>
                <w:t>56</w:t>
              </w:r>
            </w:ins>
          </w:p>
        </w:tc>
        <w:tc>
          <w:tcPr>
            <w:tcW w:w="2189" w:type="dxa"/>
          </w:tcPr>
          <w:p w14:paraId="6614E31B" w14:textId="77777777" w:rsidR="00455E81" w:rsidRPr="003C5E10" w:rsidRDefault="00455E81" w:rsidP="00A9280A">
            <w:pPr>
              <w:ind w:left="280" w:hanging="280"/>
              <w:rPr>
                <w:ins w:id="4791" w:author="User" w:date="2021-09-13T18:13:00Z"/>
                <w:rFonts w:ascii="標楷體" w:hAnsi="標楷體"/>
              </w:rPr>
            </w:pPr>
            <w:ins w:id="4792" w:author="User" w:date="2021-09-13T18:13:00Z">
              <w:r w:rsidRPr="003C5E10">
                <w:rPr>
                  <w:rFonts w:ascii="標楷體" w:hAnsi="標楷體"/>
                  <w:noProof/>
                </w:rPr>
                <w:t>裕信二街</w:t>
              </w:r>
            </w:ins>
          </w:p>
        </w:tc>
        <w:tc>
          <w:tcPr>
            <w:tcW w:w="836" w:type="dxa"/>
          </w:tcPr>
          <w:p w14:paraId="4A597599" w14:textId="77777777" w:rsidR="00455E81" w:rsidRPr="003C5E10" w:rsidRDefault="00455E81" w:rsidP="00A9280A">
            <w:pPr>
              <w:kinsoku w:val="0"/>
              <w:autoSpaceDE w:val="0"/>
              <w:autoSpaceDN w:val="0"/>
              <w:adjustRightInd w:val="0"/>
              <w:spacing w:before="119" w:line="216" w:lineRule="auto"/>
              <w:ind w:left="273" w:hanging="273"/>
              <w:rPr>
                <w:ins w:id="4793" w:author="User" w:date="2021-09-13T18:13:00Z"/>
                <w:rFonts w:ascii="標楷體" w:hAnsi="標楷體"/>
              </w:rPr>
            </w:pPr>
            <w:ins w:id="4794" w:author="User" w:date="2021-09-13T18:13:00Z">
              <w:r w:rsidRPr="003C5E10">
                <w:rPr>
                  <w:rFonts w:ascii="標楷體" w:hAnsi="標楷體" w:hint="eastAsia"/>
                  <w:noProof/>
                  <w:color w:val="000000"/>
                  <w:spacing w:val="-7"/>
                </w:rPr>
                <w:t>100</w:t>
              </w:r>
            </w:ins>
          </w:p>
        </w:tc>
        <w:tc>
          <w:tcPr>
            <w:tcW w:w="2189" w:type="dxa"/>
          </w:tcPr>
          <w:p w14:paraId="650152E9" w14:textId="77777777" w:rsidR="00455E81" w:rsidRPr="003C5E10" w:rsidRDefault="00455E81" w:rsidP="00A9280A">
            <w:pPr>
              <w:ind w:left="265" w:hanging="265"/>
              <w:rPr>
                <w:ins w:id="4795" w:author="User" w:date="2021-09-13T18:13:00Z"/>
                <w:rFonts w:ascii="標楷體" w:hAnsi="標楷體"/>
              </w:rPr>
            </w:pPr>
            <w:ins w:id="4796" w:author="User" w:date="2021-09-13T18:13:00Z">
              <w:r w:rsidRPr="003C5E10">
                <w:rPr>
                  <w:rFonts w:ascii="標楷體" w:hAnsi="標楷體"/>
                  <w:noProof/>
                  <w:spacing w:val="-15"/>
                </w:rPr>
                <w:t>崇善四街</w:t>
              </w:r>
            </w:ins>
          </w:p>
        </w:tc>
      </w:tr>
      <w:tr w:rsidR="00455E81" w:rsidRPr="003C5E10" w14:paraId="65BA1EB0" w14:textId="77777777" w:rsidTr="00A9280A">
        <w:trPr>
          <w:trHeight w:hRule="exact" w:val="454"/>
          <w:jc w:val="center"/>
          <w:ins w:id="4797" w:author="User" w:date="2021-09-13T18:13:00Z"/>
        </w:trPr>
        <w:tc>
          <w:tcPr>
            <w:tcW w:w="830" w:type="dxa"/>
          </w:tcPr>
          <w:p w14:paraId="09640E5E" w14:textId="77777777" w:rsidR="00455E81" w:rsidRPr="003C5E10" w:rsidRDefault="00455E81" w:rsidP="00A9280A">
            <w:pPr>
              <w:kinsoku w:val="0"/>
              <w:autoSpaceDE w:val="0"/>
              <w:autoSpaceDN w:val="0"/>
              <w:adjustRightInd w:val="0"/>
              <w:spacing w:before="118" w:line="216" w:lineRule="auto"/>
              <w:ind w:left="249" w:hanging="249"/>
              <w:rPr>
                <w:ins w:id="4798" w:author="User" w:date="2021-09-13T18:13:00Z"/>
                <w:rFonts w:ascii="標楷體" w:hAnsi="標楷體"/>
              </w:rPr>
            </w:pPr>
            <w:ins w:id="4799" w:author="User" w:date="2021-09-13T18:13:00Z">
              <w:r w:rsidRPr="003C5E10">
                <w:rPr>
                  <w:rFonts w:ascii="標楷體" w:hAnsi="標楷體"/>
                  <w:noProof/>
                  <w:color w:val="000000"/>
                  <w:w w:val="89"/>
                </w:rPr>
                <w:t>13</w:t>
              </w:r>
            </w:ins>
          </w:p>
        </w:tc>
        <w:tc>
          <w:tcPr>
            <w:tcW w:w="2189" w:type="dxa"/>
          </w:tcPr>
          <w:p w14:paraId="5E87E22C" w14:textId="77777777" w:rsidR="00455E81" w:rsidRPr="003C5E10" w:rsidRDefault="00455E81" w:rsidP="00A9280A">
            <w:pPr>
              <w:ind w:left="280" w:hanging="280"/>
              <w:rPr>
                <w:ins w:id="4800" w:author="User" w:date="2021-09-13T18:13:00Z"/>
                <w:rFonts w:ascii="標楷體" w:hAnsi="標楷體"/>
              </w:rPr>
            </w:pPr>
            <w:ins w:id="4801" w:author="User" w:date="2021-09-13T18:13:00Z">
              <w:r w:rsidRPr="003C5E10">
                <w:rPr>
                  <w:rFonts w:ascii="標楷體" w:hAnsi="標楷體"/>
                  <w:noProof/>
                </w:rPr>
                <w:t>東寧路西段</w:t>
              </w:r>
            </w:ins>
          </w:p>
        </w:tc>
        <w:tc>
          <w:tcPr>
            <w:tcW w:w="839" w:type="dxa"/>
          </w:tcPr>
          <w:p w14:paraId="1DFC8A67" w14:textId="77777777" w:rsidR="00455E81" w:rsidRPr="003C5E10" w:rsidRDefault="00455E81" w:rsidP="00A9280A">
            <w:pPr>
              <w:kinsoku w:val="0"/>
              <w:autoSpaceDE w:val="0"/>
              <w:autoSpaceDN w:val="0"/>
              <w:adjustRightInd w:val="0"/>
              <w:spacing w:before="119" w:line="216" w:lineRule="auto"/>
              <w:ind w:left="270" w:hanging="270"/>
              <w:rPr>
                <w:ins w:id="4802" w:author="User" w:date="2021-09-13T18:13:00Z"/>
                <w:rFonts w:ascii="標楷體" w:hAnsi="標楷體"/>
              </w:rPr>
            </w:pPr>
            <w:ins w:id="4803" w:author="User" w:date="2021-09-13T18:13:00Z">
              <w:r w:rsidRPr="003C5E10">
                <w:rPr>
                  <w:rFonts w:ascii="標楷體" w:hAnsi="標楷體"/>
                  <w:noProof/>
                  <w:color w:val="000000"/>
                  <w:spacing w:val="-10"/>
                </w:rPr>
                <w:t>57</w:t>
              </w:r>
            </w:ins>
          </w:p>
        </w:tc>
        <w:tc>
          <w:tcPr>
            <w:tcW w:w="2189" w:type="dxa"/>
          </w:tcPr>
          <w:p w14:paraId="7C5651C7" w14:textId="77777777" w:rsidR="00455E81" w:rsidRPr="003C5E10" w:rsidRDefault="00455E81" w:rsidP="00A9280A">
            <w:pPr>
              <w:ind w:left="280" w:hanging="280"/>
              <w:rPr>
                <w:ins w:id="4804" w:author="User" w:date="2021-09-13T18:13:00Z"/>
                <w:rFonts w:ascii="標楷體" w:hAnsi="標楷體"/>
              </w:rPr>
            </w:pPr>
            <w:ins w:id="4805" w:author="User" w:date="2021-09-13T18:13:00Z">
              <w:r w:rsidRPr="003C5E10">
                <w:rPr>
                  <w:rFonts w:ascii="標楷體" w:hAnsi="標楷體"/>
                  <w:noProof/>
                </w:rPr>
                <w:t>裕信三街</w:t>
              </w:r>
            </w:ins>
          </w:p>
        </w:tc>
        <w:tc>
          <w:tcPr>
            <w:tcW w:w="836" w:type="dxa"/>
          </w:tcPr>
          <w:p w14:paraId="168C409F" w14:textId="77777777" w:rsidR="00455E81" w:rsidRPr="003C5E10" w:rsidRDefault="00455E81" w:rsidP="00A9280A">
            <w:pPr>
              <w:kinsoku w:val="0"/>
              <w:autoSpaceDE w:val="0"/>
              <w:autoSpaceDN w:val="0"/>
              <w:adjustRightInd w:val="0"/>
              <w:spacing w:before="118" w:line="216" w:lineRule="auto"/>
              <w:ind w:left="273" w:hanging="273"/>
              <w:rPr>
                <w:ins w:id="4806" w:author="User" w:date="2021-09-13T18:13:00Z"/>
                <w:rFonts w:ascii="標楷體" w:hAnsi="標楷體"/>
              </w:rPr>
            </w:pPr>
            <w:ins w:id="4807"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01</w:t>
              </w:r>
            </w:ins>
          </w:p>
        </w:tc>
        <w:tc>
          <w:tcPr>
            <w:tcW w:w="2189" w:type="dxa"/>
          </w:tcPr>
          <w:p w14:paraId="1D97DB05" w14:textId="77777777" w:rsidR="00455E81" w:rsidRPr="003C5E10" w:rsidRDefault="00455E81" w:rsidP="00A9280A">
            <w:pPr>
              <w:ind w:left="265" w:hanging="265"/>
              <w:rPr>
                <w:ins w:id="4808" w:author="User" w:date="2021-09-13T18:13:00Z"/>
                <w:rFonts w:ascii="標楷體" w:hAnsi="標楷體"/>
              </w:rPr>
            </w:pPr>
            <w:ins w:id="4809" w:author="User" w:date="2021-09-13T18:13:00Z">
              <w:r w:rsidRPr="003C5E10">
                <w:rPr>
                  <w:rFonts w:ascii="標楷體" w:hAnsi="標楷體" w:cs="Arial Unicode MS"/>
                  <w:noProof/>
                  <w:spacing w:val="-15"/>
                </w:rPr>
                <w:t>崇善東路</w:t>
              </w:r>
            </w:ins>
          </w:p>
        </w:tc>
      </w:tr>
      <w:tr w:rsidR="00455E81" w:rsidRPr="003C5E10" w14:paraId="532F3EA8" w14:textId="77777777" w:rsidTr="00A9280A">
        <w:trPr>
          <w:trHeight w:hRule="exact" w:val="454"/>
          <w:jc w:val="center"/>
          <w:ins w:id="4810" w:author="User" w:date="2021-09-13T18:13:00Z"/>
        </w:trPr>
        <w:tc>
          <w:tcPr>
            <w:tcW w:w="830" w:type="dxa"/>
          </w:tcPr>
          <w:p w14:paraId="303837E8" w14:textId="77777777" w:rsidR="00455E81" w:rsidRPr="003C5E10" w:rsidRDefault="00455E81" w:rsidP="00A9280A">
            <w:pPr>
              <w:kinsoku w:val="0"/>
              <w:autoSpaceDE w:val="0"/>
              <w:autoSpaceDN w:val="0"/>
              <w:adjustRightInd w:val="0"/>
              <w:spacing w:before="118" w:line="216" w:lineRule="auto"/>
              <w:ind w:left="249" w:hanging="249"/>
              <w:rPr>
                <w:ins w:id="4811" w:author="User" w:date="2021-09-13T18:13:00Z"/>
                <w:rFonts w:ascii="標楷體" w:hAnsi="標楷體"/>
              </w:rPr>
            </w:pPr>
            <w:ins w:id="4812" w:author="User" w:date="2021-09-13T18:13:00Z">
              <w:r w:rsidRPr="003C5E10">
                <w:rPr>
                  <w:rFonts w:ascii="標楷體" w:hAnsi="標楷體"/>
                  <w:noProof/>
                  <w:color w:val="000000"/>
                  <w:w w:val="89"/>
                </w:rPr>
                <w:t>14</w:t>
              </w:r>
            </w:ins>
          </w:p>
        </w:tc>
        <w:tc>
          <w:tcPr>
            <w:tcW w:w="2189" w:type="dxa"/>
          </w:tcPr>
          <w:p w14:paraId="77C57D52" w14:textId="77777777" w:rsidR="00455E81" w:rsidRPr="003C5E10" w:rsidRDefault="00455E81" w:rsidP="00A9280A">
            <w:pPr>
              <w:ind w:left="280" w:hanging="280"/>
              <w:rPr>
                <w:ins w:id="4813" w:author="User" w:date="2021-09-13T18:13:00Z"/>
                <w:rFonts w:ascii="標楷體" w:hAnsi="標楷體"/>
              </w:rPr>
            </w:pPr>
            <w:ins w:id="4814" w:author="User" w:date="2021-09-13T18:13:00Z">
              <w:r w:rsidRPr="003C5E10">
                <w:rPr>
                  <w:rFonts w:ascii="標楷體" w:hAnsi="標楷體" w:cs="SimSun"/>
                  <w:noProof/>
                </w:rPr>
                <w:t>東榮街</w:t>
              </w:r>
            </w:ins>
          </w:p>
        </w:tc>
        <w:tc>
          <w:tcPr>
            <w:tcW w:w="839" w:type="dxa"/>
          </w:tcPr>
          <w:p w14:paraId="6E659BE9" w14:textId="77777777" w:rsidR="00455E81" w:rsidRPr="003C5E10" w:rsidRDefault="00455E81" w:rsidP="00A9280A">
            <w:pPr>
              <w:kinsoku w:val="0"/>
              <w:autoSpaceDE w:val="0"/>
              <w:autoSpaceDN w:val="0"/>
              <w:adjustRightInd w:val="0"/>
              <w:spacing w:before="118" w:line="216" w:lineRule="auto"/>
              <w:ind w:left="270" w:hanging="270"/>
              <w:rPr>
                <w:ins w:id="4815" w:author="User" w:date="2021-09-13T18:13:00Z"/>
                <w:rFonts w:ascii="標楷體" w:hAnsi="標楷體"/>
              </w:rPr>
            </w:pPr>
            <w:ins w:id="4816" w:author="User" w:date="2021-09-13T18:13:00Z">
              <w:r w:rsidRPr="003C5E10">
                <w:rPr>
                  <w:rFonts w:ascii="標楷體" w:hAnsi="標楷體"/>
                  <w:noProof/>
                  <w:color w:val="000000"/>
                  <w:spacing w:val="-10"/>
                </w:rPr>
                <w:t>58</w:t>
              </w:r>
            </w:ins>
          </w:p>
        </w:tc>
        <w:tc>
          <w:tcPr>
            <w:tcW w:w="2189" w:type="dxa"/>
          </w:tcPr>
          <w:p w14:paraId="4B1B33DA" w14:textId="77777777" w:rsidR="00455E81" w:rsidRPr="003C5E10" w:rsidRDefault="00455E81" w:rsidP="00A9280A">
            <w:pPr>
              <w:ind w:left="280" w:hanging="280"/>
              <w:rPr>
                <w:ins w:id="4817" w:author="User" w:date="2021-09-13T18:13:00Z"/>
                <w:rFonts w:ascii="標楷體" w:hAnsi="標楷體"/>
              </w:rPr>
            </w:pPr>
            <w:ins w:id="4818" w:author="User" w:date="2021-09-13T18:13:00Z">
              <w:r w:rsidRPr="003C5E10">
                <w:rPr>
                  <w:rFonts w:ascii="標楷體" w:hAnsi="標楷體"/>
                  <w:noProof/>
                </w:rPr>
                <w:t>裕信五街</w:t>
              </w:r>
            </w:ins>
          </w:p>
        </w:tc>
        <w:tc>
          <w:tcPr>
            <w:tcW w:w="836" w:type="dxa"/>
          </w:tcPr>
          <w:p w14:paraId="6DA115EC" w14:textId="77777777" w:rsidR="00455E81" w:rsidRPr="003C5E10" w:rsidRDefault="00455E81" w:rsidP="00A9280A">
            <w:pPr>
              <w:kinsoku w:val="0"/>
              <w:autoSpaceDE w:val="0"/>
              <w:autoSpaceDN w:val="0"/>
              <w:adjustRightInd w:val="0"/>
              <w:spacing w:before="118" w:line="216" w:lineRule="auto"/>
              <w:ind w:left="273" w:hanging="273"/>
              <w:rPr>
                <w:ins w:id="4819" w:author="User" w:date="2021-09-13T18:13:00Z"/>
                <w:rFonts w:ascii="標楷體" w:hAnsi="標楷體"/>
              </w:rPr>
            </w:pPr>
            <w:ins w:id="4820" w:author="User" w:date="2021-09-13T18:13:00Z">
              <w:r w:rsidRPr="003C5E10">
                <w:rPr>
                  <w:rFonts w:ascii="標楷體" w:hAnsi="標楷體"/>
                  <w:noProof/>
                  <w:color w:val="000000"/>
                  <w:spacing w:val="-7"/>
                </w:rPr>
                <w:t>10</w:t>
              </w:r>
              <w:r w:rsidRPr="003C5E10">
                <w:rPr>
                  <w:rFonts w:ascii="標楷體" w:hAnsi="標楷體" w:hint="eastAsia"/>
                  <w:noProof/>
                  <w:color w:val="000000"/>
                  <w:spacing w:val="-7"/>
                </w:rPr>
                <w:t>2</w:t>
              </w:r>
            </w:ins>
          </w:p>
        </w:tc>
        <w:tc>
          <w:tcPr>
            <w:tcW w:w="2189" w:type="dxa"/>
          </w:tcPr>
          <w:p w14:paraId="57D2F5DF" w14:textId="77777777" w:rsidR="00455E81" w:rsidRPr="003C5E10" w:rsidRDefault="00455E81" w:rsidP="00A9280A">
            <w:pPr>
              <w:ind w:left="249" w:hanging="249"/>
              <w:rPr>
                <w:ins w:id="4821" w:author="User" w:date="2021-09-13T18:13:00Z"/>
                <w:rFonts w:ascii="標楷體" w:hAnsi="標楷體"/>
              </w:rPr>
            </w:pPr>
            <w:ins w:id="4822" w:author="User" w:date="2021-09-13T18:13:00Z">
              <w:r w:rsidRPr="003C5E10">
                <w:rPr>
                  <w:rFonts w:ascii="標楷體" w:hAnsi="標楷體" w:cs="Arial Unicode MS"/>
                  <w:noProof/>
                  <w:w w:val="89"/>
                </w:rPr>
                <w:t>崇善路</w:t>
              </w:r>
            </w:ins>
          </w:p>
        </w:tc>
      </w:tr>
      <w:tr w:rsidR="00455E81" w:rsidRPr="003C5E10" w14:paraId="62C4BF8F" w14:textId="77777777" w:rsidTr="00A9280A">
        <w:trPr>
          <w:trHeight w:hRule="exact" w:val="454"/>
          <w:jc w:val="center"/>
          <w:ins w:id="4823" w:author="User" w:date="2021-09-13T18:13:00Z"/>
        </w:trPr>
        <w:tc>
          <w:tcPr>
            <w:tcW w:w="830" w:type="dxa"/>
          </w:tcPr>
          <w:p w14:paraId="56839A48" w14:textId="77777777" w:rsidR="00455E81" w:rsidRPr="003C5E10" w:rsidRDefault="00455E81" w:rsidP="00A9280A">
            <w:pPr>
              <w:kinsoku w:val="0"/>
              <w:autoSpaceDE w:val="0"/>
              <w:autoSpaceDN w:val="0"/>
              <w:adjustRightInd w:val="0"/>
              <w:spacing w:before="119" w:line="216" w:lineRule="auto"/>
              <w:ind w:left="249" w:hanging="249"/>
              <w:rPr>
                <w:ins w:id="4824" w:author="User" w:date="2021-09-13T18:13:00Z"/>
                <w:rFonts w:ascii="標楷體" w:hAnsi="標楷體"/>
              </w:rPr>
            </w:pPr>
            <w:ins w:id="4825" w:author="User" w:date="2021-09-13T18:13:00Z">
              <w:r w:rsidRPr="003C5E10">
                <w:rPr>
                  <w:rFonts w:ascii="標楷體" w:hAnsi="標楷體"/>
                  <w:noProof/>
                  <w:color w:val="000000"/>
                  <w:w w:val="89"/>
                </w:rPr>
                <w:t>15</w:t>
              </w:r>
            </w:ins>
          </w:p>
        </w:tc>
        <w:tc>
          <w:tcPr>
            <w:tcW w:w="2189" w:type="dxa"/>
          </w:tcPr>
          <w:p w14:paraId="11C2A18A" w14:textId="77777777" w:rsidR="00455E81" w:rsidRPr="003C5E10" w:rsidRDefault="00455E81" w:rsidP="00A9280A">
            <w:pPr>
              <w:ind w:left="280" w:hanging="280"/>
              <w:rPr>
                <w:ins w:id="4826" w:author="User" w:date="2021-09-13T18:13:00Z"/>
                <w:rFonts w:ascii="標楷體" w:hAnsi="標楷體"/>
              </w:rPr>
            </w:pPr>
            <w:ins w:id="4827" w:author="User" w:date="2021-09-13T18:13:00Z">
              <w:r w:rsidRPr="003C5E10">
                <w:rPr>
                  <w:rFonts w:ascii="標楷體" w:hAnsi="標楷體"/>
                  <w:noProof/>
                </w:rPr>
                <w:t>東興路</w:t>
              </w:r>
            </w:ins>
          </w:p>
        </w:tc>
        <w:tc>
          <w:tcPr>
            <w:tcW w:w="839" w:type="dxa"/>
          </w:tcPr>
          <w:p w14:paraId="72BBD564" w14:textId="77777777" w:rsidR="00455E81" w:rsidRPr="003C5E10" w:rsidRDefault="00455E81" w:rsidP="00A9280A">
            <w:pPr>
              <w:kinsoku w:val="0"/>
              <w:autoSpaceDE w:val="0"/>
              <w:autoSpaceDN w:val="0"/>
              <w:adjustRightInd w:val="0"/>
              <w:spacing w:before="118" w:line="216" w:lineRule="auto"/>
              <w:ind w:left="270" w:hanging="270"/>
              <w:rPr>
                <w:ins w:id="4828" w:author="User" w:date="2021-09-13T18:13:00Z"/>
                <w:rFonts w:ascii="標楷體" w:hAnsi="標楷體"/>
              </w:rPr>
            </w:pPr>
            <w:ins w:id="4829" w:author="User" w:date="2021-09-13T18:13:00Z">
              <w:r w:rsidRPr="003C5E10">
                <w:rPr>
                  <w:rFonts w:ascii="標楷體" w:hAnsi="標楷體"/>
                  <w:noProof/>
                  <w:color w:val="000000"/>
                  <w:spacing w:val="-10"/>
                </w:rPr>
                <w:t>59</w:t>
              </w:r>
            </w:ins>
          </w:p>
        </w:tc>
        <w:tc>
          <w:tcPr>
            <w:tcW w:w="2189" w:type="dxa"/>
          </w:tcPr>
          <w:p w14:paraId="2AF64841" w14:textId="77777777" w:rsidR="00455E81" w:rsidRPr="003C5E10" w:rsidRDefault="00455E81" w:rsidP="00A9280A">
            <w:pPr>
              <w:ind w:left="280" w:hanging="280"/>
              <w:rPr>
                <w:ins w:id="4830" w:author="User" w:date="2021-09-13T18:13:00Z"/>
                <w:rFonts w:ascii="標楷體" w:hAnsi="標楷體"/>
              </w:rPr>
            </w:pPr>
            <w:ins w:id="4831" w:author="User" w:date="2021-09-13T18:13:00Z">
              <w:r w:rsidRPr="003C5E10">
                <w:rPr>
                  <w:rFonts w:ascii="標楷體" w:hAnsi="標楷體" w:cs="Arial Unicode MS"/>
                  <w:noProof/>
                </w:rPr>
                <w:t>裕信六街</w:t>
              </w:r>
            </w:ins>
          </w:p>
        </w:tc>
        <w:tc>
          <w:tcPr>
            <w:tcW w:w="836" w:type="dxa"/>
          </w:tcPr>
          <w:p w14:paraId="453EA0E2" w14:textId="77777777" w:rsidR="00455E81" w:rsidRPr="003C5E10" w:rsidRDefault="00455E81" w:rsidP="00A9280A">
            <w:pPr>
              <w:kinsoku w:val="0"/>
              <w:autoSpaceDE w:val="0"/>
              <w:autoSpaceDN w:val="0"/>
              <w:adjustRightInd w:val="0"/>
              <w:spacing w:before="118" w:line="216" w:lineRule="auto"/>
              <w:ind w:left="273" w:hanging="273"/>
              <w:rPr>
                <w:ins w:id="4832" w:author="User" w:date="2021-09-13T18:13:00Z"/>
                <w:rFonts w:ascii="標楷體" w:hAnsi="標楷體"/>
              </w:rPr>
            </w:pPr>
            <w:ins w:id="4833" w:author="User" w:date="2021-09-13T18:13:00Z">
              <w:r w:rsidRPr="003C5E10">
                <w:rPr>
                  <w:rFonts w:ascii="標楷體" w:hAnsi="標楷體"/>
                  <w:noProof/>
                  <w:color w:val="000000"/>
                  <w:spacing w:val="-7"/>
                </w:rPr>
                <w:t>10</w:t>
              </w:r>
              <w:r w:rsidRPr="003C5E10">
                <w:rPr>
                  <w:rFonts w:ascii="標楷體" w:hAnsi="標楷體" w:hint="eastAsia"/>
                  <w:noProof/>
                  <w:color w:val="000000"/>
                  <w:spacing w:val="-7"/>
                </w:rPr>
                <w:t>3</w:t>
              </w:r>
            </w:ins>
          </w:p>
        </w:tc>
        <w:tc>
          <w:tcPr>
            <w:tcW w:w="2189" w:type="dxa"/>
          </w:tcPr>
          <w:p w14:paraId="0EAECB95" w14:textId="77777777" w:rsidR="00455E81" w:rsidRPr="003C5E10" w:rsidRDefault="00455E81" w:rsidP="00A9280A">
            <w:pPr>
              <w:ind w:left="249" w:hanging="249"/>
              <w:rPr>
                <w:ins w:id="4834" w:author="User" w:date="2021-09-13T18:13:00Z"/>
                <w:rFonts w:ascii="標楷體" w:hAnsi="標楷體"/>
              </w:rPr>
            </w:pPr>
            <w:ins w:id="4835" w:author="User" w:date="2021-09-13T18:13:00Z">
              <w:r w:rsidRPr="003C5E10">
                <w:rPr>
                  <w:rFonts w:ascii="標楷體" w:hAnsi="標楷體" w:cs="Arial Unicode MS"/>
                  <w:noProof/>
                  <w:w w:val="89"/>
                </w:rPr>
                <w:t>崇道路</w:t>
              </w:r>
            </w:ins>
          </w:p>
        </w:tc>
      </w:tr>
      <w:tr w:rsidR="00455E81" w:rsidRPr="003C5E10" w14:paraId="3E1CCE59" w14:textId="77777777" w:rsidTr="00A9280A">
        <w:trPr>
          <w:trHeight w:hRule="exact" w:val="454"/>
          <w:jc w:val="center"/>
          <w:ins w:id="4836" w:author="User" w:date="2021-09-13T18:13:00Z"/>
        </w:trPr>
        <w:tc>
          <w:tcPr>
            <w:tcW w:w="830" w:type="dxa"/>
          </w:tcPr>
          <w:p w14:paraId="30F5C623" w14:textId="77777777" w:rsidR="00455E81" w:rsidRPr="003C5E10" w:rsidRDefault="00455E81" w:rsidP="00A9280A">
            <w:pPr>
              <w:kinsoku w:val="0"/>
              <w:autoSpaceDE w:val="0"/>
              <w:autoSpaceDN w:val="0"/>
              <w:adjustRightInd w:val="0"/>
              <w:spacing w:before="119" w:line="216" w:lineRule="auto"/>
              <w:ind w:left="249" w:hanging="249"/>
              <w:rPr>
                <w:ins w:id="4837" w:author="User" w:date="2021-09-13T18:13:00Z"/>
                <w:rFonts w:ascii="標楷體" w:hAnsi="標楷體"/>
              </w:rPr>
            </w:pPr>
            <w:ins w:id="4838" w:author="User" w:date="2021-09-13T18:13:00Z">
              <w:r w:rsidRPr="003C5E10">
                <w:rPr>
                  <w:rFonts w:ascii="標楷體" w:hAnsi="標楷體"/>
                  <w:noProof/>
                  <w:color w:val="000000"/>
                  <w:w w:val="89"/>
                </w:rPr>
                <w:t>16</w:t>
              </w:r>
            </w:ins>
          </w:p>
        </w:tc>
        <w:tc>
          <w:tcPr>
            <w:tcW w:w="2189" w:type="dxa"/>
          </w:tcPr>
          <w:p w14:paraId="5FBF09D9" w14:textId="77777777" w:rsidR="00455E81" w:rsidRPr="003C5E10" w:rsidRDefault="00455E81" w:rsidP="00A9280A">
            <w:pPr>
              <w:ind w:left="280" w:hanging="280"/>
              <w:rPr>
                <w:ins w:id="4839" w:author="User" w:date="2021-09-13T18:13:00Z"/>
                <w:rFonts w:ascii="標楷體" w:hAnsi="標楷體"/>
              </w:rPr>
            </w:pPr>
            <w:ins w:id="4840" w:author="User" w:date="2021-09-13T18:13:00Z">
              <w:r w:rsidRPr="003C5E10">
                <w:rPr>
                  <w:rFonts w:ascii="標楷體" w:hAnsi="標楷體"/>
                  <w:noProof/>
                </w:rPr>
                <w:t>林森路</w:t>
              </w:r>
            </w:ins>
          </w:p>
        </w:tc>
        <w:tc>
          <w:tcPr>
            <w:tcW w:w="839" w:type="dxa"/>
          </w:tcPr>
          <w:p w14:paraId="3EE9C191" w14:textId="77777777" w:rsidR="00455E81" w:rsidRPr="003C5E10" w:rsidRDefault="00455E81" w:rsidP="00A9280A">
            <w:pPr>
              <w:kinsoku w:val="0"/>
              <w:autoSpaceDE w:val="0"/>
              <w:autoSpaceDN w:val="0"/>
              <w:adjustRightInd w:val="0"/>
              <w:spacing w:before="118" w:line="216" w:lineRule="auto"/>
              <w:ind w:left="270" w:hanging="270"/>
              <w:rPr>
                <w:ins w:id="4841" w:author="User" w:date="2021-09-13T18:13:00Z"/>
                <w:rFonts w:ascii="標楷體" w:hAnsi="標楷體"/>
              </w:rPr>
            </w:pPr>
            <w:ins w:id="4842" w:author="User" w:date="2021-09-13T18:13:00Z">
              <w:r w:rsidRPr="003C5E10">
                <w:rPr>
                  <w:rFonts w:ascii="標楷體" w:hAnsi="標楷體"/>
                  <w:noProof/>
                  <w:color w:val="000000"/>
                  <w:spacing w:val="-10"/>
                </w:rPr>
                <w:t>60</w:t>
              </w:r>
            </w:ins>
          </w:p>
        </w:tc>
        <w:tc>
          <w:tcPr>
            <w:tcW w:w="2189" w:type="dxa"/>
          </w:tcPr>
          <w:p w14:paraId="28B3BB8F" w14:textId="77777777" w:rsidR="00455E81" w:rsidRPr="003C5E10" w:rsidRDefault="00455E81" w:rsidP="00A9280A">
            <w:pPr>
              <w:ind w:left="280" w:hanging="280"/>
              <w:rPr>
                <w:ins w:id="4843" w:author="User" w:date="2021-09-13T18:13:00Z"/>
                <w:rFonts w:ascii="標楷體" w:hAnsi="標楷體"/>
              </w:rPr>
            </w:pPr>
            <w:ins w:id="4844" w:author="User" w:date="2021-09-13T18:13:00Z">
              <w:r w:rsidRPr="003C5E10">
                <w:rPr>
                  <w:rFonts w:ascii="標楷體" w:hAnsi="標楷體"/>
                  <w:noProof/>
                </w:rPr>
                <w:t>裕信四街</w:t>
              </w:r>
            </w:ins>
          </w:p>
        </w:tc>
        <w:tc>
          <w:tcPr>
            <w:tcW w:w="836" w:type="dxa"/>
          </w:tcPr>
          <w:p w14:paraId="122F154C" w14:textId="77777777" w:rsidR="00455E81" w:rsidRPr="003C5E10" w:rsidRDefault="00455E81" w:rsidP="00A9280A">
            <w:pPr>
              <w:kinsoku w:val="0"/>
              <w:autoSpaceDE w:val="0"/>
              <w:autoSpaceDN w:val="0"/>
              <w:adjustRightInd w:val="0"/>
              <w:spacing w:before="118" w:line="216" w:lineRule="auto"/>
              <w:ind w:left="273" w:hanging="273"/>
              <w:rPr>
                <w:ins w:id="4845" w:author="User" w:date="2021-09-13T18:13:00Z"/>
                <w:rFonts w:ascii="標楷體" w:hAnsi="標楷體"/>
              </w:rPr>
            </w:pPr>
            <w:ins w:id="4846" w:author="User" w:date="2021-09-13T18:13:00Z">
              <w:r w:rsidRPr="003C5E10">
                <w:rPr>
                  <w:rFonts w:ascii="標楷體" w:hAnsi="標楷體" w:hint="eastAsia"/>
                  <w:noProof/>
                  <w:color w:val="000000"/>
                  <w:spacing w:val="-7"/>
                </w:rPr>
                <w:t>104</w:t>
              </w:r>
            </w:ins>
          </w:p>
        </w:tc>
        <w:tc>
          <w:tcPr>
            <w:tcW w:w="2189" w:type="dxa"/>
          </w:tcPr>
          <w:p w14:paraId="3350CEDD" w14:textId="77777777" w:rsidR="00455E81" w:rsidRPr="003C5E10" w:rsidRDefault="00455E81" w:rsidP="00A9280A">
            <w:pPr>
              <w:ind w:left="271" w:hanging="271"/>
              <w:rPr>
                <w:ins w:id="4847" w:author="User" w:date="2021-09-13T18:13:00Z"/>
                <w:rFonts w:ascii="標楷體" w:hAnsi="標楷體"/>
              </w:rPr>
            </w:pPr>
            <w:ins w:id="4848" w:author="User" w:date="2021-09-13T18:13:00Z">
              <w:r w:rsidRPr="003C5E10">
                <w:rPr>
                  <w:rFonts w:ascii="標楷體" w:hAnsi="標楷體"/>
                  <w:noProof/>
                  <w:spacing w:val="-9"/>
                </w:rPr>
                <w:t>崇德二十二街</w:t>
              </w:r>
            </w:ins>
          </w:p>
        </w:tc>
      </w:tr>
      <w:tr w:rsidR="00455E81" w:rsidRPr="003C5E10" w14:paraId="43A4D095" w14:textId="77777777" w:rsidTr="00A9280A">
        <w:trPr>
          <w:trHeight w:hRule="exact" w:val="454"/>
          <w:jc w:val="center"/>
          <w:ins w:id="4849" w:author="User" w:date="2021-09-13T18:13:00Z"/>
        </w:trPr>
        <w:tc>
          <w:tcPr>
            <w:tcW w:w="830" w:type="dxa"/>
          </w:tcPr>
          <w:p w14:paraId="722512E8" w14:textId="77777777" w:rsidR="00455E81" w:rsidRPr="003C5E10" w:rsidRDefault="00455E81" w:rsidP="00A9280A">
            <w:pPr>
              <w:kinsoku w:val="0"/>
              <w:autoSpaceDE w:val="0"/>
              <w:autoSpaceDN w:val="0"/>
              <w:adjustRightInd w:val="0"/>
              <w:spacing w:before="118" w:line="216" w:lineRule="auto"/>
              <w:ind w:left="249" w:hanging="249"/>
              <w:rPr>
                <w:ins w:id="4850" w:author="User" w:date="2021-09-13T18:13:00Z"/>
                <w:rFonts w:ascii="標楷體" w:hAnsi="標楷體"/>
              </w:rPr>
            </w:pPr>
            <w:ins w:id="4851" w:author="User" w:date="2021-09-13T18:13:00Z">
              <w:r w:rsidRPr="003C5E10">
                <w:rPr>
                  <w:rFonts w:ascii="標楷體" w:hAnsi="標楷體"/>
                  <w:noProof/>
                  <w:color w:val="000000"/>
                  <w:w w:val="89"/>
                </w:rPr>
                <w:t>17</w:t>
              </w:r>
            </w:ins>
          </w:p>
        </w:tc>
        <w:tc>
          <w:tcPr>
            <w:tcW w:w="2189" w:type="dxa"/>
          </w:tcPr>
          <w:p w14:paraId="135341AD" w14:textId="77777777" w:rsidR="00455E81" w:rsidRPr="003C5E10" w:rsidRDefault="00455E81" w:rsidP="00A9280A">
            <w:pPr>
              <w:ind w:left="280" w:hanging="280"/>
              <w:rPr>
                <w:ins w:id="4852" w:author="User" w:date="2021-09-13T18:13:00Z"/>
                <w:rFonts w:ascii="標楷體" w:hAnsi="標楷體"/>
              </w:rPr>
            </w:pPr>
            <w:ins w:id="4853" w:author="User" w:date="2021-09-13T18:13:00Z">
              <w:r w:rsidRPr="003C5E10">
                <w:rPr>
                  <w:rFonts w:ascii="標楷體" w:hAnsi="標楷體"/>
                  <w:noProof/>
                </w:rPr>
                <w:t>長榮路</w:t>
              </w:r>
            </w:ins>
          </w:p>
        </w:tc>
        <w:tc>
          <w:tcPr>
            <w:tcW w:w="839" w:type="dxa"/>
          </w:tcPr>
          <w:p w14:paraId="7C0B32D5" w14:textId="77777777" w:rsidR="00455E81" w:rsidRPr="003C5E10" w:rsidRDefault="00455E81" w:rsidP="00A9280A">
            <w:pPr>
              <w:kinsoku w:val="0"/>
              <w:autoSpaceDE w:val="0"/>
              <w:autoSpaceDN w:val="0"/>
              <w:adjustRightInd w:val="0"/>
              <w:spacing w:before="118" w:line="216" w:lineRule="auto"/>
              <w:ind w:left="270" w:hanging="270"/>
              <w:rPr>
                <w:ins w:id="4854" w:author="User" w:date="2021-09-13T18:13:00Z"/>
                <w:rFonts w:ascii="標楷體" w:hAnsi="標楷體"/>
              </w:rPr>
            </w:pPr>
            <w:ins w:id="4855" w:author="User" w:date="2021-09-13T18:13:00Z">
              <w:r w:rsidRPr="003C5E10">
                <w:rPr>
                  <w:rFonts w:ascii="標楷體" w:hAnsi="標楷體"/>
                  <w:noProof/>
                  <w:color w:val="000000"/>
                  <w:spacing w:val="-10"/>
                </w:rPr>
                <w:t>61</w:t>
              </w:r>
            </w:ins>
          </w:p>
        </w:tc>
        <w:tc>
          <w:tcPr>
            <w:tcW w:w="2189" w:type="dxa"/>
          </w:tcPr>
          <w:p w14:paraId="54A9FCEE" w14:textId="77777777" w:rsidR="00455E81" w:rsidRPr="003C5E10" w:rsidRDefault="00455E81" w:rsidP="00A9280A">
            <w:pPr>
              <w:ind w:left="280" w:hanging="280"/>
              <w:rPr>
                <w:ins w:id="4856" w:author="User" w:date="2021-09-13T18:13:00Z"/>
                <w:rFonts w:ascii="標楷體" w:hAnsi="標楷體"/>
              </w:rPr>
            </w:pPr>
            <w:ins w:id="4857" w:author="User" w:date="2021-09-13T18:13:00Z">
              <w:r w:rsidRPr="003C5E10">
                <w:rPr>
                  <w:rFonts w:ascii="標楷體" w:hAnsi="標楷體" w:cs="Arial Unicode MS"/>
                  <w:noProof/>
                </w:rPr>
                <w:t>裕信路</w:t>
              </w:r>
            </w:ins>
          </w:p>
        </w:tc>
        <w:tc>
          <w:tcPr>
            <w:tcW w:w="836" w:type="dxa"/>
          </w:tcPr>
          <w:p w14:paraId="18591180" w14:textId="77777777" w:rsidR="00455E81" w:rsidRPr="003C5E10" w:rsidRDefault="00455E81" w:rsidP="00A9280A">
            <w:pPr>
              <w:kinsoku w:val="0"/>
              <w:autoSpaceDE w:val="0"/>
              <w:autoSpaceDN w:val="0"/>
              <w:adjustRightInd w:val="0"/>
              <w:spacing w:before="119" w:line="216" w:lineRule="auto"/>
              <w:ind w:left="273" w:hanging="273"/>
              <w:rPr>
                <w:ins w:id="4858" w:author="User" w:date="2021-09-13T18:13:00Z"/>
                <w:rFonts w:ascii="標楷體" w:hAnsi="標楷體"/>
              </w:rPr>
            </w:pPr>
            <w:ins w:id="4859"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05</w:t>
              </w:r>
            </w:ins>
          </w:p>
        </w:tc>
        <w:tc>
          <w:tcPr>
            <w:tcW w:w="2189" w:type="dxa"/>
          </w:tcPr>
          <w:p w14:paraId="2C012994" w14:textId="77777777" w:rsidR="00455E81" w:rsidRPr="003C5E10" w:rsidRDefault="00455E81" w:rsidP="00A9280A">
            <w:pPr>
              <w:ind w:left="268" w:hanging="268"/>
              <w:rPr>
                <w:ins w:id="4860" w:author="User" w:date="2021-09-13T18:13:00Z"/>
                <w:rFonts w:ascii="標楷體" w:hAnsi="標楷體"/>
              </w:rPr>
            </w:pPr>
            <w:ins w:id="4861" w:author="User" w:date="2021-09-13T18:13:00Z">
              <w:r w:rsidRPr="003C5E10">
                <w:rPr>
                  <w:rFonts w:ascii="標楷體" w:hAnsi="標楷體"/>
                  <w:noProof/>
                  <w:spacing w:val="-12"/>
                </w:rPr>
                <w:t>崇德十九街</w:t>
              </w:r>
            </w:ins>
          </w:p>
        </w:tc>
      </w:tr>
      <w:tr w:rsidR="00455E81" w:rsidRPr="003C5E10" w14:paraId="315E13A5" w14:textId="77777777" w:rsidTr="00A9280A">
        <w:trPr>
          <w:trHeight w:hRule="exact" w:val="454"/>
          <w:jc w:val="center"/>
          <w:ins w:id="4862" w:author="User" w:date="2021-09-13T18:13:00Z"/>
        </w:trPr>
        <w:tc>
          <w:tcPr>
            <w:tcW w:w="830" w:type="dxa"/>
          </w:tcPr>
          <w:p w14:paraId="24E2B85A" w14:textId="77777777" w:rsidR="00455E81" w:rsidRPr="003C5E10" w:rsidRDefault="00455E81" w:rsidP="00A9280A">
            <w:pPr>
              <w:kinsoku w:val="0"/>
              <w:autoSpaceDE w:val="0"/>
              <w:autoSpaceDN w:val="0"/>
              <w:adjustRightInd w:val="0"/>
              <w:spacing w:before="118" w:line="216" w:lineRule="auto"/>
              <w:ind w:left="249" w:hanging="249"/>
              <w:rPr>
                <w:ins w:id="4863" w:author="User" w:date="2021-09-13T18:13:00Z"/>
                <w:rFonts w:ascii="標楷體" w:hAnsi="標楷體"/>
              </w:rPr>
            </w:pPr>
            <w:ins w:id="4864" w:author="User" w:date="2021-09-13T18:13:00Z">
              <w:r w:rsidRPr="003C5E10">
                <w:rPr>
                  <w:rFonts w:ascii="標楷體" w:hAnsi="標楷體"/>
                  <w:noProof/>
                  <w:color w:val="000000"/>
                  <w:w w:val="89"/>
                </w:rPr>
                <w:t>18</w:t>
              </w:r>
            </w:ins>
          </w:p>
        </w:tc>
        <w:tc>
          <w:tcPr>
            <w:tcW w:w="2189" w:type="dxa"/>
          </w:tcPr>
          <w:p w14:paraId="28C70E77" w14:textId="77777777" w:rsidR="00455E81" w:rsidRPr="003C5E10" w:rsidRDefault="00455E81" w:rsidP="00A9280A">
            <w:pPr>
              <w:ind w:left="280" w:hanging="280"/>
              <w:rPr>
                <w:ins w:id="4865" w:author="User" w:date="2021-09-13T18:13:00Z"/>
                <w:rFonts w:ascii="標楷體" w:hAnsi="標楷體"/>
              </w:rPr>
            </w:pPr>
            <w:ins w:id="4866" w:author="User" w:date="2021-09-13T18:13:00Z">
              <w:r w:rsidRPr="003C5E10">
                <w:rPr>
                  <w:rFonts w:ascii="標楷體" w:hAnsi="標楷體"/>
                  <w:noProof/>
                </w:rPr>
                <w:t>青年路</w:t>
              </w:r>
            </w:ins>
          </w:p>
        </w:tc>
        <w:tc>
          <w:tcPr>
            <w:tcW w:w="839" w:type="dxa"/>
          </w:tcPr>
          <w:p w14:paraId="7782C6CA" w14:textId="77777777" w:rsidR="00455E81" w:rsidRPr="003C5E10" w:rsidRDefault="00455E81" w:rsidP="00A9280A">
            <w:pPr>
              <w:kinsoku w:val="0"/>
              <w:autoSpaceDE w:val="0"/>
              <w:autoSpaceDN w:val="0"/>
              <w:adjustRightInd w:val="0"/>
              <w:spacing w:before="119" w:line="216" w:lineRule="auto"/>
              <w:ind w:left="270" w:hanging="270"/>
              <w:rPr>
                <w:ins w:id="4867" w:author="User" w:date="2021-09-13T18:13:00Z"/>
                <w:rFonts w:ascii="標楷體" w:hAnsi="標楷體"/>
              </w:rPr>
            </w:pPr>
            <w:ins w:id="4868" w:author="User" w:date="2021-09-13T18:13:00Z">
              <w:r w:rsidRPr="003C5E10">
                <w:rPr>
                  <w:rFonts w:ascii="標楷體" w:hAnsi="標楷體"/>
                  <w:noProof/>
                  <w:color w:val="000000"/>
                  <w:spacing w:val="-10"/>
                </w:rPr>
                <w:t>62</w:t>
              </w:r>
            </w:ins>
          </w:p>
        </w:tc>
        <w:tc>
          <w:tcPr>
            <w:tcW w:w="2189" w:type="dxa"/>
          </w:tcPr>
          <w:p w14:paraId="6F11323C" w14:textId="77777777" w:rsidR="00455E81" w:rsidRPr="003C5E10" w:rsidRDefault="00455E81" w:rsidP="00A9280A">
            <w:pPr>
              <w:ind w:left="280" w:hanging="280"/>
              <w:rPr>
                <w:ins w:id="4869" w:author="User" w:date="2021-09-13T18:13:00Z"/>
                <w:rFonts w:ascii="標楷體" w:hAnsi="標楷體"/>
              </w:rPr>
            </w:pPr>
            <w:ins w:id="4870" w:author="User" w:date="2021-09-13T18:13:00Z">
              <w:r w:rsidRPr="003C5E10">
                <w:rPr>
                  <w:rFonts w:ascii="標楷體" w:hAnsi="標楷體"/>
                  <w:noProof/>
                </w:rPr>
                <w:t>裕英街</w:t>
              </w:r>
            </w:ins>
          </w:p>
        </w:tc>
        <w:tc>
          <w:tcPr>
            <w:tcW w:w="836" w:type="dxa"/>
          </w:tcPr>
          <w:p w14:paraId="01C11592" w14:textId="77777777" w:rsidR="00455E81" w:rsidRPr="003C5E10" w:rsidRDefault="00455E81" w:rsidP="00A9280A">
            <w:pPr>
              <w:kinsoku w:val="0"/>
              <w:autoSpaceDE w:val="0"/>
              <w:autoSpaceDN w:val="0"/>
              <w:adjustRightInd w:val="0"/>
              <w:spacing w:before="119" w:line="216" w:lineRule="auto"/>
              <w:ind w:left="273" w:hanging="273"/>
              <w:rPr>
                <w:ins w:id="4871" w:author="User" w:date="2021-09-13T18:13:00Z"/>
                <w:rFonts w:ascii="標楷體" w:hAnsi="標楷體"/>
              </w:rPr>
            </w:pPr>
            <w:ins w:id="4872"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06</w:t>
              </w:r>
            </w:ins>
          </w:p>
        </w:tc>
        <w:tc>
          <w:tcPr>
            <w:tcW w:w="2189" w:type="dxa"/>
          </w:tcPr>
          <w:p w14:paraId="6765398F" w14:textId="77777777" w:rsidR="00455E81" w:rsidRPr="003C5E10" w:rsidRDefault="00455E81" w:rsidP="00A9280A">
            <w:pPr>
              <w:ind w:left="268" w:hanging="268"/>
              <w:rPr>
                <w:ins w:id="4873" w:author="User" w:date="2021-09-13T18:13:00Z"/>
                <w:rFonts w:ascii="標楷體" w:hAnsi="標楷體"/>
              </w:rPr>
            </w:pPr>
            <w:ins w:id="4874" w:author="User" w:date="2021-09-13T18:13:00Z">
              <w:r w:rsidRPr="003C5E10">
                <w:rPr>
                  <w:rFonts w:ascii="標楷體" w:hAnsi="標楷體"/>
                  <w:noProof/>
                  <w:spacing w:val="-12"/>
                </w:rPr>
                <w:t>崇德十二街</w:t>
              </w:r>
            </w:ins>
          </w:p>
        </w:tc>
      </w:tr>
      <w:tr w:rsidR="00455E81" w:rsidRPr="003C5E10" w14:paraId="2A1FF42B" w14:textId="77777777" w:rsidTr="00A9280A">
        <w:trPr>
          <w:trHeight w:hRule="exact" w:val="454"/>
          <w:jc w:val="center"/>
          <w:ins w:id="4875" w:author="User" w:date="2021-09-13T18:13:00Z"/>
        </w:trPr>
        <w:tc>
          <w:tcPr>
            <w:tcW w:w="830" w:type="dxa"/>
          </w:tcPr>
          <w:p w14:paraId="0124729E" w14:textId="77777777" w:rsidR="00455E81" w:rsidRPr="003C5E10" w:rsidRDefault="00455E81" w:rsidP="00A9280A">
            <w:pPr>
              <w:kinsoku w:val="0"/>
              <w:autoSpaceDE w:val="0"/>
              <w:autoSpaceDN w:val="0"/>
              <w:adjustRightInd w:val="0"/>
              <w:spacing w:before="118" w:line="216" w:lineRule="auto"/>
              <w:ind w:left="249" w:hanging="249"/>
              <w:rPr>
                <w:ins w:id="4876" w:author="User" w:date="2021-09-13T18:13:00Z"/>
                <w:rFonts w:ascii="標楷體" w:hAnsi="標楷體"/>
              </w:rPr>
            </w:pPr>
            <w:ins w:id="4877" w:author="User" w:date="2021-09-13T18:13:00Z">
              <w:r w:rsidRPr="003C5E10">
                <w:rPr>
                  <w:rFonts w:ascii="標楷體" w:hAnsi="標楷體"/>
                  <w:noProof/>
                  <w:color w:val="000000"/>
                  <w:w w:val="89"/>
                </w:rPr>
                <w:t>19</w:t>
              </w:r>
            </w:ins>
          </w:p>
        </w:tc>
        <w:tc>
          <w:tcPr>
            <w:tcW w:w="2189" w:type="dxa"/>
          </w:tcPr>
          <w:p w14:paraId="6E4DCA6C" w14:textId="77777777" w:rsidR="00455E81" w:rsidRPr="003C5E10" w:rsidRDefault="00455E81" w:rsidP="00A9280A">
            <w:pPr>
              <w:ind w:left="280" w:hanging="280"/>
              <w:rPr>
                <w:ins w:id="4878" w:author="User" w:date="2021-09-13T18:13:00Z"/>
                <w:rFonts w:ascii="標楷體" w:hAnsi="標楷體"/>
              </w:rPr>
            </w:pPr>
            <w:ins w:id="4879" w:author="User" w:date="2021-09-13T18:13:00Z">
              <w:r w:rsidRPr="003C5E10">
                <w:rPr>
                  <w:rFonts w:ascii="標楷體" w:hAnsi="標楷體"/>
                  <w:noProof/>
                </w:rPr>
                <w:t>前鋒路</w:t>
              </w:r>
            </w:ins>
          </w:p>
        </w:tc>
        <w:tc>
          <w:tcPr>
            <w:tcW w:w="839" w:type="dxa"/>
          </w:tcPr>
          <w:p w14:paraId="395B85D3" w14:textId="77777777" w:rsidR="00455E81" w:rsidRPr="003C5E10" w:rsidRDefault="00455E81" w:rsidP="00A9280A">
            <w:pPr>
              <w:kinsoku w:val="0"/>
              <w:autoSpaceDE w:val="0"/>
              <w:autoSpaceDN w:val="0"/>
              <w:adjustRightInd w:val="0"/>
              <w:spacing w:before="119" w:line="216" w:lineRule="auto"/>
              <w:ind w:left="270" w:hanging="270"/>
              <w:rPr>
                <w:ins w:id="4880" w:author="User" w:date="2021-09-13T18:13:00Z"/>
                <w:rFonts w:ascii="標楷體" w:hAnsi="標楷體"/>
              </w:rPr>
            </w:pPr>
            <w:ins w:id="4881" w:author="User" w:date="2021-09-13T18:13:00Z">
              <w:r w:rsidRPr="003C5E10">
                <w:rPr>
                  <w:rFonts w:ascii="標楷體" w:hAnsi="標楷體"/>
                  <w:noProof/>
                  <w:color w:val="000000"/>
                  <w:spacing w:val="-10"/>
                </w:rPr>
                <w:t>63</w:t>
              </w:r>
            </w:ins>
          </w:p>
        </w:tc>
        <w:tc>
          <w:tcPr>
            <w:tcW w:w="2189" w:type="dxa"/>
          </w:tcPr>
          <w:p w14:paraId="0729C6F3" w14:textId="77777777" w:rsidR="00455E81" w:rsidRPr="003C5E10" w:rsidRDefault="00455E81" w:rsidP="00A9280A">
            <w:pPr>
              <w:ind w:left="280" w:hanging="280"/>
              <w:rPr>
                <w:ins w:id="4882" w:author="User" w:date="2021-09-13T18:13:00Z"/>
                <w:rFonts w:ascii="標楷體" w:hAnsi="標楷體"/>
              </w:rPr>
            </w:pPr>
            <w:ins w:id="4883" w:author="User" w:date="2021-09-13T18:13:00Z">
              <w:r w:rsidRPr="003C5E10">
                <w:rPr>
                  <w:rFonts w:ascii="標楷體" w:hAnsi="標楷體"/>
                  <w:noProof/>
                </w:rPr>
                <w:t>裕強街</w:t>
              </w:r>
            </w:ins>
          </w:p>
        </w:tc>
        <w:tc>
          <w:tcPr>
            <w:tcW w:w="836" w:type="dxa"/>
          </w:tcPr>
          <w:p w14:paraId="68C1FCD7" w14:textId="77777777" w:rsidR="00455E81" w:rsidRPr="003C5E10" w:rsidRDefault="00455E81" w:rsidP="00A9280A">
            <w:pPr>
              <w:kinsoku w:val="0"/>
              <w:autoSpaceDE w:val="0"/>
              <w:autoSpaceDN w:val="0"/>
              <w:adjustRightInd w:val="0"/>
              <w:spacing w:before="118" w:line="216" w:lineRule="auto"/>
              <w:ind w:left="273" w:hanging="273"/>
              <w:rPr>
                <w:ins w:id="4884" w:author="User" w:date="2021-09-13T18:13:00Z"/>
                <w:rFonts w:ascii="標楷體" w:hAnsi="標楷體"/>
              </w:rPr>
            </w:pPr>
            <w:ins w:id="4885"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07</w:t>
              </w:r>
            </w:ins>
          </w:p>
        </w:tc>
        <w:tc>
          <w:tcPr>
            <w:tcW w:w="2189" w:type="dxa"/>
          </w:tcPr>
          <w:p w14:paraId="750DB685" w14:textId="77777777" w:rsidR="00455E81" w:rsidRPr="003C5E10" w:rsidRDefault="00455E81" w:rsidP="00A9280A">
            <w:pPr>
              <w:ind w:left="280" w:hanging="280"/>
              <w:rPr>
                <w:ins w:id="4886" w:author="User" w:date="2021-09-13T18:13:00Z"/>
                <w:rFonts w:ascii="標楷體" w:hAnsi="標楷體"/>
              </w:rPr>
            </w:pPr>
            <w:ins w:id="4887" w:author="User" w:date="2021-09-13T18:13:00Z">
              <w:r w:rsidRPr="003C5E10">
                <w:rPr>
                  <w:rFonts w:ascii="標楷體" w:hAnsi="標楷體"/>
                  <w:noProof/>
                </w:rPr>
                <w:t>崇德十五街</w:t>
              </w:r>
            </w:ins>
          </w:p>
        </w:tc>
      </w:tr>
      <w:tr w:rsidR="00455E81" w:rsidRPr="003C5E10" w14:paraId="19E89DF1" w14:textId="77777777" w:rsidTr="00A9280A">
        <w:trPr>
          <w:trHeight w:hRule="exact" w:val="454"/>
          <w:jc w:val="center"/>
          <w:ins w:id="4888" w:author="User" w:date="2021-09-13T18:13:00Z"/>
        </w:trPr>
        <w:tc>
          <w:tcPr>
            <w:tcW w:w="830" w:type="dxa"/>
          </w:tcPr>
          <w:p w14:paraId="26E6E62C" w14:textId="77777777" w:rsidR="00455E81" w:rsidRPr="003C5E10" w:rsidRDefault="00455E81" w:rsidP="00A9280A">
            <w:pPr>
              <w:kinsoku w:val="0"/>
              <w:autoSpaceDE w:val="0"/>
              <w:autoSpaceDN w:val="0"/>
              <w:adjustRightInd w:val="0"/>
              <w:spacing w:before="118" w:line="216" w:lineRule="auto"/>
              <w:ind w:left="270" w:hanging="270"/>
              <w:rPr>
                <w:ins w:id="4889" w:author="User" w:date="2021-09-13T18:13:00Z"/>
                <w:rFonts w:ascii="標楷體" w:hAnsi="標楷體"/>
              </w:rPr>
            </w:pPr>
            <w:ins w:id="4890" w:author="User" w:date="2021-09-13T18:13:00Z">
              <w:r w:rsidRPr="003C5E10">
                <w:rPr>
                  <w:rFonts w:ascii="標楷體" w:hAnsi="標楷體"/>
                  <w:noProof/>
                  <w:color w:val="000000"/>
                  <w:spacing w:val="-10"/>
                </w:rPr>
                <w:t>20</w:t>
              </w:r>
            </w:ins>
          </w:p>
        </w:tc>
        <w:tc>
          <w:tcPr>
            <w:tcW w:w="2189" w:type="dxa"/>
          </w:tcPr>
          <w:p w14:paraId="0318E394" w14:textId="77777777" w:rsidR="00455E81" w:rsidRPr="003C5E10" w:rsidRDefault="00455E81" w:rsidP="00A9280A">
            <w:pPr>
              <w:ind w:left="280" w:hanging="280"/>
              <w:rPr>
                <w:ins w:id="4891" w:author="User" w:date="2021-09-13T18:13:00Z"/>
                <w:rFonts w:ascii="標楷體" w:hAnsi="標楷體"/>
              </w:rPr>
            </w:pPr>
            <w:ins w:id="4892" w:author="User" w:date="2021-09-13T18:13:00Z">
              <w:r w:rsidRPr="003C5E10">
                <w:rPr>
                  <w:rFonts w:ascii="標楷體" w:hAnsi="標楷體"/>
                  <w:noProof/>
                </w:rPr>
                <w:t>莊敬路</w:t>
              </w:r>
            </w:ins>
          </w:p>
        </w:tc>
        <w:tc>
          <w:tcPr>
            <w:tcW w:w="839" w:type="dxa"/>
          </w:tcPr>
          <w:p w14:paraId="6CDF6414" w14:textId="77777777" w:rsidR="00455E81" w:rsidRPr="003C5E10" w:rsidRDefault="00455E81" w:rsidP="00A9280A">
            <w:pPr>
              <w:kinsoku w:val="0"/>
              <w:autoSpaceDE w:val="0"/>
              <w:autoSpaceDN w:val="0"/>
              <w:adjustRightInd w:val="0"/>
              <w:spacing w:before="118" w:line="216" w:lineRule="auto"/>
              <w:ind w:left="270" w:hanging="270"/>
              <w:rPr>
                <w:ins w:id="4893" w:author="User" w:date="2021-09-13T18:13:00Z"/>
                <w:rFonts w:ascii="標楷體" w:hAnsi="標楷體"/>
              </w:rPr>
            </w:pPr>
            <w:ins w:id="4894" w:author="User" w:date="2021-09-13T18:13:00Z">
              <w:r w:rsidRPr="003C5E10">
                <w:rPr>
                  <w:rFonts w:ascii="標楷體" w:hAnsi="標楷體"/>
                  <w:noProof/>
                  <w:color w:val="000000"/>
                  <w:spacing w:val="-10"/>
                </w:rPr>
                <w:t>64</w:t>
              </w:r>
            </w:ins>
          </w:p>
        </w:tc>
        <w:tc>
          <w:tcPr>
            <w:tcW w:w="2189" w:type="dxa"/>
          </w:tcPr>
          <w:p w14:paraId="510F3FC3" w14:textId="77777777" w:rsidR="00455E81" w:rsidRPr="003C5E10" w:rsidRDefault="00455E81" w:rsidP="00A9280A">
            <w:pPr>
              <w:ind w:left="280" w:hanging="280"/>
              <w:rPr>
                <w:ins w:id="4895" w:author="User" w:date="2021-09-13T18:13:00Z"/>
                <w:rFonts w:ascii="標楷體" w:hAnsi="標楷體"/>
              </w:rPr>
            </w:pPr>
            <w:ins w:id="4896" w:author="User" w:date="2021-09-13T18:13:00Z">
              <w:r w:rsidRPr="003C5E10">
                <w:rPr>
                  <w:rFonts w:ascii="標楷體" w:hAnsi="標楷體"/>
                  <w:noProof/>
                </w:rPr>
                <w:t>裕智街</w:t>
              </w:r>
            </w:ins>
          </w:p>
        </w:tc>
        <w:tc>
          <w:tcPr>
            <w:tcW w:w="836" w:type="dxa"/>
          </w:tcPr>
          <w:p w14:paraId="510E0D5B" w14:textId="77777777" w:rsidR="00455E81" w:rsidRPr="003C5E10" w:rsidRDefault="00455E81" w:rsidP="00A9280A">
            <w:pPr>
              <w:kinsoku w:val="0"/>
              <w:autoSpaceDE w:val="0"/>
              <w:autoSpaceDN w:val="0"/>
              <w:adjustRightInd w:val="0"/>
              <w:spacing w:before="118" w:line="216" w:lineRule="auto"/>
              <w:ind w:left="273" w:hanging="273"/>
              <w:rPr>
                <w:ins w:id="4897" w:author="User" w:date="2021-09-13T18:13:00Z"/>
                <w:rFonts w:ascii="標楷體" w:hAnsi="標楷體"/>
              </w:rPr>
            </w:pPr>
            <w:ins w:id="4898"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08</w:t>
              </w:r>
            </w:ins>
          </w:p>
        </w:tc>
        <w:tc>
          <w:tcPr>
            <w:tcW w:w="2189" w:type="dxa"/>
          </w:tcPr>
          <w:p w14:paraId="23233D05" w14:textId="77777777" w:rsidR="00455E81" w:rsidRPr="003C5E10" w:rsidRDefault="00455E81" w:rsidP="00A9280A">
            <w:pPr>
              <w:ind w:left="265" w:hanging="265"/>
              <w:rPr>
                <w:ins w:id="4899" w:author="User" w:date="2021-09-13T18:13:00Z"/>
                <w:rFonts w:ascii="標楷體" w:hAnsi="標楷體"/>
              </w:rPr>
            </w:pPr>
            <w:ins w:id="4900" w:author="User" w:date="2021-09-13T18:13:00Z">
              <w:r w:rsidRPr="003C5E10">
                <w:rPr>
                  <w:rFonts w:ascii="標楷體" w:hAnsi="標楷體" w:cs="Arial Unicode MS"/>
                  <w:noProof/>
                  <w:spacing w:val="-15"/>
                </w:rPr>
                <w:t>崇德六街</w:t>
              </w:r>
            </w:ins>
          </w:p>
        </w:tc>
      </w:tr>
      <w:tr w:rsidR="00455E81" w:rsidRPr="003C5E10" w14:paraId="64B1A145" w14:textId="77777777" w:rsidTr="00A9280A">
        <w:trPr>
          <w:trHeight w:hRule="exact" w:val="454"/>
          <w:jc w:val="center"/>
          <w:ins w:id="4901" w:author="User" w:date="2021-09-13T18:13:00Z"/>
        </w:trPr>
        <w:tc>
          <w:tcPr>
            <w:tcW w:w="830" w:type="dxa"/>
          </w:tcPr>
          <w:p w14:paraId="0BFFF814" w14:textId="77777777" w:rsidR="00455E81" w:rsidRPr="003C5E10" w:rsidRDefault="00455E81" w:rsidP="00A9280A">
            <w:pPr>
              <w:kinsoku w:val="0"/>
              <w:autoSpaceDE w:val="0"/>
              <w:autoSpaceDN w:val="0"/>
              <w:adjustRightInd w:val="0"/>
              <w:spacing w:before="119" w:line="216" w:lineRule="auto"/>
              <w:ind w:left="270" w:hanging="270"/>
              <w:rPr>
                <w:ins w:id="4902" w:author="User" w:date="2021-09-13T18:13:00Z"/>
                <w:rFonts w:ascii="標楷體" w:hAnsi="標楷體"/>
              </w:rPr>
            </w:pPr>
            <w:ins w:id="4903" w:author="User" w:date="2021-09-13T18:13:00Z">
              <w:r w:rsidRPr="003C5E10">
                <w:rPr>
                  <w:rFonts w:ascii="標楷體" w:hAnsi="標楷體"/>
                  <w:noProof/>
                  <w:color w:val="000000"/>
                  <w:spacing w:val="-10"/>
                </w:rPr>
                <w:t>21</w:t>
              </w:r>
            </w:ins>
          </w:p>
        </w:tc>
        <w:tc>
          <w:tcPr>
            <w:tcW w:w="2189" w:type="dxa"/>
          </w:tcPr>
          <w:p w14:paraId="75DCBC5A" w14:textId="77777777" w:rsidR="00455E81" w:rsidRPr="003C5E10" w:rsidRDefault="00455E81" w:rsidP="00A9280A">
            <w:pPr>
              <w:ind w:left="280" w:hanging="280"/>
              <w:rPr>
                <w:ins w:id="4904" w:author="User" w:date="2021-09-13T18:13:00Z"/>
                <w:rFonts w:ascii="標楷體" w:hAnsi="標楷體"/>
              </w:rPr>
            </w:pPr>
            <w:ins w:id="4905" w:author="User" w:date="2021-09-13T18:13:00Z">
              <w:r w:rsidRPr="003C5E10">
                <w:rPr>
                  <w:rFonts w:ascii="標楷體" w:hAnsi="標楷體"/>
                  <w:noProof/>
                </w:rPr>
                <w:t>凱旋路</w:t>
              </w:r>
            </w:ins>
          </w:p>
        </w:tc>
        <w:tc>
          <w:tcPr>
            <w:tcW w:w="839" w:type="dxa"/>
          </w:tcPr>
          <w:p w14:paraId="3032C587" w14:textId="77777777" w:rsidR="00455E81" w:rsidRPr="003C5E10" w:rsidRDefault="00455E81" w:rsidP="00A9280A">
            <w:pPr>
              <w:kinsoku w:val="0"/>
              <w:autoSpaceDE w:val="0"/>
              <w:autoSpaceDN w:val="0"/>
              <w:adjustRightInd w:val="0"/>
              <w:spacing w:before="118" w:line="216" w:lineRule="auto"/>
              <w:ind w:left="270" w:hanging="270"/>
              <w:rPr>
                <w:ins w:id="4906" w:author="User" w:date="2021-09-13T18:13:00Z"/>
                <w:rFonts w:ascii="標楷體" w:hAnsi="標楷體"/>
              </w:rPr>
            </w:pPr>
            <w:ins w:id="4907" w:author="User" w:date="2021-09-13T18:13:00Z">
              <w:r w:rsidRPr="003C5E10">
                <w:rPr>
                  <w:rFonts w:ascii="標楷體" w:hAnsi="標楷體"/>
                  <w:noProof/>
                  <w:color w:val="000000"/>
                  <w:spacing w:val="-10"/>
                </w:rPr>
                <w:t>65</w:t>
              </w:r>
            </w:ins>
          </w:p>
        </w:tc>
        <w:tc>
          <w:tcPr>
            <w:tcW w:w="2189" w:type="dxa"/>
          </w:tcPr>
          <w:p w14:paraId="26D09733" w14:textId="77777777" w:rsidR="00455E81" w:rsidRPr="003C5E10" w:rsidRDefault="00455E81" w:rsidP="00A9280A">
            <w:pPr>
              <w:ind w:left="280" w:hanging="280"/>
              <w:rPr>
                <w:ins w:id="4908" w:author="User" w:date="2021-09-13T18:13:00Z"/>
                <w:rFonts w:ascii="標楷體" w:hAnsi="標楷體"/>
              </w:rPr>
            </w:pPr>
            <w:ins w:id="4909" w:author="User" w:date="2021-09-13T18:13:00Z">
              <w:r w:rsidRPr="003C5E10">
                <w:rPr>
                  <w:rFonts w:ascii="標楷體" w:hAnsi="標楷體"/>
                  <w:noProof/>
                </w:rPr>
                <w:t>裕善街</w:t>
              </w:r>
            </w:ins>
          </w:p>
        </w:tc>
        <w:tc>
          <w:tcPr>
            <w:tcW w:w="836" w:type="dxa"/>
          </w:tcPr>
          <w:p w14:paraId="2B453A1F" w14:textId="77777777" w:rsidR="00455E81" w:rsidRPr="003C5E10" w:rsidRDefault="00455E81" w:rsidP="00A9280A">
            <w:pPr>
              <w:kinsoku w:val="0"/>
              <w:autoSpaceDE w:val="0"/>
              <w:autoSpaceDN w:val="0"/>
              <w:adjustRightInd w:val="0"/>
              <w:spacing w:before="118" w:line="216" w:lineRule="auto"/>
              <w:ind w:left="273" w:hanging="273"/>
              <w:rPr>
                <w:ins w:id="4910" w:author="User" w:date="2021-09-13T18:13:00Z"/>
                <w:rFonts w:ascii="標楷體" w:hAnsi="標楷體"/>
              </w:rPr>
            </w:pPr>
            <w:ins w:id="4911"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09</w:t>
              </w:r>
            </w:ins>
          </w:p>
        </w:tc>
        <w:tc>
          <w:tcPr>
            <w:tcW w:w="2189" w:type="dxa"/>
          </w:tcPr>
          <w:p w14:paraId="19D392C0" w14:textId="77777777" w:rsidR="00455E81" w:rsidRPr="003C5E10" w:rsidRDefault="00455E81" w:rsidP="00A9280A">
            <w:pPr>
              <w:ind w:left="249" w:hanging="249"/>
              <w:rPr>
                <w:ins w:id="4912" w:author="User" w:date="2021-09-13T18:13:00Z"/>
                <w:rFonts w:ascii="標楷體" w:hAnsi="標楷體"/>
              </w:rPr>
            </w:pPr>
            <w:ins w:id="4913" w:author="User" w:date="2021-09-13T18:13:00Z">
              <w:r w:rsidRPr="003C5E10">
                <w:rPr>
                  <w:rFonts w:ascii="標楷體" w:hAnsi="標楷體" w:cs="Arial Unicode MS"/>
                  <w:noProof/>
                  <w:w w:val="89"/>
                </w:rPr>
                <w:t>崇德路</w:t>
              </w:r>
            </w:ins>
          </w:p>
        </w:tc>
      </w:tr>
      <w:tr w:rsidR="00455E81" w:rsidRPr="003C5E10" w14:paraId="5E8CB554" w14:textId="77777777" w:rsidTr="00A9280A">
        <w:trPr>
          <w:trHeight w:hRule="exact" w:val="454"/>
          <w:jc w:val="center"/>
          <w:ins w:id="4914" w:author="User" w:date="2021-09-13T18:13:00Z"/>
        </w:trPr>
        <w:tc>
          <w:tcPr>
            <w:tcW w:w="830" w:type="dxa"/>
          </w:tcPr>
          <w:p w14:paraId="0D84C5E3" w14:textId="77777777" w:rsidR="00455E81" w:rsidRPr="003C5E10" w:rsidRDefault="00455E81" w:rsidP="00A9280A">
            <w:pPr>
              <w:kinsoku w:val="0"/>
              <w:autoSpaceDE w:val="0"/>
              <w:autoSpaceDN w:val="0"/>
              <w:adjustRightInd w:val="0"/>
              <w:spacing w:before="118" w:line="216" w:lineRule="auto"/>
              <w:ind w:left="270" w:hanging="270"/>
              <w:rPr>
                <w:ins w:id="4915" w:author="User" w:date="2021-09-13T18:13:00Z"/>
                <w:rFonts w:ascii="標楷體" w:hAnsi="標楷體"/>
              </w:rPr>
            </w:pPr>
            <w:ins w:id="4916" w:author="User" w:date="2021-09-13T18:13:00Z">
              <w:r w:rsidRPr="003C5E10">
                <w:rPr>
                  <w:rFonts w:ascii="標楷體" w:hAnsi="標楷體"/>
                  <w:noProof/>
                  <w:color w:val="000000"/>
                  <w:spacing w:val="-10"/>
                </w:rPr>
                <w:t>22</w:t>
              </w:r>
            </w:ins>
          </w:p>
        </w:tc>
        <w:tc>
          <w:tcPr>
            <w:tcW w:w="2189" w:type="dxa"/>
          </w:tcPr>
          <w:p w14:paraId="39A84592" w14:textId="77777777" w:rsidR="00455E81" w:rsidRPr="003C5E10" w:rsidRDefault="00455E81" w:rsidP="00A9280A">
            <w:pPr>
              <w:ind w:left="280" w:hanging="280"/>
              <w:rPr>
                <w:ins w:id="4917" w:author="User" w:date="2021-09-13T18:13:00Z"/>
                <w:rFonts w:ascii="標楷體" w:hAnsi="標楷體"/>
              </w:rPr>
            </w:pPr>
            <w:ins w:id="4918" w:author="User" w:date="2021-09-13T18:13:00Z">
              <w:r w:rsidRPr="003C5E10">
                <w:rPr>
                  <w:rFonts w:ascii="標楷體" w:hAnsi="標楷體"/>
                  <w:noProof/>
                </w:rPr>
                <w:t>勝利路</w:t>
              </w:r>
            </w:ins>
          </w:p>
        </w:tc>
        <w:tc>
          <w:tcPr>
            <w:tcW w:w="839" w:type="dxa"/>
          </w:tcPr>
          <w:p w14:paraId="0781BD0C" w14:textId="77777777" w:rsidR="00455E81" w:rsidRPr="003C5E10" w:rsidRDefault="00455E81" w:rsidP="00A9280A">
            <w:pPr>
              <w:kinsoku w:val="0"/>
              <w:autoSpaceDE w:val="0"/>
              <w:autoSpaceDN w:val="0"/>
              <w:adjustRightInd w:val="0"/>
              <w:spacing w:before="118" w:line="216" w:lineRule="auto"/>
              <w:ind w:left="270" w:hanging="270"/>
              <w:rPr>
                <w:ins w:id="4919" w:author="User" w:date="2021-09-13T18:13:00Z"/>
                <w:rFonts w:ascii="標楷體" w:hAnsi="標楷體"/>
              </w:rPr>
            </w:pPr>
            <w:ins w:id="4920" w:author="User" w:date="2021-09-13T18:13:00Z">
              <w:r w:rsidRPr="003C5E10">
                <w:rPr>
                  <w:rFonts w:ascii="標楷體" w:hAnsi="標楷體"/>
                  <w:noProof/>
                  <w:color w:val="000000"/>
                  <w:spacing w:val="-10"/>
                </w:rPr>
                <w:t>66</w:t>
              </w:r>
            </w:ins>
          </w:p>
        </w:tc>
        <w:tc>
          <w:tcPr>
            <w:tcW w:w="2189" w:type="dxa"/>
          </w:tcPr>
          <w:p w14:paraId="173E2205" w14:textId="77777777" w:rsidR="00455E81" w:rsidRPr="003C5E10" w:rsidRDefault="00455E81" w:rsidP="00A9280A">
            <w:pPr>
              <w:ind w:left="280" w:hanging="280"/>
              <w:rPr>
                <w:ins w:id="4921" w:author="User" w:date="2021-09-13T18:13:00Z"/>
                <w:rFonts w:ascii="標楷體" w:hAnsi="標楷體"/>
              </w:rPr>
            </w:pPr>
            <w:ins w:id="4922" w:author="User" w:date="2021-09-13T18:13:00Z">
              <w:r w:rsidRPr="003C5E10">
                <w:rPr>
                  <w:rFonts w:ascii="標楷體" w:hAnsi="標楷體"/>
                  <w:noProof/>
                </w:rPr>
                <w:t>裕華一街</w:t>
              </w:r>
            </w:ins>
          </w:p>
        </w:tc>
        <w:tc>
          <w:tcPr>
            <w:tcW w:w="836" w:type="dxa"/>
          </w:tcPr>
          <w:p w14:paraId="45ABD72F" w14:textId="77777777" w:rsidR="00455E81" w:rsidRPr="003C5E10" w:rsidRDefault="00455E81" w:rsidP="00A9280A">
            <w:pPr>
              <w:kinsoku w:val="0"/>
              <w:autoSpaceDE w:val="0"/>
              <w:autoSpaceDN w:val="0"/>
              <w:adjustRightInd w:val="0"/>
              <w:spacing w:before="119" w:line="216" w:lineRule="auto"/>
              <w:ind w:left="273" w:hanging="273"/>
              <w:rPr>
                <w:ins w:id="4923" w:author="User" w:date="2021-09-13T18:13:00Z"/>
                <w:rFonts w:ascii="標楷體" w:hAnsi="標楷體"/>
              </w:rPr>
            </w:pPr>
            <w:ins w:id="4924" w:author="User" w:date="2021-09-13T18:13:00Z">
              <w:r w:rsidRPr="003C5E10">
                <w:rPr>
                  <w:rFonts w:ascii="標楷體" w:hAnsi="標楷體"/>
                  <w:noProof/>
                  <w:color w:val="000000"/>
                  <w:spacing w:val="-7"/>
                </w:rPr>
                <w:t>11</w:t>
              </w:r>
              <w:r w:rsidRPr="003C5E10">
                <w:rPr>
                  <w:rFonts w:ascii="標楷體" w:hAnsi="標楷體" w:hint="eastAsia"/>
                  <w:noProof/>
                  <w:color w:val="000000"/>
                  <w:spacing w:val="-7"/>
                </w:rPr>
                <w:t>0</w:t>
              </w:r>
            </w:ins>
          </w:p>
        </w:tc>
        <w:tc>
          <w:tcPr>
            <w:tcW w:w="2189" w:type="dxa"/>
          </w:tcPr>
          <w:p w14:paraId="6C6AF6D8" w14:textId="77777777" w:rsidR="00455E81" w:rsidRPr="003C5E10" w:rsidRDefault="00455E81" w:rsidP="00A9280A">
            <w:pPr>
              <w:ind w:left="280" w:hanging="280"/>
              <w:rPr>
                <w:ins w:id="4925" w:author="User" w:date="2021-09-13T18:13:00Z"/>
                <w:rFonts w:ascii="標楷體" w:hAnsi="標楷體"/>
              </w:rPr>
            </w:pPr>
            <w:ins w:id="4926" w:author="User" w:date="2021-09-13T18:13:00Z">
              <w:r w:rsidRPr="003C5E10">
                <w:rPr>
                  <w:rFonts w:ascii="標楷體" w:hAnsi="標楷體"/>
                  <w:noProof/>
                </w:rPr>
                <w:t>德東街</w:t>
              </w:r>
            </w:ins>
          </w:p>
        </w:tc>
      </w:tr>
      <w:tr w:rsidR="00455E81" w:rsidRPr="003C5E10" w14:paraId="2ACC2927" w14:textId="77777777" w:rsidTr="00A9280A">
        <w:trPr>
          <w:trHeight w:hRule="exact" w:val="454"/>
          <w:jc w:val="center"/>
          <w:ins w:id="4927" w:author="User" w:date="2021-09-13T18:13:00Z"/>
        </w:trPr>
        <w:tc>
          <w:tcPr>
            <w:tcW w:w="830" w:type="dxa"/>
          </w:tcPr>
          <w:p w14:paraId="571530E7" w14:textId="77777777" w:rsidR="00455E81" w:rsidRPr="003C5E10" w:rsidRDefault="00455E81" w:rsidP="00A9280A">
            <w:pPr>
              <w:kinsoku w:val="0"/>
              <w:autoSpaceDE w:val="0"/>
              <w:autoSpaceDN w:val="0"/>
              <w:adjustRightInd w:val="0"/>
              <w:spacing w:before="118" w:line="216" w:lineRule="auto"/>
              <w:ind w:left="270" w:hanging="270"/>
              <w:rPr>
                <w:ins w:id="4928" w:author="User" w:date="2021-09-13T18:13:00Z"/>
                <w:rFonts w:ascii="標楷體" w:hAnsi="標楷體"/>
              </w:rPr>
            </w:pPr>
            <w:ins w:id="4929" w:author="User" w:date="2021-09-13T18:13:00Z">
              <w:r w:rsidRPr="003C5E10">
                <w:rPr>
                  <w:rFonts w:ascii="標楷體" w:hAnsi="標楷體"/>
                  <w:noProof/>
                  <w:color w:val="000000"/>
                  <w:spacing w:val="-10"/>
                </w:rPr>
                <w:t>23</w:t>
              </w:r>
            </w:ins>
          </w:p>
        </w:tc>
        <w:tc>
          <w:tcPr>
            <w:tcW w:w="2189" w:type="dxa"/>
          </w:tcPr>
          <w:p w14:paraId="63020281" w14:textId="77777777" w:rsidR="00455E81" w:rsidRPr="003C5E10" w:rsidRDefault="00455E81" w:rsidP="00A9280A">
            <w:pPr>
              <w:ind w:left="280" w:hanging="280"/>
              <w:rPr>
                <w:ins w:id="4930" w:author="User" w:date="2021-09-13T18:13:00Z"/>
                <w:rFonts w:ascii="標楷體" w:hAnsi="標楷體"/>
              </w:rPr>
            </w:pPr>
            <w:ins w:id="4931" w:author="User" w:date="2021-09-13T18:13:00Z">
              <w:r w:rsidRPr="003C5E10">
                <w:rPr>
                  <w:rFonts w:ascii="標楷體" w:hAnsi="標楷體"/>
                  <w:noProof/>
                </w:rPr>
                <w:t>富強一街</w:t>
              </w:r>
            </w:ins>
          </w:p>
        </w:tc>
        <w:tc>
          <w:tcPr>
            <w:tcW w:w="839" w:type="dxa"/>
          </w:tcPr>
          <w:p w14:paraId="5F2700FA" w14:textId="77777777" w:rsidR="00455E81" w:rsidRPr="003C5E10" w:rsidRDefault="00455E81" w:rsidP="00A9280A">
            <w:pPr>
              <w:kinsoku w:val="0"/>
              <w:autoSpaceDE w:val="0"/>
              <w:autoSpaceDN w:val="0"/>
              <w:adjustRightInd w:val="0"/>
              <w:spacing w:before="118" w:line="216" w:lineRule="auto"/>
              <w:ind w:left="270" w:hanging="270"/>
              <w:rPr>
                <w:ins w:id="4932" w:author="User" w:date="2021-09-13T18:13:00Z"/>
                <w:rFonts w:ascii="標楷體" w:hAnsi="標楷體"/>
              </w:rPr>
            </w:pPr>
            <w:ins w:id="4933" w:author="User" w:date="2021-09-13T18:13:00Z">
              <w:r w:rsidRPr="003C5E10">
                <w:rPr>
                  <w:rFonts w:ascii="標楷體" w:hAnsi="標楷體"/>
                  <w:noProof/>
                  <w:color w:val="000000"/>
                  <w:spacing w:val="-10"/>
                </w:rPr>
                <w:t>67</w:t>
              </w:r>
            </w:ins>
          </w:p>
        </w:tc>
        <w:tc>
          <w:tcPr>
            <w:tcW w:w="2189" w:type="dxa"/>
          </w:tcPr>
          <w:p w14:paraId="765D6928" w14:textId="77777777" w:rsidR="00455E81" w:rsidRPr="003C5E10" w:rsidRDefault="00455E81" w:rsidP="00A9280A">
            <w:pPr>
              <w:ind w:left="280" w:hanging="280"/>
              <w:rPr>
                <w:ins w:id="4934" w:author="User" w:date="2021-09-13T18:13:00Z"/>
                <w:rFonts w:ascii="標楷體" w:hAnsi="標楷體"/>
              </w:rPr>
            </w:pPr>
            <w:ins w:id="4935" w:author="User" w:date="2021-09-13T18:13:00Z">
              <w:r w:rsidRPr="003C5E10">
                <w:rPr>
                  <w:rFonts w:ascii="標楷體" w:hAnsi="標楷體"/>
                  <w:noProof/>
                </w:rPr>
                <w:t>裕華二街</w:t>
              </w:r>
            </w:ins>
          </w:p>
        </w:tc>
        <w:tc>
          <w:tcPr>
            <w:tcW w:w="836" w:type="dxa"/>
          </w:tcPr>
          <w:p w14:paraId="78982AC6" w14:textId="77777777" w:rsidR="00455E81" w:rsidRPr="003C5E10" w:rsidRDefault="00455E81" w:rsidP="00A9280A">
            <w:pPr>
              <w:kinsoku w:val="0"/>
              <w:autoSpaceDE w:val="0"/>
              <w:autoSpaceDN w:val="0"/>
              <w:adjustRightInd w:val="0"/>
              <w:spacing w:before="119" w:line="216" w:lineRule="auto"/>
              <w:ind w:left="273" w:hanging="273"/>
              <w:rPr>
                <w:ins w:id="4936" w:author="User" w:date="2021-09-13T18:13:00Z"/>
                <w:rFonts w:ascii="標楷體" w:hAnsi="標楷體"/>
              </w:rPr>
            </w:pPr>
            <w:ins w:id="4937" w:author="User" w:date="2021-09-13T18:13:00Z">
              <w:r w:rsidRPr="003C5E10">
                <w:rPr>
                  <w:rFonts w:ascii="標楷體" w:hAnsi="標楷體"/>
                  <w:noProof/>
                  <w:color w:val="000000"/>
                  <w:spacing w:val="-7"/>
                </w:rPr>
                <w:t>11</w:t>
              </w:r>
              <w:r w:rsidRPr="003C5E10">
                <w:rPr>
                  <w:rFonts w:ascii="標楷體" w:hAnsi="標楷體" w:hint="eastAsia"/>
                  <w:noProof/>
                  <w:color w:val="000000"/>
                  <w:spacing w:val="-7"/>
                </w:rPr>
                <w:t>1</w:t>
              </w:r>
            </w:ins>
          </w:p>
        </w:tc>
        <w:tc>
          <w:tcPr>
            <w:tcW w:w="2189" w:type="dxa"/>
          </w:tcPr>
          <w:p w14:paraId="00ADE8E4" w14:textId="77777777" w:rsidR="00455E81" w:rsidRPr="003C5E10" w:rsidRDefault="00455E81" w:rsidP="00A9280A">
            <w:pPr>
              <w:ind w:left="270" w:hanging="270"/>
              <w:rPr>
                <w:ins w:id="4938" w:author="User" w:date="2021-09-13T18:13:00Z"/>
                <w:rFonts w:ascii="標楷體" w:hAnsi="標楷體"/>
              </w:rPr>
            </w:pPr>
            <w:ins w:id="4939" w:author="User" w:date="2021-09-13T18:13:00Z">
              <w:r w:rsidRPr="003C5E10">
                <w:rPr>
                  <w:rFonts w:ascii="標楷體" w:hAnsi="標楷體" w:cs="Arial Unicode MS"/>
                  <w:noProof/>
                  <w:spacing w:val="-10"/>
                </w:rPr>
                <w:t>立德十路</w:t>
              </w:r>
            </w:ins>
          </w:p>
        </w:tc>
      </w:tr>
      <w:tr w:rsidR="00455E81" w:rsidRPr="003C5E10" w14:paraId="19177014" w14:textId="77777777" w:rsidTr="00A9280A">
        <w:trPr>
          <w:trHeight w:hRule="exact" w:val="454"/>
          <w:jc w:val="center"/>
          <w:ins w:id="4940" w:author="User" w:date="2021-09-13T18:13:00Z"/>
        </w:trPr>
        <w:tc>
          <w:tcPr>
            <w:tcW w:w="830" w:type="dxa"/>
          </w:tcPr>
          <w:p w14:paraId="75538B17" w14:textId="77777777" w:rsidR="00455E81" w:rsidRPr="003C5E10" w:rsidRDefault="00455E81" w:rsidP="00A9280A">
            <w:pPr>
              <w:kinsoku w:val="0"/>
              <w:autoSpaceDE w:val="0"/>
              <w:autoSpaceDN w:val="0"/>
              <w:adjustRightInd w:val="0"/>
              <w:spacing w:before="118" w:line="216" w:lineRule="auto"/>
              <w:ind w:left="270" w:hanging="270"/>
              <w:rPr>
                <w:ins w:id="4941" w:author="User" w:date="2021-09-13T18:13:00Z"/>
                <w:rFonts w:ascii="標楷體" w:hAnsi="標楷體"/>
              </w:rPr>
            </w:pPr>
            <w:ins w:id="4942" w:author="User" w:date="2021-09-13T18:13:00Z">
              <w:r w:rsidRPr="003C5E10">
                <w:rPr>
                  <w:rFonts w:ascii="標楷體" w:hAnsi="標楷體"/>
                  <w:noProof/>
                  <w:color w:val="000000"/>
                  <w:spacing w:val="-10"/>
                </w:rPr>
                <w:t>24</w:t>
              </w:r>
            </w:ins>
          </w:p>
        </w:tc>
        <w:tc>
          <w:tcPr>
            <w:tcW w:w="2189" w:type="dxa"/>
          </w:tcPr>
          <w:p w14:paraId="210BF977" w14:textId="77777777" w:rsidR="00455E81" w:rsidRPr="003C5E10" w:rsidRDefault="00455E81" w:rsidP="00A9280A">
            <w:pPr>
              <w:ind w:left="280" w:hanging="280"/>
              <w:rPr>
                <w:ins w:id="4943" w:author="User" w:date="2021-09-13T18:13:00Z"/>
                <w:rFonts w:ascii="標楷體" w:hAnsi="標楷體"/>
              </w:rPr>
            </w:pPr>
            <w:ins w:id="4944" w:author="User" w:date="2021-09-13T18:13:00Z">
              <w:r w:rsidRPr="003C5E10">
                <w:rPr>
                  <w:rFonts w:ascii="標楷體" w:hAnsi="標楷體"/>
                  <w:noProof/>
                </w:rPr>
                <w:t>富強二街</w:t>
              </w:r>
            </w:ins>
          </w:p>
        </w:tc>
        <w:tc>
          <w:tcPr>
            <w:tcW w:w="839" w:type="dxa"/>
          </w:tcPr>
          <w:p w14:paraId="636E0F16" w14:textId="77777777" w:rsidR="00455E81" w:rsidRPr="003C5E10" w:rsidRDefault="00455E81" w:rsidP="00A9280A">
            <w:pPr>
              <w:kinsoku w:val="0"/>
              <w:autoSpaceDE w:val="0"/>
              <w:autoSpaceDN w:val="0"/>
              <w:adjustRightInd w:val="0"/>
              <w:spacing w:before="119" w:line="216" w:lineRule="auto"/>
              <w:ind w:left="270" w:hanging="270"/>
              <w:rPr>
                <w:ins w:id="4945" w:author="User" w:date="2021-09-13T18:13:00Z"/>
                <w:rFonts w:ascii="標楷體" w:hAnsi="標楷體"/>
              </w:rPr>
            </w:pPr>
            <w:ins w:id="4946" w:author="User" w:date="2021-09-13T18:13:00Z">
              <w:r w:rsidRPr="003C5E10">
                <w:rPr>
                  <w:rFonts w:ascii="標楷體" w:hAnsi="標楷體"/>
                  <w:noProof/>
                  <w:color w:val="000000"/>
                  <w:spacing w:val="-10"/>
                </w:rPr>
                <w:t>68</w:t>
              </w:r>
            </w:ins>
          </w:p>
        </w:tc>
        <w:tc>
          <w:tcPr>
            <w:tcW w:w="2189" w:type="dxa"/>
          </w:tcPr>
          <w:p w14:paraId="1045BC6D" w14:textId="77777777" w:rsidR="00455E81" w:rsidRPr="003C5E10" w:rsidRDefault="00455E81" w:rsidP="00A9280A">
            <w:pPr>
              <w:ind w:left="280" w:hanging="280"/>
              <w:rPr>
                <w:ins w:id="4947" w:author="User" w:date="2021-09-13T18:13:00Z"/>
                <w:rFonts w:ascii="標楷體" w:hAnsi="標楷體"/>
              </w:rPr>
            </w:pPr>
            <w:ins w:id="4948" w:author="User" w:date="2021-09-13T18:13:00Z">
              <w:r w:rsidRPr="003C5E10">
                <w:rPr>
                  <w:rFonts w:ascii="標楷體" w:hAnsi="標楷體"/>
                  <w:noProof/>
                </w:rPr>
                <w:t>裕華三街</w:t>
              </w:r>
            </w:ins>
          </w:p>
        </w:tc>
        <w:tc>
          <w:tcPr>
            <w:tcW w:w="836" w:type="dxa"/>
          </w:tcPr>
          <w:p w14:paraId="5E5A579F" w14:textId="77777777" w:rsidR="00455E81" w:rsidRPr="003C5E10" w:rsidRDefault="00455E81" w:rsidP="00A9280A">
            <w:pPr>
              <w:kinsoku w:val="0"/>
              <w:autoSpaceDE w:val="0"/>
              <w:autoSpaceDN w:val="0"/>
              <w:adjustRightInd w:val="0"/>
              <w:spacing w:before="118" w:line="216" w:lineRule="auto"/>
              <w:ind w:left="273" w:hanging="273"/>
              <w:rPr>
                <w:ins w:id="4949" w:author="User" w:date="2021-09-13T18:13:00Z"/>
                <w:rFonts w:ascii="標楷體" w:hAnsi="標楷體"/>
              </w:rPr>
            </w:pPr>
            <w:ins w:id="4950" w:author="User" w:date="2021-09-13T18:13:00Z">
              <w:r w:rsidRPr="003C5E10">
                <w:rPr>
                  <w:rFonts w:ascii="標楷體" w:hAnsi="標楷體"/>
                  <w:noProof/>
                  <w:color w:val="000000"/>
                  <w:spacing w:val="-7"/>
                </w:rPr>
                <w:t>11</w:t>
              </w:r>
              <w:r w:rsidRPr="003C5E10">
                <w:rPr>
                  <w:rFonts w:ascii="標楷體" w:hAnsi="標楷體" w:hint="eastAsia"/>
                  <w:noProof/>
                  <w:color w:val="000000"/>
                  <w:spacing w:val="-7"/>
                </w:rPr>
                <w:t>2</w:t>
              </w:r>
            </w:ins>
          </w:p>
        </w:tc>
        <w:tc>
          <w:tcPr>
            <w:tcW w:w="2189" w:type="dxa"/>
          </w:tcPr>
          <w:p w14:paraId="4AE0472D" w14:textId="77777777" w:rsidR="00455E81" w:rsidRPr="003C5E10" w:rsidRDefault="00455E81" w:rsidP="00A9280A">
            <w:pPr>
              <w:ind w:left="280" w:hanging="280"/>
              <w:rPr>
                <w:ins w:id="4951" w:author="User" w:date="2021-09-13T18:13:00Z"/>
                <w:rFonts w:ascii="標楷體" w:hAnsi="標楷體"/>
              </w:rPr>
            </w:pPr>
            <w:ins w:id="4952" w:author="User" w:date="2021-09-13T18:13:00Z">
              <w:r w:rsidRPr="003C5E10">
                <w:rPr>
                  <w:rFonts w:ascii="標楷體" w:hAnsi="標楷體"/>
                  <w:noProof/>
                </w:rPr>
                <w:t>府東街</w:t>
              </w:r>
            </w:ins>
          </w:p>
        </w:tc>
      </w:tr>
      <w:tr w:rsidR="00455E81" w:rsidRPr="003C5E10" w14:paraId="57050EDB" w14:textId="77777777" w:rsidTr="00A9280A">
        <w:trPr>
          <w:trHeight w:hRule="exact" w:val="454"/>
          <w:jc w:val="center"/>
          <w:ins w:id="4953" w:author="User" w:date="2021-09-13T18:13:00Z"/>
        </w:trPr>
        <w:tc>
          <w:tcPr>
            <w:tcW w:w="830" w:type="dxa"/>
          </w:tcPr>
          <w:p w14:paraId="333363DE" w14:textId="77777777" w:rsidR="00455E81" w:rsidRPr="003C5E10" w:rsidRDefault="00455E81" w:rsidP="00A9280A">
            <w:pPr>
              <w:kinsoku w:val="0"/>
              <w:autoSpaceDE w:val="0"/>
              <w:autoSpaceDN w:val="0"/>
              <w:adjustRightInd w:val="0"/>
              <w:spacing w:before="118" w:line="216" w:lineRule="auto"/>
              <w:ind w:left="280" w:hanging="280"/>
              <w:rPr>
                <w:ins w:id="4954" w:author="User" w:date="2021-09-13T18:13:00Z"/>
                <w:rFonts w:ascii="標楷體" w:hAnsi="標楷體"/>
              </w:rPr>
            </w:pPr>
            <w:ins w:id="4955" w:author="User" w:date="2021-09-13T18:13:00Z">
              <w:r w:rsidRPr="003C5E10">
                <w:rPr>
                  <w:rFonts w:ascii="標楷體" w:hAnsi="標楷體" w:hint="eastAsia"/>
                </w:rPr>
                <w:t>25</w:t>
              </w:r>
            </w:ins>
          </w:p>
        </w:tc>
        <w:tc>
          <w:tcPr>
            <w:tcW w:w="2189" w:type="dxa"/>
          </w:tcPr>
          <w:p w14:paraId="558B02C1" w14:textId="77777777" w:rsidR="00455E81" w:rsidRPr="003C5E10" w:rsidRDefault="00455E81" w:rsidP="00A9280A">
            <w:pPr>
              <w:ind w:left="280" w:hanging="280"/>
              <w:rPr>
                <w:ins w:id="4956" w:author="User" w:date="2021-09-13T18:13:00Z"/>
                <w:rFonts w:ascii="標楷體" w:hAnsi="標楷體"/>
              </w:rPr>
            </w:pPr>
            <w:ins w:id="4957" w:author="User" w:date="2021-09-13T18:13:00Z">
              <w:r w:rsidRPr="003C5E10">
                <w:rPr>
                  <w:rFonts w:ascii="標楷體" w:hAnsi="標楷體"/>
                  <w:noProof/>
                </w:rPr>
                <w:t>富強三街</w:t>
              </w:r>
            </w:ins>
          </w:p>
        </w:tc>
        <w:tc>
          <w:tcPr>
            <w:tcW w:w="839" w:type="dxa"/>
          </w:tcPr>
          <w:p w14:paraId="50F58E6A" w14:textId="77777777" w:rsidR="00455E81" w:rsidRPr="003C5E10" w:rsidRDefault="00455E81" w:rsidP="00A9280A">
            <w:pPr>
              <w:kinsoku w:val="0"/>
              <w:autoSpaceDE w:val="0"/>
              <w:autoSpaceDN w:val="0"/>
              <w:adjustRightInd w:val="0"/>
              <w:spacing w:before="119" w:line="216" w:lineRule="auto"/>
              <w:ind w:left="280" w:hanging="280"/>
              <w:rPr>
                <w:ins w:id="4958" w:author="User" w:date="2021-09-13T18:13:00Z"/>
                <w:rFonts w:ascii="標楷體" w:hAnsi="標楷體"/>
              </w:rPr>
            </w:pPr>
            <w:ins w:id="4959" w:author="User" w:date="2021-09-13T18:13:00Z">
              <w:r w:rsidRPr="003C5E10">
                <w:rPr>
                  <w:rFonts w:ascii="標楷體" w:hAnsi="標楷體" w:hint="eastAsia"/>
                </w:rPr>
                <w:t>69</w:t>
              </w:r>
            </w:ins>
          </w:p>
        </w:tc>
        <w:tc>
          <w:tcPr>
            <w:tcW w:w="2189" w:type="dxa"/>
          </w:tcPr>
          <w:p w14:paraId="77654C59" w14:textId="77777777" w:rsidR="00455E81" w:rsidRPr="003C5E10" w:rsidRDefault="00455E81" w:rsidP="00A9280A">
            <w:pPr>
              <w:ind w:left="280" w:hanging="280"/>
              <w:rPr>
                <w:ins w:id="4960" w:author="User" w:date="2021-09-13T18:13:00Z"/>
                <w:rFonts w:ascii="標楷體" w:hAnsi="標楷體"/>
              </w:rPr>
            </w:pPr>
            <w:ins w:id="4961" w:author="User" w:date="2021-09-13T18:13:00Z">
              <w:r w:rsidRPr="003C5E10">
                <w:rPr>
                  <w:rFonts w:ascii="標楷體" w:hAnsi="標楷體"/>
                  <w:noProof/>
                </w:rPr>
                <w:t>裕敬一街</w:t>
              </w:r>
            </w:ins>
          </w:p>
        </w:tc>
        <w:tc>
          <w:tcPr>
            <w:tcW w:w="836" w:type="dxa"/>
          </w:tcPr>
          <w:p w14:paraId="042EFC5B" w14:textId="77777777" w:rsidR="00455E81" w:rsidRPr="003C5E10" w:rsidRDefault="00455E81" w:rsidP="00A9280A">
            <w:pPr>
              <w:kinsoku w:val="0"/>
              <w:autoSpaceDE w:val="0"/>
              <w:autoSpaceDN w:val="0"/>
              <w:adjustRightInd w:val="0"/>
              <w:spacing w:before="118" w:line="216" w:lineRule="auto"/>
              <w:ind w:left="273" w:hanging="273"/>
              <w:rPr>
                <w:ins w:id="4962" w:author="User" w:date="2021-09-13T18:13:00Z"/>
                <w:rFonts w:ascii="標楷體" w:hAnsi="標楷體"/>
              </w:rPr>
            </w:pPr>
            <w:ins w:id="4963" w:author="User" w:date="2021-09-13T18:13:00Z">
              <w:r w:rsidRPr="003C5E10">
                <w:rPr>
                  <w:rFonts w:ascii="標楷體" w:hAnsi="標楷體"/>
                  <w:noProof/>
                  <w:color w:val="000000"/>
                  <w:spacing w:val="-7"/>
                </w:rPr>
                <w:t>11</w:t>
              </w:r>
              <w:r w:rsidRPr="003C5E10">
                <w:rPr>
                  <w:rFonts w:ascii="標楷體" w:hAnsi="標楷體" w:hint="eastAsia"/>
                  <w:noProof/>
                  <w:color w:val="000000"/>
                  <w:spacing w:val="-7"/>
                </w:rPr>
                <w:t>3</w:t>
              </w:r>
            </w:ins>
          </w:p>
        </w:tc>
        <w:tc>
          <w:tcPr>
            <w:tcW w:w="2189" w:type="dxa"/>
          </w:tcPr>
          <w:p w14:paraId="1993D2A7" w14:textId="77777777" w:rsidR="00455E81" w:rsidRPr="003C5E10" w:rsidRDefault="00455E81" w:rsidP="00A9280A">
            <w:pPr>
              <w:ind w:left="280" w:hanging="280"/>
              <w:rPr>
                <w:ins w:id="4964" w:author="User" w:date="2021-09-13T18:13:00Z"/>
                <w:rFonts w:ascii="標楷體" w:hAnsi="標楷體"/>
              </w:rPr>
            </w:pPr>
            <w:ins w:id="4965" w:author="User" w:date="2021-09-13T18:13:00Z">
              <w:r w:rsidRPr="003C5E10">
                <w:rPr>
                  <w:rFonts w:ascii="標楷體" w:hAnsi="標楷體" w:cs="Arial Unicode MS"/>
                  <w:noProof/>
                </w:rPr>
                <w:t>府連東路</w:t>
              </w:r>
            </w:ins>
          </w:p>
        </w:tc>
      </w:tr>
      <w:tr w:rsidR="00455E81" w:rsidRPr="003C5E10" w14:paraId="6051FF14" w14:textId="77777777" w:rsidTr="00A9280A">
        <w:trPr>
          <w:trHeight w:hRule="exact" w:val="454"/>
          <w:jc w:val="center"/>
          <w:ins w:id="4966" w:author="User" w:date="2021-09-13T18:13:00Z"/>
        </w:trPr>
        <w:tc>
          <w:tcPr>
            <w:tcW w:w="830" w:type="dxa"/>
          </w:tcPr>
          <w:p w14:paraId="7817DE9E" w14:textId="77777777" w:rsidR="00455E81" w:rsidRPr="003C5E10" w:rsidRDefault="00455E81" w:rsidP="00A9280A">
            <w:pPr>
              <w:kinsoku w:val="0"/>
              <w:autoSpaceDE w:val="0"/>
              <w:autoSpaceDN w:val="0"/>
              <w:adjustRightInd w:val="0"/>
              <w:spacing w:before="118" w:line="216" w:lineRule="auto"/>
              <w:ind w:left="280" w:hanging="280"/>
              <w:rPr>
                <w:ins w:id="4967" w:author="User" w:date="2021-09-13T18:13:00Z"/>
                <w:rFonts w:ascii="標楷體" w:hAnsi="標楷體"/>
              </w:rPr>
            </w:pPr>
            <w:ins w:id="4968" w:author="User" w:date="2021-09-13T18:13:00Z">
              <w:r w:rsidRPr="003C5E10">
                <w:rPr>
                  <w:rFonts w:ascii="標楷體" w:hAnsi="標楷體" w:hint="eastAsia"/>
                </w:rPr>
                <w:t>26</w:t>
              </w:r>
            </w:ins>
          </w:p>
          <w:p w14:paraId="46C4454A" w14:textId="77777777" w:rsidR="00455E81" w:rsidRPr="003C5E10" w:rsidRDefault="00455E81" w:rsidP="00A9280A">
            <w:pPr>
              <w:kinsoku w:val="0"/>
              <w:autoSpaceDE w:val="0"/>
              <w:autoSpaceDN w:val="0"/>
              <w:adjustRightInd w:val="0"/>
              <w:spacing w:before="118" w:line="216" w:lineRule="auto"/>
              <w:ind w:left="280" w:hanging="280"/>
              <w:rPr>
                <w:ins w:id="4969" w:author="User" w:date="2021-09-13T18:13:00Z"/>
                <w:rFonts w:ascii="標楷體" w:hAnsi="標楷體"/>
              </w:rPr>
            </w:pPr>
          </w:p>
        </w:tc>
        <w:tc>
          <w:tcPr>
            <w:tcW w:w="2189" w:type="dxa"/>
          </w:tcPr>
          <w:p w14:paraId="72A30551" w14:textId="77777777" w:rsidR="00455E81" w:rsidRPr="003C5E10" w:rsidRDefault="00455E81" w:rsidP="00A9280A">
            <w:pPr>
              <w:ind w:left="280" w:hanging="280"/>
              <w:rPr>
                <w:ins w:id="4970" w:author="User" w:date="2021-09-13T18:13:00Z"/>
                <w:rFonts w:ascii="標楷體" w:hAnsi="標楷體"/>
                <w:noProof/>
              </w:rPr>
            </w:pPr>
            <w:ins w:id="4971" w:author="User" w:date="2021-09-13T18:13:00Z">
              <w:r w:rsidRPr="003C5E10">
                <w:rPr>
                  <w:rFonts w:ascii="標楷體" w:hAnsi="標楷體" w:hint="eastAsia"/>
                  <w:noProof/>
                </w:rPr>
                <w:t>新樓街</w:t>
              </w:r>
            </w:ins>
          </w:p>
        </w:tc>
        <w:tc>
          <w:tcPr>
            <w:tcW w:w="839" w:type="dxa"/>
          </w:tcPr>
          <w:p w14:paraId="730FE1AB" w14:textId="77777777" w:rsidR="00455E81" w:rsidRPr="003C5E10" w:rsidRDefault="00455E81" w:rsidP="00A9280A">
            <w:pPr>
              <w:kinsoku w:val="0"/>
              <w:autoSpaceDE w:val="0"/>
              <w:autoSpaceDN w:val="0"/>
              <w:adjustRightInd w:val="0"/>
              <w:spacing w:before="118" w:line="216" w:lineRule="auto"/>
              <w:ind w:left="270" w:hanging="270"/>
              <w:rPr>
                <w:ins w:id="4972" w:author="User" w:date="2021-09-13T18:13:00Z"/>
                <w:rFonts w:ascii="標楷體" w:hAnsi="標楷體"/>
              </w:rPr>
            </w:pPr>
            <w:ins w:id="4973" w:author="User" w:date="2021-09-13T18:13:00Z">
              <w:r w:rsidRPr="003C5E10">
                <w:rPr>
                  <w:rFonts w:ascii="標楷體" w:hAnsi="標楷體"/>
                  <w:noProof/>
                  <w:color w:val="000000"/>
                  <w:spacing w:val="-10"/>
                </w:rPr>
                <w:t>70</w:t>
              </w:r>
            </w:ins>
          </w:p>
        </w:tc>
        <w:tc>
          <w:tcPr>
            <w:tcW w:w="2189" w:type="dxa"/>
          </w:tcPr>
          <w:p w14:paraId="43515708" w14:textId="77777777" w:rsidR="00455E81" w:rsidRPr="003C5E10" w:rsidRDefault="00455E81" w:rsidP="00A9280A">
            <w:pPr>
              <w:ind w:left="280" w:hanging="280"/>
              <w:rPr>
                <w:ins w:id="4974" w:author="User" w:date="2021-09-13T18:13:00Z"/>
                <w:rFonts w:ascii="標楷體" w:hAnsi="標楷體"/>
              </w:rPr>
            </w:pPr>
            <w:ins w:id="4975" w:author="User" w:date="2021-09-13T18:13:00Z">
              <w:r w:rsidRPr="003C5E10">
                <w:rPr>
                  <w:rFonts w:ascii="標楷體" w:hAnsi="標楷體"/>
                  <w:noProof/>
                </w:rPr>
                <w:t>裕敬二街</w:t>
              </w:r>
            </w:ins>
          </w:p>
        </w:tc>
        <w:tc>
          <w:tcPr>
            <w:tcW w:w="836" w:type="dxa"/>
          </w:tcPr>
          <w:p w14:paraId="228495C4" w14:textId="77777777" w:rsidR="00455E81" w:rsidRPr="003C5E10" w:rsidRDefault="00455E81" w:rsidP="00A9280A">
            <w:pPr>
              <w:kinsoku w:val="0"/>
              <w:autoSpaceDE w:val="0"/>
              <w:autoSpaceDN w:val="0"/>
              <w:adjustRightInd w:val="0"/>
              <w:spacing w:before="118" w:line="216" w:lineRule="auto"/>
              <w:ind w:left="273" w:hanging="273"/>
              <w:rPr>
                <w:ins w:id="4976" w:author="User" w:date="2021-09-13T18:13:00Z"/>
                <w:rFonts w:ascii="標楷體" w:hAnsi="標楷體"/>
              </w:rPr>
            </w:pPr>
            <w:ins w:id="4977"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14</w:t>
              </w:r>
            </w:ins>
          </w:p>
        </w:tc>
        <w:tc>
          <w:tcPr>
            <w:tcW w:w="2189" w:type="dxa"/>
          </w:tcPr>
          <w:p w14:paraId="53723B19" w14:textId="77777777" w:rsidR="00455E81" w:rsidRPr="003C5E10" w:rsidRDefault="00455E81" w:rsidP="00A9280A">
            <w:pPr>
              <w:ind w:left="280" w:hanging="280"/>
              <w:rPr>
                <w:ins w:id="4978" w:author="User" w:date="2021-09-13T18:13:00Z"/>
                <w:rFonts w:ascii="標楷體" w:hAnsi="標楷體"/>
              </w:rPr>
            </w:pPr>
            <w:ins w:id="4979" w:author="User" w:date="2021-09-13T18:13:00Z">
              <w:r w:rsidRPr="003C5E10">
                <w:rPr>
                  <w:rFonts w:ascii="標楷體" w:hAnsi="標楷體" w:cs="Arial Unicode MS"/>
                  <w:noProof/>
                </w:rPr>
                <w:t>府連路</w:t>
              </w:r>
            </w:ins>
          </w:p>
        </w:tc>
      </w:tr>
      <w:tr w:rsidR="00455E81" w:rsidRPr="003C5E10" w14:paraId="39E2F2D7" w14:textId="77777777" w:rsidTr="00A9280A">
        <w:trPr>
          <w:trHeight w:hRule="exact" w:val="454"/>
          <w:jc w:val="center"/>
          <w:ins w:id="4980" w:author="User" w:date="2021-09-13T18:13:00Z"/>
        </w:trPr>
        <w:tc>
          <w:tcPr>
            <w:tcW w:w="830" w:type="dxa"/>
          </w:tcPr>
          <w:p w14:paraId="44B389AB" w14:textId="77777777" w:rsidR="00455E81" w:rsidRPr="003C5E10" w:rsidRDefault="00455E81" w:rsidP="00A9280A">
            <w:pPr>
              <w:kinsoku w:val="0"/>
              <w:autoSpaceDE w:val="0"/>
              <w:autoSpaceDN w:val="0"/>
              <w:adjustRightInd w:val="0"/>
              <w:spacing w:before="118" w:line="216" w:lineRule="auto"/>
              <w:ind w:left="280" w:hanging="280"/>
              <w:rPr>
                <w:ins w:id="4981" w:author="User" w:date="2021-09-13T18:13:00Z"/>
                <w:rFonts w:ascii="標楷體" w:hAnsi="標楷體"/>
              </w:rPr>
            </w:pPr>
            <w:ins w:id="4982" w:author="User" w:date="2021-09-13T18:13:00Z">
              <w:r w:rsidRPr="003C5E10">
                <w:rPr>
                  <w:rFonts w:ascii="標楷體" w:hAnsi="標楷體" w:hint="eastAsia"/>
                </w:rPr>
                <w:t>27</w:t>
              </w:r>
            </w:ins>
          </w:p>
        </w:tc>
        <w:tc>
          <w:tcPr>
            <w:tcW w:w="2189" w:type="dxa"/>
          </w:tcPr>
          <w:p w14:paraId="36B53213" w14:textId="77777777" w:rsidR="00455E81" w:rsidRPr="003C5E10" w:rsidRDefault="00455E81" w:rsidP="00A9280A">
            <w:pPr>
              <w:ind w:left="280" w:hanging="280"/>
              <w:rPr>
                <w:ins w:id="4983" w:author="User" w:date="2021-09-13T18:13:00Z"/>
                <w:rFonts w:ascii="標楷體" w:hAnsi="標楷體"/>
                <w:noProof/>
              </w:rPr>
            </w:pPr>
            <w:ins w:id="4984" w:author="User" w:date="2021-09-13T18:13:00Z">
              <w:r w:rsidRPr="003C5E10">
                <w:rPr>
                  <w:rFonts w:ascii="標楷體" w:hAnsi="標楷體" w:hint="eastAsia"/>
                  <w:noProof/>
                </w:rPr>
                <w:t>慶東街</w:t>
              </w:r>
            </w:ins>
          </w:p>
        </w:tc>
        <w:tc>
          <w:tcPr>
            <w:tcW w:w="839" w:type="dxa"/>
          </w:tcPr>
          <w:p w14:paraId="604ECB48" w14:textId="77777777" w:rsidR="00455E81" w:rsidRPr="003C5E10" w:rsidRDefault="00455E81" w:rsidP="00A9280A">
            <w:pPr>
              <w:kinsoku w:val="0"/>
              <w:autoSpaceDE w:val="0"/>
              <w:autoSpaceDN w:val="0"/>
              <w:adjustRightInd w:val="0"/>
              <w:spacing w:before="118" w:line="216" w:lineRule="auto"/>
              <w:ind w:left="270" w:hanging="270"/>
              <w:rPr>
                <w:ins w:id="4985" w:author="User" w:date="2021-09-13T18:13:00Z"/>
                <w:rFonts w:ascii="標楷體" w:hAnsi="標楷體"/>
              </w:rPr>
            </w:pPr>
            <w:ins w:id="4986" w:author="User" w:date="2021-09-13T18:13:00Z">
              <w:r w:rsidRPr="003C5E10">
                <w:rPr>
                  <w:rFonts w:ascii="標楷體" w:hAnsi="標楷體"/>
                  <w:noProof/>
                  <w:color w:val="000000"/>
                  <w:spacing w:val="-10"/>
                </w:rPr>
                <w:t>71</w:t>
              </w:r>
            </w:ins>
          </w:p>
        </w:tc>
        <w:tc>
          <w:tcPr>
            <w:tcW w:w="2189" w:type="dxa"/>
          </w:tcPr>
          <w:p w14:paraId="49D974D4" w14:textId="77777777" w:rsidR="00455E81" w:rsidRPr="003C5E10" w:rsidRDefault="00455E81" w:rsidP="00A9280A">
            <w:pPr>
              <w:ind w:left="280" w:hanging="280"/>
              <w:rPr>
                <w:ins w:id="4987" w:author="User" w:date="2021-09-13T18:13:00Z"/>
                <w:rFonts w:ascii="標楷體" w:hAnsi="標楷體"/>
              </w:rPr>
            </w:pPr>
            <w:ins w:id="4988" w:author="User" w:date="2021-09-13T18:13:00Z">
              <w:r w:rsidRPr="003C5E10">
                <w:rPr>
                  <w:rFonts w:ascii="標楷體" w:hAnsi="標楷體"/>
                  <w:noProof/>
                </w:rPr>
                <w:t>裕敬三街</w:t>
              </w:r>
            </w:ins>
          </w:p>
        </w:tc>
        <w:tc>
          <w:tcPr>
            <w:tcW w:w="836" w:type="dxa"/>
          </w:tcPr>
          <w:p w14:paraId="3663C388" w14:textId="77777777" w:rsidR="00455E81" w:rsidRPr="003C5E10" w:rsidRDefault="00455E81" w:rsidP="00A9280A">
            <w:pPr>
              <w:kinsoku w:val="0"/>
              <w:autoSpaceDE w:val="0"/>
              <w:autoSpaceDN w:val="0"/>
              <w:adjustRightInd w:val="0"/>
              <w:spacing w:before="118" w:line="216" w:lineRule="auto"/>
              <w:ind w:left="273" w:hanging="273"/>
              <w:rPr>
                <w:ins w:id="4989" w:author="User" w:date="2021-09-13T18:13:00Z"/>
                <w:rFonts w:ascii="標楷體" w:hAnsi="標楷體"/>
              </w:rPr>
            </w:pPr>
            <w:ins w:id="4990"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15</w:t>
              </w:r>
            </w:ins>
          </w:p>
        </w:tc>
        <w:tc>
          <w:tcPr>
            <w:tcW w:w="2189" w:type="dxa"/>
          </w:tcPr>
          <w:p w14:paraId="2C50FC11" w14:textId="77777777" w:rsidR="00455E81" w:rsidRPr="003C5E10" w:rsidRDefault="00455E81" w:rsidP="00A9280A">
            <w:pPr>
              <w:ind w:left="280" w:hanging="280"/>
              <w:rPr>
                <w:ins w:id="4991" w:author="User" w:date="2021-09-13T18:13:00Z"/>
                <w:rFonts w:ascii="標楷體" w:hAnsi="標楷體"/>
              </w:rPr>
            </w:pPr>
            <w:ins w:id="4992" w:author="User" w:date="2021-09-13T18:13:00Z">
              <w:r w:rsidRPr="003C5E10">
                <w:rPr>
                  <w:rFonts w:ascii="標楷體" w:hAnsi="標楷體" w:cs="Arial Unicode MS"/>
                  <w:noProof/>
                </w:rPr>
                <w:t>東門路</w:t>
              </w:r>
            </w:ins>
          </w:p>
        </w:tc>
      </w:tr>
      <w:tr w:rsidR="00455E81" w:rsidRPr="003C5E10" w14:paraId="01E9B1E4" w14:textId="77777777" w:rsidTr="00A9280A">
        <w:trPr>
          <w:trHeight w:hRule="exact" w:val="454"/>
          <w:jc w:val="center"/>
          <w:ins w:id="4993" w:author="User" w:date="2021-09-13T18:13:00Z"/>
        </w:trPr>
        <w:tc>
          <w:tcPr>
            <w:tcW w:w="830" w:type="dxa"/>
          </w:tcPr>
          <w:p w14:paraId="528AF3B4" w14:textId="77777777" w:rsidR="00455E81" w:rsidRPr="003C5E10" w:rsidRDefault="00455E81" w:rsidP="00A9280A">
            <w:pPr>
              <w:kinsoku w:val="0"/>
              <w:autoSpaceDE w:val="0"/>
              <w:autoSpaceDN w:val="0"/>
              <w:adjustRightInd w:val="0"/>
              <w:spacing w:before="118" w:line="216" w:lineRule="auto"/>
              <w:ind w:left="280" w:hanging="280"/>
              <w:rPr>
                <w:ins w:id="4994" w:author="User" w:date="2021-09-13T18:13:00Z"/>
                <w:rFonts w:ascii="標楷體" w:hAnsi="標楷體"/>
              </w:rPr>
            </w:pPr>
            <w:ins w:id="4995" w:author="User" w:date="2021-09-13T18:13:00Z">
              <w:r w:rsidRPr="003C5E10">
                <w:rPr>
                  <w:rFonts w:ascii="標楷體" w:hAnsi="標楷體" w:hint="eastAsia"/>
                </w:rPr>
                <w:t>28為</w:t>
              </w:r>
            </w:ins>
          </w:p>
        </w:tc>
        <w:tc>
          <w:tcPr>
            <w:tcW w:w="2189" w:type="dxa"/>
          </w:tcPr>
          <w:p w14:paraId="37B412D0" w14:textId="77777777" w:rsidR="00455E81" w:rsidRPr="003C5E10" w:rsidRDefault="00455E81" w:rsidP="00A9280A">
            <w:pPr>
              <w:ind w:left="280" w:hanging="280"/>
              <w:rPr>
                <w:ins w:id="4996" w:author="User" w:date="2021-09-13T18:13:00Z"/>
                <w:rFonts w:ascii="標楷體" w:hAnsi="標楷體"/>
                <w:noProof/>
              </w:rPr>
            </w:pPr>
            <w:ins w:id="4997" w:author="User" w:date="2021-09-13T18:13:00Z">
              <w:r w:rsidRPr="003C5E10">
                <w:rPr>
                  <w:rFonts w:ascii="標楷體" w:hAnsi="標楷體" w:hint="eastAsia"/>
                  <w:noProof/>
                </w:rPr>
                <w:t>衛民街</w:t>
              </w:r>
            </w:ins>
          </w:p>
        </w:tc>
        <w:tc>
          <w:tcPr>
            <w:tcW w:w="839" w:type="dxa"/>
          </w:tcPr>
          <w:p w14:paraId="124287E9" w14:textId="77777777" w:rsidR="00455E81" w:rsidRPr="003C5E10" w:rsidRDefault="00455E81" w:rsidP="00A9280A">
            <w:pPr>
              <w:kinsoku w:val="0"/>
              <w:autoSpaceDE w:val="0"/>
              <w:autoSpaceDN w:val="0"/>
              <w:adjustRightInd w:val="0"/>
              <w:spacing w:before="118" w:line="216" w:lineRule="auto"/>
              <w:ind w:left="270" w:hanging="270"/>
              <w:rPr>
                <w:ins w:id="4998" w:author="User" w:date="2021-09-13T18:13:00Z"/>
                <w:rFonts w:ascii="標楷體" w:hAnsi="標楷體"/>
              </w:rPr>
            </w:pPr>
            <w:ins w:id="4999" w:author="User" w:date="2021-09-13T18:13:00Z">
              <w:r w:rsidRPr="003C5E10">
                <w:rPr>
                  <w:rFonts w:ascii="標楷體" w:hAnsi="標楷體"/>
                  <w:noProof/>
                  <w:color w:val="000000"/>
                  <w:spacing w:val="-10"/>
                </w:rPr>
                <w:t>72</w:t>
              </w:r>
            </w:ins>
          </w:p>
        </w:tc>
        <w:tc>
          <w:tcPr>
            <w:tcW w:w="2189" w:type="dxa"/>
          </w:tcPr>
          <w:p w14:paraId="1D64C106" w14:textId="77777777" w:rsidR="00455E81" w:rsidRPr="003C5E10" w:rsidRDefault="00455E81" w:rsidP="00A9280A">
            <w:pPr>
              <w:ind w:left="280" w:hanging="280"/>
              <w:rPr>
                <w:ins w:id="5000" w:author="User" w:date="2021-09-13T18:13:00Z"/>
                <w:rFonts w:ascii="標楷體" w:hAnsi="標楷體"/>
              </w:rPr>
            </w:pPr>
            <w:ins w:id="5001" w:author="User" w:date="2021-09-13T18:13:00Z">
              <w:r w:rsidRPr="003C5E10">
                <w:rPr>
                  <w:rFonts w:ascii="標楷體" w:hAnsi="標楷體"/>
                  <w:noProof/>
                </w:rPr>
                <w:t>裕敬五街</w:t>
              </w:r>
            </w:ins>
          </w:p>
        </w:tc>
        <w:tc>
          <w:tcPr>
            <w:tcW w:w="836" w:type="dxa"/>
          </w:tcPr>
          <w:p w14:paraId="3D4DD2AE" w14:textId="77777777" w:rsidR="00455E81" w:rsidRPr="003C5E10" w:rsidRDefault="00455E81" w:rsidP="00A9280A">
            <w:pPr>
              <w:kinsoku w:val="0"/>
              <w:autoSpaceDE w:val="0"/>
              <w:autoSpaceDN w:val="0"/>
              <w:adjustRightInd w:val="0"/>
              <w:spacing w:before="119" w:line="216" w:lineRule="auto"/>
              <w:ind w:left="273" w:hanging="273"/>
              <w:rPr>
                <w:ins w:id="5002" w:author="User" w:date="2021-09-13T18:13:00Z"/>
                <w:rFonts w:ascii="標楷體" w:hAnsi="標楷體"/>
              </w:rPr>
            </w:pPr>
            <w:ins w:id="5003"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16</w:t>
              </w:r>
            </w:ins>
          </w:p>
        </w:tc>
        <w:tc>
          <w:tcPr>
            <w:tcW w:w="2189" w:type="dxa"/>
          </w:tcPr>
          <w:p w14:paraId="6D982C55" w14:textId="77777777" w:rsidR="00455E81" w:rsidRPr="003C5E10" w:rsidRDefault="00455E81" w:rsidP="00A9280A">
            <w:pPr>
              <w:ind w:left="273" w:hanging="273"/>
              <w:rPr>
                <w:ins w:id="5004" w:author="User" w:date="2021-09-13T18:13:00Z"/>
                <w:rFonts w:ascii="標楷體" w:hAnsi="標楷體"/>
              </w:rPr>
            </w:pPr>
            <w:ins w:id="5005" w:author="User" w:date="2021-09-13T18:13:00Z">
              <w:r w:rsidRPr="003C5E10">
                <w:rPr>
                  <w:rFonts w:ascii="標楷體" w:hAnsi="標楷體" w:cs="Arial Unicode MS"/>
                  <w:noProof/>
                  <w:spacing w:val="-7"/>
                </w:rPr>
                <w:t>林森路</w:t>
              </w:r>
            </w:ins>
          </w:p>
        </w:tc>
      </w:tr>
      <w:tr w:rsidR="00455E81" w:rsidRPr="003C5E10" w14:paraId="5870DC77" w14:textId="77777777" w:rsidTr="00A9280A">
        <w:trPr>
          <w:trHeight w:hRule="exact" w:val="454"/>
          <w:jc w:val="center"/>
          <w:ins w:id="5006" w:author="User" w:date="2021-09-13T18:13:00Z"/>
        </w:trPr>
        <w:tc>
          <w:tcPr>
            <w:tcW w:w="830" w:type="dxa"/>
          </w:tcPr>
          <w:p w14:paraId="7D5A38CA" w14:textId="77777777" w:rsidR="00455E81" w:rsidRPr="003C5E10" w:rsidRDefault="00455E81" w:rsidP="00A9280A">
            <w:pPr>
              <w:kinsoku w:val="0"/>
              <w:autoSpaceDE w:val="0"/>
              <w:autoSpaceDN w:val="0"/>
              <w:adjustRightInd w:val="0"/>
              <w:spacing w:before="118" w:line="216" w:lineRule="auto"/>
              <w:ind w:left="280" w:hanging="280"/>
              <w:rPr>
                <w:ins w:id="5007" w:author="User" w:date="2021-09-13T18:13:00Z"/>
                <w:rFonts w:ascii="標楷體" w:hAnsi="標楷體"/>
              </w:rPr>
            </w:pPr>
            <w:ins w:id="5008" w:author="User" w:date="2021-09-13T18:13:00Z">
              <w:r w:rsidRPr="003C5E10">
                <w:rPr>
                  <w:rFonts w:ascii="標楷體" w:hAnsi="標楷體" w:hint="eastAsia"/>
                </w:rPr>
                <w:t>29還</w:t>
              </w:r>
            </w:ins>
          </w:p>
        </w:tc>
        <w:tc>
          <w:tcPr>
            <w:tcW w:w="2189" w:type="dxa"/>
          </w:tcPr>
          <w:p w14:paraId="094189BC" w14:textId="77777777" w:rsidR="00455E81" w:rsidRPr="003C5E10" w:rsidRDefault="00455E81" w:rsidP="00A9280A">
            <w:pPr>
              <w:ind w:left="280" w:hanging="280"/>
              <w:rPr>
                <w:ins w:id="5009" w:author="User" w:date="2021-09-13T18:13:00Z"/>
                <w:rFonts w:ascii="標楷體" w:hAnsi="標楷體"/>
                <w:noProof/>
              </w:rPr>
            </w:pPr>
            <w:ins w:id="5010" w:author="User" w:date="2021-09-13T18:13:00Z">
              <w:r w:rsidRPr="003C5E10">
                <w:rPr>
                  <w:rFonts w:ascii="標楷體" w:hAnsi="標楷體" w:hint="eastAsia"/>
                  <w:noProof/>
                </w:rPr>
                <w:t>懷恩街</w:t>
              </w:r>
            </w:ins>
          </w:p>
        </w:tc>
        <w:tc>
          <w:tcPr>
            <w:tcW w:w="839" w:type="dxa"/>
          </w:tcPr>
          <w:p w14:paraId="324DAE84" w14:textId="77777777" w:rsidR="00455E81" w:rsidRPr="003C5E10" w:rsidRDefault="00455E81" w:rsidP="00A9280A">
            <w:pPr>
              <w:kinsoku w:val="0"/>
              <w:autoSpaceDE w:val="0"/>
              <w:autoSpaceDN w:val="0"/>
              <w:adjustRightInd w:val="0"/>
              <w:spacing w:before="118" w:line="216" w:lineRule="auto"/>
              <w:ind w:left="270" w:hanging="270"/>
              <w:rPr>
                <w:ins w:id="5011" w:author="User" w:date="2021-09-13T18:13:00Z"/>
                <w:rFonts w:ascii="標楷體" w:hAnsi="標楷體"/>
              </w:rPr>
            </w:pPr>
            <w:ins w:id="5012" w:author="User" w:date="2021-09-13T18:13:00Z">
              <w:r w:rsidRPr="003C5E10">
                <w:rPr>
                  <w:rFonts w:ascii="標楷體" w:hAnsi="標楷體"/>
                  <w:noProof/>
                  <w:color w:val="000000"/>
                  <w:spacing w:val="-10"/>
                </w:rPr>
                <w:t>73</w:t>
              </w:r>
            </w:ins>
          </w:p>
        </w:tc>
        <w:tc>
          <w:tcPr>
            <w:tcW w:w="2189" w:type="dxa"/>
          </w:tcPr>
          <w:p w14:paraId="692CC0C9" w14:textId="77777777" w:rsidR="00455E81" w:rsidRPr="003C5E10" w:rsidRDefault="00455E81" w:rsidP="00A9280A">
            <w:pPr>
              <w:ind w:left="280" w:hanging="280"/>
              <w:rPr>
                <w:ins w:id="5013" w:author="User" w:date="2021-09-13T18:13:00Z"/>
                <w:rFonts w:ascii="標楷體" w:hAnsi="標楷體"/>
              </w:rPr>
            </w:pPr>
            <w:ins w:id="5014" w:author="User" w:date="2021-09-13T18:13:00Z">
              <w:r w:rsidRPr="003C5E10">
                <w:rPr>
                  <w:rFonts w:ascii="標楷體" w:hAnsi="標楷體" w:cs="Arial Unicode MS"/>
                  <w:noProof/>
                </w:rPr>
                <w:t>裕敬路</w:t>
              </w:r>
            </w:ins>
          </w:p>
        </w:tc>
        <w:tc>
          <w:tcPr>
            <w:tcW w:w="836" w:type="dxa"/>
          </w:tcPr>
          <w:p w14:paraId="74ECE01E" w14:textId="77777777" w:rsidR="00455E81" w:rsidRPr="003C5E10" w:rsidRDefault="00455E81" w:rsidP="00A9280A">
            <w:pPr>
              <w:kinsoku w:val="0"/>
              <w:autoSpaceDE w:val="0"/>
              <w:autoSpaceDN w:val="0"/>
              <w:adjustRightInd w:val="0"/>
              <w:spacing w:before="119" w:line="216" w:lineRule="auto"/>
              <w:ind w:left="273" w:hanging="273"/>
              <w:rPr>
                <w:ins w:id="5015" w:author="User" w:date="2021-09-13T18:13:00Z"/>
                <w:rFonts w:ascii="標楷體" w:hAnsi="標楷體"/>
              </w:rPr>
            </w:pPr>
            <w:ins w:id="5016"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17</w:t>
              </w:r>
            </w:ins>
          </w:p>
        </w:tc>
        <w:tc>
          <w:tcPr>
            <w:tcW w:w="2189" w:type="dxa"/>
          </w:tcPr>
          <w:p w14:paraId="3E5EDDD4" w14:textId="77777777" w:rsidR="00455E81" w:rsidRPr="003C5E10" w:rsidRDefault="00455E81" w:rsidP="00A9280A">
            <w:pPr>
              <w:ind w:left="266" w:hanging="266"/>
              <w:rPr>
                <w:ins w:id="5017" w:author="User" w:date="2021-09-13T18:13:00Z"/>
                <w:rFonts w:ascii="標楷體" w:hAnsi="標楷體"/>
              </w:rPr>
            </w:pPr>
            <w:ins w:id="5018" w:author="User" w:date="2021-09-13T18:13:00Z">
              <w:r w:rsidRPr="003C5E10">
                <w:rPr>
                  <w:rFonts w:ascii="標楷體" w:hAnsi="標楷體" w:cs="Arial Unicode MS"/>
                  <w:noProof/>
                  <w:spacing w:val="-14"/>
                </w:rPr>
                <w:t>長榮路</w:t>
              </w:r>
            </w:ins>
          </w:p>
        </w:tc>
      </w:tr>
      <w:tr w:rsidR="00455E81" w:rsidRPr="003C5E10" w14:paraId="6BDE42A1" w14:textId="77777777" w:rsidTr="00A9280A">
        <w:trPr>
          <w:trHeight w:hRule="exact" w:val="454"/>
          <w:jc w:val="center"/>
          <w:ins w:id="5019" w:author="User" w:date="2021-09-13T18:13:00Z"/>
        </w:trPr>
        <w:tc>
          <w:tcPr>
            <w:tcW w:w="830" w:type="dxa"/>
          </w:tcPr>
          <w:p w14:paraId="7CC6A1E2" w14:textId="77777777" w:rsidR="00455E81" w:rsidRPr="003C5E10" w:rsidRDefault="00455E81" w:rsidP="00A9280A">
            <w:pPr>
              <w:kinsoku w:val="0"/>
              <w:autoSpaceDE w:val="0"/>
              <w:autoSpaceDN w:val="0"/>
              <w:adjustRightInd w:val="0"/>
              <w:spacing w:before="119" w:line="216" w:lineRule="auto"/>
              <w:ind w:left="270" w:hanging="270"/>
              <w:rPr>
                <w:ins w:id="5020" w:author="User" w:date="2021-09-13T18:13:00Z"/>
                <w:rFonts w:ascii="標楷體" w:hAnsi="標楷體"/>
              </w:rPr>
            </w:pPr>
            <w:ins w:id="5021" w:author="User" w:date="2021-09-13T18:13:00Z">
              <w:r w:rsidRPr="003C5E10">
                <w:rPr>
                  <w:rFonts w:ascii="標楷體" w:hAnsi="標楷體"/>
                  <w:noProof/>
                  <w:color w:val="000000"/>
                  <w:spacing w:val="-10"/>
                </w:rPr>
                <w:t>30</w:t>
              </w:r>
            </w:ins>
          </w:p>
        </w:tc>
        <w:tc>
          <w:tcPr>
            <w:tcW w:w="2189" w:type="dxa"/>
          </w:tcPr>
          <w:p w14:paraId="6B3D6771" w14:textId="77777777" w:rsidR="00455E81" w:rsidRPr="003C5E10" w:rsidRDefault="00455E81" w:rsidP="00A9280A">
            <w:pPr>
              <w:ind w:left="273" w:hanging="273"/>
              <w:rPr>
                <w:ins w:id="5022" w:author="User" w:date="2021-09-13T18:13:00Z"/>
                <w:rFonts w:ascii="標楷體" w:hAnsi="標楷體"/>
              </w:rPr>
            </w:pPr>
            <w:ins w:id="5023" w:author="User" w:date="2021-09-13T18:13:00Z">
              <w:r w:rsidRPr="003C5E10">
                <w:rPr>
                  <w:rFonts w:ascii="標楷體" w:hAnsi="標楷體"/>
                  <w:noProof/>
                  <w:spacing w:val="-7"/>
                </w:rPr>
                <w:t>光明街</w:t>
              </w:r>
            </w:ins>
          </w:p>
        </w:tc>
        <w:tc>
          <w:tcPr>
            <w:tcW w:w="839" w:type="dxa"/>
          </w:tcPr>
          <w:p w14:paraId="2DB63C22" w14:textId="77777777" w:rsidR="00455E81" w:rsidRPr="003C5E10" w:rsidRDefault="00455E81" w:rsidP="00A9280A">
            <w:pPr>
              <w:kinsoku w:val="0"/>
              <w:autoSpaceDE w:val="0"/>
              <w:autoSpaceDN w:val="0"/>
              <w:adjustRightInd w:val="0"/>
              <w:spacing w:before="119" w:line="216" w:lineRule="auto"/>
              <w:ind w:left="270" w:hanging="270"/>
              <w:rPr>
                <w:ins w:id="5024" w:author="User" w:date="2021-09-13T18:13:00Z"/>
                <w:rFonts w:ascii="標楷體" w:hAnsi="標楷體"/>
              </w:rPr>
            </w:pPr>
            <w:ins w:id="5025" w:author="User" w:date="2021-09-13T18:13:00Z">
              <w:r w:rsidRPr="003C5E10">
                <w:rPr>
                  <w:rFonts w:ascii="標楷體" w:hAnsi="標楷體"/>
                  <w:noProof/>
                  <w:color w:val="000000"/>
                  <w:spacing w:val="-10"/>
                </w:rPr>
                <w:t>74</w:t>
              </w:r>
            </w:ins>
          </w:p>
        </w:tc>
        <w:tc>
          <w:tcPr>
            <w:tcW w:w="2189" w:type="dxa"/>
          </w:tcPr>
          <w:p w14:paraId="432DB559" w14:textId="77777777" w:rsidR="00455E81" w:rsidRPr="003C5E10" w:rsidRDefault="00455E81" w:rsidP="00A9280A">
            <w:pPr>
              <w:ind w:left="280" w:hanging="280"/>
              <w:rPr>
                <w:ins w:id="5026" w:author="User" w:date="2021-09-13T18:13:00Z"/>
                <w:rFonts w:ascii="標楷體" w:hAnsi="標楷體"/>
              </w:rPr>
            </w:pPr>
            <w:ins w:id="5027" w:author="User" w:date="2021-09-13T18:13:00Z">
              <w:r w:rsidRPr="003C5E10">
                <w:rPr>
                  <w:rFonts w:ascii="標楷體" w:hAnsi="標楷體" w:cs="Arial Unicode MS"/>
                  <w:noProof/>
                </w:rPr>
                <w:t>裕義路</w:t>
              </w:r>
            </w:ins>
          </w:p>
        </w:tc>
        <w:tc>
          <w:tcPr>
            <w:tcW w:w="836" w:type="dxa"/>
          </w:tcPr>
          <w:p w14:paraId="4B92FEBC" w14:textId="77777777" w:rsidR="00455E81" w:rsidRPr="003C5E10" w:rsidRDefault="00455E81" w:rsidP="00A9280A">
            <w:pPr>
              <w:kinsoku w:val="0"/>
              <w:autoSpaceDE w:val="0"/>
              <w:autoSpaceDN w:val="0"/>
              <w:adjustRightInd w:val="0"/>
              <w:spacing w:before="118" w:line="216" w:lineRule="auto"/>
              <w:ind w:left="273" w:hanging="273"/>
              <w:rPr>
                <w:ins w:id="5028" w:author="User" w:date="2021-09-13T18:13:00Z"/>
                <w:rFonts w:ascii="標楷體" w:hAnsi="標楷體"/>
              </w:rPr>
            </w:pPr>
            <w:ins w:id="5029"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18</w:t>
              </w:r>
            </w:ins>
          </w:p>
        </w:tc>
        <w:tc>
          <w:tcPr>
            <w:tcW w:w="2189" w:type="dxa"/>
          </w:tcPr>
          <w:p w14:paraId="61433F3F" w14:textId="77777777" w:rsidR="00455E81" w:rsidRPr="003C5E10" w:rsidRDefault="00455E81" w:rsidP="00A9280A">
            <w:pPr>
              <w:ind w:left="249" w:hanging="249"/>
              <w:rPr>
                <w:ins w:id="5030" w:author="User" w:date="2021-09-13T18:13:00Z"/>
                <w:rFonts w:ascii="標楷體" w:hAnsi="標楷體"/>
              </w:rPr>
            </w:pPr>
            <w:ins w:id="5031" w:author="User" w:date="2021-09-13T18:13:00Z">
              <w:r w:rsidRPr="003C5E10">
                <w:rPr>
                  <w:rFonts w:ascii="標楷體" w:hAnsi="標楷體"/>
                  <w:noProof/>
                  <w:w w:val="89"/>
                </w:rPr>
                <w:t>崇仁街</w:t>
              </w:r>
            </w:ins>
          </w:p>
        </w:tc>
      </w:tr>
      <w:tr w:rsidR="00455E81" w:rsidRPr="003C5E10" w14:paraId="00C20C1F" w14:textId="77777777" w:rsidTr="00A9280A">
        <w:trPr>
          <w:trHeight w:hRule="exact" w:val="454"/>
          <w:jc w:val="center"/>
          <w:ins w:id="5032" w:author="User" w:date="2021-09-13T18:13:00Z"/>
        </w:trPr>
        <w:tc>
          <w:tcPr>
            <w:tcW w:w="830" w:type="dxa"/>
          </w:tcPr>
          <w:p w14:paraId="48AF0629" w14:textId="77777777" w:rsidR="00455E81" w:rsidRPr="003C5E10" w:rsidRDefault="00455E81" w:rsidP="00A9280A">
            <w:pPr>
              <w:kinsoku w:val="0"/>
              <w:autoSpaceDE w:val="0"/>
              <w:autoSpaceDN w:val="0"/>
              <w:adjustRightInd w:val="0"/>
              <w:spacing w:before="118" w:line="216" w:lineRule="auto"/>
              <w:ind w:left="270" w:hanging="270"/>
              <w:rPr>
                <w:ins w:id="5033" w:author="User" w:date="2021-09-13T18:13:00Z"/>
                <w:rFonts w:ascii="標楷體" w:hAnsi="標楷體"/>
              </w:rPr>
            </w:pPr>
            <w:ins w:id="5034" w:author="User" w:date="2021-09-13T18:13:00Z">
              <w:r w:rsidRPr="003C5E10">
                <w:rPr>
                  <w:rFonts w:ascii="標楷體" w:hAnsi="標楷體"/>
                  <w:noProof/>
                  <w:color w:val="000000"/>
                  <w:spacing w:val="-10"/>
                </w:rPr>
                <w:t>31</w:t>
              </w:r>
            </w:ins>
          </w:p>
        </w:tc>
        <w:tc>
          <w:tcPr>
            <w:tcW w:w="2189" w:type="dxa"/>
          </w:tcPr>
          <w:p w14:paraId="7D8C2D7B" w14:textId="77777777" w:rsidR="00455E81" w:rsidRPr="003C5E10" w:rsidRDefault="00455E81" w:rsidP="00A9280A">
            <w:pPr>
              <w:ind w:left="273" w:hanging="273"/>
              <w:rPr>
                <w:ins w:id="5035" w:author="User" w:date="2021-09-13T18:13:00Z"/>
                <w:rFonts w:ascii="標楷體" w:hAnsi="標楷體"/>
              </w:rPr>
            </w:pPr>
            <w:ins w:id="5036" w:author="User" w:date="2021-09-13T18:13:00Z">
              <w:r w:rsidRPr="003C5E10">
                <w:rPr>
                  <w:rFonts w:ascii="標楷體" w:hAnsi="標楷體" w:cs="Arial Unicode MS"/>
                  <w:noProof/>
                  <w:spacing w:val="-7"/>
                </w:rPr>
                <w:t>生產路</w:t>
              </w:r>
            </w:ins>
          </w:p>
        </w:tc>
        <w:tc>
          <w:tcPr>
            <w:tcW w:w="839" w:type="dxa"/>
          </w:tcPr>
          <w:p w14:paraId="05B9B8AE" w14:textId="77777777" w:rsidR="00455E81" w:rsidRPr="003C5E10" w:rsidRDefault="00455E81" w:rsidP="00A9280A">
            <w:pPr>
              <w:kinsoku w:val="0"/>
              <w:autoSpaceDE w:val="0"/>
              <w:autoSpaceDN w:val="0"/>
              <w:adjustRightInd w:val="0"/>
              <w:spacing w:before="119" w:line="216" w:lineRule="auto"/>
              <w:ind w:left="270" w:hanging="270"/>
              <w:rPr>
                <w:ins w:id="5037" w:author="User" w:date="2021-09-13T18:13:00Z"/>
                <w:rFonts w:ascii="標楷體" w:hAnsi="標楷體"/>
              </w:rPr>
            </w:pPr>
            <w:ins w:id="5038" w:author="User" w:date="2021-09-13T18:13:00Z">
              <w:r w:rsidRPr="003C5E10">
                <w:rPr>
                  <w:rFonts w:ascii="標楷體" w:hAnsi="標楷體"/>
                  <w:noProof/>
                  <w:color w:val="000000"/>
                  <w:spacing w:val="-10"/>
                </w:rPr>
                <w:t>75</w:t>
              </w:r>
            </w:ins>
          </w:p>
        </w:tc>
        <w:tc>
          <w:tcPr>
            <w:tcW w:w="2189" w:type="dxa"/>
          </w:tcPr>
          <w:p w14:paraId="40EE9B64" w14:textId="77777777" w:rsidR="00455E81" w:rsidRPr="003C5E10" w:rsidRDefault="00455E81" w:rsidP="00A9280A">
            <w:pPr>
              <w:ind w:left="280" w:hanging="280"/>
              <w:rPr>
                <w:ins w:id="5039" w:author="User" w:date="2021-09-13T18:13:00Z"/>
                <w:rFonts w:ascii="標楷體" w:hAnsi="標楷體"/>
              </w:rPr>
            </w:pPr>
            <w:ins w:id="5040" w:author="User" w:date="2021-09-13T18:13:00Z">
              <w:r w:rsidRPr="003C5E10">
                <w:rPr>
                  <w:rFonts w:ascii="標楷體" w:hAnsi="標楷體"/>
                  <w:noProof/>
                </w:rPr>
                <w:t>裕誠街</w:t>
              </w:r>
            </w:ins>
          </w:p>
        </w:tc>
        <w:tc>
          <w:tcPr>
            <w:tcW w:w="836" w:type="dxa"/>
          </w:tcPr>
          <w:p w14:paraId="1CCC1D4D" w14:textId="77777777" w:rsidR="00455E81" w:rsidRPr="003C5E10" w:rsidRDefault="00455E81" w:rsidP="00A9280A">
            <w:pPr>
              <w:kinsoku w:val="0"/>
              <w:autoSpaceDE w:val="0"/>
              <w:autoSpaceDN w:val="0"/>
              <w:adjustRightInd w:val="0"/>
              <w:spacing w:before="118" w:line="216" w:lineRule="auto"/>
              <w:ind w:left="273" w:hanging="273"/>
              <w:rPr>
                <w:ins w:id="5041" w:author="User" w:date="2021-09-13T18:13:00Z"/>
                <w:rFonts w:ascii="標楷體" w:hAnsi="標楷體"/>
              </w:rPr>
            </w:pPr>
            <w:ins w:id="5042"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19</w:t>
              </w:r>
            </w:ins>
          </w:p>
        </w:tc>
        <w:tc>
          <w:tcPr>
            <w:tcW w:w="2189" w:type="dxa"/>
          </w:tcPr>
          <w:p w14:paraId="5D8CE1DF" w14:textId="77777777" w:rsidR="00455E81" w:rsidRPr="003C5E10" w:rsidRDefault="00455E81" w:rsidP="00A9280A">
            <w:pPr>
              <w:ind w:left="265" w:hanging="265"/>
              <w:rPr>
                <w:ins w:id="5043" w:author="User" w:date="2021-09-13T18:13:00Z"/>
                <w:rFonts w:ascii="標楷體" w:hAnsi="標楷體"/>
              </w:rPr>
            </w:pPr>
            <w:ins w:id="5044" w:author="User" w:date="2021-09-13T18:13:00Z">
              <w:r w:rsidRPr="003C5E10">
                <w:rPr>
                  <w:rFonts w:ascii="標楷體" w:hAnsi="標楷體"/>
                  <w:noProof/>
                  <w:spacing w:val="-15"/>
                </w:rPr>
                <w:t>崇明七街</w:t>
              </w:r>
            </w:ins>
          </w:p>
        </w:tc>
      </w:tr>
      <w:tr w:rsidR="00455E81" w:rsidRPr="003C5E10" w14:paraId="05EA4FDF" w14:textId="77777777" w:rsidTr="00A9280A">
        <w:trPr>
          <w:trHeight w:hRule="exact" w:val="454"/>
          <w:jc w:val="center"/>
          <w:ins w:id="5045" w:author="User" w:date="2021-09-13T18:13:00Z"/>
        </w:trPr>
        <w:tc>
          <w:tcPr>
            <w:tcW w:w="830" w:type="dxa"/>
          </w:tcPr>
          <w:p w14:paraId="2F57A827" w14:textId="77777777" w:rsidR="00455E81" w:rsidRPr="003C5E10" w:rsidRDefault="00455E81" w:rsidP="00A9280A">
            <w:pPr>
              <w:kinsoku w:val="0"/>
              <w:autoSpaceDE w:val="0"/>
              <w:autoSpaceDN w:val="0"/>
              <w:adjustRightInd w:val="0"/>
              <w:spacing w:before="118" w:line="216" w:lineRule="auto"/>
              <w:ind w:left="270" w:hanging="270"/>
              <w:rPr>
                <w:ins w:id="5046" w:author="User" w:date="2021-09-13T18:13:00Z"/>
                <w:rFonts w:ascii="標楷體" w:hAnsi="標楷體"/>
              </w:rPr>
            </w:pPr>
            <w:ins w:id="5047" w:author="User" w:date="2021-09-13T18:13:00Z">
              <w:r w:rsidRPr="003C5E10">
                <w:rPr>
                  <w:rFonts w:ascii="標楷體" w:hAnsi="標楷體"/>
                  <w:noProof/>
                  <w:color w:val="000000"/>
                  <w:spacing w:val="-10"/>
                </w:rPr>
                <w:t>32</w:t>
              </w:r>
            </w:ins>
          </w:p>
        </w:tc>
        <w:tc>
          <w:tcPr>
            <w:tcW w:w="2189" w:type="dxa"/>
          </w:tcPr>
          <w:p w14:paraId="50DA9E0F" w14:textId="77777777" w:rsidR="00455E81" w:rsidRPr="003C5E10" w:rsidRDefault="00455E81" w:rsidP="00A9280A">
            <w:pPr>
              <w:ind w:left="280" w:hanging="280"/>
              <w:rPr>
                <w:ins w:id="5048" w:author="User" w:date="2021-09-13T18:13:00Z"/>
                <w:rFonts w:ascii="標楷體" w:hAnsi="標楷體"/>
              </w:rPr>
            </w:pPr>
            <w:ins w:id="5049" w:author="User" w:date="2021-09-13T18:13:00Z">
              <w:r w:rsidRPr="003C5E10">
                <w:rPr>
                  <w:rFonts w:ascii="標楷體" w:hAnsi="標楷體"/>
                  <w:noProof/>
                </w:rPr>
                <w:t>東成街</w:t>
              </w:r>
            </w:ins>
          </w:p>
        </w:tc>
        <w:tc>
          <w:tcPr>
            <w:tcW w:w="839" w:type="dxa"/>
            <w:shd w:val="clear" w:color="auto" w:fill="FFFFFF" w:themeFill="background1"/>
          </w:tcPr>
          <w:p w14:paraId="6DEE8C23" w14:textId="77777777" w:rsidR="00455E81" w:rsidRPr="003C5E10" w:rsidRDefault="00455E81" w:rsidP="00A9280A">
            <w:pPr>
              <w:kinsoku w:val="0"/>
              <w:autoSpaceDE w:val="0"/>
              <w:autoSpaceDN w:val="0"/>
              <w:adjustRightInd w:val="0"/>
              <w:spacing w:before="118" w:line="216" w:lineRule="auto"/>
              <w:ind w:left="270" w:hanging="270"/>
              <w:rPr>
                <w:ins w:id="5050" w:author="User" w:date="2021-09-13T18:13:00Z"/>
                <w:rFonts w:ascii="標楷體" w:hAnsi="標楷體"/>
              </w:rPr>
            </w:pPr>
            <w:ins w:id="5051" w:author="User" w:date="2021-09-13T18:13:00Z">
              <w:r w:rsidRPr="003C5E10">
                <w:rPr>
                  <w:rFonts w:ascii="標楷體" w:hAnsi="標楷體"/>
                  <w:noProof/>
                  <w:color w:val="000000"/>
                  <w:spacing w:val="-10"/>
                </w:rPr>
                <w:t>76</w:t>
              </w:r>
            </w:ins>
          </w:p>
        </w:tc>
        <w:tc>
          <w:tcPr>
            <w:tcW w:w="2189" w:type="dxa"/>
            <w:shd w:val="clear" w:color="auto" w:fill="FFFFFF" w:themeFill="background1"/>
          </w:tcPr>
          <w:p w14:paraId="73830569" w14:textId="77777777" w:rsidR="00455E81" w:rsidRPr="003C5E10" w:rsidRDefault="00455E81" w:rsidP="00A9280A">
            <w:pPr>
              <w:ind w:left="280" w:hanging="280"/>
              <w:rPr>
                <w:ins w:id="5052" w:author="User" w:date="2021-09-13T18:13:00Z"/>
                <w:rFonts w:ascii="標楷體" w:hAnsi="標楷體"/>
              </w:rPr>
            </w:pPr>
            <w:ins w:id="5053" w:author="User" w:date="2021-09-13T18:13:00Z">
              <w:r w:rsidRPr="003C5E10">
                <w:rPr>
                  <w:rFonts w:ascii="標楷體" w:hAnsi="標楷體"/>
                  <w:noProof/>
                </w:rPr>
                <w:t>裕農二街</w:t>
              </w:r>
            </w:ins>
          </w:p>
        </w:tc>
        <w:tc>
          <w:tcPr>
            <w:tcW w:w="836" w:type="dxa"/>
            <w:shd w:val="clear" w:color="auto" w:fill="FFFFFF" w:themeFill="background1"/>
          </w:tcPr>
          <w:p w14:paraId="0473802A" w14:textId="77777777" w:rsidR="00455E81" w:rsidRPr="003C5E10" w:rsidRDefault="00455E81" w:rsidP="00A9280A">
            <w:pPr>
              <w:kinsoku w:val="0"/>
              <w:autoSpaceDE w:val="0"/>
              <w:autoSpaceDN w:val="0"/>
              <w:adjustRightInd w:val="0"/>
              <w:spacing w:before="118" w:line="216" w:lineRule="auto"/>
              <w:ind w:left="273" w:hanging="273"/>
              <w:rPr>
                <w:ins w:id="5054" w:author="User" w:date="2021-09-13T18:13:00Z"/>
                <w:rFonts w:ascii="標楷體" w:hAnsi="標楷體"/>
              </w:rPr>
            </w:pPr>
            <w:ins w:id="5055" w:author="User" w:date="2021-09-13T18:13:00Z">
              <w:r w:rsidRPr="003C5E10">
                <w:rPr>
                  <w:rFonts w:ascii="標楷體" w:hAnsi="標楷體"/>
                  <w:noProof/>
                  <w:color w:val="000000"/>
                  <w:spacing w:val="-7"/>
                </w:rPr>
                <w:t>12</w:t>
              </w:r>
              <w:r w:rsidRPr="003C5E10">
                <w:rPr>
                  <w:rFonts w:ascii="標楷體" w:hAnsi="標楷體" w:hint="eastAsia"/>
                  <w:noProof/>
                  <w:color w:val="000000"/>
                  <w:spacing w:val="-7"/>
                </w:rPr>
                <w:t>0</w:t>
              </w:r>
            </w:ins>
          </w:p>
        </w:tc>
        <w:tc>
          <w:tcPr>
            <w:tcW w:w="2189" w:type="dxa"/>
            <w:shd w:val="clear" w:color="auto" w:fill="FFFFFF" w:themeFill="background1"/>
          </w:tcPr>
          <w:p w14:paraId="5E0877D7" w14:textId="77777777" w:rsidR="00455E81" w:rsidRPr="003C5E10" w:rsidRDefault="00455E81" w:rsidP="00A9280A">
            <w:pPr>
              <w:ind w:left="280" w:hanging="280"/>
              <w:rPr>
                <w:ins w:id="5056" w:author="User" w:date="2021-09-13T18:13:00Z"/>
                <w:rFonts w:ascii="標楷體" w:hAnsi="標楷體"/>
              </w:rPr>
            </w:pPr>
            <w:ins w:id="5057" w:author="User" w:date="2021-09-13T18:13:00Z">
              <w:r w:rsidRPr="003C5E10">
                <w:rPr>
                  <w:rFonts w:ascii="標楷體" w:hAnsi="標楷體"/>
                  <w:noProof/>
                </w:rPr>
                <w:t>崇明十二街</w:t>
              </w:r>
            </w:ins>
          </w:p>
        </w:tc>
      </w:tr>
      <w:tr w:rsidR="00455E81" w:rsidRPr="003C5E10" w14:paraId="4E4A9A43" w14:textId="77777777" w:rsidTr="00A9280A">
        <w:trPr>
          <w:trHeight w:hRule="exact" w:val="454"/>
          <w:jc w:val="center"/>
          <w:ins w:id="5058" w:author="User" w:date="2021-09-13T18:13:00Z"/>
        </w:trPr>
        <w:tc>
          <w:tcPr>
            <w:tcW w:w="830" w:type="dxa"/>
          </w:tcPr>
          <w:p w14:paraId="0906CC8C" w14:textId="77777777" w:rsidR="00455E81" w:rsidRPr="003C5E10" w:rsidRDefault="00455E81" w:rsidP="00A9280A">
            <w:pPr>
              <w:kinsoku w:val="0"/>
              <w:autoSpaceDE w:val="0"/>
              <w:autoSpaceDN w:val="0"/>
              <w:adjustRightInd w:val="0"/>
              <w:spacing w:before="118" w:line="216" w:lineRule="auto"/>
              <w:ind w:left="270" w:hanging="270"/>
              <w:rPr>
                <w:ins w:id="5059" w:author="User" w:date="2021-09-13T18:13:00Z"/>
                <w:rFonts w:ascii="標楷體" w:hAnsi="標楷體"/>
              </w:rPr>
            </w:pPr>
            <w:ins w:id="5060" w:author="User" w:date="2021-09-13T18:13:00Z">
              <w:r w:rsidRPr="003C5E10">
                <w:rPr>
                  <w:rFonts w:ascii="標楷體" w:hAnsi="標楷體"/>
                  <w:noProof/>
                  <w:color w:val="000000"/>
                  <w:spacing w:val="-10"/>
                </w:rPr>
                <w:t>33</w:t>
              </w:r>
            </w:ins>
          </w:p>
        </w:tc>
        <w:tc>
          <w:tcPr>
            <w:tcW w:w="2189" w:type="dxa"/>
          </w:tcPr>
          <w:p w14:paraId="64E1C29E" w14:textId="77777777" w:rsidR="00455E81" w:rsidRPr="003C5E10" w:rsidRDefault="00455E81" w:rsidP="00A9280A">
            <w:pPr>
              <w:ind w:left="280" w:hanging="280"/>
              <w:rPr>
                <w:ins w:id="5061" w:author="User" w:date="2021-09-13T18:13:00Z"/>
                <w:rFonts w:ascii="標楷體" w:hAnsi="標楷體"/>
              </w:rPr>
            </w:pPr>
            <w:ins w:id="5062" w:author="User" w:date="2021-09-13T18:13:00Z">
              <w:r w:rsidRPr="003C5E10">
                <w:rPr>
                  <w:rFonts w:ascii="標楷體" w:hAnsi="標楷體"/>
                  <w:noProof/>
                </w:rPr>
                <w:t>裕文一街</w:t>
              </w:r>
            </w:ins>
          </w:p>
        </w:tc>
        <w:tc>
          <w:tcPr>
            <w:tcW w:w="839" w:type="dxa"/>
            <w:shd w:val="clear" w:color="auto" w:fill="FFFFFF" w:themeFill="background1"/>
          </w:tcPr>
          <w:p w14:paraId="43F4043C" w14:textId="77777777" w:rsidR="00455E81" w:rsidRPr="003C5E10" w:rsidRDefault="00455E81" w:rsidP="00A9280A">
            <w:pPr>
              <w:kinsoku w:val="0"/>
              <w:autoSpaceDE w:val="0"/>
              <w:autoSpaceDN w:val="0"/>
              <w:adjustRightInd w:val="0"/>
              <w:spacing w:before="118" w:line="216" w:lineRule="auto"/>
              <w:ind w:left="270" w:hanging="270"/>
              <w:rPr>
                <w:ins w:id="5063" w:author="User" w:date="2021-09-13T18:13:00Z"/>
                <w:rFonts w:ascii="標楷體" w:hAnsi="標楷體"/>
              </w:rPr>
            </w:pPr>
            <w:ins w:id="5064" w:author="User" w:date="2021-09-13T18:13:00Z">
              <w:r w:rsidRPr="003C5E10">
                <w:rPr>
                  <w:rFonts w:ascii="標楷體" w:hAnsi="標楷體"/>
                  <w:noProof/>
                  <w:color w:val="000000"/>
                  <w:spacing w:val="-10"/>
                </w:rPr>
                <w:t>77</w:t>
              </w:r>
            </w:ins>
          </w:p>
        </w:tc>
        <w:tc>
          <w:tcPr>
            <w:tcW w:w="2189" w:type="dxa"/>
            <w:shd w:val="clear" w:color="auto" w:fill="FFFFFF" w:themeFill="background1"/>
          </w:tcPr>
          <w:p w14:paraId="03534DAA" w14:textId="77777777" w:rsidR="00455E81" w:rsidRPr="003C5E10" w:rsidRDefault="00455E81" w:rsidP="00A9280A">
            <w:pPr>
              <w:ind w:left="280" w:hanging="280"/>
              <w:rPr>
                <w:ins w:id="5065" w:author="User" w:date="2021-09-13T18:13:00Z"/>
                <w:rFonts w:ascii="標楷體" w:hAnsi="標楷體"/>
              </w:rPr>
            </w:pPr>
            <w:ins w:id="5066" w:author="User" w:date="2021-09-13T18:13:00Z">
              <w:r w:rsidRPr="003C5E10">
                <w:rPr>
                  <w:rFonts w:ascii="標楷體" w:hAnsi="標楷體"/>
                  <w:noProof/>
                </w:rPr>
                <w:t>裕農三街</w:t>
              </w:r>
            </w:ins>
          </w:p>
        </w:tc>
        <w:tc>
          <w:tcPr>
            <w:tcW w:w="836" w:type="dxa"/>
            <w:shd w:val="clear" w:color="auto" w:fill="FFFFFF" w:themeFill="background1"/>
          </w:tcPr>
          <w:p w14:paraId="2DD71A65" w14:textId="77777777" w:rsidR="00455E81" w:rsidRPr="003C5E10" w:rsidRDefault="00455E81" w:rsidP="00A9280A">
            <w:pPr>
              <w:kinsoku w:val="0"/>
              <w:autoSpaceDE w:val="0"/>
              <w:autoSpaceDN w:val="0"/>
              <w:adjustRightInd w:val="0"/>
              <w:spacing w:before="118" w:line="216" w:lineRule="auto"/>
              <w:ind w:left="273" w:hanging="273"/>
              <w:rPr>
                <w:ins w:id="5067" w:author="User" w:date="2021-09-13T18:13:00Z"/>
                <w:rFonts w:ascii="標楷體" w:hAnsi="標楷體"/>
              </w:rPr>
            </w:pPr>
            <w:ins w:id="5068" w:author="User" w:date="2021-09-13T18:13:00Z">
              <w:r w:rsidRPr="003C5E10">
                <w:rPr>
                  <w:rFonts w:ascii="標楷體" w:hAnsi="標楷體"/>
                  <w:noProof/>
                  <w:color w:val="000000"/>
                  <w:spacing w:val="-7"/>
                </w:rPr>
                <w:t>12</w:t>
              </w:r>
              <w:r w:rsidRPr="003C5E10">
                <w:rPr>
                  <w:rFonts w:ascii="標楷體" w:hAnsi="標楷體" w:hint="eastAsia"/>
                  <w:noProof/>
                  <w:color w:val="000000"/>
                  <w:spacing w:val="-7"/>
                </w:rPr>
                <w:t>1</w:t>
              </w:r>
            </w:ins>
          </w:p>
        </w:tc>
        <w:tc>
          <w:tcPr>
            <w:tcW w:w="2189" w:type="dxa"/>
            <w:shd w:val="clear" w:color="auto" w:fill="FFFFFF" w:themeFill="background1"/>
          </w:tcPr>
          <w:p w14:paraId="301C71E8" w14:textId="77777777" w:rsidR="00455E81" w:rsidRPr="003C5E10" w:rsidRDefault="00455E81" w:rsidP="00A9280A">
            <w:pPr>
              <w:ind w:left="249" w:hanging="249"/>
              <w:rPr>
                <w:ins w:id="5069" w:author="User" w:date="2021-09-13T18:13:00Z"/>
                <w:rFonts w:ascii="標楷體" w:hAnsi="標楷體"/>
              </w:rPr>
            </w:pPr>
            <w:ins w:id="5070" w:author="User" w:date="2021-09-13T18:13:00Z">
              <w:r w:rsidRPr="003C5E10">
                <w:rPr>
                  <w:rFonts w:ascii="標楷體" w:hAnsi="標楷體" w:cs="Arial Unicode MS"/>
                  <w:noProof/>
                  <w:w w:val="89"/>
                </w:rPr>
                <w:t>崇明路</w:t>
              </w:r>
            </w:ins>
          </w:p>
        </w:tc>
      </w:tr>
      <w:tr w:rsidR="00455E81" w:rsidRPr="003C5E10" w14:paraId="5E97CC40" w14:textId="77777777" w:rsidTr="00A9280A">
        <w:trPr>
          <w:trHeight w:hRule="exact" w:val="454"/>
          <w:jc w:val="center"/>
          <w:ins w:id="5071" w:author="User" w:date="2021-09-13T18:13:00Z"/>
        </w:trPr>
        <w:tc>
          <w:tcPr>
            <w:tcW w:w="830" w:type="dxa"/>
          </w:tcPr>
          <w:p w14:paraId="1F0CD309" w14:textId="77777777" w:rsidR="00455E81" w:rsidRPr="003C5E10" w:rsidRDefault="00455E81" w:rsidP="00A9280A">
            <w:pPr>
              <w:kinsoku w:val="0"/>
              <w:autoSpaceDE w:val="0"/>
              <w:autoSpaceDN w:val="0"/>
              <w:adjustRightInd w:val="0"/>
              <w:spacing w:before="118" w:line="216" w:lineRule="auto"/>
              <w:ind w:left="270" w:hanging="270"/>
              <w:rPr>
                <w:ins w:id="5072" w:author="User" w:date="2021-09-13T18:13:00Z"/>
                <w:rFonts w:ascii="標楷體" w:hAnsi="標楷體"/>
              </w:rPr>
            </w:pPr>
            <w:ins w:id="5073" w:author="User" w:date="2021-09-13T18:13:00Z">
              <w:r w:rsidRPr="003C5E10">
                <w:rPr>
                  <w:rFonts w:ascii="標楷體" w:hAnsi="標楷體"/>
                  <w:noProof/>
                  <w:color w:val="000000"/>
                  <w:spacing w:val="-10"/>
                </w:rPr>
                <w:t>34</w:t>
              </w:r>
            </w:ins>
          </w:p>
        </w:tc>
        <w:tc>
          <w:tcPr>
            <w:tcW w:w="2189" w:type="dxa"/>
          </w:tcPr>
          <w:p w14:paraId="4A08B9D0" w14:textId="77777777" w:rsidR="00455E81" w:rsidRPr="003C5E10" w:rsidRDefault="00455E81" w:rsidP="00A9280A">
            <w:pPr>
              <w:ind w:left="280" w:hanging="280"/>
              <w:rPr>
                <w:ins w:id="5074" w:author="User" w:date="2021-09-13T18:13:00Z"/>
                <w:rFonts w:ascii="標楷體" w:hAnsi="標楷體"/>
              </w:rPr>
            </w:pPr>
            <w:ins w:id="5075" w:author="User" w:date="2021-09-13T18:13:00Z">
              <w:r w:rsidRPr="003C5E10">
                <w:rPr>
                  <w:rFonts w:ascii="標楷體" w:hAnsi="標楷體" w:cs="Arial Unicode MS"/>
                  <w:noProof/>
                </w:rPr>
                <w:t>裕文路</w:t>
              </w:r>
            </w:ins>
          </w:p>
        </w:tc>
        <w:tc>
          <w:tcPr>
            <w:tcW w:w="839" w:type="dxa"/>
            <w:shd w:val="clear" w:color="auto" w:fill="FFFFFF" w:themeFill="background1"/>
          </w:tcPr>
          <w:p w14:paraId="4BCD4D95" w14:textId="77777777" w:rsidR="00455E81" w:rsidRPr="003C5E10" w:rsidRDefault="00455E81" w:rsidP="00A9280A">
            <w:pPr>
              <w:kinsoku w:val="0"/>
              <w:autoSpaceDE w:val="0"/>
              <w:autoSpaceDN w:val="0"/>
              <w:adjustRightInd w:val="0"/>
              <w:spacing w:before="118" w:line="216" w:lineRule="auto"/>
              <w:ind w:left="270" w:hanging="270"/>
              <w:rPr>
                <w:ins w:id="5076" w:author="User" w:date="2021-09-13T18:13:00Z"/>
                <w:rFonts w:ascii="標楷體" w:hAnsi="標楷體"/>
              </w:rPr>
            </w:pPr>
            <w:ins w:id="5077" w:author="User" w:date="2021-09-13T18:13:00Z">
              <w:r w:rsidRPr="003C5E10">
                <w:rPr>
                  <w:rFonts w:ascii="標楷體" w:hAnsi="標楷體"/>
                  <w:noProof/>
                  <w:color w:val="000000"/>
                  <w:spacing w:val="-10"/>
                </w:rPr>
                <w:t>78</w:t>
              </w:r>
            </w:ins>
          </w:p>
        </w:tc>
        <w:tc>
          <w:tcPr>
            <w:tcW w:w="2189" w:type="dxa"/>
            <w:shd w:val="clear" w:color="auto" w:fill="FFFFFF" w:themeFill="background1"/>
          </w:tcPr>
          <w:p w14:paraId="1E2631FC" w14:textId="77777777" w:rsidR="00455E81" w:rsidRPr="003C5E10" w:rsidRDefault="00455E81" w:rsidP="00A9280A">
            <w:pPr>
              <w:ind w:left="280" w:hanging="280"/>
              <w:rPr>
                <w:ins w:id="5078" w:author="User" w:date="2021-09-13T18:13:00Z"/>
                <w:rFonts w:ascii="標楷體" w:hAnsi="標楷體"/>
              </w:rPr>
            </w:pPr>
            <w:ins w:id="5079" w:author="User" w:date="2021-09-13T18:13:00Z">
              <w:r w:rsidRPr="003C5E10">
                <w:rPr>
                  <w:rFonts w:ascii="標楷體" w:hAnsi="標楷體"/>
                  <w:noProof/>
                </w:rPr>
                <w:t>裕農五街</w:t>
              </w:r>
            </w:ins>
          </w:p>
        </w:tc>
        <w:tc>
          <w:tcPr>
            <w:tcW w:w="836" w:type="dxa"/>
            <w:shd w:val="clear" w:color="auto" w:fill="FFFFFF" w:themeFill="background1"/>
          </w:tcPr>
          <w:p w14:paraId="3A5856C1" w14:textId="77777777" w:rsidR="00455E81" w:rsidRPr="003C5E10" w:rsidRDefault="00455E81" w:rsidP="00A9280A">
            <w:pPr>
              <w:kinsoku w:val="0"/>
              <w:autoSpaceDE w:val="0"/>
              <w:autoSpaceDN w:val="0"/>
              <w:adjustRightInd w:val="0"/>
              <w:spacing w:before="119" w:line="216" w:lineRule="auto"/>
              <w:ind w:left="273" w:hanging="273"/>
              <w:rPr>
                <w:ins w:id="5080" w:author="User" w:date="2021-09-13T18:13:00Z"/>
                <w:rFonts w:ascii="標楷體" w:hAnsi="標楷體"/>
              </w:rPr>
            </w:pPr>
            <w:ins w:id="5081" w:author="User" w:date="2021-09-13T18:13:00Z">
              <w:r w:rsidRPr="003C5E10">
                <w:rPr>
                  <w:rFonts w:ascii="標楷體" w:hAnsi="標楷體"/>
                  <w:noProof/>
                  <w:color w:val="000000"/>
                  <w:spacing w:val="-7"/>
                </w:rPr>
                <w:t>12</w:t>
              </w:r>
              <w:r w:rsidRPr="003C5E10">
                <w:rPr>
                  <w:rFonts w:ascii="標楷體" w:hAnsi="標楷體" w:hint="eastAsia"/>
                  <w:noProof/>
                  <w:color w:val="000000"/>
                  <w:spacing w:val="-7"/>
                </w:rPr>
                <w:t>2</w:t>
              </w:r>
            </w:ins>
          </w:p>
        </w:tc>
        <w:tc>
          <w:tcPr>
            <w:tcW w:w="2189" w:type="dxa"/>
            <w:shd w:val="clear" w:color="auto" w:fill="FFFFFF" w:themeFill="background1"/>
          </w:tcPr>
          <w:p w14:paraId="6A050B85" w14:textId="77777777" w:rsidR="00455E81" w:rsidRPr="003C5E10" w:rsidRDefault="00455E81" w:rsidP="00A9280A">
            <w:pPr>
              <w:ind w:left="249" w:hanging="249"/>
              <w:rPr>
                <w:ins w:id="5082" w:author="User" w:date="2021-09-13T18:13:00Z"/>
                <w:rFonts w:ascii="標楷體" w:hAnsi="標楷體"/>
              </w:rPr>
            </w:pPr>
            <w:ins w:id="5083" w:author="User" w:date="2021-09-13T18:13:00Z">
              <w:r w:rsidRPr="003C5E10">
                <w:rPr>
                  <w:rFonts w:ascii="標楷體" w:hAnsi="標楷體"/>
                  <w:noProof/>
                  <w:w w:val="89"/>
                </w:rPr>
                <w:t>崇信街</w:t>
              </w:r>
            </w:ins>
          </w:p>
        </w:tc>
      </w:tr>
      <w:tr w:rsidR="00455E81" w:rsidRPr="003C5E10" w14:paraId="579EB97B" w14:textId="77777777" w:rsidTr="00A9280A">
        <w:trPr>
          <w:trHeight w:hRule="exact" w:val="454"/>
          <w:jc w:val="center"/>
          <w:ins w:id="5084" w:author="User" w:date="2021-09-13T18:13:00Z"/>
        </w:trPr>
        <w:tc>
          <w:tcPr>
            <w:tcW w:w="830" w:type="dxa"/>
          </w:tcPr>
          <w:p w14:paraId="0083926A" w14:textId="77777777" w:rsidR="00455E81" w:rsidRPr="003C5E10" w:rsidRDefault="00455E81" w:rsidP="00A9280A">
            <w:pPr>
              <w:kinsoku w:val="0"/>
              <w:autoSpaceDE w:val="0"/>
              <w:autoSpaceDN w:val="0"/>
              <w:adjustRightInd w:val="0"/>
              <w:spacing w:before="119" w:line="216" w:lineRule="auto"/>
              <w:ind w:left="270" w:hanging="270"/>
              <w:rPr>
                <w:ins w:id="5085" w:author="User" w:date="2021-09-13T18:13:00Z"/>
                <w:rFonts w:ascii="標楷體" w:hAnsi="標楷體"/>
              </w:rPr>
            </w:pPr>
            <w:ins w:id="5086" w:author="User" w:date="2021-09-13T18:13:00Z">
              <w:r w:rsidRPr="003C5E10">
                <w:rPr>
                  <w:rFonts w:ascii="標楷體" w:hAnsi="標楷體"/>
                  <w:noProof/>
                  <w:color w:val="000000"/>
                  <w:spacing w:val="-10"/>
                </w:rPr>
                <w:t>35</w:t>
              </w:r>
            </w:ins>
          </w:p>
        </w:tc>
        <w:tc>
          <w:tcPr>
            <w:tcW w:w="2189" w:type="dxa"/>
          </w:tcPr>
          <w:p w14:paraId="529493D8" w14:textId="77777777" w:rsidR="00455E81" w:rsidRPr="003C5E10" w:rsidRDefault="00455E81" w:rsidP="00A9280A">
            <w:pPr>
              <w:ind w:left="280" w:hanging="280"/>
              <w:rPr>
                <w:ins w:id="5087" w:author="User" w:date="2021-09-13T18:13:00Z"/>
                <w:rFonts w:ascii="標楷體" w:hAnsi="標楷體"/>
              </w:rPr>
            </w:pPr>
            <w:ins w:id="5088" w:author="User" w:date="2021-09-13T18:13:00Z">
              <w:r w:rsidRPr="003C5E10">
                <w:rPr>
                  <w:rFonts w:ascii="標楷體" w:hAnsi="標楷體"/>
                  <w:noProof/>
                </w:rPr>
                <w:t>裕平一街</w:t>
              </w:r>
            </w:ins>
          </w:p>
        </w:tc>
        <w:tc>
          <w:tcPr>
            <w:tcW w:w="839" w:type="dxa"/>
            <w:shd w:val="clear" w:color="auto" w:fill="FFFFFF" w:themeFill="background1"/>
          </w:tcPr>
          <w:p w14:paraId="28F8AD2C" w14:textId="77777777" w:rsidR="00455E81" w:rsidRPr="003C5E10" w:rsidRDefault="00455E81" w:rsidP="00A9280A">
            <w:pPr>
              <w:kinsoku w:val="0"/>
              <w:autoSpaceDE w:val="0"/>
              <w:autoSpaceDN w:val="0"/>
              <w:adjustRightInd w:val="0"/>
              <w:spacing w:before="118" w:line="216" w:lineRule="auto"/>
              <w:ind w:left="270" w:hanging="270"/>
              <w:rPr>
                <w:ins w:id="5089" w:author="User" w:date="2021-09-13T18:13:00Z"/>
                <w:rFonts w:ascii="標楷體" w:hAnsi="標楷體"/>
              </w:rPr>
            </w:pPr>
            <w:ins w:id="5090" w:author="User" w:date="2021-09-13T18:13:00Z">
              <w:r w:rsidRPr="003C5E10">
                <w:rPr>
                  <w:rFonts w:ascii="標楷體" w:hAnsi="標楷體"/>
                  <w:noProof/>
                  <w:color w:val="000000"/>
                  <w:spacing w:val="-10"/>
                </w:rPr>
                <w:t>79</w:t>
              </w:r>
            </w:ins>
          </w:p>
        </w:tc>
        <w:tc>
          <w:tcPr>
            <w:tcW w:w="2189" w:type="dxa"/>
            <w:shd w:val="clear" w:color="auto" w:fill="FFFFFF" w:themeFill="background1"/>
          </w:tcPr>
          <w:p w14:paraId="67183EE8" w14:textId="77777777" w:rsidR="00455E81" w:rsidRPr="003C5E10" w:rsidRDefault="00455E81" w:rsidP="00A9280A">
            <w:pPr>
              <w:ind w:left="280" w:hanging="280"/>
              <w:rPr>
                <w:ins w:id="5091" w:author="User" w:date="2021-09-13T18:13:00Z"/>
                <w:rFonts w:ascii="標楷體" w:hAnsi="標楷體"/>
              </w:rPr>
            </w:pPr>
            <w:ins w:id="5092" w:author="User" w:date="2021-09-13T18:13:00Z">
              <w:r w:rsidRPr="003C5E10">
                <w:rPr>
                  <w:rFonts w:ascii="標楷體" w:hAnsi="標楷體" w:cs="Arial Unicode MS"/>
                  <w:noProof/>
                </w:rPr>
                <w:t>裕農六街</w:t>
              </w:r>
            </w:ins>
          </w:p>
        </w:tc>
        <w:tc>
          <w:tcPr>
            <w:tcW w:w="836" w:type="dxa"/>
            <w:shd w:val="clear" w:color="auto" w:fill="FFFFFF" w:themeFill="background1"/>
          </w:tcPr>
          <w:p w14:paraId="283246E4" w14:textId="77777777" w:rsidR="00455E81" w:rsidRPr="003C5E10" w:rsidRDefault="00455E81" w:rsidP="00A9280A">
            <w:pPr>
              <w:kinsoku w:val="0"/>
              <w:autoSpaceDE w:val="0"/>
              <w:autoSpaceDN w:val="0"/>
              <w:adjustRightInd w:val="0"/>
              <w:spacing w:before="119" w:line="216" w:lineRule="auto"/>
              <w:ind w:left="273" w:hanging="273"/>
              <w:rPr>
                <w:ins w:id="5093" w:author="User" w:date="2021-09-13T18:13:00Z"/>
                <w:rFonts w:ascii="標楷體" w:hAnsi="標楷體"/>
              </w:rPr>
            </w:pPr>
            <w:ins w:id="5094" w:author="User" w:date="2021-09-13T18:13:00Z">
              <w:r w:rsidRPr="003C5E10">
                <w:rPr>
                  <w:rFonts w:ascii="標楷體" w:hAnsi="標楷體"/>
                  <w:noProof/>
                  <w:color w:val="000000"/>
                  <w:spacing w:val="-7"/>
                </w:rPr>
                <w:t>12</w:t>
              </w:r>
              <w:r w:rsidRPr="003C5E10">
                <w:rPr>
                  <w:rFonts w:ascii="標楷體" w:hAnsi="標楷體" w:hint="eastAsia"/>
                  <w:noProof/>
                  <w:color w:val="000000"/>
                  <w:spacing w:val="-7"/>
                </w:rPr>
                <w:t>3</w:t>
              </w:r>
            </w:ins>
          </w:p>
        </w:tc>
        <w:tc>
          <w:tcPr>
            <w:tcW w:w="2189" w:type="dxa"/>
            <w:shd w:val="clear" w:color="auto" w:fill="FFFFFF" w:themeFill="background1"/>
          </w:tcPr>
          <w:p w14:paraId="2BD64EEE" w14:textId="77777777" w:rsidR="00455E81" w:rsidRPr="003C5E10" w:rsidRDefault="00455E81" w:rsidP="00A9280A">
            <w:pPr>
              <w:ind w:left="265" w:hanging="265"/>
              <w:rPr>
                <w:ins w:id="5095" w:author="User" w:date="2021-09-13T18:13:00Z"/>
                <w:rFonts w:ascii="標楷體" w:hAnsi="標楷體"/>
              </w:rPr>
            </w:pPr>
            <w:ins w:id="5096" w:author="User" w:date="2021-09-13T18:13:00Z">
              <w:r w:rsidRPr="003C5E10">
                <w:rPr>
                  <w:rFonts w:ascii="標楷體" w:hAnsi="標楷體"/>
                  <w:noProof/>
                  <w:spacing w:val="-15"/>
                </w:rPr>
                <w:t>崇善一街</w:t>
              </w:r>
            </w:ins>
          </w:p>
        </w:tc>
      </w:tr>
      <w:tr w:rsidR="00455E81" w:rsidRPr="003C5E10" w14:paraId="24A4D3C6" w14:textId="77777777" w:rsidTr="00A9280A">
        <w:trPr>
          <w:trHeight w:hRule="exact" w:val="454"/>
          <w:jc w:val="center"/>
          <w:ins w:id="5097" w:author="User" w:date="2021-09-13T18:13:00Z"/>
        </w:trPr>
        <w:tc>
          <w:tcPr>
            <w:tcW w:w="830" w:type="dxa"/>
          </w:tcPr>
          <w:p w14:paraId="7F3E8649" w14:textId="77777777" w:rsidR="00455E81" w:rsidRPr="003C5E10" w:rsidRDefault="00455E81" w:rsidP="00A9280A">
            <w:pPr>
              <w:kinsoku w:val="0"/>
              <w:autoSpaceDE w:val="0"/>
              <w:autoSpaceDN w:val="0"/>
              <w:adjustRightInd w:val="0"/>
              <w:spacing w:before="119" w:line="216" w:lineRule="auto"/>
              <w:ind w:left="270" w:hanging="270"/>
              <w:rPr>
                <w:ins w:id="5098" w:author="User" w:date="2021-09-13T18:13:00Z"/>
                <w:rFonts w:ascii="標楷體" w:hAnsi="標楷體"/>
              </w:rPr>
            </w:pPr>
            <w:ins w:id="5099" w:author="User" w:date="2021-09-13T18:13:00Z">
              <w:r w:rsidRPr="003C5E10">
                <w:rPr>
                  <w:rFonts w:ascii="標楷體" w:hAnsi="標楷體"/>
                  <w:noProof/>
                  <w:color w:val="000000"/>
                  <w:spacing w:val="-10"/>
                </w:rPr>
                <w:t>36</w:t>
              </w:r>
            </w:ins>
          </w:p>
        </w:tc>
        <w:tc>
          <w:tcPr>
            <w:tcW w:w="2189" w:type="dxa"/>
          </w:tcPr>
          <w:p w14:paraId="1CB2A039" w14:textId="77777777" w:rsidR="00455E81" w:rsidRPr="003C5E10" w:rsidRDefault="00455E81" w:rsidP="00A9280A">
            <w:pPr>
              <w:ind w:left="280" w:hanging="280"/>
              <w:rPr>
                <w:ins w:id="5100" w:author="User" w:date="2021-09-13T18:13:00Z"/>
                <w:rFonts w:ascii="標楷體" w:hAnsi="標楷體"/>
              </w:rPr>
            </w:pPr>
            <w:ins w:id="5101" w:author="User" w:date="2021-09-13T18:13:00Z">
              <w:r w:rsidRPr="003C5E10">
                <w:rPr>
                  <w:rFonts w:ascii="標楷體" w:hAnsi="標楷體" w:cs="Arial Unicode MS"/>
                  <w:noProof/>
                </w:rPr>
                <w:t>裕平路</w:t>
              </w:r>
            </w:ins>
          </w:p>
        </w:tc>
        <w:tc>
          <w:tcPr>
            <w:tcW w:w="839" w:type="dxa"/>
            <w:shd w:val="clear" w:color="auto" w:fill="FFFFFF" w:themeFill="background1"/>
          </w:tcPr>
          <w:p w14:paraId="0BB96E5F" w14:textId="77777777" w:rsidR="00455E81" w:rsidRPr="003C5E10" w:rsidRDefault="00455E81" w:rsidP="00A9280A">
            <w:pPr>
              <w:kinsoku w:val="0"/>
              <w:autoSpaceDE w:val="0"/>
              <w:autoSpaceDN w:val="0"/>
              <w:adjustRightInd w:val="0"/>
              <w:spacing w:before="118" w:line="216" w:lineRule="auto"/>
              <w:ind w:left="270" w:hanging="270"/>
              <w:rPr>
                <w:ins w:id="5102" w:author="User" w:date="2021-09-13T18:13:00Z"/>
                <w:rFonts w:ascii="標楷體" w:hAnsi="標楷體"/>
              </w:rPr>
            </w:pPr>
            <w:ins w:id="5103" w:author="User" w:date="2021-09-13T18:13:00Z">
              <w:r w:rsidRPr="003C5E10">
                <w:rPr>
                  <w:rFonts w:ascii="標楷體" w:hAnsi="標楷體"/>
                  <w:noProof/>
                  <w:color w:val="000000"/>
                  <w:spacing w:val="-10"/>
                </w:rPr>
                <w:t>80</w:t>
              </w:r>
            </w:ins>
          </w:p>
        </w:tc>
        <w:tc>
          <w:tcPr>
            <w:tcW w:w="2189" w:type="dxa"/>
            <w:shd w:val="clear" w:color="auto" w:fill="FFFFFF" w:themeFill="background1"/>
          </w:tcPr>
          <w:p w14:paraId="63CBE6CF" w14:textId="77777777" w:rsidR="00455E81" w:rsidRPr="003C5E10" w:rsidRDefault="00455E81" w:rsidP="00A9280A">
            <w:pPr>
              <w:ind w:left="280" w:hanging="280"/>
              <w:rPr>
                <w:ins w:id="5104" w:author="User" w:date="2021-09-13T18:13:00Z"/>
                <w:rFonts w:ascii="標楷體" w:hAnsi="標楷體"/>
              </w:rPr>
            </w:pPr>
            <w:ins w:id="5105" w:author="User" w:date="2021-09-13T18:13:00Z">
              <w:r w:rsidRPr="003C5E10">
                <w:rPr>
                  <w:rFonts w:ascii="標楷體" w:hAnsi="標楷體" w:cs="Arial Unicode MS"/>
                  <w:noProof/>
                </w:rPr>
                <w:t>裕農路</w:t>
              </w:r>
            </w:ins>
          </w:p>
        </w:tc>
        <w:tc>
          <w:tcPr>
            <w:tcW w:w="836" w:type="dxa"/>
            <w:shd w:val="clear" w:color="auto" w:fill="FFFFFF" w:themeFill="background1"/>
          </w:tcPr>
          <w:p w14:paraId="20628B29" w14:textId="77777777" w:rsidR="00455E81" w:rsidRPr="003C5E10" w:rsidRDefault="00455E81" w:rsidP="00A9280A">
            <w:pPr>
              <w:kinsoku w:val="0"/>
              <w:autoSpaceDE w:val="0"/>
              <w:autoSpaceDN w:val="0"/>
              <w:adjustRightInd w:val="0"/>
              <w:spacing w:before="118" w:line="216" w:lineRule="auto"/>
              <w:ind w:left="273" w:hanging="273"/>
              <w:rPr>
                <w:ins w:id="5106" w:author="User" w:date="2021-09-13T18:13:00Z"/>
                <w:rFonts w:ascii="標楷體" w:hAnsi="標楷體"/>
              </w:rPr>
            </w:pPr>
            <w:ins w:id="5107"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24</w:t>
              </w:r>
            </w:ins>
          </w:p>
        </w:tc>
        <w:tc>
          <w:tcPr>
            <w:tcW w:w="2189" w:type="dxa"/>
            <w:shd w:val="clear" w:color="auto" w:fill="FFFFFF" w:themeFill="background1"/>
          </w:tcPr>
          <w:p w14:paraId="7F817650" w14:textId="77777777" w:rsidR="00455E81" w:rsidRPr="003C5E10" w:rsidRDefault="00455E81" w:rsidP="00A9280A">
            <w:pPr>
              <w:ind w:left="265" w:hanging="265"/>
              <w:rPr>
                <w:ins w:id="5108" w:author="User" w:date="2021-09-13T18:13:00Z"/>
                <w:rFonts w:ascii="標楷體" w:hAnsi="標楷體"/>
              </w:rPr>
            </w:pPr>
            <w:ins w:id="5109" w:author="User" w:date="2021-09-13T18:13:00Z">
              <w:r w:rsidRPr="003C5E10">
                <w:rPr>
                  <w:rFonts w:ascii="標楷體" w:hAnsi="標楷體"/>
                  <w:noProof/>
                  <w:spacing w:val="-15"/>
                </w:rPr>
                <w:t>崇德一街</w:t>
              </w:r>
            </w:ins>
          </w:p>
        </w:tc>
      </w:tr>
      <w:tr w:rsidR="00455E81" w:rsidRPr="003C5E10" w14:paraId="6A1559D3" w14:textId="77777777" w:rsidTr="00A9280A">
        <w:trPr>
          <w:trHeight w:hRule="exact" w:val="454"/>
          <w:jc w:val="center"/>
          <w:ins w:id="5110" w:author="User" w:date="2021-09-13T18:13:00Z"/>
        </w:trPr>
        <w:tc>
          <w:tcPr>
            <w:tcW w:w="830" w:type="dxa"/>
          </w:tcPr>
          <w:p w14:paraId="625D1E61" w14:textId="77777777" w:rsidR="00455E81" w:rsidRPr="003C5E10" w:rsidRDefault="00455E81" w:rsidP="00A9280A">
            <w:pPr>
              <w:kinsoku w:val="0"/>
              <w:autoSpaceDE w:val="0"/>
              <w:autoSpaceDN w:val="0"/>
              <w:adjustRightInd w:val="0"/>
              <w:spacing w:before="118" w:line="216" w:lineRule="auto"/>
              <w:ind w:left="270" w:hanging="270"/>
              <w:rPr>
                <w:ins w:id="5111" w:author="User" w:date="2021-09-13T18:13:00Z"/>
                <w:rFonts w:ascii="標楷體" w:hAnsi="標楷體"/>
              </w:rPr>
            </w:pPr>
            <w:ins w:id="5112" w:author="User" w:date="2021-09-13T18:13:00Z">
              <w:r w:rsidRPr="003C5E10">
                <w:rPr>
                  <w:rFonts w:ascii="標楷體" w:hAnsi="標楷體"/>
                  <w:noProof/>
                  <w:color w:val="000000"/>
                  <w:spacing w:val="-10"/>
                </w:rPr>
                <w:t>37</w:t>
              </w:r>
            </w:ins>
          </w:p>
        </w:tc>
        <w:tc>
          <w:tcPr>
            <w:tcW w:w="2189" w:type="dxa"/>
          </w:tcPr>
          <w:p w14:paraId="29636C12" w14:textId="77777777" w:rsidR="00455E81" w:rsidRPr="003C5E10" w:rsidRDefault="00455E81" w:rsidP="00A9280A">
            <w:pPr>
              <w:ind w:left="280" w:hanging="280"/>
              <w:rPr>
                <w:ins w:id="5113" w:author="User" w:date="2021-09-13T18:13:00Z"/>
                <w:rFonts w:ascii="標楷體" w:hAnsi="標楷體"/>
              </w:rPr>
            </w:pPr>
            <w:ins w:id="5114" w:author="User" w:date="2021-09-13T18:13:00Z">
              <w:r w:rsidRPr="003C5E10">
                <w:rPr>
                  <w:rFonts w:ascii="標楷體" w:hAnsi="標楷體"/>
                  <w:noProof/>
                </w:rPr>
                <w:t>裕正街</w:t>
              </w:r>
            </w:ins>
          </w:p>
        </w:tc>
        <w:tc>
          <w:tcPr>
            <w:tcW w:w="839" w:type="dxa"/>
            <w:shd w:val="clear" w:color="auto" w:fill="FFFFFF" w:themeFill="background1"/>
          </w:tcPr>
          <w:p w14:paraId="6635B98A" w14:textId="77777777" w:rsidR="00455E81" w:rsidRPr="00166280" w:rsidRDefault="00455E81" w:rsidP="00A9280A">
            <w:pPr>
              <w:kinsoku w:val="0"/>
              <w:autoSpaceDE w:val="0"/>
              <w:autoSpaceDN w:val="0"/>
              <w:adjustRightInd w:val="0"/>
              <w:spacing w:before="118" w:line="216" w:lineRule="auto"/>
              <w:ind w:left="270" w:hanging="270"/>
              <w:rPr>
                <w:ins w:id="5115" w:author="User" w:date="2021-09-13T18:13:00Z"/>
                <w:rFonts w:ascii="標楷體" w:hAnsi="標楷體"/>
                <w:noProof/>
                <w:color w:val="000000"/>
                <w:spacing w:val="-10"/>
              </w:rPr>
            </w:pPr>
            <w:ins w:id="5116" w:author="User" w:date="2021-09-13T18:13:00Z">
              <w:r w:rsidRPr="003C5E10">
                <w:rPr>
                  <w:rFonts w:ascii="標楷體" w:hAnsi="標楷體"/>
                  <w:noProof/>
                  <w:color w:val="000000"/>
                  <w:spacing w:val="-10"/>
                </w:rPr>
                <w:t>81</w:t>
              </w:r>
            </w:ins>
          </w:p>
        </w:tc>
        <w:tc>
          <w:tcPr>
            <w:tcW w:w="2189" w:type="dxa"/>
            <w:shd w:val="clear" w:color="auto" w:fill="FFFFFF" w:themeFill="background1"/>
          </w:tcPr>
          <w:p w14:paraId="361BDC84" w14:textId="77777777" w:rsidR="00455E81" w:rsidRPr="003C5E10" w:rsidRDefault="00455E81" w:rsidP="00A9280A">
            <w:pPr>
              <w:ind w:left="280" w:hanging="280"/>
              <w:rPr>
                <w:ins w:id="5117" w:author="User" w:date="2021-09-13T18:13:00Z"/>
                <w:rFonts w:ascii="標楷體" w:hAnsi="標楷體"/>
              </w:rPr>
            </w:pPr>
            <w:ins w:id="5118" w:author="User" w:date="2021-09-13T18:13:00Z">
              <w:r w:rsidRPr="003C5E10">
                <w:rPr>
                  <w:rFonts w:ascii="標楷體" w:hAnsi="標楷體"/>
                  <w:noProof/>
                </w:rPr>
                <w:t>高速一街</w:t>
              </w:r>
            </w:ins>
          </w:p>
        </w:tc>
        <w:tc>
          <w:tcPr>
            <w:tcW w:w="836" w:type="dxa"/>
            <w:shd w:val="clear" w:color="auto" w:fill="FFFFFF" w:themeFill="background1"/>
          </w:tcPr>
          <w:p w14:paraId="65E797AE" w14:textId="77777777" w:rsidR="00455E81" w:rsidRPr="003C5E10" w:rsidRDefault="00455E81" w:rsidP="00A9280A">
            <w:pPr>
              <w:kinsoku w:val="0"/>
              <w:autoSpaceDE w:val="0"/>
              <w:autoSpaceDN w:val="0"/>
              <w:adjustRightInd w:val="0"/>
              <w:spacing w:before="118" w:line="216" w:lineRule="auto"/>
              <w:ind w:left="273" w:hanging="273"/>
              <w:rPr>
                <w:ins w:id="5119" w:author="User" w:date="2021-09-13T18:13:00Z"/>
                <w:rFonts w:ascii="標楷體" w:hAnsi="標楷體"/>
              </w:rPr>
            </w:pPr>
            <w:ins w:id="5120"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25</w:t>
              </w:r>
            </w:ins>
          </w:p>
        </w:tc>
        <w:tc>
          <w:tcPr>
            <w:tcW w:w="2189" w:type="dxa"/>
            <w:shd w:val="clear" w:color="auto" w:fill="FFFFFF" w:themeFill="background1"/>
          </w:tcPr>
          <w:p w14:paraId="00B2E55A" w14:textId="77777777" w:rsidR="00455E81" w:rsidRPr="003C5E10" w:rsidRDefault="00455E81" w:rsidP="00A9280A">
            <w:pPr>
              <w:ind w:left="249" w:hanging="249"/>
              <w:rPr>
                <w:ins w:id="5121" w:author="User" w:date="2021-09-13T18:13:00Z"/>
                <w:rFonts w:ascii="標楷體" w:hAnsi="標楷體"/>
              </w:rPr>
            </w:pPr>
            <w:ins w:id="5122" w:author="User" w:date="2021-09-13T18:13:00Z">
              <w:r w:rsidRPr="003C5E10">
                <w:rPr>
                  <w:rFonts w:ascii="標楷體" w:hAnsi="標楷體" w:cs="Arial Unicode MS"/>
                  <w:noProof/>
                  <w:w w:val="89"/>
                </w:rPr>
                <w:t>崇德路</w:t>
              </w:r>
            </w:ins>
          </w:p>
        </w:tc>
      </w:tr>
      <w:tr w:rsidR="00455E81" w:rsidRPr="003C5E10" w14:paraId="553DFC88" w14:textId="77777777" w:rsidTr="00A9280A">
        <w:trPr>
          <w:trHeight w:hRule="exact" w:val="454"/>
          <w:jc w:val="center"/>
          <w:ins w:id="5123" w:author="User" w:date="2021-09-13T18:13:00Z"/>
        </w:trPr>
        <w:tc>
          <w:tcPr>
            <w:tcW w:w="830" w:type="dxa"/>
          </w:tcPr>
          <w:p w14:paraId="5023F355" w14:textId="77777777" w:rsidR="00455E81" w:rsidRPr="003C5E10" w:rsidRDefault="00455E81" w:rsidP="00A9280A">
            <w:pPr>
              <w:kinsoku w:val="0"/>
              <w:autoSpaceDE w:val="0"/>
              <w:autoSpaceDN w:val="0"/>
              <w:adjustRightInd w:val="0"/>
              <w:spacing w:before="118" w:line="216" w:lineRule="auto"/>
              <w:ind w:left="270" w:hanging="270"/>
              <w:rPr>
                <w:ins w:id="5124" w:author="User" w:date="2021-09-13T18:13:00Z"/>
                <w:rFonts w:ascii="標楷體" w:hAnsi="標楷體"/>
              </w:rPr>
            </w:pPr>
            <w:ins w:id="5125" w:author="User" w:date="2021-09-13T18:13:00Z">
              <w:r w:rsidRPr="003C5E10">
                <w:rPr>
                  <w:rFonts w:ascii="標楷體" w:hAnsi="標楷體"/>
                  <w:noProof/>
                  <w:color w:val="000000"/>
                  <w:spacing w:val="-10"/>
                </w:rPr>
                <w:t>38</w:t>
              </w:r>
            </w:ins>
          </w:p>
        </w:tc>
        <w:tc>
          <w:tcPr>
            <w:tcW w:w="2189" w:type="dxa"/>
          </w:tcPr>
          <w:p w14:paraId="0E3AD69A" w14:textId="77777777" w:rsidR="00455E81" w:rsidRPr="003C5E10" w:rsidRDefault="00455E81" w:rsidP="00A9280A">
            <w:pPr>
              <w:ind w:left="280" w:hanging="280"/>
              <w:rPr>
                <w:ins w:id="5126" w:author="User" w:date="2021-09-13T18:13:00Z"/>
                <w:rFonts w:ascii="標楷體" w:hAnsi="標楷體"/>
              </w:rPr>
            </w:pPr>
            <w:ins w:id="5127" w:author="User" w:date="2021-09-13T18:13:00Z">
              <w:r w:rsidRPr="003C5E10">
                <w:rPr>
                  <w:rFonts w:ascii="標楷體" w:hAnsi="標楷體"/>
                  <w:noProof/>
                </w:rPr>
                <w:t>裕永一街</w:t>
              </w:r>
            </w:ins>
          </w:p>
        </w:tc>
        <w:tc>
          <w:tcPr>
            <w:tcW w:w="839" w:type="dxa"/>
            <w:shd w:val="clear" w:color="auto" w:fill="FFFFFF" w:themeFill="background1"/>
          </w:tcPr>
          <w:p w14:paraId="024799CE" w14:textId="77777777" w:rsidR="00455E81" w:rsidRPr="003C5E10" w:rsidRDefault="00455E81" w:rsidP="00A9280A">
            <w:pPr>
              <w:kinsoku w:val="0"/>
              <w:autoSpaceDE w:val="0"/>
              <w:autoSpaceDN w:val="0"/>
              <w:adjustRightInd w:val="0"/>
              <w:spacing w:before="118" w:line="216" w:lineRule="auto"/>
              <w:ind w:left="270" w:hanging="270"/>
              <w:rPr>
                <w:ins w:id="5128" w:author="User" w:date="2021-09-13T18:13:00Z"/>
                <w:rFonts w:ascii="標楷體" w:hAnsi="標楷體"/>
              </w:rPr>
            </w:pPr>
            <w:ins w:id="5129" w:author="User" w:date="2021-09-13T18:13:00Z">
              <w:r w:rsidRPr="003C5E10">
                <w:rPr>
                  <w:rFonts w:ascii="標楷體" w:hAnsi="標楷體"/>
                  <w:noProof/>
                  <w:color w:val="000000"/>
                  <w:spacing w:val="-10"/>
                </w:rPr>
                <w:t>82</w:t>
              </w:r>
            </w:ins>
          </w:p>
        </w:tc>
        <w:tc>
          <w:tcPr>
            <w:tcW w:w="2189" w:type="dxa"/>
            <w:shd w:val="clear" w:color="auto" w:fill="FFFFFF" w:themeFill="background1"/>
          </w:tcPr>
          <w:p w14:paraId="0FE42EBC" w14:textId="77777777" w:rsidR="00455E81" w:rsidRPr="003C5E10" w:rsidRDefault="00455E81" w:rsidP="00A9280A">
            <w:pPr>
              <w:ind w:left="280" w:hanging="280"/>
              <w:rPr>
                <w:ins w:id="5130" w:author="User" w:date="2021-09-13T18:13:00Z"/>
                <w:rFonts w:ascii="標楷體" w:hAnsi="標楷體"/>
              </w:rPr>
            </w:pPr>
            <w:ins w:id="5131" w:author="User" w:date="2021-09-13T18:13:00Z">
              <w:r w:rsidRPr="003C5E10">
                <w:rPr>
                  <w:rFonts w:ascii="標楷體" w:hAnsi="標楷體"/>
                  <w:noProof/>
                </w:rPr>
                <w:t>高速二街</w:t>
              </w:r>
            </w:ins>
          </w:p>
        </w:tc>
        <w:tc>
          <w:tcPr>
            <w:tcW w:w="836" w:type="dxa"/>
            <w:shd w:val="clear" w:color="auto" w:fill="FFFFFF" w:themeFill="background1"/>
          </w:tcPr>
          <w:p w14:paraId="3FE18CEF" w14:textId="77777777" w:rsidR="00455E81" w:rsidRPr="003C5E10" w:rsidRDefault="00455E81" w:rsidP="00A9280A">
            <w:pPr>
              <w:kinsoku w:val="0"/>
              <w:autoSpaceDE w:val="0"/>
              <w:autoSpaceDN w:val="0"/>
              <w:adjustRightInd w:val="0"/>
              <w:spacing w:before="118" w:line="216" w:lineRule="auto"/>
              <w:ind w:left="273" w:hanging="273"/>
              <w:rPr>
                <w:ins w:id="5132" w:author="User" w:date="2021-09-13T18:13:00Z"/>
                <w:rFonts w:ascii="標楷體" w:hAnsi="標楷體"/>
              </w:rPr>
            </w:pPr>
            <w:ins w:id="5133"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26</w:t>
              </w:r>
            </w:ins>
          </w:p>
        </w:tc>
        <w:tc>
          <w:tcPr>
            <w:tcW w:w="2189" w:type="dxa"/>
            <w:shd w:val="clear" w:color="auto" w:fill="FFFFFF" w:themeFill="background1"/>
          </w:tcPr>
          <w:p w14:paraId="4AE884DD" w14:textId="77777777" w:rsidR="00455E81" w:rsidRPr="003C5E10" w:rsidRDefault="00455E81" w:rsidP="00A9280A">
            <w:pPr>
              <w:ind w:left="249" w:hanging="249"/>
              <w:rPr>
                <w:ins w:id="5134" w:author="User" w:date="2021-09-13T18:13:00Z"/>
                <w:rFonts w:ascii="標楷體" w:hAnsi="標楷體"/>
              </w:rPr>
            </w:pPr>
            <w:ins w:id="5135" w:author="User" w:date="2021-09-13T18:13:00Z">
              <w:r w:rsidRPr="003C5E10">
                <w:rPr>
                  <w:rFonts w:ascii="標楷體" w:hAnsi="標楷體" w:cs="Arial Unicode MS"/>
                  <w:noProof/>
                  <w:w w:val="89"/>
                </w:rPr>
                <w:t>崇學路</w:t>
              </w:r>
            </w:ins>
          </w:p>
        </w:tc>
      </w:tr>
      <w:tr w:rsidR="00455E81" w:rsidRPr="003C5E10" w14:paraId="5A4B5A30" w14:textId="77777777" w:rsidTr="00A9280A">
        <w:trPr>
          <w:trHeight w:hRule="exact" w:val="454"/>
          <w:jc w:val="center"/>
          <w:ins w:id="5136" w:author="User" w:date="2021-09-13T18:13:00Z"/>
        </w:trPr>
        <w:tc>
          <w:tcPr>
            <w:tcW w:w="830" w:type="dxa"/>
          </w:tcPr>
          <w:p w14:paraId="460DDCF9" w14:textId="77777777" w:rsidR="00455E81" w:rsidRPr="003C5E10" w:rsidRDefault="00455E81" w:rsidP="00A9280A">
            <w:pPr>
              <w:kinsoku w:val="0"/>
              <w:autoSpaceDE w:val="0"/>
              <w:autoSpaceDN w:val="0"/>
              <w:adjustRightInd w:val="0"/>
              <w:spacing w:before="118" w:line="216" w:lineRule="auto"/>
              <w:ind w:left="270" w:hanging="270"/>
              <w:rPr>
                <w:ins w:id="5137" w:author="User" w:date="2021-09-13T18:13:00Z"/>
                <w:rFonts w:ascii="標楷體" w:hAnsi="標楷體"/>
              </w:rPr>
            </w:pPr>
            <w:ins w:id="5138" w:author="User" w:date="2021-09-13T18:13:00Z">
              <w:r w:rsidRPr="003C5E10">
                <w:rPr>
                  <w:rFonts w:ascii="標楷體" w:hAnsi="標楷體"/>
                  <w:noProof/>
                  <w:color w:val="000000"/>
                  <w:spacing w:val="-10"/>
                </w:rPr>
                <w:t>39</w:t>
              </w:r>
            </w:ins>
          </w:p>
        </w:tc>
        <w:tc>
          <w:tcPr>
            <w:tcW w:w="2189" w:type="dxa"/>
          </w:tcPr>
          <w:p w14:paraId="1CE3280E" w14:textId="77777777" w:rsidR="00455E81" w:rsidRPr="003C5E10" w:rsidRDefault="00455E81" w:rsidP="00A9280A">
            <w:pPr>
              <w:ind w:left="280" w:hanging="280"/>
              <w:rPr>
                <w:ins w:id="5139" w:author="User" w:date="2021-09-13T18:13:00Z"/>
                <w:rFonts w:ascii="標楷體" w:hAnsi="標楷體"/>
              </w:rPr>
            </w:pPr>
            <w:ins w:id="5140" w:author="User" w:date="2021-09-13T18:13:00Z">
              <w:r w:rsidRPr="003C5E10">
                <w:rPr>
                  <w:rFonts w:ascii="標楷體" w:hAnsi="標楷體" w:cs="Arial Unicode MS"/>
                  <w:noProof/>
                </w:rPr>
                <w:t>裕永路</w:t>
              </w:r>
            </w:ins>
          </w:p>
        </w:tc>
        <w:tc>
          <w:tcPr>
            <w:tcW w:w="839" w:type="dxa"/>
            <w:shd w:val="clear" w:color="auto" w:fill="FFFFFF" w:themeFill="background1"/>
          </w:tcPr>
          <w:p w14:paraId="518474A1" w14:textId="77777777" w:rsidR="00455E81" w:rsidRPr="003C5E10" w:rsidRDefault="00455E81" w:rsidP="00A9280A">
            <w:pPr>
              <w:kinsoku w:val="0"/>
              <w:autoSpaceDE w:val="0"/>
              <w:autoSpaceDN w:val="0"/>
              <w:adjustRightInd w:val="0"/>
              <w:spacing w:before="118" w:line="216" w:lineRule="auto"/>
              <w:ind w:left="270" w:hanging="270"/>
              <w:rPr>
                <w:ins w:id="5141" w:author="User" w:date="2021-09-13T18:13:00Z"/>
                <w:rFonts w:ascii="標楷體" w:hAnsi="標楷體"/>
              </w:rPr>
            </w:pPr>
            <w:ins w:id="5142" w:author="User" w:date="2021-09-13T18:13:00Z">
              <w:r w:rsidRPr="003C5E10">
                <w:rPr>
                  <w:rFonts w:ascii="標楷體" w:hAnsi="標楷體"/>
                  <w:noProof/>
                  <w:color w:val="000000"/>
                  <w:spacing w:val="-10"/>
                </w:rPr>
                <w:t>83</w:t>
              </w:r>
            </w:ins>
          </w:p>
        </w:tc>
        <w:tc>
          <w:tcPr>
            <w:tcW w:w="2189" w:type="dxa"/>
            <w:shd w:val="clear" w:color="auto" w:fill="FFFFFF" w:themeFill="background1"/>
          </w:tcPr>
          <w:p w14:paraId="617B32A2" w14:textId="77777777" w:rsidR="00455E81" w:rsidRPr="003C5E10" w:rsidRDefault="00455E81" w:rsidP="00A9280A">
            <w:pPr>
              <w:ind w:left="280" w:hanging="280"/>
              <w:rPr>
                <w:ins w:id="5143" w:author="User" w:date="2021-09-13T18:13:00Z"/>
                <w:rFonts w:ascii="標楷體" w:hAnsi="標楷體"/>
              </w:rPr>
            </w:pPr>
            <w:ins w:id="5144" w:author="User" w:date="2021-09-13T18:13:00Z">
              <w:r w:rsidRPr="003C5E10">
                <w:rPr>
                  <w:rFonts w:ascii="標楷體" w:hAnsi="標楷體"/>
                  <w:noProof/>
                </w:rPr>
                <w:t>裕興街</w:t>
              </w:r>
            </w:ins>
          </w:p>
        </w:tc>
        <w:tc>
          <w:tcPr>
            <w:tcW w:w="836" w:type="dxa"/>
            <w:shd w:val="clear" w:color="auto" w:fill="FFFFFF" w:themeFill="background1"/>
          </w:tcPr>
          <w:p w14:paraId="4E524B24" w14:textId="77777777" w:rsidR="00455E81" w:rsidRPr="003C5E10" w:rsidRDefault="00455E81" w:rsidP="00A9280A">
            <w:pPr>
              <w:kinsoku w:val="0"/>
              <w:autoSpaceDE w:val="0"/>
              <w:autoSpaceDN w:val="0"/>
              <w:adjustRightInd w:val="0"/>
              <w:spacing w:before="118" w:line="216" w:lineRule="auto"/>
              <w:ind w:left="273" w:hanging="273"/>
              <w:rPr>
                <w:ins w:id="5145" w:author="User" w:date="2021-09-13T18:13:00Z"/>
                <w:rFonts w:ascii="標楷體" w:hAnsi="標楷體"/>
              </w:rPr>
            </w:pPr>
            <w:ins w:id="5146"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27</w:t>
              </w:r>
            </w:ins>
          </w:p>
        </w:tc>
        <w:tc>
          <w:tcPr>
            <w:tcW w:w="2189" w:type="dxa"/>
            <w:shd w:val="clear" w:color="auto" w:fill="FFFFFF" w:themeFill="background1"/>
          </w:tcPr>
          <w:p w14:paraId="46197932" w14:textId="77777777" w:rsidR="00455E81" w:rsidRPr="003C5E10" w:rsidRDefault="00455E81" w:rsidP="00A9280A">
            <w:pPr>
              <w:ind w:left="280" w:hanging="280"/>
              <w:rPr>
                <w:ins w:id="5147" w:author="User" w:date="2021-09-13T18:13:00Z"/>
                <w:rFonts w:ascii="標楷體" w:hAnsi="標楷體"/>
              </w:rPr>
            </w:pPr>
            <w:ins w:id="5148" w:author="User" w:date="2021-09-13T18:13:00Z">
              <w:r w:rsidRPr="003C5E10">
                <w:rPr>
                  <w:rFonts w:ascii="標楷體" w:hAnsi="標楷體"/>
                  <w:noProof/>
                </w:rPr>
                <w:t>富德街</w:t>
              </w:r>
            </w:ins>
          </w:p>
        </w:tc>
      </w:tr>
      <w:tr w:rsidR="00455E81" w:rsidRPr="003C5E10" w14:paraId="432D6FB2" w14:textId="77777777" w:rsidTr="00A9280A">
        <w:trPr>
          <w:trHeight w:hRule="exact" w:val="454"/>
          <w:jc w:val="center"/>
          <w:ins w:id="5149" w:author="User" w:date="2021-09-13T18:13:00Z"/>
        </w:trPr>
        <w:tc>
          <w:tcPr>
            <w:tcW w:w="830" w:type="dxa"/>
          </w:tcPr>
          <w:p w14:paraId="17CFDA47" w14:textId="77777777" w:rsidR="00455E81" w:rsidRPr="003C5E10" w:rsidRDefault="00455E81" w:rsidP="00A9280A">
            <w:pPr>
              <w:kinsoku w:val="0"/>
              <w:autoSpaceDE w:val="0"/>
              <w:autoSpaceDN w:val="0"/>
              <w:adjustRightInd w:val="0"/>
              <w:spacing w:before="118" w:line="216" w:lineRule="auto"/>
              <w:ind w:left="280" w:hanging="280"/>
              <w:rPr>
                <w:ins w:id="5150" w:author="User" w:date="2021-09-13T18:13:00Z"/>
                <w:rFonts w:ascii="標楷體" w:hAnsi="標楷體"/>
              </w:rPr>
            </w:pPr>
            <w:ins w:id="5151" w:author="User" w:date="2021-09-13T18:13:00Z">
              <w:r w:rsidRPr="003C5E10">
                <w:rPr>
                  <w:rFonts w:ascii="標楷體" w:hAnsi="標楷體"/>
                  <w:noProof/>
                  <w:color w:val="000000"/>
                </w:rPr>
                <w:t>40</w:t>
              </w:r>
            </w:ins>
          </w:p>
        </w:tc>
        <w:tc>
          <w:tcPr>
            <w:tcW w:w="2189" w:type="dxa"/>
          </w:tcPr>
          <w:p w14:paraId="1BF58C6B" w14:textId="77777777" w:rsidR="00455E81" w:rsidRPr="003C5E10" w:rsidRDefault="00455E81" w:rsidP="00A9280A">
            <w:pPr>
              <w:ind w:left="280" w:hanging="280"/>
              <w:rPr>
                <w:ins w:id="5152" w:author="User" w:date="2021-09-13T18:13:00Z"/>
                <w:rFonts w:ascii="標楷體" w:hAnsi="標楷體"/>
              </w:rPr>
            </w:pPr>
            <w:ins w:id="5153" w:author="User" w:date="2021-09-13T18:13:00Z">
              <w:r w:rsidRPr="003C5E10">
                <w:rPr>
                  <w:rFonts w:ascii="標楷體" w:hAnsi="標楷體"/>
                  <w:noProof/>
                </w:rPr>
                <w:t>裕孝一街</w:t>
              </w:r>
            </w:ins>
          </w:p>
        </w:tc>
        <w:tc>
          <w:tcPr>
            <w:tcW w:w="839" w:type="dxa"/>
            <w:shd w:val="clear" w:color="auto" w:fill="FFFFFF" w:themeFill="background1"/>
          </w:tcPr>
          <w:p w14:paraId="3618A84F" w14:textId="77777777" w:rsidR="00455E81" w:rsidRPr="003C5E10" w:rsidRDefault="00455E81" w:rsidP="00A9280A">
            <w:pPr>
              <w:kinsoku w:val="0"/>
              <w:autoSpaceDE w:val="0"/>
              <w:autoSpaceDN w:val="0"/>
              <w:adjustRightInd w:val="0"/>
              <w:spacing w:before="118" w:line="216" w:lineRule="auto"/>
              <w:ind w:left="270" w:hanging="270"/>
              <w:rPr>
                <w:ins w:id="5154" w:author="User" w:date="2021-09-13T18:13:00Z"/>
                <w:rFonts w:ascii="標楷體" w:hAnsi="標楷體"/>
              </w:rPr>
            </w:pPr>
            <w:ins w:id="5155" w:author="User" w:date="2021-09-13T18:13:00Z">
              <w:r w:rsidRPr="003C5E10">
                <w:rPr>
                  <w:rFonts w:ascii="標楷體" w:hAnsi="標楷體"/>
                  <w:noProof/>
                  <w:color w:val="000000"/>
                  <w:spacing w:val="-10"/>
                </w:rPr>
                <w:t>84</w:t>
              </w:r>
            </w:ins>
          </w:p>
        </w:tc>
        <w:tc>
          <w:tcPr>
            <w:tcW w:w="2189" w:type="dxa"/>
            <w:shd w:val="clear" w:color="auto" w:fill="FFFFFF" w:themeFill="background1"/>
          </w:tcPr>
          <w:p w14:paraId="6AFDA475" w14:textId="77777777" w:rsidR="00455E81" w:rsidRPr="003C5E10" w:rsidRDefault="00455E81" w:rsidP="00A9280A">
            <w:pPr>
              <w:ind w:left="280" w:hanging="280"/>
              <w:rPr>
                <w:ins w:id="5156" w:author="User" w:date="2021-09-13T18:13:00Z"/>
                <w:rFonts w:ascii="標楷體" w:hAnsi="標楷體"/>
              </w:rPr>
            </w:pPr>
            <w:ins w:id="5157" w:author="User" w:date="2021-09-13T18:13:00Z">
              <w:r w:rsidRPr="003C5E10">
                <w:rPr>
                  <w:rFonts w:ascii="標楷體" w:hAnsi="標楷體" w:cs="Arial Unicode MS"/>
                  <w:noProof/>
                </w:rPr>
                <w:t>仁和路</w:t>
              </w:r>
            </w:ins>
          </w:p>
        </w:tc>
        <w:tc>
          <w:tcPr>
            <w:tcW w:w="836" w:type="dxa"/>
            <w:shd w:val="clear" w:color="auto" w:fill="FFFFFF" w:themeFill="background1"/>
          </w:tcPr>
          <w:p w14:paraId="1F9AFA77" w14:textId="77777777" w:rsidR="00455E81" w:rsidRPr="003C5E10" w:rsidRDefault="00455E81" w:rsidP="00A9280A">
            <w:pPr>
              <w:kinsoku w:val="0"/>
              <w:autoSpaceDE w:val="0"/>
              <w:autoSpaceDN w:val="0"/>
              <w:adjustRightInd w:val="0"/>
              <w:spacing w:before="119" w:line="216" w:lineRule="auto"/>
              <w:ind w:left="273" w:hanging="273"/>
              <w:rPr>
                <w:ins w:id="5158" w:author="User" w:date="2021-09-13T18:13:00Z"/>
                <w:rFonts w:ascii="標楷體" w:hAnsi="標楷體"/>
              </w:rPr>
            </w:pPr>
            <w:ins w:id="5159"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28</w:t>
              </w:r>
            </w:ins>
          </w:p>
        </w:tc>
        <w:tc>
          <w:tcPr>
            <w:tcW w:w="2189" w:type="dxa"/>
            <w:shd w:val="clear" w:color="auto" w:fill="FFFFFF" w:themeFill="background1"/>
          </w:tcPr>
          <w:p w14:paraId="178778AE" w14:textId="77777777" w:rsidR="00455E81" w:rsidRPr="003C5E10" w:rsidRDefault="00455E81" w:rsidP="00A9280A">
            <w:pPr>
              <w:ind w:left="280" w:hanging="280"/>
              <w:rPr>
                <w:ins w:id="5160" w:author="User" w:date="2021-09-13T18:13:00Z"/>
                <w:rFonts w:ascii="標楷體" w:hAnsi="標楷體"/>
              </w:rPr>
            </w:pPr>
            <w:ins w:id="5161" w:author="User" w:date="2021-09-13T18:13:00Z">
              <w:r w:rsidRPr="003C5E10">
                <w:rPr>
                  <w:rFonts w:ascii="標楷體" w:hAnsi="標楷體"/>
                  <w:noProof/>
                </w:rPr>
                <w:t>德光街</w:t>
              </w:r>
            </w:ins>
          </w:p>
        </w:tc>
      </w:tr>
      <w:tr w:rsidR="00455E81" w:rsidRPr="003C5E10" w14:paraId="7713E796" w14:textId="77777777" w:rsidTr="00A9280A">
        <w:trPr>
          <w:trHeight w:hRule="exact" w:val="454"/>
          <w:jc w:val="center"/>
          <w:ins w:id="5162" w:author="User" w:date="2021-09-13T18:13:00Z"/>
        </w:trPr>
        <w:tc>
          <w:tcPr>
            <w:tcW w:w="830" w:type="dxa"/>
          </w:tcPr>
          <w:p w14:paraId="4122DA41" w14:textId="77777777" w:rsidR="00455E81" w:rsidRPr="003C5E10" w:rsidRDefault="00455E81" w:rsidP="00A9280A">
            <w:pPr>
              <w:kinsoku w:val="0"/>
              <w:autoSpaceDE w:val="0"/>
              <w:autoSpaceDN w:val="0"/>
              <w:adjustRightInd w:val="0"/>
              <w:spacing w:before="119" w:line="216" w:lineRule="auto"/>
              <w:ind w:left="280" w:hanging="280"/>
              <w:rPr>
                <w:ins w:id="5163" w:author="User" w:date="2021-09-13T18:13:00Z"/>
                <w:rFonts w:ascii="標楷體" w:hAnsi="標楷體"/>
              </w:rPr>
            </w:pPr>
            <w:ins w:id="5164" w:author="User" w:date="2021-09-13T18:13:00Z">
              <w:r w:rsidRPr="003C5E10">
                <w:rPr>
                  <w:rFonts w:ascii="標楷體" w:hAnsi="標楷體"/>
                  <w:noProof/>
                  <w:color w:val="000000"/>
                </w:rPr>
                <w:t>41</w:t>
              </w:r>
            </w:ins>
          </w:p>
        </w:tc>
        <w:tc>
          <w:tcPr>
            <w:tcW w:w="2189" w:type="dxa"/>
          </w:tcPr>
          <w:p w14:paraId="711BBA3D" w14:textId="77777777" w:rsidR="00455E81" w:rsidRPr="003C5E10" w:rsidRDefault="00455E81" w:rsidP="00A9280A">
            <w:pPr>
              <w:ind w:left="280" w:hanging="280"/>
              <w:rPr>
                <w:ins w:id="5165" w:author="User" w:date="2021-09-13T18:13:00Z"/>
                <w:rFonts w:ascii="標楷體" w:hAnsi="標楷體"/>
              </w:rPr>
            </w:pPr>
            <w:ins w:id="5166" w:author="User" w:date="2021-09-13T18:13:00Z">
              <w:r w:rsidRPr="003C5E10">
                <w:rPr>
                  <w:rFonts w:ascii="標楷體" w:hAnsi="標楷體"/>
                  <w:noProof/>
                </w:rPr>
                <w:t>裕孝二街</w:t>
              </w:r>
            </w:ins>
          </w:p>
        </w:tc>
        <w:tc>
          <w:tcPr>
            <w:tcW w:w="839" w:type="dxa"/>
            <w:shd w:val="clear" w:color="auto" w:fill="FFFFFF" w:themeFill="background1"/>
          </w:tcPr>
          <w:p w14:paraId="4FC4B311" w14:textId="77777777" w:rsidR="00455E81" w:rsidRPr="003C5E10" w:rsidRDefault="00455E81" w:rsidP="00A9280A">
            <w:pPr>
              <w:kinsoku w:val="0"/>
              <w:autoSpaceDE w:val="0"/>
              <w:autoSpaceDN w:val="0"/>
              <w:adjustRightInd w:val="0"/>
              <w:spacing w:before="118" w:line="216" w:lineRule="auto"/>
              <w:ind w:left="270" w:hanging="270"/>
              <w:rPr>
                <w:ins w:id="5167" w:author="User" w:date="2021-09-13T18:13:00Z"/>
                <w:rFonts w:ascii="標楷體" w:hAnsi="標楷體"/>
              </w:rPr>
            </w:pPr>
            <w:ins w:id="5168" w:author="User" w:date="2021-09-13T18:13:00Z">
              <w:r w:rsidRPr="003C5E10">
                <w:rPr>
                  <w:rFonts w:ascii="標楷體" w:hAnsi="標楷體"/>
                  <w:noProof/>
                  <w:color w:val="000000"/>
                  <w:spacing w:val="-10"/>
                </w:rPr>
                <w:t>85</w:t>
              </w:r>
            </w:ins>
          </w:p>
        </w:tc>
        <w:tc>
          <w:tcPr>
            <w:tcW w:w="2189" w:type="dxa"/>
            <w:shd w:val="clear" w:color="auto" w:fill="FFFFFF" w:themeFill="background1"/>
          </w:tcPr>
          <w:p w14:paraId="48166539" w14:textId="77777777" w:rsidR="00455E81" w:rsidRPr="003C5E10" w:rsidRDefault="00455E81" w:rsidP="00A9280A">
            <w:pPr>
              <w:ind w:left="280" w:hanging="280"/>
              <w:rPr>
                <w:ins w:id="5169" w:author="User" w:date="2021-09-13T18:13:00Z"/>
                <w:rFonts w:ascii="標楷體" w:hAnsi="標楷體"/>
              </w:rPr>
            </w:pPr>
            <w:ins w:id="5170" w:author="User" w:date="2021-09-13T18:13:00Z">
              <w:r w:rsidRPr="003C5E10">
                <w:rPr>
                  <w:rFonts w:ascii="標楷體" w:hAnsi="標楷體"/>
                  <w:noProof/>
                </w:rPr>
                <w:t>仁東街</w:t>
              </w:r>
            </w:ins>
          </w:p>
        </w:tc>
        <w:tc>
          <w:tcPr>
            <w:tcW w:w="836" w:type="dxa"/>
            <w:shd w:val="clear" w:color="auto" w:fill="FFFFFF" w:themeFill="background1"/>
          </w:tcPr>
          <w:p w14:paraId="1E361194" w14:textId="77777777" w:rsidR="00455E81" w:rsidRPr="003C5E10" w:rsidRDefault="00455E81" w:rsidP="00A9280A">
            <w:pPr>
              <w:kinsoku w:val="0"/>
              <w:autoSpaceDE w:val="0"/>
              <w:autoSpaceDN w:val="0"/>
              <w:adjustRightInd w:val="0"/>
              <w:spacing w:before="119" w:line="216" w:lineRule="auto"/>
              <w:ind w:left="273" w:hanging="273"/>
              <w:rPr>
                <w:ins w:id="5171" w:author="User" w:date="2021-09-13T18:13:00Z"/>
                <w:rFonts w:ascii="標楷體" w:hAnsi="標楷體"/>
              </w:rPr>
            </w:pPr>
            <w:ins w:id="5172" w:author="User" w:date="2021-09-13T18:13:00Z">
              <w:r w:rsidRPr="003C5E10">
                <w:rPr>
                  <w:rFonts w:ascii="標楷體" w:hAnsi="標楷體"/>
                  <w:noProof/>
                  <w:color w:val="000000"/>
                  <w:spacing w:val="-7"/>
                </w:rPr>
                <w:t>1</w:t>
              </w:r>
              <w:r w:rsidRPr="003C5E10">
                <w:rPr>
                  <w:rFonts w:ascii="標楷體" w:hAnsi="標楷體" w:hint="eastAsia"/>
                  <w:noProof/>
                  <w:color w:val="000000"/>
                  <w:spacing w:val="-7"/>
                </w:rPr>
                <w:t>29</w:t>
              </w:r>
            </w:ins>
          </w:p>
        </w:tc>
        <w:tc>
          <w:tcPr>
            <w:tcW w:w="2189" w:type="dxa"/>
            <w:shd w:val="clear" w:color="auto" w:fill="FFFFFF" w:themeFill="background1"/>
          </w:tcPr>
          <w:p w14:paraId="1B4D1463" w14:textId="77777777" w:rsidR="00455E81" w:rsidRPr="003C5E10" w:rsidRDefault="00455E81" w:rsidP="00A9280A">
            <w:pPr>
              <w:ind w:left="280" w:hanging="280"/>
              <w:rPr>
                <w:ins w:id="5173" w:author="User" w:date="2021-09-13T18:13:00Z"/>
                <w:rFonts w:ascii="標楷體" w:hAnsi="標楷體"/>
              </w:rPr>
            </w:pPr>
            <w:ins w:id="5174" w:author="User" w:date="2021-09-13T18:13:00Z">
              <w:r w:rsidRPr="003C5E10">
                <w:rPr>
                  <w:rFonts w:ascii="標楷體" w:hAnsi="標楷體"/>
                  <w:noProof/>
                </w:rPr>
                <w:t>慶東街</w:t>
              </w:r>
            </w:ins>
          </w:p>
        </w:tc>
      </w:tr>
      <w:tr w:rsidR="00455E81" w:rsidRPr="003C5E10" w14:paraId="293AE7BF" w14:textId="77777777" w:rsidTr="00A9280A">
        <w:trPr>
          <w:trHeight w:hRule="exact" w:val="454"/>
          <w:jc w:val="center"/>
          <w:ins w:id="5175" w:author="User" w:date="2021-09-13T18:13:00Z"/>
        </w:trPr>
        <w:tc>
          <w:tcPr>
            <w:tcW w:w="830" w:type="dxa"/>
          </w:tcPr>
          <w:p w14:paraId="51A86C96" w14:textId="77777777" w:rsidR="00455E81" w:rsidRPr="003C5E10" w:rsidRDefault="00455E81" w:rsidP="00A9280A">
            <w:pPr>
              <w:kinsoku w:val="0"/>
              <w:autoSpaceDE w:val="0"/>
              <w:autoSpaceDN w:val="0"/>
              <w:adjustRightInd w:val="0"/>
              <w:spacing w:before="119" w:line="216" w:lineRule="auto"/>
              <w:ind w:left="280" w:hanging="280"/>
              <w:rPr>
                <w:ins w:id="5176" w:author="User" w:date="2021-09-13T18:13:00Z"/>
                <w:rFonts w:ascii="標楷體" w:hAnsi="標楷體"/>
              </w:rPr>
            </w:pPr>
            <w:ins w:id="5177" w:author="User" w:date="2021-09-13T18:13:00Z">
              <w:r w:rsidRPr="003C5E10">
                <w:rPr>
                  <w:rFonts w:ascii="標楷體" w:hAnsi="標楷體"/>
                  <w:noProof/>
                  <w:color w:val="000000"/>
                </w:rPr>
                <w:t>42</w:t>
              </w:r>
            </w:ins>
          </w:p>
        </w:tc>
        <w:tc>
          <w:tcPr>
            <w:tcW w:w="2189" w:type="dxa"/>
          </w:tcPr>
          <w:p w14:paraId="455AA383" w14:textId="77777777" w:rsidR="00455E81" w:rsidRPr="003C5E10" w:rsidRDefault="00455E81" w:rsidP="00A9280A">
            <w:pPr>
              <w:ind w:left="280" w:hanging="280"/>
              <w:rPr>
                <w:ins w:id="5178" w:author="User" w:date="2021-09-13T18:13:00Z"/>
                <w:rFonts w:ascii="標楷體" w:hAnsi="標楷體"/>
              </w:rPr>
            </w:pPr>
            <w:ins w:id="5179" w:author="User" w:date="2021-09-13T18:13:00Z">
              <w:r w:rsidRPr="003C5E10">
                <w:rPr>
                  <w:rFonts w:ascii="標楷體" w:hAnsi="標楷體"/>
                  <w:noProof/>
                </w:rPr>
                <w:t>裕孝三街</w:t>
              </w:r>
            </w:ins>
          </w:p>
        </w:tc>
        <w:tc>
          <w:tcPr>
            <w:tcW w:w="839" w:type="dxa"/>
            <w:shd w:val="clear" w:color="auto" w:fill="FFFFFF" w:themeFill="background1"/>
          </w:tcPr>
          <w:p w14:paraId="413FBD72" w14:textId="77777777" w:rsidR="00455E81" w:rsidRPr="003C5E10" w:rsidRDefault="00455E81" w:rsidP="00A9280A">
            <w:pPr>
              <w:kinsoku w:val="0"/>
              <w:autoSpaceDE w:val="0"/>
              <w:autoSpaceDN w:val="0"/>
              <w:adjustRightInd w:val="0"/>
              <w:spacing w:before="119" w:line="216" w:lineRule="auto"/>
              <w:ind w:left="270" w:hanging="270"/>
              <w:rPr>
                <w:ins w:id="5180" w:author="User" w:date="2021-09-13T18:13:00Z"/>
                <w:rFonts w:ascii="標楷體" w:hAnsi="標楷體"/>
              </w:rPr>
            </w:pPr>
            <w:ins w:id="5181" w:author="User" w:date="2021-09-13T18:13:00Z">
              <w:r w:rsidRPr="003C5E10">
                <w:rPr>
                  <w:rFonts w:ascii="標楷體" w:hAnsi="標楷體"/>
                  <w:noProof/>
                  <w:color w:val="000000"/>
                  <w:spacing w:val="-10"/>
                </w:rPr>
                <w:t>86</w:t>
              </w:r>
            </w:ins>
          </w:p>
        </w:tc>
        <w:tc>
          <w:tcPr>
            <w:tcW w:w="2189" w:type="dxa"/>
            <w:shd w:val="clear" w:color="auto" w:fill="FFFFFF" w:themeFill="background1"/>
          </w:tcPr>
          <w:p w14:paraId="4553849F" w14:textId="77777777" w:rsidR="00455E81" w:rsidRPr="003C5E10" w:rsidRDefault="00455E81" w:rsidP="00A9280A">
            <w:pPr>
              <w:ind w:left="270" w:hanging="270"/>
              <w:rPr>
                <w:ins w:id="5182" w:author="User" w:date="2021-09-13T18:13:00Z"/>
                <w:rFonts w:ascii="標楷體" w:hAnsi="標楷體"/>
              </w:rPr>
            </w:pPr>
            <w:ins w:id="5183" w:author="User" w:date="2021-09-13T18:13:00Z">
              <w:r w:rsidRPr="003C5E10">
                <w:rPr>
                  <w:rFonts w:ascii="標楷體" w:hAnsi="標楷體"/>
                  <w:noProof/>
                  <w:spacing w:val="-10"/>
                </w:rPr>
                <w:t>文化一街</w:t>
              </w:r>
            </w:ins>
          </w:p>
        </w:tc>
        <w:tc>
          <w:tcPr>
            <w:tcW w:w="836" w:type="dxa"/>
            <w:shd w:val="clear" w:color="auto" w:fill="FFFFFF" w:themeFill="background1"/>
          </w:tcPr>
          <w:p w14:paraId="3013A92B" w14:textId="77777777" w:rsidR="00455E81" w:rsidRPr="003C5E10" w:rsidRDefault="00455E81" w:rsidP="00A9280A">
            <w:pPr>
              <w:kinsoku w:val="0"/>
              <w:autoSpaceDE w:val="0"/>
              <w:autoSpaceDN w:val="0"/>
              <w:adjustRightInd w:val="0"/>
              <w:spacing w:before="118" w:line="216" w:lineRule="auto"/>
              <w:ind w:left="273" w:hanging="273"/>
              <w:rPr>
                <w:ins w:id="5184" w:author="User" w:date="2021-09-13T18:13:00Z"/>
                <w:rFonts w:ascii="標楷體" w:hAnsi="標楷體"/>
              </w:rPr>
            </w:pPr>
            <w:ins w:id="5185" w:author="User" w:date="2021-09-13T18:13:00Z">
              <w:r w:rsidRPr="003C5E10">
                <w:rPr>
                  <w:rFonts w:ascii="標楷體" w:hAnsi="標楷體"/>
                  <w:noProof/>
                  <w:color w:val="000000"/>
                  <w:spacing w:val="-7"/>
                </w:rPr>
                <w:t>13</w:t>
              </w:r>
              <w:r w:rsidRPr="003C5E10">
                <w:rPr>
                  <w:rFonts w:ascii="標楷體" w:hAnsi="標楷體" w:hint="eastAsia"/>
                  <w:noProof/>
                  <w:color w:val="000000"/>
                  <w:spacing w:val="-7"/>
                </w:rPr>
                <w:t>0</w:t>
              </w:r>
            </w:ins>
          </w:p>
        </w:tc>
        <w:tc>
          <w:tcPr>
            <w:tcW w:w="2189" w:type="dxa"/>
            <w:shd w:val="clear" w:color="auto" w:fill="FFFFFF" w:themeFill="background1"/>
          </w:tcPr>
          <w:p w14:paraId="7D4DB58D" w14:textId="77777777" w:rsidR="00455E81" w:rsidRPr="003C5E10" w:rsidRDefault="00455E81" w:rsidP="00A9280A">
            <w:pPr>
              <w:ind w:left="280" w:hanging="280"/>
              <w:rPr>
                <w:ins w:id="5186" w:author="User" w:date="2021-09-13T18:13:00Z"/>
                <w:rFonts w:ascii="標楷體" w:hAnsi="標楷體"/>
              </w:rPr>
            </w:pPr>
            <w:ins w:id="5187" w:author="User" w:date="2021-09-13T18:13:00Z">
              <w:r w:rsidRPr="003C5E10">
                <w:rPr>
                  <w:rFonts w:ascii="標楷體" w:hAnsi="標楷體" w:cs="Arial Unicode MS"/>
                  <w:noProof/>
                </w:rPr>
                <w:t>樹林街</w:t>
              </w:r>
            </w:ins>
          </w:p>
        </w:tc>
      </w:tr>
      <w:tr w:rsidR="00455E81" w:rsidRPr="003C5E10" w14:paraId="5AA6D958" w14:textId="77777777" w:rsidTr="00A9280A">
        <w:trPr>
          <w:trHeight w:hRule="exact" w:val="454"/>
          <w:jc w:val="center"/>
          <w:ins w:id="5188" w:author="User" w:date="2021-09-13T18:13:00Z"/>
        </w:trPr>
        <w:tc>
          <w:tcPr>
            <w:tcW w:w="830" w:type="dxa"/>
          </w:tcPr>
          <w:p w14:paraId="53D9583D" w14:textId="77777777" w:rsidR="00455E81" w:rsidRPr="003C5E10" w:rsidRDefault="00455E81" w:rsidP="00A9280A">
            <w:pPr>
              <w:kinsoku w:val="0"/>
              <w:autoSpaceDE w:val="0"/>
              <w:autoSpaceDN w:val="0"/>
              <w:adjustRightInd w:val="0"/>
              <w:spacing w:before="118" w:line="216" w:lineRule="auto"/>
              <w:ind w:left="280" w:hanging="280"/>
              <w:rPr>
                <w:ins w:id="5189" w:author="User" w:date="2021-09-13T18:13:00Z"/>
                <w:rFonts w:ascii="標楷體" w:hAnsi="標楷體"/>
              </w:rPr>
            </w:pPr>
            <w:ins w:id="5190" w:author="User" w:date="2021-09-13T18:13:00Z">
              <w:r w:rsidRPr="003C5E10">
                <w:rPr>
                  <w:rFonts w:ascii="標楷體" w:hAnsi="標楷體"/>
                  <w:noProof/>
                  <w:color w:val="000000"/>
                </w:rPr>
                <w:t>43</w:t>
              </w:r>
            </w:ins>
          </w:p>
        </w:tc>
        <w:tc>
          <w:tcPr>
            <w:tcW w:w="2189" w:type="dxa"/>
          </w:tcPr>
          <w:p w14:paraId="541AEB6F" w14:textId="77777777" w:rsidR="00455E81" w:rsidRPr="003C5E10" w:rsidRDefault="00455E81" w:rsidP="00A9280A">
            <w:pPr>
              <w:ind w:left="280" w:hanging="280"/>
              <w:rPr>
                <w:ins w:id="5191" w:author="User" w:date="2021-09-13T18:13:00Z"/>
                <w:rFonts w:ascii="標楷體" w:hAnsi="標楷體"/>
              </w:rPr>
            </w:pPr>
            <w:ins w:id="5192" w:author="User" w:date="2021-09-13T18:13:00Z">
              <w:r w:rsidRPr="003C5E10">
                <w:rPr>
                  <w:rFonts w:ascii="標楷體" w:hAnsi="標楷體" w:cs="Arial Unicode MS"/>
                  <w:noProof/>
                </w:rPr>
                <w:t>裕孝路</w:t>
              </w:r>
            </w:ins>
          </w:p>
        </w:tc>
        <w:tc>
          <w:tcPr>
            <w:tcW w:w="839" w:type="dxa"/>
            <w:shd w:val="clear" w:color="auto" w:fill="FFFFFF" w:themeFill="background1"/>
          </w:tcPr>
          <w:p w14:paraId="27C6E1E9" w14:textId="77777777" w:rsidR="00455E81" w:rsidRPr="003C5E10" w:rsidRDefault="00455E81" w:rsidP="00A9280A">
            <w:pPr>
              <w:kinsoku w:val="0"/>
              <w:autoSpaceDE w:val="0"/>
              <w:autoSpaceDN w:val="0"/>
              <w:adjustRightInd w:val="0"/>
              <w:spacing w:before="119" w:line="216" w:lineRule="auto"/>
              <w:ind w:left="270" w:hanging="270"/>
              <w:rPr>
                <w:ins w:id="5193" w:author="User" w:date="2021-09-13T18:13:00Z"/>
                <w:rFonts w:ascii="標楷體" w:hAnsi="標楷體"/>
              </w:rPr>
            </w:pPr>
            <w:ins w:id="5194" w:author="User" w:date="2021-09-13T18:13:00Z">
              <w:r w:rsidRPr="003C5E10">
                <w:rPr>
                  <w:rFonts w:ascii="標楷體" w:hAnsi="標楷體"/>
                  <w:noProof/>
                  <w:color w:val="000000"/>
                  <w:spacing w:val="-10"/>
                </w:rPr>
                <w:t>87</w:t>
              </w:r>
            </w:ins>
          </w:p>
        </w:tc>
        <w:tc>
          <w:tcPr>
            <w:tcW w:w="2189" w:type="dxa"/>
            <w:shd w:val="clear" w:color="auto" w:fill="FFFFFF" w:themeFill="background1"/>
          </w:tcPr>
          <w:p w14:paraId="13D5604B" w14:textId="77777777" w:rsidR="00455E81" w:rsidRPr="003C5E10" w:rsidRDefault="00455E81" w:rsidP="00A9280A">
            <w:pPr>
              <w:ind w:left="270" w:hanging="270"/>
              <w:rPr>
                <w:ins w:id="5195" w:author="User" w:date="2021-09-13T18:13:00Z"/>
                <w:rFonts w:ascii="標楷體" w:hAnsi="標楷體"/>
              </w:rPr>
            </w:pPr>
            <w:ins w:id="5196" w:author="User" w:date="2021-09-13T18:13:00Z">
              <w:r w:rsidRPr="003C5E10">
                <w:rPr>
                  <w:rFonts w:ascii="標楷體" w:hAnsi="標楷體"/>
                  <w:noProof/>
                  <w:spacing w:val="-10"/>
                </w:rPr>
                <w:t>文化二街</w:t>
              </w:r>
            </w:ins>
          </w:p>
        </w:tc>
        <w:tc>
          <w:tcPr>
            <w:tcW w:w="836" w:type="dxa"/>
            <w:shd w:val="clear" w:color="auto" w:fill="FFFFFF" w:themeFill="background1"/>
          </w:tcPr>
          <w:p w14:paraId="7BDBDD02" w14:textId="77777777" w:rsidR="00455E81" w:rsidRPr="003C5E10" w:rsidRDefault="00455E81" w:rsidP="00A9280A">
            <w:pPr>
              <w:kinsoku w:val="0"/>
              <w:autoSpaceDE w:val="0"/>
              <w:autoSpaceDN w:val="0"/>
              <w:adjustRightInd w:val="0"/>
              <w:spacing w:before="118" w:line="216" w:lineRule="auto"/>
              <w:ind w:left="273" w:hanging="273"/>
              <w:rPr>
                <w:ins w:id="5197" w:author="User" w:date="2021-09-13T18:13:00Z"/>
                <w:rFonts w:ascii="標楷體" w:hAnsi="標楷體"/>
              </w:rPr>
            </w:pPr>
            <w:ins w:id="5198" w:author="User" w:date="2021-09-13T18:13:00Z">
              <w:r w:rsidRPr="003C5E10">
                <w:rPr>
                  <w:rFonts w:ascii="標楷體" w:hAnsi="標楷體"/>
                  <w:noProof/>
                  <w:color w:val="000000"/>
                  <w:spacing w:val="-7"/>
                </w:rPr>
                <w:t>13</w:t>
              </w:r>
              <w:r w:rsidRPr="003C5E10">
                <w:rPr>
                  <w:rFonts w:ascii="標楷體" w:hAnsi="標楷體" w:hint="eastAsia"/>
                  <w:noProof/>
                  <w:color w:val="000000"/>
                  <w:spacing w:val="-7"/>
                </w:rPr>
                <w:t>1</w:t>
              </w:r>
            </w:ins>
          </w:p>
        </w:tc>
        <w:tc>
          <w:tcPr>
            <w:tcW w:w="2189" w:type="dxa"/>
            <w:shd w:val="clear" w:color="auto" w:fill="FFFFFF" w:themeFill="background1"/>
          </w:tcPr>
          <w:p w14:paraId="3CBA85AC" w14:textId="77777777" w:rsidR="00455E81" w:rsidRPr="003C5E10" w:rsidRDefault="00455E81" w:rsidP="00A9280A">
            <w:pPr>
              <w:ind w:left="280" w:hanging="280"/>
              <w:rPr>
                <w:ins w:id="5199" w:author="User" w:date="2021-09-13T18:13:00Z"/>
                <w:rFonts w:ascii="標楷體" w:hAnsi="標楷體"/>
              </w:rPr>
            </w:pPr>
            <w:ins w:id="5200" w:author="User" w:date="2021-09-13T18:13:00Z">
              <w:r w:rsidRPr="003C5E10">
                <w:rPr>
                  <w:rFonts w:ascii="標楷體" w:hAnsi="標楷體" w:cs="Arial Unicode MS"/>
                  <w:noProof/>
                </w:rPr>
                <w:t>龍山街</w:t>
              </w:r>
            </w:ins>
          </w:p>
        </w:tc>
      </w:tr>
      <w:tr w:rsidR="00455E81" w:rsidRPr="003C5E10" w14:paraId="6F026EE5" w14:textId="77777777" w:rsidTr="00A9280A">
        <w:trPr>
          <w:trHeight w:hRule="exact" w:val="454"/>
          <w:jc w:val="center"/>
          <w:ins w:id="5201" w:author="User" w:date="2021-09-13T18:13:00Z"/>
        </w:trPr>
        <w:tc>
          <w:tcPr>
            <w:tcW w:w="830" w:type="dxa"/>
          </w:tcPr>
          <w:p w14:paraId="4DECF835" w14:textId="77777777" w:rsidR="00455E81" w:rsidRPr="003C5E10" w:rsidRDefault="00455E81" w:rsidP="00A9280A">
            <w:pPr>
              <w:kinsoku w:val="0"/>
              <w:autoSpaceDE w:val="0"/>
              <w:autoSpaceDN w:val="0"/>
              <w:adjustRightInd w:val="0"/>
              <w:spacing w:before="118" w:line="216" w:lineRule="auto"/>
              <w:ind w:left="280" w:hanging="280"/>
              <w:rPr>
                <w:ins w:id="5202" w:author="User" w:date="2021-09-13T18:13:00Z"/>
                <w:rFonts w:ascii="標楷體" w:hAnsi="標楷體"/>
              </w:rPr>
            </w:pPr>
            <w:ins w:id="5203" w:author="User" w:date="2021-09-13T18:13:00Z">
              <w:r w:rsidRPr="003C5E10">
                <w:rPr>
                  <w:rFonts w:ascii="標楷體" w:hAnsi="標楷體"/>
                  <w:noProof/>
                  <w:color w:val="000000"/>
                </w:rPr>
                <w:t>44</w:t>
              </w:r>
            </w:ins>
          </w:p>
        </w:tc>
        <w:tc>
          <w:tcPr>
            <w:tcW w:w="2189" w:type="dxa"/>
          </w:tcPr>
          <w:p w14:paraId="16FAF108" w14:textId="77777777" w:rsidR="00455E81" w:rsidRPr="003C5E10" w:rsidRDefault="00455E81" w:rsidP="00A9280A">
            <w:pPr>
              <w:ind w:left="280" w:hanging="280"/>
              <w:rPr>
                <w:ins w:id="5204" w:author="User" w:date="2021-09-13T18:13:00Z"/>
                <w:rFonts w:ascii="標楷體" w:hAnsi="標楷體"/>
              </w:rPr>
            </w:pPr>
            <w:ins w:id="5205" w:author="User" w:date="2021-09-13T18:13:00Z">
              <w:r w:rsidRPr="003C5E10">
                <w:rPr>
                  <w:rFonts w:ascii="標楷體" w:hAnsi="標楷體"/>
                  <w:noProof/>
                </w:rPr>
                <w:t>裕和一街</w:t>
              </w:r>
            </w:ins>
          </w:p>
        </w:tc>
        <w:tc>
          <w:tcPr>
            <w:tcW w:w="839" w:type="dxa"/>
            <w:shd w:val="clear" w:color="auto" w:fill="FFFFFF" w:themeFill="background1"/>
          </w:tcPr>
          <w:p w14:paraId="33FD8956" w14:textId="77777777" w:rsidR="00455E81" w:rsidRPr="003C5E10" w:rsidRDefault="00455E81" w:rsidP="00A9280A">
            <w:pPr>
              <w:kinsoku w:val="0"/>
              <w:autoSpaceDE w:val="0"/>
              <w:autoSpaceDN w:val="0"/>
              <w:adjustRightInd w:val="0"/>
              <w:spacing w:before="118" w:line="216" w:lineRule="auto"/>
              <w:ind w:left="270" w:hanging="270"/>
              <w:rPr>
                <w:ins w:id="5206" w:author="User" w:date="2021-09-13T18:13:00Z"/>
                <w:rFonts w:ascii="標楷體" w:hAnsi="標楷體"/>
              </w:rPr>
            </w:pPr>
            <w:ins w:id="5207" w:author="User" w:date="2021-09-13T18:13:00Z">
              <w:r w:rsidRPr="003C5E10">
                <w:rPr>
                  <w:rFonts w:ascii="標楷體" w:hAnsi="標楷體"/>
                  <w:noProof/>
                  <w:color w:val="000000"/>
                  <w:spacing w:val="-10"/>
                </w:rPr>
                <w:t>88</w:t>
              </w:r>
            </w:ins>
          </w:p>
        </w:tc>
        <w:tc>
          <w:tcPr>
            <w:tcW w:w="2189" w:type="dxa"/>
            <w:shd w:val="clear" w:color="auto" w:fill="FFFFFF" w:themeFill="background1"/>
          </w:tcPr>
          <w:p w14:paraId="208A8262" w14:textId="77777777" w:rsidR="00455E81" w:rsidRPr="003C5E10" w:rsidRDefault="00455E81" w:rsidP="00A9280A">
            <w:pPr>
              <w:ind w:left="270" w:hanging="270"/>
              <w:rPr>
                <w:ins w:id="5208" w:author="User" w:date="2021-09-13T18:13:00Z"/>
                <w:rFonts w:ascii="標楷體" w:hAnsi="標楷體"/>
              </w:rPr>
            </w:pPr>
            <w:ins w:id="5209" w:author="User" w:date="2021-09-13T18:13:00Z">
              <w:r w:rsidRPr="003C5E10">
                <w:rPr>
                  <w:rFonts w:ascii="標楷體" w:hAnsi="標楷體"/>
                  <w:noProof/>
                  <w:spacing w:val="-10"/>
                </w:rPr>
                <w:t>文化三街</w:t>
              </w:r>
            </w:ins>
          </w:p>
        </w:tc>
        <w:tc>
          <w:tcPr>
            <w:tcW w:w="836" w:type="dxa"/>
            <w:shd w:val="clear" w:color="auto" w:fill="D9D9D9" w:themeFill="background1" w:themeFillShade="D9"/>
          </w:tcPr>
          <w:p w14:paraId="7CB8B0C8" w14:textId="77777777" w:rsidR="00455E81" w:rsidRPr="00166280" w:rsidRDefault="00455E81" w:rsidP="00A9280A">
            <w:pPr>
              <w:kinsoku w:val="0"/>
              <w:autoSpaceDE w:val="0"/>
              <w:autoSpaceDN w:val="0"/>
              <w:adjustRightInd w:val="0"/>
              <w:spacing w:before="118" w:line="216" w:lineRule="auto"/>
              <w:ind w:left="280" w:hanging="280"/>
              <w:rPr>
                <w:ins w:id="5210" w:author="User" w:date="2021-09-13T18:13:00Z"/>
                <w:rFonts w:ascii="標楷體" w:hAnsi="標楷體"/>
                <w:highlight w:val="lightGray"/>
              </w:rPr>
            </w:pPr>
          </w:p>
        </w:tc>
        <w:tc>
          <w:tcPr>
            <w:tcW w:w="2189" w:type="dxa"/>
            <w:shd w:val="clear" w:color="auto" w:fill="D9D9D9" w:themeFill="background1" w:themeFillShade="D9"/>
          </w:tcPr>
          <w:p w14:paraId="5462D7ED" w14:textId="77777777" w:rsidR="00455E81" w:rsidRPr="00166280" w:rsidRDefault="00455E81" w:rsidP="00A9280A">
            <w:pPr>
              <w:ind w:left="280" w:hanging="280"/>
              <w:rPr>
                <w:ins w:id="5211" w:author="User" w:date="2021-09-13T18:13:00Z"/>
                <w:rFonts w:ascii="標楷體" w:hAnsi="標楷體"/>
                <w:highlight w:val="lightGray"/>
              </w:rPr>
            </w:pPr>
          </w:p>
        </w:tc>
      </w:tr>
    </w:tbl>
    <w:p w14:paraId="4B653230" w14:textId="77777777" w:rsidR="00455E81" w:rsidRDefault="00455E81" w:rsidP="00455E81">
      <w:pPr>
        <w:ind w:left="280" w:hanging="280"/>
        <w:rPr>
          <w:ins w:id="5212" w:author="User" w:date="2021-09-13T18:13:00Z"/>
          <w:rFonts w:hint="eastAsia"/>
          <w:color w:val="000000" w:themeColor="text1"/>
        </w:rPr>
      </w:pPr>
    </w:p>
    <w:p w14:paraId="044343F7" w14:textId="77777777" w:rsidR="00455E81" w:rsidRDefault="00455E81" w:rsidP="00455E81">
      <w:pPr>
        <w:ind w:left="280" w:hanging="280"/>
        <w:rPr>
          <w:ins w:id="5213" w:author="User" w:date="2021-09-13T18:13:00Z"/>
          <w:rFonts w:hint="eastAsia"/>
          <w:color w:val="000000" w:themeColor="text1"/>
        </w:rPr>
      </w:pPr>
      <w:ins w:id="5214" w:author="User" w:date="2021-09-13T18:13:00Z">
        <w:r>
          <w:rPr>
            <w:rFonts w:hint="eastAsia"/>
            <w:color w:val="000000" w:themeColor="text1"/>
          </w:rPr>
          <w:br w:type="page"/>
        </w:r>
      </w:ins>
    </w:p>
    <w:p w14:paraId="23931D1E" w14:textId="77777777" w:rsidR="00455E81" w:rsidRDefault="00455E81" w:rsidP="00455E81">
      <w:pPr>
        <w:ind w:left="280" w:hanging="280"/>
        <w:rPr>
          <w:ins w:id="5215" w:author="User" w:date="2021-09-13T18:13:00Z"/>
          <w:rFonts w:hint="eastAsia"/>
          <w:color w:val="000000" w:themeColor="text1"/>
        </w:rPr>
      </w:pPr>
    </w:p>
    <w:p w14:paraId="0BBE79E4" w14:textId="0C253F39" w:rsidR="00900328" w:rsidRDefault="00900328">
      <w:pPr>
        <w:pStyle w:val="afb"/>
        <w:keepNext/>
        <w:ind w:left="200" w:hanging="200"/>
        <w:rPr>
          <w:ins w:id="5216" w:author="User" w:date="2021-09-14T15:37:00Z"/>
          <w:rFonts w:hint="eastAsia"/>
        </w:rPr>
        <w:pPrChange w:id="5217" w:author="User" w:date="2021-09-14T15:37:00Z">
          <w:pPr>
            <w:ind w:left="280" w:hanging="280"/>
          </w:pPr>
        </w:pPrChange>
      </w:pPr>
      <w:bookmarkStart w:id="5218" w:name="_Toc85792202"/>
      <w:ins w:id="5219" w:author="User" w:date="2021-09-14T15:3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5220" w:author="User" w:date="2021-09-14T15:37:00Z">
        <w:r w:rsidR="00853FBC">
          <w:rPr>
            <w:rFonts w:hint="eastAsia"/>
            <w:noProof/>
          </w:rPr>
          <w:t>十七</w:t>
        </w:r>
        <w:r>
          <w:rPr>
            <w:rFonts w:hint="eastAsia"/>
          </w:rPr>
          <w:fldChar w:fldCharType="end"/>
        </w:r>
        <w:r>
          <w:rPr>
            <w:rFonts w:hint="eastAsia"/>
          </w:rPr>
          <w:t>：</w:t>
        </w:r>
        <w:r w:rsidRPr="002A5E80">
          <w:rPr>
            <w:rFonts w:hint="eastAsia"/>
          </w:rPr>
          <w:t>5.</w:t>
        </w:r>
        <w:r w:rsidRPr="002A5E80">
          <w:rPr>
            <w:rFonts w:hint="eastAsia"/>
          </w:rPr>
          <w:t>臺南市南區巡查路線表</w:t>
        </w:r>
        <w:bookmarkEnd w:id="5218"/>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310F25BB" w14:textId="77777777" w:rsidTr="00A9280A">
        <w:trPr>
          <w:trHeight w:hRule="exact" w:val="454"/>
          <w:jc w:val="center"/>
          <w:ins w:id="5221" w:author="User" w:date="2021-09-13T18:13:00Z"/>
        </w:trPr>
        <w:tc>
          <w:tcPr>
            <w:tcW w:w="9072" w:type="dxa"/>
            <w:gridSpan w:val="6"/>
            <w:vAlign w:val="center"/>
          </w:tcPr>
          <w:p w14:paraId="5DD0DF30" w14:textId="17F9E187" w:rsidR="00455E81" w:rsidRPr="003C5E10" w:rsidRDefault="00455E81" w:rsidP="00A9280A">
            <w:pPr>
              <w:kinsoku w:val="0"/>
              <w:autoSpaceDE w:val="0"/>
              <w:autoSpaceDN w:val="0"/>
              <w:adjustRightInd w:val="0"/>
              <w:spacing w:before="14" w:after="66" w:line="187" w:lineRule="auto"/>
              <w:ind w:left="280" w:hanging="280"/>
              <w:jc w:val="center"/>
              <w:rPr>
                <w:ins w:id="5222" w:author="User" w:date="2021-09-13T18:13:00Z"/>
                <w:rFonts w:ascii="標楷體" w:hAnsi="標楷體"/>
              </w:rPr>
            </w:pPr>
            <w:ins w:id="5223" w:author="User" w:date="2021-09-13T18:13:00Z">
              <w:r>
                <w:rPr>
                  <w:rFonts w:ascii="標楷體" w:hAnsi="標楷體" w:hint="eastAsia"/>
                </w:rPr>
                <w:t>5.</w:t>
              </w:r>
              <w:r w:rsidRPr="003C5E10">
                <w:rPr>
                  <w:rFonts w:ascii="標楷體" w:hAnsi="標楷體" w:hint="eastAsia"/>
                </w:rPr>
                <w:t>臺南市</w:t>
              </w:r>
              <w:r w:rsidRPr="003C5E10">
                <w:rPr>
                  <w:rFonts w:ascii="標楷體" w:hAnsi="標楷體" w:hint="eastAsia"/>
                  <w:b/>
                </w:rPr>
                <w:t>南區</w:t>
              </w:r>
              <w:r w:rsidRPr="003C5E10">
                <w:rPr>
                  <w:rFonts w:ascii="標楷體" w:hAnsi="標楷體" w:hint="eastAsia"/>
                </w:rPr>
                <w:t>巡查路線</w:t>
              </w:r>
            </w:ins>
            <w:ins w:id="5224" w:author="User" w:date="2021-09-14T15:37:00Z">
              <w:r w:rsidR="00900328">
                <w:rPr>
                  <w:rFonts w:ascii="標楷體" w:hAnsi="標楷體" w:hint="eastAsia"/>
                </w:rPr>
                <w:t>表</w:t>
              </w:r>
            </w:ins>
            <w:ins w:id="5225" w:author="User" w:date="2021-09-13T18:13:00Z">
              <w:r w:rsidRPr="003C5E10">
                <w:rPr>
                  <w:rFonts w:ascii="標楷體" w:hAnsi="標楷體" w:hint="eastAsia"/>
                </w:rPr>
                <w:t xml:space="preserve">  共63項</w:t>
              </w:r>
            </w:ins>
          </w:p>
        </w:tc>
      </w:tr>
      <w:tr w:rsidR="00455E81" w:rsidRPr="003C5E10" w14:paraId="4E418F08" w14:textId="77777777" w:rsidTr="00A9280A">
        <w:trPr>
          <w:trHeight w:hRule="exact" w:val="454"/>
          <w:jc w:val="center"/>
          <w:ins w:id="5226" w:author="User" w:date="2021-09-13T18:13:00Z"/>
        </w:trPr>
        <w:tc>
          <w:tcPr>
            <w:tcW w:w="830" w:type="dxa"/>
            <w:vAlign w:val="center"/>
          </w:tcPr>
          <w:p w14:paraId="2D2742FD" w14:textId="77777777" w:rsidR="00455E81" w:rsidRPr="003C5E10" w:rsidRDefault="00455E81" w:rsidP="00A9280A">
            <w:pPr>
              <w:kinsoku w:val="0"/>
              <w:autoSpaceDE w:val="0"/>
              <w:autoSpaceDN w:val="0"/>
              <w:adjustRightInd w:val="0"/>
              <w:spacing w:before="14" w:after="66" w:line="187" w:lineRule="auto"/>
              <w:ind w:left="280" w:hanging="280"/>
              <w:rPr>
                <w:ins w:id="5227" w:author="User" w:date="2021-09-13T18:13:00Z"/>
                <w:rFonts w:ascii="標楷體" w:hAnsi="標楷體"/>
              </w:rPr>
            </w:pPr>
            <w:ins w:id="5228" w:author="User" w:date="2021-09-13T18:13:00Z">
              <w:r w:rsidRPr="003C5E10">
                <w:rPr>
                  <w:rFonts w:ascii="標楷體" w:hAnsi="標楷體" w:hint="eastAsia"/>
                </w:rPr>
                <w:t>編號</w:t>
              </w:r>
            </w:ins>
          </w:p>
        </w:tc>
        <w:tc>
          <w:tcPr>
            <w:tcW w:w="2189" w:type="dxa"/>
            <w:vAlign w:val="center"/>
          </w:tcPr>
          <w:p w14:paraId="5641A565" w14:textId="77777777" w:rsidR="00455E81" w:rsidRPr="003C5E10" w:rsidRDefault="00455E81" w:rsidP="00A9280A">
            <w:pPr>
              <w:kinsoku w:val="0"/>
              <w:autoSpaceDE w:val="0"/>
              <w:autoSpaceDN w:val="0"/>
              <w:adjustRightInd w:val="0"/>
              <w:spacing w:before="14" w:after="66" w:line="187" w:lineRule="auto"/>
              <w:ind w:left="280" w:hanging="280"/>
              <w:rPr>
                <w:ins w:id="5229" w:author="User" w:date="2021-09-13T18:13:00Z"/>
                <w:rFonts w:ascii="標楷體" w:hAnsi="標楷體"/>
              </w:rPr>
            </w:pPr>
            <w:ins w:id="5230" w:author="User" w:date="2021-09-13T18:13:00Z">
              <w:r w:rsidRPr="003C5E10">
                <w:rPr>
                  <w:rFonts w:ascii="標楷體" w:hAnsi="標楷體" w:hint="eastAsia"/>
                </w:rPr>
                <w:t>道路名稱</w:t>
              </w:r>
            </w:ins>
          </w:p>
        </w:tc>
        <w:tc>
          <w:tcPr>
            <w:tcW w:w="839" w:type="dxa"/>
            <w:vAlign w:val="center"/>
          </w:tcPr>
          <w:p w14:paraId="2F730A74" w14:textId="77777777" w:rsidR="00455E81" w:rsidRPr="003C5E10" w:rsidRDefault="00455E81" w:rsidP="00A9280A">
            <w:pPr>
              <w:kinsoku w:val="0"/>
              <w:autoSpaceDE w:val="0"/>
              <w:autoSpaceDN w:val="0"/>
              <w:adjustRightInd w:val="0"/>
              <w:spacing w:before="14" w:after="66" w:line="187" w:lineRule="auto"/>
              <w:ind w:left="280" w:hanging="280"/>
              <w:rPr>
                <w:ins w:id="5231" w:author="User" w:date="2021-09-13T18:13:00Z"/>
                <w:rFonts w:ascii="標楷體" w:hAnsi="標楷體"/>
              </w:rPr>
            </w:pPr>
            <w:ins w:id="5232" w:author="User" w:date="2021-09-13T18:13:00Z">
              <w:r w:rsidRPr="003C5E10">
                <w:rPr>
                  <w:rFonts w:ascii="標楷體" w:hAnsi="標楷體" w:hint="eastAsia"/>
                </w:rPr>
                <w:t>編號</w:t>
              </w:r>
            </w:ins>
          </w:p>
        </w:tc>
        <w:tc>
          <w:tcPr>
            <w:tcW w:w="2189" w:type="dxa"/>
            <w:vAlign w:val="center"/>
          </w:tcPr>
          <w:p w14:paraId="6B64DA28" w14:textId="77777777" w:rsidR="00455E81" w:rsidRPr="003C5E10" w:rsidRDefault="00455E81" w:rsidP="00A9280A">
            <w:pPr>
              <w:kinsoku w:val="0"/>
              <w:autoSpaceDE w:val="0"/>
              <w:autoSpaceDN w:val="0"/>
              <w:adjustRightInd w:val="0"/>
              <w:spacing w:before="14" w:after="66" w:line="187" w:lineRule="auto"/>
              <w:ind w:left="280" w:hanging="280"/>
              <w:rPr>
                <w:ins w:id="5233" w:author="User" w:date="2021-09-13T18:13:00Z"/>
                <w:rFonts w:ascii="標楷體" w:hAnsi="標楷體"/>
              </w:rPr>
            </w:pPr>
            <w:ins w:id="5234" w:author="User" w:date="2021-09-13T18:13:00Z">
              <w:r w:rsidRPr="003C5E10">
                <w:rPr>
                  <w:rFonts w:ascii="標楷體" w:hAnsi="標楷體" w:hint="eastAsia"/>
                </w:rPr>
                <w:t>道路名稱</w:t>
              </w:r>
            </w:ins>
          </w:p>
        </w:tc>
        <w:tc>
          <w:tcPr>
            <w:tcW w:w="836" w:type="dxa"/>
            <w:vAlign w:val="center"/>
          </w:tcPr>
          <w:p w14:paraId="17121E74" w14:textId="77777777" w:rsidR="00455E81" w:rsidRPr="003C5E10" w:rsidRDefault="00455E81" w:rsidP="00A9280A">
            <w:pPr>
              <w:kinsoku w:val="0"/>
              <w:autoSpaceDE w:val="0"/>
              <w:autoSpaceDN w:val="0"/>
              <w:adjustRightInd w:val="0"/>
              <w:spacing w:before="14" w:after="66" w:line="187" w:lineRule="auto"/>
              <w:ind w:left="280" w:hanging="280"/>
              <w:rPr>
                <w:ins w:id="5235" w:author="User" w:date="2021-09-13T18:13:00Z"/>
                <w:rFonts w:ascii="標楷體" w:hAnsi="標楷體"/>
              </w:rPr>
            </w:pPr>
            <w:ins w:id="5236" w:author="User" w:date="2021-09-13T18:13:00Z">
              <w:r w:rsidRPr="003C5E10">
                <w:rPr>
                  <w:rFonts w:ascii="標楷體" w:hAnsi="標楷體" w:hint="eastAsia"/>
                </w:rPr>
                <w:t>編號</w:t>
              </w:r>
            </w:ins>
          </w:p>
        </w:tc>
        <w:tc>
          <w:tcPr>
            <w:tcW w:w="2189" w:type="dxa"/>
            <w:vAlign w:val="center"/>
          </w:tcPr>
          <w:p w14:paraId="2D270D9A" w14:textId="77777777" w:rsidR="00455E81" w:rsidRPr="003C5E10" w:rsidRDefault="00455E81" w:rsidP="00A9280A">
            <w:pPr>
              <w:kinsoku w:val="0"/>
              <w:autoSpaceDE w:val="0"/>
              <w:autoSpaceDN w:val="0"/>
              <w:adjustRightInd w:val="0"/>
              <w:spacing w:before="14" w:after="66" w:line="187" w:lineRule="auto"/>
              <w:ind w:left="280" w:hanging="280"/>
              <w:rPr>
                <w:ins w:id="5237" w:author="User" w:date="2021-09-13T18:13:00Z"/>
                <w:rFonts w:ascii="標楷體" w:hAnsi="標楷體"/>
              </w:rPr>
            </w:pPr>
            <w:ins w:id="5238" w:author="User" w:date="2021-09-13T18:13:00Z">
              <w:r w:rsidRPr="003C5E10">
                <w:rPr>
                  <w:rFonts w:ascii="標楷體" w:hAnsi="標楷體" w:hint="eastAsia"/>
                </w:rPr>
                <w:t>道路名稱</w:t>
              </w:r>
            </w:ins>
          </w:p>
        </w:tc>
      </w:tr>
      <w:tr w:rsidR="00455E81" w:rsidRPr="003C5E10" w14:paraId="076E960E" w14:textId="77777777" w:rsidTr="00A9280A">
        <w:trPr>
          <w:trHeight w:hRule="exact" w:val="454"/>
          <w:jc w:val="center"/>
          <w:ins w:id="5239" w:author="User" w:date="2021-09-13T18:13:00Z"/>
        </w:trPr>
        <w:tc>
          <w:tcPr>
            <w:tcW w:w="830" w:type="dxa"/>
          </w:tcPr>
          <w:p w14:paraId="441907B0" w14:textId="77777777" w:rsidR="00455E81" w:rsidRPr="003C5E10" w:rsidRDefault="00455E81" w:rsidP="00A9280A">
            <w:pPr>
              <w:kinsoku w:val="0"/>
              <w:autoSpaceDE w:val="0"/>
              <w:autoSpaceDN w:val="0"/>
              <w:adjustRightInd w:val="0"/>
              <w:spacing w:before="118" w:line="216" w:lineRule="auto"/>
              <w:ind w:left="221" w:hanging="221"/>
              <w:rPr>
                <w:ins w:id="5240" w:author="User" w:date="2021-09-13T18:13:00Z"/>
                <w:rFonts w:ascii="標楷體" w:hAnsi="標楷體"/>
              </w:rPr>
            </w:pPr>
            <w:ins w:id="5241" w:author="User" w:date="2021-09-13T18:13:00Z">
              <w:r w:rsidRPr="003C5E10">
                <w:rPr>
                  <w:rFonts w:ascii="標楷體" w:hAnsi="標楷體"/>
                  <w:noProof/>
                  <w:color w:val="000000"/>
                  <w:w w:val="79"/>
                </w:rPr>
                <w:t>1</w:t>
              </w:r>
            </w:ins>
          </w:p>
        </w:tc>
        <w:tc>
          <w:tcPr>
            <w:tcW w:w="2189" w:type="dxa"/>
          </w:tcPr>
          <w:p w14:paraId="0F48C65A" w14:textId="77777777" w:rsidR="00455E81" w:rsidRPr="003C5E10" w:rsidRDefault="00455E81" w:rsidP="00A9280A">
            <w:pPr>
              <w:ind w:left="280" w:hanging="280"/>
              <w:rPr>
                <w:ins w:id="5242" w:author="User" w:date="2021-09-13T18:13:00Z"/>
                <w:rFonts w:ascii="標楷體" w:hAnsi="標楷體"/>
              </w:rPr>
            </w:pPr>
            <w:ins w:id="5243" w:author="User" w:date="2021-09-13T18:13:00Z">
              <w:r w:rsidRPr="003C5E10">
                <w:rPr>
                  <w:rFonts w:ascii="標楷體" w:hAnsi="標楷體"/>
                  <w:noProof/>
                </w:rPr>
                <w:t>大同路</w:t>
              </w:r>
            </w:ins>
          </w:p>
        </w:tc>
        <w:tc>
          <w:tcPr>
            <w:tcW w:w="839" w:type="dxa"/>
          </w:tcPr>
          <w:p w14:paraId="75EE353F" w14:textId="77777777" w:rsidR="00455E81" w:rsidRPr="003C5E10" w:rsidRDefault="00455E81" w:rsidP="00A9280A">
            <w:pPr>
              <w:kinsoku w:val="0"/>
              <w:autoSpaceDE w:val="0"/>
              <w:autoSpaceDN w:val="0"/>
              <w:adjustRightInd w:val="0"/>
              <w:spacing w:before="118" w:line="216" w:lineRule="auto"/>
              <w:ind w:left="270" w:hanging="270"/>
              <w:rPr>
                <w:ins w:id="5244" w:author="User" w:date="2021-09-13T18:13:00Z"/>
                <w:rFonts w:ascii="標楷體" w:hAnsi="標楷體"/>
              </w:rPr>
            </w:pPr>
            <w:ins w:id="5245" w:author="User" w:date="2021-09-13T18:13:00Z">
              <w:r w:rsidRPr="003C5E10">
                <w:rPr>
                  <w:rFonts w:ascii="標楷體" w:hAnsi="標楷體"/>
                  <w:noProof/>
                  <w:color w:val="000000"/>
                  <w:spacing w:val="-10"/>
                </w:rPr>
                <w:t>22</w:t>
              </w:r>
            </w:ins>
          </w:p>
        </w:tc>
        <w:tc>
          <w:tcPr>
            <w:tcW w:w="2189" w:type="dxa"/>
          </w:tcPr>
          <w:p w14:paraId="4E7DA7D3" w14:textId="77777777" w:rsidR="00455E81" w:rsidRPr="003C5E10" w:rsidRDefault="00455E81" w:rsidP="00A9280A">
            <w:pPr>
              <w:ind w:left="280" w:hanging="280"/>
              <w:rPr>
                <w:ins w:id="5246" w:author="User" w:date="2021-09-13T18:13:00Z"/>
                <w:rFonts w:ascii="標楷體" w:hAnsi="標楷體"/>
              </w:rPr>
            </w:pPr>
            <w:ins w:id="5247" w:author="User" w:date="2021-09-13T18:13:00Z">
              <w:r w:rsidRPr="003C5E10">
                <w:rPr>
                  <w:rFonts w:ascii="標楷體" w:hAnsi="標楷體"/>
                  <w:noProof/>
                </w:rPr>
                <w:t>中華南路</w:t>
              </w:r>
            </w:ins>
          </w:p>
        </w:tc>
        <w:tc>
          <w:tcPr>
            <w:tcW w:w="836" w:type="dxa"/>
          </w:tcPr>
          <w:p w14:paraId="459C1FE5" w14:textId="77777777" w:rsidR="00455E81" w:rsidRPr="00256A2C" w:rsidRDefault="00455E81" w:rsidP="00A9280A">
            <w:pPr>
              <w:kinsoku w:val="0"/>
              <w:autoSpaceDE w:val="0"/>
              <w:autoSpaceDN w:val="0"/>
              <w:adjustRightInd w:val="0"/>
              <w:spacing w:before="118" w:line="216" w:lineRule="auto"/>
              <w:ind w:left="249" w:hanging="249"/>
              <w:rPr>
                <w:ins w:id="5248" w:author="User" w:date="2021-09-13T18:13:00Z"/>
                <w:rFonts w:ascii="標楷體" w:hAnsi="標楷體"/>
                <w:noProof/>
                <w:color w:val="000000"/>
                <w:w w:val="89"/>
              </w:rPr>
            </w:pPr>
            <w:ins w:id="5249" w:author="User" w:date="2021-09-13T18:13:00Z">
              <w:r w:rsidRPr="00256A2C">
                <w:rPr>
                  <w:rFonts w:ascii="標楷體" w:hAnsi="標楷體"/>
                  <w:noProof/>
                  <w:color w:val="000000"/>
                  <w:w w:val="89"/>
                </w:rPr>
                <w:t>43</w:t>
              </w:r>
            </w:ins>
          </w:p>
        </w:tc>
        <w:tc>
          <w:tcPr>
            <w:tcW w:w="2189" w:type="dxa"/>
          </w:tcPr>
          <w:p w14:paraId="118070A8" w14:textId="77777777" w:rsidR="00455E81" w:rsidRPr="003C5E10" w:rsidRDefault="00455E81" w:rsidP="00A9280A">
            <w:pPr>
              <w:ind w:left="280" w:hanging="280"/>
              <w:rPr>
                <w:ins w:id="5250" w:author="User" w:date="2021-09-13T18:13:00Z"/>
                <w:rFonts w:ascii="標楷體" w:hAnsi="標楷體"/>
              </w:rPr>
            </w:pPr>
            <w:ins w:id="5251" w:author="User" w:date="2021-09-13T18:13:00Z">
              <w:r w:rsidRPr="003C5E10">
                <w:rPr>
                  <w:rFonts w:ascii="標楷體" w:hAnsi="標楷體"/>
                  <w:noProof/>
                </w:rPr>
                <w:t>新建路</w:t>
              </w:r>
            </w:ins>
          </w:p>
        </w:tc>
      </w:tr>
      <w:tr w:rsidR="00455E81" w:rsidRPr="003C5E10" w14:paraId="5A222261" w14:textId="77777777" w:rsidTr="00A9280A">
        <w:trPr>
          <w:trHeight w:hRule="exact" w:val="454"/>
          <w:jc w:val="center"/>
          <w:ins w:id="5252" w:author="User" w:date="2021-09-13T18:13:00Z"/>
        </w:trPr>
        <w:tc>
          <w:tcPr>
            <w:tcW w:w="830" w:type="dxa"/>
          </w:tcPr>
          <w:p w14:paraId="387F5354" w14:textId="77777777" w:rsidR="00455E81" w:rsidRPr="003C5E10" w:rsidRDefault="00455E81" w:rsidP="00A9280A">
            <w:pPr>
              <w:kinsoku w:val="0"/>
              <w:autoSpaceDE w:val="0"/>
              <w:autoSpaceDN w:val="0"/>
              <w:adjustRightInd w:val="0"/>
              <w:spacing w:before="118" w:line="216" w:lineRule="auto"/>
              <w:ind w:left="249" w:hanging="249"/>
              <w:rPr>
                <w:ins w:id="5253" w:author="User" w:date="2021-09-13T18:13:00Z"/>
                <w:rFonts w:ascii="標楷體" w:hAnsi="標楷體"/>
              </w:rPr>
            </w:pPr>
            <w:ins w:id="5254" w:author="User" w:date="2021-09-13T18:13:00Z">
              <w:r w:rsidRPr="003C5E10">
                <w:rPr>
                  <w:rFonts w:ascii="標楷體" w:hAnsi="標楷體"/>
                  <w:noProof/>
                  <w:color w:val="000000"/>
                  <w:w w:val="89"/>
                </w:rPr>
                <w:t>2</w:t>
              </w:r>
            </w:ins>
          </w:p>
        </w:tc>
        <w:tc>
          <w:tcPr>
            <w:tcW w:w="2189" w:type="dxa"/>
          </w:tcPr>
          <w:p w14:paraId="07AC98DB" w14:textId="77777777" w:rsidR="00455E81" w:rsidRPr="003C5E10" w:rsidRDefault="00455E81" w:rsidP="00A9280A">
            <w:pPr>
              <w:ind w:left="280" w:hanging="280"/>
              <w:rPr>
                <w:ins w:id="5255" w:author="User" w:date="2021-09-13T18:13:00Z"/>
                <w:rFonts w:ascii="標楷體" w:hAnsi="標楷體"/>
              </w:rPr>
            </w:pPr>
            <w:ins w:id="5256" w:author="User" w:date="2021-09-13T18:13:00Z">
              <w:r w:rsidRPr="003C5E10">
                <w:rPr>
                  <w:rFonts w:ascii="標楷體" w:hAnsi="標楷體" w:cs="SimSun"/>
                  <w:noProof/>
                </w:rPr>
                <w:t>水交社一街</w:t>
              </w:r>
            </w:ins>
          </w:p>
        </w:tc>
        <w:tc>
          <w:tcPr>
            <w:tcW w:w="839" w:type="dxa"/>
          </w:tcPr>
          <w:p w14:paraId="0370CD26" w14:textId="77777777" w:rsidR="00455E81" w:rsidRPr="003C5E10" w:rsidRDefault="00455E81" w:rsidP="00A9280A">
            <w:pPr>
              <w:kinsoku w:val="0"/>
              <w:autoSpaceDE w:val="0"/>
              <w:autoSpaceDN w:val="0"/>
              <w:adjustRightInd w:val="0"/>
              <w:spacing w:before="118" w:line="216" w:lineRule="auto"/>
              <w:ind w:left="270" w:hanging="270"/>
              <w:rPr>
                <w:ins w:id="5257" w:author="User" w:date="2021-09-13T18:13:00Z"/>
                <w:rFonts w:ascii="標楷體" w:hAnsi="標楷體"/>
              </w:rPr>
            </w:pPr>
            <w:ins w:id="5258" w:author="User" w:date="2021-09-13T18:13:00Z">
              <w:r w:rsidRPr="003C5E10">
                <w:rPr>
                  <w:rFonts w:ascii="標楷體" w:hAnsi="標楷體"/>
                  <w:noProof/>
                  <w:color w:val="000000"/>
                  <w:spacing w:val="-10"/>
                </w:rPr>
                <w:t>23</w:t>
              </w:r>
            </w:ins>
          </w:p>
        </w:tc>
        <w:tc>
          <w:tcPr>
            <w:tcW w:w="2189" w:type="dxa"/>
          </w:tcPr>
          <w:p w14:paraId="197AD824" w14:textId="77777777" w:rsidR="00455E81" w:rsidRPr="003C5E10" w:rsidRDefault="00455E81" w:rsidP="00A9280A">
            <w:pPr>
              <w:ind w:left="280" w:hanging="280"/>
              <w:rPr>
                <w:ins w:id="5259" w:author="User" w:date="2021-09-13T18:13:00Z"/>
                <w:rFonts w:ascii="標楷體" w:hAnsi="標楷體"/>
              </w:rPr>
            </w:pPr>
            <w:ins w:id="5260" w:author="User" w:date="2021-09-13T18:13:00Z">
              <w:r w:rsidRPr="003C5E10">
                <w:rPr>
                  <w:rFonts w:ascii="標楷體" w:hAnsi="標楷體"/>
                  <w:noProof/>
                </w:rPr>
                <w:t>仁慈街</w:t>
              </w:r>
            </w:ins>
          </w:p>
        </w:tc>
        <w:tc>
          <w:tcPr>
            <w:tcW w:w="836" w:type="dxa"/>
          </w:tcPr>
          <w:p w14:paraId="18C28C6F" w14:textId="77777777" w:rsidR="00455E81" w:rsidRPr="00256A2C" w:rsidRDefault="00455E81" w:rsidP="00A9280A">
            <w:pPr>
              <w:kinsoku w:val="0"/>
              <w:autoSpaceDE w:val="0"/>
              <w:autoSpaceDN w:val="0"/>
              <w:adjustRightInd w:val="0"/>
              <w:spacing w:before="118" w:line="216" w:lineRule="auto"/>
              <w:ind w:left="249" w:hanging="249"/>
              <w:rPr>
                <w:ins w:id="5261" w:author="User" w:date="2021-09-13T18:13:00Z"/>
                <w:rFonts w:ascii="標楷體" w:hAnsi="標楷體"/>
                <w:noProof/>
                <w:color w:val="000000"/>
                <w:w w:val="89"/>
              </w:rPr>
            </w:pPr>
            <w:ins w:id="5262" w:author="User" w:date="2021-09-13T18:13:00Z">
              <w:r w:rsidRPr="00256A2C">
                <w:rPr>
                  <w:rFonts w:ascii="標楷體" w:hAnsi="標楷體"/>
                  <w:noProof/>
                  <w:color w:val="000000"/>
                  <w:w w:val="89"/>
                </w:rPr>
                <w:t>44</w:t>
              </w:r>
            </w:ins>
          </w:p>
        </w:tc>
        <w:tc>
          <w:tcPr>
            <w:tcW w:w="2189" w:type="dxa"/>
          </w:tcPr>
          <w:p w14:paraId="7A92505E" w14:textId="77777777" w:rsidR="00455E81" w:rsidRPr="003C5E10" w:rsidRDefault="00455E81" w:rsidP="00A9280A">
            <w:pPr>
              <w:ind w:left="280" w:hanging="280"/>
              <w:rPr>
                <w:ins w:id="5263" w:author="User" w:date="2021-09-13T18:13:00Z"/>
                <w:rFonts w:ascii="標楷體" w:hAnsi="標楷體"/>
              </w:rPr>
            </w:pPr>
            <w:ins w:id="5264" w:author="User" w:date="2021-09-13T18:13:00Z">
              <w:r w:rsidRPr="003C5E10">
                <w:rPr>
                  <w:rFonts w:ascii="標楷體" w:hAnsi="標楷體"/>
                  <w:noProof/>
                </w:rPr>
                <w:t>新都路</w:t>
              </w:r>
            </w:ins>
          </w:p>
        </w:tc>
      </w:tr>
      <w:tr w:rsidR="00455E81" w:rsidRPr="003C5E10" w14:paraId="4B7DE32D" w14:textId="77777777" w:rsidTr="00A9280A">
        <w:trPr>
          <w:trHeight w:hRule="exact" w:val="454"/>
          <w:jc w:val="center"/>
          <w:ins w:id="5265" w:author="User" w:date="2021-09-13T18:13:00Z"/>
        </w:trPr>
        <w:tc>
          <w:tcPr>
            <w:tcW w:w="830" w:type="dxa"/>
          </w:tcPr>
          <w:p w14:paraId="6A8DC35E" w14:textId="77777777" w:rsidR="00455E81" w:rsidRPr="003C5E10" w:rsidRDefault="00455E81" w:rsidP="00A9280A">
            <w:pPr>
              <w:kinsoku w:val="0"/>
              <w:autoSpaceDE w:val="0"/>
              <w:autoSpaceDN w:val="0"/>
              <w:adjustRightInd w:val="0"/>
              <w:spacing w:before="119" w:line="216" w:lineRule="auto"/>
              <w:ind w:left="249" w:hanging="249"/>
              <w:rPr>
                <w:ins w:id="5266" w:author="User" w:date="2021-09-13T18:13:00Z"/>
                <w:rFonts w:ascii="標楷體" w:hAnsi="標楷體"/>
              </w:rPr>
            </w:pPr>
            <w:ins w:id="5267" w:author="User" w:date="2021-09-13T18:13:00Z">
              <w:r w:rsidRPr="003C5E10">
                <w:rPr>
                  <w:rFonts w:ascii="標楷體" w:hAnsi="標楷體"/>
                  <w:noProof/>
                  <w:color w:val="000000"/>
                  <w:w w:val="89"/>
                </w:rPr>
                <w:t>3</w:t>
              </w:r>
            </w:ins>
          </w:p>
        </w:tc>
        <w:tc>
          <w:tcPr>
            <w:tcW w:w="2189" w:type="dxa"/>
          </w:tcPr>
          <w:p w14:paraId="5B8CEF13" w14:textId="77777777" w:rsidR="00455E81" w:rsidRPr="003C5E10" w:rsidRDefault="00455E81" w:rsidP="00A9280A">
            <w:pPr>
              <w:ind w:left="280" w:hanging="280"/>
              <w:rPr>
                <w:ins w:id="5268" w:author="User" w:date="2021-09-13T18:13:00Z"/>
                <w:rFonts w:ascii="標楷體" w:hAnsi="標楷體"/>
              </w:rPr>
            </w:pPr>
            <w:ins w:id="5269" w:author="User" w:date="2021-09-13T18:13:00Z">
              <w:r w:rsidRPr="003C5E10">
                <w:rPr>
                  <w:rFonts w:ascii="標楷體" w:hAnsi="標楷體"/>
                  <w:noProof/>
                </w:rPr>
                <w:t>大成路</w:t>
              </w:r>
            </w:ins>
          </w:p>
        </w:tc>
        <w:tc>
          <w:tcPr>
            <w:tcW w:w="839" w:type="dxa"/>
          </w:tcPr>
          <w:p w14:paraId="48BC8464" w14:textId="77777777" w:rsidR="00455E81" w:rsidRPr="003C5E10" w:rsidRDefault="00455E81" w:rsidP="00A9280A">
            <w:pPr>
              <w:kinsoku w:val="0"/>
              <w:autoSpaceDE w:val="0"/>
              <w:autoSpaceDN w:val="0"/>
              <w:adjustRightInd w:val="0"/>
              <w:spacing w:before="118" w:line="216" w:lineRule="auto"/>
              <w:ind w:left="270" w:hanging="270"/>
              <w:rPr>
                <w:ins w:id="5270" w:author="User" w:date="2021-09-13T18:13:00Z"/>
                <w:rFonts w:ascii="標楷體" w:hAnsi="標楷體"/>
              </w:rPr>
            </w:pPr>
            <w:ins w:id="5271" w:author="User" w:date="2021-09-13T18:13:00Z">
              <w:r w:rsidRPr="003C5E10">
                <w:rPr>
                  <w:rFonts w:ascii="標楷體" w:hAnsi="標楷體"/>
                  <w:noProof/>
                  <w:color w:val="000000"/>
                  <w:spacing w:val="-10"/>
                </w:rPr>
                <w:t>24</w:t>
              </w:r>
            </w:ins>
          </w:p>
        </w:tc>
        <w:tc>
          <w:tcPr>
            <w:tcW w:w="2189" w:type="dxa"/>
          </w:tcPr>
          <w:p w14:paraId="032FDE07" w14:textId="77777777" w:rsidR="00455E81" w:rsidRPr="003C5E10" w:rsidRDefault="00455E81" w:rsidP="00A9280A">
            <w:pPr>
              <w:ind w:left="280" w:hanging="280"/>
              <w:rPr>
                <w:ins w:id="5272" w:author="User" w:date="2021-09-13T18:13:00Z"/>
                <w:rFonts w:ascii="標楷體" w:hAnsi="標楷體"/>
              </w:rPr>
            </w:pPr>
            <w:ins w:id="5273" w:author="User" w:date="2021-09-13T18:13:00Z">
              <w:r w:rsidRPr="003C5E10">
                <w:rPr>
                  <w:rFonts w:ascii="標楷體" w:hAnsi="標楷體" w:cs="Arial Unicode MS"/>
                  <w:noProof/>
                </w:rPr>
                <w:t>文南路</w:t>
              </w:r>
            </w:ins>
          </w:p>
        </w:tc>
        <w:tc>
          <w:tcPr>
            <w:tcW w:w="836" w:type="dxa"/>
          </w:tcPr>
          <w:p w14:paraId="5E656305" w14:textId="77777777" w:rsidR="00455E81" w:rsidRPr="00256A2C" w:rsidRDefault="00455E81" w:rsidP="00A9280A">
            <w:pPr>
              <w:kinsoku w:val="0"/>
              <w:autoSpaceDE w:val="0"/>
              <w:autoSpaceDN w:val="0"/>
              <w:adjustRightInd w:val="0"/>
              <w:spacing w:before="118" w:line="216" w:lineRule="auto"/>
              <w:ind w:left="249" w:hanging="249"/>
              <w:rPr>
                <w:ins w:id="5274" w:author="User" w:date="2021-09-13T18:13:00Z"/>
                <w:rFonts w:ascii="標楷體" w:hAnsi="標楷體"/>
                <w:noProof/>
                <w:color w:val="000000"/>
                <w:w w:val="89"/>
              </w:rPr>
            </w:pPr>
            <w:ins w:id="5275" w:author="User" w:date="2021-09-13T18:13:00Z">
              <w:r w:rsidRPr="00256A2C">
                <w:rPr>
                  <w:rFonts w:ascii="標楷體" w:hAnsi="標楷體"/>
                  <w:noProof/>
                  <w:color w:val="000000"/>
                  <w:w w:val="89"/>
                </w:rPr>
                <w:t>45</w:t>
              </w:r>
            </w:ins>
          </w:p>
        </w:tc>
        <w:tc>
          <w:tcPr>
            <w:tcW w:w="2189" w:type="dxa"/>
          </w:tcPr>
          <w:p w14:paraId="7294A4A9" w14:textId="77777777" w:rsidR="00455E81" w:rsidRPr="003C5E10" w:rsidRDefault="00455E81" w:rsidP="00A9280A">
            <w:pPr>
              <w:ind w:left="280" w:hanging="280"/>
              <w:rPr>
                <w:ins w:id="5276" w:author="User" w:date="2021-09-13T18:13:00Z"/>
                <w:rFonts w:ascii="標楷體" w:hAnsi="標楷體"/>
              </w:rPr>
            </w:pPr>
            <w:ins w:id="5277" w:author="User" w:date="2021-09-13T18:13:00Z">
              <w:r w:rsidRPr="003C5E10">
                <w:rPr>
                  <w:rFonts w:ascii="標楷體" w:hAnsi="標楷體"/>
                  <w:noProof/>
                </w:rPr>
                <w:t>福吉路</w:t>
              </w:r>
            </w:ins>
          </w:p>
        </w:tc>
      </w:tr>
      <w:tr w:rsidR="00455E81" w:rsidRPr="003C5E10" w14:paraId="58352375" w14:textId="77777777" w:rsidTr="00A9280A">
        <w:trPr>
          <w:trHeight w:hRule="exact" w:val="454"/>
          <w:jc w:val="center"/>
          <w:ins w:id="5278" w:author="User" w:date="2021-09-13T18:13:00Z"/>
        </w:trPr>
        <w:tc>
          <w:tcPr>
            <w:tcW w:w="830" w:type="dxa"/>
          </w:tcPr>
          <w:p w14:paraId="378111E3" w14:textId="77777777" w:rsidR="00455E81" w:rsidRPr="003C5E10" w:rsidRDefault="00455E81" w:rsidP="00A9280A">
            <w:pPr>
              <w:kinsoku w:val="0"/>
              <w:autoSpaceDE w:val="0"/>
              <w:autoSpaceDN w:val="0"/>
              <w:adjustRightInd w:val="0"/>
              <w:spacing w:before="119" w:line="216" w:lineRule="auto"/>
              <w:ind w:left="260" w:hanging="260"/>
              <w:rPr>
                <w:ins w:id="5279" w:author="User" w:date="2021-09-13T18:13:00Z"/>
                <w:rFonts w:ascii="標楷體" w:hAnsi="標楷體"/>
              </w:rPr>
            </w:pPr>
            <w:ins w:id="5280" w:author="User" w:date="2021-09-13T18:13:00Z">
              <w:r w:rsidRPr="003C5E10">
                <w:rPr>
                  <w:rFonts w:ascii="標楷體" w:hAnsi="標楷體"/>
                  <w:noProof/>
                  <w:color w:val="000000"/>
                  <w:spacing w:val="-20"/>
                </w:rPr>
                <w:t>4</w:t>
              </w:r>
            </w:ins>
          </w:p>
        </w:tc>
        <w:tc>
          <w:tcPr>
            <w:tcW w:w="2189" w:type="dxa"/>
          </w:tcPr>
          <w:p w14:paraId="6D97F173" w14:textId="77777777" w:rsidR="00455E81" w:rsidRPr="003C5E10" w:rsidRDefault="00455E81" w:rsidP="00A9280A">
            <w:pPr>
              <w:ind w:left="280" w:hanging="280"/>
              <w:rPr>
                <w:ins w:id="5281" w:author="User" w:date="2021-09-13T18:13:00Z"/>
                <w:rFonts w:ascii="標楷體" w:hAnsi="標楷體"/>
              </w:rPr>
            </w:pPr>
            <w:ins w:id="5282" w:author="User" w:date="2021-09-13T18:13:00Z">
              <w:r w:rsidRPr="003C5E10">
                <w:rPr>
                  <w:rFonts w:ascii="標楷體" w:hAnsi="標楷體"/>
                  <w:noProof/>
                </w:rPr>
                <w:t>大林路</w:t>
              </w:r>
            </w:ins>
          </w:p>
        </w:tc>
        <w:tc>
          <w:tcPr>
            <w:tcW w:w="839" w:type="dxa"/>
          </w:tcPr>
          <w:p w14:paraId="7916CD9F" w14:textId="77777777" w:rsidR="00455E81" w:rsidRPr="003C5E10" w:rsidRDefault="00455E81" w:rsidP="00A9280A">
            <w:pPr>
              <w:kinsoku w:val="0"/>
              <w:autoSpaceDE w:val="0"/>
              <w:autoSpaceDN w:val="0"/>
              <w:adjustRightInd w:val="0"/>
              <w:spacing w:before="118" w:line="216" w:lineRule="auto"/>
              <w:ind w:left="270" w:hanging="270"/>
              <w:rPr>
                <w:ins w:id="5283" w:author="User" w:date="2021-09-13T18:13:00Z"/>
                <w:rFonts w:ascii="標楷體" w:hAnsi="標楷體"/>
              </w:rPr>
            </w:pPr>
            <w:ins w:id="5284" w:author="User" w:date="2021-09-13T18:13:00Z">
              <w:r w:rsidRPr="003C5E10">
                <w:rPr>
                  <w:rFonts w:ascii="標楷體" w:hAnsi="標楷體"/>
                  <w:noProof/>
                  <w:color w:val="000000"/>
                  <w:spacing w:val="-10"/>
                </w:rPr>
                <w:t>25</w:t>
              </w:r>
            </w:ins>
          </w:p>
        </w:tc>
        <w:tc>
          <w:tcPr>
            <w:tcW w:w="2189" w:type="dxa"/>
          </w:tcPr>
          <w:p w14:paraId="7ADB4EE9" w14:textId="77777777" w:rsidR="00455E81" w:rsidRPr="003C5E10" w:rsidRDefault="00455E81" w:rsidP="00A9280A">
            <w:pPr>
              <w:ind w:left="280" w:hanging="280"/>
              <w:rPr>
                <w:ins w:id="5285" w:author="User" w:date="2021-09-13T18:13:00Z"/>
                <w:rFonts w:ascii="標楷體" w:hAnsi="標楷體"/>
              </w:rPr>
            </w:pPr>
            <w:ins w:id="5286" w:author="User" w:date="2021-09-13T18:13:00Z">
              <w:r w:rsidRPr="003C5E10">
                <w:rPr>
                  <w:rFonts w:ascii="標楷體" w:hAnsi="標楷體"/>
                  <w:noProof/>
                </w:rPr>
                <w:t>永仁街</w:t>
              </w:r>
            </w:ins>
          </w:p>
        </w:tc>
        <w:tc>
          <w:tcPr>
            <w:tcW w:w="836" w:type="dxa"/>
          </w:tcPr>
          <w:p w14:paraId="4A6F2E1D" w14:textId="77777777" w:rsidR="00455E81" w:rsidRPr="003C5E10" w:rsidRDefault="00455E81" w:rsidP="00A9280A">
            <w:pPr>
              <w:kinsoku w:val="0"/>
              <w:autoSpaceDE w:val="0"/>
              <w:autoSpaceDN w:val="0"/>
              <w:adjustRightInd w:val="0"/>
              <w:spacing w:before="118" w:line="216" w:lineRule="auto"/>
              <w:ind w:left="280" w:hanging="280"/>
              <w:rPr>
                <w:ins w:id="5287" w:author="User" w:date="2021-09-13T18:13:00Z"/>
                <w:rFonts w:ascii="標楷體" w:hAnsi="標楷體"/>
              </w:rPr>
            </w:pPr>
            <w:ins w:id="5288" w:author="User" w:date="2021-09-13T18:13:00Z">
              <w:r w:rsidRPr="003C5E10">
                <w:rPr>
                  <w:rFonts w:ascii="標楷體" w:hAnsi="標楷體"/>
                  <w:noProof/>
                  <w:color w:val="000000"/>
                </w:rPr>
                <w:t>46</w:t>
              </w:r>
            </w:ins>
          </w:p>
        </w:tc>
        <w:tc>
          <w:tcPr>
            <w:tcW w:w="2189" w:type="dxa"/>
          </w:tcPr>
          <w:p w14:paraId="2648F6EA" w14:textId="77777777" w:rsidR="00455E81" w:rsidRPr="003C5E10" w:rsidRDefault="00455E81" w:rsidP="00A9280A">
            <w:pPr>
              <w:ind w:left="280" w:hanging="280"/>
              <w:rPr>
                <w:ins w:id="5289" w:author="User" w:date="2021-09-13T18:13:00Z"/>
                <w:rFonts w:ascii="標楷體" w:hAnsi="標楷體"/>
              </w:rPr>
            </w:pPr>
            <w:ins w:id="5290" w:author="User" w:date="2021-09-13T18:13:00Z">
              <w:r w:rsidRPr="003C5E10">
                <w:rPr>
                  <w:rFonts w:ascii="標楷體" w:hAnsi="標楷體" w:cs="SimSun"/>
                  <w:noProof/>
                </w:rPr>
                <w:t>慶南街</w:t>
              </w:r>
            </w:ins>
          </w:p>
        </w:tc>
      </w:tr>
      <w:tr w:rsidR="00455E81" w:rsidRPr="003C5E10" w14:paraId="65BC0D93" w14:textId="77777777" w:rsidTr="00A9280A">
        <w:trPr>
          <w:trHeight w:hRule="exact" w:val="454"/>
          <w:jc w:val="center"/>
          <w:ins w:id="5291" w:author="User" w:date="2021-09-13T18:13:00Z"/>
        </w:trPr>
        <w:tc>
          <w:tcPr>
            <w:tcW w:w="830" w:type="dxa"/>
          </w:tcPr>
          <w:p w14:paraId="099E1F0B" w14:textId="77777777" w:rsidR="00455E81" w:rsidRPr="003C5E10" w:rsidRDefault="00455E81" w:rsidP="00A9280A">
            <w:pPr>
              <w:kinsoku w:val="0"/>
              <w:autoSpaceDE w:val="0"/>
              <w:autoSpaceDN w:val="0"/>
              <w:adjustRightInd w:val="0"/>
              <w:spacing w:before="118" w:line="216" w:lineRule="auto"/>
              <w:ind w:left="241" w:hanging="241"/>
              <w:rPr>
                <w:ins w:id="5292" w:author="User" w:date="2021-09-13T18:13:00Z"/>
                <w:rFonts w:ascii="標楷體" w:hAnsi="標楷體"/>
              </w:rPr>
            </w:pPr>
            <w:ins w:id="5293" w:author="User" w:date="2021-09-13T18:13:00Z">
              <w:r w:rsidRPr="003C5E10">
                <w:rPr>
                  <w:rFonts w:ascii="標楷體" w:hAnsi="標楷體"/>
                  <w:noProof/>
                  <w:color w:val="000000"/>
                  <w:w w:val="86"/>
                </w:rPr>
                <w:t>5</w:t>
              </w:r>
            </w:ins>
          </w:p>
        </w:tc>
        <w:tc>
          <w:tcPr>
            <w:tcW w:w="2189" w:type="dxa"/>
          </w:tcPr>
          <w:p w14:paraId="12198CD1" w14:textId="77777777" w:rsidR="00455E81" w:rsidRPr="003C5E10" w:rsidRDefault="00455E81" w:rsidP="00A9280A">
            <w:pPr>
              <w:ind w:left="280" w:hanging="280"/>
              <w:rPr>
                <w:ins w:id="5294" w:author="User" w:date="2021-09-13T18:13:00Z"/>
                <w:rFonts w:ascii="標楷體" w:hAnsi="標楷體"/>
              </w:rPr>
            </w:pPr>
            <w:ins w:id="5295" w:author="User" w:date="2021-09-13T18:13:00Z">
              <w:r w:rsidRPr="003C5E10">
                <w:rPr>
                  <w:rFonts w:ascii="標楷體" w:hAnsi="標楷體"/>
                  <w:noProof/>
                </w:rPr>
                <w:t>中華南路</w:t>
              </w:r>
            </w:ins>
          </w:p>
        </w:tc>
        <w:tc>
          <w:tcPr>
            <w:tcW w:w="839" w:type="dxa"/>
          </w:tcPr>
          <w:p w14:paraId="793BDAA8" w14:textId="77777777" w:rsidR="00455E81" w:rsidRPr="003C5E10" w:rsidRDefault="00455E81" w:rsidP="00A9280A">
            <w:pPr>
              <w:kinsoku w:val="0"/>
              <w:autoSpaceDE w:val="0"/>
              <w:autoSpaceDN w:val="0"/>
              <w:adjustRightInd w:val="0"/>
              <w:spacing w:before="118" w:line="216" w:lineRule="auto"/>
              <w:ind w:left="280" w:hanging="280"/>
              <w:rPr>
                <w:ins w:id="5296" w:author="User" w:date="2021-09-13T18:13:00Z"/>
                <w:rFonts w:ascii="標楷體" w:hAnsi="標楷體"/>
              </w:rPr>
            </w:pPr>
            <w:ins w:id="5297" w:author="User" w:date="2021-09-13T18:13:00Z">
              <w:r w:rsidRPr="003C5E10">
                <w:rPr>
                  <w:rFonts w:ascii="標楷體" w:hAnsi="標楷體" w:hint="eastAsia"/>
                </w:rPr>
                <w:t>26</w:t>
              </w:r>
            </w:ins>
          </w:p>
        </w:tc>
        <w:tc>
          <w:tcPr>
            <w:tcW w:w="2189" w:type="dxa"/>
          </w:tcPr>
          <w:p w14:paraId="084049BC" w14:textId="77777777" w:rsidR="00455E81" w:rsidRPr="003C5E10" w:rsidRDefault="00455E81" w:rsidP="00A9280A">
            <w:pPr>
              <w:ind w:left="280" w:hanging="280"/>
              <w:rPr>
                <w:ins w:id="5298" w:author="User" w:date="2021-09-13T18:13:00Z"/>
                <w:rFonts w:ascii="標楷體" w:hAnsi="標楷體"/>
              </w:rPr>
            </w:pPr>
            <w:ins w:id="5299" w:author="User" w:date="2021-09-13T18:13:00Z">
              <w:r w:rsidRPr="003C5E10">
                <w:rPr>
                  <w:rFonts w:ascii="標楷體" w:hAnsi="標楷體"/>
                  <w:noProof/>
                </w:rPr>
                <w:t>永吉街</w:t>
              </w:r>
            </w:ins>
          </w:p>
        </w:tc>
        <w:tc>
          <w:tcPr>
            <w:tcW w:w="836" w:type="dxa"/>
          </w:tcPr>
          <w:p w14:paraId="25595796" w14:textId="77777777" w:rsidR="00455E81" w:rsidRPr="003C5E10" w:rsidRDefault="00455E81" w:rsidP="00A9280A">
            <w:pPr>
              <w:kinsoku w:val="0"/>
              <w:autoSpaceDE w:val="0"/>
              <w:autoSpaceDN w:val="0"/>
              <w:adjustRightInd w:val="0"/>
              <w:spacing w:before="118" w:line="216" w:lineRule="auto"/>
              <w:ind w:left="280" w:hanging="280"/>
              <w:rPr>
                <w:ins w:id="5300" w:author="User" w:date="2021-09-13T18:13:00Z"/>
                <w:rFonts w:ascii="標楷體" w:hAnsi="標楷體"/>
              </w:rPr>
            </w:pPr>
            <w:ins w:id="5301" w:author="User" w:date="2021-09-13T18:13:00Z">
              <w:r w:rsidRPr="003C5E10">
                <w:rPr>
                  <w:rFonts w:ascii="標楷體" w:hAnsi="標楷體"/>
                  <w:noProof/>
                  <w:color w:val="000000"/>
                </w:rPr>
                <w:t>47</w:t>
              </w:r>
            </w:ins>
          </w:p>
        </w:tc>
        <w:tc>
          <w:tcPr>
            <w:tcW w:w="2189" w:type="dxa"/>
          </w:tcPr>
          <w:p w14:paraId="6F81E85C" w14:textId="77777777" w:rsidR="00455E81" w:rsidRPr="003C5E10" w:rsidRDefault="00455E81" w:rsidP="00A9280A">
            <w:pPr>
              <w:ind w:left="280" w:hanging="280"/>
              <w:rPr>
                <w:ins w:id="5302" w:author="User" w:date="2021-09-13T18:13:00Z"/>
                <w:rFonts w:ascii="標楷體" w:hAnsi="標楷體"/>
              </w:rPr>
            </w:pPr>
            <w:ins w:id="5303" w:author="User" w:date="2021-09-13T18:13:00Z">
              <w:r w:rsidRPr="003C5E10">
                <w:rPr>
                  <w:rFonts w:ascii="標楷體" w:hAnsi="標楷體" w:cs="SimSun"/>
                  <w:noProof/>
                </w:rPr>
                <w:t>賢南街</w:t>
              </w:r>
            </w:ins>
          </w:p>
        </w:tc>
      </w:tr>
      <w:tr w:rsidR="00455E81" w:rsidRPr="003C5E10" w14:paraId="519725B5" w14:textId="77777777" w:rsidTr="00A9280A">
        <w:trPr>
          <w:trHeight w:hRule="exact" w:val="454"/>
          <w:jc w:val="center"/>
          <w:ins w:id="5304" w:author="User" w:date="2021-09-13T18:13:00Z"/>
        </w:trPr>
        <w:tc>
          <w:tcPr>
            <w:tcW w:w="830" w:type="dxa"/>
          </w:tcPr>
          <w:p w14:paraId="7A61BFDA" w14:textId="77777777" w:rsidR="00455E81" w:rsidRPr="003C5E10" w:rsidRDefault="00455E81" w:rsidP="00A9280A">
            <w:pPr>
              <w:kinsoku w:val="0"/>
              <w:autoSpaceDE w:val="0"/>
              <w:autoSpaceDN w:val="0"/>
              <w:adjustRightInd w:val="0"/>
              <w:spacing w:before="118" w:line="216" w:lineRule="auto"/>
              <w:ind w:left="241" w:hanging="241"/>
              <w:rPr>
                <w:ins w:id="5305" w:author="User" w:date="2021-09-13T18:13:00Z"/>
                <w:rFonts w:ascii="標楷體" w:hAnsi="標楷體"/>
              </w:rPr>
            </w:pPr>
            <w:ins w:id="5306" w:author="User" w:date="2021-09-13T18:13:00Z">
              <w:r w:rsidRPr="003C5E10">
                <w:rPr>
                  <w:rFonts w:ascii="標楷體" w:hAnsi="標楷體"/>
                  <w:noProof/>
                  <w:color w:val="000000"/>
                  <w:w w:val="86"/>
                </w:rPr>
                <w:t>6</w:t>
              </w:r>
            </w:ins>
          </w:p>
        </w:tc>
        <w:tc>
          <w:tcPr>
            <w:tcW w:w="2189" w:type="dxa"/>
          </w:tcPr>
          <w:p w14:paraId="130A0D47" w14:textId="77777777" w:rsidR="00455E81" w:rsidRPr="003C5E10" w:rsidRDefault="00455E81" w:rsidP="00A9280A">
            <w:pPr>
              <w:ind w:left="280" w:hanging="280"/>
              <w:rPr>
                <w:ins w:id="5307" w:author="User" w:date="2021-09-13T18:13:00Z"/>
                <w:rFonts w:ascii="標楷體" w:hAnsi="標楷體"/>
              </w:rPr>
            </w:pPr>
            <w:ins w:id="5308" w:author="User" w:date="2021-09-13T18:13:00Z">
              <w:r w:rsidRPr="003C5E10">
                <w:rPr>
                  <w:rFonts w:ascii="標楷體" w:hAnsi="標楷體" w:cs="SimSun"/>
                  <w:noProof/>
                </w:rPr>
                <w:t>五妃街</w:t>
              </w:r>
            </w:ins>
          </w:p>
        </w:tc>
        <w:tc>
          <w:tcPr>
            <w:tcW w:w="839" w:type="dxa"/>
          </w:tcPr>
          <w:p w14:paraId="03AC12AC" w14:textId="77777777" w:rsidR="00455E81" w:rsidRPr="003C5E10" w:rsidRDefault="00455E81" w:rsidP="00A9280A">
            <w:pPr>
              <w:kinsoku w:val="0"/>
              <w:autoSpaceDE w:val="0"/>
              <w:autoSpaceDN w:val="0"/>
              <w:adjustRightInd w:val="0"/>
              <w:spacing w:before="118" w:line="216" w:lineRule="auto"/>
              <w:ind w:left="270" w:hanging="270"/>
              <w:rPr>
                <w:ins w:id="5309" w:author="User" w:date="2021-09-13T18:13:00Z"/>
                <w:rFonts w:ascii="標楷體" w:hAnsi="標楷體"/>
              </w:rPr>
            </w:pPr>
            <w:ins w:id="5310" w:author="User" w:date="2021-09-13T18:13:00Z">
              <w:r w:rsidRPr="003C5E10">
                <w:rPr>
                  <w:rFonts w:ascii="標楷體" w:hAnsi="標楷體"/>
                  <w:noProof/>
                  <w:color w:val="000000"/>
                  <w:spacing w:val="-10"/>
                </w:rPr>
                <w:t>27</w:t>
              </w:r>
            </w:ins>
          </w:p>
        </w:tc>
        <w:tc>
          <w:tcPr>
            <w:tcW w:w="2189" w:type="dxa"/>
          </w:tcPr>
          <w:p w14:paraId="7B54F499" w14:textId="77777777" w:rsidR="00455E81" w:rsidRPr="003C5E10" w:rsidRDefault="00455E81" w:rsidP="00A9280A">
            <w:pPr>
              <w:ind w:left="280" w:hanging="280"/>
              <w:rPr>
                <w:ins w:id="5311" w:author="User" w:date="2021-09-13T18:13:00Z"/>
                <w:rFonts w:ascii="標楷體" w:hAnsi="標楷體"/>
              </w:rPr>
            </w:pPr>
            <w:ins w:id="5312" w:author="User" w:date="2021-09-13T18:13:00Z">
              <w:r w:rsidRPr="003C5E10">
                <w:rPr>
                  <w:rFonts w:ascii="標楷體" w:hAnsi="標楷體" w:cs="SimSun"/>
                  <w:noProof/>
                </w:rPr>
                <w:t>永春街</w:t>
              </w:r>
            </w:ins>
          </w:p>
        </w:tc>
        <w:tc>
          <w:tcPr>
            <w:tcW w:w="836" w:type="dxa"/>
          </w:tcPr>
          <w:p w14:paraId="0538808E" w14:textId="77777777" w:rsidR="00455E81" w:rsidRPr="003C5E10" w:rsidRDefault="00455E81" w:rsidP="00A9280A">
            <w:pPr>
              <w:kinsoku w:val="0"/>
              <w:autoSpaceDE w:val="0"/>
              <w:autoSpaceDN w:val="0"/>
              <w:adjustRightInd w:val="0"/>
              <w:spacing w:before="119" w:line="216" w:lineRule="auto"/>
              <w:ind w:left="280" w:hanging="280"/>
              <w:rPr>
                <w:ins w:id="5313" w:author="User" w:date="2021-09-13T18:13:00Z"/>
                <w:rFonts w:ascii="標楷體" w:hAnsi="標楷體"/>
              </w:rPr>
            </w:pPr>
            <w:ins w:id="5314" w:author="User" w:date="2021-09-13T18:13:00Z">
              <w:r w:rsidRPr="003C5E10">
                <w:rPr>
                  <w:rFonts w:ascii="標楷體" w:hAnsi="標楷體"/>
                  <w:noProof/>
                  <w:color w:val="000000"/>
                </w:rPr>
                <w:t>48</w:t>
              </w:r>
            </w:ins>
          </w:p>
        </w:tc>
        <w:tc>
          <w:tcPr>
            <w:tcW w:w="2189" w:type="dxa"/>
          </w:tcPr>
          <w:p w14:paraId="63A87B82" w14:textId="77777777" w:rsidR="00455E81" w:rsidRPr="003C5E10" w:rsidRDefault="00455E81" w:rsidP="00A9280A">
            <w:pPr>
              <w:ind w:left="280" w:hanging="280"/>
              <w:rPr>
                <w:ins w:id="5315" w:author="User" w:date="2021-09-13T18:13:00Z"/>
                <w:rFonts w:ascii="標楷體" w:hAnsi="標楷體"/>
              </w:rPr>
            </w:pPr>
            <w:ins w:id="5316" w:author="User" w:date="2021-09-13T18:13:00Z">
              <w:r w:rsidRPr="003C5E10">
                <w:rPr>
                  <w:rFonts w:ascii="標楷體" w:hAnsi="標楷體"/>
                  <w:noProof/>
                </w:rPr>
                <w:t>興昌路</w:t>
              </w:r>
            </w:ins>
          </w:p>
        </w:tc>
      </w:tr>
      <w:tr w:rsidR="00455E81" w:rsidRPr="003C5E10" w14:paraId="0D930C47" w14:textId="77777777" w:rsidTr="00A9280A">
        <w:trPr>
          <w:trHeight w:hRule="exact" w:val="454"/>
          <w:jc w:val="center"/>
          <w:ins w:id="5317" w:author="User" w:date="2021-09-13T18:13:00Z"/>
        </w:trPr>
        <w:tc>
          <w:tcPr>
            <w:tcW w:w="830" w:type="dxa"/>
          </w:tcPr>
          <w:p w14:paraId="2E8E77C8" w14:textId="77777777" w:rsidR="00455E81" w:rsidRPr="003C5E10" w:rsidRDefault="00455E81" w:rsidP="00A9280A">
            <w:pPr>
              <w:kinsoku w:val="0"/>
              <w:autoSpaceDE w:val="0"/>
              <w:autoSpaceDN w:val="0"/>
              <w:adjustRightInd w:val="0"/>
              <w:spacing w:before="118" w:line="216" w:lineRule="auto"/>
              <w:ind w:left="241" w:hanging="241"/>
              <w:rPr>
                <w:ins w:id="5318" w:author="User" w:date="2021-09-13T18:13:00Z"/>
                <w:rFonts w:ascii="標楷體" w:hAnsi="標楷體"/>
              </w:rPr>
            </w:pPr>
            <w:ins w:id="5319" w:author="User" w:date="2021-09-13T18:13:00Z">
              <w:r w:rsidRPr="003C5E10">
                <w:rPr>
                  <w:rFonts w:ascii="標楷體" w:hAnsi="標楷體"/>
                  <w:noProof/>
                  <w:color w:val="000000"/>
                  <w:w w:val="86"/>
                </w:rPr>
                <w:t>7</w:t>
              </w:r>
            </w:ins>
          </w:p>
        </w:tc>
        <w:tc>
          <w:tcPr>
            <w:tcW w:w="2189" w:type="dxa"/>
          </w:tcPr>
          <w:p w14:paraId="2A960422" w14:textId="77777777" w:rsidR="00455E81" w:rsidRPr="003C5E10" w:rsidRDefault="00455E81" w:rsidP="00A9280A">
            <w:pPr>
              <w:ind w:left="280" w:hanging="280"/>
              <w:rPr>
                <w:ins w:id="5320" w:author="User" w:date="2021-09-13T18:13:00Z"/>
                <w:rFonts w:ascii="標楷體" w:hAnsi="標楷體"/>
              </w:rPr>
            </w:pPr>
            <w:ins w:id="5321" w:author="User" w:date="2021-09-13T18:13:00Z">
              <w:r w:rsidRPr="003C5E10">
                <w:rPr>
                  <w:rFonts w:ascii="標楷體" w:hAnsi="標楷體"/>
                  <w:noProof/>
                </w:rPr>
                <w:t>水交社路</w:t>
              </w:r>
            </w:ins>
          </w:p>
        </w:tc>
        <w:tc>
          <w:tcPr>
            <w:tcW w:w="839" w:type="dxa"/>
          </w:tcPr>
          <w:p w14:paraId="582942F9" w14:textId="77777777" w:rsidR="00455E81" w:rsidRPr="003C5E10" w:rsidRDefault="00455E81" w:rsidP="00A9280A">
            <w:pPr>
              <w:kinsoku w:val="0"/>
              <w:autoSpaceDE w:val="0"/>
              <w:autoSpaceDN w:val="0"/>
              <w:adjustRightInd w:val="0"/>
              <w:spacing w:before="118" w:line="216" w:lineRule="auto"/>
              <w:ind w:left="270" w:hanging="270"/>
              <w:rPr>
                <w:ins w:id="5322" w:author="User" w:date="2021-09-13T18:13:00Z"/>
                <w:rFonts w:ascii="標楷體" w:hAnsi="標楷體"/>
              </w:rPr>
            </w:pPr>
            <w:ins w:id="5323" w:author="User" w:date="2021-09-13T18:13:00Z">
              <w:r w:rsidRPr="003C5E10">
                <w:rPr>
                  <w:rFonts w:ascii="標楷體" w:hAnsi="標楷體"/>
                  <w:noProof/>
                  <w:color w:val="000000"/>
                  <w:spacing w:val="-10"/>
                </w:rPr>
                <w:t>28</w:t>
              </w:r>
            </w:ins>
          </w:p>
        </w:tc>
        <w:tc>
          <w:tcPr>
            <w:tcW w:w="2189" w:type="dxa"/>
          </w:tcPr>
          <w:p w14:paraId="41FB3442" w14:textId="77777777" w:rsidR="00455E81" w:rsidRPr="003C5E10" w:rsidRDefault="00455E81" w:rsidP="00A9280A">
            <w:pPr>
              <w:ind w:left="280" w:hanging="280"/>
              <w:rPr>
                <w:ins w:id="5324" w:author="User" w:date="2021-09-13T18:13:00Z"/>
                <w:rFonts w:ascii="標楷體" w:hAnsi="標楷體"/>
              </w:rPr>
            </w:pPr>
            <w:ins w:id="5325" w:author="User" w:date="2021-09-13T18:13:00Z">
              <w:r w:rsidRPr="003C5E10">
                <w:rPr>
                  <w:rFonts w:ascii="標楷體" w:hAnsi="標楷體"/>
                  <w:noProof/>
                </w:rPr>
                <w:t>永華路</w:t>
              </w:r>
            </w:ins>
          </w:p>
        </w:tc>
        <w:tc>
          <w:tcPr>
            <w:tcW w:w="836" w:type="dxa"/>
          </w:tcPr>
          <w:p w14:paraId="5D108DBC" w14:textId="77777777" w:rsidR="00455E81" w:rsidRPr="003C5E10" w:rsidRDefault="00455E81" w:rsidP="00A9280A">
            <w:pPr>
              <w:kinsoku w:val="0"/>
              <w:autoSpaceDE w:val="0"/>
              <w:autoSpaceDN w:val="0"/>
              <w:adjustRightInd w:val="0"/>
              <w:spacing w:before="119" w:line="216" w:lineRule="auto"/>
              <w:ind w:left="280" w:hanging="280"/>
              <w:rPr>
                <w:ins w:id="5326" w:author="User" w:date="2021-09-13T18:13:00Z"/>
                <w:rFonts w:ascii="標楷體" w:hAnsi="標楷體"/>
              </w:rPr>
            </w:pPr>
            <w:ins w:id="5327" w:author="User" w:date="2021-09-13T18:13:00Z">
              <w:r w:rsidRPr="003C5E10">
                <w:rPr>
                  <w:rFonts w:ascii="標楷體" w:hAnsi="標楷體"/>
                  <w:noProof/>
                  <w:color w:val="000000"/>
                </w:rPr>
                <w:t>49</w:t>
              </w:r>
            </w:ins>
          </w:p>
        </w:tc>
        <w:tc>
          <w:tcPr>
            <w:tcW w:w="2189" w:type="dxa"/>
          </w:tcPr>
          <w:p w14:paraId="5F1A4341" w14:textId="77777777" w:rsidR="00455E81" w:rsidRPr="003C5E10" w:rsidRDefault="00455E81" w:rsidP="00A9280A">
            <w:pPr>
              <w:ind w:left="280" w:hanging="280"/>
              <w:rPr>
                <w:ins w:id="5328" w:author="User" w:date="2021-09-13T18:13:00Z"/>
                <w:rFonts w:ascii="標楷體" w:hAnsi="標楷體"/>
              </w:rPr>
            </w:pPr>
            <w:ins w:id="5329" w:author="User" w:date="2021-09-13T18:13:00Z">
              <w:r w:rsidRPr="003C5E10">
                <w:rPr>
                  <w:rFonts w:ascii="標楷體" w:hAnsi="標楷體"/>
                  <w:noProof/>
                </w:rPr>
                <w:t>塩埕路</w:t>
              </w:r>
            </w:ins>
          </w:p>
        </w:tc>
      </w:tr>
      <w:tr w:rsidR="00455E81" w:rsidRPr="003C5E10" w14:paraId="3D38CA35" w14:textId="77777777" w:rsidTr="00A9280A">
        <w:trPr>
          <w:trHeight w:hRule="exact" w:val="454"/>
          <w:jc w:val="center"/>
          <w:ins w:id="5330" w:author="User" w:date="2021-09-13T18:13:00Z"/>
        </w:trPr>
        <w:tc>
          <w:tcPr>
            <w:tcW w:w="830" w:type="dxa"/>
          </w:tcPr>
          <w:p w14:paraId="5D4AB657" w14:textId="77777777" w:rsidR="00455E81" w:rsidRPr="003C5E10" w:rsidRDefault="00455E81" w:rsidP="00A9280A">
            <w:pPr>
              <w:kinsoku w:val="0"/>
              <w:autoSpaceDE w:val="0"/>
              <w:autoSpaceDN w:val="0"/>
              <w:adjustRightInd w:val="0"/>
              <w:spacing w:before="118" w:line="216" w:lineRule="auto"/>
              <w:ind w:left="249" w:hanging="249"/>
              <w:rPr>
                <w:ins w:id="5331" w:author="User" w:date="2021-09-13T18:13:00Z"/>
                <w:rFonts w:ascii="標楷體" w:hAnsi="標楷體"/>
              </w:rPr>
            </w:pPr>
            <w:ins w:id="5332" w:author="User" w:date="2021-09-13T18:13:00Z">
              <w:r w:rsidRPr="003C5E10">
                <w:rPr>
                  <w:rFonts w:ascii="標楷體" w:hAnsi="標楷體"/>
                  <w:noProof/>
                  <w:color w:val="000000"/>
                  <w:w w:val="89"/>
                </w:rPr>
                <w:t>8</w:t>
              </w:r>
            </w:ins>
          </w:p>
        </w:tc>
        <w:tc>
          <w:tcPr>
            <w:tcW w:w="2189" w:type="dxa"/>
          </w:tcPr>
          <w:p w14:paraId="16420A70" w14:textId="77777777" w:rsidR="00455E81" w:rsidRPr="003C5E10" w:rsidRDefault="00455E81" w:rsidP="00A9280A">
            <w:pPr>
              <w:ind w:left="280" w:hanging="280"/>
              <w:rPr>
                <w:ins w:id="5333" w:author="User" w:date="2021-09-13T18:13:00Z"/>
                <w:rFonts w:ascii="標楷體" w:hAnsi="標楷體"/>
              </w:rPr>
            </w:pPr>
            <w:ins w:id="5334" w:author="User" w:date="2021-09-13T18:13:00Z">
              <w:r w:rsidRPr="003C5E10">
                <w:rPr>
                  <w:rFonts w:ascii="標楷體" w:hAnsi="標楷體"/>
                  <w:noProof/>
                </w:rPr>
                <w:t>永成路</w:t>
              </w:r>
            </w:ins>
          </w:p>
        </w:tc>
        <w:tc>
          <w:tcPr>
            <w:tcW w:w="839" w:type="dxa"/>
          </w:tcPr>
          <w:p w14:paraId="7E973490" w14:textId="77777777" w:rsidR="00455E81" w:rsidRPr="003C5E10" w:rsidRDefault="00455E81" w:rsidP="00A9280A">
            <w:pPr>
              <w:kinsoku w:val="0"/>
              <w:autoSpaceDE w:val="0"/>
              <w:autoSpaceDN w:val="0"/>
              <w:adjustRightInd w:val="0"/>
              <w:spacing w:before="119" w:line="216" w:lineRule="auto"/>
              <w:ind w:left="270" w:hanging="270"/>
              <w:rPr>
                <w:ins w:id="5335" w:author="User" w:date="2021-09-13T18:13:00Z"/>
                <w:rFonts w:ascii="標楷體" w:hAnsi="標楷體"/>
              </w:rPr>
            </w:pPr>
            <w:ins w:id="5336" w:author="User" w:date="2021-09-13T18:13:00Z">
              <w:r w:rsidRPr="003C5E10">
                <w:rPr>
                  <w:rFonts w:ascii="標楷體" w:hAnsi="標楷體"/>
                  <w:noProof/>
                  <w:color w:val="000000"/>
                  <w:spacing w:val="-10"/>
                </w:rPr>
                <w:t>29</w:t>
              </w:r>
            </w:ins>
          </w:p>
        </w:tc>
        <w:tc>
          <w:tcPr>
            <w:tcW w:w="2189" w:type="dxa"/>
          </w:tcPr>
          <w:p w14:paraId="09C87C44" w14:textId="77777777" w:rsidR="00455E81" w:rsidRPr="003C5E10" w:rsidRDefault="00455E81" w:rsidP="00A9280A">
            <w:pPr>
              <w:ind w:left="280" w:hanging="280"/>
              <w:rPr>
                <w:ins w:id="5337" w:author="User" w:date="2021-09-13T18:13:00Z"/>
                <w:rFonts w:ascii="標楷體" w:hAnsi="標楷體"/>
              </w:rPr>
            </w:pPr>
            <w:ins w:id="5338" w:author="User" w:date="2021-09-13T18:13:00Z">
              <w:r w:rsidRPr="003C5E10">
                <w:rPr>
                  <w:rFonts w:ascii="標楷體" w:hAnsi="標楷體" w:cs="SimSun"/>
                  <w:noProof/>
                </w:rPr>
                <w:t>永興一街</w:t>
              </w:r>
            </w:ins>
          </w:p>
        </w:tc>
        <w:tc>
          <w:tcPr>
            <w:tcW w:w="836" w:type="dxa"/>
          </w:tcPr>
          <w:p w14:paraId="6B53EB3B" w14:textId="77777777" w:rsidR="00455E81" w:rsidRPr="003C5E10" w:rsidRDefault="00455E81" w:rsidP="00A9280A">
            <w:pPr>
              <w:kinsoku w:val="0"/>
              <w:autoSpaceDE w:val="0"/>
              <w:autoSpaceDN w:val="0"/>
              <w:adjustRightInd w:val="0"/>
              <w:spacing w:before="118" w:line="216" w:lineRule="auto"/>
              <w:ind w:left="270" w:hanging="270"/>
              <w:rPr>
                <w:ins w:id="5339" w:author="User" w:date="2021-09-13T18:13:00Z"/>
                <w:rFonts w:ascii="標楷體" w:hAnsi="標楷體"/>
              </w:rPr>
            </w:pPr>
            <w:ins w:id="5340" w:author="User" w:date="2021-09-13T18:13:00Z">
              <w:r w:rsidRPr="003C5E10">
                <w:rPr>
                  <w:rFonts w:ascii="標楷體" w:hAnsi="標楷體"/>
                  <w:noProof/>
                  <w:color w:val="000000"/>
                  <w:spacing w:val="-10"/>
                </w:rPr>
                <w:t>50</w:t>
              </w:r>
            </w:ins>
          </w:p>
        </w:tc>
        <w:tc>
          <w:tcPr>
            <w:tcW w:w="2189" w:type="dxa"/>
          </w:tcPr>
          <w:p w14:paraId="0D742EEC" w14:textId="77777777" w:rsidR="00455E81" w:rsidRPr="003C5E10" w:rsidRDefault="00455E81" w:rsidP="00A9280A">
            <w:pPr>
              <w:ind w:left="280" w:hanging="280"/>
              <w:rPr>
                <w:ins w:id="5341" w:author="User" w:date="2021-09-13T18:13:00Z"/>
                <w:rFonts w:ascii="標楷體" w:hAnsi="標楷體"/>
              </w:rPr>
            </w:pPr>
            <w:ins w:id="5342" w:author="User" w:date="2021-09-13T18:13:00Z">
              <w:r w:rsidRPr="003C5E10">
                <w:rPr>
                  <w:rFonts w:ascii="標楷體" w:hAnsi="標楷體" w:cs="SimSun"/>
                  <w:noProof/>
                </w:rPr>
                <w:t>敬南街</w:t>
              </w:r>
            </w:ins>
          </w:p>
        </w:tc>
      </w:tr>
      <w:tr w:rsidR="00455E81" w:rsidRPr="003C5E10" w14:paraId="608533C2" w14:textId="77777777" w:rsidTr="00A9280A">
        <w:trPr>
          <w:trHeight w:hRule="exact" w:val="454"/>
          <w:jc w:val="center"/>
          <w:ins w:id="5343" w:author="User" w:date="2021-09-13T18:13:00Z"/>
        </w:trPr>
        <w:tc>
          <w:tcPr>
            <w:tcW w:w="830" w:type="dxa"/>
          </w:tcPr>
          <w:p w14:paraId="46B22F1E" w14:textId="77777777" w:rsidR="00455E81" w:rsidRPr="003C5E10" w:rsidRDefault="00455E81" w:rsidP="00A9280A">
            <w:pPr>
              <w:kinsoku w:val="0"/>
              <w:autoSpaceDE w:val="0"/>
              <w:autoSpaceDN w:val="0"/>
              <w:adjustRightInd w:val="0"/>
              <w:spacing w:before="119" w:line="216" w:lineRule="auto"/>
              <w:ind w:left="241" w:hanging="241"/>
              <w:rPr>
                <w:ins w:id="5344" w:author="User" w:date="2021-09-13T18:13:00Z"/>
                <w:rFonts w:ascii="標楷體" w:hAnsi="標楷體"/>
              </w:rPr>
            </w:pPr>
            <w:ins w:id="5345" w:author="User" w:date="2021-09-13T18:13:00Z">
              <w:r w:rsidRPr="003C5E10">
                <w:rPr>
                  <w:rFonts w:ascii="標楷體" w:hAnsi="標楷體"/>
                  <w:noProof/>
                  <w:color w:val="000000"/>
                  <w:w w:val="86"/>
                </w:rPr>
                <w:t>9</w:t>
              </w:r>
            </w:ins>
          </w:p>
        </w:tc>
        <w:tc>
          <w:tcPr>
            <w:tcW w:w="2189" w:type="dxa"/>
          </w:tcPr>
          <w:p w14:paraId="3CC65FE6" w14:textId="77777777" w:rsidR="00455E81" w:rsidRPr="003C5E10" w:rsidRDefault="00455E81" w:rsidP="00A9280A">
            <w:pPr>
              <w:ind w:left="280" w:hanging="280"/>
              <w:rPr>
                <w:ins w:id="5346" w:author="User" w:date="2021-09-13T18:13:00Z"/>
                <w:rFonts w:ascii="標楷體" w:hAnsi="標楷體"/>
              </w:rPr>
            </w:pPr>
            <w:ins w:id="5347" w:author="User" w:date="2021-09-13T18:13:00Z">
              <w:r w:rsidRPr="003C5E10">
                <w:rPr>
                  <w:rFonts w:ascii="標楷體" w:hAnsi="標楷體"/>
                  <w:noProof/>
                </w:rPr>
                <w:t>西門路</w:t>
              </w:r>
            </w:ins>
          </w:p>
        </w:tc>
        <w:tc>
          <w:tcPr>
            <w:tcW w:w="839" w:type="dxa"/>
          </w:tcPr>
          <w:p w14:paraId="2159D7C5" w14:textId="77777777" w:rsidR="00455E81" w:rsidRPr="003C5E10" w:rsidRDefault="00455E81" w:rsidP="00A9280A">
            <w:pPr>
              <w:kinsoku w:val="0"/>
              <w:autoSpaceDE w:val="0"/>
              <w:autoSpaceDN w:val="0"/>
              <w:adjustRightInd w:val="0"/>
              <w:spacing w:before="119" w:line="216" w:lineRule="auto"/>
              <w:ind w:left="270" w:hanging="270"/>
              <w:rPr>
                <w:ins w:id="5348" w:author="User" w:date="2021-09-13T18:13:00Z"/>
                <w:rFonts w:ascii="標楷體" w:hAnsi="標楷體"/>
              </w:rPr>
            </w:pPr>
            <w:ins w:id="5349" w:author="User" w:date="2021-09-13T18:13:00Z">
              <w:r w:rsidRPr="003C5E10">
                <w:rPr>
                  <w:rFonts w:ascii="標楷體" w:hAnsi="標楷體"/>
                  <w:noProof/>
                  <w:color w:val="000000"/>
                  <w:spacing w:val="-10"/>
                </w:rPr>
                <w:t>30</w:t>
              </w:r>
            </w:ins>
          </w:p>
        </w:tc>
        <w:tc>
          <w:tcPr>
            <w:tcW w:w="2189" w:type="dxa"/>
          </w:tcPr>
          <w:p w14:paraId="0EB7528C" w14:textId="77777777" w:rsidR="00455E81" w:rsidRPr="003C5E10" w:rsidRDefault="00455E81" w:rsidP="00A9280A">
            <w:pPr>
              <w:ind w:left="280" w:hanging="280"/>
              <w:rPr>
                <w:ins w:id="5350" w:author="User" w:date="2021-09-13T18:13:00Z"/>
                <w:rFonts w:ascii="標楷體" w:hAnsi="標楷體"/>
              </w:rPr>
            </w:pPr>
            <w:ins w:id="5351" w:author="User" w:date="2021-09-13T18:13:00Z">
              <w:r w:rsidRPr="003C5E10">
                <w:rPr>
                  <w:rFonts w:ascii="標楷體" w:hAnsi="標楷體" w:cs="SimSun"/>
                  <w:noProof/>
                </w:rPr>
                <w:t>永興二街</w:t>
              </w:r>
            </w:ins>
          </w:p>
        </w:tc>
        <w:tc>
          <w:tcPr>
            <w:tcW w:w="836" w:type="dxa"/>
          </w:tcPr>
          <w:p w14:paraId="29E67E42" w14:textId="77777777" w:rsidR="00455E81" w:rsidRPr="003C5E10" w:rsidRDefault="00455E81" w:rsidP="00A9280A">
            <w:pPr>
              <w:kinsoku w:val="0"/>
              <w:autoSpaceDE w:val="0"/>
              <w:autoSpaceDN w:val="0"/>
              <w:adjustRightInd w:val="0"/>
              <w:spacing w:before="118" w:line="216" w:lineRule="auto"/>
              <w:ind w:left="270" w:hanging="270"/>
              <w:rPr>
                <w:ins w:id="5352" w:author="User" w:date="2021-09-13T18:13:00Z"/>
                <w:rFonts w:ascii="標楷體" w:hAnsi="標楷體"/>
              </w:rPr>
            </w:pPr>
            <w:ins w:id="5353" w:author="User" w:date="2021-09-13T18:13:00Z">
              <w:r w:rsidRPr="003C5E10">
                <w:rPr>
                  <w:rFonts w:ascii="標楷體" w:hAnsi="標楷體"/>
                  <w:noProof/>
                  <w:color w:val="000000"/>
                  <w:spacing w:val="-10"/>
                </w:rPr>
                <w:t>51</w:t>
              </w:r>
            </w:ins>
          </w:p>
        </w:tc>
        <w:tc>
          <w:tcPr>
            <w:tcW w:w="2189" w:type="dxa"/>
          </w:tcPr>
          <w:p w14:paraId="0A8662B3" w14:textId="77777777" w:rsidR="00455E81" w:rsidRPr="003C5E10" w:rsidRDefault="00455E81" w:rsidP="00A9280A">
            <w:pPr>
              <w:ind w:left="280" w:hanging="280"/>
              <w:rPr>
                <w:ins w:id="5354" w:author="User" w:date="2021-09-13T18:13:00Z"/>
                <w:rFonts w:ascii="標楷體" w:hAnsi="標楷體"/>
              </w:rPr>
            </w:pPr>
            <w:ins w:id="5355" w:author="User" w:date="2021-09-13T18:13:00Z">
              <w:r w:rsidRPr="003C5E10">
                <w:rPr>
                  <w:rFonts w:ascii="標楷體" w:hAnsi="標楷體"/>
                  <w:noProof/>
                </w:rPr>
                <w:t>清水路</w:t>
              </w:r>
            </w:ins>
          </w:p>
        </w:tc>
      </w:tr>
      <w:tr w:rsidR="00455E81" w:rsidRPr="003C5E10" w14:paraId="2B61EEF7" w14:textId="77777777" w:rsidTr="00A9280A">
        <w:trPr>
          <w:trHeight w:hRule="exact" w:val="454"/>
          <w:jc w:val="center"/>
          <w:ins w:id="5356" w:author="User" w:date="2021-09-13T18:13:00Z"/>
        </w:trPr>
        <w:tc>
          <w:tcPr>
            <w:tcW w:w="830" w:type="dxa"/>
          </w:tcPr>
          <w:p w14:paraId="711F854C" w14:textId="77777777" w:rsidR="00455E81" w:rsidRPr="003C5E10" w:rsidRDefault="00455E81" w:rsidP="00A9280A">
            <w:pPr>
              <w:kinsoku w:val="0"/>
              <w:autoSpaceDE w:val="0"/>
              <w:autoSpaceDN w:val="0"/>
              <w:adjustRightInd w:val="0"/>
              <w:spacing w:before="119" w:line="216" w:lineRule="auto"/>
              <w:ind w:left="249" w:hanging="249"/>
              <w:rPr>
                <w:ins w:id="5357" w:author="User" w:date="2021-09-13T18:13:00Z"/>
                <w:rFonts w:ascii="標楷體" w:hAnsi="標楷體"/>
              </w:rPr>
            </w:pPr>
            <w:ins w:id="5358" w:author="User" w:date="2021-09-13T18:13:00Z">
              <w:r w:rsidRPr="003C5E10">
                <w:rPr>
                  <w:rFonts w:ascii="標楷體" w:hAnsi="標楷體"/>
                  <w:noProof/>
                  <w:color w:val="000000"/>
                  <w:w w:val="89"/>
                </w:rPr>
                <w:t>10</w:t>
              </w:r>
            </w:ins>
          </w:p>
        </w:tc>
        <w:tc>
          <w:tcPr>
            <w:tcW w:w="2189" w:type="dxa"/>
          </w:tcPr>
          <w:p w14:paraId="61499D0F" w14:textId="77777777" w:rsidR="00455E81" w:rsidRPr="003C5E10" w:rsidRDefault="00455E81" w:rsidP="00A9280A">
            <w:pPr>
              <w:ind w:left="280" w:hanging="280"/>
              <w:rPr>
                <w:ins w:id="5359" w:author="User" w:date="2021-09-13T18:13:00Z"/>
                <w:rFonts w:ascii="標楷體" w:hAnsi="標楷體"/>
              </w:rPr>
            </w:pPr>
            <w:ins w:id="5360" w:author="User" w:date="2021-09-13T18:13:00Z">
              <w:r w:rsidRPr="003C5E10">
                <w:rPr>
                  <w:rFonts w:ascii="標楷體" w:hAnsi="標楷體" w:cs="SimSun"/>
                  <w:noProof/>
                </w:rPr>
                <w:t>府緯街</w:t>
              </w:r>
            </w:ins>
          </w:p>
        </w:tc>
        <w:tc>
          <w:tcPr>
            <w:tcW w:w="839" w:type="dxa"/>
          </w:tcPr>
          <w:p w14:paraId="601B2A61" w14:textId="77777777" w:rsidR="00455E81" w:rsidRPr="003C5E10" w:rsidRDefault="00455E81" w:rsidP="00A9280A">
            <w:pPr>
              <w:kinsoku w:val="0"/>
              <w:autoSpaceDE w:val="0"/>
              <w:autoSpaceDN w:val="0"/>
              <w:adjustRightInd w:val="0"/>
              <w:spacing w:before="118" w:line="216" w:lineRule="auto"/>
              <w:ind w:left="270" w:hanging="270"/>
              <w:rPr>
                <w:ins w:id="5361" w:author="User" w:date="2021-09-13T18:13:00Z"/>
                <w:rFonts w:ascii="標楷體" w:hAnsi="標楷體"/>
              </w:rPr>
            </w:pPr>
            <w:ins w:id="5362" w:author="User" w:date="2021-09-13T18:13:00Z">
              <w:r w:rsidRPr="003C5E10">
                <w:rPr>
                  <w:rFonts w:ascii="標楷體" w:hAnsi="標楷體"/>
                  <w:noProof/>
                  <w:color w:val="000000"/>
                  <w:spacing w:val="-10"/>
                </w:rPr>
                <w:t>31</w:t>
              </w:r>
            </w:ins>
          </w:p>
        </w:tc>
        <w:tc>
          <w:tcPr>
            <w:tcW w:w="2189" w:type="dxa"/>
          </w:tcPr>
          <w:p w14:paraId="0D35B497" w14:textId="77777777" w:rsidR="00455E81" w:rsidRPr="003C5E10" w:rsidRDefault="00455E81" w:rsidP="00A9280A">
            <w:pPr>
              <w:ind w:left="280" w:hanging="280"/>
              <w:rPr>
                <w:ins w:id="5363" w:author="User" w:date="2021-09-13T18:13:00Z"/>
                <w:rFonts w:ascii="標楷體" w:hAnsi="標楷體"/>
              </w:rPr>
            </w:pPr>
            <w:ins w:id="5364" w:author="User" w:date="2021-09-13T18:13:00Z">
              <w:r w:rsidRPr="003C5E10">
                <w:rPr>
                  <w:rFonts w:ascii="標楷體" w:hAnsi="標楷體" w:cs="SimSun"/>
                  <w:noProof/>
                </w:rPr>
                <w:t>永興三街</w:t>
              </w:r>
            </w:ins>
          </w:p>
        </w:tc>
        <w:tc>
          <w:tcPr>
            <w:tcW w:w="836" w:type="dxa"/>
          </w:tcPr>
          <w:p w14:paraId="605DC72A" w14:textId="77777777" w:rsidR="00455E81" w:rsidRPr="003C5E10" w:rsidRDefault="00455E81" w:rsidP="00A9280A">
            <w:pPr>
              <w:kinsoku w:val="0"/>
              <w:autoSpaceDE w:val="0"/>
              <w:autoSpaceDN w:val="0"/>
              <w:adjustRightInd w:val="0"/>
              <w:spacing w:before="118" w:line="216" w:lineRule="auto"/>
              <w:ind w:left="270" w:hanging="270"/>
              <w:rPr>
                <w:ins w:id="5365" w:author="User" w:date="2021-09-13T18:13:00Z"/>
                <w:rFonts w:ascii="標楷體" w:hAnsi="標楷體"/>
              </w:rPr>
            </w:pPr>
            <w:ins w:id="5366" w:author="User" w:date="2021-09-13T18:13:00Z">
              <w:r w:rsidRPr="003C5E10">
                <w:rPr>
                  <w:rFonts w:ascii="標楷體" w:hAnsi="標楷體"/>
                  <w:noProof/>
                  <w:color w:val="000000"/>
                  <w:spacing w:val="-10"/>
                </w:rPr>
                <w:t>52</w:t>
              </w:r>
            </w:ins>
          </w:p>
        </w:tc>
        <w:tc>
          <w:tcPr>
            <w:tcW w:w="2189" w:type="dxa"/>
          </w:tcPr>
          <w:p w14:paraId="08AE8CF3" w14:textId="77777777" w:rsidR="00455E81" w:rsidRPr="003C5E10" w:rsidRDefault="00455E81" w:rsidP="00A9280A">
            <w:pPr>
              <w:ind w:left="280" w:hanging="280"/>
              <w:rPr>
                <w:ins w:id="5367" w:author="User" w:date="2021-09-13T18:13:00Z"/>
                <w:rFonts w:ascii="標楷體" w:hAnsi="標楷體"/>
              </w:rPr>
            </w:pPr>
            <w:ins w:id="5368" w:author="User" w:date="2021-09-13T18:13:00Z">
              <w:r w:rsidRPr="003C5E10">
                <w:rPr>
                  <w:rFonts w:ascii="標楷體" w:hAnsi="標楷體" w:cs="SimSun"/>
                  <w:noProof/>
                </w:rPr>
                <w:t>喜明街</w:t>
              </w:r>
            </w:ins>
          </w:p>
        </w:tc>
      </w:tr>
      <w:tr w:rsidR="00455E81" w:rsidRPr="003C5E10" w14:paraId="35C0B40E" w14:textId="77777777" w:rsidTr="00A9280A">
        <w:trPr>
          <w:trHeight w:hRule="exact" w:val="454"/>
          <w:jc w:val="center"/>
          <w:ins w:id="5369" w:author="User" w:date="2021-09-13T18:13:00Z"/>
        </w:trPr>
        <w:tc>
          <w:tcPr>
            <w:tcW w:w="830" w:type="dxa"/>
          </w:tcPr>
          <w:p w14:paraId="67194568" w14:textId="77777777" w:rsidR="00455E81" w:rsidRPr="003C5E10" w:rsidRDefault="00455E81" w:rsidP="00A9280A">
            <w:pPr>
              <w:kinsoku w:val="0"/>
              <w:autoSpaceDE w:val="0"/>
              <w:autoSpaceDN w:val="0"/>
              <w:adjustRightInd w:val="0"/>
              <w:spacing w:before="118" w:line="216" w:lineRule="auto"/>
              <w:ind w:left="249" w:hanging="249"/>
              <w:rPr>
                <w:ins w:id="5370" w:author="User" w:date="2021-09-13T18:13:00Z"/>
                <w:rFonts w:ascii="標楷體" w:hAnsi="標楷體"/>
              </w:rPr>
            </w:pPr>
            <w:ins w:id="5371" w:author="User" w:date="2021-09-13T18:13:00Z">
              <w:r w:rsidRPr="003C5E10">
                <w:rPr>
                  <w:rFonts w:ascii="標楷體" w:hAnsi="標楷體"/>
                  <w:noProof/>
                  <w:color w:val="000000"/>
                  <w:w w:val="89"/>
                </w:rPr>
                <w:t>11</w:t>
              </w:r>
            </w:ins>
          </w:p>
        </w:tc>
        <w:tc>
          <w:tcPr>
            <w:tcW w:w="2189" w:type="dxa"/>
          </w:tcPr>
          <w:p w14:paraId="4F889227" w14:textId="77777777" w:rsidR="00455E81" w:rsidRPr="003C5E10" w:rsidRDefault="00455E81" w:rsidP="00A9280A">
            <w:pPr>
              <w:ind w:left="273" w:hanging="273"/>
              <w:rPr>
                <w:ins w:id="5372" w:author="User" w:date="2021-09-13T18:13:00Z"/>
                <w:rFonts w:ascii="標楷體" w:hAnsi="標楷體"/>
              </w:rPr>
            </w:pPr>
            <w:ins w:id="5373" w:author="User" w:date="2021-09-13T18:13:00Z">
              <w:r w:rsidRPr="003C5E10">
                <w:rPr>
                  <w:rFonts w:ascii="標楷體" w:hAnsi="標楷體"/>
                  <w:noProof/>
                  <w:spacing w:val="-7"/>
                </w:rPr>
                <w:t>南門路</w:t>
              </w:r>
            </w:ins>
          </w:p>
        </w:tc>
        <w:tc>
          <w:tcPr>
            <w:tcW w:w="839" w:type="dxa"/>
          </w:tcPr>
          <w:p w14:paraId="455BC72C" w14:textId="77777777" w:rsidR="00455E81" w:rsidRPr="003C5E10" w:rsidRDefault="00455E81" w:rsidP="00A9280A">
            <w:pPr>
              <w:kinsoku w:val="0"/>
              <w:autoSpaceDE w:val="0"/>
              <w:autoSpaceDN w:val="0"/>
              <w:adjustRightInd w:val="0"/>
              <w:spacing w:before="118" w:line="216" w:lineRule="auto"/>
              <w:ind w:left="280" w:hanging="280"/>
              <w:rPr>
                <w:ins w:id="5374" w:author="User" w:date="2021-09-13T18:13:00Z"/>
                <w:rFonts w:ascii="標楷體" w:hAnsi="標楷體"/>
              </w:rPr>
            </w:pPr>
            <w:ins w:id="5375" w:author="User" w:date="2021-09-13T18:13:00Z">
              <w:r w:rsidRPr="003C5E10">
                <w:rPr>
                  <w:rFonts w:ascii="標楷體" w:hAnsi="標楷體" w:hint="eastAsia"/>
                </w:rPr>
                <w:t>32</w:t>
              </w:r>
            </w:ins>
          </w:p>
        </w:tc>
        <w:tc>
          <w:tcPr>
            <w:tcW w:w="2189" w:type="dxa"/>
          </w:tcPr>
          <w:p w14:paraId="6CF4B720" w14:textId="77777777" w:rsidR="00455E81" w:rsidRPr="003C5E10" w:rsidRDefault="00455E81" w:rsidP="00A9280A">
            <w:pPr>
              <w:ind w:left="280" w:hanging="280"/>
              <w:rPr>
                <w:ins w:id="5376" w:author="User" w:date="2021-09-13T18:13:00Z"/>
                <w:rFonts w:ascii="標楷體" w:hAnsi="標楷體"/>
              </w:rPr>
            </w:pPr>
            <w:ins w:id="5377" w:author="User" w:date="2021-09-13T18:13:00Z">
              <w:r w:rsidRPr="003C5E10">
                <w:rPr>
                  <w:rFonts w:ascii="標楷體" w:hAnsi="標楷體" w:cs="SimSun"/>
                  <w:noProof/>
                </w:rPr>
                <w:t>永興四街</w:t>
              </w:r>
            </w:ins>
          </w:p>
        </w:tc>
        <w:tc>
          <w:tcPr>
            <w:tcW w:w="836" w:type="dxa"/>
          </w:tcPr>
          <w:p w14:paraId="03224628" w14:textId="77777777" w:rsidR="00455E81" w:rsidRPr="003C5E10" w:rsidRDefault="00455E81" w:rsidP="00A9280A">
            <w:pPr>
              <w:kinsoku w:val="0"/>
              <w:autoSpaceDE w:val="0"/>
              <w:autoSpaceDN w:val="0"/>
              <w:adjustRightInd w:val="0"/>
              <w:spacing w:before="118" w:line="216" w:lineRule="auto"/>
              <w:ind w:left="270" w:hanging="270"/>
              <w:rPr>
                <w:ins w:id="5378" w:author="User" w:date="2021-09-13T18:13:00Z"/>
                <w:rFonts w:ascii="標楷體" w:hAnsi="標楷體"/>
              </w:rPr>
            </w:pPr>
            <w:ins w:id="5379" w:author="User" w:date="2021-09-13T18:13:00Z">
              <w:r w:rsidRPr="003C5E10">
                <w:rPr>
                  <w:rFonts w:ascii="標楷體" w:hAnsi="標楷體"/>
                  <w:noProof/>
                  <w:color w:val="000000"/>
                  <w:spacing w:val="-10"/>
                </w:rPr>
                <w:t>53</w:t>
              </w:r>
            </w:ins>
          </w:p>
        </w:tc>
        <w:tc>
          <w:tcPr>
            <w:tcW w:w="2189" w:type="dxa"/>
          </w:tcPr>
          <w:p w14:paraId="54EA2600" w14:textId="77777777" w:rsidR="00455E81" w:rsidRPr="003C5E10" w:rsidRDefault="00455E81" w:rsidP="00A9280A">
            <w:pPr>
              <w:ind w:left="280" w:hanging="280"/>
              <w:rPr>
                <w:ins w:id="5380" w:author="User" w:date="2021-09-13T18:13:00Z"/>
                <w:rFonts w:ascii="標楷體" w:hAnsi="標楷體"/>
              </w:rPr>
            </w:pPr>
            <w:ins w:id="5381" w:author="User" w:date="2021-09-13T18:13:00Z">
              <w:r w:rsidRPr="003C5E10">
                <w:rPr>
                  <w:rFonts w:ascii="標楷體" w:hAnsi="標楷體"/>
                  <w:noProof/>
                </w:rPr>
                <w:t>喜樹路</w:t>
              </w:r>
            </w:ins>
          </w:p>
        </w:tc>
      </w:tr>
      <w:tr w:rsidR="00455E81" w:rsidRPr="003C5E10" w14:paraId="7C7F7554" w14:textId="77777777" w:rsidTr="00A9280A">
        <w:trPr>
          <w:trHeight w:hRule="exact" w:val="454"/>
          <w:jc w:val="center"/>
          <w:ins w:id="5382" w:author="User" w:date="2021-09-13T18:13:00Z"/>
        </w:trPr>
        <w:tc>
          <w:tcPr>
            <w:tcW w:w="830" w:type="dxa"/>
          </w:tcPr>
          <w:p w14:paraId="3CC856B3" w14:textId="77777777" w:rsidR="00455E81" w:rsidRPr="003C5E10" w:rsidRDefault="00455E81" w:rsidP="00A9280A">
            <w:pPr>
              <w:kinsoku w:val="0"/>
              <w:autoSpaceDE w:val="0"/>
              <w:autoSpaceDN w:val="0"/>
              <w:adjustRightInd w:val="0"/>
              <w:spacing w:before="118" w:line="216" w:lineRule="auto"/>
              <w:ind w:left="249" w:hanging="249"/>
              <w:rPr>
                <w:ins w:id="5383" w:author="User" w:date="2021-09-13T18:13:00Z"/>
                <w:rFonts w:ascii="標楷體" w:hAnsi="標楷體"/>
              </w:rPr>
            </w:pPr>
            <w:ins w:id="5384" w:author="User" w:date="2021-09-13T18:13:00Z">
              <w:r w:rsidRPr="003C5E10">
                <w:rPr>
                  <w:rFonts w:ascii="標楷體" w:hAnsi="標楷體"/>
                  <w:noProof/>
                  <w:color w:val="000000"/>
                  <w:w w:val="89"/>
                </w:rPr>
                <w:t>12</w:t>
              </w:r>
            </w:ins>
          </w:p>
        </w:tc>
        <w:tc>
          <w:tcPr>
            <w:tcW w:w="2189" w:type="dxa"/>
          </w:tcPr>
          <w:p w14:paraId="6CB2F428" w14:textId="77777777" w:rsidR="00455E81" w:rsidRPr="003C5E10" w:rsidRDefault="00455E81" w:rsidP="00A9280A">
            <w:pPr>
              <w:ind w:left="280" w:hanging="280"/>
              <w:rPr>
                <w:ins w:id="5385" w:author="User" w:date="2021-09-13T18:13:00Z"/>
                <w:rFonts w:ascii="標楷體" w:hAnsi="標楷體"/>
              </w:rPr>
            </w:pPr>
            <w:ins w:id="5386" w:author="User" w:date="2021-09-13T18:13:00Z">
              <w:r w:rsidRPr="003C5E10">
                <w:rPr>
                  <w:rFonts w:ascii="標楷體" w:hAnsi="標楷體"/>
                  <w:noProof/>
                </w:rPr>
                <w:t>南寧街</w:t>
              </w:r>
            </w:ins>
          </w:p>
        </w:tc>
        <w:tc>
          <w:tcPr>
            <w:tcW w:w="839" w:type="dxa"/>
          </w:tcPr>
          <w:p w14:paraId="284D8849" w14:textId="77777777" w:rsidR="00455E81" w:rsidRPr="003C5E10" w:rsidRDefault="00455E81" w:rsidP="00A9280A">
            <w:pPr>
              <w:kinsoku w:val="0"/>
              <w:autoSpaceDE w:val="0"/>
              <w:autoSpaceDN w:val="0"/>
              <w:adjustRightInd w:val="0"/>
              <w:spacing w:before="118" w:line="216" w:lineRule="auto"/>
              <w:ind w:left="270" w:hanging="270"/>
              <w:rPr>
                <w:ins w:id="5387" w:author="User" w:date="2021-09-13T18:13:00Z"/>
                <w:rFonts w:ascii="標楷體" w:hAnsi="標楷體"/>
              </w:rPr>
            </w:pPr>
            <w:ins w:id="5388" w:author="User" w:date="2021-09-13T18:13:00Z">
              <w:r w:rsidRPr="003C5E10">
                <w:rPr>
                  <w:rFonts w:ascii="標楷體" w:hAnsi="標楷體"/>
                  <w:noProof/>
                  <w:color w:val="000000"/>
                  <w:spacing w:val="-10"/>
                </w:rPr>
                <w:t>3</w:t>
              </w:r>
              <w:r w:rsidRPr="003C5E10">
                <w:rPr>
                  <w:rFonts w:ascii="標楷體" w:hAnsi="標楷體" w:hint="eastAsia"/>
                  <w:noProof/>
                  <w:color w:val="000000"/>
                  <w:spacing w:val="-10"/>
                </w:rPr>
                <w:t>3</w:t>
              </w:r>
            </w:ins>
          </w:p>
        </w:tc>
        <w:tc>
          <w:tcPr>
            <w:tcW w:w="2189" w:type="dxa"/>
          </w:tcPr>
          <w:p w14:paraId="417225C5" w14:textId="77777777" w:rsidR="00455E81" w:rsidRPr="003C5E10" w:rsidRDefault="00455E81" w:rsidP="00A9280A">
            <w:pPr>
              <w:ind w:left="280" w:hanging="280"/>
              <w:rPr>
                <w:ins w:id="5389" w:author="User" w:date="2021-09-13T18:13:00Z"/>
                <w:rFonts w:ascii="標楷體" w:hAnsi="標楷體"/>
              </w:rPr>
            </w:pPr>
            <w:ins w:id="5390" w:author="User" w:date="2021-09-13T18:13:00Z">
              <w:r w:rsidRPr="003C5E10">
                <w:rPr>
                  <w:rFonts w:ascii="標楷體" w:hAnsi="標楷體"/>
                  <w:noProof/>
                </w:rPr>
                <w:t>利南街</w:t>
              </w:r>
            </w:ins>
          </w:p>
        </w:tc>
        <w:tc>
          <w:tcPr>
            <w:tcW w:w="836" w:type="dxa"/>
          </w:tcPr>
          <w:p w14:paraId="531FDAD2" w14:textId="77777777" w:rsidR="00455E81" w:rsidRPr="003C5E10" w:rsidRDefault="00455E81" w:rsidP="00A9280A">
            <w:pPr>
              <w:kinsoku w:val="0"/>
              <w:autoSpaceDE w:val="0"/>
              <w:autoSpaceDN w:val="0"/>
              <w:adjustRightInd w:val="0"/>
              <w:spacing w:before="118" w:line="216" w:lineRule="auto"/>
              <w:ind w:left="270" w:hanging="270"/>
              <w:rPr>
                <w:ins w:id="5391" w:author="User" w:date="2021-09-13T18:13:00Z"/>
                <w:rFonts w:ascii="標楷體" w:hAnsi="標楷體"/>
              </w:rPr>
            </w:pPr>
            <w:ins w:id="5392" w:author="User" w:date="2021-09-13T18:13:00Z">
              <w:r w:rsidRPr="003C5E10">
                <w:rPr>
                  <w:rFonts w:ascii="標楷體" w:hAnsi="標楷體"/>
                  <w:noProof/>
                  <w:color w:val="000000"/>
                  <w:spacing w:val="-10"/>
                </w:rPr>
                <w:t>54</w:t>
              </w:r>
            </w:ins>
          </w:p>
        </w:tc>
        <w:tc>
          <w:tcPr>
            <w:tcW w:w="2189" w:type="dxa"/>
          </w:tcPr>
          <w:p w14:paraId="081A857B" w14:textId="77777777" w:rsidR="00455E81" w:rsidRPr="003C5E10" w:rsidRDefault="00455E81" w:rsidP="00A9280A">
            <w:pPr>
              <w:ind w:left="280" w:hanging="280"/>
              <w:rPr>
                <w:ins w:id="5393" w:author="User" w:date="2021-09-13T18:13:00Z"/>
                <w:rFonts w:ascii="標楷體" w:hAnsi="標楷體"/>
              </w:rPr>
            </w:pPr>
            <w:ins w:id="5394" w:author="User" w:date="2021-09-13T18:13:00Z">
              <w:r w:rsidRPr="003C5E10">
                <w:rPr>
                  <w:rFonts w:ascii="標楷體" w:hAnsi="標楷體" w:cs="SimSun"/>
                  <w:noProof/>
                </w:rPr>
                <w:t>興南街</w:t>
              </w:r>
            </w:ins>
          </w:p>
        </w:tc>
      </w:tr>
      <w:tr w:rsidR="00455E81" w:rsidRPr="003C5E10" w14:paraId="539B2072" w14:textId="77777777" w:rsidTr="00A9280A">
        <w:trPr>
          <w:trHeight w:hRule="exact" w:val="454"/>
          <w:jc w:val="center"/>
          <w:ins w:id="5395" w:author="User" w:date="2021-09-13T18:13:00Z"/>
        </w:trPr>
        <w:tc>
          <w:tcPr>
            <w:tcW w:w="830" w:type="dxa"/>
          </w:tcPr>
          <w:p w14:paraId="40C519D1" w14:textId="77777777" w:rsidR="00455E81" w:rsidRPr="003C5E10" w:rsidRDefault="00455E81" w:rsidP="00A9280A">
            <w:pPr>
              <w:kinsoku w:val="0"/>
              <w:autoSpaceDE w:val="0"/>
              <w:autoSpaceDN w:val="0"/>
              <w:adjustRightInd w:val="0"/>
              <w:spacing w:before="118" w:line="216" w:lineRule="auto"/>
              <w:ind w:left="249" w:hanging="249"/>
              <w:rPr>
                <w:ins w:id="5396" w:author="User" w:date="2021-09-13T18:13:00Z"/>
                <w:rFonts w:ascii="標楷體" w:hAnsi="標楷體"/>
              </w:rPr>
            </w:pPr>
            <w:ins w:id="5397" w:author="User" w:date="2021-09-13T18:13:00Z">
              <w:r w:rsidRPr="003C5E10">
                <w:rPr>
                  <w:rFonts w:ascii="標楷體" w:hAnsi="標楷體"/>
                  <w:noProof/>
                  <w:color w:val="000000"/>
                  <w:w w:val="89"/>
                </w:rPr>
                <w:t>13</w:t>
              </w:r>
            </w:ins>
          </w:p>
        </w:tc>
        <w:tc>
          <w:tcPr>
            <w:tcW w:w="2189" w:type="dxa"/>
          </w:tcPr>
          <w:p w14:paraId="647C3BF8" w14:textId="77777777" w:rsidR="00455E81" w:rsidRPr="003C5E10" w:rsidRDefault="00455E81" w:rsidP="00A9280A">
            <w:pPr>
              <w:ind w:left="280" w:hanging="280"/>
              <w:rPr>
                <w:ins w:id="5398" w:author="User" w:date="2021-09-13T18:13:00Z"/>
                <w:rFonts w:ascii="標楷體" w:hAnsi="標楷體"/>
              </w:rPr>
            </w:pPr>
            <w:ins w:id="5399" w:author="User" w:date="2021-09-13T18:13:00Z">
              <w:r w:rsidRPr="003C5E10">
                <w:rPr>
                  <w:rFonts w:ascii="標楷體" w:hAnsi="標楷體"/>
                  <w:noProof/>
                </w:rPr>
                <w:t>夏林路</w:t>
              </w:r>
            </w:ins>
          </w:p>
        </w:tc>
        <w:tc>
          <w:tcPr>
            <w:tcW w:w="839" w:type="dxa"/>
          </w:tcPr>
          <w:p w14:paraId="0D157928" w14:textId="77777777" w:rsidR="00455E81" w:rsidRPr="003C5E10" w:rsidRDefault="00455E81" w:rsidP="00A9280A">
            <w:pPr>
              <w:kinsoku w:val="0"/>
              <w:autoSpaceDE w:val="0"/>
              <w:autoSpaceDN w:val="0"/>
              <w:adjustRightInd w:val="0"/>
              <w:spacing w:before="118" w:line="216" w:lineRule="auto"/>
              <w:ind w:left="270" w:hanging="270"/>
              <w:rPr>
                <w:ins w:id="5400" w:author="User" w:date="2021-09-13T18:13:00Z"/>
                <w:rFonts w:ascii="標楷體" w:hAnsi="標楷體"/>
              </w:rPr>
            </w:pPr>
            <w:ins w:id="5401" w:author="User" w:date="2021-09-13T18:13:00Z">
              <w:r w:rsidRPr="003C5E10">
                <w:rPr>
                  <w:rFonts w:ascii="標楷體" w:hAnsi="標楷體"/>
                  <w:noProof/>
                  <w:color w:val="000000"/>
                  <w:spacing w:val="-10"/>
                </w:rPr>
                <w:t>34</w:t>
              </w:r>
            </w:ins>
          </w:p>
        </w:tc>
        <w:tc>
          <w:tcPr>
            <w:tcW w:w="2189" w:type="dxa"/>
          </w:tcPr>
          <w:p w14:paraId="0BD5A1C4" w14:textId="77777777" w:rsidR="00455E81" w:rsidRPr="003C5E10" w:rsidRDefault="00455E81" w:rsidP="00A9280A">
            <w:pPr>
              <w:ind w:left="280" w:hanging="280"/>
              <w:rPr>
                <w:ins w:id="5402" w:author="User" w:date="2021-09-13T18:13:00Z"/>
                <w:rFonts w:ascii="標楷體" w:hAnsi="標楷體"/>
              </w:rPr>
            </w:pPr>
            <w:ins w:id="5403" w:author="User" w:date="2021-09-13T18:13:00Z">
              <w:r w:rsidRPr="003C5E10">
                <w:rPr>
                  <w:rFonts w:ascii="標楷體" w:hAnsi="標楷體"/>
                  <w:noProof/>
                </w:rPr>
                <w:t>金華路</w:t>
              </w:r>
            </w:ins>
          </w:p>
        </w:tc>
        <w:tc>
          <w:tcPr>
            <w:tcW w:w="836" w:type="dxa"/>
          </w:tcPr>
          <w:p w14:paraId="1DAB9274" w14:textId="77777777" w:rsidR="00455E81" w:rsidRPr="003C5E10" w:rsidRDefault="00455E81" w:rsidP="00A9280A">
            <w:pPr>
              <w:kinsoku w:val="0"/>
              <w:autoSpaceDE w:val="0"/>
              <w:autoSpaceDN w:val="0"/>
              <w:adjustRightInd w:val="0"/>
              <w:spacing w:before="119" w:line="216" w:lineRule="auto"/>
              <w:ind w:left="270" w:hanging="270"/>
              <w:rPr>
                <w:ins w:id="5404" w:author="User" w:date="2021-09-13T18:13:00Z"/>
                <w:rFonts w:ascii="標楷體" w:hAnsi="標楷體"/>
              </w:rPr>
            </w:pPr>
            <w:ins w:id="5405" w:author="User" w:date="2021-09-13T18:13:00Z">
              <w:r w:rsidRPr="003C5E10">
                <w:rPr>
                  <w:rFonts w:ascii="標楷體" w:hAnsi="標楷體"/>
                  <w:noProof/>
                  <w:color w:val="000000"/>
                  <w:spacing w:val="-10"/>
                </w:rPr>
                <w:t>55</w:t>
              </w:r>
            </w:ins>
          </w:p>
        </w:tc>
        <w:tc>
          <w:tcPr>
            <w:tcW w:w="2189" w:type="dxa"/>
          </w:tcPr>
          <w:p w14:paraId="5A1E3319" w14:textId="77777777" w:rsidR="00455E81" w:rsidRPr="003C5E10" w:rsidRDefault="00455E81" w:rsidP="00A9280A">
            <w:pPr>
              <w:ind w:left="280" w:hanging="280"/>
              <w:rPr>
                <w:ins w:id="5406" w:author="User" w:date="2021-09-13T18:13:00Z"/>
                <w:rFonts w:ascii="標楷體" w:hAnsi="標楷體"/>
              </w:rPr>
            </w:pPr>
            <w:ins w:id="5407" w:author="User" w:date="2021-09-13T18:13:00Z">
              <w:r w:rsidRPr="003C5E10">
                <w:rPr>
                  <w:rFonts w:ascii="標楷體" w:hAnsi="標楷體"/>
                  <w:noProof/>
                </w:rPr>
                <w:t>灣裡路</w:t>
              </w:r>
            </w:ins>
          </w:p>
        </w:tc>
      </w:tr>
      <w:tr w:rsidR="00455E81" w:rsidRPr="003C5E10" w14:paraId="6325E9A7" w14:textId="77777777" w:rsidTr="00A9280A">
        <w:trPr>
          <w:trHeight w:hRule="exact" w:val="454"/>
          <w:jc w:val="center"/>
          <w:ins w:id="5408" w:author="User" w:date="2021-09-13T18:13:00Z"/>
        </w:trPr>
        <w:tc>
          <w:tcPr>
            <w:tcW w:w="830" w:type="dxa"/>
          </w:tcPr>
          <w:p w14:paraId="01389181" w14:textId="77777777" w:rsidR="00455E81" w:rsidRPr="003C5E10" w:rsidRDefault="00455E81" w:rsidP="00A9280A">
            <w:pPr>
              <w:kinsoku w:val="0"/>
              <w:autoSpaceDE w:val="0"/>
              <w:autoSpaceDN w:val="0"/>
              <w:adjustRightInd w:val="0"/>
              <w:spacing w:before="118" w:line="216" w:lineRule="auto"/>
              <w:ind w:left="249" w:hanging="249"/>
              <w:rPr>
                <w:ins w:id="5409" w:author="User" w:date="2021-09-13T18:13:00Z"/>
                <w:rFonts w:ascii="標楷體" w:hAnsi="標楷體"/>
              </w:rPr>
            </w:pPr>
            <w:ins w:id="5410" w:author="User" w:date="2021-09-13T18:13:00Z">
              <w:r w:rsidRPr="003C5E10">
                <w:rPr>
                  <w:rFonts w:ascii="標楷體" w:hAnsi="標楷體"/>
                  <w:noProof/>
                  <w:color w:val="000000"/>
                  <w:w w:val="89"/>
                </w:rPr>
                <w:t>14</w:t>
              </w:r>
            </w:ins>
          </w:p>
        </w:tc>
        <w:tc>
          <w:tcPr>
            <w:tcW w:w="2189" w:type="dxa"/>
          </w:tcPr>
          <w:p w14:paraId="7232BE67" w14:textId="77777777" w:rsidR="00455E81" w:rsidRPr="003C5E10" w:rsidRDefault="00455E81" w:rsidP="00A9280A">
            <w:pPr>
              <w:ind w:left="280" w:hanging="280"/>
              <w:rPr>
                <w:ins w:id="5411" w:author="User" w:date="2021-09-13T18:13:00Z"/>
                <w:rFonts w:ascii="標楷體" w:hAnsi="標楷體"/>
              </w:rPr>
            </w:pPr>
            <w:ins w:id="5412" w:author="User" w:date="2021-09-13T18:13:00Z">
              <w:r w:rsidRPr="003C5E10">
                <w:rPr>
                  <w:rFonts w:ascii="標楷體" w:hAnsi="標楷體"/>
                  <w:noProof/>
                </w:rPr>
                <w:t>健康路</w:t>
              </w:r>
            </w:ins>
          </w:p>
        </w:tc>
        <w:tc>
          <w:tcPr>
            <w:tcW w:w="839" w:type="dxa"/>
          </w:tcPr>
          <w:p w14:paraId="1FBF6CA2" w14:textId="77777777" w:rsidR="00455E81" w:rsidRPr="00256A2C" w:rsidRDefault="00455E81" w:rsidP="00A9280A">
            <w:pPr>
              <w:kinsoku w:val="0"/>
              <w:autoSpaceDE w:val="0"/>
              <w:autoSpaceDN w:val="0"/>
              <w:adjustRightInd w:val="0"/>
              <w:spacing w:before="118" w:line="216" w:lineRule="auto"/>
              <w:ind w:left="249" w:hanging="249"/>
              <w:rPr>
                <w:ins w:id="5413" w:author="User" w:date="2021-09-13T18:13:00Z"/>
                <w:rFonts w:ascii="標楷體" w:hAnsi="標楷體"/>
                <w:noProof/>
                <w:color w:val="000000"/>
                <w:w w:val="89"/>
              </w:rPr>
            </w:pPr>
            <w:ins w:id="5414" w:author="User" w:date="2021-09-13T18:13:00Z">
              <w:r w:rsidRPr="00256A2C">
                <w:rPr>
                  <w:rFonts w:ascii="標楷體" w:hAnsi="標楷體"/>
                  <w:noProof/>
                  <w:color w:val="000000"/>
                  <w:w w:val="89"/>
                </w:rPr>
                <w:t>35</w:t>
              </w:r>
            </w:ins>
          </w:p>
        </w:tc>
        <w:tc>
          <w:tcPr>
            <w:tcW w:w="2189" w:type="dxa"/>
          </w:tcPr>
          <w:p w14:paraId="0DB74192" w14:textId="77777777" w:rsidR="00455E81" w:rsidRPr="003C5E10" w:rsidRDefault="00455E81" w:rsidP="00A9280A">
            <w:pPr>
              <w:ind w:left="280" w:hanging="280"/>
              <w:rPr>
                <w:ins w:id="5415" w:author="User" w:date="2021-09-13T18:13:00Z"/>
                <w:rFonts w:ascii="標楷體" w:hAnsi="標楷體"/>
              </w:rPr>
            </w:pPr>
            <w:ins w:id="5416" w:author="User" w:date="2021-09-13T18:13:00Z">
              <w:r w:rsidRPr="003C5E10">
                <w:rPr>
                  <w:rFonts w:ascii="標楷體" w:hAnsi="標楷體" w:cs="SimSun"/>
                  <w:noProof/>
                </w:rPr>
                <w:t>長南街</w:t>
              </w:r>
            </w:ins>
          </w:p>
        </w:tc>
        <w:tc>
          <w:tcPr>
            <w:tcW w:w="836" w:type="dxa"/>
          </w:tcPr>
          <w:p w14:paraId="4A5B32CA" w14:textId="77777777" w:rsidR="00455E81" w:rsidRPr="003C5E10" w:rsidRDefault="00455E81" w:rsidP="00A9280A">
            <w:pPr>
              <w:kinsoku w:val="0"/>
              <w:autoSpaceDE w:val="0"/>
              <w:autoSpaceDN w:val="0"/>
              <w:adjustRightInd w:val="0"/>
              <w:spacing w:before="119" w:line="216" w:lineRule="auto"/>
              <w:ind w:left="270" w:hanging="270"/>
              <w:rPr>
                <w:ins w:id="5417" w:author="User" w:date="2021-09-13T18:13:00Z"/>
                <w:rFonts w:ascii="標楷體" w:hAnsi="標楷體"/>
              </w:rPr>
            </w:pPr>
            <w:ins w:id="5418" w:author="User" w:date="2021-09-13T18:13:00Z">
              <w:r w:rsidRPr="003C5E10">
                <w:rPr>
                  <w:rFonts w:ascii="標楷體" w:hAnsi="標楷體"/>
                  <w:noProof/>
                  <w:color w:val="000000"/>
                  <w:spacing w:val="-10"/>
                </w:rPr>
                <w:t>56</w:t>
              </w:r>
            </w:ins>
          </w:p>
        </w:tc>
        <w:tc>
          <w:tcPr>
            <w:tcW w:w="2189" w:type="dxa"/>
          </w:tcPr>
          <w:p w14:paraId="27B8446E" w14:textId="77777777" w:rsidR="00455E81" w:rsidRPr="003C5E10" w:rsidRDefault="00455E81" w:rsidP="00A9280A">
            <w:pPr>
              <w:ind w:left="280" w:hanging="280"/>
              <w:rPr>
                <w:ins w:id="5419" w:author="User" w:date="2021-09-13T18:13:00Z"/>
                <w:rFonts w:ascii="標楷體" w:hAnsi="標楷體"/>
              </w:rPr>
            </w:pPr>
            <w:ins w:id="5420" w:author="User" w:date="2021-09-13T18:13:00Z">
              <w:r w:rsidRPr="003C5E10">
                <w:rPr>
                  <w:rFonts w:ascii="標楷體" w:hAnsi="標楷體"/>
                  <w:noProof/>
                </w:rPr>
                <w:t>萬年路</w:t>
              </w:r>
            </w:ins>
          </w:p>
        </w:tc>
      </w:tr>
      <w:tr w:rsidR="00455E81" w:rsidRPr="003C5E10" w14:paraId="2B507636" w14:textId="77777777" w:rsidTr="00A9280A">
        <w:trPr>
          <w:trHeight w:hRule="exact" w:val="454"/>
          <w:jc w:val="center"/>
          <w:ins w:id="5421" w:author="User" w:date="2021-09-13T18:13:00Z"/>
        </w:trPr>
        <w:tc>
          <w:tcPr>
            <w:tcW w:w="830" w:type="dxa"/>
          </w:tcPr>
          <w:p w14:paraId="4081A6A0" w14:textId="77777777" w:rsidR="00455E81" w:rsidRPr="003C5E10" w:rsidRDefault="00455E81" w:rsidP="00A9280A">
            <w:pPr>
              <w:kinsoku w:val="0"/>
              <w:autoSpaceDE w:val="0"/>
              <w:autoSpaceDN w:val="0"/>
              <w:adjustRightInd w:val="0"/>
              <w:spacing w:before="119" w:line="216" w:lineRule="auto"/>
              <w:ind w:left="249" w:hanging="249"/>
              <w:rPr>
                <w:ins w:id="5422" w:author="User" w:date="2021-09-13T18:13:00Z"/>
                <w:rFonts w:ascii="標楷體" w:hAnsi="標楷體"/>
              </w:rPr>
            </w:pPr>
            <w:ins w:id="5423" w:author="User" w:date="2021-09-13T18:13:00Z">
              <w:r w:rsidRPr="003C5E10">
                <w:rPr>
                  <w:rFonts w:ascii="標楷體" w:hAnsi="標楷體"/>
                  <w:noProof/>
                  <w:color w:val="000000"/>
                  <w:w w:val="89"/>
                </w:rPr>
                <w:t>15</w:t>
              </w:r>
            </w:ins>
          </w:p>
        </w:tc>
        <w:tc>
          <w:tcPr>
            <w:tcW w:w="2189" w:type="dxa"/>
          </w:tcPr>
          <w:p w14:paraId="48E224BC" w14:textId="77777777" w:rsidR="00455E81" w:rsidRPr="003C5E10" w:rsidRDefault="00455E81" w:rsidP="00A9280A">
            <w:pPr>
              <w:ind w:left="280" w:hanging="280"/>
              <w:rPr>
                <w:ins w:id="5424" w:author="User" w:date="2021-09-13T18:13:00Z"/>
                <w:rFonts w:ascii="標楷體" w:hAnsi="標楷體"/>
              </w:rPr>
            </w:pPr>
            <w:ins w:id="5425" w:author="User" w:date="2021-09-13T18:13:00Z">
              <w:r w:rsidRPr="003C5E10">
                <w:rPr>
                  <w:rFonts w:ascii="標楷體" w:hAnsi="標楷體"/>
                  <w:noProof/>
                </w:rPr>
                <w:t>國民路</w:t>
              </w:r>
            </w:ins>
          </w:p>
        </w:tc>
        <w:tc>
          <w:tcPr>
            <w:tcW w:w="839" w:type="dxa"/>
          </w:tcPr>
          <w:p w14:paraId="26A82D9E" w14:textId="77777777" w:rsidR="00455E81" w:rsidRPr="00256A2C" w:rsidRDefault="00455E81" w:rsidP="00A9280A">
            <w:pPr>
              <w:kinsoku w:val="0"/>
              <w:autoSpaceDE w:val="0"/>
              <w:autoSpaceDN w:val="0"/>
              <w:adjustRightInd w:val="0"/>
              <w:spacing w:before="118" w:line="216" w:lineRule="auto"/>
              <w:ind w:left="249" w:hanging="249"/>
              <w:rPr>
                <w:ins w:id="5426" w:author="User" w:date="2021-09-13T18:13:00Z"/>
                <w:rFonts w:ascii="標楷體" w:hAnsi="標楷體"/>
                <w:noProof/>
                <w:color w:val="000000"/>
                <w:w w:val="89"/>
              </w:rPr>
            </w:pPr>
            <w:ins w:id="5427" w:author="User" w:date="2021-09-13T18:13:00Z">
              <w:r w:rsidRPr="00256A2C">
                <w:rPr>
                  <w:rFonts w:ascii="標楷體" w:hAnsi="標楷體"/>
                  <w:noProof/>
                  <w:color w:val="000000"/>
                  <w:w w:val="89"/>
                </w:rPr>
                <w:t>36</w:t>
              </w:r>
            </w:ins>
          </w:p>
        </w:tc>
        <w:tc>
          <w:tcPr>
            <w:tcW w:w="2189" w:type="dxa"/>
          </w:tcPr>
          <w:p w14:paraId="1CEAE0C4" w14:textId="77777777" w:rsidR="00455E81" w:rsidRPr="003C5E10" w:rsidRDefault="00455E81" w:rsidP="00A9280A">
            <w:pPr>
              <w:ind w:left="273" w:hanging="273"/>
              <w:rPr>
                <w:ins w:id="5428" w:author="User" w:date="2021-09-13T18:13:00Z"/>
                <w:rFonts w:ascii="標楷體" w:hAnsi="標楷體"/>
              </w:rPr>
            </w:pPr>
            <w:ins w:id="5429" w:author="User" w:date="2021-09-13T18:13:00Z">
              <w:r w:rsidRPr="003C5E10">
                <w:rPr>
                  <w:rFonts w:ascii="標楷體" w:hAnsi="標楷體" w:cs="SimSun"/>
                  <w:noProof/>
                  <w:spacing w:val="-7"/>
                </w:rPr>
                <w:t>南明街</w:t>
              </w:r>
            </w:ins>
          </w:p>
        </w:tc>
        <w:tc>
          <w:tcPr>
            <w:tcW w:w="836" w:type="dxa"/>
          </w:tcPr>
          <w:p w14:paraId="79BD74EC" w14:textId="77777777" w:rsidR="00455E81" w:rsidRPr="003C5E10" w:rsidRDefault="00455E81" w:rsidP="00A9280A">
            <w:pPr>
              <w:kinsoku w:val="0"/>
              <w:autoSpaceDE w:val="0"/>
              <w:autoSpaceDN w:val="0"/>
              <w:adjustRightInd w:val="0"/>
              <w:spacing w:before="118" w:line="216" w:lineRule="auto"/>
              <w:ind w:left="270" w:hanging="270"/>
              <w:rPr>
                <w:ins w:id="5430" w:author="User" w:date="2021-09-13T18:13:00Z"/>
                <w:rFonts w:ascii="標楷體" w:hAnsi="標楷體"/>
              </w:rPr>
            </w:pPr>
            <w:ins w:id="5431" w:author="User" w:date="2021-09-13T18:13:00Z">
              <w:r w:rsidRPr="003C5E10">
                <w:rPr>
                  <w:rFonts w:ascii="標楷體" w:hAnsi="標楷體"/>
                  <w:noProof/>
                  <w:color w:val="000000"/>
                  <w:spacing w:val="-10"/>
                </w:rPr>
                <w:t>57</w:t>
              </w:r>
            </w:ins>
          </w:p>
        </w:tc>
        <w:tc>
          <w:tcPr>
            <w:tcW w:w="2189" w:type="dxa"/>
          </w:tcPr>
          <w:p w14:paraId="743B8B00" w14:textId="77777777" w:rsidR="00455E81" w:rsidRPr="003C5E10" w:rsidRDefault="00455E81" w:rsidP="00A9280A">
            <w:pPr>
              <w:ind w:left="280" w:hanging="280"/>
              <w:rPr>
                <w:ins w:id="5432" w:author="User" w:date="2021-09-13T18:13:00Z"/>
                <w:rFonts w:ascii="標楷體" w:hAnsi="標楷體"/>
              </w:rPr>
            </w:pPr>
            <w:ins w:id="5433" w:author="User" w:date="2021-09-13T18:13:00Z">
              <w:r w:rsidRPr="003C5E10">
                <w:rPr>
                  <w:rFonts w:ascii="標楷體" w:hAnsi="標楷體"/>
                  <w:noProof/>
                </w:rPr>
                <w:t>萬年一街</w:t>
              </w:r>
            </w:ins>
          </w:p>
        </w:tc>
      </w:tr>
      <w:tr w:rsidR="00455E81" w:rsidRPr="003C5E10" w14:paraId="7432887B" w14:textId="77777777" w:rsidTr="00A9280A">
        <w:trPr>
          <w:trHeight w:hRule="exact" w:val="454"/>
          <w:jc w:val="center"/>
          <w:ins w:id="5434" w:author="User" w:date="2021-09-13T18:13:00Z"/>
        </w:trPr>
        <w:tc>
          <w:tcPr>
            <w:tcW w:w="830" w:type="dxa"/>
          </w:tcPr>
          <w:p w14:paraId="48D3CF28" w14:textId="77777777" w:rsidR="00455E81" w:rsidRPr="003C5E10" w:rsidRDefault="00455E81" w:rsidP="00A9280A">
            <w:pPr>
              <w:kinsoku w:val="0"/>
              <w:autoSpaceDE w:val="0"/>
              <w:autoSpaceDN w:val="0"/>
              <w:adjustRightInd w:val="0"/>
              <w:spacing w:before="119" w:line="216" w:lineRule="auto"/>
              <w:ind w:left="249" w:hanging="249"/>
              <w:rPr>
                <w:ins w:id="5435" w:author="User" w:date="2021-09-13T18:13:00Z"/>
                <w:rFonts w:ascii="標楷體" w:hAnsi="標楷體"/>
              </w:rPr>
            </w:pPr>
            <w:ins w:id="5436" w:author="User" w:date="2021-09-13T18:13:00Z">
              <w:r w:rsidRPr="003C5E10">
                <w:rPr>
                  <w:rFonts w:ascii="標楷體" w:hAnsi="標楷體"/>
                  <w:noProof/>
                  <w:color w:val="000000"/>
                  <w:w w:val="89"/>
                </w:rPr>
                <w:t>16</w:t>
              </w:r>
            </w:ins>
          </w:p>
        </w:tc>
        <w:tc>
          <w:tcPr>
            <w:tcW w:w="2189" w:type="dxa"/>
          </w:tcPr>
          <w:p w14:paraId="00BF0DB2" w14:textId="77777777" w:rsidR="00455E81" w:rsidRPr="003C5E10" w:rsidRDefault="00455E81" w:rsidP="00A9280A">
            <w:pPr>
              <w:ind w:left="280" w:hanging="280"/>
              <w:rPr>
                <w:ins w:id="5437" w:author="User" w:date="2021-09-13T18:13:00Z"/>
                <w:rFonts w:ascii="標楷體" w:hAnsi="標楷體"/>
              </w:rPr>
            </w:pPr>
            <w:ins w:id="5438" w:author="User" w:date="2021-09-13T18:13:00Z">
              <w:r w:rsidRPr="003C5E10">
                <w:rPr>
                  <w:rFonts w:ascii="標楷體" w:hAnsi="標楷體" w:cs="SimSun"/>
                  <w:noProof/>
                </w:rPr>
                <w:t>國華街</w:t>
              </w:r>
            </w:ins>
          </w:p>
        </w:tc>
        <w:tc>
          <w:tcPr>
            <w:tcW w:w="839" w:type="dxa"/>
          </w:tcPr>
          <w:p w14:paraId="3C7D292D" w14:textId="77777777" w:rsidR="00455E81" w:rsidRPr="00256A2C" w:rsidRDefault="00455E81" w:rsidP="00A9280A">
            <w:pPr>
              <w:kinsoku w:val="0"/>
              <w:autoSpaceDE w:val="0"/>
              <w:autoSpaceDN w:val="0"/>
              <w:adjustRightInd w:val="0"/>
              <w:spacing w:before="118" w:line="216" w:lineRule="auto"/>
              <w:ind w:left="249" w:hanging="249"/>
              <w:rPr>
                <w:ins w:id="5439" w:author="User" w:date="2021-09-13T18:13:00Z"/>
                <w:rFonts w:ascii="標楷體" w:hAnsi="標楷體"/>
                <w:noProof/>
                <w:color w:val="000000"/>
                <w:w w:val="89"/>
              </w:rPr>
            </w:pPr>
            <w:ins w:id="5440" w:author="User" w:date="2021-09-13T18:13:00Z">
              <w:r w:rsidRPr="00256A2C">
                <w:rPr>
                  <w:rFonts w:ascii="標楷體" w:hAnsi="標楷體"/>
                  <w:noProof/>
                  <w:color w:val="000000"/>
                  <w:w w:val="89"/>
                </w:rPr>
                <w:t>37</w:t>
              </w:r>
            </w:ins>
          </w:p>
        </w:tc>
        <w:tc>
          <w:tcPr>
            <w:tcW w:w="2189" w:type="dxa"/>
          </w:tcPr>
          <w:p w14:paraId="28A17014" w14:textId="77777777" w:rsidR="00455E81" w:rsidRPr="003C5E10" w:rsidRDefault="00455E81" w:rsidP="00A9280A">
            <w:pPr>
              <w:ind w:left="280" w:hanging="280"/>
              <w:rPr>
                <w:ins w:id="5441" w:author="User" w:date="2021-09-13T18:13:00Z"/>
                <w:rFonts w:ascii="標楷體" w:hAnsi="標楷體"/>
              </w:rPr>
            </w:pPr>
            <w:ins w:id="5442" w:author="User" w:date="2021-09-13T18:13:00Z">
              <w:r w:rsidRPr="003C5E10">
                <w:rPr>
                  <w:rFonts w:ascii="標楷體" w:hAnsi="標楷體"/>
                  <w:noProof/>
                </w:rPr>
                <w:t>建南路</w:t>
              </w:r>
            </w:ins>
          </w:p>
        </w:tc>
        <w:tc>
          <w:tcPr>
            <w:tcW w:w="836" w:type="dxa"/>
          </w:tcPr>
          <w:p w14:paraId="54556E34" w14:textId="77777777" w:rsidR="00455E81" w:rsidRPr="003C5E10" w:rsidRDefault="00455E81" w:rsidP="00A9280A">
            <w:pPr>
              <w:kinsoku w:val="0"/>
              <w:autoSpaceDE w:val="0"/>
              <w:autoSpaceDN w:val="0"/>
              <w:adjustRightInd w:val="0"/>
              <w:spacing w:before="118" w:line="216" w:lineRule="auto"/>
              <w:ind w:left="280" w:hanging="280"/>
              <w:rPr>
                <w:ins w:id="5443" w:author="User" w:date="2021-09-13T18:13:00Z"/>
                <w:rFonts w:ascii="標楷體" w:hAnsi="標楷體"/>
              </w:rPr>
            </w:pPr>
            <w:ins w:id="5444" w:author="User" w:date="2021-09-13T18:13:00Z">
              <w:r w:rsidRPr="003C5E10">
                <w:rPr>
                  <w:rFonts w:ascii="標楷體" w:hAnsi="標楷體" w:hint="eastAsia"/>
                </w:rPr>
                <w:t>58</w:t>
              </w:r>
            </w:ins>
          </w:p>
          <w:p w14:paraId="6C71B0E8" w14:textId="77777777" w:rsidR="00455E81" w:rsidRPr="003C5E10" w:rsidRDefault="00455E81" w:rsidP="00A9280A">
            <w:pPr>
              <w:kinsoku w:val="0"/>
              <w:autoSpaceDE w:val="0"/>
              <w:autoSpaceDN w:val="0"/>
              <w:adjustRightInd w:val="0"/>
              <w:spacing w:before="118" w:line="216" w:lineRule="auto"/>
              <w:ind w:left="280" w:hanging="280"/>
              <w:rPr>
                <w:ins w:id="5445" w:author="User" w:date="2021-09-13T18:13:00Z"/>
                <w:rFonts w:ascii="標楷體" w:hAnsi="標楷體"/>
              </w:rPr>
            </w:pPr>
          </w:p>
        </w:tc>
        <w:tc>
          <w:tcPr>
            <w:tcW w:w="2189" w:type="dxa"/>
          </w:tcPr>
          <w:p w14:paraId="609CA353" w14:textId="77777777" w:rsidR="00455E81" w:rsidRPr="003C5E10" w:rsidRDefault="00455E81" w:rsidP="00A9280A">
            <w:pPr>
              <w:ind w:left="280" w:hanging="280"/>
              <w:rPr>
                <w:ins w:id="5446" w:author="User" w:date="2021-09-13T18:13:00Z"/>
                <w:rFonts w:ascii="標楷體" w:hAnsi="標楷體"/>
              </w:rPr>
            </w:pPr>
            <w:ins w:id="5447" w:author="User" w:date="2021-09-13T18:13:00Z">
              <w:r w:rsidRPr="003C5E10">
                <w:rPr>
                  <w:rFonts w:ascii="標楷體" w:hAnsi="標楷體"/>
                  <w:noProof/>
                </w:rPr>
                <w:t>萬年二街</w:t>
              </w:r>
            </w:ins>
          </w:p>
        </w:tc>
      </w:tr>
      <w:tr w:rsidR="00455E81" w:rsidRPr="003C5E10" w14:paraId="07CF365F" w14:textId="77777777" w:rsidTr="00A9280A">
        <w:trPr>
          <w:trHeight w:hRule="exact" w:val="454"/>
          <w:jc w:val="center"/>
          <w:ins w:id="5448" w:author="User" w:date="2021-09-13T18:13:00Z"/>
        </w:trPr>
        <w:tc>
          <w:tcPr>
            <w:tcW w:w="830" w:type="dxa"/>
          </w:tcPr>
          <w:p w14:paraId="51AAD503" w14:textId="77777777" w:rsidR="00455E81" w:rsidRPr="003C5E10" w:rsidRDefault="00455E81" w:rsidP="00A9280A">
            <w:pPr>
              <w:kinsoku w:val="0"/>
              <w:autoSpaceDE w:val="0"/>
              <w:autoSpaceDN w:val="0"/>
              <w:adjustRightInd w:val="0"/>
              <w:spacing w:before="118" w:line="216" w:lineRule="auto"/>
              <w:ind w:left="249" w:hanging="249"/>
              <w:rPr>
                <w:ins w:id="5449" w:author="User" w:date="2021-09-13T18:13:00Z"/>
                <w:rFonts w:ascii="標楷體" w:hAnsi="標楷體"/>
              </w:rPr>
            </w:pPr>
            <w:ins w:id="5450" w:author="User" w:date="2021-09-13T18:13:00Z">
              <w:r w:rsidRPr="003C5E10">
                <w:rPr>
                  <w:rFonts w:ascii="標楷體" w:hAnsi="標楷體"/>
                  <w:noProof/>
                  <w:color w:val="000000"/>
                  <w:w w:val="89"/>
                </w:rPr>
                <w:t>17</w:t>
              </w:r>
            </w:ins>
          </w:p>
        </w:tc>
        <w:tc>
          <w:tcPr>
            <w:tcW w:w="2189" w:type="dxa"/>
          </w:tcPr>
          <w:p w14:paraId="21BAB786" w14:textId="77777777" w:rsidR="00455E81" w:rsidRPr="003C5E10" w:rsidRDefault="00455E81" w:rsidP="00A9280A">
            <w:pPr>
              <w:ind w:left="280" w:hanging="280"/>
              <w:rPr>
                <w:ins w:id="5451" w:author="User" w:date="2021-09-13T18:13:00Z"/>
                <w:rFonts w:ascii="標楷體" w:hAnsi="標楷體"/>
              </w:rPr>
            </w:pPr>
            <w:ins w:id="5452" w:author="User" w:date="2021-09-13T18:13:00Z">
              <w:r w:rsidRPr="003C5E10">
                <w:rPr>
                  <w:rFonts w:ascii="標楷體" w:hAnsi="標楷體"/>
                  <w:noProof/>
                </w:rPr>
                <w:t>樹林街</w:t>
              </w:r>
            </w:ins>
          </w:p>
        </w:tc>
        <w:tc>
          <w:tcPr>
            <w:tcW w:w="839" w:type="dxa"/>
          </w:tcPr>
          <w:p w14:paraId="131F4495" w14:textId="77777777" w:rsidR="00455E81" w:rsidRPr="00256A2C" w:rsidRDefault="00455E81" w:rsidP="00A9280A">
            <w:pPr>
              <w:kinsoku w:val="0"/>
              <w:autoSpaceDE w:val="0"/>
              <w:autoSpaceDN w:val="0"/>
              <w:adjustRightInd w:val="0"/>
              <w:spacing w:before="118" w:line="216" w:lineRule="auto"/>
              <w:ind w:left="249" w:hanging="249"/>
              <w:rPr>
                <w:ins w:id="5453" w:author="User" w:date="2021-09-13T18:13:00Z"/>
                <w:rFonts w:ascii="標楷體" w:hAnsi="標楷體"/>
                <w:noProof/>
                <w:color w:val="000000"/>
                <w:w w:val="89"/>
              </w:rPr>
            </w:pPr>
            <w:ins w:id="5454" w:author="User" w:date="2021-09-13T18:13:00Z">
              <w:r w:rsidRPr="00256A2C">
                <w:rPr>
                  <w:rFonts w:ascii="標楷體" w:hAnsi="標楷體"/>
                  <w:noProof/>
                  <w:color w:val="000000"/>
                  <w:w w:val="89"/>
                </w:rPr>
                <w:t>38</w:t>
              </w:r>
            </w:ins>
          </w:p>
        </w:tc>
        <w:tc>
          <w:tcPr>
            <w:tcW w:w="2189" w:type="dxa"/>
          </w:tcPr>
          <w:p w14:paraId="3196C4BF" w14:textId="77777777" w:rsidR="00455E81" w:rsidRPr="003C5E10" w:rsidRDefault="00455E81" w:rsidP="00A9280A">
            <w:pPr>
              <w:ind w:left="273" w:hanging="273"/>
              <w:rPr>
                <w:ins w:id="5455" w:author="User" w:date="2021-09-13T18:13:00Z"/>
                <w:rFonts w:ascii="標楷體" w:hAnsi="標楷體"/>
              </w:rPr>
            </w:pPr>
            <w:ins w:id="5456" w:author="User" w:date="2021-09-13T18:13:00Z">
              <w:r w:rsidRPr="003C5E10">
                <w:rPr>
                  <w:rFonts w:ascii="標楷體" w:hAnsi="標楷體" w:cs="SimSun"/>
                  <w:noProof/>
                  <w:spacing w:val="-7"/>
                </w:rPr>
                <w:t>美南街</w:t>
              </w:r>
            </w:ins>
          </w:p>
        </w:tc>
        <w:tc>
          <w:tcPr>
            <w:tcW w:w="836" w:type="dxa"/>
          </w:tcPr>
          <w:p w14:paraId="0006AB35" w14:textId="77777777" w:rsidR="00455E81" w:rsidRPr="003C5E10" w:rsidRDefault="00455E81" w:rsidP="00A9280A">
            <w:pPr>
              <w:kinsoku w:val="0"/>
              <w:autoSpaceDE w:val="0"/>
              <w:autoSpaceDN w:val="0"/>
              <w:adjustRightInd w:val="0"/>
              <w:spacing w:before="118" w:line="216" w:lineRule="auto"/>
              <w:ind w:left="270" w:hanging="270"/>
              <w:rPr>
                <w:ins w:id="5457" w:author="User" w:date="2021-09-13T18:13:00Z"/>
                <w:rFonts w:ascii="標楷體" w:hAnsi="標楷體"/>
              </w:rPr>
            </w:pPr>
            <w:ins w:id="5458" w:author="User" w:date="2021-09-13T18:13:00Z">
              <w:r w:rsidRPr="003C5E10">
                <w:rPr>
                  <w:rFonts w:ascii="標楷體" w:hAnsi="標楷體"/>
                  <w:noProof/>
                  <w:color w:val="000000"/>
                  <w:spacing w:val="-10"/>
                </w:rPr>
                <w:t>59</w:t>
              </w:r>
            </w:ins>
          </w:p>
        </w:tc>
        <w:tc>
          <w:tcPr>
            <w:tcW w:w="2189" w:type="dxa"/>
          </w:tcPr>
          <w:p w14:paraId="1AE2BF3D" w14:textId="77777777" w:rsidR="00455E81" w:rsidRPr="003C5E10" w:rsidRDefault="00455E81" w:rsidP="00A9280A">
            <w:pPr>
              <w:ind w:left="280" w:hanging="280"/>
              <w:rPr>
                <w:ins w:id="5459" w:author="User" w:date="2021-09-13T18:13:00Z"/>
                <w:rFonts w:ascii="標楷體" w:hAnsi="標楷體"/>
              </w:rPr>
            </w:pPr>
            <w:ins w:id="5460" w:author="User" w:date="2021-09-13T18:13:00Z">
              <w:r w:rsidRPr="003C5E10">
                <w:rPr>
                  <w:rFonts w:ascii="標楷體" w:hAnsi="標楷體"/>
                  <w:noProof/>
                </w:rPr>
                <w:t>萬年三街</w:t>
              </w:r>
            </w:ins>
          </w:p>
        </w:tc>
      </w:tr>
      <w:tr w:rsidR="00455E81" w:rsidRPr="003C5E10" w14:paraId="27CB6546" w14:textId="77777777" w:rsidTr="00A9280A">
        <w:trPr>
          <w:trHeight w:hRule="exact" w:val="454"/>
          <w:jc w:val="center"/>
          <w:ins w:id="5461" w:author="User" w:date="2021-09-13T18:13:00Z"/>
        </w:trPr>
        <w:tc>
          <w:tcPr>
            <w:tcW w:w="830" w:type="dxa"/>
          </w:tcPr>
          <w:p w14:paraId="336585E5" w14:textId="77777777" w:rsidR="00455E81" w:rsidRPr="003C5E10" w:rsidRDefault="00455E81" w:rsidP="00A9280A">
            <w:pPr>
              <w:kinsoku w:val="0"/>
              <w:autoSpaceDE w:val="0"/>
              <w:autoSpaceDN w:val="0"/>
              <w:adjustRightInd w:val="0"/>
              <w:spacing w:before="118" w:line="216" w:lineRule="auto"/>
              <w:ind w:left="249" w:hanging="249"/>
              <w:rPr>
                <w:ins w:id="5462" w:author="User" w:date="2021-09-13T18:13:00Z"/>
                <w:rFonts w:ascii="標楷體" w:hAnsi="標楷體"/>
              </w:rPr>
            </w:pPr>
            <w:ins w:id="5463" w:author="User" w:date="2021-09-13T18:13:00Z">
              <w:r w:rsidRPr="003C5E10">
                <w:rPr>
                  <w:rFonts w:ascii="標楷體" w:hAnsi="標楷體"/>
                  <w:noProof/>
                  <w:color w:val="000000"/>
                  <w:w w:val="89"/>
                </w:rPr>
                <w:t>18</w:t>
              </w:r>
            </w:ins>
          </w:p>
        </w:tc>
        <w:tc>
          <w:tcPr>
            <w:tcW w:w="2189" w:type="dxa"/>
          </w:tcPr>
          <w:p w14:paraId="58CE828C" w14:textId="77777777" w:rsidR="00455E81" w:rsidRPr="003C5E10" w:rsidRDefault="00455E81" w:rsidP="00A9280A">
            <w:pPr>
              <w:ind w:left="280" w:hanging="280"/>
              <w:rPr>
                <w:ins w:id="5464" w:author="User" w:date="2021-09-13T18:13:00Z"/>
                <w:rFonts w:ascii="標楷體" w:hAnsi="標楷體"/>
              </w:rPr>
            </w:pPr>
            <w:ins w:id="5465" w:author="User" w:date="2021-09-13T18:13:00Z">
              <w:r w:rsidRPr="003C5E10">
                <w:rPr>
                  <w:rFonts w:ascii="標楷體" w:hAnsi="標楷體"/>
                  <w:noProof/>
                </w:rPr>
                <w:t>體育路</w:t>
              </w:r>
            </w:ins>
          </w:p>
        </w:tc>
        <w:tc>
          <w:tcPr>
            <w:tcW w:w="839" w:type="dxa"/>
          </w:tcPr>
          <w:p w14:paraId="05732555" w14:textId="77777777" w:rsidR="00455E81" w:rsidRPr="00256A2C" w:rsidRDefault="00455E81" w:rsidP="00A9280A">
            <w:pPr>
              <w:kinsoku w:val="0"/>
              <w:autoSpaceDE w:val="0"/>
              <w:autoSpaceDN w:val="0"/>
              <w:adjustRightInd w:val="0"/>
              <w:spacing w:before="118" w:line="216" w:lineRule="auto"/>
              <w:ind w:left="249" w:hanging="249"/>
              <w:rPr>
                <w:ins w:id="5466" w:author="User" w:date="2021-09-13T18:13:00Z"/>
                <w:rFonts w:ascii="標楷體" w:hAnsi="標楷體"/>
                <w:noProof/>
                <w:color w:val="000000"/>
                <w:w w:val="89"/>
              </w:rPr>
            </w:pPr>
            <w:ins w:id="5467" w:author="User" w:date="2021-09-13T18:13:00Z">
              <w:r w:rsidRPr="00256A2C">
                <w:rPr>
                  <w:rFonts w:ascii="標楷體" w:hAnsi="標楷體"/>
                  <w:noProof/>
                  <w:color w:val="000000"/>
                  <w:w w:val="89"/>
                </w:rPr>
                <w:t>39</w:t>
              </w:r>
            </w:ins>
          </w:p>
        </w:tc>
        <w:tc>
          <w:tcPr>
            <w:tcW w:w="2189" w:type="dxa"/>
          </w:tcPr>
          <w:p w14:paraId="2D6BD3A5" w14:textId="77777777" w:rsidR="00455E81" w:rsidRPr="003C5E10" w:rsidRDefault="00455E81" w:rsidP="00A9280A">
            <w:pPr>
              <w:ind w:left="280" w:hanging="280"/>
              <w:rPr>
                <w:ins w:id="5468" w:author="User" w:date="2021-09-13T18:13:00Z"/>
                <w:rFonts w:ascii="標楷體" w:hAnsi="標楷體"/>
              </w:rPr>
            </w:pPr>
            <w:ins w:id="5469" w:author="User" w:date="2021-09-13T18:13:00Z">
              <w:r w:rsidRPr="003C5E10">
                <w:rPr>
                  <w:rFonts w:ascii="標楷體" w:hAnsi="標楷體"/>
                  <w:noProof/>
                </w:rPr>
                <w:t>健康路</w:t>
              </w:r>
            </w:ins>
          </w:p>
        </w:tc>
        <w:tc>
          <w:tcPr>
            <w:tcW w:w="836" w:type="dxa"/>
          </w:tcPr>
          <w:p w14:paraId="1CA32966" w14:textId="77777777" w:rsidR="00455E81" w:rsidRPr="003C5E10" w:rsidRDefault="00455E81" w:rsidP="00A9280A">
            <w:pPr>
              <w:kinsoku w:val="0"/>
              <w:autoSpaceDE w:val="0"/>
              <w:autoSpaceDN w:val="0"/>
              <w:adjustRightInd w:val="0"/>
              <w:spacing w:before="118" w:line="216" w:lineRule="auto"/>
              <w:ind w:left="270" w:hanging="270"/>
              <w:rPr>
                <w:ins w:id="5470" w:author="User" w:date="2021-09-13T18:13:00Z"/>
                <w:rFonts w:ascii="標楷體" w:hAnsi="標楷體"/>
              </w:rPr>
            </w:pPr>
            <w:ins w:id="5471" w:author="User" w:date="2021-09-13T18:13:00Z">
              <w:r w:rsidRPr="003C5E10">
                <w:rPr>
                  <w:rFonts w:ascii="標楷體" w:hAnsi="標楷體"/>
                  <w:noProof/>
                  <w:color w:val="000000"/>
                  <w:spacing w:val="-10"/>
                </w:rPr>
                <w:t>60</w:t>
              </w:r>
            </w:ins>
          </w:p>
        </w:tc>
        <w:tc>
          <w:tcPr>
            <w:tcW w:w="2189" w:type="dxa"/>
          </w:tcPr>
          <w:p w14:paraId="3A77FA55" w14:textId="77777777" w:rsidR="00455E81" w:rsidRPr="003C5E10" w:rsidRDefault="00455E81" w:rsidP="00A9280A">
            <w:pPr>
              <w:ind w:left="280" w:hanging="280"/>
              <w:rPr>
                <w:ins w:id="5472" w:author="User" w:date="2021-09-13T18:13:00Z"/>
                <w:rFonts w:ascii="標楷體" w:hAnsi="標楷體"/>
              </w:rPr>
            </w:pPr>
            <w:ins w:id="5473" w:author="User" w:date="2021-09-13T18:13:00Z">
              <w:r w:rsidRPr="003C5E10">
                <w:rPr>
                  <w:rFonts w:ascii="標楷體" w:hAnsi="標楷體"/>
                  <w:noProof/>
                </w:rPr>
                <w:t>萬年五街</w:t>
              </w:r>
            </w:ins>
          </w:p>
        </w:tc>
      </w:tr>
      <w:tr w:rsidR="00455E81" w:rsidRPr="003C5E10" w14:paraId="3A1F7A1D" w14:textId="77777777" w:rsidTr="00A9280A">
        <w:trPr>
          <w:trHeight w:hRule="exact" w:val="454"/>
          <w:jc w:val="center"/>
          <w:ins w:id="5474" w:author="User" w:date="2021-09-13T18:13:00Z"/>
        </w:trPr>
        <w:tc>
          <w:tcPr>
            <w:tcW w:w="830" w:type="dxa"/>
          </w:tcPr>
          <w:p w14:paraId="40F8F277" w14:textId="77777777" w:rsidR="00455E81" w:rsidRPr="003C5E10" w:rsidRDefault="00455E81" w:rsidP="00A9280A">
            <w:pPr>
              <w:kinsoku w:val="0"/>
              <w:autoSpaceDE w:val="0"/>
              <w:autoSpaceDN w:val="0"/>
              <w:adjustRightInd w:val="0"/>
              <w:spacing w:before="118" w:line="216" w:lineRule="auto"/>
              <w:ind w:left="249" w:hanging="249"/>
              <w:rPr>
                <w:ins w:id="5475" w:author="User" w:date="2021-09-13T18:13:00Z"/>
                <w:rFonts w:ascii="標楷體" w:hAnsi="標楷體"/>
              </w:rPr>
            </w:pPr>
            <w:ins w:id="5476" w:author="User" w:date="2021-09-13T18:13:00Z">
              <w:r w:rsidRPr="003C5E10">
                <w:rPr>
                  <w:rFonts w:ascii="標楷體" w:hAnsi="標楷體"/>
                  <w:noProof/>
                  <w:color w:val="000000"/>
                  <w:w w:val="89"/>
                </w:rPr>
                <w:t>19</w:t>
              </w:r>
            </w:ins>
          </w:p>
        </w:tc>
        <w:tc>
          <w:tcPr>
            <w:tcW w:w="2189" w:type="dxa"/>
          </w:tcPr>
          <w:p w14:paraId="297A9660" w14:textId="77777777" w:rsidR="00455E81" w:rsidRPr="003C5E10" w:rsidRDefault="00455E81" w:rsidP="00A9280A">
            <w:pPr>
              <w:ind w:left="280" w:hanging="280"/>
              <w:rPr>
                <w:ins w:id="5477" w:author="User" w:date="2021-09-13T18:13:00Z"/>
                <w:rFonts w:ascii="標楷體" w:hAnsi="標楷體"/>
              </w:rPr>
            </w:pPr>
            <w:ins w:id="5478" w:author="User" w:date="2021-09-13T18:13:00Z">
              <w:r w:rsidRPr="003C5E10">
                <w:rPr>
                  <w:rFonts w:ascii="標楷體" w:hAnsi="標楷體"/>
                  <w:noProof/>
                </w:rPr>
                <w:t>三官路</w:t>
              </w:r>
            </w:ins>
          </w:p>
        </w:tc>
        <w:tc>
          <w:tcPr>
            <w:tcW w:w="839" w:type="dxa"/>
          </w:tcPr>
          <w:p w14:paraId="5EE79DDD" w14:textId="77777777" w:rsidR="00455E81" w:rsidRPr="00256A2C" w:rsidRDefault="00455E81" w:rsidP="00A9280A">
            <w:pPr>
              <w:kinsoku w:val="0"/>
              <w:autoSpaceDE w:val="0"/>
              <w:autoSpaceDN w:val="0"/>
              <w:adjustRightInd w:val="0"/>
              <w:spacing w:before="118" w:line="216" w:lineRule="auto"/>
              <w:ind w:left="249" w:hanging="249"/>
              <w:rPr>
                <w:ins w:id="5479" w:author="User" w:date="2021-09-13T18:13:00Z"/>
                <w:rFonts w:ascii="標楷體" w:hAnsi="標楷體"/>
                <w:noProof/>
                <w:color w:val="000000"/>
                <w:w w:val="89"/>
              </w:rPr>
            </w:pPr>
            <w:ins w:id="5480" w:author="User" w:date="2021-09-13T18:13:00Z">
              <w:r w:rsidRPr="00256A2C">
                <w:rPr>
                  <w:rFonts w:ascii="標楷體" w:hAnsi="標楷體"/>
                  <w:noProof/>
                  <w:color w:val="000000"/>
                  <w:w w:val="89"/>
                </w:rPr>
                <w:t>40</w:t>
              </w:r>
            </w:ins>
          </w:p>
        </w:tc>
        <w:tc>
          <w:tcPr>
            <w:tcW w:w="2189" w:type="dxa"/>
          </w:tcPr>
          <w:p w14:paraId="76A021F1" w14:textId="77777777" w:rsidR="00455E81" w:rsidRPr="003C5E10" w:rsidRDefault="00455E81" w:rsidP="00A9280A">
            <w:pPr>
              <w:ind w:left="280" w:hanging="280"/>
              <w:rPr>
                <w:ins w:id="5481" w:author="User" w:date="2021-09-13T18:13:00Z"/>
                <w:rFonts w:ascii="標楷體" w:hAnsi="標楷體"/>
              </w:rPr>
            </w:pPr>
            <w:ins w:id="5482" w:author="User" w:date="2021-09-13T18:13:00Z">
              <w:r w:rsidRPr="003C5E10">
                <w:rPr>
                  <w:rFonts w:ascii="標楷體" w:hAnsi="標楷體" w:cs="SimSun"/>
                  <w:noProof/>
                </w:rPr>
                <w:t>尊南街</w:t>
              </w:r>
            </w:ins>
          </w:p>
        </w:tc>
        <w:tc>
          <w:tcPr>
            <w:tcW w:w="836" w:type="dxa"/>
          </w:tcPr>
          <w:p w14:paraId="784301A6" w14:textId="77777777" w:rsidR="00455E81" w:rsidRPr="003C5E10" w:rsidRDefault="00455E81" w:rsidP="00A9280A">
            <w:pPr>
              <w:kinsoku w:val="0"/>
              <w:autoSpaceDE w:val="0"/>
              <w:autoSpaceDN w:val="0"/>
              <w:adjustRightInd w:val="0"/>
              <w:spacing w:before="119" w:line="216" w:lineRule="auto"/>
              <w:ind w:left="270" w:hanging="270"/>
              <w:rPr>
                <w:ins w:id="5483" w:author="User" w:date="2021-09-13T18:13:00Z"/>
                <w:rFonts w:ascii="標楷體" w:hAnsi="標楷體"/>
              </w:rPr>
            </w:pPr>
            <w:ins w:id="5484" w:author="User" w:date="2021-09-13T18:13:00Z">
              <w:r w:rsidRPr="003C5E10">
                <w:rPr>
                  <w:rFonts w:ascii="標楷體" w:hAnsi="標楷體"/>
                  <w:noProof/>
                  <w:color w:val="000000"/>
                  <w:spacing w:val="-10"/>
                </w:rPr>
                <w:t>61</w:t>
              </w:r>
            </w:ins>
          </w:p>
        </w:tc>
        <w:tc>
          <w:tcPr>
            <w:tcW w:w="2189" w:type="dxa"/>
          </w:tcPr>
          <w:p w14:paraId="3DA33B1C" w14:textId="77777777" w:rsidR="00455E81" w:rsidRPr="003C5E10" w:rsidRDefault="00455E81" w:rsidP="00A9280A">
            <w:pPr>
              <w:ind w:left="280" w:hanging="280"/>
              <w:rPr>
                <w:ins w:id="5485" w:author="User" w:date="2021-09-13T18:13:00Z"/>
                <w:rFonts w:ascii="標楷體" w:hAnsi="標楷體"/>
              </w:rPr>
            </w:pPr>
            <w:ins w:id="5486" w:author="User" w:date="2021-09-13T18:13:00Z">
              <w:r w:rsidRPr="003C5E10">
                <w:rPr>
                  <w:rFonts w:ascii="標楷體" w:hAnsi="標楷體"/>
                  <w:noProof/>
                </w:rPr>
                <w:t>萬年六街</w:t>
              </w:r>
            </w:ins>
          </w:p>
        </w:tc>
      </w:tr>
      <w:tr w:rsidR="00455E81" w:rsidRPr="003C5E10" w14:paraId="3B858077" w14:textId="77777777" w:rsidTr="00A9280A">
        <w:trPr>
          <w:trHeight w:hRule="exact" w:val="454"/>
          <w:jc w:val="center"/>
          <w:ins w:id="5487" w:author="User" w:date="2021-09-13T18:13:00Z"/>
        </w:trPr>
        <w:tc>
          <w:tcPr>
            <w:tcW w:w="830" w:type="dxa"/>
          </w:tcPr>
          <w:p w14:paraId="649C7550" w14:textId="77777777" w:rsidR="00455E81" w:rsidRPr="003C5E10" w:rsidRDefault="00455E81" w:rsidP="00A9280A">
            <w:pPr>
              <w:kinsoku w:val="0"/>
              <w:autoSpaceDE w:val="0"/>
              <w:autoSpaceDN w:val="0"/>
              <w:adjustRightInd w:val="0"/>
              <w:spacing w:before="119" w:line="216" w:lineRule="auto"/>
              <w:ind w:left="270" w:hanging="270"/>
              <w:rPr>
                <w:ins w:id="5488" w:author="User" w:date="2021-09-13T18:13:00Z"/>
                <w:rFonts w:ascii="標楷體" w:hAnsi="標楷體"/>
              </w:rPr>
            </w:pPr>
            <w:ins w:id="5489" w:author="User" w:date="2021-09-13T18:13:00Z">
              <w:r w:rsidRPr="003C5E10">
                <w:rPr>
                  <w:rFonts w:ascii="標楷體" w:hAnsi="標楷體"/>
                  <w:noProof/>
                  <w:color w:val="000000"/>
                  <w:spacing w:val="-10"/>
                </w:rPr>
                <w:t>20</w:t>
              </w:r>
            </w:ins>
          </w:p>
        </w:tc>
        <w:tc>
          <w:tcPr>
            <w:tcW w:w="2189" w:type="dxa"/>
          </w:tcPr>
          <w:p w14:paraId="614D628A" w14:textId="77777777" w:rsidR="00455E81" w:rsidRPr="003C5E10" w:rsidRDefault="00455E81" w:rsidP="00A9280A">
            <w:pPr>
              <w:ind w:left="280" w:hanging="280"/>
              <w:rPr>
                <w:ins w:id="5490" w:author="User" w:date="2021-09-13T18:13:00Z"/>
                <w:rFonts w:ascii="標楷體" w:hAnsi="標楷體"/>
              </w:rPr>
            </w:pPr>
            <w:ins w:id="5491" w:author="User" w:date="2021-09-13T18:13:00Z">
              <w:r w:rsidRPr="003C5E10">
                <w:rPr>
                  <w:rFonts w:ascii="標楷體" w:hAnsi="標楷體" w:cs="SimSun"/>
                  <w:noProof/>
                </w:rPr>
                <w:t>德南街</w:t>
              </w:r>
            </w:ins>
          </w:p>
        </w:tc>
        <w:tc>
          <w:tcPr>
            <w:tcW w:w="839" w:type="dxa"/>
          </w:tcPr>
          <w:p w14:paraId="70CA3839" w14:textId="77777777" w:rsidR="00455E81" w:rsidRPr="00256A2C" w:rsidRDefault="00455E81" w:rsidP="00A9280A">
            <w:pPr>
              <w:kinsoku w:val="0"/>
              <w:autoSpaceDE w:val="0"/>
              <w:autoSpaceDN w:val="0"/>
              <w:adjustRightInd w:val="0"/>
              <w:spacing w:before="118" w:line="216" w:lineRule="auto"/>
              <w:ind w:left="249" w:hanging="249"/>
              <w:rPr>
                <w:ins w:id="5492" w:author="User" w:date="2021-09-13T18:13:00Z"/>
                <w:rFonts w:ascii="標楷體" w:hAnsi="標楷體"/>
                <w:noProof/>
                <w:color w:val="000000"/>
                <w:w w:val="89"/>
              </w:rPr>
            </w:pPr>
            <w:ins w:id="5493" w:author="User" w:date="2021-09-13T18:13:00Z">
              <w:r w:rsidRPr="00256A2C">
                <w:rPr>
                  <w:rFonts w:ascii="標楷體" w:hAnsi="標楷體"/>
                  <w:noProof/>
                  <w:color w:val="000000"/>
                  <w:w w:val="89"/>
                </w:rPr>
                <w:t>41</w:t>
              </w:r>
            </w:ins>
          </w:p>
        </w:tc>
        <w:tc>
          <w:tcPr>
            <w:tcW w:w="2189" w:type="dxa"/>
          </w:tcPr>
          <w:p w14:paraId="18DBD8B9" w14:textId="77777777" w:rsidR="00455E81" w:rsidRPr="003C5E10" w:rsidRDefault="00455E81" w:rsidP="00A9280A">
            <w:pPr>
              <w:ind w:left="280" w:hanging="280"/>
              <w:rPr>
                <w:ins w:id="5494" w:author="User" w:date="2021-09-13T18:13:00Z"/>
                <w:rFonts w:ascii="標楷體" w:hAnsi="標楷體"/>
              </w:rPr>
            </w:pPr>
            <w:ins w:id="5495" w:author="User" w:date="2021-09-13T18:13:00Z">
              <w:r w:rsidRPr="003C5E10">
                <w:rPr>
                  <w:rFonts w:ascii="標楷體" w:hAnsi="標楷體" w:cs="SimSun"/>
                  <w:noProof/>
                </w:rPr>
                <w:t>惠南街</w:t>
              </w:r>
            </w:ins>
          </w:p>
        </w:tc>
        <w:tc>
          <w:tcPr>
            <w:tcW w:w="836" w:type="dxa"/>
          </w:tcPr>
          <w:p w14:paraId="4515E7FB" w14:textId="77777777" w:rsidR="00455E81" w:rsidRPr="003C5E10" w:rsidRDefault="00455E81" w:rsidP="00A9280A">
            <w:pPr>
              <w:kinsoku w:val="0"/>
              <w:autoSpaceDE w:val="0"/>
              <w:autoSpaceDN w:val="0"/>
              <w:adjustRightInd w:val="0"/>
              <w:spacing w:before="119" w:line="216" w:lineRule="auto"/>
              <w:ind w:left="270" w:hanging="270"/>
              <w:rPr>
                <w:ins w:id="5496" w:author="User" w:date="2021-09-13T18:13:00Z"/>
                <w:rFonts w:ascii="標楷體" w:hAnsi="標楷體"/>
              </w:rPr>
            </w:pPr>
            <w:ins w:id="5497" w:author="User" w:date="2021-09-13T18:13:00Z">
              <w:r w:rsidRPr="003C5E10">
                <w:rPr>
                  <w:rFonts w:ascii="標楷體" w:hAnsi="標楷體"/>
                  <w:noProof/>
                  <w:color w:val="000000"/>
                  <w:spacing w:val="-10"/>
                </w:rPr>
                <w:t>62</w:t>
              </w:r>
            </w:ins>
          </w:p>
        </w:tc>
        <w:tc>
          <w:tcPr>
            <w:tcW w:w="2189" w:type="dxa"/>
          </w:tcPr>
          <w:p w14:paraId="7471598E" w14:textId="77777777" w:rsidR="00455E81" w:rsidRPr="003C5E10" w:rsidRDefault="00455E81" w:rsidP="00A9280A">
            <w:pPr>
              <w:ind w:left="280" w:hanging="280"/>
              <w:rPr>
                <w:ins w:id="5498" w:author="User" w:date="2021-09-13T18:13:00Z"/>
                <w:rFonts w:ascii="標楷體" w:hAnsi="標楷體"/>
              </w:rPr>
            </w:pPr>
            <w:ins w:id="5499" w:author="User" w:date="2021-09-13T18:13:00Z">
              <w:r w:rsidRPr="003C5E10">
                <w:rPr>
                  <w:rFonts w:ascii="標楷體" w:hAnsi="標楷體"/>
                  <w:noProof/>
                </w:rPr>
                <w:t>萬年七街</w:t>
              </w:r>
            </w:ins>
          </w:p>
        </w:tc>
      </w:tr>
      <w:tr w:rsidR="00455E81" w:rsidRPr="003C5E10" w14:paraId="637B2CCE" w14:textId="77777777" w:rsidTr="00A9280A">
        <w:trPr>
          <w:trHeight w:hRule="exact" w:val="856"/>
          <w:jc w:val="center"/>
          <w:ins w:id="5500" w:author="User" w:date="2021-09-13T18:13:00Z"/>
        </w:trPr>
        <w:tc>
          <w:tcPr>
            <w:tcW w:w="830" w:type="dxa"/>
          </w:tcPr>
          <w:p w14:paraId="0B9E3405" w14:textId="77777777" w:rsidR="00455E81" w:rsidRPr="003C5E10" w:rsidRDefault="00455E81" w:rsidP="00A9280A">
            <w:pPr>
              <w:kinsoku w:val="0"/>
              <w:autoSpaceDE w:val="0"/>
              <w:autoSpaceDN w:val="0"/>
              <w:adjustRightInd w:val="0"/>
              <w:spacing w:before="119" w:line="216" w:lineRule="auto"/>
              <w:ind w:left="270" w:hanging="270"/>
              <w:rPr>
                <w:ins w:id="5501" w:author="User" w:date="2021-09-13T18:13:00Z"/>
                <w:rFonts w:ascii="標楷體" w:hAnsi="標楷體"/>
              </w:rPr>
            </w:pPr>
            <w:ins w:id="5502" w:author="User" w:date="2021-09-13T18:13:00Z">
              <w:r w:rsidRPr="003C5E10">
                <w:rPr>
                  <w:rFonts w:ascii="標楷體" w:hAnsi="標楷體"/>
                  <w:noProof/>
                  <w:color w:val="000000"/>
                  <w:spacing w:val="-10"/>
                </w:rPr>
                <w:t>21</w:t>
              </w:r>
            </w:ins>
          </w:p>
        </w:tc>
        <w:tc>
          <w:tcPr>
            <w:tcW w:w="2189" w:type="dxa"/>
          </w:tcPr>
          <w:p w14:paraId="4F3E4EAD" w14:textId="77777777" w:rsidR="00455E81" w:rsidRPr="003C5E10" w:rsidRDefault="00455E81" w:rsidP="00A9280A">
            <w:pPr>
              <w:ind w:left="280" w:hanging="280"/>
              <w:rPr>
                <w:ins w:id="5503" w:author="User" w:date="2021-09-13T18:13:00Z"/>
                <w:rFonts w:ascii="標楷體" w:hAnsi="標楷體"/>
              </w:rPr>
            </w:pPr>
            <w:ins w:id="5504" w:author="User" w:date="2021-09-13T18:13:00Z">
              <w:r w:rsidRPr="003C5E10">
                <w:rPr>
                  <w:rFonts w:ascii="標楷體" w:hAnsi="標楷體"/>
                  <w:noProof/>
                </w:rPr>
                <w:t>中華西路</w:t>
              </w:r>
            </w:ins>
          </w:p>
        </w:tc>
        <w:tc>
          <w:tcPr>
            <w:tcW w:w="839" w:type="dxa"/>
          </w:tcPr>
          <w:p w14:paraId="245D18CB" w14:textId="77777777" w:rsidR="00455E81" w:rsidRPr="00256A2C" w:rsidRDefault="00455E81" w:rsidP="00A9280A">
            <w:pPr>
              <w:kinsoku w:val="0"/>
              <w:autoSpaceDE w:val="0"/>
              <w:autoSpaceDN w:val="0"/>
              <w:adjustRightInd w:val="0"/>
              <w:spacing w:before="118" w:line="216" w:lineRule="auto"/>
              <w:ind w:left="249" w:hanging="249"/>
              <w:rPr>
                <w:ins w:id="5505" w:author="User" w:date="2021-09-13T18:13:00Z"/>
                <w:rFonts w:ascii="標楷體" w:hAnsi="標楷體"/>
                <w:noProof/>
                <w:color w:val="000000"/>
                <w:w w:val="89"/>
              </w:rPr>
            </w:pPr>
            <w:ins w:id="5506" w:author="User" w:date="2021-09-13T18:13:00Z">
              <w:r w:rsidRPr="00256A2C">
                <w:rPr>
                  <w:rFonts w:ascii="標楷體" w:hAnsi="標楷體"/>
                  <w:noProof/>
                  <w:color w:val="000000"/>
                  <w:w w:val="89"/>
                </w:rPr>
                <w:t>42</w:t>
              </w:r>
            </w:ins>
          </w:p>
        </w:tc>
        <w:tc>
          <w:tcPr>
            <w:tcW w:w="2189" w:type="dxa"/>
          </w:tcPr>
          <w:p w14:paraId="228CE456" w14:textId="77777777" w:rsidR="00455E81" w:rsidRPr="003C5E10" w:rsidRDefault="00455E81" w:rsidP="00A9280A">
            <w:pPr>
              <w:ind w:left="280" w:hanging="280"/>
              <w:rPr>
                <w:ins w:id="5507" w:author="User" w:date="2021-09-13T18:13:00Z"/>
                <w:rFonts w:ascii="標楷體" w:hAnsi="標楷體"/>
              </w:rPr>
            </w:pPr>
            <w:ins w:id="5508" w:author="User" w:date="2021-09-13T18:13:00Z">
              <w:r w:rsidRPr="003C5E10">
                <w:rPr>
                  <w:rFonts w:ascii="標楷體" w:hAnsi="標楷體"/>
                  <w:noProof/>
                </w:rPr>
                <w:t>新孝路</w:t>
              </w:r>
              <w:r w:rsidRPr="003C5E10">
                <w:rPr>
                  <w:rFonts w:ascii="標楷體" w:hAnsi="標楷體"/>
                  <w:spacing w:val="80"/>
                  <w:w w:val="436"/>
                  <w:rtl/>
                </w:rPr>
                <w:t xml:space="preserve"> </w:t>
              </w:r>
              <w:r w:rsidRPr="003C5E10">
                <w:rPr>
                  <w:rFonts w:ascii="標楷體" w:hAnsi="標楷體"/>
                  <w:noProof/>
                </w:rPr>
                <w:t>(金</w:t>
              </w:r>
              <w:r w:rsidRPr="003C5E10">
                <w:rPr>
                  <w:rFonts w:ascii="標楷體" w:hAnsi="標楷體" w:cs="SimSun"/>
                  <w:noProof/>
                </w:rPr>
                <w:t>華-中華</w:t>
              </w:r>
              <w:r w:rsidRPr="003C5E10">
                <w:rPr>
                  <w:rFonts w:ascii="標楷體" w:hAnsi="標楷體"/>
                  <w:noProof/>
                </w:rPr>
                <w:t>西路)</w:t>
              </w:r>
            </w:ins>
          </w:p>
        </w:tc>
        <w:tc>
          <w:tcPr>
            <w:tcW w:w="836" w:type="dxa"/>
          </w:tcPr>
          <w:p w14:paraId="122080C0" w14:textId="77777777" w:rsidR="00455E81" w:rsidRPr="003C5E10" w:rsidRDefault="00455E81" w:rsidP="00A9280A">
            <w:pPr>
              <w:kinsoku w:val="0"/>
              <w:autoSpaceDE w:val="0"/>
              <w:autoSpaceDN w:val="0"/>
              <w:adjustRightInd w:val="0"/>
              <w:spacing w:before="119" w:line="216" w:lineRule="auto"/>
              <w:ind w:left="280" w:hanging="280"/>
              <w:rPr>
                <w:ins w:id="5509" w:author="User" w:date="2021-09-13T18:13:00Z"/>
                <w:rFonts w:ascii="標楷體" w:hAnsi="標楷體"/>
              </w:rPr>
            </w:pPr>
            <w:ins w:id="5510" w:author="User" w:date="2021-09-13T18:13:00Z">
              <w:r w:rsidRPr="003C5E10">
                <w:rPr>
                  <w:rFonts w:ascii="標楷體" w:hAnsi="標楷體" w:hint="eastAsia"/>
                </w:rPr>
                <w:t>63</w:t>
              </w:r>
            </w:ins>
          </w:p>
          <w:p w14:paraId="03F8007F" w14:textId="77777777" w:rsidR="00455E81" w:rsidRPr="003C5E10" w:rsidRDefault="00455E81" w:rsidP="00A9280A">
            <w:pPr>
              <w:kinsoku w:val="0"/>
              <w:autoSpaceDE w:val="0"/>
              <w:autoSpaceDN w:val="0"/>
              <w:adjustRightInd w:val="0"/>
              <w:spacing w:before="119" w:line="216" w:lineRule="auto"/>
              <w:ind w:left="280" w:hanging="280"/>
              <w:rPr>
                <w:ins w:id="5511" w:author="User" w:date="2021-09-13T18:13:00Z"/>
                <w:rFonts w:ascii="標楷體" w:hAnsi="標楷體"/>
              </w:rPr>
            </w:pPr>
          </w:p>
        </w:tc>
        <w:tc>
          <w:tcPr>
            <w:tcW w:w="2189" w:type="dxa"/>
          </w:tcPr>
          <w:p w14:paraId="5C37CB32" w14:textId="77777777" w:rsidR="00455E81" w:rsidRPr="003C5E10" w:rsidRDefault="00455E81" w:rsidP="00A9280A">
            <w:pPr>
              <w:ind w:left="280" w:hanging="280"/>
              <w:rPr>
                <w:ins w:id="5512" w:author="User" w:date="2021-09-13T18:13:00Z"/>
                <w:rFonts w:ascii="標楷體" w:hAnsi="標楷體"/>
              </w:rPr>
            </w:pPr>
            <w:ins w:id="5513" w:author="User" w:date="2021-09-13T18:13:00Z">
              <w:r w:rsidRPr="003C5E10">
                <w:rPr>
                  <w:rFonts w:ascii="標楷體" w:hAnsi="標楷體"/>
                  <w:noProof/>
                </w:rPr>
                <w:t>萬年八街</w:t>
              </w:r>
            </w:ins>
          </w:p>
        </w:tc>
      </w:tr>
    </w:tbl>
    <w:p w14:paraId="0772CD68" w14:textId="77777777" w:rsidR="00455E81" w:rsidRDefault="00455E81" w:rsidP="00455E81">
      <w:pPr>
        <w:ind w:left="280" w:hanging="280"/>
        <w:rPr>
          <w:ins w:id="5514" w:author="User" w:date="2021-09-13T18:13:00Z"/>
          <w:rFonts w:hint="eastAsia"/>
          <w:color w:val="000000" w:themeColor="text1"/>
        </w:rPr>
      </w:pPr>
    </w:p>
    <w:p w14:paraId="5A3EB7D7" w14:textId="77777777" w:rsidR="00455E81" w:rsidRDefault="00455E81" w:rsidP="00455E81">
      <w:pPr>
        <w:ind w:left="280" w:hanging="280"/>
        <w:rPr>
          <w:ins w:id="5515" w:author="User" w:date="2021-09-13T18:13:00Z"/>
          <w:rFonts w:hint="eastAsia"/>
          <w:color w:val="000000" w:themeColor="text1"/>
        </w:rPr>
      </w:pPr>
      <w:ins w:id="5516" w:author="User" w:date="2021-09-13T18:13:00Z">
        <w:r>
          <w:rPr>
            <w:rFonts w:hint="eastAsia"/>
            <w:color w:val="000000" w:themeColor="text1"/>
          </w:rPr>
          <w:br w:type="page"/>
        </w:r>
      </w:ins>
    </w:p>
    <w:p w14:paraId="331FA1A0" w14:textId="77777777" w:rsidR="00455E81" w:rsidRDefault="00455E81" w:rsidP="00455E81">
      <w:pPr>
        <w:ind w:left="280" w:hanging="280"/>
        <w:rPr>
          <w:ins w:id="5517" w:author="User" w:date="2021-09-13T18:13:00Z"/>
          <w:rFonts w:hint="eastAsia"/>
          <w:color w:val="000000" w:themeColor="text1"/>
        </w:rPr>
      </w:pPr>
    </w:p>
    <w:p w14:paraId="51442F8A" w14:textId="5890993B" w:rsidR="00900328" w:rsidRDefault="00900328">
      <w:pPr>
        <w:pStyle w:val="afb"/>
        <w:keepNext/>
        <w:ind w:left="200" w:hanging="200"/>
        <w:rPr>
          <w:ins w:id="5518" w:author="User" w:date="2021-09-14T15:37:00Z"/>
          <w:rFonts w:hint="eastAsia"/>
        </w:rPr>
        <w:pPrChange w:id="5519" w:author="User" w:date="2021-09-14T15:37:00Z">
          <w:pPr>
            <w:ind w:left="280" w:hanging="280"/>
          </w:pPr>
        </w:pPrChange>
      </w:pPr>
      <w:bookmarkStart w:id="5520" w:name="_Toc85792203"/>
      <w:ins w:id="5521" w:author="User" w:date="2021-09-14T15:3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5522" w:author="User" w:date="2021-09-14T15:37:00Z">
        <w:r w:rsidR="00853FBC">
          <w:rPr>
            <w:rFonts w:hint="eastAsia"/>
            <w:noProof/>
          </w:rPr>
          <w:t>十八</w:t>
        </w:r>
        <w:r>
          <w:rPr>
            <w:rFonts w:hint="eastAsia"/>
          </w:rPr>
          <w:fldChar w:fldCharType="end"/>
        </w:r>
        <w:r>
          <w:rPr>
            <w:rFonts w:hint="eastAsia"/>
          </w:rPr>
          <w:t>：</w:t>
        </w:r>
        <w:r w:rsidRPr="00130BED">
          <w:rPr>
            <w:rFonts w:hint="eastAsia"/>
          </w:rPr>
          <w:t>6.</w:t>
        </w:r>
        <w:r w:rsidRPr="00130BED">
          <w:rPr>
            <w:rFonts w:hint="eastAsia"/>
          </w:rPr>
          <w:t>臺南市北區巡查路線表</w:t>
        </w:r>
        <w:bookmarkEnd w:id="5520"/>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0B210AB5" w14:textId="77777777" w:rsidTr="00A9280A">
        <w:trPr>
          <w:trHeight w:hRule="exact" w:val="454"/>
          <w:jc w:val="center"/>
          <w:ins w:id="5523" w:author="User" w:date="2021-09-13T18:13:00Z"/>
        </w:trPr>
        <w:tc>
          <w:tcPr>
            <w:tcW w:w="9072" w:type="dxa"/>
            <w:gridSpan w:val="6"/>
            <w:vAlign w:val="center"/>
          </w:tcPr>
          <w:p w14:paraId="5F884DE4" w14:textId="6E26E93B" w:rsidR="00455E81" w:rsidRPr="003C5E10" w:rsidRDefault="00455E81" w:rsidP="00A9280A">
            <w:pPr>
              <w:kinsoku w:val="0"/>
              <w:autoSpaceDE w:val="0"/>
              <w:autoSpaceDN w:val="0"/>
              <w:adjustRightInd w:val="0"/>
              <w:spacing w:before="14" w:after="66" w:line="187" w:lineRule="auto"/>
              <w:ind w:left="280" w:hanging="280"/>
              <w:jc w:val="center"/>
              <w:rPr>
                <w:ins w:id="5524" w:author="User" w:date="2021-09-13T18:13:00Z"/>
                <w:rFonts w:ascii="標楷體" w:hAnsi="標楷體"/>
              </w:rPr>
            </w:pPr>
            <w:ins w:id="5525" w:author="User" w:date="2021-09-13T18:13:00Z">
              <w:r>
                <w:rPr>
                  <w:rFonts w:ascii="標楷體" w:hAnsi="標楷體" w:hint="eastAsia"/>
                </w:rPr>
                <w:t>6.</w:t>
              </w:r>
              <w:r w:rsidRPr="00000687">
                <w:rPr>
                  <w:rFonts w:ascii="標楷體" w:hAnsi="標楷體" w:hint="eastAsia"/>
                </w:rPr>
                <w:t>臺南市</w:t>
              </w:r>
              <w:r w:rsidRPr="00000687">
                <w:rPr>
                  <w:rFonts w:ascii="標楷體" w:hAnsi="標楷體" w:hint="eastAsia"/>
                  <w:b/>
                </w:rPr>
                <w:t>北區</w:t>
              </w:r>
              <w:r w:rsidRPr="00000687">
                <w:rPr>
                  <w:rFonts w:ascii="標楷體" w:hAnsi="標楷體" w:hint="eastAsia"/>
                </w:rPr>
                <w:t>巡查路線</w:t>
              </w:r>
            </w:ins>
            <w:ins w:id="5526" w:author="User" w:date="2021-09-14T15:37:00Z">
              <w:r w:rsidR="00900328">
                <w:rPr>
                  <w:rFonts w:ascii="標楷體" w:hAnsi="標楷體" w:hint="eastAsia"/>
                </w:rPr>
                <w:t>表</w:t>
              </w:r>
            </w:ins>
            <w:ins w:id="5527" w:author="User" w:date="2021-09-13T18:13:00Z">
              <w:r w:rsidRPr="00000687">
                <w:rPr>
                  <w:rFonts w:ascii="標楷體" w:hAnsi="標楷體" w:hint="eastAsia"/>
                </w:rPr>
                <w:t xml:space="preserve">    共52項</w:t>
              </w:r>
            </w:ins>
          </w:p>
        </w:tc>
      </w:tr>
      <w:tr w:rsidR="00455E81" w:rsidRPr="003C5E10" w14:paraId="35ACEA89" w14:textId="77777777" w:rsidTr="00A9280A">
        <w:trPr>
          <w:trHeight w:hRule="exact" w:val="454"/>
          <w:jc w:val="center"/>
          <w:ins w:id="5528" w:author="User" w:date="2021-09-13T18:13:00Z"/>
        </w:trPr>
        <w:tc>
          <w:tcPr>
            <w:tcW w:w="830" w:type="dxa"/>
            <w:vAlign w:val="center"/>
          </w:tcPr>
          <w:p w14:paraId="0DA4844B" w14:textId="77777777" w:rsidR="00455E81" w:rsidRPr="003C5E10" w:rsidRDefault="00455E81" w:rsidP="00A9280A">
            <w:pPr>
              <w:kinsoku w:val="0"/>
              <w:autoSpaceDE w:val="0"/>
              <w:autoSpaceDN w:val="0"/>
              <w:adjustRightInd w:val="0"/>
              <w:spacing w:before="14" w:after="66" w:line="187" w:lineRule="auto"/>
              <w:ind w:left="280" w:hanging="280"/>
              <w:rPr>
                <w:ins w:id="5529" w:author="User" w:date="2021-09-13T18:13:00Z"/>
                <w:rFonts w:ascii="標楷體" w:hAnsi="標楷體"/>
              </w:rPr>
            </w:pPr>
            <w:ins w:id="5530" w:author="User" w:date="2021-09-13T18:13:00Z">
              <w:r w:rsidRPr="003C5E10">
                <w:rPr>
                  <w:rFonts w:ascii="標楷體" w:hAnsi="標楷體" w:hint="eastAsia"/>
                </w:rPr>
                <w:t>編號</w:t>
              </w:r>
            </w:ins>
          </w:p>
        </w:tc>
        <w:tc>
          <w:tcPr>
            <w:tcW w:w="2189" w:type="dxa"/>
            <w:vAlign w:val="center"/>
          </w:tcPr>
          <w:p w14:paraId="7B73F01C" w14:textId="77777777" w:rsidR="00455E81" w:rsidRPr="003C5E10" w:rsidRDefault="00455E81" w:rsidP="00A9280A">
            <w:pPr>
              <w:kinsoku w:val="0"/>
              <w:autoSpaceDE w:val="0"/>
              <w:autoSpaceDN w:val="0"/>
              <w:adjustRightInd w:val="0"/>
              <w:spacing w:before="14" w:after="66" w:line="187" w:lineRule="auto"/>
              <w:ind w:left="280" w:hanging="280"/>
              <w:rPr>
                <w:ins w:id="5531" w:author="User" w:date="2021-09-13T18:13:00Z"/>
                <w:rFonts w:ascii="標楷體" w:hAnsi="標楷體"/>
              </w:rPr>
            </w:pPr>
            <w:ins w:id="5532" w:author="User" w:date="2021-09-13T18:13:00Z">
              <w:r w:rsidRPr="003C5E10">
                <w:rPr>
                  <w:rFonts w:ascii="標楷體" w:hAnsi="標楷體" w:hint="eastAsia"/>
                </w:rPr>
                <w:t>道路名稱</w:t>
              </w:r>
            </w:ins>
          </w:p>
        </w:tc>
        <w:tc>
          <w:tcPr>
            <w:tcW w:w="839" w:type="dxa"/>
            <w:vAlign w:val="center"/>
          </w:tcPr>
          <w:p w14:paraId="29CF4B39" w14:textId="77777777" w:rsidR="00455E81" w:rsidRPr="003C5E10" w:rsidRDefault="00455E81" w:rsidP="00A9280A">
            <w:pPr>
              <w:kinsoku w:val="0"/>
              <w:autoSpaceDE w:val="0"/>
              <w:autoSpaceDN w:val="0"/>
              <w:adjustRightInd w:val="0"/>
              <w:spacing w:before="14" w:after="66" w:line="187" w:lineRule="auto"/>
              <w:ind w:left="280" w:hanging="280"/>
              <w:rPr>
                <w:ins w:id="5533" w:author="User" w:date="2021-09-13T18:13:00Z"/>
                <w:rFonts w:ascii="標楷體" w:hAnsi="標楷體"/>
              </w:rPr>
            </w:pPr>
            <w:ins w:id="5534" w:author="User" w:date="2021-09-13T18:13:00Z">
              <w:r w:rsidRPr="003C5E10">
                <w:rPr>
                  <w:rFonts w:ascii="標楷體" w:hAnsi="標楷體" w:hint="eastAsia"/>
                </w:rPr>
                <w:t>編號</w:t>
              </w:r>
            </w:ins>
          </w:p>
        </w:tc>
        <w:tc>
          <w:tcPr>
            <w:tcW w:w="2189" w:type="dxa"/>
            <w:vAlign w:val="center"/>
          </w:tcPr>
          <w:p w14:paraId="108596A9" w14:textId="77777777" w:rsidR="00455E81" w:rsidRPr="003C5E10" w:rsidRDefault="00455E81" w:rsidP="00A9280A">
            <w:pPr>
              <w:kinsoku w:val="0"/>
              <w:autoSpaceDE w:val="0"/>
              <w:autoSpaceDN w:val="0"/>
              <w:adjustRightInd w:val="0"/>
              <w:spacing w:before="14" w:after="66" w:line="187" w:lineRule="auto"/>
              <w:ind w:left="280" w:hanging="280"/>
              <w:rPr>
                <w:ins w:id="5535" w:author="User" w:date="2021-09-13T18:13:00Z"/>
                <w:rFonts w:ascii="標楷體" w:hAnsi="標楷體"/>
              </w:rPr>
            </w:pPr>
            <w:ins w:id="5536" w:author="User" w:date="2021-09-13T18:13:00Z">
              <w:r w:rsidRPr="003C5E10">
                <w:rPr>
                  <w:rFonts w:ascii="標楷體" w:hAnsi="標楷體" w:hint="eastAsia"/>
                </w:rPr>
                <w:t>道路名稱</w:t>
              </w:r>
            </w:ins>
          </w:p>
        </w:tc>
        <w:tc>
          <w:tcPr>
            <w:tcW w:w="836" w:type="dxa"/>
            <w:vAlign w:val="center"/>
          </w:tcPr>
          <w:p w14:paraId="6FF199C6" w14:textId="77777777" w:rsidR="00455E81" w:rsidRPr="003C5E10" w:rsidRDefault="00455E81" w:rsidP="00A9280A">
            <w:pPr>
              <w:kinsoku w:val="0"/>
              <w:autoSpaceDE w:val="0"/>
              <w:autoSpaceDN w:val="0"/>
              <w:adjustRightInd w:val="0"/>
              <w:spacing w:before="14" w:after="66" w:line="187" w:lineRule="auto"/>
              <w:ind w:left="280" w:hanging="280"/>
              <w:rPr>
                <w:ins w:id="5537" w:author="User" w:date="2021-09-13T18:13:00Z"/>
                <w:rFonts w:ascii="標楷體" w:hAnsi="標楷體"/>
              </w:rPr>
            </w:pPr>
            <w:ins w:id="5538" w:author="User" w:date="2021-09-13T18:13:00Z">
              <w:r w:rsidRPr="003C5E10">
                <w:rPr>
                  <w:rFonts w:ascii="標楷體" w:hAnsi="標楷體" w:hint="eastAsia"/>
                </w:rPr>
                <w:t>編號</w:t>
              </w:r>
            </w:ins>
          </w:p>
        </w:tc>
        <w:tc>
          <w:tcPr>
            <w:tcW w:w="2189" w:type="dxa"/>
            <w:vAlign w:val="center"/>
          </w:tcPr>
          <w:p w14:paraId="22A52C9B" w14:textId="77777777" w:rsidR="00455E81" w:rsidRPr="003C5E10" w:rsidRDefault="00455E81" w:rsidP="00A9280A">
            <w:pPr>
              <w:kinsoku w:val="0"/>
              <w:autoSpaceDE w:val="0"/>
              <w:autoSpaceDN w:val="0"/>
              <w:adjustRightInd w:val="0"/>
              <w:spacing w:before="14" w:after="66" w:line="187" w:lineRule="auto"/>
              <w:ind w:left="280" w:hanging="280"/>
              <w:rPr>
                <w:ins w:id="5539" w:author="User" w:date="2021-09-13T18:13:00Z"/>
                <w:rFonts w:ascii="標楷體" w:hAnsi="標楷體"/>
              </w:rPr>
            </w:pPr>
            <w:ins w:id="5540" w:author="User" w:date="2021-09-13T18:13:00Z">
              <w:r w:rsidRPr="003C5E10">
                <w:rPr>
                  <w:rFonts w:ascii="標楷體" w:hAnsi="標楷體" w:hint="eastAsia"/>
                </w:rPr>
                <w:t>道路名稱</w:t>
              </w:r>
            </w:ins>
          </w:p>
        </w:tc>
      </w:tr>
      <w:tr w:rsidR="00455E81" w:rsidRPr="003C5E10" w14:paraId="21612321" w14:textId="77777777" w:rsidTr="00A9280A">
        <w:trPr>
          <w:trHeight w:hRule="exact" w:val="454"/>
          <w:jc w:val="center"/>
          <w:ins w:id="5541" w:author="User" w:date="2021-09-13T18:13:00Z"/>
        </w:trPr>
        <w:tc>
          <w:tcPr>
            <w:tcW w:w="830" w:type="dxa"/>
          </w:tcPr>
          <w:p w14:paraId="45AE5466" w14:textId="77777777" w:rsidR="00455E81" w:rsidRPr="00000687" w:rsidRDefault="00455E81" w:rsidP="00A9280A">
            <w:pPr>
              <w:ind w:left="221" w:hanging="221"/>
              <w:rPr>
                <w:ins w:id="5542" w:author="User" w:date="2021-09-13T18:13:00Z"/>
                <w:rFonts w:ascii="標楷體" w:hAnsi="標楷體"/>
              </w:rPr>
            </w:pPr>
            <w:ins w:id="5543" w:author="User" w:date="2021-09-13T18:13:00Z">
              <w:r w:rsidRPr="00000687">
                <w:rPr>
                  <w:rFonts w:ascii="標楷體" w:hAnsi="標楷體"/>
                  <w:noProof/>
                  <w:color w:val="000000"/>
                  <w:w w:val="79"/>
                </w:rPr>
                <w:t>1</w:t>
              </w:r>
            </w:ins>
          </w:p>
        </w:tc>
        <w:tc>
          <w:tcPr>
            <w:tcW w:w="2189" w:type="dxa"/>
          </w:tcPr>
          <w:p w14:paraId="4BE8A399" w14:textId="77777777" w:rsidR="00455E81" w:rsidRPr="00000687" w:rsidRDefault="00455E81" w:rsidP="00A9280A">
            <w:pPr>
              <w:ind w:left="280" w:hanging="280"/>
              <w:rPr>
                <w:ins w:id="5544" w:author="User" w:date="2021-09-13T18:13:00Z"/>
                <w:rFonts w:ascii="標楷體" w:hAnsi="標楷體"/>
              </w:rPr>
            </w:pPr>
            <w:ins w:id="5545" w:author="User" w:date="2021-09-13T18:13:00Z">
              <w:r w:rsidRPr="00000687">
                <w:rPr>
                  <w:rFonts w:ascii="標楷體" w:hAnsi="標楷體" w:cs="Arial Unicode MS"/>
                  <w:noProof/>
                  <w:color w:val="000000"/>
                </w:rPr>
                <w:t>小東路</w:t>
              </w:r>
            </w:ins>
          </w:p>
        </w:tc>
        <w:tc>
          <w:tcPr>
            <w:tcW w:w="839" w:type="dxa"/>
          </w:tcPr>
          <w:p w14:paraId="36D8F68E" w14:textId="77777777" w:rsidR="00455E81" w:rsidRPr="00000687" w:rsidRDefault="00455E81" w:rsidP="00A9280A">
            <w:pPr>
              <w:ind w:left="249" w:hanging="249"/>
              <w:rPr>
                <w:ins w:id="5546" w:author="User" w:date="2021-09-13T18:13:00Z"/>
                <w:rFonts w:ascii="標楷體" w:hAnsi="標楷體"/>
                <w:noProof/>
                <w:color w:val="000000"/>
                <w:w w:val="89"/>
              </w:rPr>
            </w:pPr>
            <w:ins w:id="5547" w:author="User" w:date="2021-09-13T18:13:00Z">
              <w:r w:rsidRPr="00000687">
                <w:rPr>
                  <w:rFonts w:ascii="標楷體" w:hAnsi="標楷體"/>
                  <w:noProof/>
                  <w:color w:val="000000"/>
                  <w:w w:val="89"/>
                </w:rPr>
                <w:t>19</w:t>
              </w:r>
            </w:ins>
          </w:p>
        </w:tc>
        <w:tc>
          <w:tcPr>
            <w:tcW w:w="2189" w:type="dxa"/>
          </w:tcPr>
          <w:p w14:paraId="3C77747C" w14:textId="77777777" w:rsidR="00455E81" w:rsidRPr="00000687" w:rsidRDefault="00455E81" w:rsidP="00A9280A">
            <w:pPr>
              <w:ind w:left="249" w:hanging="249"/>
              <w:rPr>
                <w:ins w:id="5548" w:author="User" w:date="2021-09-13T18:13:00Z"/>
                <w:rFonts w:ascii="標楷體" w:hAnsi="標楷體"/>
                <w:noProof/>
                <w:color w:val="000000"/>
                <w:w w:val="89"/>
              </w:rPr>
            </w:pPr>
            <w:ins w:id="5549" w:author="User" w:date="2021-09-13T18:13:00Z">
              <w:r w:rsidRPr="00000687">
                <w:rPr>
                  <w:rFonts w:ascii="標楷體" w:hAnsi="標楷體"/>
                  <w:noProof/>
                  <w:color w:val="000000"/>
                  <w:w w:val="89"/>
                </w:rPr>
                <w:t>成功路</w:t>
              </w:r>
            </w:ins>
          </w:p>
        </w:tc>
        <w:tc>
          <w:tcPr>
            <w:tcW w:w="836" w:type="dxa"/>
          </w:tcPr>
          <w:p w14:paraId="4DBC9D27" w14:textId="77777777" w:rsidR="00455E81" w:rsidRPr="00000687" w:rsidRDefault="00455E81" w:rsidP="00A9280A">
            <w:pPr>
              <w:ind w:left="270" w:hanging="270"/>
              <w:rPr>
                <w:ins w:id="5550" w:author="User" w:date="2021-09-13T18:13:00Z"/>
                <w:rFonts w:ascii="標楷體" w:hAnsi="標楷體"/>
              </w:rPr>
            </w:pPr>
            <w:ins w:id="5551" w:author="User" w:date="2021-09-13T18:13:00Z">
              <w:r w:rsidRPr="00000687">
                <w:rPr>
                  <w:rFonts w:ascii="標楷體" w:hAnsi="標楷體"/>
                  <w:noProof/>
                  <w:color w:val="000000"/>
                  <w:spacing w:val="-10"/>
                </w:rPr>
                <w:t>37</w:t>
              </w:r>
            </w:ins>
          </w:p>
        </w:tc>
        <w:tc>
          <w:tcPr>
            <w:tcW w:w="2189" w:type="dxa"/>
          </w:tcPr>
          <w:p w14:paraId="57E5AE6B" w14:textId="77777777" w:rsidR="00455E81" w:rsidRPr="00000687" w:rsidRDefault="00455E81" w:rsidP="00A9280A">
            <w:pPr>
              <w:ind w:left="280" w:hanging="280"/>
              <w:rPr>
                <w:ins w:id="5552" w:author="User" w:date="2021-09-13T18:13:00Z"/>
                <w:rFonts w:ascii="標楷體" w:hAnsi="標楷體"/>
              </w:rPr>
            </w:pPr>
            <w:ins w:id="5553" w:author="User" w:date="2021-09-13T18:13:00Z">
              <w:r w:rsidRPr="00000687">
                <w:rPr>
                  <w:rFonts w:ascii="標楷體" w:hAnsi="標楷體" w:cs="Arial Unicode MS"/>
                  <w:noProof/>
                  <w:color w:val="000000"/>
                </w:rPr>
                <w:t>立賢路</w:t>
              </w:r>
            </w:ins>
          </w:p>
        </w:tc>
      </w:tr>
      <w:tr w:rsidR="00455E81" w:rsidRPr="003C5E10" w14:paraId="500A42A5" w14:textId="77777777" w:rsidTr="00A9280A">
        <w:trPr>
          <w:trHeight w:hRule="exact" w:val="454"/>
          <w:jc w:val="center"/>
          <w:ins w:id="5554" w:author="User" w:date="2021-09-13T18:13:00Z"/>
        </w:trPr>
        <w:tc>
          <w:tcPr>
            <w:tcW w:w="830" w:type="dxa"/>
          </w:tcPr>
          <w:p w14:paraId="268D5DD1" w14:textId="77777777" w:rsidR="00455E81" w:rsidRPr="00000687" w:rsidRDefault="00455E81" w:rsidP="00A9280A">
            <w:pPr>
              <w:ind w:left="249" w:hanging="249"/>
              <w:rPr>
                <w:ins w:id="5555" w:author="User" w:date="2021-09-13T18:13:00Z"/>
                <w:rFonts w:ascii="標楷體" w:hAnsi="標楷體"/>
              </w:rPr>
            </w:pPr>
            <w:ins w:id="5556" w:author="User" w:date="2021-09-13T18:13:00Z">
              <w:r w:rsidRPr="00000687">
                <w:rPr>
                  <w:rFonts w:ascii="標楷體" w:hAnsi="標楷體"/>
                  <w:noProof/>
                  <w:color w:val="000000"/>
                  <w:w w:val="89"/>
                </w:rPr>
                <w:t>2</w:t>
              </w:r>
            </w:ins>
          </w:p>
        </w:tc>
        <w:tc>
          <w:tcPr>
            <w:tcW w:w="2189" w:type="dxa"/>
          </w:tcPr>
          <w:p w14:paraId="1854D094" w14:textId="77777777" w:rsidR="00455E81" w:rsidRPr="00000687" w:rsidRDefault="00455E81" w:rsidP="00A9280A">
            <w:pPr>
              <w:ind w:left="280" w:hanging="280"/>
              <w:rPr>
                <w:ins w:id="5557" w:author="User" w:date="2021-09-13T18:13:00Z"/>
                <w:rFonts w:ascii="標楷體" w:hAnsi="標楷體"/>
              </w:rPr>
            </w:pPr>
            <w:ins w:id="5558" w:author="User" w:date="2021-09-13T18:13:00Z">
              <w:r w:rsidRPr="00000687">
                <w:rPr>
                  <w:rFonts w:ascii="標楷體" w:hAnsi="標楷體" w:cs="Arial Unicode MS"/>
                  <w:noProof/>
                  <w:color w:val="000000"/>
                </w:rPr>
                <w:t>公園北路</w:t>
              </w:r>
            </w:ins>
          </w:p>
        </w:tc>
        <w:tc>
          <w:tcPr>
            <w:tcW w:w="839" w:type="dxa"/>
          </w:tcPr>
          <w:p w14:paraId="08D27358" w14:textId="77777777" w:rsidR="00455E81" w:rsidRPr="00000687" w:rsidRDefault="00455E81" w:rsidP="00A9280A">
            <w:pPr>
              <w:ind w:left="249" w:hanging="249"/>
              <w:rPr>
                <w:ins w:id="5559" w:author="User" w:date="2021-09-13T18:13:00Z"/>
                <w:rFonts w:ascii="標楷體" w:hAnsi="標楷體"/>
                <w:noProof/>
                <w:color w:val="000000"/>
                <w:w w:val="89"/>
              </w:rPr>
            </w:pPr>
            <w:ins w:id="5560" w:author="User" w:date="2021-09-13T18:13:00Z">
              <w:r w:rsidRPr="00000687">
                <w:rPr>
                  <w:rFonts w:ascii="標楷體" w:hAnsi="標楷體"/>
                  <w:noProof/>
                  <w:color w:val="000000"/>
                  <w:w w:val="89"/>
                </w:rPr>
                <w:t>20</w:t>
              </w:r>
            </w:ins>
          </w:p>
        </w:tc>
        <w:tc>
          <w:tcPr>
            <w:tcW w:w="2189" w:type="dxa"/>
          </w:tcPr>
          <w:p w14:paraId="0C9FA594" w14:textId="77777777" w:rsidR="00455E81" w:rsidRPr="00000687" w:rsidRDefault="00455E81" w:rsidP="00A9280A">
            <w:pPr>
              <w:ind w:left="249" w:hanging="249"/>
              <w:rPr>
                <w:ins w:id="5561" w:author="User" w:date="2021-09-13T18:13:00Z"/>
                <w:rFonts w:ascii="標楷體" w:hAnsi="標楷體"/>
                <w:noProof/>
                <w:color w:val="000000"/>
                <w:w w:val="89"/>
              </w:rPr>
            </w:pPr>
            <w:ins w:id="5562" w:author="User" w:date="2021-09-13T18:13:00Z">
              <w:r w:rsidRPr="00000687">
                <w:rPr>
                  <w:rFonts w:ascii="標楷體" w:hAnsi="標楷體"/>
                  <w:noProof/>
                  <w:color w:val="000000"/>
                  <w:w w:val="89"/>
                </w:rPr>
                <w:t>西門路</w:t>
              </w:r>
            </w:ins>
          </w:p>
        </w:tc>
        <w:tc>
          <w:tcPr>
            <w:tcW w:w="836" w:type="dxa"/>
          </w:tcPr>
          <w:p w14:paraId="639FD17E" w14:textId="77777777" w:rsidR="00455E81" w:rsidRPr="00000687" w:rsidRDefault="00455E81" w:rsidP="00A9280A">
            <w:pPr>
              <w:ind w:left="270" w:hanging="270"/>
              <w:rPr>
                <w:ins w:id="5563" w:author="User" w:date="2021-09-13T18:13:00Z"/>
                <w:rFonts w:ascii="標楷體" w:hAnsi="標楷體"/>
              </w:rPr>
            </w:pPr>
            <w:ins w:id="5564" w:author="User" w:date="2021-09-13T18:13:00Z">
              <w:r w:rsidRPr="00000687">
                <w:rPr>
                  <w:rFonts w:ascii="標楷體" w:hAnsi="標楷體"/>
                  <w:noProof/>
                  <w:color w:val="000000"/>
                  <w:spacing w:val="-10"/>
                </w:rPr>
                <w:t>38</w:t>
              </w:r>
            </w:ins>
          </w:p>
        </w:tc>
        <w:tc>
          <w:tcPr>
            <w:tcW w:w="2189" w:type="dxa"/>
          </w:tcPr>
          <w:p w14:paraId="0534A77E" w14:textId="77777777" w:rsidR="00455E81" w:rsidRPr="00000687" w:rsidRDefault="00455E81" w:rsidP="00A9280A">
            <w:pPr>
              <w:ind w:left="280" w:hanging="280"/>
              <w:rPr>
                <w:ins w:id="5565" w:author="User" w:date="2021-09-13T18:13:00Z"/>
                <w:rFonts w:ascii="標楷體" w:hAnsi="標楷體"/>
              </w:rPr>
            </w:pPr>
            <w:ins w:id="5566" w:author="User" w:date="2021-09-13T18:13:00Z">
              <w:r w:rsidRPr="00000687">
                <w:rPr>
                  <w:rFonts w:ascii="標楷體" w:hAnsi="標楷體" w:cs="Arial Unicode MS"/>
                  <w:noProof/>
                  <w:color w:val="000000"/>
                </w:rPr>
                <w:t>育北街</w:t>
              </w:r>
            </w:ins>
          </w:p>
        </w:tc>
      </w:tr>
      <w:tr w:rsidR="00455E81" w:rsidRPr="003C5E10" w14:paraId="5690D045" w14:textId="77777777" w:rsidTr="00A9280A">
        <w:trPr>
          <w:trHeight w:hRule="exact" w:val="454"/>
          <w:jc w:val="center"/>
          <w:ins w:id="5567" w:author="User" w:date="2021-09-13T18:13:00Z"/>
        </w:trPr>
        <w:tc>
          <w:tcPr>
            <w:tcW w:w="830" w:type="dxa"/>
          </w:tcPr>
          <w:p w14:paraId="34ABA4C9" w14:textId="77777777" w:rsidR="00455E81" w:rsidRPr="00000687" w:rsidRDefault="00455E81" w:rsidP="00A9280A">
            <w:pPr>
              <w:ind w:left="249" w:hanging="249"/>
              <w:rPr>
                <w:ins w:id="5568" w:author="User" w:date="2021-09-13T18:13:00Z"/>
                <w:rFonts w:ascii="標楷體" w:hAnsi="標楷體"/>
              </w:rPr>
            </w:pPr>
            <w:ins w:id="5569" w:author="User" w:date="2021-09-13T18:13:00Z">
              <w:r w:rsidRPr="00000687">
                <w:rPr>
                  <w:rFonts w:ascii="標楷體" w:hAnsi="標楷體"/>
                  <w:noProof/>
                  <w:color w:val="000000"/>
                  <w:w w:val="89"/>
                </w:rPr>
                <w:t>3</w:t>
              </w:r>
            </w:ins>
          </w:p>
        </w:tc>
        <w:tc>
          <w:tcPr>
            <w:tcW w:w="2189" w:type="dxa"/>
          </w:tcPr>
          <w:p w14:paraId="37DD7BA0" w14:textId="77777777" w:rsidR="00455E81" w:rsidRPr="00000687" w:rsidRDefault="00455E81" w:rsidP="00A9280A">
            <w:pPr>
              <w:ind w:left="280" w:hanging="280"/>
              <w:rPr>
                <w:ins w:id="5570" w:author="User" w:date="2021-09-13T18:13:00Z"/>
                <w:rFonts w:ascii="標楷體" w:hAnsi="標楷體"/>
              </w:rPr>
            </w:pPr>
            <w:ins w:id="5571" w:author="User" w:date="2021-09-13T18:13:00Z">
              <w:r w:rsidRPr="00000687">
                <w:rPr>
                  <w:rFonts w:ascii="標楷體" w:hAnsi="標楷體" w:cs="Arial Unicode MS"/>
                  <w:noProof/>
                  <w:color w:val="000000"/>
                </w:rPr>
                <w:t>公園南路</w:t>
              </w:r>
            </w:ins>
          </w:p>
        </w:tc>
        <w:tc>
          <w:tcPr>
            <w:tcW w:w="839" w:type="dxa"/>
          </w:tcPr>
          <w:p w14:paraId="46DC8357" w14:textId="77777777" w:rsidR="00455E81" w:rsidRPr="00000687" w:rsidRDefault="00455E81" w:rsidP="00A9280A">
            <w:pPr>
              <w:ind w:left="249" w:hanging="249"/>
              <w:rPr>
                <w:ins w:id="5572" w:author="User" w:date="2021-09-13T18:13:00Z"/>
                <w:rFonts w:ascii="標楷體" w:hAnsi="標楷體"/>
                <w:noProof/>
                <w:color w:val="000000"/>
                <w:w w:val="89"/>
              </w:rPr>
            </w:pPr>
            <w:ins w:id="5573" w:author="User" w:date="2021-09-13T18:13:00Z">
              <w:r w:rsidRPr="00000687">
                <w:rPr>
                  <w:rFonts w:ascii="標楷體" w:hAnsi="標楷體" w:hint="eastAsia"/>
                  <w:noProof/>
                  <w:color w:val="000000"/>
                  <w:w w:val="89"/>
                </w:rPr>
                <w:t>21</w:t>
              </w:r>
            </w:ins>
          </w:p>
        </w:tc>
        <w:tc>
          <w:tcPr>
            <w:tcW w:w="2189" w:type="dxa"/>
          </w:tcPr>
          <w:p w14:paraId="14A76EC2" w14:textId="77777777" w:rsidR="00455E81" w:rsidRPr="00000687" w:rsidRDefault="00455E81" w:rsidP="00A9280A">
            <w:pPr>
              <w:ind w:left="249" w:hanging="249"/>
              <w:rPr>
                <w:ins w:id="5574" w:author="User" w:date="2021-09-13T18:13:00Z"/>
                <w:rFonts w:ascii="標楷體" w:hAnsi="標楷體"/>
                <w:noProof/>
                <w:color w:val="000000"/>
                <w:w w:val="89"/>
              </w:rPr>
            </w:pPr>
            <w:ins w:id="5575" w:author="User" w:date="2021-09-13T18:13:00Z">
              <w:r w:rsidRPr="00000687">
                <w:rPr>
                  <w:rFonts w:ascii="標楷體" w:hAnsi="標楷體"/>
                  <w:noProof/>
                  <w:color w:val="000000"/>
                  <w:w w:val="89"/>
                </w:rPr>
                <w:t>大和路</w:t>
              </w:r>
            </w:ins>
          </w:p>
        </w:tc>
        <w:tc>
          <w:tcPr>
            <w:tcW w:w="836" w:type="dxa"/>
          </w:tcPr>
          <w:p w14:paraId="7650CD42" w14:textId="77777777" w:rsidR="00455E81" w:rsidRPr="00000687" w:rsidRDefault="00455E81" w:rsidP="00A9280A">
            <w:pPr>
              <w:ind w:left="270" w:hanging="270"/>
              <w:rPr>
                <w:ins w:id="5576" w:author="User" w:date="2021-09-13T18:13:00Z"/>
                <w:rFonts w:ascii="標楷體" w:hAnsi="標楷體"/>
              </w:rPr>
            </w:pPr>
            <w:ins w:id="5577" w:author="User" w:date="2021-09-13T18:13:00Z">
              <w:r w:rsidRPr="00000687">
                <w:rPr>
                  <w:rFonts w:ascii="標楷體" w:hAnsi="標楷體"/>
                  <w:noProof/>
                  <w:color w:val="000000"/>
                  <w:spacing w:val="-10"/>
                </w:rPr>
                <w:t>39</w:t>
              </w:r>
            </w:ins>
          </w:p>
        </w:tc>
        <w:tc>
          <w:tcPr>
            <w:tcW w:w="2189" w:type="dxa"/>
          </w:tcPr>
          <w:p w14:paraId="14DF5371" w14:textId="77777777" w:rsidR="00455E81" w:rsidRPr="00000687" w:rsidRDefault="00455E81" w:rsidP="00A9280A">
            <w:pPr>
              <w:ind w:left="280" w:hanging="280"/>
              <w:rPr>
                <w:ins w:id="5578" w:author="User" w:date="2021-09-13T18:13:00Z"/>
                <w:rFonts w:ascii="標楷體" w:hAnsi="標楷體"/>
              </w:rPr>
            </w:pPr>
            <w:ins w:id="5579" w:author="User" w:date="2021-09-13T18:13:00Z">
              <w:r w:rsidRPr="00000687">
                <w:rPr>
                  <w:rFonts w:ascii="標楷體" w:hAnsi="標楷體" w:cs="Arial Unicode MS"/>
                  <w:noProof/>
                  <w:color w:val="000000"/>
                </w:rPr>
                <w:t>育成路</w:t>
              </w:r>
            </w:ins>
          </w:p>
        </w:tc>
      </w:tr>
      <w:tr w:rsidR="00455E81" w:rsidRPr="003C5E10" w14:paraId="6EA289B4" w14:textId="77777777" w:rsidTr="00A9280A">
        <w:trPr>
          <w:trHeight w:hRule="exact" w:val="454"/>
          <w:jc w:val="center"/>
          <w:ins w:id="5580" w:author="User" w:date="2021-09-13T18:13:00Z"/>
        </w:trPr>
        <w:tc>
          <w:tcPr>
            <w:tcW w:w="830" w:type="dxa"/>
          </w:tcPr>
          <w:p w14:paraId="0C92C614" w14:textId="77777777" w:rsidR="00455E81" w:rsidRPr="00000687" w:rsidRDefault="00455E81" w:rsidP="00A9280A">
            <w:pPr>
              <w:ind w:left="260" w:hanging="260"/>
              <w:rPr>
                <w:ins w:id="5581" w:author="User" w:date="2021-09-13T18:13:00Z"/>
                <w:rFonts w:ascii="標楷體" w:hAnsi="標楷體"/>
              </w:rPr>
            </w:pPr>
            <w:ins w:id="5582" w:author="User" w:date="2021-09-13T18:13:00Z">
              <w:r w:rsidRPr="00000687">
                <w:rPr>
                  <w:rFonts w:ascii="標楷體" w:hAnsi="標楷體"/>
                  <w:noProof/>
                  <w:color w:val="000000"/>
                  <w:spacing w:val="-20"/>
                </w:rPr>
                <w:t>4</w:t>
              </w:r>
            </w:ins>
          </w:p>
        </w:tc>
        <w:tc>
          <w:tcPr>
            <w:tcW w:w="2189" w:type="dxa"/>
          </w:tcPr>
          <w:p w14:paraId="75C5AD07" w14:textId="77777777" w:rsidR="00455E81" w:rsidRPr="00000687" w:rsidRDefault="00455E81" w:rsidP="00A9280A">
            <w:pPr>
              <w:ind w:left="280" w:hanging="280"/>
              <w:rPr>
                <w:ins w:id="5583" w:author="User" w:date="2021-09-13T18:13:00Z"/>
                <w:rFonts w:ascii="標楷體" w:hAnsi="標楷體"/>
              </w:rPr>
            </w:pPr>
            <w:ins w:id="5584" w:author="User" w:date="2021-09-13T18:13:00Z">
              <w:r w:rsidRPr="00000687">
                <w:rPr>
                  <w:rFonts w:ascii="標楷體" w:hAnsi="標楷體" w:cs="Arial Unicode MS"/>
                  <w:noProof/>
                  <w:color w:val="000000"/>
                </w:rPr>
                <w:t>公園路</w:t>
              </w:r>
            </w:ins>
          </w:p>
        </w:tc>
        <w:tc>
          <w:tcPr>
            <w:tcW w:w="839" w:type="dxa"/>
          </w:tcPr>
          <w:p w14:paraId="3B8BD57D" w14:textId="77777777" w:rsidR="00455E81" w:rsidRPr="00000687" w:rsidRDefault="00455E81" w:rsidP="00A9280A">
            <w:pPr>
              <w:ind w:left="249" w:hanging="249"/>
              <w:rPr>
                <w:ins w:id="5585" w:author="User" w:date="2021-09-13T18:13:00Z"/>
                <w:rFonts w:ascii="標楷體" w:hAnsi="標楷體"/>
                <w:noProof/>
                <w:color w:val="000000"/>
                <w:w w:val="89"/>
              </w:rPr>
            </w:pPr>
            <w:ins w:id="5586" w:author="User" w:date="2021-09-13T18:13:00Z">
              <w:r w:rsidRPr="00000687">
                <w:rPr>
                  <w:rFonts w:ascii="標楷體" w:hAnsi="標楷體"/>
                  <w:noProof/>
                  <w:color w:val="000000"/>
                  <w:w w:val="89"/>
                </w:rPr>
                <w:t>22</w:t>
              </w:r>
            </w:ins>
          </w:p>
        </w:tc>
        <w:tc>
          <w:tcPr>
            <w:tcW w:w="2189" w:type="dxa"/>
          </w:tcPr>
          <w:p w14:paraId="7E89DE45" w14:textId="77777777" w:rsidR="00455E81" w:rsidRPr="00000687" w:rsidRDefault="00455E81" w:rsidP="00A9280A">
            <w:pPr>
              <w:ind w:left="249" w:hanging="249"/>
              <w:rPr>
                <w:ins w:id="5587" w:author="User" w:date="2021-09-13T18:13:00Z"/>
                <w:rFonts w:ascii="標楷體" w:hAnsi="標楷體"/>
                <w:noProof/>
                <w:color w:val="000000"/>
                <w:w w:val="89"/>
              </w:rPr>
            </w:pPr>
            <w:ins w:id="5588" w:author="User" w:date="2021-09-13T18:13:00Z">
              <w:r w:rsidRPr="00000687">
                <w:rPr>
                  <w:rFonts w:ascii="標楷體" w:hAnsi="標楷體"/>
                  <w:noProof/>
                  <w:color w:val="000000"/>
                  <w:w w:val="89"/>
                </w:rPr>
                <w:t>大港街</w:t>
              </w:r>
            </w:ins>
          </w:p>
        </w:tc>
        <w:tc>
          <w:tcPr>
            <w:tcW w:w="836" w:type="dxa"/>
          </w:tcPr>
          <w:p w14:paraId="0A20F04F" w14:textId="77777777" w:rsidR="00455E81" w:rsidRPr="00000687" w:rsidRDefault="00455E81" w:rsidP="00A9280A">
            <w:pPr>
              <w:ind w:left="249" w:hanging="249"/>
              <w:rPr>
                <w:ins w:id="5589" w:author="User" w:date="2021-09-13T18:13:00Z"/>
                <w:rFonts w:ascii="標楷體" w:hAnsi="標楷體"/>
                <w:noProof/>
                <w:color w:val="000000"/>
                <w:w w:val="89"/>
              </w:rPr>
            </w:pPr>
            <w:ins w:id="5590" w:author="User" w:date="2021-09-13T18:13:00Z">
              <w:r w:rsidRPr="00000687">
                <w:rPr>
                  <w:rFonts w:ascii="標楷體" w:hAnsi="標楷體"/>
                  <w:noProof/>
                  <w:color w:val="000000"/>
                  <w:w w:val="89"/>
                </w:rPr>
                <w:t>40</w:t>
              </w:r>
            </w:ins>
          </w:p>
        </w:tc>
        <w:tc>
          <w:tcPr>
            <w:tcW w:w="2189" w:type="dxa"/>
          </w:tcPr>
          <w:p w14:paraId="2CAFC843" w14:textId="77777777" w:rsidR="00455E81" w:rsidRPr="00000687" w:rsidRDefault="00455E81" w:rsidP="00A9280A">
            <w:pPr>
              <w:ind w:left="249" w:hanging="249"/>
              <w:rPr>
                <w:ins w:id="5591" w:author="User" w:date="2021-09-13T18:13:00Z"/>
                <w:rFonts w:ascii="標楷體" w:hAnsi="標楷體"/>
                <w:noProof/>
                <w:color w:val="000000"/>
                <w:w w:val="89"/>
              </w:rPr>
            </w:pPr>
            <w:ins w:id="5592" w:author="User" w:date="2021-09-13T18:13:00Z">
              <w:r w:rsidRPr="00000687">
                <w:rPr>
                  <w:rFonts w:ascii="標楷體" w:hAnsi="標楷體"/>
                  <w:noProof/>
                  <w:color w:val="000000"/>
                  <w:w w:val="89"/>
                </w:rPr>
                <w:t>育德一街</w:t>
              </w:r>
            </w:ins>
          </w:p>
        </w:tc>
      </w:tr>
      <w:tr w:rsidR="00455E81" w:rsidRPr="003C5E10" w14:paraId="30D5FF32" w14:textId="77777777" w:rsidTr="00A9280A">
        <w:trPr>
          <w:trHeight w:hRule="exact" w:val="454"/>
          <w:jc w:val="center"/>
          <w:ins w:id="5593" w:author="User" w:date="2021-09-13T18:13:00Z"/>
        </w:trPr>
        <w:tc>
          <w:tcPr>
            <w:tcW w:w="830" w:type="dxa"/>
          </w:tcPr>
          <w:p w14:paraId="6C89B6A6" w14:textId="77777777" w:rsidR="00455E81" w:rsidRPr="00000687" w:rsidRDefault="00455E81" w:rsidP="00A9280A">
            <w:pPr>
              <w:ind w:left="241" w:hanging="241"/>
              <w:rPr>
                <w:ins w:id="5594" w:author="User" w:date="2021-09-13T18:13:00Z"/>
                <w:rFonts w:ascii="標楷體" w:hAnsi="標楷體"/>
              </w:rPr>
            </w:pPr>
            <w:ins w:id="5595" w:author="User" w:date="2021-09-13T18:13:00Z">
              <w:r w:rsidRPr="00000687">
                <w:rPr>
                  <w:rFonts w:ascii="標楷體" w:hAnsi="標楷體"/>
                  <w:noProof/>
                  <w:color w:val="000000"/>
                  <w:w w:val="86"/>
                </w:rPr>
                <w:t>5</w:t>
              </w:r>
            </w:ins>
          </w:p>
        </w:tc>
        <w:tc>
          <w:tcPr>
            <w:tcW w:w="2189" w:type="dxa"/>
          </w:tcPr>
          <w:p w14:paraId="7A30ECAC" w14:textId="77777777" w:rsidR="00455E81" w:rsidRPr="00000687" w:rsidRDefault="00455E81" w:rsidP="00A9280A">
            <w:pPr>
              <w:ind w:left="280" w:hanging="280"/>
              <w:rPr>
                <w:ins w:id="5596" w:author="User" w:date="2021-09-13T18:13:00Z"/>
                <w:rFonts w:ascii="標楷體" w:hAnsi="標楷體"/>
              </w:rPr>
            </w:pPr>
            <w:ins w:id="5597" w:author="User" w:date="2021-09-13T18:13:00Z">
              <w:r w:rsidRPr="00000687">
                <w:rPr>
                  <w:rFonts w:ascii="標楷體" w:hAnsi="標楷體" w:cs="Arial Unicode MS"/>
                  <w:noProof/>
                  <w:color w:val="000000"/>
                </w:rPr>
                <w:t>北忠街</w:t>
              </w:r>
            </w:ins>
          </w:p>
        </w:tc>
        <w:tc>
          <w:tcPr>
            <w:tcW w:w="839" w:type="dxa"/>
          </w:tcPr>
          <w:p w14:paraId="41F471C1" w14:textId="77777777" w:rsidR="00455E81" w:rsidRPr="00000687" w:rsidRDefault="00455E81" w:rsidP="00A9280A">
            <w:pPr>
              <w:ind w:left="249" w:hanging="249"/>
              <w:rPr>
                <w:ins w:id="5598" w:author="User" w:date="2021-09-13T18:13:00Z"/>
                <w:rFonts w:ascii="標楷體" w:hAnsi="標楷體"/>
                <w:noProof/>
                <w:color w:val="000000"/>
                <w:w w:val="89"/>
              </w:rPr>
            </w:pPr>
            <w:ins w:id="5599" w:author="User" w:date="2021-09-13T18:13:00Z">
              <w:r w:rsidRPr="00000687">
                <w:rPr>
                  <w:rFonts w:ascii="標楷體" w:hAnsi="標楷體"/>
                  <w:noProof/>
                  <w:color w:val="000000"/>
                  <w:w w:val="89"/>
                </w:rPr>
                <w:t>23</w:t>
              </w:r>
            </w:ins>
          </w:p>
        </w:tc>
        <w:tc>
          <w:tcPr>
            <w:tcW w:w="2189" w:type="dxa"/>
          </w:tcPr>
          <w:p w14:paraId="59BCC8E9" w14:textId="77777777" w:rsidR="00455E81" w:rsidRPr="00000687" w:rsidRDefault="00455E81" w:rsidP="00A9280A">
            <w:pPr>
              <w:ind w:left="249" w:hanging="249"/>
              <w:rPr>
                <w:ins w:id="5600" w:author="User" w:date="2021-09-13T18:13:00Z"/>
                <w:rFonts w:ascii="標楷體" w:hAnsi="標楷體"/>
                <w:noProof/>
                <w:color w:val="000000"/>
                <w:w w:val="89"/>
              </w:rPr>
            </w:pPr>
            <w:ins w:id="5601" w:author="User" w:date="2021-09-13T18:13:00Z">
              <w:r w:rsidRPr="00000687">
                <w:rPr>
                  <w:rFonts w:ascii="標楷體" w:hAnsi="標楷體"/>
                  <w:noProof/>
                  <w:color w:val="000000"/>
                  <w:w w:val="89"/>
                </w:rPr>
                <w:t>大興街</w:t>
              </w:r>
            </w:ins>
          </w:p>
        </w:tc>
        <w:tc>
          <w:tcPr>
            <w:tcW w:w="836" w:type="dxa"/>
          </w:tcPr>
          <w:p w14:paraId="3A747DA5" w14:textId="77777777" w:rsidR="00455E81" w:rsidRPr="00000687" w:rsidRDefault="00455E81" w:rsidP="00A9280A">
            <w:pPr>
              <w:ind w:left="249" w:hanging="249"/>
              <w:rPr>
                <w:ins w:id="5602" w:author="User" w:date="2021-09-13T18:13:00Z"/>
                <w:rFonts w:ascii="標楷體" w:hAnsi="標楷體"/>
                <w:noProof/>
                <w:color w:val="000000"/>
                <w:w w:val="89"/>
              </w:rPr>
            </w:pPr>
            <w:ins w:id="5603" w:author="User" w:date="2021-09-13T18:13:00Z">
              <w:r w:rsidRPr="00000687">
                <w:rPr>
                  <w:rFonts w:ascii="標楷體" w:hAnsi="標楷體"/>
                  <w:noProof/>
                  <w:color w:val="000000"/>
                  <w:w w:val="89"/>
                </w:rPr>
                <w:t>41</w:t>
              </w:r>
            </w:ins>
          </w:p>
        </w:tc>
        <w:tc>
          <w:tcPr>
            <w:tcW w:w="2189" w:type="dxa"/>
          </w:tcPr>
          <w:p w14:paraId="2204E51B" w14:textId="77777777" w:rsidR="00455E81" w:rsidRPr="00000687" w:rsidRDefault="00455E81" w:rsidP="00A9280A">
            <w:pPr>
              <w:ind w:left="249" w:hanging="249"/>
              <w:rPr>
                <w:ins w:id="5604" w:author="User" w:date="2021-09-13T18:13:00Z"/>
                <w:rFonts w:ascii="標楷體" w:hAnsi="標楷體"/>
                <w:noProof/>
                <w:color w:val="000000"/>
                <w:w w:val="89"/>
              </w:rPr>
            </w:pPr>
            <w:ins w:id="5605" w:author="User" w:date="2021-09-13T18:13:00Z">
              <w:r w:rsidRPr="00000687">
                <w:rPr>
                  <w:rFonts w:ascii="標楷體" w:hAnsi="標楷體"/>
                  <w:noProof/>
                  <w:color w:val="000000"/>
                  <w:w w:val="89"/>
                </w:rPr>
                <w:t>育德二路</w:t>
              </w:r>
            </w:ins>
          </w:p>
        </w:tc>
      </w:tr>
      <w:tr w:rsidR="00455E81" w:rsidRPr="003C5E10" w14:paraId="6BDFA9DF" w14:textId="77777777" w:rsidTr="00A9280A">
        <w:trPr>
          <w:trHeight w:hRule="exact" w:val="454"/>
          <w:jc w:val="center"/>
          <w:ins w:id="5606" w:author="User" w:date="2021-09-13T18:13:00Z"/>
        </w:trPr>
        <w:tc>
          <w:tcPr>
            <w:tcW w:w="830" w:type="dxa"/>
          </w:tcPr>
          <w:p w14:paraId="1CABF875" w14:textId="77777777" w:rsidR="00455E81" w:rsidRPr="00000687" w:rsidRDefault="00455E81" w:rsidP="00A9280A">
            <w:pPr>
              <w:ind w:left="241" w:hanging="241"/>
              <w:rPr>
                <w:ins w:id="5607" w:author="User" w:date="2021-09-13T18:13:00Z"/>
                <w:rFonts w:ascii="標楷體" w:hAnsi="標楷體"/>
              </w:rPr>
            </w:pPr>
            <w:ins w:id="5608" w:author="User" w:date="2021-09-13T18:13:00Z">
              <w:r w:rsidRPr="00000687">
                <w:rPr>
                  <w:rFonts w:ascii="標楷體" w:hAnsi="標楷體"/>
                  <w:noProof/>
                  <w:color w:val="000000"/>
                  <w:w w:val="86"/>
                </w:rPr>
                <w:t>6</w:t>
              </w:r>
            </w:ins>
          </w:p>
        </w:tc>
        <w:tc>
          <w:tcPr>
            <w:tcW w:w="2189" w:type="dxa"/>
          </w:tcPr>
          <w:p w14:paraId="0C676B70" w14:textId="77777777" w:rsidR="00455E81" w:rsidRPr="00000687" w:rsidRDefault="00455E81" w:rsidP="00A9280A">
            <w:pPr>
              <w:ind w:left="280" w:hanging="280"/>
              <w:rPr>
                <w:ins w:id="5609" w:author="User" w:date="2021-09-13T18:13:00Z"/>
                <w:rFonts w:ascii="標楷體" w:hAnsi="標楷體"/>
              </w:rPr>
            </w:pPr>
            <w:ins w:id="5610" w:author="User" w:date="2021-09-13T18:13:00Z">
              <w:r w:rsidRPr="00000687">
                <w:rPr>
                  <w:rFonts w:ascii="標楷體" w:hAnsi="標楷體" w:cs="Arial Unicode MS"/>
                  <w:noProof/>
                  <w:color w:val="000000"/>
                </w:rPr>
                <w:t>北門路</w:t>
              </w:r>
            </w:ins>
          </w:p>
        </w:tc>
        <w:tc>
          <w:tcPr>
            <w:tcW w:w="839" w:type="dxa"/>
          </w:tcPr>
          <w:p w14:paraId="76914D60" w14:textId="77777777" w:rsidR="00455E81" w:rsidRPr="00000687" w:rsidRDefault="00455E81" w:rsidP="00A9280A">
            <w:pPr>
              <w:ind w:left="249" w:hanging="249"/>
              <w:rPr>
                <w:ins w:id="5611" w:author="User" w:date="2021-09-13T18:13:00Z"/>
                <w:rFonts w:ascii="標楷體" w:hAnsi="標楷體"/>
                <w:noProof/>
                <w:color w:val="000000"/>
                <w:w w:val="89"/>
              </w:rPr>
            </w:pPr>
            <w:ins w:id="5612" w:author="User" w:date="2021-09-13T18:13:00Z">
              <w:r w:rsidRPr="00000687">
                <w:rPr>
                  <w:rFonts w:ascii="標楷體" w:hAnsi="標楷體"/>
                  <w:noProof/>
                  <w:color w:val="000000"/>
                  <w:w w:val="89"/>
                </w:rPr>
                <w:t>24</w:t>
              </w:r>
            </w:ins>
          </w:p>
        </w:tc>
        <w:tc>
          <w:tcPr>
            <w:tcW w:w="2189" w:type="dxa"/>
          </w:tcPr>
          <w:p w14:paraId="3F5243BA" w14:textId="77777777" w:rsidR="00455E81" w:rsidRPr="00000687" w:rsidRDefault="00455E81" w:rsidP="00A9280A">
            <w:pPr>
              <w:ind w:left="249" w:hanging="249"/>
              <w:rPr>
                <w:ins w:id="5613" w:author="User" w:date="2021-09-13T18:13:00Z"/>
                <w:rFonts w:ascii="標楷體" w:hAnsi="標楷體"/>
                <w:noProof/>
                <w:color w:val="000000"/>
                <w:w w:val="89"/>
              </w:rPr>
            </w:pPr>
            <w:ins w:id="5614" w:author="User" w:date="2021-09-13T18:13:00Z">
              <w:r w:rsidRPr="00000687">
                <w:rPr>
                  <w:rFonts w:ascii="標楷體" w:hAnsi="標楷體"/>
                  <w:noProof/>
                  <w:color w:val="000000"/>
                  <w:w w:val="89"/>
                </w:rPr>
                <w:t>中華北路</w:t>
              </w:r>
            </w:ins>
          </w:p>
        </w:tc>
        <w:tc>
          <w:tcPr>
            <w:tcW w:w="836" w:type="dxa"/>
          </w:tcPr>
          <w:p w14:paraId="51FD071E" w14:textId="77777777" w:rsidR="00455E81" w:rsidRPr="00000687" w:rsidRDefault="00455E81" w:rsidP="00A9280A">
            <w:pPr>
              <w:ind w:left="249" w:hanging="249"/>
              <w:rPr>
                <w:ins w:id="5615" w:author="User" w:date="2021-09-13T18:13:00Z"/>
                <w:rFonts w:ascii="標楷體" w:hAnsi="標楷體"/>
                <w:noProof/>
                <w:color w:val="000000"/>
                <w:w w:val="89"/>
              </w:rPr>
            </w:pPr>
            <w:ins w:id="5616" w:author="User" w:date="2021-09-13T18:13:00Z">
              <w:r w:rsidRPr="00000687">
                <w:rPr>
                  <w:rFonts w:ascii="標楷體" w:hAnsi="標楷體"/>
                  <w:noProof/>
                  <w:color w:val="000000"/>
                  <w:w w:val="89"/>
                </w:rPr>
                <w:t>42</w:t>
              </w:r>
            </w:ins>
          </w:p>
        </w:tc>
        <w:tc>
          <w:tcPr>
            <w:tcW w:w="2189" w:type="dxa"/>
          </w:tcPr>
          <w:p w14:paraId="7306EDDA" w14:textId="77777777" w:rsidR="00455E81" w:rsidRPr="00000687" w:rsidRDefault="00455E81" w:rsidP="00A9280A">
            <w:pPr>
              <w:ind w:left="249" w:hanging="249"/>
              <w:rPr>
                <w:ins w:id="5617" w:author="User" w:date="2021-09-13T18:13:00Z"/>
                <w:rFonts w:ascii="標楷體" w:hAnsi="標楷體"/>
                <w:noProof/>
                <w:color w:val="000000"/>
                <w:w w:val="89"/>
              </w:rPr>
            </w:pPr>
            <w:ins w:id="5618" w:author="User" w:date="2021-09-13T18:13:00Z">
              <w:r w:rsidRPr="00000687">
                <w:rPr>
                  <w:rFonts w:ascii="標楷體" w:hAnsi="標楷體"/>
                  <w:noProof/>
                  <w:color w:val="000000"/>
                  <w:w w:val="89"/>
                </w:rPr>
                <w:t>育德三街</w:t>
              </w:r>
            </w:ins>
          </w:p>
        </w:tc>
      </w:tr>
      <w:tr w:rsidR="00455E81" w:rsidRPr="003C5E10" w14:paraId="48557F6D" w14:textId="77777777" w:rsidTr="00A9280A">
        <w:trPr>
          <w:trHeight w:hRule="exact" w:val="454"/>
          <w:jc w:val="center"/>
          <w:ins w:id="5619" w:author="User" w:date="2021-09-13T18:13:00Z"/>
        </w:trPr>
        <w:tc>
          <w:tcPr>
            <w:tcW w:w="830" w:type="dxa"/>
          </w:tcPr>
          <w:p w14:paraId="7E84BC94" w14:textId="77777777" w:rsidR="00455E81" w:rsidRPr="00000687" w:rsidRDefault="00455E81" w:rsidP="00A9280A">
            <w:pPr>
              <w:ind w:left="241" w:hanging="241"/>
              <w:rPr>
                <w:ins w:id="5620" w:author="User" w:date="2021-09-13T18:13:00Z"/>
                <w:rFonts w:ascii="標楷體" w:hAnsi="標楷體"/>
              </w:rPr>
            </w:pPr>
            <w:ins w:id="5621" w:author="User" w:date="2021-09-13T18:13:00Z">
              <w:r w:rsidRPr="00000687">
                <w:rPr>
                  <w:rFonts w:ascii="標楷體" w:hAnsi="標楷體"/>
                  <w:noProof/>
                  <w:color w:val="000000"/>
                  <w:w w:val="86"/>
                </w:rPr>
                <w:t>7</w:t>
              </w:r>
            </w:ins>
          </w:p>
        </w:tc>
        <w:tc>
          <w:tcPr>
            <w:tcW w:w="2189" w:type="dxa"/>
          </w:tcPr>
          <w:p w14:paraId="4543819C" w14:textId="77777777" w:rsidR="00455E81" w:rsidRPr="00000687" w:rsidRDefault="00455E81" w:rsidP="00A9280A">
            <w:pPr>
              <w:ind w:left="280" w:hanging="280"/>
              <w:rPr>
                <w:ins w:id="5622" w:author="User" w:date="2021-09-13T18:13:00Z"/>
                <w:rFonts w:ascii="標楷體" w:hAnsi="標楷體"/>
              </w:rPr>
            </w:pPr>
            <w:ins w:id="5623" w:author="User" w:date="2021-09-13T18:13:00Z">
              <w:r w:rsidRPr="00000687">
                <w:rPr>
                  <w:rFonts w:ascii="標楷體" w:hAnsi="標楷體" w:cs="Arial Unicode MS"/>
                  <w:noProof/>
                  <w:color w:val="000000"/>
                </w:rPr>
                <w:t>北園街</w:t>
              </w:r>
            </w:ins>
          </w:p>
        </w:tc>
        <w:tc>
          <w:tcPr>
            <w:tcW w:w="839" w:type="dxa"/>
          </w:tcPr>
          <w:p w14:paraId="49D023A6" w14:textId="77777777" w:rsidR="00455E81" w:rsidRPr="00000687" w:rsidRDefault="00455E81" w:rsidP="00A9280A">
            <w:pPr>
              <w:ind w:left="249" w:hanging="249"/>
              <w:rPr>
                <w:ins w:id="5624" w:author="User" w:date="2021-09-13T18:13:00Z"/>
                <w:rFonts w:ascii="標楷體" w:hAnsi="標楷體"/>
                <w:noProof/>
                <w:color w:val="000000"/>
                <w:w w:val="89"/>
              </w:rPr>
            </w:pPr>
            <w:ins w:id="5625" w:author="User" w:date="2021-09-13T18:13:00Z">
              <w:r w:rsidRPr="00000687">
                <w:rPr>
                  <w:rFonts w:ascii="標楷體" w:hAnsi="標楷體"/>
                  <w:noProof/>
                  <w:color w:val="000000"/>
                  <w:w w:val="89"/>
                </w:rPr>
                <w:t>25</w:t>
              </w:r>
            </w:ins>
          </w:p>
        </w:tc>
        <w:tc>
          <w:tcPr>
            <w:tcW w:w="2189" w:type="dxa"/>
          </w:tcPr>
          <w:p w14:paraId="50F4794F" w14:textId="77777777" w:rsidR="00455E81" w:rsidRPr="00000687" w:rsidRDefault="00455E81" w:rsidP="00A9280A">
            <w:pPr>
              <w:ind w:left="249" w:hanging="249"/>
              <w:rPr>
                <w:ins w:id="5626" w:author="User" w:date="2021-09-13T18:13:00Z"/>
                <w:rFonts w:ascii="標楷體" w:hAnsi="標楷體"/>
                <w:noProof/>
                <w:color w:val="000000"/>
                <w:w w:val="89"/>
              </w:rPr>
            </w:pPr>
            <w:ins w:id="5627" w:author="User" w:date="2021-09-13T18:13:00Z">
              <w:r w:rsidRPr="00000687">
                <w:rPr>
                  <w:rFonts w:ascii="標楷體" w:hAnsi="標楷體"/>
                  <w:noProof/>
                  <w:color w:val="000000"/>
                  <w:w w:val="89"/>
                </w:rPr>
                <w:t>文成一路</w:t>
              </w:r>
            </w:ins>
          </w:p>
        </w:tc>
        <w:tc>
          <w:tcPr>
            <w:tcW w:w="836" w:type="dxa"/>
          </w:tcPr>
          <w:p w14:paraId="4DDEBC04" w14:textId="77777777" w:rsidR="00455E81" w:rsidRPr="00000687" w:rsidRDefault="00455E81" w:rsidP="00A9280A">
            <w:pPr>
              <w:ind w:left="249" w:hanging="249"/>
              <w:rPr>
                <w:ins w:id="5628" w:author="User" w:date="2021-09-13T18:13:00Z"/>
                <w:rFonts w:ascii="標楷體" w:hAnsi="標楷體"/>
                <w:noProof/>
                <w:color w:val="000000"/>
                <w:w w:val="89"/>
              </w:rPr>
            </w:pPr>
            <w:ins w:id="5629" w:author="User" w:date="2021-09-13T18:13:00Z">
              <w:r w:rsidRPr="00000687">
                <w:rPr>
                  <w:rFonts w:ascii="標楷體" w:hAnsi="標楷體"/>
                  <w:noProof/>
                  <w:color w:val="000000"/>
                  <w:w w:val="89"/>
                </w:rPr>
                <w:t>43</w:t>
              </w:r>
            </w:ins>
          </w:p>
        </w:tc>
        <w:tc>
          <w:tcPr>
            <w:tcW w:w="2189" w:type="dxa"/>
          </w:tcPr>
          <w:p w14:paraId="74DFCA01" w14:textId="77777777" w:rsidR="00455E81" w:rsidRPr="00000687" w:rsidRDefault="00455E81" w:rsidP="00A9280A">
            <w:pPr>
              <w:ind w:left="249" w:hanging="249"/>
              <w:rPr>
                <w:ins w:id="5630" w:author="User" w:date="2021-09-13T18:13:00Z"/>
                <w:rFonts w:ascii="標楷體" w:hAnsi="標楷體"/>
                <w:noProof/>
                <w:color w:val="000000"/>
                <w:w w:val="89"/>
              </w:rPr>
            </w:pPr>
            <w:ins w:id="5631" w:author="User" w:date="2021-09-13T18:13:00Z">
              <w:r w:rsidRPr="00000687">
                <w:rPr>
                  <w:rFonts w:ascii="標楷體" w:hAnsi="標楷體"/>
                  <w:noProof/>
                  <w:color w:val="000000"/>
                  <w:w w:val="89"/>
                </w:rPr>
                <w:t>育德路</w:t>
              </w:r>
            </w:ins>
          </w:p>
        </w:tc>
      </w:tr>
      <w:tr w:rsidR="00455E81" w:rsidRPr="003C5E10" w14:paraId="6881C809" w14:textId="77777777" w:rsidTr="00A9280A">
        <w:trPr>
          <w:trHeight w:hRule="exact" w:val="454"/>
          <w:jc w:val="center"/>
          <w:ins w:id="5632" w:author="User" w:date="2021-09-13T18:13:00Z"/>
        </w:trPr>
        <w:tc>
          <w:tcPr>
            <w:tcW w:w="830" w:type="dxa"/>
          </w:tcPr>
          <w:p w14:paraId="13064434" w14:textId="77777777" w:rsidR="00455E81" w:rsidRPr="00000687" w:rsidRDefault="00455E81" w:rsidP="00A9280A">
            <w:pPr>
              <w:ind w:left="249" w:hanging="249"/>
              <w:rPr>
                <w:ins w:id="5633" w:author="User" w:date="2021-09-13T18:13:00Z"/>
                <w:rFonts w:ascii="標楷體" w:hAnsi="標楷體"/>
              </w:rPr>
            </w:pPr>
            <w:ins w:id="5634" w:author="User" w:date="2021-09-13T18:13:00Z">
              <w:r w:rsidRPr="00000687">
                <w:rPr>
                  <w:rFonts w:ascii="標楷體" w:hAnsi="標楷體"/>
                  <w:noProof/>
                  <w:color w:val="000000"/>
                  <w:w w:val="89"/>
                </w:rPr>
                <w:t>8</w:t>
              </w:r>
            </w:ins>
          </w:p>
        </w:tc>
        <w:tc>
          <w:tcPr>
            <w:tcW w:w="2189" w:type="dxa"/>
          </w:tcPr>
          <w:p w14:paraId="72733CEE" w14:textId="77777777" w:rsidR="00455E81" w:rsidRPr="00000687" w:rsidRDefault="00455E81" w:rsidP="00A9280A">
            <w:pPr>
              <w:ind w:left="280" w:hanging="280"/>
              <w:rPr>
                <w:ins w:id="5635" w:author="User" w:date="2021-09-13T18:13:00Z"/>
                <w:rFonts w:ascii="標楷體" w:hAnsi="標楷體"/>
              </w:rPr>
            </w:pPr>
            <w:ins w:id="5636" w:author="User" w:date="2021-09-13T18:13:00Z">
              <w:r w:rsidRPr="00000687">
                <w:rPr>
                  <w:rFonts w:ascii="標楷體" w:hAnsi="標楷體" w:cs="SimSun"/>
                  <w:noProof/>
                  <w:color w:val="000000"/>
                </w:rPr>
                <w:t>正覺街</w:t>
              </w:r>
            </w:ins>
          </w:p>
        </w:tc>
        <w:tc>
          <w:tcPr>
            <w:tcW w:w="839" w:type="dxa"/>
          </w:tcPr>
          <w:p w14:paraId="49F55F96" w14:textId="77777777" w:rsidR="00455E81" w:rsidRPr="00000687" w:rsidRDefault="00455E81" w:rsidP="00A9280A">
            <w:pPr>
              <w:ind w:left="249" w:hanging="249"/>
              <w:rPr>
                <w:ins w:id="5637" w:author="User" w:date="2021-09-13T18:13:00Z"/>
                <w:rFonts w:ascii="標楷體" w:hAnsi="標楷體"/>
                <w:noProof/>
                <w:color w:val="000000"/>
                <w:w w:val="89"/>
              </w:rPr>
            </w:pPr>
            <w:ins w:id="5638" w:author="User" w:date="2021-09-13T18:13:00Z">
              <w:r w:rsidRPr="00000687">
                <w:rPr>
                  <w:rFonts w:ascii="標楷體" w:hAnsi="標楷體"/>
                  <w:noProof/>
                  <w:color w:val="000000"/>
                  <w:w w:val="89"/>
                </w:rPr>
                <w:t>26</w:t>
              </w:r>
            </w:ins>
          </w:p>
        </w:tc>
        <w:tc>
          <w:tcPr>
            <w:tcW w:w="2189" w:type="dxa"/>
          </w:tcPr>
          <w:p w14:paraId="6560D156" w14:textId="77777777" w:rsidR="00455E81" w:rsidRPr="00000687" w:rsidRDefault="00455E81" w:rsidP="00A9280A">
            <w:pPr>
              <w:ind w:left="249" w:hanging="249"/>
              <w:rPr>
                <w:ins w:id="5639" w:author="User" w:date="2021-09-13T18:13:00Z"/>
                <w:rFonts w:ascii="標楷體" w:hAnsi="標楷體"/>
                <w:noProof/>
                <w:color w:val="000000"/>
                <w:w w:val="89"/>
              </w:rPr>
            </w:pPr>
            <w:ins w:id="5640" w:author="User" w:date="2021-09-13T18:13:00Z">
              <w:r w:rsidRPr="00000687">
                <w:rPr>
                  <w:rFonts w:ascii="標楷體" w:hAnsi="標楷體"/>
                  <w:noProof/>
                  <w:color w:val="000000"/>
                  <w:w w:val="89"/>
                </w:rPr>
                <w:t>文成二路</w:t>
              </w:r>
            </w:ins>
          </w:p>
        </w:tc>
        <w:tc>
          <w:tcPr>
            <w:tcW w:w="836" w:type="dxa"/>
          </w:tcPr>
          <w:p w14:paraId="4E4BB3E5" w14:textId="77777777" w:rsidR="00455E81" w:rsidRPr="00000687" w:rsidRDefault="00455E81" w:rsidP="00A9280A">
            <w:pPr>
              <w:ind w:left="249" w:hanging="249"/>
              <w:rPr>
                <w:ins w:id="5641" w:author="User" w:date="2021-09-13T18:13:00Z"/>
                <w:rFonts w:ascii="標楷體" w:hAnsi="標楷體"/>
                <w:noProof/>
                <w:color w:val="000000"/>
                <w:w w:val="89"/>
              </w:rPr>
            </w:pPr>
            <w:ins w:id="5642" w:author="User" w:date="2021-09-13T18:13:00Z">
              <w:r w:rsidRPr="00000687">
                <w:rPr>
                  <w:rFonts w:ascii="標楷體" w:hAnsi="標楷體"/>
                  <w:noProof/>
                  <w:color w:val="000000"/>
                  <w:w w:val="89"/>
                </w:rPr>
                <w:t>44</w:t>
              </w:r>
            </w:ins>
          </w:p>
        </w:tc>
        <w:tc>
          <w:tcPr>
            <w:tcW w:w="2189" w:type="dxa"/>
          </w:tcPr>
          <w:p w14:paraId="4941485C" w14:textId="77777777" w:rsidR="00455E81" w:rsidRPr="00000687" w:rsidRDefault="00455E81" w:rsidP="00A9280A">
            <w:pPr>
              <w:ind w:left="249" w:hanging="249"/>
              <w:rPr>
                <w:ins w:id="5643" w:author="User" w:date="2021-09-13T18:13:00Z"/>
                <w:rFonts w:ascii="標楷體" w:hAnsi="標楷體"/>
                <w:noProof/>
                <w:color w:val="000000"/>
                <w:w w:val="89"/>
              </w:rPr>
            </w:pPr>
            <w:ins w:id="5644" w:author="User" w:date="2021-09-13T18:13:00Z">
              <w:r w:rsidRPr="00000687">
                <w:rPr>
                  <w:rFonts w:ascii="標楷體" w:hAnsi="標楷體"/>
                  <w:noProof/>
                  <w:color w:val="000000"/>
                  <w:w w:val="89"/>
                </w:rPr>
                <w:t>育賢街</w:t>
              </w:r>
            </w:ins>
          </w:p>
        </w:tc>
      </w:tr>
      <w:tr w:rsidR="00455E81" w:rsidRPr="003C5E10" w14:paraId="3B2D7B5C" w14:textId="77777777" w:rsidTr="00A9280A">
        <w:trPr>
          <w:trHeight w:hRule="exact" w:val="454"/>
          <w:jc w:val="center"/>
          <w:ins w:id="5645" w:author="User" w:date="2021-09-13T18:13:00Z"/>
        </w:trPr>
        <w:tc>
          <w:tcPr>
            <w:tcW w:w="830" w:type="dxa"/>
          </w:tcPr>
          <w:p w14:paraId="55E40092" w14:textId="77777777" w:rsidR="00455E81" w:rsidRPr="00000687" w:rsidRDefault="00455E81" w:rsidP="00A9280A">
            <w:pPr>
              <w:ind w:left="241" w:hanging="241"/>
              <w:rPr>
                <w:ins w:id="5646" w:author="User" w:date="2021-09-13T18:13:00Z"/>
                <w:rFonts w:ascii="標楷體" w:hAnsi="標楷體"/>
              </w:rPr>
            </w:pPr>
            <w:ins w:id="5647" w:author="User" w:date="2021-09-13T18:13:00Z">
              <w:r w:rsidRPr="00000687">
                <w:rPr>
                  <w:rFonts w:ascii="標楷體" w:hAnsi="標楷體"/>
                  <w:noProof/>
                  <w:color w:val="000000"/>
                  <w:w w:val="86"/>
                </w:rPr>
                <w:t>9</w:t>
              </w:r>
            </w:ins>
          </w:p>
        </w:tc>
        <w:tc>
          <w:tcPr>
            <w:tcW w:w="2189" w:type="dxa"/>
          </w:tcPr>
          <w:p w14:paraId="26F6D22F" w14:textId="77777777" w:rsidR="00455E81" w:rsidRPr="00000687" w:rsidRDefault="00455E81" w:rsidP="00A9280A">
            <w:pPr>
              <w:ind w:left="280" w:hanging="280"/>
              <w:rPr>
                <w:ins w:id="5648" w:author="User" w:date="2021-09-13T18:13:00Z"/>
                <w:rFonts w:ascii="標楷體" w:hAnsi="標楷體"/>
              </w:rPr>
            </w:pPr>
            <w:ins w:id="5649" w:author="User" w:date="2021-09-13T18:13:00Z">
              <w:r w:rsidRPr="00000687">
                <w:rPr>
                  <w:rFonts w:ascii="標楷體" w:hAnsi="標楷體" w:cs="SimSun"/>
                  <w:noProof/>
                  <w:color w:val="000000"/>
                </w:rPr>
                <w:t>西華街</w:t>
              </w:r>
            </w:ins>
          </w:p>
        </w:tc>
        <w:tc>
          <w:tcPr>
            <w:tcW w:w="839" w:type="dxa"/>
          </w:tcPr>
          <w:p w14:paraId="65EA1330" w14:textId="77777777" w:rsidR="00455E81" w:rsidRPr="00000687" w:rsidRDefault="00455E81" w:rsidP="00A9280A">
            <w:pPr>
              <w:ind w:left="280" w:hanging="280"/>
              <w:rPr>
                <w:ins w:id="5650" w:author="User" w:date="2021-09-13T18:13:00Z"/>
                <w:rFonts w:ascii="標楷體" w:hAnsi="標楷體"/>
              </w:rPr>
            </w:pPr>
            <w:ins w:id="5651" w:author="User" w:date="2021-09-13T18:13:00Z">
              <w:r w:rsidRPr="00000687">
                <w:rPr>
                  <w:rFonts w:ascii="標楷體" w:hAnsi="標楷體" w:hint="eastAsia"/>
                </w:rPr>
                <w:t>27</w:t>
              </w:r>
            </w:ins>
          </w:p>
        </w:tc>
        <w:tc>
          <w:tcPr>
            <w:tcW w:w="2189" w:type="dxa"/>
          </w:tcPr>
          <w:p w14:paraId="5FEF0887" w14:textId="77777777" w:rsidR="00455E81" w:rsidRPr="00000687" w:rsidRDefault="00455E81" w:rsidP="00A9280A">
            <w:pPr>
              <w:ind w:left="280" w:hanging="280"/>
              <w:rPr>
                <w:ins w:id="5652" w:author="User" w:date="2021-09-13T18:13:00Z"/>
                <w:rFonts w:ascii="標楷體" w:hAnsi="標楷體"/>
              </w:rPr>
            </w:pPr>
            <w:ins w:id="5653" w:author="User" w:date="2021-09-13T18:13:00Z">
              <w:r w:rsidRPr="00000687">
                <w:rPr>
                  <w:rFonts w:ascii="標楷體" w:hAnsi="標楷體"/>
                  <w:noProof/>
                </w:rPr>
                <w:t>文成三路</w:t>
              </w:r>
            </w:ins>
          </w:p>
        </w:tc>
        <w:tc>
          <w:tcPr>
            <w:tcW w:w="836" w:type="dxa"/>
          </w:tcPr>
          <w:p w14:paraId="7027190D" w14:textId="77777777" w:rsidR="00455E81" w:rsidRPr="00000687" w:rsidRDefault="00455E81" w:rsidP="00A9280A">
            <w:pPr>
              <w:ind w:left="249" w:hanging="249"/>
              <w:rPr>
                <w:ins w:id="5654" w:author="User" w:date="2021-09-13T18:13:00Z"/>
                <w:rFonts w:ascii="標楷體" w:hAnsi="標楷體"/>
                <w:noProof/>
                <w:color w:val="000000"/>
                <w:w w:val="89"/>
              </w:rPr>
            </w:pPr>
            <w:ins w:id="5655" w:author="User" w:date="2021-09-13T18:13:00Z">
              <w:r w:rsidRPr="00000687">
                <w:rPr>
                  <w:rFonts w:ascii="標楷體" w:hAnsi="標楷體"/>
                  <w:noProof/>
                  <w:color w:val="000000"/>
                  <w:w w:val="89"/>
                </w:rPr>
                <w:t>45</w:t>
              </w:r>
            </w:ins>
          </w:p>
        </w:tc>
        <w:tc>
          <w:tcPr>
            <w:tcW w:w="2189" w:type="dxa"/>
          </w:tcPr>
          <w:p w14:paraId="26F90B26" w14:textId="77777777" w:rsidR="00455E81" w:rsidRPr="00000687" w:rsidRDefault="00455E81" w:rsidP="00A9280A">
            <w:pPr>
              <w:ind w:left="249" w:hanging="249"/>
              <w:rPr>
                <w:ins w:id="5656" w:author="User" w:date="2021-09-13T18:13:00Z"/>
                <w:rFonts w:ascii="標楷體" w:hAnsi="標楷體"/>
                <w:noProof/>
                <w:color w:val="000000"/>
                <w:w w:val="89"/>
              </w:rPr>
            </w:pPr>
            <w:ins w:id="5657" w:author="User" w:date="2021-09-13T18:13:00Z">
              <w:r w:rsidRPr="00000687">
                <w:rPr>
                  <w:rFonts w:ascii="標楷體" w:hAnsi="標楷體"/>
                  <w:noProof/>
                  <w:color w:val="000000"/>
                  <w:w w:val="89"/>
                </w:rPr>
                <w:t>和緯路</w:t>
              </w:r>
            </w:ins>
          </w:p>
        </w:tc>
      </w:tr>
      <w:tr w:rsidR="00455E81" w:rsidRPr="003C5E10" w14:paraId="1FBE1585" w14:textId="77777777" w:rsidTr="00A9280A">
        <w:trPr>
          <w:trHeight w:hRule="exact" w:val="454"/>
          <w:jc w:val="center"/>
          <w:ins w:id="5658" w:author="User" w:date="2021-09-13T18:13:00Z"/>
        </w:trPr>
        <w:tc>
          <w:tcPr>
            <w:tcW w:w="830" w:type="dxa"/>
          </w:tcPr>
          <w:p w14:paraId="5AE247FF" w14:textId="77777777" w:rsidR="00455E81" w:rsidRPr="00000687" w:rsidRDefault="00455E81" w:rsidP="00A9280A">
            <w:pPr>
              <w:ind w:left="249" w:hanging="249"/>
              <w:rPr>
                <w:ins w:id="5659" w:author="User" w:date="2021-09-13T18:13:00Z"/>
                <w:rFonts w:ascii="標楷體" w:hAnsi="標楷體"/>
              </w:rPr>
            </w:pPr>
            <w:ins w:id="5660" w:author="User" w:date="2021-09-13T18:13:00Z">
              <w:r w:rsidRPr="00000687">
                <w:rPr>
                  <w:rFonts w:ascii="標楷體" w:hAnsi="標楷體"/>
                  <w:noProof/>
                  <w:color w:val="000000"/>
                  <w:w w:val="89"/>
                </w:rPr>
                <w:t>10</w:t>
              </w:r>
            </w:ins>
          </w:p>
        </w:tc>
        <w:tc>
          <w:tcPr>
            <w:tcW w:w="2189" w:type="dxa"/>
          </w:tcPr>
          <w:p w14:paraId="35F0D7BB" w14:textId="77777777" w:rsidR="00455E81" w:rsidRPr="00000687" w:rsidRDefault="00455E81" w:rsidP="00A9280A">
            <w:pPr>
              <w:ind w:left="280" w:hanging="280"/>
              <w:rPr>
                <w:ins w:id="5661" w:author="User" w:date="2021-09-13T18:13:00Z"/>
                <w:rFonts w:ascii="標楷體" w:hAnsi="標楷體"/>
              </w:rPr>
            </w:pPr>
            <w:ins w:id="5662" w:author="User" w:date="2021-09-13T18:13:00Z">
              <w:r w:rsidRPr="00000687">
                <w:rPr>
                  <w:rFonts w:ascii="標楷體" w:hAnsi="標楷體" w:cs="Arial Unicode MS"/>
                  <w:noProof/>
                  <w:color w:val="000000"/>
                </w:rPr>
                <w:t>忠義路</w:t>
              </w:r>
            </w:ins>
          </w:p>
        </w:tc>
        <w:tc>
          <w:tcPr>
            <w:tcW w:w="839" w:type="dxa"/>
          </w:tcPr>
          <w:p w14:paraId="7390EF75" w14:textId="77777777" w:rsidR="00455E81" w:rsidRPr="00000687" w:rsidRDefault="00455E81" w:rsidP="00A9280A">
            <w:pPr>
              <w:ind w:left="270" w:hanging="270"/>
              <w:rPr>
                <w:ins w:id="5663" w:author="User" w:date="2021-09-13T18:13:00Z"/>
                <w:rFonts w:ascii="標楷體" w:hAnsi="標楷體"/>
              </w:rPr>
            </w:pPr>
            <w:ins w:id="5664" w:author="User" w:date="2021-09-13T18:13:00Z">
              <w:r w:rsidRPr="00000687">
                <w:rPr>
                  <w:rFonts w:ascii="標楷體" w:hAnsi="標楷體"/>
                  <w:noProof/>
                  <w:color w:val="000000"/>
                  <w:spacing w:val="-10"/>
                </w:rPr>
                <w:t>2</w:t>
              </w:r>
              <w:r w:rsidRPr="00000687">
                <w:rPr>
                  <w:rFonts w:ascii="標楷體" w:hAnsi="標楷體" w:hint="eastAsia"/>
                  <w:noProof/>
                  <w:color w:val="000000"/>
                  <w:spacing w:val="-10"/>
                </w:rPr>
                <w:t>8</w:t>
              </w:r>
            </w:ins>
          </w:p>
        </w:tc>
        <w:tc>
          <w:tcPr>
            <w:tcW w:w="2189" w:type="dxa"/>
          </w:tcPr>
          <w:p w14:paraId="1A3F4322" w14:textId="77777777" w:rsidR="00455E81" w:rsidRPr="00000687" w:rsidRDefault="00455E81" w:rsidP="00A9280A">
            <w:pPr>
              <w:ind w:left="280" w:hanging="280"/>
              <w:rPr>
                <w:ins w:id="5665" w:author="User" w:date="2021-09-13T18:13:00Z"/>
                <w:rFonts w:ascii="標楷體" w:hAnsi="標楷體"/>
              </w:rPr>
            </w:pPr>
            <w:ins w:id="5666" w:author="User" w:date="2021-09-13T18:13:00Z">
              <w:r w:rsidRPr="00000687">
                <w:rPr>
                  <w:rFonts w:ascii="標楷體" w:hAnsi="標楷體" w:cs="SimSun"/>
                  <w:noProof/>
                </w:rPr>
                <w:t>文成五街</w:t>
              </w:r>
            </w:ins>
          </w:p>
        </w:tc>
        <w:tc>
          <w:tcPr>
            <w:tcW w:w="836" w:type="dxa"/>
          </w:tcPr>
          <w:p w14:paraId="07FF2AEC" w14:textId="77777777" w:rsidR="00455E81" w:rsidRPr="00000687" w:rsidRDefault="00455E81" w:rsidP="00A9280A">
            <w:pPr>
              <w:ind w:left="249" w:hanging="249"/>
              <w:rPr>
                <w:ins w:id="5667" w:author="User" w:date="2021-09-13T18:13:00Z"/>
                <w:rFonts w:ascii="標楷體" w:hAnsi="標楷體"/>
                <w:noProof/>
                <w:color w:val="000000"/>
                <w:w w:val="89"/>
              </w:rPr>
            </w:pPr>
            <w:ins w:id="5668" w:author="User" w:date="2021-09-13T18:13:00Z">
              <w:r w:rsidRPr="00000687">
                <w:rPr>
                  <w:rFonts w:ascii="標楷體" w:hAnsi="標楷體"/>
                  <w:noProof/>
                  <w:color w:val="000000"/>
                  <w:w w:val="89"/>
                </w:rPr>
                <w:t>46</w:t>
              </w:r>
            </w:ins>
          </w:p>
        </w:tc>
        <w:tc>
          <w:tcPr>
            <w:tcW w:w="2189" w:type="dxa"/>
          </w:tcPr>
          <w:p w14:paraId="631E62B8" w14:textId="77777777" w:rsidR="00455E81" w:rsidRPr="00000687" w:rsidRDefault="00455E81" w:rsidP="00A9280A">
            <w:pPr>
              <w:ind w:left="249" w:hanging="249"/>
              <w:rPr>
                <w:ins w:id="5669" w:author="User" w:date="2021-09-13T18:13:00Z"/>
                <w:rFonts w:ascii="標楷體" w:hAnsi="標楷體"/>
                <w:noProof/>
                <w:color w:val="000000"/>
                <w:w w:val="89"/>
              </w:rPr>
            </w:pPr>
            <w:ins w:id="5670" w:author="User" w:date="2021-09-13T18:13:00Z">
              <w:r w:rsidRPr="00000687">
                <w:rPr>
                  <w:rFonts w:ascii="標楷體" w:hAnsi="標楷體"/>
                  <w:noProof/>
                  <w:color w:val="000000"/>
                  <w:w w:val="89"/>
                </w:rPr>
                <w:t>武聖路</w:t>
              </w:r>
            </w:ins>
          </w:p>
        </w:tc>
      </w:tr>
      <w:tr w:rsidR="00455E81" w:rsidRPr="003C5E10" w14:paraId="0536798A" w14:textId="77777777" w:rsidTr="00A9280A">
        <w:trPr>
          <w:trHeight w:hRule="exact" w:val="454"/>
          <w:jc w:val="center"/>
          <w:ins w:id="5671" w:author="User" w:date="2021-09-13T18:13:00Z"/>
        </w:trPr>
        <w:tc>
          <w:tcPr>
            <w:tcW w:w="830" w:type="dxa"/>
          </w:tcPr>
          <w:p w14:paraId="5A4C5FA3" w14:textId="77777777" w:rsidR="00455E81" w:rsidRPr="00000687" w:rsidRDefault="00455E81" w:rsidP="00A9280A">
            <w:pPr>
              <w:ind w:left="249" w:hanging="249"/>
              <w:rPr>
                <w:ins w:id="5672" w:author="User" w:date="2021-09-13T18:13:00Z"/>
                <w:rFonts w:ascii="標楷體" w:hAnsi="標楷體"/>
              </w:rPr>
            </w:pPr>
            <w:ins w:id="5673" w:author="User" w:date="2021-09-13T18:13:00Z">
              <w:r w:rsidRPr="00000687">
                <w:rPr>
                  <w:rFonts w:ascii="標楷體" w:hAnsi="標楷體"/>
                  <w:noProof/>
                  <w:color w:val="000000"/>
                  <w:w w:val="89"/>
                </w:rPr>
                <w:t>11</w:t>
              </w:r>
            </w:ins>
          </w:p>
        </w:tc>
        <w:tc>
          <w:tcPr>
            <w:tcW w:w="2189" w:type="dxa"/>
          </w:tcPr>
          <w:p w14:paraId="3EFDE5A1" w14:textId="77777777" w:rsidR="00455E81" w:rsidRPr="00000687" w:rsidRDefault="00455E81" w:rsidP="00A9280A">
            <w:pPr>
              <w:ind w:left="280" w:hanging="280"/>
              <w:rPr>
                <w:ins w:id="5674" w:author="User" w:date="2021-09-13T18:13:00Z"/>
                <w:rFonts w:ascii="標楷體" w:hAnsi="標楷體"/>
              </w:rPr>
            </w:pPr>
            <w:ins w:id="5675" w:author="User" w:date="2021-09-13T18:13:00Z">
              <w:r w:rsidRPr="00000687">
                <w:rPr>
                  <w:rFonts w:ascii="標楷體" w:hAnsi="標楷體" w:cs="Arial Unicode MS"/>
                  <w:noProof/>
                  <w:color w:val="000000"/>
                </w:rPr>
                <w:t>東興路</w:t>
              </w:r>
            </w:ins>
          </w:p>
        </w:tc>
        <w:tc>
          <w:tcPr>
            <w:tcW w:w="839" w:type="dxa"/>
          </w:tcPr>
          <w:p w14:paraId="2D5F1D2B" w14:textId="77777777" w:rsidR="00455E81" w:rsidRPr="00000687" w:rsidRDefault="00455E81" w:rsidP="00A9280A">
            <w:pPr>
              <w:ind w:left="270" w:hanging="270"/>
              <w:rPr>
                <w:ins w:id="5676" w:author="User" w:date="2021-09-13T18:13:00Z"/>
                <w:rFonts w:ascii="標楷體" w:hAnsi="標楷體"/>
              </w:rPr>
            </w:pPr>
            <w:ins w:id="5677" w:author="User" w:date="2021-09-13T18:13:00Z">
              <w:r w:rsidRPr="00000687">
                <w:rPr>
                  <w:rFonts w:ascii="標楷體" w:hAnsi="標楷體"/>
                  <w:noProof/>
                  <w:color w:val="000000"/>
                  <w:spacing w:val="-10"/>
                </w:rPr>
                <w:t>29</w:t>
              </w:r>
            </w:ins>
          </w:p>
        </w:tc>
        <w:tc>
          <w:tcPr>
            <w:tcW w:w="2189" w:type="dxa"/>
          </w:tcPr>
          <w:p w14:paraId="34EEBFA2" w14:textId="77777777" w:rsidR="00455E81" w:rsidRPr="00000687" w:rsidRDefault="00455E81" w:rsidP="00A9280A">
            <w:pPr>
              <w:ind w:left="280" w:hanging="280"/>
              <w:rPr>
                <w:ins w:id="5678" w:author="User" w:date="2021-09-13T18:13:00Z"/>
                <w:rFonts w:ascii="標楷體" w:hAnsi="標楷體"/>
              </w:rPr>
            </w:pPr>
            <w:ins w:id="5679" w:author="User" w:date="2021-09-13T18:13:00Z">
              <w:r w:rsidRPr="00000687">
                <w:rPr>
                  <w:rFonts w:ascii="標楷體" w:hAnsi="標楷體"/>
                  <w:noProof/>
                </w:rPr>
                <w:t>文成路</w:t>
              </w:r>
            </w:ins>
          </w:p>
        </w:tc>
        <w:tc>
          <w:tcPr>
            <w:tcW w:w="836" w:type="dxa"/>
          </w:tcPr>
          <w:p w14:paraId="463A687E" w14:textId="77777777" w:rsidR="00455E81" w:rsidRPr="00000687" w:rsidRDefault="00455E81" w:rsidP="00A9280A">
            <w:pPr>
              <w:ind w:left="249" w:hanging="249"/>
              <w:rPr>
                <w:ins w:id="5680" w:author="User" w:date="2021-09-13T18:13:00Z"/>
                <w:rFonts w:ascii="標楷體" w:hAnsi="標楷體"/>
                <w:noProof/>
                <w:color w:val="000000"/>
                <w:w w:val="89"/>
              </w:rPr>
            </w:pPr>
            <w:ins w:id="5681" w:author="User" w:date="2021-09-13T18:13:00Z">
              <w:r w:rsidRPr="00000687">
                <w:rPr>
                  <w:rFonts w:ascii="標楷體" w:hAnsi="標楷體"/>
                  <w:noProof/>
                  <w:color w:val="000000"/>
                  <w:w w:val="89"/>
                </w:rPr>
                <w:t>47</w:t>
              </w:r>
            </w:ins>
          </w:p>
        </w:tc>
        <w:tc>
          <w:tcPr>
            <w:tcW w:w="2189" w:type="dxa"/>
          </w:tcPr>
          <w:p w14:paraId="49C77DEB" w14:textId="77777777" w:rsidR="00455E81" w:rsidRPr="00000687" w:rsidRDefault="00455E81" w:rsidP="00A9280A">
            <w:pPr>
              <w:ind w:left="249" w:hanging="249"/>
              <w:rPr>
                <w:ins w:id="5682" w:author="User" w:date="2021-09-13T18:13:00Z"/>
                <w:rFonts w:ascii="標楷體" w:hAnsi="標楷體"/>
                <w:noProof/>
                <w:color w:val="000000"/>
                <w:w w:val="89"/>
              </w:rPr>
            </w:pPr>
            <w:ins w:id="5683" w:author="User" w:date="2021-09-13T18:13:00Z">
              <w:r w:rsidRPr="00000687">
                <w:rPr>
                  <w:rFonts w:ascii="標楷體" w:hAnsi="標楷體"/>
                  <w:noProof/>
                  <w:color w:val="000000"/>
                  <w:w w:val="89"/>
                </w:rPr>
                <w:t>海安路</w:t>
              </w:r>
            </w:ins>
          </w:p>
        </w:tc>
      </w:tr>
      <w:tr w:rsidR="00455E81" w:rsidRPr="003C5E10" w14:paraId="53CA5EDC" w14:textId="77777777" w:rsidTr="00A9280A">
        <w:trPr>
          <w:trHeight w:hRule="exact" w:val="454"/>
          <w:jc w:val="center"/>
          <w:ins w:id="5684" w:author="User" w:date="2021-09-13T18:13:00Z"/>
        </w:trPr>
        <w:tc>
          <w:tcPr>
            <w:tcW w:w="830" w:type="dxa"/>
          </w:tcPr>
          <w:p w14:paraId="15E15C75" w14:textId="77777777" w:rsidR="00455E81" w:rsidRPr="00000687" w:rsidRDefault="00455E81" w:rsidP="00A9280A">
            <w:pPr>
              <w:ind w:left="249" w:hanging="249"/>
              <w:rPr>
                <w:ins w:id="5685" w:author="User" w:date="2021-09-13T18:13:00Z"/>
                <w:rFonts w:ascii="標楷體" w:hAnsi="標楷體"/>
              </w:rPr>
            </w:pPr>
            <w:ins w:id="5686" w:author="User" w:date="2021-09-13T18:13:00Z">
              <w:r w:rsidRPr="00000687">
                <w:rPr>
                  <w:rFonts w:ascii="標楷體" w:hAnsi="標楷體"/>
                  <w:noProof/>
                  <w:color w:val="000000"/>
                  <w:w w:val="89"/>
                </w:rPr>
                <w:t>12</w:t>
              </w:r>
            </w:ins>
          </w:p>
        </w:tc>
        <w:tc>
          <w:tcPr>
            <w:tcW w:w="2189" w:type="dxa"/>
          </w:tcPr>
          <w:p w14:paraId="01A4A643" w14:textId="77777777" w:rsidR="00455E81" w:rsidRPr="00000687" w:rsidRDefault="00455E81" w:rsidP="00A9280A">
            <w:pPr>
              <w:ind w:left="280" w:hanging="280"/>
              <w:rPr>
                <w:ins w:id="5687" w:author="User" w:date="2021-09-13T18:13:00Z"/>
                <w:rFonts w:ascii="標楷體" w:hAnsi="標楷體"/>
              </w:rPr>
            </w:pPr>
            <w:ins w:id="5688" w:author="User" w:date="2021-09-13T18:13:00Z">
              <w:r w:rsidRPr="00000687">
                <w:rPr>
                  <w:rFonts w:ascii="標楷體" w:hAnsi="標楷體" w:cs="Arial Unicode MS"/>
                  <w:noProof/>
                  <w:color w:val="000000"/>
                </w:rPr>
                <w:t>東豐路</w:t>
              </w:r>
            </w:ins>
          </w:p>
        </w:tc>
        <w:tc>
          <w:tcPr>
            <w:tcW w:w="839" w:type="dxa"/>
          </w:tcPr>
          <w:p w14:paraId="248AFCD5" w14:textId="77777777" w:rsidR="00455E81" w:rsidRPr="00000687" w:rsidRDefault="00455E81" w:rsidP="00A9280A">
            <w:pPr>
              <w:ind w:left="270" w:hanging="270"/>
              <w:rPr>
                <w:ins w:id="5689" w:author="User" w:date="2021-09-13T18:13:00Z"/>
                <w:rFonts w:ascii="標楷體" w:hAnsi="標楷體"/>
              </w:rPr>
            </w:pPr>
            <w:ins w:id="5690" w:author="User" w:date="2021-09-13T18:13:00Z">
              <w:r w:rsidRPr="00000687">
                <w:rPr>
                  <w:rFonts w:ascii="標楷體" w:hAnsi="標楷體"/>
                  <w:noProof/>
                  <w:color w:val="000000"/>
                  <w:spacing w:val="-10"/>
                </w:rPr>
                <w:t>30</w:t>
              </w:r>
            </w:ins>
          </w:p>
        </w:tc>
        <w:tc>
          <w:tcPr>
            <w:tcW w:w="2189" w:type="dxa"/>
          </w:tcPr>
          <w:p w14:paraId="03123C78" w14:textId="77777777" w:rsidR="00455E81" w:rsidRPr="00000687" w:rsidRDefault="00455E81" w:rsidP="00A9280A">
            <w:pPr>
              <w:ind w:left="280" w:hanging="280"/>
              <w:rPr>
                <w:ins w:id="5691" w:author="User" w:date="2021-09-13T18:13:00Z"/>
                <w:rFonts w:ascii="標楷體" w:hAnsi="標楷體"/>
              </w:rPr>
            </w:pPr>
            <w:ins w:id="5692" w:author="User" w:date="2021-09-13T18:13:00Z">
              <w:r w:rsidRPr="00000687">
                <w:rPr>
                  <w:rFonts w:ascii="標楷體" w:hAnsi="標楷體"/>
                  <w:noProof/>
                </w:rPr>
                <w:t>文賢一路</w:t>
              </w:r>
            </w:ins>
          </w:p>
        </w:tc>
        <w:tc>
          <w:tcPr>
            <w:tcW w:w="836" w:type="dxa"/>
          </w:tcPr>
          <w:p w14:paraId="6DA67256" w14:textId="77777777" w:rsidR="00455E81" w:rsidRPr="00000687" w:rsidRDefault="00455E81" w:rsidP="00A9280A">
            <w:pPr>
              <w:ind w:left="249" w:hanging="249"/>
              <w:rPr>
                <w:ins w:id="5693" w:author="User" w:date="2021-09-13T18:13:00Z"/>
                <w:rFonts w:ascii="標楷體" w:hAnsi="標楷體"/>
                <w:noProof/>
                <w:color w:val="000000"/>
                <w:w w:val="89"/>
              </w:rPr>
            </w:pPr>
            <w:ins w:id="5694" w:author="User" w:date="2021-09-13T18:13:00Z">
              <w:r w:rsidRPr="00000687">
                <w:rPr>
                  <w:rFonts w:ascii="標楷體" w:hAnsi="標楷體"/>
                  <w:noProof/>
                  <w:color w:val="000000"/>
                  <w:w w:val="89"/>
                </w:rPr>
                <w:t>48</w:t>
              </w:r>
            </w:ins>
          </w:p>
        </w:tc>
        <w:tc>
          <w:tcPr>
            <w:tcW w:w="2189" w:type="dxa"/>
          </w:tcPr>
          <w:p w14:paraId="257D5248" w14:textId="77777777" w:rsidR="00455E81" w:rsidRPr="00000687" w:rsidRDefault="00455E81" w:rsidP="00A9280A">
            <w:pPr>
              <w:ind w:left="249" w:hanging="249"/>
              <w:rPr>
                <w:ins w:id="5695" w:author="User" w:date="2021-09-13T18:13:00Z"/>
                <w:rFonts w:ascii="標楷體" w:hAnsi="標楷體"/>
                <w:noProof/>
                <w:color w:val="000000"/>
                <w:w w:val="89"/>
              </w:rPr>
            </w:pPr>
            <w:ins w:id="5696" w:author="User" w:date="2021-09-13T18:13:00Z">
              <w:r w:rsidRPr="00000687">
                <w:rPr>
                  <w:rFonts w:ascii="標楷體" w:hAnsi="標楷體"/>
                  <w:noProof/>
                  <w:color w:val="000000"/>
                  <w:w w:val="89"/>
                </w:rPr>
                <w:t>海成街</w:t>
              </w:r>
            </w:ins>
          </w:p>
        </w:tc>
      </w:tr>
      <w:tr w:rsidR="00455E81" w:rsidRPr="003C5E10" w14:paraId="4D9E71EE" w14:textId="77777777" w:rsidTr="00A9280A">
        <w:trPr>
          <w:trHeight w:hRule="exact" w:val="454"/>
          <w:jc w:val="center"/>
          <w:ins w:id="5697" w:author="User" w:date="2021-09-13T18:13:00Z"/>
        </w:trPr>
        <w:tc>
          <w:tcPr>
            <w:tcW w:w="830" w:type="dxa"/>
          </w:tcPr>
          <w:p w14:paraId="15A5FB6F" w14:textId="77777777" w:rsidR="00455E81" w:rsidRPr="00000687" w:rsidRDefault="00455E81" w:rsidP="00A9280A">
            <w:pPr>
              <w:ind w:left="249" w:hanging="249"/>
              <w:rPr>
                <w:ins w:id="5698" w:author="User" w:date="2021-09-13T18:13:00Z"/>
                <w:rFonts w:ascii="標楷體" w:hAnsi="標楷體"/>
              </w:rPr>
            </w:pPr>
            <w:ins w:id="5699" w:author="User" w:date="2021-09-13T18:13:00Z">
              <w:r w:rsidRPr="00000687">
                <w:rPr>
                  <w:rFonts w:ascii="標楷體" w:hAnsi="標楷體"/>
                  <w:noProof/>
                  <w:color w:val="000000"/>
                  <w:w w:val="89"/>
                </w:rPr>
                <w:t>13</w:t>
              </w:r>
            </w:ins>
          </w:p>
        </w:tc>
        <w:tc>
          <w:tcPr>
            <w:tcW w:w="2189" w:type="dxa"/>
          </w:tcPr>
          <w:p w14:paraId="1BAB9F2D" w14:textId="77777777" w:rsidR="00455E81" w:rsidRPr="00000687" w:rsidRDefault="00455E81" w:rsidP="00A9280A">
            <w:pPr>
              <w:ind w:left="280" w:hanging="280"/>
              <w:rPr>
                <w:ins w:id="5700" w:author="User" w:date="2021-09-13T18:13:00Z"/>
                <w:rFonts w:ascii="標楷體" w:hAnsi="標楷體"/>
              </w:rPr>
            </w:pPr>
            <w:ins w:id="5701" w:author="User" w:date="2021-09-13T18:13:00Z">
              <w:r w:rsidRPr="00000687">
                <w:rPr>
                  <w:rFonts w:ascii="標楷體" w:hAnsi="標楷體" w:cs="Arial Unicode MS"/>
                  <w:noProof/>
                  <w:color w:val="000000"/>
                </w:rPr>
                <w:t>林森路</w:t>
              </w:r>
            </w:ins>
          </w:p>
        </w:tc>
        <w:tc>
          <w:tcPr>
            <w:tcW w:w="839" w:type="dxa"/>
          </w:tcPr>
          <w:p w14:paraId="220650A0" w14:textId="77777777" w:rsidR="00455E81" w:rsidRPr="00000687" w:rsidRDefault="00455E81" w:rsidP="00A9280A">
            <w:pPr>
              <w:ind w:left="270" w:hanging="270"/>
              <w:rPr>
                <w:ins w:id="5702" w:author="User" w:date="2021-09-13T18:13:00Z"/>
                <w:rFonts w:ascii="標楷體" w:hAnsi="標楷體"/>
              </w:rPr>
            </w:pPr>
            <w:ins w:id="5703" w:author="User" w:date="2021-09-13T18:13:00Z">
              <w:r w:rsidRPr="00000687">
                <w:rPr>
                  <w:rFonts w:ascii="標楷體" w:hAnsi="標楷體"/>
                  <w:noProof/>
                  <w:color w:val="000000"/>
                  <w:spacing w:val="-10"/>
                </w:rPr>
                <w:t>31</w:t>
              </w:r>
            </w:ins>
          </w:p>
        </w:tc>
        <w:tc>
          <w:tcPr>
            <w:tcW w:w="2189" w:type="dxa"/>
          </w:tcPr>
          <w:p w14:paraId="674FC458" w14:textId="77777777" w:rsidR="00455E81" w:rsidRPr="00000687" w:rsidRDefault="00455E81" w:rsidP="00A9280A">
            <w:pPr>
              <w:ind w:left="280" w:hanging="280"/>
              <w:rPr>
                <w:ins w:id="5704" w:author="User" w:date="2021-09-13T18:13:00Z"/>
                <w:rFonts w:ascii="標楷體" w:hAnsi="標楷體"/>
              </w:rPr>
            </w:pPr>
            <w:ins w:id="5705" w:author="User" w:date="2021-09-13T18:13:00Z">
              <w:r w:rsidRPr="00000687">
                <w:rPr>
                  <w:rFonts w:ascii="標楷體" w:hAnsi="標楷體" w:cs="SimSun"/>
                  <w:noProof/>
                </w:rPr>
                <w:t>文賢二街</w:t>
              </w:r>
            </w:ins>
          </w:p>
        </w:tc>
        <w:tc>
          <w:tcPr>
            <w:tcW w:w="836" w:type="dxa"/>
          </w:tcPr>
          <w:p w14:paraId="7A2C42F9" w14:textId="77777777" w:rsidR="00455E81" w:rsidRPr="00000687" w:rsidRDefault="00455E81" w:rsidP="00A9280A">
            <w:pPr>
              <w:ind w:left="249" w:hanging="249"/>
              <w:rPr>
                <w:ins w:id="5706" w:author="User" w:date="2021-09-13T18:13:00Z"/>
                <w:rFonts w:ascii="標楷體" w:hAnsi="標楷體"/>
                <w:noProof/>
                <w:color w:val="000000"/>
                <w:w w:val="89"/>
              </w:rPr>
            </w:pPr>
            <w:ins w:id="5707" w:author="User" w:date="2021-09-13T18:13:00Z">
              <w:r w:rsidRPr="00000687">
                <w:rPr>
                  <w:rFonts w:ascii="標楷體" w:hAnsi="標楷體"/>
                  <w:noProof/>
                  <w:color w:val="000000"/>
                  <w:w w:val="89"/>
                </w:rPr>
                <w:t>49</w:t>
              </w:r>
            </w:ins>
          </w:p>
        </w:tc>
        <w:tc>
          <w:tcPr>
            <w:tcW w:w="2189" w:type="dxa"/>
          </w:tcPr>
          <w:p w14:paraId="0F1256F3" w14:textId="77777777" w:rsidR="00455E81" w:rsidRPr="00000687" w:rsidRDefault="00455E81" w:rsidP="00A9280A">
            <w:pPr>
              <w:ind w:left="249" w:hanging="249"/>
              <w:rPr>
                <w:ins w:id="5708" w:author="User" w:date="2021-09-13T18:13:00Z"/>
                <w:rFonts w:ascii="標楷體" w:hAnsi="標楷體"/>
                <w:noProof/>
                <w:color w:val="000000"/>
                <w:w w:val="89"/>
              </w:rPr>
            </w:pPr>
            <w:ins w:id="5709" w:author="User" w:date="2021-09-13T18:13:00Z">
              <w:r w:rsidRPr="00000687">
                <w:rPr>
                  <w:rFonts w:ascii="標楷體" w:hAnsi="標楷體"/>
                  <w:noProof/>
                  <w:color w:val="000000"/>
                  <w:w w:val="89"/>
                </w:rPr>
                <w:t>國華街</w:t>
              </w:r>
            </w:ins>
          </w:p>
        </w:tc>
      </w:tr>
      <w:tr w:rsidR="00455E81" w:rsidRPr="003C5E10" w14:paraId="29DE347A" w14:textId="77777777" w:rsidTr="00A9280A">
        <w:trPr>
          <w:trHeight w:hRule="exact" w:val="454"/>
          <w:jc w:val="center"/>
          <w:ins w:id="5710" w:author="User" w:date="2021-09-13T18:13:00Z"/>
        </w:trPr>
        <w:tc>
          <w:tcPr>
            <w:tcW w:w="830" w:type="dxa"/>
          </w:tcPr>
          <w:p w14:paraId="5285A681" w14:textId="77777777" w:rsidR="00455E81" w:rsidRPr="00000687" w:rsidRDefault="00455E81" w:rsidP="00A9280A">
            <w:pPr>
              <w:ind w:left="249" w:hanging="249"/>
              <w:rPr>
                <w:ins w:id="5711" w:author="User" w:date="2021-09-13T18:13:00Z"/>
                <w:rFonts w:ascii="標楷體" w:hAnsi="標楷體"/>
                <w:noProof/>
                <w:color w:val="000000"/>
                <w:w w:val="89"/>
              </w:rPr>
            </w:pPr>
            <w:ins w:id="5712" w:author="User" w:date="2021-09-13T18:13:00Z">
              <w:r w:rsidRPr="00000687">
                <w:rPr>
                  <w:rFonts w:ascii="標楷體" w:hAnsi="標楷體"/>
                  <w:noProof/>
                  <w:color w:val="000000"/>
                  <w:w w:val="89"/>
                </w:rPr>
                <w:t>14</w:t>
              </w:r>
            </w:ins>
          </w:p>
        </w:tc>
        <w:tc>
          <w:tcPr>
            <w:tcW w:w="2189" w:type="dxa"/>
          </w:tcPr>
          <w:p w14:paraId="6C51840B" w14:textId="77777777" w:rsidR="00455E81" w:rsidRPr="00000687" w:rsidRDefault="00455E81" w:rsidP="00A9280A">
            <w:pPr>
              <w:ind w:left="249" w:hanging="249"/>
              <w:rPr>
                <w:ins w:id="5713" w:author="User" w:date="2021-09-13T18:13:00Z"/>
                <w:rFonts w:ascii="標楷體" w:hAnsi="標楷體"/>
                <w:noProof/>
                <w:color w:val="000000"/>
                <w:w w:val="89"/>
              </w:rPr>
            </w:pPr>
            <w:ins w:id="5714" w:author="User" w:date="2021-09-13T18:13:00Z">
              <w:r w:rsidRPr="00000687">
                <w:rPr>
                  <w:rFonts w:ascii="標楷體" w:hAnsi="標楷體"/>
                  <w:noProof/>
                  <w:color w:val="000000"/>
                  <w:w w:val="89"/>
                </w:rPr>
                <w:t>長榮路</w:t>
              </w:r>
            </w:ins>
          </w:p>
        </w:tc>
        <w:tc>
          <w:tcPr>
            <w:tcW w:w="839" w:type="dxa"/>
          </w:tcPr>
          <w:p w14:paraId="0E438A64" w14:textId="77777777" w:rsidR="00455E81" w:rsidRPr="00000687" w:rsidRDefault="00455E81" w:rsidP="00A9280A">
            <w:pPr>
              <w:ind w:left="270" w:hanging="270"/>
              <w:rPr>
                <w:ins w:id="5715" w:author="User" w:date="2021-09-13T18:13:00Z"/>
                <w:rFonts w:ascii="標楷體" w:hAnsi="標楷體"/>
              </w:rPr>
            </w:pPr>
            <w:ins w:id="5716" w:author="User" w:date="2021-09-13T18:13:00Z">
              <w:r w:rsidRPr="00000687">
                <w:rPr>
                  <w:rFonts w:ascii="標楷體" w:hAnsi="標楷體"/>
                  <w:noProof/>
                  <w:color w:val="000000"/>
                  <w:spacing w:val="-10"/>
                </w:rPr>
                <w:t>32</w:t>
              </w:r>
            </w:ins>
          </w:p>
        </w:tc>
        <w:tc>
          <w:tcPr>
            <w:tcW w:w="2189" w:type="dxa"/>
          </w:tcPr>
          <w:p w14:paraId="5020E37C" w14:textId="77777777" w:rsidR="00455E81" w:rsidRPr="00000687" w:rsidRDefault="00455E81" w:rsidP="00A9280A">
            <w:pPr>
              <w:ind w:left="280" w:hanging="280"/>
              <w:rPr>
                <w:ins w:id="5717" w:author="User" w:date="2021-09-13T18:13:00Z"/>
                <w:rFonts w:ascii="標楷體" w:hAnsi="標楷體"/>
              </w:rPr>
            </w:pPr>
            <w:ins w:id="5718" w:author="User" w:date="2021-09-13T18:13:00Z">
              <w:r w:rsidRPr="00000687">
                <w:rPr>
                  <w:rFonts w:ascii="標楷體" w:hAnsi="標楷體" w:cs="SimSun"/>
                  <w:noProof/>
                </w:rPr>
                <w:t>文賢三街</w:t>
              </w:r>
            </w:ins>
          </w:p>
        </w:tc>
        <w:tc>
          <w:tcPr>
            <w:tcW w:w="836" w:type="dxa"/>
          </w:tcPr>
          <w:p w14:paraId="18C3FEFD" w14:textId="77777777" w:rsidR="00455E81" w:rsidRPr="00000687" w:rsidRDefault="00455E81" w:rsidP="00A9280A">
            <w:pPr>
              <w:ind w:left="249" w:hanging="249"/>
              <w:rPr>
                <w:ins w:id="5719" w:author="User" w:date="2021-09-13T18:13:00Z"/>
                <w:rFonts w:ascii="標楷體" w:hAnsi="標楷體"/>
                <w:noProof/>
                <w:color w:val="000000"/>
                <w:w w:val="89"/>
              </w:rPr>
            </w:pPr>
            <w:ins w:id="5720" w:author="User" w:date="2021-09-13T18:13:00Z">
              <w:r w:rsidRPr="00000687">
                <w:rPr>
                  <w:rFonts w:ascii="標楷體" w:hAnsi="標楷體"/>
                  <w:noProof/>
                  <w:color w:val="000000"/>
                  <w:w w:val="89"/>
                </w:rPr>
                <w:t>50</w:t>
              </w:r>
            </w:ins>
          </w:p>
        </w:tc>
        <w:tc>
          <w:tcPr>
            <w:tcW w:w="2189" w:type="dxa"/>
          </w:tcPr>
          <w:p w14:paraId="3219FBD0" w14:textId="77777777" w:rsidR="00455E81" w:rsidRPr="00000687" w:rsidRDefault="00455E81" w:rsidP="00A9280A">
            <w:pPr>
              <w:ind w:left="249" w:hanging="249"/>
              <w:rPr>
                <w:ins w:id="5721" w:author="User" w:date="2021-09-13T18:13:00Z"/>
                <w:rFonts w:ascii="標楷體" w:hAnsi="標楷體"/>
                <w:noProof/>
                <w:color w:val="000000"/>
                <w:w w:val="89"/>
              </w:rPr>
            </w:pPr>
            <w:ins w:id="5722" w:author="User" w:date="2021-09-13T18:13:00Z">
              <w:r w:rsidRPr="00000687">
                <w:rPr>
                  <w:rFonts w:ascii="標楷體" w:hAnsi="標楷體"/>
                  <w:noProof/>
                  <w:color w:val="000000"/>
                  <w:w w:val="89"/>
                </w:rPr>
                <w:t>康樂街</w:t>
              </w:r>
            </w:ins>
          </w:p>
        </w:tc>
      </w:tr>
      <w:tr w:rsidR="00455E81" w:rsidRPr="003C5E10" w14:paraId="58E5EFC7" w14:textId="77777777" w:rsidTr="00A9280A">
        <w:trPr>
          <w:trHeight w:hRule="exact" w:val="454"/>
          <w:jc w:val="center"/>
          <w:ins w:id="5723" w:author="User" w:date="2021-09-13T18:13:00Z"/>
        </w:trPr>
        <w:tc>
          <w:tcPr>
            <w:tcW w:w="830" w:type="dxa"/>
          </w:tcPr>
          <w:p w14:paraId="4C9004F6" w14:textId="77777777" w:rsidR="00455E81" w:rsidRPr="00000687" w:rsidRDefault="00455E81" w:rsidP="00A9280A">
            <w:pPr>
              <w:ind w:left="249" w:hanging="249"/>
              <w:rPr>
                <w:ins w:id="5724" w:author="User" w:date="2021-09-13T18:13:00Z"/>
                <w:rFonts w:ascii="標楷體" w:hAnsi="標楷體"/>
                <w:noProof/>
                <w:color w:val="000000"/>
                <w:w w:val="89"/>
              </w:rPr>
            </w:pPr>
            <w:ins w:id="5725" w:author="User" w:date="2021-09-13T18:13:00Z">
              <w:r w:rsidRPr="00000687">
                <w:rPr>
                  <w:rFonts w:ascii="標楷體" w:hAnsi="標楷體"/>
                  <w:noProof/>
                  <w:color w:val="000000"/>
                  <w:w w:val="89"/>
                </w:rPr>
                <w:t>15</w:t>
              </w:r>
            </w:ins>
          </w:p>
        </w:tc>
        <w:tc>
          <w:tcPr>
            <w:tcW w:w="2189" w:type="dxa"/>
          </w:tcPr>
          <w:p w14:paraId="4C1B26A3" w14:textId="77777777" w:rsidR="00455E81" w:rsidRPr="00000687" w:rsidRDefault="00455E81" w:rsidP="00A9280A">
            <w:pPr>
              <w:ind w:left="249" w:hanging="249"/>
              <w:rPr>
                <w:ins w:id="5726" w:author="User" w:date="2021-09-13T18:13:00Z"/>
                <w:rFonts w:ascii="標楷體" w:hAnsi="標楷體"/>
                <w:noProof/>
                <w:color w:val="000000"/>
                <w:w w:val="89"/>
              </w:rPr>
            </w:pPr>
            <w:ins w:id="5727" w:author="User" w:date="2021-09-13T18:13:00Z">
              <w:r w:rsidRPr="00000687">
                <w:rPr>
                  <w:rFonts w:ascii="標楷體" w:hAnsi="標楷體"/>
                  <w:noProof/>
                  <w:color w:val="000000"/>
                  <w:w w:val="89"/>
                </w:rPr>
                <w:t>前鋒路</w:t>
              </w:r>
            </w:ins>
          </w:p>
        </w:tc>
        <w:tc>
          <w:tcPr>
            <w:tcW w:w="839" w:type="dxa"/>
          </w:tcPr>
          <w:p w14:paraId="48A609D0" w14:textId="77777777" w:rsidR="00455E81" w:rsidRPr="00000687" w:rsidRDefault="00455E81" w:rsidP="00A9280A">
            <w:pPr>
              <w:ind w:left="270" w:hanging="270"/>
              <w:rPr>
                <w:ins w:id="5728" w:author="User" w:date="2021-09-13T18:13:00Z"/>
                <w:rFonts w:ascii="標楷體" w:hAnsi="標楷體"/>
              </w:rPr>
            </w:pPr>
            <w:ins w:id="5729" w:author="User" w:date="2021-09-13T18:13:00Z">
              <w:r w:rsidRPr="00000687">
                <w:rPr>
                  <w:rFonts w:ascii="標楷體" w:hAnsi="標楷體"/>
                  <w:noProof/>
                  <w:color w:val="000000"/>
                  <w:spacing w:val="-10"/>
                </w:rPr>
                <w:t>33</w:t>
              </w:r>
            </w:ins>
          </w:p>
        </w:tc>
        <w:tc>
          <w:tcPr>
            <w:tcW w:w="2189" w:type="dxa"/>
          </w:tcPr>
          <w:p w14:paraId="24D35F29" w14:textId="77777777" w:rsidR="00455E81" w:rsidRPr="00000687" w:rsidRDefault="00455E81" w:rsidP="00A9280A">
            <w:pPr>
              <w:ind w:left="280" w:hanging="280"/>
              <w:rPr>
                <w:ins w:id="5730" w:author="User" w:date="2021-09-13T18:13:00Z"/>
                <w:rFonts w:ascii="標楷體" w:hAnsi="標楷體"/>
              </w:rPr>
            </w:pPr>
            <w:ins w:id="5731" w:author="User" w:date="2021-09-13T18:13:00Z">
              <w:r w:rsidRPr="00000687">
                <w:rPr>
                  <w:rFonts w:ascii="標楷體" w:hAnsi="標楷體"/>
                  <w:noProof/>
                </w:rPr>
                <w:t>文賢路</w:t>
              </w:r>
            </w:ins>
          </w:p>
        </w:tc>
        <w:tc>
          <w:tcPr>
            <w:tcW w:w="836" w:type="dxa"/>
          </w:tcPr>
          <w:p w14:paraId="5BF65F44" w14:textId="77777777" w:rsidR="00455E81" w:rsidRPr="00000687" w:rsidRDefault="00455E81" w:rsidP="00A9280A">
            <w:pPr>
              <w:ind w:left="249" w:hanging="249"/>
              <w:rPr>
                <w:ins w:id="5732" w:author="User" w:date="2021-09-13T18:13:00Z"/>
                <w:rFonts w:ascii="標楷體" w:hAnsi="標楷體"/>
                <w:noProof/>
                <w:color w:val="000000"/>
                <w:w w:val="89"/>
              </w:rPr>
            </w:pPr>
            <w:ins w:id="5733" w:author="User" w:date="2021-09-13T18:13:00Z">
              <w:r w:rsidRPr="00000687">
                <w:rPr>
                  <w:rFonts w:ascii="標楷體" w:hAnsi="標楷體"/>
                  <w:noProof/>
                  <w:color w:val="000000"/>
                  <w:w w:val="89"/>
                </w:rPr>
                <w:t>51</w:t>
              </w:r>
            </w:ins>
          </w:p>
        </w:tc>
        <w:tc>
          <w:tcPr>
            <w:tcW w:w="2189" w:type="dxa"/>
          </w:tcPr>
          <w:p w14:paraId="15B19676" w14:textId="77777777" w:rsidR="00455E81" w:rsidRPr="00000687" w:rsidRDefault="00455E81" w:rsidP="00A9280A">
            <w:pPr>
              <w:ind w:left="249" w:hanging="249"/>
              <w:rPr>
                <w:ins w:id="5734" w:author="User" w:date="2021-09-13T18:13:00Z"/>
                <w:rFonts w:ascii="標楷體" w:hAnsi="標楷體"/>
                <w:noProof/>
                <w:color w:val="000000"/>
                <w:w w:val="89"/>
              </w:rPr>
            </w:pPr>
            <w:ins w:id="5735" w:author="User" w:date="2021-09-13T18:13:00Z">
              <w:r w:rsidRPr="00000687">
                <w:rPr>
                  <w:rFonts w:ascii="標楷體" w:hAnsi="標楷體"/>
                  <w:noProof/>
                  <w:color w:val="000000"/>
                  <w:w w:val="89"/>
                </w:rPr>
                <w:t>賢北街</w:t>
              </w:r>
            </w:ins>
          </w:p>
        </w:tc>
      </w:tr>
      <w:tr w:rsidR="00455E81" w:rsidRPr="003C5E10" w14:paraId="3FA3E2C9" w14:textId="77777777" w:rsidTr="00A9280A">
        <w:trPr>
          <w:trHeight w:hRule="exact" w:val="454"/>
          <w:jc w:val="center"/>
          <w:ins w:id="5736" w:author="User" w:date="2021-09-13T18:13:00Z"/>
        </w:trPr>
        <w:tc>
          <w:tcPr>
            <w:tcW w:w="830" w:type="dxa"/>
          </w:tcPr>
          <w:p w14:paraId="082C8701" w14:textId="77777777" w:rsidR="00455E81" w:rsidRPr="00000687" w:rsidRDefault="00455E81" w:rsidP="00A9280A">
            <w:pPr>
              <w:ind w:left="249" w:hanging="249"/>
              <w:rPr>
                <w:ins w:id="5737" w:author="User" w:date="2021-09-13T18:13:00Z"/>
                <w:rFonts w:ascii="標楷體" w:hAnsi="標楷體"/>
                <w:noProof/>
                <w:color w:val="000000"/>
                <w:w w:val="89"/>
              </w:rPr>
            </w:pPr>
            <w:ins w:id="5738" w:author="User" w:date="2021-09-13T18:13:00Z">
              <w:r w:rsidRPr="00000687">
                <w:rPr>
                  <w:rFonts w:ascii="標楷體" w:hAnsi="標楷體"/>
                  <w:noProof/>
                  <w:color w:val="000000"/>
                  <w:w w:val="89"/>
                </w:rPr>
                <w:t>16</w:t>
              </w:r>
            </w:ins>
          </w:p>
        </w:tc>
        <w:tc>
          <w:tcPr>
            <w:tcW w:w="2189" w:type="dxa"/>
          </w:tcPr>
          <w:p w14:paraId="2F43DF72" w14:textId="77777777" w:rsidR="00455E81" w:rsidRPr="00000687" w:rsidRDefault="00455E81" w:rsidP="00A9280A">
            <w:pPr>
              <w:ind w:left="249" w:hanging="249"/>
              <w:rPr>
                <w:ins w:id="5739" w:author="User" w:date="2021-09-13T18:13:00Z"/>
                <w:rFonts w:ascii="標楷體" w:hAnsi="標楷體"/>
                <w:noProof/>
                <w:color w:val="000000"/>
                <w:w w:val="89"/>
              </w:rPr>
            </w:pPr>
            <w:ins w:id="5740" w:author="User" w:date="2021-09-13T18:13:00Z">
              <w:r w:rsidRPr="00000687">
                <w:rPr>
                  <w:rFonts w:ascii="標楷體" w:hAnsi="標楷體"/>
                  <w:noProof/>
                  <w:color w:val="000000"/>
                  <w:w w:val="89"/>
                </w:rPr>
                <w:t>勝利路</w:t>
              </w:r>
            </w:ins>
          </w:p>
        </w:tc>
        <w:tc>
          <w:tcPr>
            <w:tcW w:w="839" w:type="dxa"/>
          </w:tcPr>
          <w:p w14:paraId="59DFE716" w14:textId="77777777" w:rsidR="00455E81" w:rsidRPr="00000687" w:rsidRDefault="00455E81" w:rsidP="00A9280A">
            <w:pPr>
              <w:ind w:left="270" w:hanging="270"/>
              <w:rPr>
                <w:ins w:id="5741" w:author="User" w:date="2021-09-13T18:13:00Z"/>
                <w:rFonts w:ascii="標楷體" w:hAnsi="標楷體"/>
              </w:rPr>
            </w:pPr>
            <w:ins w:id="5742" w:author="User" w:date="2021-09-13T18:13:00Z">
              <w:r w:rsidRPr="00000687">
                <w:rPr>
                  <w:rFonts w:ascii="標楷體" w:hAnsi="標楷體"/>
                  <w:noProof/>
                  <w:color w:val="000000"/>
                  <w:spacing w:val="-10"/>
                </w:rPr>
                <w:t>34</w:t>
              </w:r>
            </w:ins>
          </w:p>
        </w:tc>
        <w:tc>
          <w:tcPr>
            <w:tcW w:w="2189" w:type="dxa"/>
          </w:tcPr>
          <w:p w14:paraId="7DB12C8D" w14:textId="77777777" w:rsidR="00455E81" w:rsidRPr="00000687" w:rsidRDefault="00455E81" w:rsidP="00A9280A">
            <w:pPr>
              <w:ind w:left="280" w:hanging="280"/>
              <w:rPr>
                <w:ins w:id="5743" w:author="User" w:date="2021-09-13T18:13:00Z"/>
                <w:rFonts w:ascii="標楷體" w:hAnsi="標楷體"/>
              </w:rPr>
            </w:pPr>
            <w:ins w:id="5744" w:author="User" w:date="2021-09-13T18:13:00Z">
              <w:r w:rsidRPr="00000687">
                <w:rPr>
                  <w:rFonts w:ascii="標楷體" w:hAnsi="標楷體"/>
                  <w:noProof/>
                </w:rPr>
                <w:t>北安路</w:t>
              </w:r>
            </w:ins>
          </w:p>
        </w:tc>
        <w:tc>
          <w:tcPr>
            <w:tcW w:w="836" w:type="dxa"/>
          </w:tcPr>
          <w:p w14:paraId="11071D34" w14:textId="77777777" w:rsidR="00455E81" w:rsidRPr="00000687" w:rsidRDefault="00455E81" w:rsidP="00A9280A">
            <w:pPr>
              <w:ind w:left="249" w:hanging="249"/>
              <w:rPr>
                <w:ins w:id="5745" w:author="User" w:date="2021-09-13T18:13:00Z"/>
                <w:rFonts w:ascii="標楷體" w:hAnsi="標楷體"/>
                <w:noProof/>
                <w:color w:val="000000"/>
                <w:w w:val="89"/>
              </w:rPr>
            </w:pPr>
            <w:ins w:id="5746" w:author="User" w:date="2021-09-13T18:13:00Z">
              <w:r w:rsidRPr="00000687">
                <w:rPr>
                  <w:rFonts w:ascii="標楷體" w:hAnsi="標楷體"/>
                  <w:noProof/>
                  <w:color w:val="000000"/>
                  <w:w w:val="89"/>
                </w:rPr>
                <w:t>52</w:t>
              </w:r>
            </w:ins>
          </w:p>
        </w:tc>
        <w:tc>
          <w:tcPr>
            <w:tcW w:w="2189" w:type="dxa"/>
          </w:tcPr>
          <w:p w14:paraId="58F810A8" w14:textId="77777777" w:rsidR="00455E81" w:rsidRPr="00000687" w:rsidRDefault="00455E81" w:rsidP="00A9280A">
            <w:pPr>
              <w:ind w:left="249" w:hanging="249"/>
              <w:rPr>
                <w:ins w:id="5747" w:author="User" w:date="2021-09-13T18:13:00Z"/>
                <w:rFonts w:ascii="標楷體" w:hAnsi="標楷體"/>
                <w:noProof/>
                <w:color w:val="000000"/>
                <w:w w:val="89"/>
              </w:rPr>
            </w:pPr>
            <w:ins w:id="5748" w:author="User" w:date="2021-09-13T18:13:00Z">
              <w:r w:rsidRPr="00000687">
                <w:rPr>
                  <w:rFonts w:ascii="標楷體" w:hAnsi="標楷體"/>
                  <w:noProof/>
                  <w:color w:val="000000"/>
                  <w:w w:val="89"/>
                </w:rPr>
                <w:t>臨安路</w:t>
              </w:r>
            </w:ins>
          </w:p>
        </w:tc>
      </w:tr>
      <w:tr w:rsidR="00455E81" w:rsidRPr="003C5E10" w14:paraId="6A3855AC" w14:textId="77777777" w:rsidTr="00A9280A">
        <w:trPr>
          <w:trHeight w:hRule="exact" w:val="454"/>
          <w:jc w:val="center"/>
          <w:ins w:id="5749" w:author="User" w:date="2021-09-13T18:13:00Z"/>
        </w:trPr>
        <w:tc>
          <w:tcPr>
            <w:tcW w:w="830" w:type="dxa"/>
          </w:tcPr>
          <w:p w14:paraId="0D400620" w14:textId="77777777" w:rsidR="00455E81" w:rsidRPr="00000687" w:rsidRDefault="00455E81" w:rsidP="00A9280A">
            <w:pPr>
              <w:ind w:left="249" w:hanging="249"/>
              <w:rPr>
                <w:ins w:id="5750" w:author="User" w:date="2021-09-13T18:13:00Z"/>
                <w:rFonts w:ascii="標楷體" w:hAnsi="標楷體"/>
                <w:noProof/>
                <w:color w:val="000000"/>
                <w:w w:val="89"/>
              </w:rPr>
            </w:pPr>
            <w:ins w:id="5751" w:author="User" w:date="2021-09-13T18:13:00Z">
              <w:r w:rsidRPr="00000687">
                <w:rPr>
                  <w:rFonts w:ascii="標楷體" w:hAnsi="標楷體"/>
                  <w:noProof/>
                  <w:color w:val="000000"/>
                  <w:w w:val="89"/>
                </w:rPr>
                <w:t>17</w:t>
              </w:r>
            </w:ins>
          </w:p>
        </w:tc>
        <w:tc>
          <w:tcPr>
            <w:tcW w:w="2189" w:type="dxa"/>
          </w:tcPr>
          <w:p w14:paraId="6C37A994" w14:textId="77777777" w:rsidR="00455E81" w:rsidRPr="00000687" w:rsidRDefault="00455E81" w:rsidP="00A9280A">
            <w:pPr>
              <w:ind w:left="249" w:hanging="249"/>
              <w:rPr>
                <w:ins w:id="5752" w:author="User" w:date="2021-09-13T18:13:00Z"/>
                <w:rFonts w:ascii="標楷體" w:hAnsi="標楷體"/>
                <w:noProof/>
                <w:color w:val="000000"/>
                <w:w w:val="89"/>
              </w:rPr>
            </w:pPr>
            <w:ins w:id="5753" w:author="User" w:date="2021-09-13T18:13:00Z">
              <w:r w:rsidRPr="00000687">
                <w:rPr>
                  <w:rFonts w:ascii="標楷體" w:hAnsi="標楷體"/>
                  <w:noProof/>
                  <w:color w:val="000000"/>
                  <w:w w:val="89"/>
                </w:rPr>
                <w:t>富北街</w:t>
              </w:r>
            </w:ins>
          </w:p>
        </w:tc>
        <w:tc>
          <w:tcPr>
            <w:tcW w:w="839" w:type="dxa"/>
          </w:tcPr>
          <w:p w14:paraId="2E717632" w14:textId="77777777" w:rsidR="00455E81" w:rsidRPr="00000687" w:rsidRDefault="00455E81" w:rsidP="00A9280A">
            <w:pPr>
              <w:ind w:left="270" w:hanging="270"/>
              <w:rPr>
                <w:ins w:id="5754" w:author="User" w:date="2021-09-13T18:13:00Z"/>
                <w:rFonts w:ascii="標楷體" w:hAnsi="標楷體"/>
              </w:rPr>
            </w:pPr>
            <w:ins w:id="5755" w:author="User" w:date="2021-09-13T18:13:00Z">
              <w:r w:rsidRPr="00000687">
                <w:rPr>
                  <w:rFonts w:ascii="標楷體" w:hAnsi="標楷體"/>
                  <w:noProof/>
                  <w:color w:val="000000"/>
                  <w:spacing w:val="-10"/>
                </w:rPr>
                <w:t>35</w:t>
              </w:r>
            </w:ins>
          </w:p>
        </w:tc>
        <w:tc>
          <w:tcPr>
            <w:tcW w:w="2189" w:type="dxa"/>
          </w:tcPr>
          <w:p w14:paraId="51D03780" w14:textId="77777777" w:rsidR="00455E81" w:rsidRPr="00000687" w:rsidRDefault="00455E81" w:rsidP="00A9280A">
            <w:pPr>
              <w:ind w:left="280" w:hanging="280"/>
              <w:rPr>
                <w:ins w:id="5756" w:author="User" w:date="2021-09-13T18:13:00Z"/>
                <w:rFonts w:ascii="標楷體" w:hAnsi="標楷體"/>
              </w:rPr>
            </w:pPr>
            <w:ins w:id="5757" w:author="User" w:date="2021-09-13T18:13:00Z">
              <w:r w:rsidRPr="00000687">
                <w:rPr>
                  <w:rFonts w:ascii="標楷體" w:hAnsi="標楷體"/>
                  <w:noProof/>
                </w:rPr>
                <w:t>北成路</w:t>
              </w:r>
            </w:ins>
          </w:p>
        </w:tc>
        <w:tc>
          <w:tcPr>
            <w:tcW w:w="836" w:type="dxa"/>
            <w:shd w:val="clear" w:color="auto" w:fill="D9D9D9" w:themeFill="background1" w:themeFillShade="D9"/>
          </w:tcPr>
          <w:p w14:paraId="3BEE1373" w14:textId="77777777" w:rsidR="00455E81" w:rsidRPr="003C5E10" w:rsidRDefault="00455E81" w:rsidP="00A9280A">
            <w:pPr>
              <w:kinsoku w:val="0"/>
              <w:autoSpaceDE w:val="0"/>
              <w:autoSpaceDN w:val="0"/>
              <w:adjustRightInd w:val="0"/>
              <w:spacing w:before="118" w:line="216" w:lineRule="auto"/>
              <w:ind w:left="280" w:hanging="280"/>
              <w:rPr>
                <w:ins w:id="5758" w:author="User" w:date="2021-09-13T18:13:00Z"/>
                <w:rFonts w:ascii="標楷體" w:hAnsi="標楷體"/>
              </w:rPr>
            </w:pPr>
          </w:p>
        </w:tc>
        <w:tc>
          <w:tcPr>
            <w:tcW w:w="2189" w:type="dxa"/>
            <w:shd w:val="clear" w:color="auto" w:fill="D9D9D9" w:themeFill="background1" w:themeFillShade="D9"/>
          </w:tcPr>
          <w:p w14:paraId="376CF679" w14:textId="77777777" w:rsidR="00455E81" w:rsidRPr="003C5E10" w:rsidRDefault="00455E81" w:rsidP="00A9280A">
            <w:pPr>
              <w:ind w:left="280" w:hanging="280"/>
              <w:rPr>
                <w:ins w:id="5759" w:author="User" w:date="2021-09-13T18:13:00Z"/>
                <w:rFonts w:ascii="標楷體" w:hAnsi="標楷體"/>
              </w:rPr>
            </w:pPr>
          </w:p>
        </w:tc>
      </w:tr>
      <w:tr w:rsidR="00455E81" w:rsidRPr="003C5E10" w14:paraId="65E7585E" w14:textId="77777777" w:rsidTr="00A9280A">
        <w:trPr>
          <w:trHeight w:hRule="exact" w:val="454"/>
          <w:jc w:val="center"/>
          <w:ins w:id="5760" w:author="User" w:date="2021-09-13T18:13:00Z"/>
        </w:trPr>
        <w:tc>
          <w:tcPr>
            <w:tcW w:w="830" w:type="dxa"/>
          </w:tcPr>
          <w:p w14:paraId="0E3B9FE6" w14:textId="77777777" w:rsidR="00455E81" w:rsidRPr="00000687" w:rsidRDefault="00455E81" w:rsidP="00A9280A">
            <w:pPr>
              <w:ind w:left="249" w:hanging="249"/>
              <w:rPr>
                <w:ins w:id="5761" w:author="User" w:date="2021-09-13T18:13:00Z"/>
                <w:rFonts w:ascii="標楷體" w:hAnsi="標楷體"/>
                <w:noProof/>
                <w:color w:val="000000"/>
                <w:w w:val="89"/>
              </w:rPr>
            </w:pPr>
            <w:ins w:id="5762" w:author="User" w:date="2021-09-13T18:13:00Z">
              <w:r w:rsidRPr="00000687">
                <w:rPr>
                  <w:rFonts w:ascii="標楷體" w:hAnsi="標楷體"/>
                  <w:noProof/>
                  <w:color w:val="000000"/>
                  <w:w w:val="89"/>
                </w:rPr>
                <w:t>18</w:t>
              </w:r>
            </w:ins>
          </w:p>
        </w:tc>
        <w:tc>
          <w:tcPr>
            <w:tcW w:w="2189" w:type="dxa"/>
          </w:tcPr>
          <w:p w14:paraId="2071EA10" w14:textId="77777777" w:rsidR="00455E81" w:rsidRPr="00000687" w:rsidRDefault="00455E81" w:rsidP="00A9280A">
            <w:pPr>
              <w:ind w:left="249" w:hanging="249"/>
              <w:rPr>
                <w:ins w:id="5763" w:author="User" w:date="2021-09-13T18:13:00Z"/>
                <w:rFonts w:ascii="標楷體" w:hAnsi="標楷體"/>
                <w:noProof/>
                <w:color w:val="000000"/>
                <w:w w:val="89"/>
              </w:rPr>
            </w:pPr>
            <w:ins w:id="5764" w:author="User" w:date="2021-09-13T18:13:00Z">
              <w:r w:rsidRPr="00000687">
                <w:rPr>
                  <w:rFonts w:ascii="標楷體" w:hAnsi="標楷體"/>
                  <w:noProof/>
                  <w:color w:val="000000"/>
                  <w:w w:val="89"/>
                </w:rPr>
                <w:t>開元路</w:t>
              </w:r>
            </w:ins>
          </w:p>
        </w:tc>
        <w:tc>
          <w:tcPr>
            <w:tcW w:w="839" w:type="dxa"/>
          </w:tcPr>
          <w:p w14:paraId="4D2D216F" w14:textId="77777777" w:rsidR="00455E81" w:rsidRPr="00000687" w:rsidRDefault="00455E81" w:rsidP="00A9280A">
            <w:pPr>
              <w:ind w:left="270" w:hanging="270"/>
              <w:rPr>
                <w:ins w:id="5765" w:author="User" w:date="2021-09-13T18:13:00Z"/>
                <w:rFonts w:ascii="標楷體" w:hAnsi="標楷體"/>
              </w:rPr>
            </w:pPr>
            <w:ins w:id="5766" w:author="User" w:date="2021-09-13T18:13:00Z">
              <w:r w:rsidRPr="00000687">
                <w:rPr>
                  <w:rFonts w:ascii="標楷體" w:hAnsi="標楷體"/>
                  <w:noProof/>
                  <w:color w:val="000000"/>
                  <w:spacing w:val="-10"/>
                </w:rPr>
                <w:t>36</w:t>
              </w:r>
            </w:ins>
          </w:p>
        </w:tc>
        <w:tc>
          <w:tcPr>
            <w:tcW w:w="2189" w:type="dxa"/>
          </w:tcPr>
          <w:p w14:paraId="57686CF3" w14:textId="77777777" w:rsidR="00455E81" w:rsidRPr="00000687" w:rsidRDefault="00455E81" w:rsidP="00A9280A">
            <w:pPr>
              <w:ind w:left="280" w:hanging="280"/>
              <w:rPr>
                <w:ins w:id="5767" w:author="User" w:date="2021-09-13T18:13:00Z"/>
                <w:rFonts w:ascii="標楷體" w:hAnsi="標楷體"/>
              </w:rPr>
            </w:pPr>
            <w:ins w:id="5768" w:author="User" w:date="2021-09-13T18:13:00Z">
              <w:r w:rsidRPr="00000687">
                <w:rPr>
                  <w:rFonts w:ascii="標楷體" w:hAnsi="標楷體"/>
                  <w:noProof/>
                </w:rPr>
                <w:t>民德路</w:t>
              </w:r>
            </w:ins>
          </w:p>
        </w:tc>
        <w:tc>
          <w:tcPr>
            <w:tcW w:w="836" w:type="dxa"/>
            <w:shd w:val="clear" w:color="auto" w:fill="D9D9D9" w:themeFill="background1" w:themeFillShade="D9"/>
          </w:tcPr>
          <w:p w14:paraId="5C288702" w14:textId="77777777" w:rsidR="00455E81" w:rsidRPr="003C5E10" w:rsidRDefault="00455E81" w:rsidP="00A9280A">
            <w:pPr>
              <w:kinsoku w:val="0"/>
              <w:autoSpaceDE w:val="0"/>
              <w:autoSpaceDN w:val="0"/>
              <w:adjustRightInd w:val="0"/>
              <w:spacing w:before="118" w:line="216" w:lineRule="auto"/>
              <w:ind w:left="280" w:hanging="280"/>
              <w:rPr>
                <w:ins w:id="5769" w:author="User" w:date="2021-09-13T18:13:00Z"/>
                <w:rFonts w:ascii="標楷體" w:hAnsi="標楷體"/>
              </w:rPr>
            </w:pPr>
          </w:p>
        </w:tc>
        <w:tc>
          <w:tcPr>
            <w:tcW w:w="2189" w:type="dxa"/>
            <w:shd w:val="clear" w:color="auto" w:fill="D9D9D9" w:themeFill="background1" w:themeFillShade="D9"/>
          </w:tcPr>
          <w:p w14:paraId="19D044AD" w14:textId="77777777" w:rsidR="00455E81" w:rsidRPr="003C5E10" w:rsidRDefault="00455E81" w:rsidP="00A9280A">
            <w:pPr>
              <w:ind w:left="280" w:hanging="280"/>
              <w:rPr>
                <w:ins w:id="5770" w:author="User" w:date="2021-09-13T18:13:00Z"/>
                <w:rFonts w:ascii="標楷體" w:hAnsi="標楷體"/>
              </w:rPr>
            </w:pPr>
          </w:p>
        </w:tc>
      </w:tr>
    </w:tbl>
    <w:p w14:paraId="7735FED6" w14:textId="77777777" w:rsidR="00455E81" w:rsidRDefault="00455E81" w:rsidP="00455E81">
      <w:pPr>
        <w:ind w:left="280" w:hanging="280"/>
        <w:rPr>
          <w:ins w:id="5771" w:author="User" w:date="2021-09-13T18:13:00Z"/>
          <w:rFonts w:hint="eastAsia"/>
          <w:color w:val="000000" w:themeColor="text1"/>
        </w:rPr>
      </w:pPr>
    </w:p>
    <w:p w14:paraId="6D7E5F23" w14:textId="77777777" w:rsidR="00455E81" w:rsidRDefault="00455E81" w:rsidP="00455E81">
      <w:pPr>
        <w:ind w:left="280" w:hanging="280"/>
        <w:rPr>
          <w:ins w:id="5772" w:author="User" w:date="2021-09-13T18:13:00Z"/>
          <w:rFonts w:hint="eastAsia"/>
          <w:color w:val="000000" w:themeColor="text1"/>
        </w:rPr>
      </w:pPr>
    </w:p>
    <w:p w14:paraId="2414A43F" w14:textId="77777777" w:rsidR="00455E81" w:rsidRDefault="00455E81" w:rsidP="00455E81">
      <w:pPr>
        <w:ind w:left="280" w:hanging="280"/>
        <w:rPr>
          <w:ins w:id="5773" w:author="User" w:date="2021-09-13T18:13:00Z"/>
          <w:rFonts w:hint="eastAsia"/>
          <w:color w:val="000000" w:themeColor="text1"/>
        </w:rPr>
      </w:pPr>
      <w:ins w:id="5774" w:author="User" w:date="2021-09-13T18:13:00Z">
        <w:r>
          <w:rPr>
            <w:rFonts w:hint="eastAsia"/>
            <w:color w:val="000000" w:themeColor="text1"/>
          </w:rPr>
          <w:br w:type="page"/>
        </w:r>
      </w:ins>
    </w:p>
    <w:p w14:paraId="46EDD955" w14:textId="77777777" w:rsidR="00455E81" w:rsidRDefault="00455E81" w:rsidP="00455E81">
      <w:pPr>
        <w:ind w:left="280" w:hanging="280"/>
        <w:rPr>
          <w:ins w:id="5775" w:author="User" w:date="2021-09-13T18:13:00Z"/>
          <w:rFonts w:hint="eastAsia"/>
          <w:color w:val="000000" w:themeColor="text1"/>
        </w:rPr>
      </w:pPr>
    </w:p>
    <w:p w14:paraId="587533C3" w14:textId="7EEFEDF0" w:rsidR="00900328" w:rsidRDefault="00900328">
      <w:pPr>
        <w:pStyle w:val="afb"/>
        <w:keepNext/>
        <w:ind w:left="200" w:hanging="200"/>
        <w:rPr>
          <w:ins w:id="5776" w:author="User" w:date="2021-09-14T15:37:00Z"/>
          <w:rFonts w:hint="eastAsia"/>
        </w:rPr>
        <w:pPrChange w:id="5777" w:author="User" w:date="2021-09-14T15:37:00Z">
          <w:pPr>
            <w:ind w:left="280" w:hanging="280"/>
          </w:pPr>
        </w:pPrChange>
      </w:pPr>
      <w:bookmarkStart w:id="5778" w:name="_Toc85792204"/>
      <w:ins w:id="5779" w:author="User" w:date="2021-09-14T15:3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5780" w:author="User" w:date="2021-09-14T15:37:00Z">
        <w:r w:rsidR="00853FBC">
          <w:rPr>
            <w:rFonts w:hint="eastAsia"/>
            <w:noProof/>
          </w:rPr>
          <w:t>十九</w:t>
        </w:r>
        <w:r>
          <w:rPr>
            <w:rFonts w:hint="eastAsia"/>
          </w:rPr>
          <w:fldChar w:fldCharType="end"/>
        </w:r>
        <w:r>
          <w:rPr>
            <w:rFonts w:hint="eastAsia"/>
          </w:rPr>
          <w:t>：</w:t>
        </w:r>
        <w:r w:rsidRPr="00C97B86">
          <w:rPr>
            <w:rFonts w:hint="eastAsia"/>
          </w:rPr>
          <w:t>7.</w:t>
        </w:r>
        <w:r w:rsidRPr="00C97B86">
          <w:rPr>
            <w:rFonts w:hint="eastAsia"/>
          </w:rPr>
          <w:t>臺南市安平區巡查路線表</w:t>
        </w:r>
        <w:bookmarkEnd w:id="5778"/>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6EFFF6C8" w14:textId="77777777" w:rsidTr="00A9280A">
        <w:trPr>
          <w:trHeight w:hRule="exact" w:val="454"/>
          <w:jc w:val="center"/>
          <w:ins w:id="5781" w:author="User" w:date="2021-09-13T18:13:00Z"/>
        </w:trPr>
        <w:tc>
          <w:tcPr>
            <w:tcW w:w="9072" w:type="dxa"/>
            <w:gridSpan w:val="6"/>
            <w:vAlign w:val="center"/>
          </w:tcPr>
          <w:p w14:paraId="2DB7608E" w14:textId="4490F186" w:rsidR="00455E81" w:rsidRPr="003C5E10" w:rsidRDefault="00455E81" w:rsidP="00A9280A">
            <w:pPr>
              <w:kinsoku w:val="0"/>
              <w:autoSpaceDE w:val="0"/>
              <w:autoSpaceDN w:val="0"/>
              <w:adjustRightInd w:val="0"/>
              <w:spacing w:before="14" w:after="66" w:line="187" w:lineRule="auto"/>
              <w:ind w:left="280" w:hanging="280"/>
              <w:jc w:val="center"/>
              <w:rPr>
                <w:ins w:id="5782" w:author="User" w:date="2021-09-13T18:13:00Z"/>
                <w:rFonts w:ascii="標楷體" w:hAnsi="標楷體"/>
              </w:rPr>
            </w:pPr>
            <w:ins w:id="5783" w:author="User" w:date="2021-09-13T18:13:00Z">
              <w:r>
                <w:rPr>
                  <w:rFonts w:ascii="標楷體" w:hAnsi="標楷體" w:hint="eastAsia"/>
                </w:rPr>
                <w:t>7.</w:t>
              </w:r>
              <w:r w:rsidRPr="003C5E10">
                <w:rPr>
                  <w:rFonts w:ascii="標楷體" w:hAnsi="標楷體" w:hint="eastAsia"/>
                </w:rPr>
                <w:t>臺南市</w:t>
              </w:r>
              <w:r w:rsidRPr="003C5E10">
                <w:rPr>
                  <w:rFonts w:ascii="標楷體" w:hAnsi="標楷體" w:hint="eastAsia"/>
                  <w:b/>
                </w:rPr>
                <w:t>安平區</w:t>
              </w:r>
              <w:r w:rsidRPr="003C5E10">
                <w:rPr>
                  <w:rFonts w:ascii="標楷體" w:hAnsi="標楷體" w:hint="eastAsia"/>
                </w:rPr>
                <w:t>巡查路線</w:t>
              </w:r>
            </w:ins>
            <w:ins w:id="5784" w:author="User" w:date="2021-09-14T15:37:00Z">
              <w:r w:rsidR="00900328">
                <w:rPr>
                  <w:rFonts w:ascii="標楷體" w:hAnsi="標楷體" w:hint="eastAsia"/>
                </w:rPr>
                <w:t>表</w:t>
              </w:r>
            </w:ins>
            <w:ins w:id="5785" w:author="User" w:date="2021-09-13T18:13:00Z">
              <w:r w:rsidRPr="003C5E10">
                <w:rPr>
                  <w:rFonts w:ascii="標楷體" w:hAnsi="標楷體" w:hint="eastAsia"/>
                </w:rPr>
                <w:t xml:space="preserve">   共88項</w:t>
              </w:r>
            </w:ins>
          </w:p>
        </w:tc>
      </w:tr>
      <w:tr w:rsidR="00455E81" w:rsidRPr="003C5E10" w14:paraId="615CAE6A" w14:textId="77777777" w:rsidTr="00A9280A">
        <w:trPr>
          <w:trHeight w:hRule="exact" w:val="454"/>
          <w:jc w:val="center"/>
          <w:ins w:id="5786" w:author="User" w:date="2021-09-13T18:13:00Z"/>
        </w:trPr>
        <w:tc>
          <w:tcPr>
            <w:tcW w:w="830" w:type="dxa"/>
            <w:vAlign w:val="center"/>
          </w:tcPr>
          <w:p w14:paraId="6CAB56A2" w14:textId="77777777" w:rsidR="00455E81" w:rsidRPr="003C5E10" w:rsidRDefault="00455E81" w:rsidP="00A9280A">
            <w:pPr>
              <w:kinsoku w:val="0"/>
              <w:autoSpaceDE w:val="0"/>
              <w:autoSpaceDN w:val="0"/>
              <w:adjustRightInd w:val="0"/>
              <w:spacing w:before="14" w:after="66" w:line="187" w:lineRule="auto"/>
              <w:ind w:left="280" w:hanging="280"/>
              <w:rPr>
                <w:ins w:id="5787" w:author="User" w:date="2021-09-13T18:13:00Z"/>
                <w:rFonts w:ascii="標楷體" w:hAnsi="標楷體"/>
              </w:rPr>
            </w:pPr>
            <w:ins w:id="5788" w:author="User" w:date="2021-09-13T18:13:00Z">
              <w:r w:rsidRPr="003C5E10">
                <w:rPr>
                  <w:rFonts w:ascii="標楷體" w:hAnsi="標楷體" w:hint="eastAsia"/>
                </w:rPr>
                <w:t>編號</w:t>
              </w:r>
            </w:ins>
          </w:p>
        </w:tc>
        <w:tc>
          <w:tcPr>
            <w:tcW w:w="2189" w:type="dxa"/>
            <w:vAlign w:val="center"/>
          </w:tcPr>
          <w:p w14:paraId="042767FC" w14:textId="77777777" w:rsidR="00455E81" w:rsidRPr="003C5E10" w:rsidRDefault="00455E81" w:rsidP="00A9280A">
            <w:pPr>
              <w:kinsoku w:val="0"/>
              <w:autoSpaceDE w:val="0"/>
              <w:autoSpaceDN w:val="0"/>
              <w:adjustRightInd w:val="0"/>
              <w:spacing w:before="14" w:after="66" w:line="187" w:lineRule="auto"/>
              <w:ind w:left="280" w:hanging="280"/>
              <w:rPr>
                <w:ins w:id="5789" w:author="User" w:date="2021-09-13T18:13:00Z"/>
                <w:rFonts w:ascii="標楷體" w:hAnsi="標楷體"/>
              </w:rPr>
            </w:pPr>
            <w:ins w:id="5790" w:author="User" w:date="2021-09-13T18:13:00Z">
              <w:r w:rsidRPr="003C5E10">
                <w:rPr>
                  <w:rFonts w:ascii="標楷體" w:hAnsi="標楷體" w:hint="eastAsia"/>
                </w:rPr>
                <w:t>道路名稱</w:t>
              </w:r>
            </w:ins>
          </w:p>
        </w:tc>
        <w:tc>
          <w:tcPr>
            <w:tcW w:w="839" w:type="dxa"/>
            <w:vAlign w:val="center"/>
          </w:tcPr>
          <w:p w14:paraId="76CCEE02" w14:textId="77777777" w:rsidR="00455E81" w:rsidRPr="003C5E10" w:rsidRDefault="00455E81" w:rsidP="00A9280A">
            <w:pPr>
              <w:kinsoku w:val="0"/>
              <w:autoSpaceDE w:val="0"/>
              <w:autoSpaceDN w:val="0"/>
              <w:adjustRightInd w:val="0"/>
              <w:spacing w:before="14" w:after="66" w:line="187" w:lineRule="auto"/>
              <w:ind w:left="280" w:hanging="280"/>
              <w:rPr>
                <w:ins w:id="5791" w:author="User" w:date="2021-09-13T18:13:00Z"/>
                <w:rFonts w:ascii="標楷體" w:hAnsi="標楷體"/>
              </w:rPr>
            </w:pPr>
            <w:ins w:id="5792" w:author="User" w:date="2021-09-13T18:13:00Z">
              <w:r w:rsidRPr="003C5E10">
                <w:rPr>
                  <w:rFonts w:ascii="標楷體" w:hAnsi="標楷體" w:hint="eastAsia"/>
                </w:rPr>
                <w:t>編號</w:t>
              </w:r>
            </w:ins>
          </w:p>
        </w:tc>
        <w:tc>
          <w:tcPr>
            <w:tcW w:w="2189" w:type="dxa"/>
            <w:vAlign w:val="center"/>
          </w:tcPr>
          <w:p w14:paraId="2ED3BD29" w14:textId="77777777" w:rsidR="00455E81" w:rsidRPr="003C5E10" w:rsidRDefault="00455E81" w:rsidP="00A9280A">
            <w:pPr>
              <w:kinsoku w:val="0"/>
              <w:autoSpaceDE w:val="0"/>
              <w:autoSpaceDN w:val="0"/>
              <w:adjustRightInd w:val="0"/>
              <w:spacing w:before="14" w:after="66" w:line="187" w:lineRule="auto"/>
              <w:ind w:left="280" w:hanging="280"/>
              <w:rPr>
                <w:ins w:id="5793" w:author="User" w:date="2021-09-13T18:13:00Z"/>
                <w:rFonts w:ascii="標楷體" w:hAnsi="標楷體"/>
              </w:rPr>
            </w:pPr>
            <w:ins w:id="5794" w:author="User" w:date="2021-09-13T18:13:00Z">
              <w:r w:rsidRPr="003C5E10">
                <w:rPr>
                  <w:rFonts w:ascii="標楷體" w:hAnsi="標楷體" w:hint="eastAsia"/>
                </w:rPr>
                <w:t>道路名稱</w:t>
              </w:r>
            </w:ins>
          </w:p>
        </w:tc>
        <w:tc>
          <w:tcPr>
            <w:tcW w:w="836" w:type="dxa"/>
            <w:vAlign w:val="center"/>
          </w:tcPr>
          <w:p w14:paraId="0C0CA03F" w14:textId="77777777" w:rsidR="00455E81" w:rsidRPr="003C5E10" w:rsidRDefault="00455E81" w:rsidP="00A9280A">
            <w:pPr>
              <w:kinsoku w:val="0"/>
              <w:autoSpaceDE w:val="0"/>
              <w:autoSpaceDN w:val="0"/>
              <w:adjustRightInd w:val="0"/>
              <w:spacing w:before="14" w:after="66" w:line="187" w:lineRule="auto"/>
              <w:ind w:left="280" w:hanging="280"/>
              <w:rPr>
                <w:ins w:id="5795" w:author="User" w:date="2021-09-13T18:13:00Z"/>
                <w:rFonts w:ascii="標楷體" w:hAnsi="標楷體"/>
              </w:rPr>
            </w:pPr>
            <w:ins w:id="5796" w:author="User" w:date="2021-09-13T18:13:00Z">
              <w:r w:rsidRPr="003C5E10">
                <w:rPr>
                  <w:rFonts w:ascii="標楷體" w:hAnsi="標楷體" w:hint="eastAsia"/>
                </w:rPr>
                <w:t>編號</w:t>
              </w:r>
            </w:ins>
          </w:p>
        </w:tc>
        <w:tc>
          <w:tcPr>
            <w:tcW w:w="2189" w:type="dxa"/>
            <w:vAlign w:val="center"/>
          </w:tcPr>
          <w:p w14:paraId="5B6C35E6" w14:textId="77777777" w:rsidR="00455E81" w:rsidRPr="003C5E10" w:rsidRDefault="00455E81" w:rsidP="00A9280A">
            <w:pPr>
              <w:kinsoku w:val="0"/>
              <w:autoSpaceDE w:val="0"/>
              <w:autoSpaceDN w:val="0"/>
              <w:adjustRightInd w:val="0"/>
              <w:spacing w:before="14" w:after="66" w:line="187" w:lineRule="auto"/>
              <w:ind w:left="280" w:hanging="280"/>
              <w:rPr>
                <w:ins w:id="5797" w:author="User" w:date="2021-09-13T18:13:00Z"/>
                <w:rFonts w:ascii="標楷體" w:hAnsi="標楷體"/>
              </w:rPr>
            </w:pPr>
            <w:ins w:id="5798" w:author="User" w:date="2021-09-13T18:13:00Z">
              <w:r w:rsidRPr="003C5E10">
                <w:rPr>
                  <w:rFonts w:ascii="標楷體" w:hAnsi="標楷體" w:hint="eastAsia"/>
                </w:rPr>
                <w:t>道路名稱</w:t>
              </w:r>
            </w:ins>
          </w:p>
        </w:tc>
      </w:tr>
      <w:tr w:rsidR="00455E81" w:rsidRPr="003C5E10" w14:paraId="76B4B356" w14:textId="77777777" w:rsidTr="00A9280A">
        <w:trPr>
          <w:trHeight w:hRule="exact" w:val="454"/>
          <w:jc w:val="center"/>
          <w:ins w:id="5799" w:author="User" w:date="2021-09-13T18:13:00Z"/>
        </w:trPr>
        <w:tc>
          <w:tcPr>
            <w:tcW w:w="830" w:type="dxa"/>
          </w:tcPr>
          <w:p w14:paraId="3B9C0DFF" w14:textId="77777777" w:rsidR="00455E81" w:rsidRPr="003C5E10" w:rsidRDefault="00455E81" w:rsidP="00A9280A">
            <w:pPr>
              <w:kinsoku w:val="0"/>
              <w:autoSpaceDE w:val="0"/>
              <w:autoSpaceDN w:val="0"/>
              <w:adjustRightInd w:val="0"/>
              <w:spacing w:before="118" w:line="216" w:lineRule="auto"/>
              <w:ind w:left="221" w:hanging="221"/>
              <w:rPr>
                <w:ins w:id="5800" w:author="User" w:date="2021-09-13T18:13:00Z"/>
                <w:rFonts w:ascii="標楷體" w:hAnsi="標楷體"/>
              </w:rPr>
            </w:pPr>
            <w:ins w:id="5801" w:author="User" w:date="2021-09-13T18:13:00Z">
              <w:r w:rsidRPr="003C5E10">
                <w:rPr>
                  <w:rFonts w:ascii="標楷體" w:hAnsi="標楷體"/>
                  <w:noProof/>
                  <w:color w:val="000000"/>
                  <w:w w:val="79"/>
                </w:rPr>
                <w:t>1</w:t>
              </w:r>
            </w:ins>
          </w:p>
        </w:tc>
        <w:tc>
          <w:tcPr>
            <w:tcW w:w="2189" w:type="dxa"/>
          </w:tcPr>
          <w:p w14:paraId="6CD1C248" w14:textId="77777777" w:rsidR="00455E81" w:rsidRPr="003C5E10" w:rsidRDefault="00455E81" w:rsidP="00A9280A">
            <w:pPr>
              <w:ind w:left="280" w:hanging="280"/>
              <w:rPr>
                <w:ins w:id="5802" w:author="User" w:date="2021-09-13T18:13:00Z"/>
                <w:rFonts w:ascii="標楷體" w:hAnsi="標楷體"/>
              </w:rPr>
            </w:pPr>
            <w:ins w:id="5803" w:author="User" w:date="2021-09-13T18:13:00Z">
              <w:r w:rsidRPr="003C5E10">
                <w:rPr>
                  <w:rFonts w:ascii="標楷體" w:hAnsi="標楷體" w:hint="eastAsia"/>
                </w:rPr>
                <w:t>永華七街</w:t>
              </w:r>
            </w:ins>
          </w:p>
        </w:tc>
        <w:tc>
          <w:tcPr>
            <w:tcW w:w="839" w:type="dxa"/>
          </w:tcPr>
          <w:p w14:paraId="46172B68" w14:textId="77777777" w:rsidR="00455E81" w:rsidRPr="003C5E10" w:rsidRDefault="00455E81" w:rsidP="00A9280A">
            <w:pPr>
              <w:kinsoku w:val="0"/>
              <w:autoSpaceDE w:val="0"/>
              <w:autoSpaceDN w:val="0"/>
              <w:adjustRightInd w:val="0"/>
              <w:spacing w:before="118" w:line="216" w:lineRule="auto"/>
              <w:ind w:left="270" w:hanging="270"/>
              <w:rPr>
                <w:ins w:id="5804" w:author="User" w:date="2021-09-13T18:13:00Z"/>
                <w:rFonts w:ascii="標楷體" w:hAnsi="標楷體"/>
              </w:rPr>
            </w:pPr>
            <w:ins w:id="5805" w:author="User" w:date="2021-09-13T18:13:00Z">
              <w:r w:rsidRPr="003C5E10">
                <w:rPr>
                  <w:rFonts w:ascii="標楷體" w:hAnsi="標楷體"/>
                  <w:noProof/>
                  <w:color w:val="000000"/>
                  <w:spacing w:val="-10"/>
                </w:rPr>
                <w:t>31</w:t>
              </w:r>
            </w:ins>
          </w:p>
        </w:tc>
        <w:tc>
          <w:tcPr>
            <w:tcW w:w="2189" w:type="dxa"/>
          </w:tcPr>
          <w:p w14:paraId="01E91A50" w14:textId="77777777" w:rsidR="00455E81" w:rsidRPr="003C5E10" w:rsidRDefault="00455E81" w:rsidP="00A9280A">
            <w:pPr>
              <w:ind w:left="280" w:hanging="280"/>
              <w:rPr>
                <w:ins w:id="5806" w:author="User" w:date="2021-09-13T18:13:00Z"/>
                <w:rFonts w:ascii="標楷體" w:hAnsi="標楷體"/>
              </w:rPr>
            </w:pPr>
            <w:ins w:id="5807" w:author="User" w:date="2021-09-13T18:13:00Z">
              <w:r w:rsidRPr="003C5E10">
                <w:rPr>
                  <w:rFonts w:ascii="標楷體" w:hAnsi="標楷體" w:cs="Arial Unicode MS"/>
                  <w:noProof/>
                  <w:color w:val="000000"/>
                </w:rPr>
                <w:t>平通路</w:t>
              </w:r>
            </w:ins>
          </w:p>
        </w:tc>
        <w:tc>
          <w:tcPr>
            <w:tcW w:w="836" w:type="dxa"/>
          </w:tcPr>
          <w:p w14:paraId="66A32742" w14:textId="77777777" w:rsidR="00455E81" w:rsidRPr="003C5E10" w:rsidRDefault="00455E81" w:rsidP="00A9280A">
            <w:pPr>
              <w:kinsoku w:val="0"/>
              <w:autoSpaceDE w:val="0"/>
              <w:autoSpaceDN w:val="0"/>
              <w:adjustRightInd w:val="0"/>
              <w:spacing w:before="119" w:line="216" w:lineRule="auto"/>
              <w:ind w:left="270" w:hanging="270"/>
              <w:rPr>
                <w:ins w:id="5808" w:author="User" w:date="2021-09-13T18:13:00Z"/>
                <w:rFonts w:ascii="標楷體" w:hAnsi="標楷體"/>
              </w:rPr>
            </w:pPr>
            <w:ins w:id="5809" w:author="User" w:date="2021-09-13T18:13:00Z">
              <w:r w:rsidRPr="003C5E10">
                <w:rPr>
                  <w:rFonts w:ascii="標楷體" w:hAnsi="標楷體"/>
                  <w:noProof/>
                  <w:color w:val="000000"/>
                  <w:spacing w:val="-10"/>
                </w:rPr>
                <w:t>61</w:t>
              </w:r>
            </w:ins>
          </w:p>
        </w:tc>
        <w:tc>
          <w:tcPr>
            <w:tcW w:w="2189" w:type="dxa"/>
          </w:tcPr>
          <w:p w14:paraId="1C25F1A9" w14:textId="77777777" w:rsidR="00455E81" w:rsidRPr="003C5E10" w:rsidRDefault="00455E81" w:rsidP="00A9280A">
            <w:pPr>
              <w:ind w:left="280" w:hanging="280"/>
              <w:rPr>
                <w:ins w:id="5810" w:author="User" w:date="2021-09-13T18:13:00Z"/>
                <w:rFonts w:ascii="標楷體" w:hAnsi="標楷體"/>
              </w:rPr>
            </w:pPr>
            <w:ins w:id="5811" w:author="User" w:date="2021-09-13T18:13:00Z">
              <w:r w:rsidRPr="003C5E10">
                <w:rPr>
                  <w:rFonts w:ascii="標楷體" w:hAnsi="標楷體" w:cs="Arial Unicode MS"/>
                  <w:noProof/>
                </w:rPr>
                <w:t>大平路</w:t>
              </w:r>
            </w:ins>
          </w:p>
        </w:tc>
      </w:tr>
      <w:tr w:rsidR="00455E81" w:rsidRPr="003C5E10" w14:paraId="22456383" w14:textId="77777777" w:rsidTr="00A9280A">
        <w:trPr>
          <w:trHeight w:hRule="exact" w:val="454"/>
          <w:jc w:val="center"/>
          <w:ins w:id="5812" w:author="User" w:date="2021-09-13T18:13:00Z"/>
        </w:trPr>
        <w:tc>
          <w:tcPr>
            <w:tcW w:w="830" w:type="dxa"/>
          </w:tcPr>
          <w:p w14:paraId="0D50ED5F" w14:textId="77777777" w:rsidR="00455E81" w:rsidRPr="003C5E10" w:rsidRDefault="00455E81" w:rsidP="00A9280A">
            <w:pPr>
              <w:kinsoku w:val="0"/>
              <w:autoSpaceDE w:val="0"/>
              <w:autoSpaceDN w:val="0"/>
              <w:adjustRightInd w:val="0"/>
              <w:spacing w:before="119" w:line="216" w:lineRule="auto"/>
              <w:ind w:left="249" w:hanging="249"/>
              <w:rPr>
                <w:ins w:id="5813" w:author="User" w:date="2021-09-13T18:13:00Z"/>
                <w:rFonts w:ascii="標楷體" w:hAnsi="標楷體"/>
              </w:rPr>
            </w:pPr>
            <w:ins w:id="5814" w:author="User" w:date="2021-09-13T18:13:00Z">
              <w:r w:rsidRPr="003C5E10">
                <w:rPr>
                  <w:rFonts w:ascii="標楷體" w:hAnsi="標楷體"/>
                  <w:noProof/>
                  <w:color w:val="000000"/>
                  <w:w w:val="89"/>
                </w:rPr>
                <w:t>2</w:t>
              </w:r>
            </w:ins>
          </w:p>
        </w:tc>
        <w:tc>
          <w:tcPr>
            <w:tcW w:w="2189" w:type="dxa"/>
          </w:tcPr>
          <w:p w14:paraId="74AF0430" w14:textId="77777777" w:rsidR="00455E81" w:rsidRPr="003C5E10" w:rsidRDefault="00455E81" w:rsidP="00A9280A">
            <w:pPr>
              <w:ind w:left="280" w:hanging="280"/>
              <w:rPr>
                <w:ins w:id="5815" w:author="User" w:date="2021-09-13T18:13:00Z"/>
                <w:rFonts w:ascii="標楷體" w:hAnsi="標楷體"/>
              </w:rPr>
            </w:pPr>
            <w:ins w:id="5816" w:author="User" w:date="2021-09-13T18:13:00Z">
              <w:r w:rsidRPr="003C5E10">
                <w:rPr>
                  <w:rFonts w:ascii="標楷體" w:hAnsi="標楷體"/>
                  <w:noProof/>
                </w:rPr>
                <w:t>慶平路</w:t>
              </w:r>
            </w:ins>
          </w:p>
        </w:tc>
        <w:tc>
          <w:tcPr>
            <w:tcW w:w="839" w:type="dxa"/>
          </w:tcPr>
          <w:p w14:paraId="7940ABDB" w14:textId="77777777" w:rsidR="00455E81" w:rsidRPr="003C5E10" w:rsidRDefault="00455E81" w:rsidP="00A9280A">
            <w:pPr>
              <w:kinsoku w:val="0"/>
              <w:autoSpaceDE w:val="0"/>
              <w:autoSpaceDN w:val="0"/>
              <w:adjustRightInd w:val="0"/>
              <w:spacing w:before="118" w:line="216" w:lineRule="auto"/>
              <w:ind w:left="270" w:hanging="270"/>
              <w:rPr>
                <w:ins w:id="5817" w:author="User" w:date="2021-09-13T18:13:00Z"/>
                <w:rFonts w:ascii="標楷體" w:hAnsi="標楷體"/>
              </w:rPr>
            </w:pPr>
            <w:ins w:id="5818" w:author="User" w:date="2021-09-13T18:13:00Z">
              <w:r w:rsidRPr="003C5E10">
                <w:rPr>
                  <w:rFonts w:ascii="標楷體" w:hAnsi="標楷體"/>
                  <w:noProof/>
                  <w:color w:val="000000"/>
                  <w:spacing w:val="-10"/>
                </w:rPr>
                <w:t>32</w:t>
              </w:r>
            </w:ins>
          </w:p>
        </w:tc>
        <w:tc>
          <w:tcPr>
            <w:tcW w:w="2189" w:type="dxa"/>
          </w:tcPr>
          <w:p w14:paraId="410DEBAB" w14:textId="77777777" w:rsidR="00455E81" w:rsidRPr="003C5E10" w:rsidRDefault="00455E81" w:rsidP="00A9280A">
            <w:pPr>
              <w:ind w:left="280" w:hanging="280"/>
              <w:rPr>
                <w:ins w:id="5819" w:author="User" w:date="2021-09-13T18:13:00Z"/>
                <w:rFonts w:ascii="標楷體" w:hAnsi="標楷體"/>
              </w:rPr>
            </w:pPr>
            <w:ins w:id="5820" w:author="User" w:date="2021-09-13T18:13:00Z">
              <w:r w:rsidRPr="003C5E10">
                <w:rPr>
                  <w:rFonts w:ascii="標楷體" w:hAnsi="標楷體" w:cs="Arial Unicode MS"/>
                  <w:noProof/>
                  <w:color w:val="000000"/>
                </w:rPr>
                <w:t>平豐路</w:t>
              </w:r>
            </w:ins>
          </w:p>
        </w:tc>
        <w:tc>
          <w:tcPr>
            <w:tcW w:w="836" w:type="dxa"/>
          </w:tcPr>
          <w:p w14:paraId="4E16C361" w14:textId="77777777" w:rsidR="00455E81" w:rsidRPr="003C5E10" w:rsidRDefault="00455E81" w:rsidP="00A9280A">
            <w:pPr>
              <w:kinsoku w:val="0"/>
              <w:autoSpaceDE w:val="0"/>
              <w:autoSpaceDN w:val="0"/>
              <w:adjustRightInd w:val="0"/>
              <w:spacing w:before="119" w:line="216" w:lineRule="auto"/>
              <w:ind w:left="270" w:hanging="270"/>
              <w:rPr>
                <w:ins w:id="5821" w:author="User" w:date="2021-09-13T18:13:00Z"/>
                <w:rFonts w:ascii="標楷體" w:hAnsi="標楷體"/>
              </w:rPr>
            </w:pPr>
            <w:ins w:id="5822" w:author="User" w:date="2021-09-13T18:13:00Z">
              <w:r w:rsidRPr="003C5E10">
                <w:rPr>
                  <w:rFonts w:ascii="標楷體" w:hAnsi="標楷體"/>
                  <w:noProof/>
                  <w:color w:val="000000"/>
                  <w:spacing w:val="-10"/>
                </w:rPr>
                <w:t>62</w:t>
              </w:r>
            </w:ins>
          </w:p>
        </w:tc>
        <w:tc>
          <w:tcPr>
            <w:tcW w:w="2189" w:type="dxa"/>
          </w:tcPr>
          <w:p w14:paraId="5A524C49" w14:textId="77777777" w:rsidR="00455E81" w:rsidRPr="003C5E10" w:rsidRDefault="00455E81" w:rsidP="00A9280A">
            <w:pPr>
              <w:ind w:left="280" w:hanging="280"/>
              <w:rPr>
                <w:ins w:id="5823" w:author="User" w:date="2021-09-13T18:13:00Z"/>
                <w:rFonts w:ascii="標楷體" w:hAnsi="標楷體"/>
              </w:rPr>
            </w:pPr>
            <w:ins w:id="5824" w:author="User" w:date="2021-09-13T18:13:00Z">
              <w:r w:rsidRPr="003C5E10">
                <w:rPr>
                  <w:rFonts w:ascii="標楷體" w:hAnsi="標楷體" w:cs="Arial Unicode MS"/>
                  <w:noProof/>
                </w:rPr>
                <w:t>城平路</w:t>
              </w:r>
            </w:ins>
          </w:p>
        </w:tc>
      </w:tr>
      <w:tr w:rsidR="00455E81" w:rsidRPr="003C5E10" w14:paraId="59E44BE0" w14:textId="77777777" w:rsidTr="00A9280A">
        <w:trPr>
          <w:trHeight w:hRule="exact" w:val="454"/>
          <w:jc w:val="center"/>
          <w:ins w:id="5825" w:author="User" w:date="2021-09-13T18:13:00Z"/>
        </w:trPr>
        <w:tc>
          <w:tcPr>
            <w:tcW w:w="830" w:type="dxa"/>
          </w:tcPr>
          <w:p w14:paraId="5B076E02" w14:textId="77777777" w:rsidR="00455E81" w:rsidRPr="003C5E10" w:rsidRDefault="00455E81" w:rsidP="00A9280A">
            <w:pPr>
              <w:kinsoku w:val="0"/>
              <w:autoSpaceDE w:val="0"/>
              <w:autoSpaceDN w:val="0"/>
              <w:adjustRightInd w:val="0"/>
              <w:spacing w:before="119" w:line="216" w:lineRule="auto"/>
              <w:ind w:left="249" w:hanging="249"/>
              <w:rPr>
                <w:ins w:id="5826" w:author="User" w:date="2021-09-13T18:13:00Z"/>
                <w:rFonts w:ascii="標楷體" w:hAnsi="標楷體"/>
              </w:rPr>
            </w:pPr>
            <w:ins w:id="5827" w:author="User" w:date="2021-09-13T18:13:00Z">
              <w:r w:rsidRPr="003C5E10">
                <w:rPr>
                  <w:rFonts w:ascii="標楷體" w:hAnsi="標楷體"/>
                  <w:noProof/>
                  <w:color w:val="000000"/>
                  <w:w w:val="89"/>
                </w:rPr>
                <w:t>3</w:t>
              </w:r>
            </w:ins>
          </w:p>
        </w:tc>
        <w:tc>
          <w:tcPr>
            <w:tcW w:w="2189" w:type="dxa"/>
          </w:tcPr>
          <w:p w14:paraId="47141F43" w14:textId="77777777" w:rsidR="00455E81" w:rsidRPr="003C5E10" w:rsidRDefault="00455E81" w:rsidP="00A9280A">
            <w:pPr>
              <w:ind w:left="280" w:hanging="280"/>
              <w:rPr>
                <w:ins w:id="5828" w:author="User" w:date="2021-09-13T18:13:00Z"/>
                <w:rFonts w:ascii="標楷體" w:hAnsi="標楷體"/>
              </w:rPr>
            </w:pPr>
            <w:ins w:id="5829" w:author="User" w:date="2021-09-13T18:13:00Z">
              <w:r w:rsidRPr="003C5E10">
                <w:rPr>
                  <w:rFonts w:ascii="標楷體" w:hAnsi="標楷體"/>
                  <w:noProof/>
                </w:rPr>
                <w:t>文平路</w:t>
              </w:r>
            </w:ins>
          </w:p>
        </w:tc>
        <w:tc>
          <w:tcPr>
            <w:tcW w:w="839" w:type="dxa"/>
          </w:tcPr>
          <w:p w14:paraId="6A0033B1" w14:textId="77777777" w:rsidR="00455E81" w:rsidRPr="003C5E10" w:rsidRDefault="00455E81" w:rsidP="00A9280A">
            <w:pPr>
              <w:kinsoku w:val="0"/>
              <w:autoSpaceDE w:val="0"/>
              <w:autoSpaceDN w:val="0"/>
              <w:adjustRightInd w:val="0"/>
              <w:spacing w:before="118" w:line="216" w:lineRule="auto"/>
              <w:ind w:left="270" w:hanging="270"/>
              <w:rPr>
                <w:ins w:id="5830" w:author="User" w:date="2021-09-13T18:13:00Z"/>
                <w:rFonts w:ascii="標楷體" w:hAnsi="標楷體"/>
              </w:rPr>
            </w:pPr>
            <w:ins w:id="5831" w:author="User" w:date="2021-09-13T18:13:00Z">
              <w:r w:rsidRPr="003C5E10">
                <w:rPr>
                  <w:rFonts w:ascii="標楷體" w:hAnsi="標楷體"/>
                  <w:noProof/>
                  <w:color w:val="000000"/>
                  <w:spacing w:val="-10"/>
                </w:rPr>
                <w:t>33</w:t>
              </w:r>
            </w:ins>
          </w:p>
        </w:tc>
        <w:tc>
          <w:tcPr>
            <w:tcW w:w="2189" w:type="dxa"/>
          </w:tcPr>
          <w:p w14:paraId="24CBEBCA" w14:textId="77777777" w:rsidR="00455E81" w:rsidRPr="003C5E10" w:rsidRDefault="00455E81" w:rsidP="00A9280A">
            <w:pPr>
              <w:ind w:left="280" w:hanging="280"/>
              <w:rPr>
                <w:ins w:id="5832" w:author="User" w:date="2021-09-13T18:13:00Z"/>
                <w:rFonts w:ascii="標楷體" w:hAnsi="標楷體"/>
              </w:rPr>
            </w:pPr>
            <w:ins w:id="5833" w:author="User" w:date="2021-09-13T18:13:00Z">
              <w:r w:rsidRPr="003C5E10">
                <w:rPr>
                  <w:rFonts w:ascii="標楷體" w:hAnsi="標楷體"/>
                  <w:noProof/>
                </w:rPr>
                <w:t>府平路</w:t>
              </w:r>
            </w:ins>
          </w:p>
        </w:tc>
        <w:tc>
          <w:tcPr>
            <w:tcW w:w="836" w:type="dxa"/>
          </w:tcPr>
          <w:p w14:paraId="3E2159BB" w14:textId="77777777" w:rsidR="00455E81" w:rsidRPr="003C5E10" w:rsidRDefault="00455E81" w:rsidP="00A9280A">
            <w:pPr>
              <w:kinsoku w:val="0"/>
              <w:autoSpaceDE w:val="0"/>
              <w:autoSpaceDN w:val="0"/>
              <w:adjustRightInd w:val="0"/>
              <w:spacing w:before="118" w:line="216" w:lineRule="auto"/>
              <w:ind w:left="270" w:hanging="270"/>
              <w:rPr>
                <w:ins w:id="5834" w:author="User" w:date="2021-09-13T18:13:00Z"/>
                <w:rFonts w:ascii="標楷體" w:hAnsi="標楷體"/>
              </w:rPr>
            </w:pPr>
            <w:ins w:id="5835" w:author="User" w:date="2021-09-13T18:13:00Z">
              <w:r w:rsidRPr="003C5E10">
                <w:rPr>
                  <w:rFonts w:ascii="標楷體" w:hAnsi="標楷體"/>
                  <w:noProof/>
                  <w:color w:val="000000"/>
                  <w:spacing w:val="-10"/>
                </w:rPr>
                <w:t>63</w:t>
              </w:r>
            </w:ins>
          </w:p>
        </w:tc>
        <w:tc>
          <w:tcPr>
            <w:tcW w:w="2189" w:type="dxa"/>
          </w:tcPr>
          <w:p w14:paraId="207C415D" w14:textId="77777777" w:rsidR="00455E81" w:rsidRPr="003C5E10" w:rsidRDefault="00455E81" w:rsidP="00A9280A">
            <w:pPr>
              <w:ind w:left="280" w:hanging="280"/>
              <w:rPr>
                <w:ins w:id="5836" w:author="User" w:date="2021-09-13T18:13:00Z"/>
                <w:rFonts w:ascii="標楷體" w:hAnsi="標楷體"/>
              </w:rPr>
            </w:pPr>
            <w:ins w:id="5837" w:author="User" w:date="2021-09-13T18:13:00Z">
              <w:r w:rsidRPr="003C5E10">
                <w:rPr>
                  <w:rFonts w:ascii="標楷體" w:hAnsi="標楷體" w:cs="Arial Unicode MS"/>
                  <w:noProof/>
                </w:rPr>
                <w:t>民權路</w:t>
              </w:r>
            </w:ins>
          </w:p>
        </w:tc>
      </w:tr>
      <w:tr w:rsidR="00455E81" w:rsidRPr="003C5E10" w14:paraId="7BC8232F" w14:textId="77777777" w:rsidTr="00A9280A">
        <w:trPr>
          <w:trHeight w:hRule="exact" w:val="454"/>
          <w:jc w:val="center"/>
          <w:ins w:id="5838" w:author="User" w:date="2021-09-13T18:13:00Z"/>
        </w:trPr>
        <w:tc>
          <w:tcPr>
            <w:tcW w:w="830" w:type="dxa"/>
          </w:tcPr>
          <w:p w14:paraId="263FA7F8" w14:textId="77777777" w:rsidR="00455E81" w:rsidRPr="003C5E10" w:rsidRDefault="00455E81" w:rsidP="00A9280A">
            <w:pPr>
              <w:kinsoku w:val="0"/>
              <w:autoSpaceDE w:val="0"/>
              <w:autoSpaceDN w:val="0"/>
              <w:adjustRightInd w:val="0"/>
              <w:spacing w:before="118" w:line="216" w:lineRule="auto"/>
              <w:ind w:left="260" w:hanging="260"/>
              <w:rPr>
                <w:ins w:id="5839" w:author="User" w:date="2021-09-13T18:13:00Z"/>
                <w:rFonts w:ascii="標楷體" w:hAnsi="標楷體"/>
              </w:rPr>
            </w:pPr>
            <w:ins w:id="5840" w:author="User" w:date="2021-09-13T18:13:00Z">
              <w:r w:rsidRPr="003C5E10">
                <w:rPr>
                  <w:rFonts w:ascii="標楷體" w:hAnsi="標楷體"/>
                  <w:noProof/>
                  <w:color w:val="000000"/>
                  <w:spacing w:val="-20"/>
                </w:rPr>
                <w:t>4</w:t>
              </w:r>
            </w:ins>
          </w:p>
        </w:tc>
        <w:tc>
          <w:tcPr>
            <w:tcW w:w="2189" w:type="dxa"/>
          </w:tcPr>
          <w:p w14:paraId="731B9587" w14:textId="77777777" w:rsidR="00455E81" w:rsidRPr="003C5E10" w:rsidRDefault="00455E81" w:rsidP="00A9280A">
            <w:pPr>
              <w:ind w:left="280" w:hanging="280"/>
              <w:rPr>
                <w:ins w:id="5841" w:author="User" w:date="2021-09-13T18:13:00Z"/>
                <w:rFonts w:ascii="標楷體" w:hAnsi="標楷體"/>
              </w:rPr>
            </w:pPr>
            <w:ins w:id="5842" w:author="User" w:date="2021-09-13T18:13:00Z">
              <w:r w:rsidRPr="003C5E10">
                <w:rPr>
                  <w:rFonts w:ascii="標楷體" w:hAnsi="標楷體" w:cs="SimSun"/>
                  <w:noProof/>
                </w:rPr>
                <w:t>永華八街</w:t>
              </w:r>
            </w:ins>
          </w:p>
        </w:tc>
        <w:tc>
          <w:tcPr>
            <w:tcW w:w="839" w:type="dxa"/>
          </w:tcPr>
          <w:p w14:paraId="04446457" w14:textId="77777777" w:rsidR="00455E81" w:rsidRPr="003C5E10" w:rsidRDefault="00455E81" w:rsidP="00A9280A">
            <w:pPr>
              <w:kinsoku w:val="0"/>
              <w:autoSpaceDE w:val="0"/>
              <w:autoSpaceDN w:val="0"/>
              <w:adjustRightInd w:val="0"/>
              <w:spacing w:before="119" w:line="216" w:lineRule="auto"/>
              <w:ind w:left="270" w:hanging="270"/>
              <w:rPr>
                <w:ins w:id="5843" w:author="User" w:date="2021-09-13T18:13:00Z"/>
                <w:rFonts w:ascii="標楷體" w:hAnsi="標楷體"/>
              </w:rPr>
            </w:pPr>
            <w:ins w:id="5844" w:author="User" w:date="2021-09-13T18:13:00Z">
              <w:r w:rsidRPr="003C5E10">
                <w:rPr>
                  <w:rFonts w:ascii="標楷體" w:hAnsi="標楷體"/>
                  <w:noProof/>
                  <w:color w:val="000000"/>
                  <w:spacing w:val="-10"/>
                </w:rPr>
                <w:t>34</w:t>
              </w:r>
            </w:ins>
          </w:p>
        </w:tc>
        <w:tc>
          <w:tcPr>
            <w:tcW w:w="2189" w:type="dxa"/>
          </w:tcPr>
          <w:p w14:paraId="4ECA20AA" w14:textId="77777777" w:rsidR="00455E81" w:rsidRPr="003C5E10" w:rsidRDefault="00455E81" w:rsidP="00A9280A">
            <w:pPr>
              <w:ind w:left="280" w:hanging="280"/>
              <w:rPr>
                <w:ins w:id="5845" w:author="User" w:date="2021-09-13T18:13:00Z"/>
                <w:rFonts w:ascii="標楷體" w:hAnsi="標楷體"/>
              </w:rPr>
            </w:pPr>
            <w:ins w:id="5846" w:author="User" w:date="2021-09-13T18:13:00Z">
              <w:r w:rsidRPr="003C5E10">
                <w:rPr>
                  <w:rFonts w:ascii="標楷體" w:hAnsi="標楷體"/>
                  <w:noProof/>
                </w:rPr>
                <w:t>安億路</w:t>
              </w:r>
            </w:ins>
          </w:p>
        </w:tc>
        <w:tc>
          <w:tcPr>
            <w:tcW w:w="836" w:type="dxa"/>
          </w:tcPr>
          <w:p w14:paraId="3B540967" w14:textId="77777777" w:rsidR="00455E81" w:rsidRPr="003C5E10" w:rsidRDefault="00455E81" w:rsidP="00A9280A">
            <w:pPr>
              <w:kinsoku w:val="0"/>
              <w:autoSpaceDE w:val="0"/>
              <w:autoSpaceDN w:val="0"/>
              <w:adjustRightInd w:val="0"/>
              <w:spacing w:before="118" w:line="216" w:lineRule="auto"/>
              <w:ind w:left="270" w:hanging="270"/>
              <w:rPr>
                <w:ins w:id="5847" w:author="User" w:date="2021-09-13T18:13:00Z"/>
                <w:rFonts w:ascii="標楷體" w:hAnsi="標楷體"/>
              </w:rPr>
            </w:pPr>
            <w:ins w:id="5848" w:author="User" w:date="2021-09-13T18:13:00Z">
              <w:r w:rsidRPr="003C5E10">
                <w:rPr>
                  <w:rFonts w:ascii="標楷體" w:hAnsi="標楷體"/>
                  <w:noProof/>
                  <w:color w:val="000000"/>
                  <w:spacing w:val="-10"/>
                </w:rPr>
                <w:t>64</w:t>
              </w:r>
            </w:ins>
          </w:p>
        </w:tc>
        <w:tc>
          <w:tcPr>
            <w:tcW w:w="2189" w:type="dxa"/>
          </w:tcPr>
          <w:p w14:paraId="21F9809F" w14:textId="77777777" w:rsidR="00455E81" w:rsidRPr="003C5E10" w:rsidRDefault="00455E81" w:rsidP="00A9280A">
            <w:pPr>
              <w:ind w:left="280" w:hanging="280"/>
              <w:rPr>
                <w:ins w:id="5849" w:author="User" w:date="2021-09-13T18:13:00Z"/>
                <w:rFonts w:ascii="標楷體" w:hAnsi="標楷體"/>
              </w:rPr>
            </w:pPr>
            <w:ins w:id="5850" w:author="User" w:date="2021-09-13T18:13:00Z">
              <w:r w:rsidRPr="003C5E10">
                <w:rPr>
                  <w:rFonts w:ascii="標楷體" w:hAnsi="標楷體"/>
                  <w:noProof/>
                </w:rPr>
                <w:t>世平一街</w:t>
              </w:r>
            </w:ins>
          </w:p>
        </w:tc>
      </w:tr>
      <w:tr w:rsidR="00455E81" w:rsidRPr="003C5E10" w14:paraId="4BF02FC8" w14:textId="77777777" w:rsidTr="00A9280A">
        <w:trPr>
          <w:trHeight w:hRule="exact" w:val="454"/>
          <w:jc w:val="center"/>
          <w:ins w:id="5851" w:author="User" w:date="2021-09-13T18:13:00Z"/>
        </w:trPr>
        <w:tc>
          <w:tcPr>
            <w:tcW w:w="830" w:type="dxa"/>
          </w:tcPr>
          <w:p w14:paraId="47FAB098" w14:textId="77777777" w:rsidR="00455E81" w:rsidRPr="003C5E10" w:rsidRDefault="00455E81" w:rsidP="00A9280A">
            <w:pPr>
              <w:kinsoku w:val="0"/>
              <w:autoSpaceDE w:val="0"/>
              <w:autoSpaceDN w:val="0"/>
              <w:adjustRightInd w:val="0"/>
              <w:spacing w:before="118" w:line="216" w:lineRule="auto"/>
              <w:ind w:left="241" w:hanging="241"/>
              <w:rPr>
                <w:ins w:id="5852" w:author="User" w:date="2021-09-13T18:13:00Z"/>
                <w:rFonts w:ascii="標楷體" w:hAnsi="標楷體"/>
              </w:rPr>
            </w:pPr>
            <w:ins w:id="5853" w:author="User" w:date="2021-09-13T18:13:00Z">
              <w:r w:rsidRPr="003C5E10">
                <w:rPr>
                  <w:rFonts w:ascii="標楷體" w:hAnsi="標楷體"/>
                  <w:noProof/>
                  <w:color w:val="000000"/>
                  <w:w w:val="86"/>
                </w:rPr>
                <w:t>5</w:t>
              </w:r>
            </w:ins>
          </w:p>
        </w:tc>
        <w:tc>
          <w:tcPr>
            <w:tcW w:w="2189" w:type="dxa"/>
          </w:tcPr>
          <w:p w14:paraId="77558E0F" w14:textId="77777777" w:rsidR="00455E81" w:rsidRPr="003C5E10" w:rsidRDefault="00455E81" w:rsidP="00A9280A">
            <w:pPr>
              <w:ind w:left="280" w:hanging="280"/>
              <w:rPr>
                <w:ins w:id="5854" w:author="User" w:date="2021-09-13T18:13:00Z"/>
                <w:rFonts w:ascii="標楷體" w:hAnsi="標楷體"/>
              </w:rPr>
            </w:pPr>
            <w:ins w:id="5855" w:author="User" w:date="2021-09-13T18:13:00Z">
              <w:r w:rsidRPr="003C5E10">
                <w:rPr>
                  <w:rFonts w:ascii="標楷體" w:hAnsi="標楷體" w:cs="SimSun"/>
                  <w:noProof/>
                </w:rPr>
                <w:t>永華七街永華九街</w:t>
              </w:r>
            </w:ins>
          </w:p>
        </w:tc>
        <w:tc>
          <w:tcPr>
            <w:tcW w:w="839" w:type="dxa"/>
          </w:tcPr>
          <w:p w14:paraId="2837C34C" w14:textId="77777777" w:rsidR="00455E81" w:rsidRPr="003C5E10" w:rsidRDefault="00455E81" w:rsidP="00A9280A">
            <w:pPr>
              <w:kinsoku w:val="0"/>
              <w:autoSpaceDE w:val="0"/>
              <w:autoSpaceDN w:val="0"/>
              <w:adjustRightInd w:val="0"/>
              <w:spacing w:before="119" w:line="216" w:lineRule="auto"/>
              <w:ind w:left="270" w:hanging="270"/>
              <w:rPr>
                <w:ins w:id="5856" w:author="User" w:date="2021-09-13T18:13:00Z"/>
                <w:rFonts w:ascii="標楷體" w:hAnsi="標楷體"/>
              </w:rPr>
            </w:pPr>
            <w:ins w:id="5857" w:author="User" w:date="2021-09-13T18:13:00Z">
              <w:r w:rsidRPr="003C5E10">
                <w:rPr>
                  <w:rFonts w:ascii="標楷體" w:hAnsi="標楷體"/>
                  <w:noProof/>
                  <w:color w:val="000000"/>
                  <w:spacing w:val="-10"/>
                </w:rPr>
                <w:t>35</w:t>
              </w:r>
            </w:ins>
          </w:p>
        </w:tc>
        <w:tc>
          <w:tcPr>
            <w:tcW w:w="2189" w:type="dxa"/>
          </w:tcPr>
          <w:p w14:paraId="7E4BF92C" w14:textId="77777777" w:rsidR="00455E81" w:rsidRPr="003C5E10" w:rsidRDefault="00455E81" w:rsidP="00A9280A">
            <w:pPr>
              <w:ind w:left="280" w:hanging="280"/>
              <w:rPr>
                <w:ins w:id="5858" w:author="User" w:date="2021-09-13T18:13:00Z"/>
                <w:rFonts w:ascii="標楷體" w:hAnsi="標楷體"/>
              </w:rPr>
            </w:pPr>
            <w:ins w:id="5859" w:author="User" w:date="2021-09-13T18:13:00Z">
              <w:r w:rsidRPr="003C5E10">
                <w:rPr>
                  <w:rFonts w:ascii="標楷體" w:hAnsi="標楷體" w:cs="SimSun"/>
                  <w:noProof/>
                </w:rPr>
                <w:t>永華三街</w:t>
              </w:r>
            </w:ins>
          </w:p>
        </w:tc>
        <w:tc>
          <w:tcPr>
            <w:tcW w:w="836" w:type="dxa"/>
          </w:tcPr>
          <w:p w14:paraId="43A30086" w14:textId="77777777" w:rsidR="00455E81" w:rsidRPr="003C5E10" w:rsidRDefault="00455E81" w:rsidP="00A9280A">
            <w:pPr>
              <w:kinsoku w:val="0"/>
              <w:autoSpaceDE w:val="0"/>
              <w:autoSpaceDN w:val="0"/>
              <w:adjustRightInd w:val="0"/>
              <w:spacing w:before="118" w:line="216" w:lineRule="auto"/>
              <w:ind w:left="270" w:hanging="270"/>
              <w:rPr>
                <w:ins w:id="5860" w:author="User" w:date="2021-09-13T18:13:00Z"/>
                <w:rFonts w:ascii="標楷體" w:hAnsi="標楷體"/>
              </w:rPr>
            </w:pPr>
            <w:ins w:id="5861" w:author="User" w:date="2021-09-13T18:13:00Z">
              <w:r w:rsidRPr="003C5E10">
                <w:rPr>
                  <w:rFonts w:ascii="標楷體" w:hAnsi="標楷體"/>
                  <w:noProof/>
                  <w:color w:val="000000"/>
                  <w:spacing w:val="-10"/>
                </w:rPr>
                <w:t>65</w:t>
              </w:r>
            </w:ins>
          </w:p>
        </w:tc>
        <w:tc>
          <w:tcPr>
            <w:tcW w:w="2189" w:type="dxa"/>
          </w:tcPr>
          <w:p w14:paraId="5F57F21D" w14:textId="77777777" w:rsidR="00455E81" w:rsidRPr="003C5E10" w:rsidRDefault="00455E81" w:rsidP="00A9280A">
            <w:pPr>
              <w:ind w:left="280" w:hanging="280"/>
              <w:rPr>
                <w:ins w:id="5862" w:author="User" w:date="2021-09-13T18:13:00Z"/>
                <w:rFonts w:ascii="標楷體" w:hAnsi="標楷體"/>
              </w:rPr>
            </w:pPr>
            <w:ins w:id="5863" w:author="User" w:date="2021-09-13T18:13:00Z">
              <w:r w:rsidRPr="003C5E10">
                <w:rPr>
                  <w:rFonts w:ascii="標楷體" w:hAnsi="標楷體"/>
                  <w:noProof/>
                </w:rPr>
                <w:t>世平二街</w:t>
              </w:r>
            </w:ins>
          </w:p>
        </w:tc>
      </w:tr>
      <w:tr w:rsidR="00455E81" w:rsidRPr="003C5E10" w14:paraId="2E40145E" w14:textId="77777777" w:rsidTr="00A9280A">
        <w:trPr>
          <w:trHeight w:hRule="exact" w:val="454"/>
          <w:jc w:val="center"/>
          <w:ins w:id="5864" w:author="User" w:date="2021-09-13T18:13:00Z"/>
        </w:trPr>
        <w:tc>
          <w:tcPr>
            <w:tcW w:w="830" w:type="dxa"/>
          </w:tcPr>
          <w:p w14:paraId="5865DF0D" w14:textId="77777777" w:rsidR="00455E81" w:rsidRPr="003C5E10" w:rsidRDefault="00455E81" w:rsidP="00A9280A">
            <w:pPr>
              <w:kinsoku w:val="0"/>
              <w:autoSpaceDE w:val="0"/>
              <w:autoSpaceDN w:val="0"/>
              <w:adjustRightInd w:val="0"/>
              <w:spacing w:before="118" w:line="216" w:lineRule="auto"/>
              <w:ind w:left="241" w:hanging="241"/>
              <w:rPr>
                <w:ins w:id="5865" w:author="User" w:date="2021-09-13T18:13:00Z"/>
                <w:rFonts w:ascii="標楷體" w:hAnsi="標楷體"/>
              </w:rPr>
            </w:pPr>
            <w:ins w:id="5866" w:author="User" w:date="2021-09-13T18:13:00Z">
              <w:r w:rsidRPr="003C5E10">
                <w:rPr>
                  <w:rFonts w:ascii="標楷體" w:hAnsi="標楷體"/>
                  <w:noProof/>
                  <w:color w:val="000000"/>
                  <w:w w:val="86"/>
                </w:rPr>
                <w:t>6</w:t>
              </w:r>
            </w:ins>
          </w:p>
        </w:tc>
        <w:tc>
          <w:tcPr>
            <w:tcW w:w="2189" w:type="dxa"/>
          </w:tcPr>
          <w:p w14:paraId="572AD5EE" w14:textId="77777777" w:rsidR="00455E81" w:rsidRPr="003C5E10" w:rsidRDefault="00455E81" w:rsidP="00A9280A">
            <w:pPr>
              <w:ind w:left="280" w:hanging="280"/>
              <w:rPr>
                <w:ins w:id="5867" w:author="User" w:date="2021-09-13T18:13:00Z"/>
                <w:rFonts w:ascii="標楷體" w:hAnsi="標楷體"/>
              </w:rPr>
            </w:pPr>
            <w:ins w:id="5868" w:author="User" w:date="2021-09-13T18:13:00Z">
              <w:r w:rsidRPr="003C5E10">
                <w:rPr>
                  <w:rFonts w:ascii="標楷體" w:hAnsi="標楷體" w:cs="SimSun"/>
                  <w:noProof/>
                </w:rPr>
                <w:t>永華十街</w:t>
              </w:r>
            </w:ins>
          </w:p>
        </w:tc>
        <w:tc>
          <w:tcPr>
            <w:tcW w:w="839" w:type="dxa"/>
          </w:tcPr>
          <w:p w14:paraId="215DEDFE" w14:textId="77777777" w:rsidR="00455E81" w:rsidRPr="003C5E10" w:rsidRDefault="00455E81" w:rsidP="00A9280A">
            <w:pPr>
              <w:kinsoku w:val="0"/>
              <w:autoSpaceDE w:val="0"/>
              <w:autoSpaceDN w:val="0"/>
              <w:adjustRightInd w:val="0"/>
              <w:spacing w:before="118" w:line="216" w:lineRule="auto"/>
              <w:ind w:left="270" w:hanging="270"/>
              <w:rPr>
                <w:ins w:id="5869" w:author="User" w:date="2021-09-13T18:13:00Z"/>
                <w:rFonts w:ascii="標楷體" w:hAnsi="標楷體"/>
              </w:rPr>
            </w:pPr>
            <w:ins w:id="5870" w:author="User" w:date="2021-09-13T18:13:00Z">
              <w:r w:rsidRPr="003C5E10">
                <w:rPr>
                  <w:rFonts w:ascii="標楷體" w:hAnsi="標楷體"/>
                  <w:noProof/>
                  <w:color w:val="000000"/>
                  <w:spacing w:val="-10"/>
                </w:rPr>
                <w:t>36</w:t>
              </w:r>
            </w:ins>
          </w:p>
        </w:tc>
        <w:tc>
          <w:tcPr>
            <w:tcW w:w="2189" w:type="dxa"/>
          </w:tcPr>
          <w:p w14:paraId="2B7FFDA5" w14:textId="77777777" w:rsidR="00455E81" w:rsidRPr="003C5E10" w:rsidRDefault="00455E81" w:rsidP="00A9280A">
            <w:pPr>
              <w:ind w:left="280" w:hanging="280"/>
              <w:rPr>
                <w:ins w:id="5871" w:author="User" w:date="2021-09-13T18:13:00Z"/>
                <w:rFonts w:ascii="標楷體" w:hAnsi="標楷體"/>
              </w:rPr>
            </w:pPr>
            <w:ins w:id="5872" w:author="User" w:date="2021-09-13T18:13:00Z">
              <w:r w:rsidRPr="003C5E10">
                <w:rPr>
                  <w:rFonts w:ascii="標楷體" w:hAnsi="標楷體" w:cs="SimSun"/>
                  <w:noProof/>
                </w:rPr>
                <w:t>永華四街</w:t>
              </w:r>
            </w:ins>
          </w:p>
        </w:tc>
        <w:tc>
          <w:tcPr>
            <w:tcW w:w="836" w:type="dxa"/>
          </w:tcPr>
          <w:p w14:paraId="68326AA5" w14:textId="77777777" w:rsidR="00455E81" w:rsidRPr="003C5E10" w:rsidRDefault="00455E81" w:rsidP="00A9280A">
            <w:pPr>
              <w:kinsoku w:val="0"/>
              <w:autoSpaceDE w:val="0"/>
              <w:autoSpaceDN w:val="0"/>
              <w:adjustRightInd w:val="0"/>
              <w:spacing w:before="118" w:line="216" w:lineRule="auto"/>
              <w:ind w:left="270" w:hanging="270"/>
              <w:rPr>
                <w:ins w:id="5873" w:author="User" w:date="2021-09-13T18:13:00Z"/>
                <w:rFonts w:ascii="標楷體" w:hAnsi="標楷體"/>
              </w:rPr>
            </w:pPr>
            <w:ins w:id="5874" w:author="User" w:date="2021-09-13T18:13:00Z">
              <w:r w:rsidRPr="003C5E10">
                <w:rPr>
                  <w:rFonts w:ascii="標楷體" w:hAnsi="標楷體"/>
                  <w:noProof/>
                  <w:color w:val="000000"/>
                  <w:spacing w:val="-10"/>
                </w:rPr>
                <w:t>66</w:t>
              </w:r>
            </w:ins>
          </w:p>
        </w:tc>
        <w:tc>
          <w:tcPr>
            <w:tcW w:w="2189" w:type="dxa"/>
          </w:tcPr>
          <w:p w14:paraId="7132359F" w14:textId="77777777" w:rsidR="00455E81" w:rsidRPr="003C5E10" w:rsidRDefault="00455E81" w:rsidP="00A9280A">
            <w:pPr>
              <w:ind w:left="280" w:hanging="280"/>
              <w:rPr>
                <w:ins w:id="5875" w:author="User" w:date="2021-09-13T18:13:00Z"/>
                <w:rFonts w:ascii="標楷體" w:hAnsi="標楷體"/>
              </w:rPr>
            </w:pPr>
            <w:ins w:id="5876" w:author="User" w:date="2021-09-13T18:13:00Z">
              <w:r w:rsidRPr="003C5E10">
                <w:rPr>
                  <w:rFonts w:ascii="標楷體" w:hAnsi="標楷體"/>
                  <w:noProof/>
                </w:rPr>
                <w:t>世平三街</w:t>
              </w:r>
            </w:ins>
          </w:p>
        </w:tc>
      </w:tr>
      <w:tr w:rsidR="00455E81" w:rsidRPr="003C5E10" w14:paraId="1795E045" w14:textId="77777777" w:rsidTr="00A9280A">
        <w:trPr>
          <w:trHeight w:hRule="exact" w:val="454"/>
          <w:jc w:val="center"/>
          <w:ins w:id="5877" w:author="User" w:date="2021-09-13T18:13:00Z"/>
        </w:trPr>
        <w:tc>
          <w:tcPr>
            <w:tcW w:w="830" w:type="dxa"/>
          </w:tcPr>
          <w:p w14:paraId="6B5A1A82" w14:textId="77777777" w:rsidR="00455E81" w:rsidRPr="003C5E10" w:rsidRDefault="00455E81" w:rsidP="00A9280A">
            <w:pPr>
              <w:kinsoku w:val="0"/>
              <w:autoSpaceDE w:val="0"/>
              <w:autoSpaceDN w:val="0"/>
              <w:adjustRightInd w:val="0"/>
              <w:spacing w:before="118" w:line="216" w:lineRule="auto"/>
              <w:ind w:left="241" w:hanging="241"/>
              <w:rPr>
                <w:ins w:id="5878" w:author="User" w:date="2021-09-13T18:13:00Z"/>
                <w:rFonts w:ascii="標楷體" w:hAnsi="標楷體"/>
              </w:rPr>
            </w:pPr>
            <w:ins w:id="5879" w:author="User" w:date="2021-09-13T18:13:00Z">
              <w:r w:rsidRPr="003C5E10">
                <w:rPr>
                  <w:rFonts w:ascii="標楷體" w:hAnsi="標楷體"/>
                  <w:noProof/>
                  <w:color w:val="000000"/>
                  <w:w w:val="86"/>
                </w:rPr>
                <w:t>7</w:t>
              </w:r>
            </w:ins>
          </w:p>
        </w:tc>
        <w:tc>
          <w:tcPr>
            <w:tcW w:w="2189" w:type="dxa"/>
          </w:tcPr>
          <w:p w14:paraId="7AB7EE8D" w14:textId="77777777" w:rsidR="00455E81" w:rsidRPr="003C5E10" w:rsidRDefault="00455E81" w:rsidP="00A9280A">
            <w:pPr>
              <w:ind w:left="280" w:hanging="280"/>
              <w:rPr>
                <w:ins w:id="5880" w:author="User" w:date="2021-09-13T18:13:00Z"/>
                <w:rFonts w:ascii="標楷體" w:hAnsi="標楷體"/>
              </w:rPr>
            </w:pPr>
            <w:ins w:id="5881" w:author="User" w:date="2021-09-13T18:13:00Z">
              <w:r w:rsidRPr="003C5E10">
                <w:rPr>
                  <w:rFonts w:ascii="標楷體" w:hAnsi="標楷體" w:cs="SimSun"/>
                  <w:noProof/>
                </w:rPr>
                <w:t>永華十一街</w:t>
              </w:r>
            </w:ins>
          </w:p>
        </w:tc>
        <w:tc>
          <w:tcPr>
            <w:tcW w:w="839" w:type="dxa"/>
          </w:tcPr>
          <w:p w14:paraId="7D4784D7" w14:textId="77777777" w:rsidR="00455E81" w:rsidRPr="003C5E10" w:rsidRDefault="00455E81" w:rsidP="00A9280A">
            <w:pPr>
              <w:kinsoku w:val="0"/>
              <w:autoSpaceDE w:val="0"/>
              <w:autoSpaceDN w:val="0"/>
              <w:adjustRightInd w:val="0"/>
              <w:spacing w:before="118" w:line="216" w:lineRule="auto"/>
              <w:ind w:left="270" w:hanging="270"/>
              <w:rPr>
                <w:ins w:id="5882" w:author="User" w:date="2021-09-13T18:13:00Z"/>
                <w:rFonts w:ascii="標楷體" w:hAnsi="標楷體"/>
              </w:rPr>
            </w:pPr>
            <w:ins w:id="5883" w:author="User" w:date="2021-09-13T18:13:00Z">
              <w:r w:rsidRPr="003C5E10">
                <w:rPr>
                  <w:rFonts w:ascii="標楷體" w:hAnsi="標楷體"/>
                  <w:noProof/>
                  <w:color w:val="000000"/>
                  <w:spacing w:val="-10"/>
                </w:rPr>
                <w:t>37</w:t>
              </w:r>
            </w:ins>
          </w:p>
        </w:tc>
        <w:tc>
          <w:tcPr>
            <w:tcW w:w="2189" w:type="dxa"/>
          </w:tcPr>
          <w:p w14:paraId="3BC0226B" w14:textId="77777777" w:rsidR="00455E81" w:rsidRPr="003C5E10" w:rsidRDefault="00455E81" w:rsidP="00A9280A">
            <w:pPr>
              <w:ind w:left="280" w:hanging="280"/>
              <w:rPr>
                <w:ins w:id="5884" w:author="User" w:date="2021-09-13T18:13:00Z"/>
                <w:rFonts w:ascii="標楷體" w:hAnsi="標楷體"/>
              </w:rPr>
            </w:pPr>
            <w:ins w:id="5885" w:author="User" w:date="2021-09-13T18:13:00Z">
              <w:r w:rsidRPr="003C5E10">
                <w:rPr>
                  <w:rFonts w:ascii="標楷體" w:hAnsi="標楷體"/>
                  <w:noProof/>
                </w:rPr>
                <w:t>建平一街</w:t>
              </w:r>
            </w:ins>
          </w:p>
        </w:tc>
        <w:tc>
          <w:tcPr>
            <w:tcW w:w="836" w:type="dxa"/>
          </w:tcPr>
          <w:p w14:paraId="54F53584" w14:textId="77777777" w:rsidR="00455E81" w:rsidRPr="003C5E10" w:rsidRDefault="00455E81" w:rsidP="00A9280A">
            <w:pPr>
              <w:kinsoku w:val="0"/>
              <w:autoSpaceDE w:val="0"/>
              <w:autoSpaceDN w:val="0"/>
              <w:adjustRightInd w:val="0"/>
              <w:spacing w:before="119" w:line="216" w:lineRule="auto"/>
              <w:ind w:left="270" w:hanging="270"/>
              <w:rPr>
                <w:ins w:id="5886" w:author="User" w:date="2021-09-13T18:13:00Z"/>
                <w:rFonts w:ascii="標楷體" w:hAnsi="標楷體"/>
              </w:rPr>
            </w:pPr>
            <w:ins w:id="5887" w:author="User" w:date="2021-09-13T18:13:00Z">
              <w:r w:rsidRPr="003C5E10">
                <w:rPr>
                  <w:rFonts w:ascii="標楷體" w:hAnsi="標楷體"/>
                  <w:noProof/>
                  <w:color w:val="000000"/>
                  <w:spacing w:val="-10"/>
                </w:rPr>
                <w:t>67</w:t>
              </w:r>
            </w:ins>
          </w:p>
        </w:tc>
        <w:tc>
          <w:tcPr>
            <w:tcW w:w="2189" w:type="dxa"/>
          </w:tcPr>
          <w:p w14:paraId="5E12F034" w14:textId="77777777" w:rsidR="00455E81" w:rsidRPr="003C5E10" w:rsidRDefault="00455E81" w:rsidP="00A9280A">
            <w:pPr>
              <w:ind w:left="280" w:hanging="280"/>
              <w:rPr>
                <w:ins w:id="5888" w:author="User" w:date="2021-09-13T18:13:00Z"/>
                <w:rFonts w:ascii="標楷體" w:hAnsi="標楷體"/>
              </w:rPr>
            </w:pPr>
            <w:ins w:id="5889" w:author="User" w:date="2021-09-13T18:13:00Z">
              <w:r w:rsidRPr="003C5E10">
                <w:rPr>
                  <w:rFonts w:ascii="標楷體" w:hAnsi="標楷體"/>
                  <w:noProof/>
                </w:rPr>
                <w:t>世平四街</w:t>
              </w:r>
            </w:ins>
          </w:p>
        </w:tc>
      </w:tr>
      <w:tr w:rsidR="00455E81" w:rsidRPr="003C5E10" w14:paraId="60FC070D" w14:textId="77777777" w:rsidTr="00A9280A">
        <w:trPr>
          <w:trHeight w:hRule="exact" w:val="454"/>
          <w:jc w:val="center"/>
          <w:ins w:id="5890" w:author="User" w:date="2021-09-13T18:13:00Z"/>
        </w:trPr>
        <w:tc>
          <w:tcPr>
            <w:tcW w:w="830" w:type="dxa"/>
          </w:tcPr>
          <w:p w14:paraId="6BC987B0" w14:textId="77777777" w:rsidR="00455E81" w:rsidRPr="003C5E10" w:rsidRDefault="00455E81" w:rsidP="00A9280A">
            <w:pPr>
              <w:kinsoku w:val="0"/>
              <w:autoSpaceDE w:val="0"/>
              <w:autoSpaceDN w:val="0"/>
              <w:adjustRightInd w:val="0"/>
              <w:spacing w:before="119" w:line="216" w:lineRule="auto"/>
              <w:ind w:left="249" w:hanging="249"/>
              <w:rPr>
                <w:ins w:id="5891" w:author="User" w:date="2021-09-13T18:13:00Z"/>
                <w:rFonts w:ascii="標楷體" w:hAnsi="標楷體"/>
              </w:rPr>
            </w:pPr>
            <w:ins w:id="5892" w:author="User" w:date="2021-09-13T18:13:00Z">
              <w:r w:rsidRPr="003C5E10">
                <w:rPr>
                  <w:rFonts w:ascii="標楷體" w:hAnsi="標楷體"/>
                  <w:noProof/>
                  <w:color w:val="000000"/>
                  <w:w w:val="89"/>
                </w:rPr>
                <w:t>8</w:t>
              </w:r>
            </w:ins>
          </w:p>
        </w:tc>
        <w:tc>
          <w:tcPr>
            <w:tcW w:w="2189" w:type="dxa"/>
          </w:tcPr>
          <w:p w14:paraId="2D6755DD" w14:textId="77777777" w:rsidR="00455E81" w:rsidRPr="003C5E10" w:rsidRDefault="00455E81" w:rsidP="00A9280A">
            <w:pPr>
              <w:ind w:left="280" w:hanging="280"/>
              <w:rPr>
                <w:ins w:id="5893" w:author="User" w:date="2021-09-13T18:13:00Z"/>
                <w:rFonts w:ascii="標楷體" w:hAnsi="標楷體"/>
              </w:rPr>
            </w:pPr>
            <w:ins w:id="5894" w:author="User" w:date="2021-09-13T18:13:00Z">
              <w:r w:rsidRPr="003C5E10">
                <w:rPr>
                  <w:rFonts w:ascii="標楷體" w:hAnsi="標楷體" w:cs="SimSun"/>
                  <w:noProof/>
                </w:rPr>
                <w:t>永華十二街</w:t>
              </w:r>
            </w:ins>
          </w:p>
        </w:tc>
        <w:tc>
          <w:tcPr>
            <w:tcW w:w="839" w:type="dxa"/>
          </w:tcPr>
          <w:p w14:paraId="7055BA8D" w14:textId="77777777" w:rsidR="00455E81" w:rsidRPr="003C5E10" w:rsidRDefault="00455E81" w:rsidP="00A9280A">
            <w:pPr>
              <w:kinsoku w:val="0"/>
              <w:autoSpaceDE w:val="0"/>
              <w:autoSpaceDN w:val="0"/>
              <w:adjustRightInd w:val="0"/>
              <w:spacing w:before="118" w:line="216" w:lineRule="auto"/>
              <w:ind w:left="270" w:hanging="270"/>
              <w:rPr>
                <w:ins w:id="5895" w:author="User" w:date="2021-09-13T18:13:00Z"/>
                <w:rFonts w:ascii="標楷體" w:hAnsi="標楷體"/>
              </w:rPr>
            </w:pPr>
            <w:ins w:id="5896" w:author="User" w:date="2021-09-13T18:13:00Z">
              <w:r w:rsidRPr="003C5E10">
                <w:rPr>
                  <w:rFonts w:ascii="標楷體" w:hAnsi="標楷體"/>
                  <w:noProof/>
                  <w:color w:val="000000"/>
                  <w:spacing w:val="-10"/>
                </w:rPr>
                <w:t>38</w:t>
              </w:r>
            </w:ins>
          </w:p>
        </w:tc>
        <w:tc>
          <w:tcPr>
            <w:tcW w:w="2189" w:type="dxa"/>
          </w:tcPr>
          <w:p w14:paraId="23E2A710" w14:textId="77777777" w:rsidR="00455E81" w:rsidRPr="003C5E10" w:rsidRDefault="00455E81" w:rsidP="00A9280A">
            <w:pPr>
              <w:ind w:left="280" w:hanging="280"/>
              <w:rPr>
                <w:ins w:id="5897" w:author="User" w:date="2021-09-13T18:13:00Z"/>
                <w:rFonts w:ascii="標楷體" w:hAnsi="標楷體"/>
              </w:rPr>
            </w:pPr>
            <w:ins w:id="5898" w:author="User" w:date="2021-09-13T18:13:00Z">
              <w:r w:rsidRPr="003C5E10">
                <w:rPr>
                  <w:rFonts w:ascii="標楷體" w:hAnsi="標楷體"/>
                  <w:noProof/>
                </w:rPr>
                <w:t>建平二街</w:t>
              </w:r>
            </w:ins>
          </w:p>
        </w:tc>
        <w:tc>
          <w:tcPr>
            <w:tcW w:w="836" w:type="dxa"/>
          </w:tcPr>
          <w:p w14:paraId="492FE3C2" w14:textId="77777777" w:rsidR="00455E81" w:rsidRPr="003C5E10" w:rsidRDefault="00455E81" w:rsidP="00A9280A">
            <w:pPr>
              <w:kinsoku w:val="0"/>
              <w:autoSpaceDE w:val="0"/>
              <w:autoSpaceDN w:val="0"/>
              <w:adjustRightInd w:val="0"/>
              <w:spacing w:before="119" w:line="216" w:lineRule="auto"/>
              <w:ind w:left="270" w:hanging="270"/>
              <w:rPr>
                <w:ins w:id="5899" w:author="User" w:date="2021-09-13T18:13:00Z"/>
                <w:rFonts w:ascii="標楷體" w:hAnsi="標楷體"/>
              </w:rPr>
            </w:pPr>
            <w:ins w:id="5900" w:author="User" w:date="2021-09-13T18:13:00Z">
              <w:r w:rsidRPr="003C5E10">
                <w:rPr>
                  <w:rFonts w:ascii="標楷體" w:hAnsi="標楷體"/>
                  <w:noProof/>
                  <w:color w:val="000000"/>
                  <w:spacing w:val="-10"/>
                </w:rPr>
                <w:t>68</w:t>
              </w:r>
            </w:ins>
          </w:p>
        </w:tc>
        <w:tc>
          <w:tcPr>
            <w:tcW w:w="2189" w:type="dxa"/>
          </w:tcPr>
          <w:p w14:paraId="4D41663D" w14:textId="77777777" w:rsidR="00455E81" w:rsidRPr="003C5E10" w:rsidRDefault="00455E81" w:rsidP="00A9280A">
            <w:pPr>
              <w:ind w:left="280" w:hanging="280"/>
              <w:rPr>
                <w:ins w:id="5901" w:author="User" w:date="2021-09-13T18:13:00Z"/>
                <w:rFonts w:ascii="標楷體" w:hAnsi="標楷體"/>
              </w:rPr>
            </w:pPr>
            <w:ins w:id="5902" w:author="User" w:date="2021-09-13T18:13:00Z">
              <w:r w:rsidRPr="003C5E10">
                <w:rPr>
                  <w:rFonts w:ascii="標楷體" w:hAnsi="標楷體"/>
                  <w:noProof/>
                </w:rPr>
                <w:t>世平五街</w:t>
              </w:r>
            </w:ins>
          </w:p>
        </w:tc>
      </w:tr>
      <w:tr w:rsidR="00455E81" w:rsidRPr="003C5E10" w14:paraId="3C469FF2" w14:textId="77777777" w:rsidTr="00A9280A">
        <w:trPr>
          <w:trHeight w:hRule="exact" w:val="454"/>
          <w:jc w:val="center"/>
          <w:ins w:id="5903" w:author="User" w:date="2021-09-13T18:13:00Z"/>
        </w:trPr>
        <w:tc>
          <w:tcPr>
            <w:tcW w:w="830" w:type="dxa"/>
          </w:tcPr>
          <w:p w14:paraId="3FA77635" w14:textId="77777777" w:rsidR="00455E81" w:rsidRPr="003C5E10" w:rsidRDefault="00455E81" w:rsidP="00A9280A">
            <w:pPr>
              <w:kinsoku w:val="0"/>
              <w:autoSpaceDE w:val="0"/>
              <w:autoSpaceDN w:val="0"/>
              <w:adjustRightInd w:val="0"/>
              <w:spacing w:before="119" w:line="216" w:lineRule="auto"/>
              <w:ind w:left="241" w:hanging="241"/>
              <w:rPr>
                <w:ins w:id="5904" w:author="User" w:date="2021-09-13T18:13:00Z"/>
                <w:rFonts w:ascii="標楷體" w:hAnsi="標楷體"/>
              </w:rPr>
            </w:pPr>
            <w:ins w:id="5905" w:author="User" w:date="2021-09-13T18:13:00Z">
              <w:r w:rsidRPr="003C5E10">
                <w:rPr>
                  <w:rFonts w:ascii="標楷體" w:hAnsi="標楷體"/>
                  <w:noProof/>
                  <w:color w:val="000000"/>
                  <w:w w:val="86"/>
                </w:rPr>
                <w:t>9</w:t>
              </w:r>
            </w:ins>
          </w:p>
        </w:tc>
        <w:tc>
          <w:tcPr>
            <w:tcW w:w="2189" w:type="dxa"/>
          </w:tcPr>
          <w:p w14:paraId="166EAC18" w14:textId="77777777" w:rsidR="00455E81" w:rsidRPr="003C5E10" w:rsidRDefault="00455E81" w:rsidP="00A9280A">
            <w:pPr>
              <w:ind w:left="280" w:hanging="280"/>
              <w:rPr>
                <w:ins w:id="5906" w:author="User" w:date="2021-09-13T18:13:00Z"/>
                <w:rFonts w:ascii="標楷體" w:hAnsi="標楷體"/>
              </w:rPr>
            </w:pPr>
            <w:ins w:id="5907" w:author="User" w:date="2021-09-13T18:13:00Z">
              <w:r w:rsidRPr="003C5E10">
                <w:rPr>
                  <w:rFonts w:ascii="標楷體" w:hAnsi="標楷體"/>
                  <w:noProof/>
                </w:rPr>
                <w:t>永華路</w:t>
              </w:r>
            </w:ins>
          </w:p>
        </w:tc>
        <w:tc>
          <w:tcPr>
            <w:tcW w:w="839" w:type="dxa"/>
          </w:tcPr>
          <w:p w14:paraId="2ECCCA38" w14:textId="77777777" w:rsidR="00455E81" w:rsidRPr="003C5E10" w:rsidRDefault="00455E81" w:rsidP="00A9280A">
            <w:pPr>
              <w:kinsoku w:val="0"/>
              <w:autoSpaceDE w:val="0"/>
              <w:autoSpaceDN w:val="0"/>
              <w:adjustRightInd w:val="0"/>
              <w:spacing w:before="118" w:line="216" w:lineRule="auto"/>
              <w:ind w:left="270" w:hanging="270"/>
              <w:rPr>
                <w:ins w:id="5908" w:author="User" w:date="2021-09-13T18:13:00Z"/>
                <w:rFonts w:ascii="標楷體" w:hAnsi="標楷體"/>
              </w:rPr>
            </w:pPr>
            <w:ins w:id="5909" w:author="User" w:date="2021-09-13T18:13:00Z">
              <w:r w:rsidRPr="003C5E10">
                <w:rPr>
                  <w:rFonts w:ascii="標楷體" w:hAnsi="標楷體"/>
                  <w:noProof/>
                  <w:color w:val="000000"/>
                  <w:spacing w:val="-10"/>
                </w:rPr>
                <w:t>39</w:t>
              </w:r>
            </w:ins>
          </w:p>
        </w:tc>
        <w:tc>
          <w:tcPr>
            <w:tcW w:w="2189" w:type="dxa"/>
          </w:tcPr>
          <w:p w14:paraId="01769459" w14:textId="77777777" w:rsidR="00455E81" w:rsidRPr="003C5E10" w:rsidRDefault="00455E81" w:rsidP="00A9280A">
            <w:pPr>
              <w:ind w:left="280" w:hanging="280"/>
              <w:rPr>
                <w:ins w:id="5910" w:author="User" w:date="2021-09-13T18:13:00Z"/>
                <w:rFonts w:ascii="標楷體" w:hAnsi="標楷體"/>
              </w:rPr>
            </w:pPr>
            <w:ins w:id="5911" w:author="User" w:date="2021-09-13T18:13:00Z">
              <w:r w:rsidRPr="003C5E10">
                <w:rPr>
                  <w:rFonts w:ascii="標楷體" w:hAnsi="標楷體"/>
                  <w:noProof/>
                </w:rPr>
                <w:t>建平三街</w:t>
              </w:r>
            </w:ins>
          </w:p>
        </w:tc>
        <w:tc>
          <w:tcPr>
            <w:tcW w:w="836" w:type="dxa"/>
          </w:tcPr>
          <w:p w14:paraId="3D25D12E" w14:textId="77777777" w:rsidR="00455E81" w:rsidRPr="003C5E10" w:rsidRDefault="00455E81" w:rsidP="00A9280A">
            <w:pPr>
              <w:kinsoku w:val="0"/>
              <w:autoSpaceDE w:val="0"/>
              <w:autoSpaceDN w:val="0"/>
              <w:adjustRightInd w:val="0"/>
              <w:spacing w:before="118" w:line="216" w:lineRule="auto"/>
              <w:ind w:left="270" w:hanging="270"/>
              <w:rPr>
                <w:ins w:id="5912" w:author="User" w:date="2021-09-13T18:13:00Z"/>
                <w:rFonts w:ascii="標楷體" w:hAnsi="標楷體"/>
              </w:rPr>
            </w:pPr>
            <w:ins w:id="5913" w:author="User" w:date="2021-09-13T18:13:00Z">
              <w:r w:rsidRPr="003C5E10">
                <w:rPr>
                  <w:rFonts w:ascii="標楷體" w:hAnsi="標楷體"/>
                  <w:noProof/>
                  <w:color w:val="000000"/>
                  <w:spacing w:val="-10"/>
                </w:rPr>
                <w:t>69</w:t>
              </w:r>
            </w:ins>
          </w:p>
        </w:tc>
        <w:tc>
          <w:tcPr>
            <w:tcW w:w="2189" w:type="dxa"/>
          </w:tcPr>
          <w:p w14:paraId="6ED6AA0D" w14:textId="77777777" w:rsidR="00455E81" w:rsidRPr="003C5E10" w:rsidRDefault="00455E81" w:rsidP="00A9280A">
            <w:pPr>
              <w:ind w:left="280" w:hanging="280"/>
              <w:rPr>
                <w:ins w:id="5914" w:author="User" w:date="2021-09-13T18:13:00Z"/>
                <w:rFonts w:ascii="標楷體" w:hAnsi="標楷體"/>
              </w:rPr>
            </w:pPr>
            <w:ins w:id="5915" w:author="User" w:date="2021-09-13T18:13:00Z">
              <w:r w:rsidRPr="003C5E10">
                <w:rPr>
                  <w:rFonts w:ascii="標楷體" w:hAnsi="標楷體" w:cs="Arial Unicode MS"/>
                  <w:noProof/>
                </w:rPr>
                <w:t>世平路</w:t>
              </w:r>
            </w:ins>
          </w:p>
        </w:tc>
      </w:tr>
      <w:tr w:rsidR="00455E81" w:rsidRPr="003C5E10" w14:paraId="78437445" w14:textId="77777777" w:rsidTr="00A9280A">
        <w:trPr>
          <w:trHeight w:hRule="exact" w:val="454"/>
          <w:jc w:val="center"/>
          <w:ins w:id="5916" w:author="User" w:date="2021-09-13T18:13:00Z"/>
        </w:trPr>
        <w:tc>
          <w:tcPr>
            <w:tcW w:w="830" w:type="dxa"/>
          </w:tcPr>
          <w:p w14:paraId="7C72DE0D" w14:textId="77777777" w:rsidR="00455E81" w:rsidRPr="003C5E10" w:rsidRDefault="00455E81" w:rsidP="00A9280A">
            <w:pPr>
              <w:kinsoku w:val="0"/>
              <w:autoSpaceDE w:val="0"/>
              <w:autoSpaceDN w:val="0"/>
              <w:adjustRightInd w:val="0"/>
              <w:spacing w:before="118" w:line="216" w:lineRule="auto"/>
              <w:ind w:left="249" w:hanging="249"/>
              <w:rPr>
                <w:ins w:id="5917" w:author="User" w:date="2021-09-13T18:13:00Z"/>
                <w:rFonts w:ascii="標楷體" w:hAnsi="標楷體"/>
              </w:rPr>
            </w:pPr>
            <w:ins w:id="5918" w:author="User" w:date="2021-09-13T18:13:00Z">
              <w:r w:rsidRPr="003C5E10">
                <w:rPr>
                  <w:rFonts w:ascii="標楷體" w:hAnsi="標楷體"/>
                  <w:noProof/>
                  <w:color w:val="000000"/>
                  <w:w w:val="89"/>
                </w:rPr>
                <w:t>10</w:t>
              </w:r>
            </w:ins>
          </w:p>
        </w:tc>
        <w:tc>
          <w:tcPr>
            <w:tcW w:w="2189" w:type="dxa"/>
          </w:tcPr>
          <w:p w14:paraId="5DBDA270" w14:textId="77777777" w:rsidR="00455E81" w:rsidRPr="003C5E10" w:rsidRDefault="00455E81" w:rsidP="00A9280A">
            <w:pPr>
              <w:ind w:left="280" w:hanging="280"/>
              <w:rPr>
                <w:ins w:id="5919" w:author="User" w:date="2021-09-13T18:13:00Z"/>
                <w:rFonts w:ascii="標楷體" w:hAnsi="標楷體"/>
              </w:rPr>
            </w:pPr>
            <w:ins w:id="5920" w:author="User" w:date="2021-09-13T18:13:00Z">
              <w:r w:rsidRPr="003C5E10">
                <w:rPr>
                  <w:rFonts w:ascii="標楷體" w:hAnsi="標楷體"/>
                  <w:noProof/>
                </w:rPr>
                <w:t>郡平路</w:t>
              </w:r>
            </w:ins>
          </w:p>
        </w:tc>
        <w:tc>
          <w:tcPr>
            <w:tcW w:w="839" w:type="dxa"/>
          </w:tcPr>
          <w:p w14:paraId="4F0D9D7F" w14:textId="77777777" w:rsidR="00455E81" w:rsidRPr="003C5E10" w:rsidRDefault="00455E81" w:rsidP="00A9280A">
            <w:pPr>
              <w:kinsoku w:val="0"/>
              <w:autoSpaceDE w:val="0"/>
              <w:autoSpaceDN w:val="0"/>
              <w:adjustRightInd w:val="0"/>
              <w:spacing w:before="119" w:line="216" w:lineRule="auto"/>
              <w:ind w:left="280" w:hanging="280"/>
              <w:rPr>
                <w:ins w:id="5921" w:author="User" w:date="2021-09-13T18:13:00Z"/>
                <w:rFonts w:ascii="標楷體" w:hAnsi="標楷體"/>
              </w:rPr>
            </w:pPr>
            <w:ins w:id="5922" w:author="User" w:date="2021-09-13T18:13:00Z">
              <w:r w:rsidRPr="003C5E10">
                <w:rPr>
                  <w:rFonts w:ascii="標楷體" w:hAnsi="標楷體"/>
                  <w:noProof/>
                  <w:color w:val="000000"/>
                </w:rPr>
                <w:t>40</w:t>
              </w:r>
            </w:ins>
          </w:p>
        </w:tc>
        <w:tc>
          <w:tcPr>
            <w:tcW w:w="2189" w:type="dxa"/>
          </w:tcPr>
          <w:p w14:paraId="585FDFCF" w14:textId="77777777" w:rsidR="00455E81" w:rsidRPr="003C5E10" w:rsidRDefault="00455E81" w:rsidP="00A9280A">
            <w:pPr>
              <w:ind w:left="280" w:hanging="280"/>
              <w:rPr>
                <w:ins w:id="5923" w:author="User" w:date="2021-09-13T18:13:00Z"/>
                <w:rFonts w:ascii="標楷體" w:hAnsi="標楷體"/>
              </w:rPr>
            </w:pPr>
            <w:ins w:id="5924" w:author="User" w:date="2021-09-13T18:13:00Z">
              <w:r w:rsidRPr="003C5E10">
                <w:rPr>
                  <w:rFonts w:ascii="標楷體" w:hAnsi="標楷體"/>
                  <w:noProof/>
                </w:rPr>
                <w:t>建</w:t>
              </w:r>
              <w:r w:rsidRPr="003C5E10">
                <w:rPr>
                  <w:rFonts w:ascii="標楷體" w:hAnsi="標楷體"/>
                  <w:noProof/>
                </w:rPr>
                <mc:AlternateContent>
                  <mc:Choice Requires="wps">
                    <w:drawing>
                      <wp:anchor distT="0" distB="0" distL="114300" distR="114300" simplePos="0" relativeHeight="251805184" behindDoc="0" locked="0" layoutInCell="1" allowOverlap="1" wp14:anchorId="78A3B812" wp14:editId="3BD98D97">
                        <wp:simplePos x="0" y="0"/>
                        <wp:positionH relativeFrom="column">
                          <wp:posOffset>0</wp:posOffset>
                        </wp:positionH>
                        <wp:positionV relativeFrom="paragraph">
                          <wp:posOffset>0</wp:posOffset>
                        </wp:positionV>
                        <wp:extent cx="635000" cy="635000"/>
                        <wp:effectExtent l="0" t="0" r="3175" b="3175"/>
                        <wp:wrapNone/>
                        <wp:docPr id="356" name="Text Box 33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767A9D" id="Text Box 337" o:spid="_x0000_s1026" type="#_x0000_t202" style="position:absolute;margin-left:0;margin-top:0;width:50pt;height:50pt;z-index:2518051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" filled="f" stroked="f">
                        <o:lock v:ext="edit" selection="t"/>
                      </v:shape>
                    </w:pict>
                  </mc:Fallback>
                </mc:AlternateContent>
              </w:r>
              <w:r w:rsidRPr="003C5E10">
                <w:rPr>
                  <w:rFonts w:ascii="標楷體" w:hAnsi="標楷體"/>
                  <w:noProof/>
                </w:rPr>
                <w:t>平四街</w:t>
              </w:r>
            </w:ins>
          </w:p>
        </w:tc>
        <w:tc>
          <w:tcPr>
            <w:tcW w:w="836" w:type="dxa"/>
          </w:tcPr>
          <w:p w14:paraId="7119FDC2" w14:textId="77777777" w:rsidR="00455E81" w:rsidRPr="003C5E10" w:rsidRDefault="00455E81" w:rsidP="00A9280A">
            <w:pPr>
              <w:kinsoku w:val="0"/>
              <w:autoSpaceDE w:val="0"/>
              <w:autoSpaceDN w:val="0"/>
              <w:adjustRightInd w:val="0"/>
              <w:spacing w:before="118" w:line="216" w:lineRule="auto"/>
              <w:ind w:left="270" w:hanging="270"/>
              <w:rPr>
                <w:ins w:id="5925" w:author="User" w:date="2021-09-13T18:13:00Z"/>
                <w:rFonts w:ascii="標楷體" w:hAnsi="標楷體"/>
              </w:rPr>
            </w:pPr>
            <w:ins w:id="5926" w:author="User" w:date="2021-09-13T18:13:00Z">
              <w:r w:rsidRPr="003C5E10">
                <w:rPr>
                  <w:rFonts w:ascii="標楷體" w:hAnsi="標楷體"/>
                  <w:noProof/>
                  <w:color w:val="000000"/>
                  <w:spacing w:val="-10"/>
                </w:rPr>
                <w:t>70</w:t>
              </w:r>
            </w:ins>
          </w:p>
        </w:tc>
        <w:tc>
          <w:tcPr>
            <w:tcW w:w="2189" w:type="dxa"/>
          </w:tcPr>
          <w:p w14:paraId="0D28FB75" w14:textId="77777777" w:rsidR="00455E81" w:rsidRPr="003C5E10" w:rsidRDefault="00455E81" w:rsidP="00A9280A">
            <w:pPr>
              <w:ind w:left="280" w:hanging="280"/>
              <w:rPr>
                <w:ins w:id="5927" w:author="User" w:date="2021-09-13T18:13:00Z"/>
                <w:rFonts w:ascii="標楷體" w:hAnsi="標楷體"/>
              </w:rPr>
            </w:pPr>
            <w:ins w:id="5928" w:author="User" w:date="2021-09-13T18:13:00Z">
              <w:r w:rsidRPr="003C5E10">
                <w:rPr>
                  <w:rFonts w:ascii="標楷體" w:hAnsi="標楷體"/>
                  <w:noProof/>
                </w:rPr>
                <w:t>古堡街</w:t>
              </w:r>
            </w:ins>
          </w:p>
        </w:tc>
      </w:tr>
      <w:tr w:rsidR="00455E81" w:rsidRPr="003C5E10" w14:paraId="225FB147" w14:textId="77777777" w:rsidTr="00A9280A">
        <w:trPr>
          <w:trHeight w:hRule="exact" w:val="454"/>
          <w:jc w:val="center"/>
          <w:ins w:id="5929" w:author="User" w:date="2021-09-13T18:13:00Z"/>
        </w:trPr>
        <w:tc>
          <w:tcPr>
            <w:tcW w:w="830" w:type="dxa"/>
          </w:tcPr>
          <w:p w14:paraId="4ED060D2" w14:textId="77777777" w:rsidR="00455E81" w:rsidRPr="003C5E10" w:rsidRDefault="00455E81" w:rsidP="00A9280A">
            <w:pPr>
              <w:kinsoku w:val="0"/>
              <w:autoSpaceDE w:val="0"/>
              <w:autoSpaceDN w:val="0"/>
              <w:adjustRightInd w:val="0"/>
              <w:spacing w:before="118" w:line="216" w:lineRule="auto"/>
              <w:ind w:left="249" w:hanging="249"/>
              <w:rPr>
                <w:ins w:id="5930" w:author="User" w:date="2021-09-13T18:13:00Z"/>
                <w:rFonts w:ascii="標楷體" w:hAnsi="標楷體"/>
              </w:rPr>
            </w:pPr>
            <w:ins w:id="5931" w:author="User" w:date="2021-09-13T18:13:00Z">
              <w:r w:rsidRPr="003C5E10">
                <w:rPr>
                  <w:rFonts w:ascii="標楷體" w:hAnsi="標楷體"/>
                  <w:noProof/>
                  <w:color w:val="000000"/>
                  <w:w w:val="89"/>
                </w:rPr>
                <w:t>11</w:t>
              </w:r>
            </w:ins>
          </w:p>
        </w:tc>
        <w:tc>
          <w:tcPr>
            <w:tcW w:w="2189" w:type="dxa"/>
          </w:tcPr>
          <w:p w14:paraId="2B1F258B" w14:textId="77777777" w:rsidR="00455E81" w:rsidRPr="003C5E10" w:rsidRDefault="00455E81" w:rsidP="00A9280A">
            <w:pPr>
              <w:ind w:left="280" w:hanging="280"/>
              <w:rPr>
                <w:ins w:id="5932" w:author="User" w:date="2021-09-13T18:13:00Z"/>
                <w:rFonts w:ascii="標楷體" w:hAnsi="標楷體"/>
              </w:rPr>
            </w:pPr>
            <w:ins w:id="5933" w:author="User" w:date="2021-09-13T18:13:00Z">
              <w:r w:rsidRPr="003C5E10">
                <w:rPr>
                  <w:rFonts w:ascii="標楷體" w:hAnsi="標楷體" w:cs="SimSun"/>
                  <w:noProof/>
                </w:rPr>
                <w:t>府前三街</w:t>
              </w:r>
            </w:ins>
          </w:p>
        </w:tc>
        <w:tc>
          <w:tcPr>
            <w:tcW w:w="839" w:type="dxa"/>
          </w:tcPr>
          <w:p w14:paraId="64F00363" w14:textId="77777777" w:rsidR="00455E81" w:rsidRPr="003C5E10" w:rsidRDefault="00455E81" w:rsidP="00A9280A">
            <w:pPr>
              <w:kinsoku w:val="0"/>
              <w:autoSpaceDE w:val="0"/>
              <w:autoSpaceDN w:val="0"/>
              <w:adjustRightInd w:val="0"/>
              <w:spacing w:before="119" w:line="216" w:lineRule="auto"/>
              <w:ind w:left="280" w:hanging="280"/>
              <w:rPr>
                <w:ins w:id="5934" w:author="User" w:date="2021-09-13T18:13:00Z"/>
                <w:rFonts w:ascii="標楷體" w:hAnsi="標楷體"/>
              </w:rPr>
            </w:pPr>
            <w:ins w:id="5935" w:author="User" w:date="2021-09-13T18:13:00Z">
              <w:r w:rsidRPr="003C5E10">
                <w:rPr>
                  <w:rFonts w:ascii="標楷體" w:hAnsi="標楷體"/>
                  <w:noProof/>
                  <w:color w:val="000000"/>
                </w:rPr>
                <w:t>41</w:t>
              </w:r>
            </w:ins>
          </w:p>
        </w:tc>
        <w:tc>
          <w:tcPr>
            <w:tcW w:w="2189" w:type="dxa"/>
          </w:tcPr>
          <w:p w14:paraId="66BEC827" w14:textId="77777777" w:rsidR="00455E81" w:rsidRPr="003C5E10" w:rsidRDefault="00455E81" w:rsidP="00A9280A">
            <w:pPr>
              <w:ind w:left="280" w:hanging="280"/>
              <w:rPr>
                <w:ins w:id="5936" w:author="User" w:date="2021-09-13T18:13:00Z"/>
                <w:rFonts w:ascii="標楷體" w:hAnsi="標楷體"/>
              </w:rPr>
            </w:pPr>
            <w:ins w:id="5937" w:author="User" w:date="2021-09-13T18:13:00Z">
              <w:r w:rsidRPr="003C5E10">
                <w:rPr>
                  <w:rFonts w:ascii="標楷體" w:hAnsi="標楷體"/>
                  <w:noProof/>
                </w:rPr>
                <w:t>平五街</w:t>
              </w:r>
            </w:ins>
          </w:p>
        </w:tc>
        <w:tc>
          <w:tcPr>
            <w:tcW w:w="836" w:type="dxa"/>
          </w:tcPr>
          <w:p w14:paraId="40115C2E" w14:textId="77777777" w:rsidR="00455E81" w:rsidRPr="003C5E10" w:rsidRDefault="00455E81" w:rsidP="00A9280A">
            <w:pPr>
              <w:kinsoku w:val="0"/>
              <w:autoSpaceDE w:val="0"/>
              <w:autoSpaceDN w:val="0"/>
              <w:adjustRightInd w:val="0"/>
              <w:spacing w:before="118" w:line="216" w:lineRule="auto"/>
              <w:ind w:left="270" w:hanging="270"/>
              <w:rPr>
                <w:ins w:id="5938" w:author="User" w:date="2021-09-13T18:13:00Z"/>
                <w:rFonts w:ascii="標楷體" w:hAnsi="標楷體"/>
              </w:rPr>
            </w:pPr>
            <w:ins w:id="5939" w:author="User" w:date="2021-09-13T18:13:00Z">
              <w:r w:rsidRPr="003C5E10">
                <w:rPr>
                  <w:rFonts w:ascii="標楷體" w:hAnsi="標楷體"/>
                  <w:noProof/>
                  <w:color w:val="000000"/>
                  <w:spacing w:val="-10"/>
                </w:rPr>
                <w:t>71</w:t>
              </w:r>
            </w:ins>
          </w:p>
        </w:tc>
        <w:tc>
          <w:tcPr>
            <w:tcW w:w="2189" w:type="dxa"/>
          </w:tcPr>
          <w:p w14:paraId="750A2CA5" w14:textId="77777777" w:rsidR="00455E81" w:rsidRPr="003C5E10" w:rsidRDefault="00455E81" w:rsidP="00A9280A">
            <w:pPr>
              <w:ind w:left="280" w:hanging="280"/>
              <w:rPr>
                <w:ins w:id="5940" w:author="User" w:date="2021-09-13T18:13:00Z"/>
                <w:rFonts w:ascii="標楷體" w:hAnsi="標楷體"/>
              </w:rPr>
            </w:pPr>
            <w:ins w:id="5941" w:author="User" w:date="2021-09-13T18:13:00Z">
              <w:r w:rsidRPr="003C5E10">
                <w:rPr>
                  <w:rFonts w:ascii="標楷體" w:hAnsi="標楷體" w:cs="Arial Unicode MS"/>
                  <w:noProof/>
                </w:rPr>
                <w:t>平生路</w:t>
              </w:r>
            </w:ins>
          </w:p>
        </w:tc>
      </w:tr>
      <w:tr w:rsidR="00455E81" w:rsidRPr="003C5E10" w14:paraId="02518AAF" w14:textId="77777777" w:rsidTr="00A9280A">
        <w:trPr>
          <w:trHeight w:hRule="exact" w:val="454"/>
          <w:jc w:val="center"/>
          <w:ins w:id="5942" w:author="User" w:date="2021-09-13T18:13:00Z"/>
        </w:trPr>
        <w:tc>
          <w:tcPr>
            <w:tcW w:w="830" w:type="dxa"/>
          </w:tcPr>
          <w:p w14:paraId="4C20A3AB" w14:textId="77777777" w:rsidR="00455E81" w:rsidRPr="003C5E10" w:rsidRDefault="00455E81" w:rsidP="00A9280A">
            <w:pPr>
              <w:kinsoku w:val="0"/>
              <w:autoSpaceDE w:val="0"/>
              <w:autoSpaceDN w:val="0"/>
              <w:adjustRightInd w:val="0"/>
              <w:spacing w:before="190" w:line="216" w:lineRule="auto"/>
              <w:ind w:left="249" w:hanging="249"/>
              <w:rPr>
                <w:ins w:id="5943" w:author="User" w:date="2021-09-13T18:13:00Z"/>
                <w:rFonts w:ascii="標楷體" w:hAnsi="標楷體"/>
              </w:rPr>
            </w:pPr>
            <w:ins w:id="5944" w:author="User" w:date="2021-09-13T18:13:00Z">
              <w:r w:rsidRPr="003C5E10">
                <w:rPr>
                  <w:rFonts w:ascii="標楷體" w:hAnsi="標楷體"/>
                  <w:noProof/>
                  <w:color w:val="000000"/>
                  <w:w w:val="89"/>
                </w:rPr>
                <w:t>12</w:t>
              </w:r>
            </w:ins>
          </w:p>
        </w:tc>
        <w:tc>
          <w:tcPr>
            <w:tcW w:w="2189" w:type="dxa"/>
          </w:tcPr>
          <w:p w14:paraId="1B33BDC7" w14:textId="77777777" w:rsidR="00455E81" w:rsidRPr="003C5E10" w:rsidRDefault="00455E81" w:rsidP="00A9280A">
            <w:pPr>
              <w:ind w:left="280" w:hanging="280"/>
              <w:rPr>
                <w:ins w:id="5945" w:author="User" w:date="2021-09-13T18:13:00Z"/>
                <w:rFonts w:ascii="標楷體" w:hAnsi="標楷體"/>
              </w:rPr>
            </w:pPr>
            <w:ins w:id="5946" w:author="User" w:date="2021-09-13T18:13:00Z">
              <w:r w:rsidRPr="003C5E10">
                <w:rPr>
                  <w:rFonts w:ascii="標楷體" w:hAnsi="標楷體"/>
                  <w:noProof/>
                </w:rPr>
                <w:t>中華西路</w:t>
              </w:r>
            </w:ins>
          </w:p>
          <w:p w14:paraId="2B0428ED" w14:textId="77777777" w:rsidR="00455E81" w:rsidRPr="003C5E10" w:rsidRDefault="00455E81" w:rsidP="00A9280A">
            <w:pPr>
              <w:ind w:left="280" w:hanging="280"/>
              <w:rPr>
                <w:ins w:id="5947" w:author="User" w:date="2021-09-13T18:13:00Z"/>
                <w:rFonts w:ascii="標楷體" w:hAnsi="標楷體"/>
              </w:rPr>
            </w:pPr>
            <w:ins w:id="5948" w:author="User" w:date="2021-09-13T18:13:00Z">
              <w:r w:rsidRPr="003C5E10">
                <w:rPr>
                  <w:rFonts w:ascii="標楷體" w:hAnsi="標楷體"/>
                  <w:noProof/>
                </w:rPr>
                <w:t>(人行道)</w:t>
              </w:r>
            </w:ins>
          </w:p>
        </w:tc>
        <w:tc>
          <w:tcPr>
            <w:tcW w:w="839" w:type="dxa"/>
          </w:tcPr>
          <w:p w14:paraId="59A2D753" w14:textId="77777777" w:rsidR="00455E81" w:rsidRPr="003C5E10" w:rsidRDefault="00455E81" w:rsidP="00A9280A">
            <w:pPr>
              <w:kinsoku w:val="0"/>
              <w:autoSpaceDE w:val="0"/>
              <w:autoSpaceDN w:val="0"/>
              <w:adjustRightInd w:val="0"/>
              <w:spacing w:before="118" w:line="216" w:lineRule="auto"/>
              <w:ind w:left="280" w:hanging="280"/>
              <w:rPr>
                <w:ins w:id="5949" w:author="User" w:date="2021-09-13T18:13:00Z"/>
                <w:rFonts w:ascii="標楷體" w:hAnsi="標楷體"/>
              </w:rPr>
            </w:pPr>
            <w:ins w:id="5950" w:author="User" w:date="2021-09-13T18:13:00Z">
              <w:r w:rsidRPr="003C5E10">
                <w:rPr>
                  <w:rFonts w:ascii="標楷體" w:hAnsi="標楷體"/>
                  <w:noProof/>
                  <w:color w:val="000000"/>
                </w:rPr>
                <w:t>42</w:t>
              </w:r>
            </w:ins>
          </w:p>
        </w:tc>
        <w:tc>
          <w:tcPr>
            <w:tcW w:w="2189" w:type="dxa"/>
          </w:tcPr>
          <w:p w14:paraId="572B7314" w14:textId="77777777" w:rsidR="00455E81" w:rsidRPr="003C5E10" w:rsidRDefault="00455E81" w:rsidP="00A9280A">
            <w:pPr>
              <w:ind w:left="280" w:hanging="280"/>
              <w:rPr>
                <w:ins w:id="5951" w:author="User" w:date="2021-09-13T18:13:00Z"/>
                <w:rFonts w:ascii="標楷體" w:hAnsi="標楷體"/>
              </w:rPr>
            </w:pPr>
            <w:ins w:id="5952" w:author="User" w:date="2021-09-13T18:13:00Z">
              <w:r w:rsidRPr="003C5E10">
                <w:rPr>
                  <w:rFonts w:ascii="標楷體" w:hAnsi="標楷體" w:cs="Arial Unicode MS"/>
                  <w:noProof/>
                </w:rPr>
                <w:t>建平六街</w:t>
              </w:r>
            </w:ins>
          </w:p>
        </w:tc>
        <w:tc>
          <w:tcPr>
            <w:tcW w:w="836" w:type="dxa"/>
          </w:tcPr>
          <w:p w14:paraId="38EA9DA2" w14:textId="77777777" w:rsidR="00455E81" w:rsidRPr="003C5E10" w:rsidRDefault="00455E81" w:rsidP="00A9280A">
            <w:pPr>
              <w:kinsoku w:val="0"/>
              <w:autoSpaceDE w:val="0"/>
              <w:autoSpaceDN w:val="0"/>
              <w:adjustRightInd w:val="0"/>
              <w:spacing w:before="118" w:line="216" w:lineRule="auto"/>
              <w:ind w:left="270" w:hanging="270"/>
              <w:rPr>
                <w:ins w:id="5953" w:author="User" w:date="2021-09-13T18:13:00Z"/>
                <w:rFonts w:ascii="標楷體" w:hAnsi="標楷體"/>
              </w:rPr>
            </w:pPr>
            <w:ins w:id="5954" w:author="User" w:date="2021-09-13T18:13:00Z">
              <w:r w:rsidRPr="003C5E10">
                <w:rPr>
                  <w:rFonts w:ascii="標楷體" w:hAnsi="標楷體"/>
                  <w:noProof/>
                  <w:color w:val="000000"/>
                  <w:spacing w:val="-10"/>
                </w:rPr>
                <w:t>72</w:t>
              </w:r>
            </w:ins>
          </w:p>
        </w:tc>
        <w:tc>
          <w:tcPr>
            <w:tcW w:w="2189" w:type="dxa"/>
          </w:tcPr>
          <w:p w14:paraId="1BAE21C0" w14:textId="77777777" w:rsidR="00455E81" w:rsidRPr="003C5E10" w:rsidRDefault="00455E81" w:rsidP="00A9280A">
            <w:pPr>
              <w:ind w:left="280" w:hanging="280"/>
              <w:rPr>
                <w:ins w:id="5955" w:author="User" w:date="2021-09-13T18:13:00Z"/>
                <w:rFonts w:ascii="標楷體" w:hAnsi="標楷體"/>
              </w:rPr>
            </w:pPr>
            <w:ins w:id="5956" w:author="User" w:date="2021-09-13T18:13:00Z">
              <w:r w:rsidRPr="003C5E10">
                <w:rPr>
                  <w:rFonts w:ascii="標楷體" w:hAnsi="標楷體" w:cs="Arial Unicode MS"/>
                  <w:noProof/>
                </w:rPr>
                <w:t>安北路</w:t>
              </w:r>
            </w:ins>
          </w:p>
        </w:tc>
      </w:tr>
      <w:tr w:rsidR="00455E81" w:rsidRPr="003C5E10" w14:paraId="41A3BB75" w14:textId="77777777" w:rsidTr="00A9280A">
        <w:trPr>
          <w:trHeight w:hRule="exact" w:val="454"/>
          <w:jc w:val="center"/>
          <w:ins w:id="5957" w:author="User" w:date="2021-09-13T18:13:00Z"/>
        </w:trPr>
        <w:tc>
          <w:tcPr>
            <w:tcW w:w="830" w:type="dxa"/>
          </w:tcPr>
          <w:p w14:paraId="0D421D71" w14:textId="77777777" w:rsidR="00455E81" w:rsidRPr="003C5E10" w:rsidRDefault="00455E81" w:rsidP="00A9280A">
            <w:pPr>
              <w:kinsoku w:val="0"/>
              <w:autoSpaceDE w:val="0"/>
              <w:autoSpaceDN w:val="0"/>
              <w:adjustRightInd w:val="0"/>
              <w:spacing w:before="118" w:line="216" w:lineRule="auto"/>
              <w:ind w:left="249" w:hanging="249"/>
              <w:rPr>
                <w:ins w:id="5958" w:author="User" w:date="2021-09-13T18:13:00Z"/>
                <w:rFonts w:ascii="標楷體" w:hAnsi="標楷體"/>
              </w:rPr>
            </w:pPr>
            <w:ins w:id="5959" w:author="User" w:date="2021-09-13T18:13:00Z">
              <w:r w:rsidRPr="003C5E10">
                <w:rPr>
                  <w:rFonts w:ascii="標楷體" w:hAnsi="標楷體"/>
                  <w:noProof/>
                  <w:color w:val="000000"/>
                  <w:w w:val="89"/>
                </w:rPr>
                <w:t>13</w:t>
              </w:r>
            </w:ins>
          </w:p>
        </w:tc>
        <w:tc>
          <w:tcPr>
            <w:tcW w:w="2189" w:type="dxa"/>
          </w:tcPr>
          <w:p w14:paraId="3C701E91" w14:textId="77777777" w:rsidR="00455E81" w:rsidRPr="003C5E10" w:rsidRDefault="00455E81" w:rsidP="00A9280A">
            <w:pPr>
              <w:ind w:left="280" w:hanging="280"/>
              <w:rPr>
                <w:ins w:id="5960" w:author="User" w:date="2021-09-13T18:13:00Z"/>
                <w:rFonts w:ascii="標楷體" w:hAnsi="標楷體"/>
              </w:rPr>
            </w:pPr>
            <w:ins w:id="5961" w:author="User" w:date="2021-09-13T18:13:00Z">
              <w:r w:rsidRPr="003C5E10">
                <w:rPr>
                  <w:rFonts w:ascii="標楷體" w:hAnsi="標楷體" w:cs="SimSun"/>
                  <w:noProof/>
                </w:rPr>
                <w:t>府前四街</w:t>
              </w:r>
            </w:ins>
          </w:p>
        </w:tc>
        <w:tc>
          <w:tcPr>
            <w:tcW w:w="839" w:type="dxa"/>
          </w:tcPr>
          <w:p w14:paraId="34517915" w14:textId="77777777" w:rsidR="00455E81" w:rsidRPr="003C5E10" w:rsidRDefault="00455E81" w:rsidP="00A9280A">
            <w:pPr>
              <w:kinsoku w:val="0"/>
              <w:autoSpaceDE w:val="0"/>
              <w:autoSpaceDN w:val="0"/>
              <w:adjustRightInd w:val="0"/>
              <w:spacing w:before="118" w:line="216" w:lineRule="auto"/>
              <w:ind w:left="280" w:hanging="280"/>
              <w:rPr>
                <w:ins w:id="5962" w:author="User" w:date="2021-09-13T18:13:00Z"/>
                <w:rFonts w:ascii="標楷體" w:hAnsi="標楷體"/>
              </w:rPr>
            </w:pPr>
            <w:ins w:id="5963" w:author="User" w:date="2021-09-13T18:13:00Z">
              <w:r w:rsidRPr="003C5E10">
                <w:rPr>
                  <w:rFonts w:ascii="標楷體" w:hAnsi="標楷體"/>
                  <w:noProof/>
                  <w:color w:val="000000"/>
                </w:rPr>
                <w:t>43</w:t>
              </w:r>
            </w:ins>
          </w:p>
        </w:tc>
        <w:tc>
          <w:tcPr>
            <w:tcW w:w="2189" w:type="dxa"/>
          </w:tcPr>
          <w:p w14:paraId="349EF212" w14:textId="77777777" w:rsidR="00455E81" w:rsidRPr="003C5E10" w:rsidRDefault="00455E81" w:rsidP="00A9280A">
            <w:pPr>
              <w:ind w:left="280" w:hanging="280"/>
              <w:rPr>
                <w:ins w:id="5964" w:author="User" w:date="2021-09-13T18:13:00Z"/>
                <w:rFonts w:ascii="標楷體" w:hAnsi="標楷體"/>
              </w:rPr>
            </w:pPr>
            <w:ins w:id="5965" w:author="User" w:date="2021-09-13T18:13:00Z">
              <w:r w:rsidRPr="003C5E10">
                <w:rPr>
                  <w:rFonts w:ascii="標楷體" w:hAnsi="標楷體"/>
                  <w:noProof/>
                </w:rPr>
                <w:t>建平七街</w:t>
              </w:r>
            </w:ins>
          </w:p>
        </w:tc>
        <w:tc>
          <w:tcPr>
            <w:tcW w:w="836" w:type="dxa"/>
          </w:tcPr>
          <w:p w14:paraId="50B97567" w14:textId="77777777" w:rsidR="00455E81" w:rsidRPr="003C5E10" w:rsidRDefault="00455E81" w:rsidP="00A9280A">
            <w:pPr>
              <w:kinsoku w:val="0"/>
              <w:autoSpaceDE w:val="0"/>
              <w:autoSpaceDN w:val="0"/>
              <w:adjustRightInd w:val="0"/>
              <w:spacing w:before="119" w:line="216" w:lineRule="auto"/>
              <w:ind w:left="270" w:hanging="270"/>
              <w:rPr>
                <w:ins w:id="5966" w:author="User" w:date="2021-09-13T18:13:00Z"/>
                <w:rFonts w:ascii="標楷體" w:hAnsi="標楷體"/>
              </w:rPr>
            </w:pPr>
            <w:ins w:id="5967" w:author="User" w:date="2021-09-13T18:13:00Z">
              <w:r w:rsidRPr="003C5E10">
                <w:rPr>
                  <w:rFonts w:ascii="標楷體" w:hAnsi="標楷體"/>
                  <w:noProof/>
                  <w:color w:val="000000"/>
                  <w:spacing w:val="-10"/>
                </w:rPr>
                <w:t>73</w:t>
              </w:r>
            </w:ins>
          </w:p>
        </w:tc>
        <w:tc>
          <w:tcPr>
            <w:tcW w:w="2189" w:type="dxa"/>
          </w:tcPr>
          <w:p w14:paraId="75D9DA97" w14:textId="77777777" w:rsidR="00455E81" w:rsidRPr="003C5E10" w:rsidRDefault="00455E81" w:rsidP="00A9280A">
            <w:pPr>
              <w:ind w:left="280" w:hanging="280"/>
              <w:rPr>
                <w:ins w:id="5968" w:author="User" w:date="2021-09-13T18:13:00Z"/>
                <w:rFonts w:ascii="標楷體" w:hAnsi="標楷體"/>
              </w:rPr>
            </w:pPr>
            <w:ins w:id="5969" w:author="User" w:date="2021-09-13T18:13:00Z">
              <w:r w:rsidRPr="003C5E10">
                <w:rPr>
                  <w:rFonts w:ascii="標楷體" w:hAnsi="標楷體" w:cs="Arial Unicode MS"/>
                  <w:noProof/>
                </w:rPr>
                <w:t>安平路</w:t>
              </w:r>
            </w:ins>
          </w:p>
        </w:tc>
      </w:tr>
      <w:tr w:rsidR="00455E81" w:rsidRPr="003C5E10" w14:paraId="5CB857DB" w14:textId="77777777" w:rsidTr="00A9280A">
        <w:trPr>
          <w:trHeight w:hRule="exact" w:val="454"/>
          <w:jc w:val="center"/>
          <w:ins w:id="5970" w:author="User" w:date="2021-09-13T18:13:00Z"/>
        </w:trPr>
        <w:tc>
          <w:tcPr>
            <w:tcW w:w="830" w:type="dxa"/>
          </w:tcPr>
          <w:p w14:paraId="415B40DC" w14:textId="77777777" w:rsidR="00455E81" w:rsidRPr="003C5E10" w:rsidRDefault="00455E81" w:rsidP="00A9280A">
            <w:pPr>
              <w:kinsoku w:val="0"/>
              <w:autoSpaceDE w:val="0"/>
              <w:autoSpaceDN w:val="0"/>
              <w:adjustRightInd w:val="0"/>
              <w:spacing w:before="118" w:line="216" w:lineRule="auto"/>
              <w:ind w:left="249" w:hanging="249"/>
              <w:rPr>
                <w:ins w:id="5971" w:author="User" w:date="2021-09-13T18:13:00Z"/>
                <w:rFonts w:ascii="標楷體" w:hAnsi="標楷體"/>
              </w:rPr>
            </w:pPr>
            <w:ins w:id="5972" w:author="User" w:date="2021-09-13T18:13:00Z">
              <w:r w:rsidRPr="003C5E10">
                <w:rPr>
                  <w:rFonts w:ascii="標楷體" w:hAnsi="標楷體"/>
                  <w:noProof/>
                  <w:color w:val="000000"/>
                  <w:w w:val="89"/>
                </w:rPr>
                <w:t>14</w:t>
              </w:r>
            </w:ins>
          </w:p>
        </w:tc>
        <w:tc>
          <w:tcPr>
            <w:tcW w:w="2189" w:type="dxa"/>
          </w:tcPr>
          <w:p w14:paraId="64D40B17" w14:textId="77777777" w:rsidR="00455E81" w:rsidRPr="003C5E10" w:rsidRDefault="00455E81" w:rsidP="00A9280A">
            <w:pPr>
              <w:ind w:left="280" w:hanging="280"/>
              <w:rPr>
                <w:ins w:id="5973" w:author="User" w:date="2021-09-13T18:13:00Z"/>
                <w:rFonts w:ascii="標楷體" w:hAnsi="標楷體"/>
              </w:rPr>
            </w:pPr>
            <w:ins w:id="5974" w:author="User" w:date="2021-09-13T18:13:00Z">
              <w:r w:rsidRPr="003C5E10">
                <w:rPr>
                  <w:rFonts w:ascii="標楷體" w:hAnsi="標楷體"/>
                  <w:noProof/>
                </w:rPr>
                <w:t>府前路</w:t>
              </w:r>
            </w:ins>
          </w:p>
        </w:tc>
        <w:tc>
          <w:tcPr>
            <w:tcW w:w="839" w:type="dxa"/>
          </w:tcPr>
          <w:p w14:paraId="35BA6306" w14:textId="77777777" w:rsidR="00455E81" w:rsidRPr="003C5E10" w:rsidRDefault="00455E81" w:rsidP="00A9280A">
            <w:pPr>
              <w:kinsoku w:val="0"/>
              <w:autoSpaceDE w:val="0"/>
              <w:autoSpaceDN w:val="0"/>
              <w:adjustRightInd w:val="0"/>
              <w:spacing w:before="118" w:line="216" w:lineRule="auto"/>
              <w:ind w:left="280" w:hanging="280"/>
              <w:rPr>
                <w:ins w:id="5975" w:author="User" w:date="2021-09-13T18:13:00Z"/>
                <w:rFonts w:ascii="標楷體" w:hAnsi="標楷體"/>
              </w:rPr>
            </w:pPr>
            <w:ins w:id="5976" w:author="User" w:date="2021-09-13T18:13:00Z">
              <w:r w:rsidRPr="003C5E10">
                <w:rPr>
                  <w:rFonts w:ascii="標楷體" w:hAnsi="標楷體"/>
                  <w:noProof/>
                  <w:color w:val="000000"/>
                </w:rPr>
                <w:t>44</w:t>
              </w:r>
            </w:ins>
          </w:p>
        </w:tc>
        <w:tc>
          <w:tcPr>
            <w:tcW w:w="2189" w:type="dxa"/>
          </w:tcPr>
          <w:p w14:paraId="4A75A5B6" w14:textId="77777777" w:rsidR="00455E81" w:rsidRPr="003C5E10" w:rsidRDefault="00455E81" w:rsidP="00A9280A">
            <w:pPr>
              <w:ind w:left="280" w:hanging="280"/>
              <w:rPr>
                <w:ins w:id="5977" w:author="User" w:date="2021-09-13T18:13:00Z"/>
                <w:rFonts w:ascii="標楷體" w:hAnsi="標楷體"/>
              </w:rPr>
            </w:pPr>
            <w:ins w:id="5978" w:author="User" w:date="2021-09-13T18:13:00Z">
              <w:r w:rsidRPr="003C5E10">
                <w:rPr>
                  <w:rFonts w:ascii="標楷體" w:hAnsi="標楷體"/>
                  <w:noProof/>
                </w:rPr>
                <w:t>建平八街</w:t>
              </w:r>
            </w:ins>
          </w:p>
        </w:tc>
        <w:tc>
          <w:tcPr>
            <w:tcW w:w="836" w:type="dxa"/>
          </w:tcPr>
          <w:p w14:paraId="1E630A5D" w14:textId="77777777" w:rsidR="00455E81" w:rsidRPr="003C5E10" w:rsidRDefault="00455E81" w:rsidP="00A9280A">
            <w:pPr>
              <w:kinsoku w:val="0"/>
              <w:autoSpaceDE w:val="0"/>
              <w:autoSpaceDN w:val="0"/>
              <w:adjustRightInd w:val="0"/>
              <w:spacing w:before="119" w:line="216" w:lineRule="auto"/>
              <w:ind w:left="270" w:hanging="270"/>
              <w:rPr>
                <w:ins w:id="5979" w:author="User" w:date="2021-09-13T18:13:00Z"/>
                <w:rFonts w:ascii="標楷體" w:hAnsi="標楷體"/>
              </w:rPr>
            </w:pPr>
            <w:ins w:id="5980" w:author="User" w:date="2021-09-13T18:13:00Z">
              <w:r w:rsidRPr="003C5E10">
                <w:rPr>
                  <w:rFonts w:ascii="標楷體" w:hAnsi="標楷體"/>
                  <w:noProof/>
                  <w:color w:val="000000"/>
                  <w:spacing w:val="-10"/>
                </w:rPr>
                <w:t>74</w:t>
              </w:r>
            </w:ins>
          </w:p>
        </w:tc>
        <w:tc>
          <w:tcPr>
            <w:tcW w:w="2189" w:type="dxa"/>
          </w:tcPr>
          <w:p w14:paraId="5891640E" w14:textId="77777777" w:rsidR="00455E81" w:rsidRPr="003C5E10" w:rsidRDefault="00455E81" w:rsidP="00A9280A">
            <w:pPr>
              <w:ind w:left="280" w:hanging="280"/>
              <w:rPr>
                <w:ins w:id="5981" w:author="User" w:date="2021-09-13T18:13:00Z"/>
                <w:rFonts w:ascii="標楷體" w:hAnsi="標楷體"/>
              </w:rPr>
            </w:pPr>
            <w:ins w:id="5982" w:author="User" w:date="2021-09-13T18:13:00Z">
              <w:r w:rsidRPr="003C5E10">
                <w:rPr>
                  <w:rFonts w:ascii="標楷體" w:hAnsi="標楷體" w:cs="Arial Unicode MS"/>
                  <w:noProof/>
                </w:rPr>
                <w:t>安港路</w:t>
              </w:r>
            </w:ins>
          </w:p>
        </w:tc>
      </w:tr>
      <w:tr w:rsidR="00455E81" w:rsidRPr="003C5E10" w14:paraId="0247CA79" w14:textId="77777777" w:rsidTr="00A9280A">
        <w:trPr>
          <w:trHeight w:hRule="exact" w:val="454"/>
          <w:jc w:val="center"/>
          <w:ins w:id="5983" w:author="User" w:date="2021-09-13T18:13:00Z"/>
        </w:trPr>
        <w:tc>
          <w:tcPr>
            <w:tcW w:w="830" w:type="dxa"/>
          </w:tcPr>
          <w:p w14:paraId="270F668B" w14:textId="77777777" w:rsidR="00455E81" w:rsidRPr="003C5E10" w:rsidRDefault="00455E81" w:rsidP="00A9280A">
            <w:pPr>
              <w:kinsoku w:val="0"/>
              <w:autoSpaceDE w:val="0"/>
              <w:autoSpaceDN w:val="0"/>
              <w:adjustRightInd w:val="0"/>
              <w:spacing w:before="118" w:line="216" w:lineRule="auto"/>
              <w:ind w:left="249" w:hanging="249"/>
              <w:rPr>
                <w:ins w:id="5984" w:author="User" w:date="2021-09-13T18:13:00Z"/>
                <w:rFonts w:ascii="標楷體" w:hAnsi="標楷體"/>
              </w:rPr>
            </w:pPr>
            <w:ins w:id="5985" w:author="User" w:date="2021-09-13T18:13:00Z">
              <w:r w:rsidRPr="003C5E10">
                <w:rPr>
                  <w:rFonts w:ascii="標楷體" w:hAnsi="標楷體"/>
                  <w:noProof/>
                  <w:color w:val="000000"/>
                  <w:w w:val="89"/>
                </w:rPr>
                <w:t>15</w:t>
              </w:r>
            </w:ins>
          </w:p>
        </w:tc>
        <w:tc>
          <w:tcPr>
            <w:tcW w:w="2189" w:type="dxa"/>
          </w:tcPr>
          <w:p w14:paraId="14DDB140" w14:textId="77777777" w:rsidR="00455E81" w:rsidRPr="003C5E10" w:rsidRDefault="00455E81" w:rsidP="00A9280A">
            <w:pPr>
              <w:ind w:left="280" w:hanging="280"/>
              <w:rPr>
                <w:ins w:id="5986" w:author="User" w:date="2021-09-13T18:13:00Z"/>
                <w:rFonts w:ascii="標楷體" w:hAnsi="標楷體"/>
              </w:rPr>
            </w:pPr>
            <w:ins w:id="5987" w:author="User" w:date="2021-09-13T18:13:00Z">
              <w:r w:rsidRPr="003C5E10">
                <w:rPr>
                  <w:rFonts w:ascii="標楷體" w:hAnsi="標楷體" w:cs="SimSun"/>
                  <w:noProof/>
                </w:rPr>
                <w:t>光州一街</w:t>
              </w:r>
            </w:ins>
          </w:p>
        </w:tc>
        <w:tc>
          <w:tcPr>
            <w:tcW w:w="839" w:type="dxa"/>
          </w:tcPr>
          <w:p w14:paraId="17E5940F" w14:textId="77777777" w:rsidR="00455E81" w:rsidRPr="003C5E10" w:rsidRDefault="00455E81" w:rsidP="00A9280A">
            <w:pPr>
              <w:kinsoku w:val="0"/>
              <w:autoSpaceDE w:val="0"/>
              <w:autoSpaceDN w:val="0"/>
              <w:adjustRightInd w:val="0"/>
              <w:spacing w:before="118" w:line="216" w:lineRule="auto"/>
              <w:ind w:left="280" w:hanging="280"/>
              <w:rPr>
                <w:ins w:id="5988" w:author="User" w:date="2021-09-13T18:13:00Z"/>
                <w:rFonts w:ascii="標楷體" w:hAnsi="標楷體"/>
              </w:rPr>
            </w:pPr>
            <w:ins w:id="5989" w:author="User" w:date="2021-09-13T18:13:00Z">
              <w:r w:rsidRPr="003C5E10">
                <w:rPr>
                  <w:rFonts w:ascii="標楷體" w:hAnsi="標楷體"/>
                  <w:noProof/>
                  <w:color w:val="000000"/>
                </w:rPr>
                <w:t>45</w:t>
              </w:r>
            </w:ins>
          </w:p>
        </w:tc>
        <w:tc>
          <w:tcPr>
            <w:tcW w:w="2189" w:type="dxa"/>
          </w:tcPr>
          <w:p w14:paraId="5D6DB294" w14:textId="77777777" w:rsidR="00455E81" w:rsidRPr="003C5E10" w:rsidRDefault="00455E81" w:rsidP="00A9280A">
            <w:pPr>
              <w:ind w:left="280" w:hanging="280"/>
              <w:rPr>
                <w:ins w:id="5990" w:author="User" w:date="2021-09-13T18:13:00Z"/>
                <w:rFonts w:ascii="標楷體" w:hAnsi="標楷體"/>
              </w:rPr>
            </w:pPr>
            <w:ins w:id="5991" w:author="User" w:date="2021-09-13T18:13:00Z">
              <w:r w:rsidRPr="003C5E10">
                <w:rPr>
                  <w:rFonts w:ascii="標楷體" w:hAnsi="標楷體"/>
                  <w:noProof/>
                </w:rPr>
                <w:t>建平九街</w:t>
              </w:r>
            </w:ins>
          </w:p>
        </w:tc>
        <w:tc>
          <w:tcPr>
            <w:tcW w:w="836" w:type="dxa"/>
          </w:tcPr>
          <w:p w14:paraId="5468BB45" w14:textId="77777777" w:rsidR="00455E81" w:rsidRPr="003C5E10" w:rsidRDefault="00455E81" w:rsidP="00A9280A">
            <w:pPr>
              <w:kinsoku w:val="0"/>
              <w:autoSpaceDE w:val="0"/>
              <w:autoSpaceDN w:val="0"/>
              <w:adjustRightInd w:val="0"/>
              <w:spacing w:before="118" w:line="216" w:lineRule="auto"/>
              <w:ind w:left="270" w:hanging="270"/>
              <w:rPr>
                <w:ins w:id="5992" w:author="User" w:date="2021-09-13T18:13:00Z"/>
                <w:rFonts w:ascii="標楷體" w:hAnsi="標楷體"/>
              </w:rPr>
            </w:pPr>
            <w:ins w:id="5993" w:author="User" w:date="2021-09-13T18:13:00Z">
              <w:r w:rsidRPr="003C5E10">
                <w:rPr>
                  <w:rFonts w:ascii="標楷體" w:hAnsi="標楷體"/>
                  <w:noProof/>
                  <w:color w:val="000000"/>
                  <w:spacing w:val="-10"/>
                </w:rPr>
                <w:t>75</w:t>
              </w:r>
            </w:ins>
          </w:p>
        </w:tc>
        <w:tc>
          <w:tcPr>
            <w:tcW w:w="2189" w:type="dxa"/>
          </w:tcPr>
          <w:p w14:paraId="50E5284C" w14:textId="77777777" w:rsidR="00455E81" w:rsidRPr="003C5E10" w:rsidRDefault="00455E81" w:rsidP="00A9280A">
            <w:pPr>
              <w:ind w:left="280" w:hanging="280"/>
              <w:rPr>
                <w:ins w:id="5994" w:author="User" w:date="2021-09-13T18:13:00Z"/>
                <w:rFonts w:ascii="標楷體" w:hAnsi="標楷體"/>
              </w:rPr>
            </w:pPr>
            <w:ins w:id="5995" w:author="User" w:date="2021-09-13T18:13:00Z">
              <w:r w:rsidRPr="003C5E10">
                <w:rPr>
                  <w:rFonts w:ascii="標楷體" w:hAnsi="標楷體" w:cs="Arial Unicode MS"/>
                  <w:noProof/>
                </w:rPr>
                <w:t>王城路</w:t>
              </w:r>
            </w:ins>
          </w:p>
        </w:tc>
      </w:tr>
      <w:tr w:rsidR="00455E81" w:rsidRPr="003C5E10" w14:paraId="5A84CEDC" w14:textId="77777777" w:rsidTr="00A9280A">
        <w:trPr>
          <w:trHeight w:hRule="exact" w:val="454"/>
          <w:jc w:val="center"/>
          <w:ins w:id="5996" w:author="User" w:date="2021-09-13T18:13:00Z"/>
        </w:trPr>
        <w:tc>
          <w:tcPr>
            <w:tcW w:w="830" w:type="dxa"/>
          </w:tcPr>
          <w:p w14:paraId="172F35CA" w14:textId="77777777" w:rsidR="00455E81" w:rsidRPr="003C5E10" w:rsidRDefault="00455E81" w:rsidP="00A9280A">
            <w:pPr>
              <w:kinsoku w:val="0"/>
              <w:autoSpaceDE w:val="0"/>
              <w:autoSpaceDN w:val="0"/>
              <w:adjustRightInd w:val="0"/>
              <w:spacing w:before="118" w:line="216" w:lineRule="auto"/>
              <w:ind w:left="249" w:hanging="249"/>
              <w:rPr>
                <w:ins w:id="5997" w:author="User" w:date="2021-09-13T18:13:00Z"/>
                <w:rFonts w:ascii="標楷體" w:hAnsi="標楷體"/>
              </w:rPr>
            </w:pPr>
            <w:ins w:id="5998" w:author="User" w:date="2021-09-13T18:13:00Z">
              <w:r w:rsidRPr="003C5E10">
                <w:rPr>
                  <w:rFonts w:ascii="標楷體" w:hAnsi="標楷體"/>
                  <w:noProof/>
                  <w:color w:val="000000"/>
                  <w:w w:val="89"/>
                </w:rPr>
                <w:t>16</w:t>
              </w:r>
            </w:ins>
          </w:p>
        </w:tc>
        <w:tc>
          <w:tcPr>
            <w:tcW w:w="2189" w:type="dxa"/>
          </w:tcPr>
          <w:p w14:paraId="092F31D9" w14:textId="77777777" w:rsidR="00455E81" w:rsidRPr="003C5E10" w:rsidRDefault="00455E81" w:rsidP="00A9280A">
            <w:pPr>
              <w:ind w:left="280" w:hanging="280"/>
              <w:rPr>
                <w:ins w:id="5999" w:author="User" w:date="2021-09-13T18:13:00Z"/>
                <w:rFonts w:ascii="標楷體" w:hAnsi="標楷體"/>
              </w:rPr>
            </w:pPr>
            <w:ins w:id="6000" w:author="User" w:date="2021-09-13T18:13:00Z">
              <w:r w:rsidRPr="003C5E10">
                <w:rPr>
                  <w:rFonts w:ascii="標楷體" w:hAnsi="標楷體"/>
                  <w:noProof/>
                </w:rPr>
                <mc:AlternateContent>
                  <mc:Choice Requires="wps">
                    <w:drawing>
                      <wp:anchor distT="0" distB="0" distL="114300" distR="114300" simplePos="0" relativeHeight="251806208" behindDoc="0" locked="0" layoutInCell="1" allowOverlap="1" wp14:anchorId="2419A7DC" wp14:editId="074959C6">
                        <wp:simplePos x="0" y="0"/>
                        <wp:positionH relativeFrom="column">
                          <wp:posOffset>0</wp:posOffset>
                        </wp:positionH>
                        <wp:positionV relativeFrom="paragraph">
                          <wp:posOffset>0</wp:posOffset>
                        </wp:positionV>
                        <wp:extent cx="635000" cy="635000"/>
                        <wp:effectExtent l="0" t="0" r="3175" b="3175"/>
                        <wp:wrapNone/>
                        <wp:docPr id="366" name="Text Box 34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txBox="1">
                                <a:spLocks noSel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E654CE" id="Text Box 347" o:spid="_x0000_s1026" type="#_x0000_t202" style="position:absolute;margin-left:0;margin-top:0;width:50pt;height:50pt;z-index:2518062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" filled="f" stroked="f">
                        <o:lock v:ext="edit" selection="t"/>
                      </v:shape>
                    </w:pict>
                  </mc:Fallback>
                </mc:AlternateContent>
              </w:r>
              <w:r w:rsidRPr="003C5E10">
                <w:rPr>
                  <w:rFonts w:ascii="標楷體" w:hAnsi="標楷體" w:cs="SimSun"/>
                  <w:noProof/>
                </w:rPr>
                <w:t>光州三街</w:t>
              </w:r>
            </w:ins>
          </w:p>
        </w:tc>
        <w:tc>
          <w:tcPr>
            <w:tcW w:w="839" w:type="dxa"/>
          </w:tcPr>
          <w:p w14:paraId="7298036F" w14:textId="77777777" w:rsidR="00455E81" w:rsidRPr="003C5E10" w:rsidRDefault="00455E81" w:rsidP="00A9280A">
            <w:pPr>
              <w:kinsoku w:val="0"/>
              <w:autoSpaceDE w:val="0"/>
              <w:autoSpaceDN w:val="0"/>
              <w:adjustRightInd w:val="0"/>
              <w:spacing w:before="119" w:line="216" w:lineRule="auto"/>
              <w:ind w:left="280" w:hanging="280"/>
              <w:rPr>
                <w:ins w:id="6001" w:author="User" w:date="2021-09-13T18:13:00Z"/>
                <w:rFonts w:ascii="標楷體" w:hAnsi="標楷體"/>
              </w:rPr>
            </w:pPr>
            <w:ins w:id="6002" w:author="User" w:date="2021-09-13T18:13:00Z">
              <w:r w:rsidRPr="003C5E10">
                <w:rPr>
                  <w:rFonts w:ascii="標楷體" w:hAnsi="標楷體"/>
                  <w:noProof/>
                  <w:color w:val="000000"/>
                </w:rPr>
                <w:t>46</w:t>
              </w:r>
            </w:ins>
          </w:p>
        </w:tc>
        <w:tc>
          <w:tcPr>
            <w:tcW w:w="2189" w:type="dxa"/>
          </w:tcPr>
          <w:p w14:paraId="4CC89C9B" w14:textId="77777777" w:rsidR="00455E81" w:rsidRPr="003C5E10" w:rsidRDefault="00455E81" w:rsidP="00A9280A">
            <w:pPr>
              <w:ind w:left="280" w:hanging="280"/>
              <w:rPr>
                <w:ins w:id="6003" w:author="User" w:date="2021-09-13T18:13:00Z"/>
                <w:rFonts w:ascii="標楷體" w:hAnsi="標楷體"/>
              </w:rPr>
            </w:pPr>
            <w:ins w:id="6004" w:author="User" w:date="2021-09-13T18:13:00Z">
              <w:r w:rsidRPr="003C5E10">
                <w:rPr>
                  <w:rFonts w:ascii="標楷體" w:hAnsi="標楷體" w:cs="Arial Unicode MS"/>
                  <w:noProof/>
                </w:rPr>
                <w:t>建平十ㄧ街</w:t>
              </w:r>
            </w:ins>
          </w:p>
        </w:tc>
        <w:tc>
          <w:tcPr>
            <w:tcW w:w="836" w:type="dxa"/>
          </w:tcPr>
          <w:p w14:paraId="472CB3B6" w14:textId="77777777" w:rsidR="00455E81" w:rsidRPr="003C5E10" w:rsidRDefault="00455E81" w:rsidP="00A9280A">
            <w:pPr>
              <w:kinsoku w:val="0"/>
              <w:autoSpaceDE w:val="0"/>
              <w:autoSpaceDN w:val="0"/>
              <w:adjustRightInd w:val="0"/>
              <w:spacing w:before="118" w:line="216" w:lineRule="auto"/>
              <w:ind w:left="270" w:hanging="270"/>
              <w:rPr>
                <w:ins w:id="6005" w:author="User" w:date="2021-09-13T18:13:00Z"/>
                <w:rFonts w:ascii="標楷體" w:hAnsi="標楷體"/>
              </w:rPr>
            </w:pPr>
            <w:ins w:id="6006" w:author="User" w:date="2021-09-13T18:13:00Z">
              <w:r w:rsidRPr="003C5E10">
                <w:rPr>
                  <w:rFonts w:ascii="標楷體" w:hAnsi="標楷體"/>
                  <w:noProof/>
                  <w:color w:val="000000"/>
                  <w:spacing w:val="-10"/>
                </w:rPr>
                <w:t>76</w:t>
              </w:r>
            </w:ins>
          </w:p>
        </w:tc>
        <w:tc>
          <w:tcPr>
            <w:tcW w:w="2189" w:type="dxa"/>
          </w:tcPr>
          <w:p w14:paraId="18F718F3" w14:textId="77777777" w:rsidR="00455E81" w:rsidRPr="003C5E10" w:rsidRDefault="00455E81" w:rsidP="00A9280A">
            <w:pPr>
              <w:ind w:left="280" w:hanging="280"/>
              <w:rPr>
                <w:ins w:id="6007" w:author="User" w:date="2021-09-13T18:13:00Z"/>
                <w:rFonts w:ascii="標楷體" w:hAnsi="標楷體"/>
              </w:rPr>
            </w:pPr>
            <w:ins w:id="6008" w:author="User" w:date="2021-09-13T18:13:00Z">
              <w:r w:rsidRPr="003C5E10">
                <w:rPr>
                  <w:rFonts w:ascii="標楷體" w:hAnsi="標楷體"/>
                  <w:noProof/>
                </w:rPr>
                <w:t>州平一街</w:t>
              </w:r>
            </w:ins>
          </w:p>
        </w:tc>
      </w:tr>
      <w:tr w:rsidR="00455E81" w:rsidRPr="003C5E10" w14:paraId="02F08A5B" w14:textId="77777777" w:rsidTr="00A9280A">
        <w:trPr>
          <w:trHeight w:hRule="exact" w:val="454"/>
          <w:jc w:val="center"/>
          <w:ins w:id="6009" w:author="User" w:date="2021-09-13T18:13:00Z"/>
        </w:trPr>
        <w:tc>
          <w:tcPr>
            <w:tcW w:w="830" w:type="dxa"/>
          </w:tcPr>
          <w:p w14:paraId="3400AAAF" w14:textId="77777777" w:rsidR="00455E81" w:rsidRPr="003C5E10" w:rsidRDefault="00455E81" w:rsidP="00A9280A">
            <w:pPr>
              <w:kinsoku w:val="0"/>
              <w:autoSpaceDE w:val="0"/>
              <w:autoSpaceDN w:val="0"/>
              <w:adjustRightInd w:val="0"/>
              <w:spacing w:before="119" w:line="216" w:lineRule="auto"/>
              <w:ind w:left="249" w:hanging="249"/>
              <w:rPr>
                <w:ins w:id="6010" w:author="User" w:date="2021-09-13T18:13:00Z"/>
                <w:rFonts w:ascii="標楷體" w:hAnsi="標楷體"/>
              </w:rPr>
            </w:pPr>
            <w:ins w:id="6011" w:author="User" w:date="2021-09-13T18:13:00Z">
              <w:r w:rsidRPr="003C5E10">
                <w:rPr>
                  <w:rFonts w:ascii="標楷體" w:hAnsi="標楷體"/>
                  <w:noProof/>
                  <w:color w:val="000000"/>
                  <w:w w:val="89"/>
                </w:rPr>
                <w:t>17</w:t>
              </w:r>
            </w:ins>
          </w:p>
        </w:tc>
        <w:tc>
          <w:tcPr>
            <w:tcW w:w="2189" w:type="dxa"/>
          </w:tcPr>
          <w:p w14:paraId="18A0D078" w14:textId="77777777" w:rsidR="00455E81" w:rsidRPr="003C5E10" w:rsidRDefault="00455E81" w:rsidP="00A9280A">
            <w:pPr>
              <w:ind w:left="280" w:hanging="280"/>
              <w:rPr>
                <w:ins w:id="6012" w:author="User" w:date="2021-09-13T18:13:00Z"/>
                <w:rFonts w:ascii="標楷體" w:hAnsi="標楷體"/>
              </w:rPr>
            </w:pPr>
            <w:ins w:id="6013" w:author="User" w:date="2021-09-13T18:13:00Z">
              <w:r w:rsidRPr="003C5E10">
                <w:rPr>
                  <w:rFonts w:ascii="標楷體" w:hAnsi="標楷體" w:cs="SimSun"/>
                  <w:noProof/>
                </w:rPr>
                <w:t>光州四街</w:t>
              </w:r>
            </w:ins>
          </w:p>
        </w:tc>
        <w:tc>
          <w:tcPr>
            <w:tcW w:w="839" w:type="dxa"/>
          </w:tcPr>
          <w:p w14:paraId="6C6A5DB6" w14:textId="77777777" w:rsidR="00455E81" w:rsidRPr="003C5E10" w:rsidRDefault="00455E81" w:rsidP="00A9280A">
            <w:pPr>
              <w:kinsoku w:val="0"/>
              <w:autoSpaceDE w:val="0"/>
              <w:autoSpaceDN w:val="0"/>
              <w:adjustRightInd w:val="0"/>
              <w:spacing w:before="119" w:line="216" w:lineRule="auto"/>
              <w:ind w:left="280" w:hanging="280"/>
              <w:rPr>
                <w:ins w:id="6014" w:author="User" w:date="2021-09-13T18:13:00Z"/>
                <w:rFonts w:ascii="標楷體" w:hAnsi="標楷體"/>
              </w:rPr>
            </w:pPr>
            <w:ins w:id="6015" w:author="User" w:date="2021-09-13T18:13:00Z">
              <w:r w:rsidRPr="003C5E10">
                <w:rPr>
                  <w:rFonts w:ascii="標楷體" w:hAnsi="標楷體"/>
                  <w:noProof/>
                  <w:color w:val="000000"/>
                </w:rPr>
                <w:t>47</w:t>
              </w:r>
            </w:ins>
          </w:p>
        </w:tc>
        <w:tc>
          <w:tcPr>
            <w:tcW w:w="2189" w:type="dxa"/>
          </w:tcPr>
          <w:p w14:paraId="479A1251" w14:textId="77777777" w:rsidR="00455E81" w:rsidRPr="003C5E10" w:rsidRDefault="00455E81" w:rsidP="00A9280A">
            <w:pPr>
              <w:ind w:left="280" w:hanging="280"/>
              <w:rPr>
                <w:ins w:id="6016" w:author="User" w:date="2021-09-13T18:13:00Z"/>
                <w:rFonts w:ascii="標楷體" w:hAnsi="標楷體"/>
              </w:rPr>
            </w:pPr>
            <w:ins w:id="6017" w:author="User" w:date="2021-09-13T18:13:00Z">
              <w:r w:rsidRPr="003C5E10">
                <w:rPr>
                  <w:rFonts w:ascii="標楷體" w:hAnsi="標楷體"/>
                  <w:noProof/>
                </w:rPr>
                <w:t>永華五街</w:t>
              </w:r>
            </w:ins>
          </w:p>
        </w:tc>
        <w:tc>
          <w:tcPr>
            <w:tcW w:w="836" w:type="dxa"/>
          </w:tcPr>
          <w:p w14:paraId="7CBD895C" w14:textId="77777777" w:rsidR="00455E81" w:rsidRPr="003C5E10" w:rsidRDefault="00455E81" w:rsidP="00A9280A">
            <w:pPr>
              <w:kinsoku w:val="0"/>
              <w:autoSpaceDE w:val="0"/>
              <w:autoSpaceDN w:val="0"/>
              <w:adjustRightInd w:val="0"/>
              <w:spacing w:before="118" w:line="216" w:lineRule="auto"/>
              <w:ind w:left="270" w:hanging="270"/>
              <w:rPr>
                <w:ins w:id="6018" w:author="User" w:date="2021-09-13T18:13:00Z"/>
                <w:rFonts w:ascii="標楷體" w:hAnsi="標楷體"/>
              </w:rPr>
            </w:pPr>
            <w:ins w:id="6019" w:author="User" w:date="2021-09-13T18:13:00Z">
              <w:r w:rsidRPr="003C5E10">
                <w:rPr>
                  <w:rFonts w:ascii="標楷體" w:hAnsi="標楷體"/>
                  <w:noProof/>
                  <w:color w:val="000000"/>
                  <w:spacing w:val="-10"/>
                </w:rPr>
                <w:t>77</w:t>
              </w:r>
            </w:ins>
          </w:p>
        </w:tc>
        <w:tc>
          <w:tcPr>
            <w:tcW w:w="2189" w:type="dxa"/>
          </w:tcPr>
          <w:p w14:paraId="0E4B89C2" w14:textId="77777777" w:rsidR="00455E81" w:rsidRPr="003C5E10" w:rsidRDefault="00455E81" w:rsidP="00A9280A">
            <w:pPr>
              <w:ind w:left="280" w:hanging="280"/>
              <w:rPr>
                <w:ins w:id="6020" w:author="User" w:date="2021-09-13T18:13:00Z"/>
                <w:rFonts w:ascii="標楷體" w:hAnsi="標楷體"/>
              </w:rPr>
            </w:pPr>
            <w:ins w:id="6021" w:author="User" w:date="2021-09-13T18:13:00Z">
              <w:r w:rsidRPr="003C5E10">
                <w:rPr>
                  <w:rFonts w:ascii="標楷體" w:hAnsi="標楷體"/>
                  <w:noProof/>
                </w:rPr>
                <w:t>州平二街</w:t>
              </w:r>
            </w:ins>
          </w:p>
        </w:tc>
      </w:tr>
      <w:tr w:rsidR="00455E81" w:rsidRPr="003C5E10" w14:paraId="7AF1BE51" w14:textId="77777777" w:rsidTr="00A9280A">
        <w:trPr>
          <w:trHeight w:hRule="exact" w:val="454"/>
          <w:jc w:val="center"/>
          <w:ins w:id="6022" w:author="User" w:date="2021-09-13T18:13:00Z"/>
        </w:trPr>
        <w:tc>
          <w:tcPr>
            <w:tcW w:w="830" w:type="dxa"/>
          </w:tcPr>
          <w:p w14:paraId="60F88558" w14:textId="77777777" w:rsidR="00455E81" w:rsidRPr="003C5E10" w:rsidRDefault="00455E81" w:rsidP="00A9280A">
            <w:pPr>
              <w:kinsoku w:val="0"/>
              <w:autoSpaceDE w:val="0"/>
              <w:autoSpaceDN w:val="0"/>
              <w:adjustRightInd w:val="0"/>
              <w:spacing w:before="119" w:line="216" w:lineRule="auto"/>
              <w:ind w:left="249" w:hanging="249"/>
              <w:rPr>
                <w:ins w:id="6023" w:author="User" w:date="2021-09-13T18:13:00Z"/>
                <w:rFonts w:ascii="標楷體" w:hAnsi="標楷體"/>
              </w:rPr>
            </w:pPr>
            <w:ins w:id="6024" w:author="User" w:date="2021-09-13T18:13:00Z">
              <w:r w:rsidRPr="003C5E10">
                <w:rPr>
                  <w:rFonts w:ascii="標楷體" w:hAnsi="標楷體"/>
                  <w:noProof/>
                  <w:color w:val="000000"/>
                  <w:w w:val="89"/>
                </w:rPr>
                <w:t>18</w:t>
              </w:r>
            </w:ins>
          </w:p>
        </w:tc>
        <w:tc>
          <w:tcPr>
            <w:tcW w:w="2189" w:type="dxa"/>
          </w:tcPr>
          <w:p w14:paraId="39207B54" w14:textId="77777777" w:rsidR="00455E81" w:rsidRPr="003C5E10" w:rsidRDefault="00455E81" w:rsidP="00A9280A">
            <w:pPr>
              <w:ind w:left="280" w:hanging="280"/>
              <w:rPr>
                <w:ins w:id="6025" w:author="User" w:date="2021-09-13T18:13:00Z"/>
                <w:rFonts w:ascii="標楷體" w:hAnsi="標楷體"/>
              </w:rPr>
            </w:pPr>
            <w:ins w:id="6026" w:author="User" w:date="2021-09-13T18:13:00Z">
              <w:r w:rsidRPr="003C5E10">
                <w:rPr>
                  <w:rFonts w:ascii="標楷體" w:hAnsi="標楷體"/>
                  <w:noProof/>
                </w:rPr>
                <w:t>光州五街</w:t>
              </w:r>
            </w:ins>
          </w:p>
        </w:tc>
        <w:tc>
          <w:tcPr>
            <w:tcW w:w="839" w:type="dxa"/>
          </w:tcPr>
          <w:p w14:paraId="2E2827BF" w14:textId="77777777" w:rsidR="00455E81" w:rsidRPr="003C5E10" w:rsidRDefault="00455E81" w:rsidP="00A9280A">
            <w:pPr>
              <w:kinsoku w:val="0"/>
              <w:autoSpaceDE w:val="0"/>
              <w:autoSpaceDN w:val="0"/>
              <w:adjustRightInd w:val="0"/>
              <w:spacing w:before="118" w:line="216" w:lineRule="auto"/>
              <w:ind w:left="280" w:hanging="280"/>
              <w:rPr>
                <w:ins w:id="6027" w:author="User" w:date="2021-09-13T18:13:00Z"/>
                <w:rFonts w:ascii="標楷體" w:hAnsi="標楷體"/>
              </w:rPr>
            </w:pPr>
            <w:ins w:id="6028" w:author="User" w:date="2021-09-13T18:13:00Z">
              <w:r w:rsidRPr="003C5E10">
                <w:rPr>
                  <w:rFonts w:ascii="標楷體" w:hAnsi="標楷體"/>
                  <w:noProof/>
                  <w:color w:val="000000"/>
                </w:rPr>
                <w:t>48</w:t>
              </w:r>
            </w:ins>
          </w:p>
        </w:tc>
        <w:tc>
          <w:tcPr>
            <w:tcW w:w="2189" w:type="dxa"/>
          </w:tcPr>
          <w:p w14:paraId="5589A93F" w14:textId="77777777" w:rsidR="00455E81" w:rsidRPr="003C5E10" w:rsidRDefault="00455E81" w:rsidP="00A9280A">
            <w:pPr>
              <w:ind w:left="280" w:hanging="280"/>
              <w:rPr>
                <w:ins w:id="6029" w:author="User" w:date="2021-09-13T18:13:00Z"/>
                <w:rFonts w:ascii="標楷體" w:hAnsi="標楷體"/>
              </w:rPr>
            </w:pPr>
            <w:ins w:id="6030" w:author="User" w:date="2021-09-13T18:13:00Z">
              <w:r w:rsidRPr="003C5E10">
                <w:rPr>
                  <w:rFonts w:ascii="標楷體" w:hAnsi="標楷體"/>
                  <w:noProof/>
                </w:rPr>
                <w:t>建平十四街</w:t>
              </w:r>
            </w:ins>
          </w:p>
        </w:tc>
        <w:tc>
          <w:tcPr>
            <w:tcW w:w="836" w:type="dxa"/>
          </w:tcPr>
          <w:p w14:paraId="1D2EAE14" w14:textId="77777777" w:rsidR="00455E81" w:rsidRPr="003C5E10" w:rsidRDefault="00455E81" w:rsidP="00A9280A">
            <w:pPr>
              <w:kinsoku w:val="0"/>
              <w:autoSpaceDE w:val="0"/>
              <w:autoSpaceDN w:val="0"/>
              <w:adjustRightInd w:val="0"/>
              <w:spacing w:before="118" w:line="216" w:lineRule="auto"/>
              <w:ind w:left="270" w:hanging="270"/>
              <w:rPr>
                <w:ins w:id="6031" w:author="User" w:date="2021-09-13T18:13:00Z"/>
                <w:rFonts w:ascii="標楷體" w:hAnsi="標楷體"/>
              </w:rPr>
            </w:pPr>
            <w:ins w:id="6032" w:author="User" w:date="2021-09-13T18:13:00Z">
              <w:r w:rsidRPr="003C5E10">
                <w:rPr>
                  <w:rFonts w:ascii="標楷體" w:hAnsi="標楷體"/>
                  <w:noProof/>
                  <w:color w:val="000000"/>
                  <w:spacing w:val="-10"/>
                </w:rPr>
                <w:t>78</w:t>
              </w:r>
            </w:ins>
          </w:p>
        </w:tc>
        <w:tc>
          <w:tcPr>
            <w:tcW w:w="2189" w:type="dxa"/>
          </w:tcPr>
          <w:p w14:paraId="22D90717" w14:textId="77777777" w:rsidR="00455E81" w:rsidRPr="003C5E10" w:rsidRDefault="00455E81" w:rsidP="00A9280A">
            <w:pPr>
              <w:ind w:left="280" w:hanging="280"/>
              <w:rPr>
                <w:ins w:id="6033" w:author="User" w:date="2021-09-13T18:13:00Z"/>
                <w:rFonts w:ascii="標楷體" w:hAnsi="標楷體"/>
              </w:rPr>
            </w:pPr>
            <w:ins w:id="6034" w:author="User" w:date="2021-09-13T18:13:00Z">
              <w:r w:rsidRPr="003C5E10">
                <w:rPr>
                  <w:rFonts w:ascii="標楷體" w:hAnsi="標楷體"/>
                  <w:noProof/>
                </w:rPr>
                <w:t>州平三街</w:t>
              </w:r>
            </w:ins>
          </w:p>
        </w:tc>
      </w:tr>
      <w:tr w:rsidR="00455E81" w:rsidRPr="003C5E10" w14:paraId="6B402641" w14:textId="77777777" w:rsidTr="00A9280A">
        <w:trPr>
          <w:trHeight w:hRule="exact" w:val="454"/>
          <w:jc w:val="center"/>
          <w:ins w:id="6035" w:author="User" w:date="2021-09-13T18:13:00Z"/>
        </w:trPr>
        <w:tc>
          <w:tcPr>
            <w:tcW w:w="830" w:type="dxa"/>
          </w:tcPr>
          <w:p w14:paraId="271F15C6" w14:textId="77777777" w:rsidR="00455E81" w:rsidRPr="003C5E10" w:rsidRDefault="00455E81" w:rsidP="00A9280A">
            <w:pPr>
              <w:kinsoku w:val="0"/>
              <w:autoSpaceDE w:val="0"/>
              <w:autoSpaceDN w:val="0"/>
              <w:adjustRightInd w:val="0"/>
              <w:spacing w:before="118" w:line="216" w:lineRule="auto"/>
              <w:ind w:left="249" w:hanging="249"/>
              <w:rPr>
                <w:ins w:id="6036" w:author="User" w:date="2021-09-13T18:13:00Z"/>
                <w:rFonts w:ascii="標楷體" w:hAnsi="標楷體"/>
              </w:rPr>
            </w:pPr>
            <w:ins w:id="6037" w:author="User" w:date="2021-09-13T18:13:00Z">
              <w:r w:rsidRPr="003C5E10">
                <w:rPr>
                  <w:rFonts w:ascii="標楷體" w:hAnsi="標楷體"/>
                  <w:noProof/>
                  <w:color w:val="000000"/>
                  <w:w w:val="89"/>
                </w:rPr>
                <w:t>19</w:t>
              </w:r>
            </w:ins>
          </w:p>
        </w:tc>
        <w:tc>
          <w:tcPr>
            <w:tcW w:w="2189" w:type="dxa"/>
          </w:tcPr>
          <w:p w14:paraId="6E931994" w14:textId="77777777" w:rsidR="00455E81" w:rsidRPr="003C5E10" w:rsidRDefault="00455E81" w:rsidP="00A9280A">
            <w:pPr>
              <w:ind w:left="280" w:hanging="280"/>
              <w:rPr>
                <w:ins w:id="6038" w:author="User" w:date="2021-09-13T18:13:00Z"/>
                <w:rFonts w:ascii="標楷體" w:hAnsi="標楷體"/>
              </w:rPr>
            </w:pPr>
            <w:ins w:id="6039" w:author="User" w:date="2021-09-13T18:13:00Z">
              <w:r w:rsidRPr="003C5E10">
                <w:rPr>
                  <w:rFonts w:ascii="標楷體" w:hAnsi="標楷體"/>
                  <w:noProof/>
                </w:rPr>
                <w:t>光州七街</w:t>
              </w:r>
            </w:ins>
          </w:p>
        </w:tc>
        <w:tc>
          <w:tcPr>
            <w:tcW w:w="839" w:type="dxa"/>
          </w:tcPr>
          <w:p w14:paraId="1C493C01" w14:textId="77777777" w:rsidR="00455E81" w:rsidRPr="003C5E10" w:rsidRDefault="00455E81" w:rsidP="00A9280A">
            <w:pPr>
              <w:kinsoku w:val="0"/>
              <w:autoSpaceDE w:val="0"/>
              <w:autoSpaceDN w:val="0"/>
              <w:adjustRightInd w:val="0"/>
              <w:spacing w:before="118" w:line="216" w:lineRule="auto"/>
              <w:ind w:left="280" w:hanging="280"/>
              <w:rPr>
                <w:ins w:id="6040" w:author="User" w:date="2021-09-13T18:13:00Z"/>
                <w:rFonts w:ascii="標楷體" w:hAnsi="標楷體"/>
              </w:rPr>
            </w:pPr>
            <w:ins w:id="6041" w:author="User" w:date="2021-09-13T18:13:00Z">
              <w:r w:rsidRPr="003C5E10">
                <w:rPr>
                  <w:rFonts w:ascii="標楷體" w:hAnsi="標楷體"/>
                  <w:noProof/>
                  <w:color w:val="000000"/>
                </w:rPr>
                <w:t>49</w:t>
              </w:r>
            </w:ins>
          </w:p>
        </w:tc>
        <w:tc>
          <w:tcPr>
            <w:tcW w:w="2189" w:type="dxa"/>
          </w:tcPr>
          <w:p w14:paraId="408FA1F1" w14:textId="77777777" w:rsidR="00455E81" w:rsidRPr="003C5E10" w:rsidRDefault="00455E81" w:rsidP="00A9280A">
            <w:pPr>
              <w:ind w:left="280" w:hanging="280"/>
              <w:rPr>
                <w:ins w:id="6042" w:author="User" w:date="2021-09-13T18:13:00Z"/>
                <w:rFonts w:ascii="標楷體" w:hAnsi="標楷體"/>
              </w:rPr>
            </w:pPr>
            <w:ins w:id="6043" w:author="User" w:date="2021-09-13T18:13:00Z">
              <w:r w:rsidRPr="003C5E10">
                <w:rPr>
                  <w:rFonts w:ascii="標楷體" w:hAnsi="標楷體"/>
                  <w:noProof/>
                </w:rPr>
                <w:t>建平十七街</w:t>
              </w:r>
            </w:ins>
          </w:p>
        </w:tc>
        <w:tc>
          <w:tcPr>
            <w:tcW w:w="836" w:type="dxa"/>
          </w:tcPr>
          <w:p w14:paraId="61448180" w14:textId="77777777" w:rsidR="00455E81" w:rsidRPr="003C5E10" w:rsidRDefault="00455E81" w:rsidP="00A9280A">
            <w:pPr>
              <w:kinsoku w:val="0"/>
              <w:autoSpaceDE w:val="0"/>
              <w:autoSpaceDN w:val="0"/>
              <w:adjustRightInd w:val="0"/>
              <w:spacing w:before="118" w:line="216" w:lineRule="auto"/>
              <w:ind w:left="270" w:hanging="270"/>
              <w:rPr>
                <w:ins w:id="6044" w:author="User" w:date="2021-09-13T18:13:00Z"/>
                <w:rFonts w:ascii="標楷體" w:hAnsi="標楷體"/>
              </w:rPr>
            </w:pPr>
            <w:ins w:id="6045" w:author="User" w:date="2021-09-13T18:13:00Z">
              <w:r w:rsidRPr="003C5E10">
                <w:rPr>
                  <w:rFonts w:ascii="標楷體" w:hAnsi="標楷體"/>
                  <w:noProof/>
                  <w:color w:val="000000"/>
                  <w:spacing w:val="-10"/>
                </w:rPr>
                <w:t>79</w:t>
              </w:r>
            </w:ins>
          </w:p>
        </w:tc>
        <w:tc>
          <w:tcPr>
            <w:tcW w:w="2189" w:type="dxa"/>
          </w:tcPr>
          <w:p w14:paraId="1C28FB5F" w14:textId="77777777" w:rsidR="00455E81" w:rsidRPr="003C5E10" w:rsidRDefault="00455E81" w:rsidP="00A9280A">
            <w:pPr>
              <w:ind w:left="280" w:hanging="280"/>
              <w:rPr>
                <w:ins w:id="6046" w:author="User" w:date="2021-09-13T18:13:00Z"/>
                <w:rFonts w:ascii="標楷體" w:hAnsi="標楷體"/>
              </w:rPr>
            </w:pPr>
            <w:ins w:id="6047" w:author="User" w:date="2021-09-13T18:13:00Z">
              <w:r w:rsidRPr="003C5E10">
                <w:rPr>
                  <w:rFonts w:ascii="標楷體" w:hAnsi="標楷體"/>
                  <w:noProof/>
                </w:rPr>
                <w:t>州平路</w:t>
              </w:r>
            </w:ins>
          </w:p>
        </w:tc>
      </w:tr>
      <w:tr w:rsidR="00455E81" w:rsidRPr="003C5E10" w14:paraId="2C9993AF" w14:textId="77777777" w:rsidTr="00A9280A">
        <w:trPr>
          <w:trHeight w:hRule="exact" w:val="454"/>
          <w:jc w:val="center"/>
          <w:ins w:id="6048" w:author="User" w:date="2021-09-13T18:13:00Z"/>
        </w:trPr>
        <w:tc>
          <w:tcPr>
            <w:tcW w:w="830" w:type="dxa"/>
          </w:tcPr>
          <w:p w14:paraId="1708750A" w14:textId="77777777" w:rsidR="00455E81" w:rsidRPr="003C5E10" w:rsidRDefault="00455E81" w:rsidP="00A9280A">
            <w:pPr>
              <w:kinsoku w:val="0"/>
              <w:autoSpaceDE w:val="0"/>
              <w:autoSpaceDN w:val="0"/>
              <w:adjustRightInd w:val="0"/>
              <w:spacing w:before="118" w:line="216" w:lineRule="auto"/>
              <w:ind w:left="270" w:hanging="270"/>
              <w:rPr>
                <w:ins w:id="6049" w:author="User" w:date="2021-09-13T18:13:00Z"/>
                <w:rFonts w:ascii="標楷體" w:hAnsi="標楷體"/>
              </w:rPr>
            </w:pPr>
            <w:ins w:id="6050" w:author="User" w:date="2021-09-13T18:13:00Z">
              <w:r w:rsidRPr="003C5E10">
                <w:rPr>
                  <w:rFonts w:ascii="標楷體" w:hAnsi="標楷體"/>
                  <w:noProof/>
                  <w:color w:val="000000"/>
                  <w:spacing w:val="-10"/>
                </w:rPr>
                <w:t>20</w:t>
              </w:r>
            </w:ins>
          </w:p>
        </w:tc>
        <w:tc>
          <w:tcPr>
            <w:tcW w:w="2189" w:type="dxa"/>
          </w:tcPr>
          <w:p w14:paraId="3A7EC9FD" w14:textId="77777777" w:rsidR="00455E81" w:rsidRPr="003C5E10" w:rsidRDefault="00455E81" w:rsidP="00A9280A">
            <w:pPr>
              <w:ind w:left="280" w:hanging="280"/>
              <w:rPr>
                <w:ins w:id="6051" w:author="User" w:date="2021-09-13T18:13:00Z"/>
                <w:rFonts w:ascii="標楷體" w:hAnsi="標楷體"/>
              </w:rPr>
            </w:pPr>
            <w:ins w:id="6052" w:author="User" w:date="2021-09-13T18:13:00Z">
              <w:r w:rsidRPr="003C5E10">
                <w:rPr>
                  <w:rFonts w:ascii="標楷體" w:hAnsi="標楷體"/>
                  <w:noProof/>
                </w:rPr>
                <w:t>光州八街</w:t>
              </w:r>
            </w:ins>
          </w:p>
        </w:tc>
        <w:tc>
          <w:tcPr>
            <w:tcW w:w="839" w:type="dxa"/>
          </w:tcPr>
          <w:p w14:paraId="2D17C215" w14:textId="77777777" w:rsidR="00455E81" w:rsidRPr="003C5E10" w:rsidRDefault="00455E81" w:rsidP="00A9280A">
            <w:pPr>
              <w:kinsoku w:val="0"/>
              <w:autoSpaceDE w:val="0"/>
              <w:autoSpaceDN w:val="0"/>
              <w:adjustRightInd w:val="0"/>
              <w:spacing w:before="118" w:line="216" w:lineRule="auto"/>
              <w:ind w:left="270" w:hanging="270"/>
              <w:rPr>
                <w:ins w:id="6053" w:author="User" w:date="2021-09-13T18:13:00Z"/>
                <w:rFonts w:ascii="標楷體" w:hAnsi="標楷體"/>
              </w:rPr>
            </w:pPr>
            <w:ins w:id="6054" w:author="User" w:date="2021-09-13T18:13:00Z">
              <w:r w:rsidRPr="003C5E10">
                <w:rPr>
                  <w:rFonts w:ascii="標楷體" w:hAnsi="標楷體"/>
                  <w:noProof/>
                  <w:color w:val="000000"/>
                  <w:spacing w:val="-10"/>
                </w:rPr>
                <w:t>50</w:t>
              </w:r>
            </w:ins>
          </w:p>
        </w:tc>
        <w:tc>
          <w:tcPr>
            <w:tcW w:w="2189" w:type="dxa"/>
          </w:tcPr>
          <w:p w14:paraId="037D6AF0" w14:textId="77777777" w:rsidR="00455E81" w:rsidRPr="003C5E10" w:rsidRDefault="00455E81" w:rsidP="00A9280A">
            <w:pPr>
              <w:ind w:left="280" w:hanging="280"/>
              <w:rPr>
                <w:ins w:id="6055" w:author="User" w:date="2021-09-13T18:13:00Z"/>
                <w:rFonts w:ascii="標楷體" w:hAnsi="標楷體"/>
              </w:rPr>
            </w:pPr>
            <w:ins w:id="6056" w:author="User" w:date="2021-09-13T18:13:00Z">
              <w:r w:rsidRPr="003C5E10">
                <w:rPr>
                  <w:rFonts w:ascii="標楷體" w:hAnsi="標楷體" w:cs="Arial Unicode MS"/>
                  <w:noProof/>
                </w:rPr>
                <w:t>建平路</w:t>
              </w:r>
            </w:ins>
          </w:p>
        </w:tc>
        <w:tc>
          <w:tcPr>
            <w:tcW w:w="836" w:type="dxa"/>
          </w:tcPr>
          <w:p w14:paraId="7D7C1B5A" w14:textId="77777777" w:rsidR="00455E81" w:rsidRPr="003C5E10" w:rsidRDefault="00455E81" w:rsidP="00A9280A">
            <w:pPr>
              <w:kinsoku w:val="0"/>
              <w:autoSpaceDE w:val="0"/>
              <w:autoSpaceDN w:val="0"/>
              <w:adjustRightInd w:val="0"/>
              <w:spacing w:before="118" w:line="216" w:lineRule="auto"/>
              <w:ind w:left="270" w:hanging="270"/>
              <w:rPr>
                <w:ins w:id="6057" w:author="User" w:date="2021-09-13T18:13:00Z"/>
                <w:rFonts w:ascii="標楷體" w:hAnsi="標楷體"/>
              </w:rPr>
            </w:pPr>
            <w:ins w:id="6058" w:author="User" w:date="2021-09-13T18:13:00Z">
              <w:r w:rsidRPr="003C5E10">
                <w:rPr>
                  <w:rFonts w:ascii="標楷體" w:hAnsi="標楷體"/>
                  <w:noProof/>
                  <w:color w:val="000000"/>
                  <w:spacing w:val="-10"/>
                </w:rPr>
                <w:t>80</w:t>
              </w:r>
            </w:ins>
          </w:p>
        </w:tc>
        <w:tc>
          <w:tcPr>
            <w:tcW w:w="2189" w:type="dxa"/>
          </w:tcPr>
          <w:p w14:paraId="1D32454E" w14:textId="77777777" w:rsidR="00455E81" w:rsidRPr="003C5E10" w:rsidRDefault="00455E81" w:rsidP="00A9280A">
            <w:pPr>
              <w:ind w:left="280" w:hanging="280"/>
              <w:rPr>
                <w:ins w:id="6059" w:author="User" w:date="2021-09-13T18:13:00Z"/>
                <w:rFonts w:ascii="標楷體" w:hAnsi="標楷體"/>
              </w:rPr>
            </w:pPr>
            <w:ins w:id="6060" w:author="User" w:date="2021-09-13T18:13:00Z">
              <w:r w:rsidRPr="003C5E10">
                <w:rPr>
                  <w:rFonts w:ascii="標楷體" w:hAnsi="標楷體" w:cs="SimSun"/>
                  <w:noProof/>
                </w:rPr>
                <w:t>州安一街</w:t>
              </w:r>
            </w:ins>
          </w:p>
        </w:tc>
      </w:tr>
      <w:tr w:rsidR="00455E81" w:rsidRPr="003C5E10" w14:paraId="5116888C" w14:textId="77777777" w:rsidTr="00A9280A">
        <w:trPr>
          <w:trHeight w:hRule="exact" w:val="454"/>
          <w:jc w:val="center"/>
          <w:ins w:id="6061" w:author="User" w:date="2021-09-13T18:13:00Z"/>
        </w:trPr>
        <w:tc>
          <w:tcPr>
            <w:tcW w:w="830" w:type="dxa"/>
          </w:tcPr>
          <w:p w14:paraId="1AC36BF4" w14:textId="77777777" w:rsidR="00455E81" w:rsidRPr="003C5E10" w:rsidRDefault="00455E81" w:rsidP="00A9280A">
            <w:pPr>
              <w:kinsoku w:val="0"/>
              <w:autoSpaceDE w:val="0"/>
              <w:autoSpaceDN w:val="0"/>
              <w:adjustRightInd w:val="0"/>
              <w:spacing w:before="118" w:line="216" w:lineRule="auto"/>
              <w:ind w:left="270" w:hanging="270"/>
              <w:rPr>
                <w:ins w:id="6062" w:author="User" w:date="2021-09-13T18:13:00Z"/>
                <w:rFonts w:ascii="標楷體" w:hAnsi="標楷體"/>
              </w:rPr>
            </w:pPr>
            <w:ins w:id="6063" w:author="User" w:date="2021-09-13T18:13:00Z">
              <w:r w:rsidRPr="003C5E10">
                <w:rPr>
                  <w:rFonts w:ascii="標楷體" w:hAnsi="標楷體"/>
                  <w:noProof/>
                  <w:color w:val="000000"/>
                  <w:spacing w:val="-10"/>
                </w:rPr>
                <w:t>21</w:t>
              </w:r>
            </w:ins>
          </w:p>
        </w:tc>
        <w:tc>
          <w:tcPr>
            <w:tcW w:w="2189" w:type="dxa"/>
          </w:tcPr>
          <w:p w14:paraId="56113F23" w14:textId="77777777" w:rsidR="00455E81" w:rsidRPr="003C5E10" w:rsidRDefault="00455E81" w:rsidP="00A9280A">
            <w:pPr>
              <w:ind w:left="273" w:hanging="273"/>
              <w:rPr>
                <w:ins w:id="6064" w:author="User" w:date="2021-09-13T18:13:00Z"/>
                <w:rFonts w:ascii="標楷體" w:hAnsi="標楷體"/>
              </w:rPr>
            </w:pPr>
            <w:ins w:id="6065" w:author="User" w:date="2021-09-13T18:13:00Z">
              <w:r w:rsidRPr="003C5E10">
                <w:rPr>
                  <w:rFonts w:ascii="標楷體" w:hAnsi="標楷體" w:cs="Arial Unicode MS"/>
                  <w:noProof/>
                  <w:spacing w:val="-7"/>
                </w:rPr>
                <w:t>光州路</w:t>
              </w:r>
            </w:ins>
          </w:p>
        </w:tc>
        <w:tc>
          <w:tcPr>
            <w:tcW w:w="839" w:type="dxa"/>
          </w:tcPr>
          <w:p w14:paraId="6EB01733" w14:textId="77777777" w:rsidR="00455E81" w:rsidRPr="003C5E10" w:rsidRDefault="00455E81" w:rsidP="00A9280A">
            <w:pPr>
              <w:kinsoku w:val="0"/>
              <w:autoSpaceDE w:val="0"/>
              <w:autoSpaceDN w:val="0"/>
              <w:adjustRightInd w:val="0"/>
              <w:spacing w:before="118" w:line="216" w:lineRule="auto"/>
              <w:ind w:left="270" w:hanging="270"/>
              <w:rPr>
                <w:ins w:id="6066" w:author="User" w:date="2021-09-13T18:13:00Z"/>
                <w:rFonts w:ascii="標楷體" w:hAnsi="標楷體"/>
              </w:rPr>
            </w:pPr>
            <w:ins w:id="6067" w:author="User" w:date="2021-09-13T18:13:00Z">
              <w:r w:rsidRPr="003C5E10">
                <w:rPr>
                  <w:rFonts w:ascii="標楷體" w:hAnsi="標楷體"/>
                  <w:noProof/>
                  <w:color w:val="000000"/>
                  <w:spacing w:val="-10"/>
                </w:rPr>
                <w:t>51</w:t>
              </w:r>
            </w:ins>
          </w:p>
        </w:tc>
        <w:tc>
          <w:tcPr>
            <w:tcW w:w="2189" w:type="dxa"/>
          </w:tcPr>
          <w:p w14:paraId="7476F889" w14:textId="77777777" w:rsidR="00455E81" w:rsidRPr="003C5E10" w:rsidRDefault="00455E81" w:rsidP="00A9280A">
            <w:pPr>
              <w:ind w:left="280" w:hanging="280"/>
              <w:rPr>
                <w:ins w:id="6068" w:author="User" w:date="2021-09-13T18:13:00Z"/>
                <w:rFonts w:ascii="標楷體" w:hAnsi="標楷體"/>
              </w:rPr>
            </w:pPr>
            <w:ins w:id="6069" w:author="User" w:date="2021-09-13T18:13:00Z">
              <w:r w:rsidRPr="003C5E10">
                <w:rPr>
                  <w:rFonts w:ascii="標楷體" w:hAnsi="標楷體"/>
                  <w:noProof/>
                </w:rPr>
                <w:t>健康一街</w:t>
              </w:r>
            </w:ins>
          </w:p>
        </w:tc>
        <w:tc>
          <w:tcPr>
            <w:tcW w:w="836" w:type="dxa"/>
          </w:tcPr>
          <w:p w14:paraId="13298719" w14:textId="77777777" w:rsidR="00455E81" w:rsidRPr="003C5E10" w:rsidRDefault="00455E81" w:rsidP="00A9280A">
            <w:pPr>
              <w:kinsoku w:val="0"/>
              <w:autoSpaceDE w:val="0"/>
              <w:autoSpaceDN w:val="0"/>
              <w:adjustRightInd w:val="0"/>
              <w:spacing w:before="118" w:line="216" w:lineRule="auto"/>
              <w:ind w:left="270" w:hanging="270"/>
              <w:rPr>
                <w:ins w:id="6070" w:author="User" w:date="2021-09-13T18:13:00Z"/>
                <w:rFonts w:ascii="標楷體" w:hAnsi="標楷體"/>
              </w:rPr>
            </w:pPr>
            <w:ins w:id="6071" w:author="User" w:date="2021-09-13T18:13:00Z">
              <w:r w:rsidRPr="003C5E10">
                <w:rPr>
                  <w:rFonts w:ascii="標楷體" w:hAnsi="標楷體"/>
                  <w:noProof/>
                  <w:color w:val="000000"/>
                  <w:spacing w:val="-10"/>
                </w:rPr>
                <w:t>81</w:t>
              </w:r>
            </w:ins>
          </w:p>
        </w:tc>
        <w:tc>
          <w:tcPr>
            <w:tcW w:w="2189" w:type="dxa"/>
          </w:tcPr>
          <w:p w14:paraId="3B309024" w14:textId="77777777" w:rsidR="00455E81" w:rsidRPr="003C5E10" w:rsidRDefault="00455E81" w:rsidP="00A9280A">
            <w:pPr>
              <w:ind w:left="280" w:hanging="280"/>
              <w:rPr>
                <w:ins w:id="6072" w:author="User" w:date="2021-09-13T18:13:00Z"/>
                <w:rFonts w:ascii="標楷體" w:hAnsi="標楷體"/>
              </w:rPr>
            </w:pPr>
            <w:ins w:id="6073" w:author="User" w:date="2021-09-13T18:13:00Z">
              <w:r w:rsidRPr="003C5E10">
                <w:rPr>
                  <w:rFonts w:ascii="標楷體" w:hAnsi="標楷體" w:cs="SimSun"/>
                  <w:noProof/>
                </w:rPr>
                <w:t>州安二街</w:t>
              </w:r>
            </w:ins>
          </w:p>
        </w:tc>
      </w:tr>
      <w:tr w:rsidR="00455E81" w:rsidRPr="003C5E10" w14:paraId="23300139" w14:textId="77777777" w:rsidTr="00A9280A">
        <w:trPr>
          <w:trHeight w:hRule="exact" w:val="454"/>
          <w:jc w:val="center"/>
          <w:ins w:id="6074" w:author="User" w:date="2021-09-13T18:13:00Z"/>
        </w:trPr>
        <w:tc>
          <w:tcPr>
            <w:tcW w:w="830" w:type="dxa"/>
          </w:tcPr>
          <w:p w14:paraId="68814A09" w14:textId="77777777" w:rsidR="00455E81" w:rsidRPr="003C5E10" w:rsidRDefault="00455E81" w:rsidP="00A9280A">
            <w:pPr>
              <w:kinsoku w:val="0"/>
              <w:autoSpaceDE w:val="0"/>
              <w:autoSpaceDN w:val="0"/>
              <w:adjustRightInd w:val="0"/>
              <w:spacing w:before="119" w:line="216" w:lineRule="auto"/>
              <w:ind w:left="270" w:hanging="270"/>
              <w:rPr>
                <w:ins w:id="6075" w:author="User" w:date="2021-09-13T18:13:00Z"/>
                <w:rFonts w:ascii="標楷體" w:hAnsi="標楷體"/>
              </w:rPr>
            </w:pPr>
            <w:ins w:id="6076" w:author="User" w:date="2021-09-13T18:13:00Z">
              <w:r w:rsidRPr="003C5E10">
                <w:rPr>
                  <w:rFonts w:ascii="標楷體" w:hAnsi="標楷體"/>
                  <w:noProof/>
                  <w:color w:val="000000"/>
                  <w:spacing w:val="-10"/>
                </w:rPr>
                <w:t>22</w:t>
              </w:r>
            </w:ins>
          </w:p>
        </w:tc>
        <w:tc>
          <w:tcPr>
            <w:tcW w:w="2189" w:type="dxa"/>
          </w:tcPr>
          <w:p w14:paraId="430219AE" w14:textId="77777777" w:rsidR="00455E81" w:rsidRPr="003C5E10" w:rsidRDefault="00455E81" w:rsidP="00A9280A">
            <w:pPr>
              <w:ind w:left="280" w:hanging="280"/>
              <w:rPr>
                <w:ins w:id="6077" w:author="User" w:date="2021-09-13T18:13:00Z"/>
                <w:rFonts w:ascii="標楷體" w:hAnsi="標楷體"/>
              </w:rPr>
            </w:pPr>
            <w:ins w:id="6078" w:author="User" w:date="2021-09-13T18:13:00Z">
              <w:r w:rsidRPr="003C5E10">
                <w:rPr>
                  <w:rFonts w:ascii="標楷體" w:hAnsi="標楷體" w:cs="Arial Unicode MS"/>
                  <w:noProof/>
                </w:rPr>
                <w:t>怡平路</w:t>
              </w:r>
            </w:ins>
          </w:p>
        </w:tc>
        <w:tc>
          <w:tcPr>
            <w:tcW w:w="839" w:type="dxa"/>
          </w:tcPr>
          <w:p w14:paraId="429FFCF4" w14:textId="77777777" w:rsidR="00455E81" w:rsidRPr="003C5E10" w:rsidRDefault="00455E81" w:rsidP="00A9280A">
            <w:pPr>
              <w:kinsoku w:val="0"/>
              <w:autoSpaceDE w:val="0"/>
              <w:autoSpaceDN w:val="0"/>
              <w:adjustRightInd w:val="0"/>
              <w:spacing w:before="118" w:line="216" w:lineRule="auto"/>
              <w:ind w:left="270" w:hanging="270"/>
              <w:rPr>
                <w:ins w:id="6079" w:author="User" w:date="2021-09-13T18:13:00Z"/>
                <w:rFonts w:ascii="標楷體" w:hAnsi="標楷體"/>
              </w:rPr>
            </w:pPr>
            <w:ins w:id="6080" w:author="User" w:date="2021-09-13T18:13:00Z">
              <w:r w:rsidRPr="003C5E10">
                <w:rPr>
                  <w:rFonts w:ascii="標楷體" w:hAnsi="標楷體"/>
                  <w:noProof/>
                  <w:color w:val="000000"/>
                  <w:spacing w:val="-10"/>
                </w:rPr>
                <w:t>52</w:t>
              </w:r>
            </w:ins>
          </w:p>
        </w:tc>
        <w:tc>
          <w:tcPr>
            <w:tcW w:w="2189" w:type="dxa"/>
          </w:tcPr>
          <w:p w14:paraId="0EB80731" w14:textId="77777777" w:rsidR="00455E81" w:rsidRPr="003C5E10" w:rsidRDefault="00455E81" w:rsidP="00A9280A">
            <w:pPr>
              <w:ind w:left="280" w:hanging="280"/>
              <w:rPr>
                <w:ins w:id="6081" w:author="User" w:date="2021-09-13T18:13:00Z"/>
                <w:rFonts w:ascii="標楷體" w:hAnsi="標楷體"/>
              </w:rPr>
            </w:pPr>
            <w:ins w:id="6082" w:author="User" w:date="2021-09-13T18:13:00Z">
              <w:r w:rsidRPr="003C5E10">
                <w:rPr>
                  <w:rFonts w:ascii="標楷體" w:hAnsi="標楷體"/>
                  <w:noProof/>
                </w:rPr>
                <w:t>健康二街</w:t>
              </w:r>
            </w:ins>
          </w:p>
        </w:tc>
        <w:tc>
          <w:tcPr>
            <w:tcW w:w="836" w:type="dxa"/>
          </w:tcPr>
          <w:p w14:paraId="44F8A184" w14:textId="77777777" w:rsidR="00455E81" w:rsidRPr="003C5E10" w:rsidRDefault="00455E81" w:rsidP="00A9280A">
            <w:pPr>
              <w:kinsoku w:val="0"/>
              <w:autoSpaceDE w:val="0"/>
              <w:autoSpaceDN w:val="0"/>
              <w:adjustRightInd w:val="0"/>
              <w:spacing w:before="119" w:line="216" w:lineRule="auto"/>
              <w:ind w:left="270" w:hanging="270"/>
              <w:rPr>
                <w:ins w:id="6083" w:author="User" w:date="2021-09-13T18:13:00Z"/>
                <w:rFonts w:ascii="標楷體" w:hAnsi="標楷體"/>
              </w:rPr>
            </w:pPr>
            <w:ins w:id="6084" w:author="User" w:date="2021-09-13T18:13:00Z">
              <w:r w:rsidRPr="003C5E10">
                <w:rPr>
                  <w:rFonts w:ascii="標楷體" w:hAnsi="標楷體"/>
                  <w:noProof/>
                  <w:color w:val="000000"/>
                  <w:spacing w:val="-10"/>
                </w:rPr>
                <w:t>82</w:t>
              </w:r>
            </w:ins>
          </w:p>
        </w:tc>
        <w:tc>
          <w:tcPr>
            <w:tcW w:w="2189" w:type="dxa"/>
          </w:tcPr>
          <w:p w14:paraId="11592012" w14:textId="77777777" w:rsidR="00455E81" w:rsidRPr="003C5E10" w:rsidRDefault="00455E81" w:rsidP="00A9280A">
            <w:pPr>
              <w:ind w:left="280" w:hanging="280"/>
              <w:rPr>
                <w:ins w:id="6085" w:author="User" w:date="2021-09-13T18:13:00Z"/>
                <w:rFonts w:ascii="標楷體" w:hAnsi="標楷體"/>
              </w:rPr>
            </w:pPr>
            <w:ins w:id="6086" w:author="User" w:date="2021-09-13T18:13:00Z">
              <w:r w:rsidRPr="003C5E10">
                <w:rPr>
                  <w:rFonts w:ascii="標楷體" w:hAnsi="標楷體" w:cs="SimSun"/>
                  <w:noProof/>
                </w:rPr>
                <w:t>州安三街</w:t>
              </w:r>
            </w:ins>
          </w:p>
        </w:tc>
      </w:tr>
      <w:tr w:rsidR="00455E81" w:rsidRPr="003C5E10" w14:paraId="70D0ACA7" w14:textId="77777777" w:rsidTr="00A9280A">
        <w:trPr>
          <w:trHeight w:hRule="exact" w:val="454"/>
          <w:jc w:val="center"/>
          <w:ins w:id="6087" w:author="User" w:date="2021-09-13T18:13:00Z"/>
        </w:trPr>
        <w:tc>
          <w:tcPr>
            <w:tcW w:w="830" w:type="dxa"/>
          </w:tcPr>
          <w:p w14:paraId="03ABA168" w14:textId="77777777" w:rsidR="00455E81" w:rsidRPr="003C5E10" w:rsidRDefault="00455E81" w:rsidP="00A9280A">
            <w:pPr>
              <w:kinsoku w:val="0"/>
              <w:autoSpaceDE w:val="0"/>
              <w:autoSpaceDN w:val="0"/>
              <w:adjustRightInd w:val="0"/>
              <w:spacing w:before="119" w:line="216" w:lineRule="auto"/>
              <w:ind w:left="270" w:hanging="270"/>
              <w:rPr>
                <w:ins w:id="6088" w:author="User" w:date="2021-09-13T18:13:00Z"/>
                <w:rFonts w:ascii="標楷體" w:hAnsi="標楷體"/>
              </w:rPr>
            </w:pPr>
            <w:ins w:id="6089" w:author="User" w:date="2021-09-13T18:13:00Z">
              <w:r w:rsidRPr="003C5E10">
                <w:rPr>
                  <w:rFonts w:ascii="標楷體" w:hAnsi="標楷體"/>
                  <w:noProof/>
                  <w:color w:val="000000"/>
                  <w:spacing w:val="-10"/>
                </w:rPr>
                <w:t>23</w:t>
              </w:r>
            </w:ins>
          </w:p>
        </w:tc>
        <w:tc>
          <w:tcPr>
            <w:tcW w:w="2189" w:type="dxa"/>
          </w:tcPr>
          <w:p w14:paraId="6A5BC102" w14:textId="77777777" w:rsidR="00455E81" w:rsidRPr="003C5E10" w:rsidRDefault="00455E81" w:rsidP="00A9280A">
            <w:pPr>
              <w:ind w:left="280" w:hanging="280"/>
              <w:rPr>
                <w:ins w:id="6090" w:author="User" w:date="2021-09-13T18:13:00Z"/>
                <w:rFonts w:ascii="標楷體" w:hAnsi="標楷體"/>
              </w:rPr>
            </w:pPr>
            <w:ins w:id="6091" w:author="User" w:date="2021-09-13T18:13:00Z">
              <w:r w:rsidRPr="003C5E10">
                <w:rPr>
                  <w:rFonts w:ascii="標楷體" w:hAnsi="標楷體"/>
                  <w:noProof/>
                </w:rPr>
                <w:t>育平一街</w:t>
              </w:r>
            </w:ins>
          </w:p>
        </w:tc>
        <w:tc>
          <w:tcPr>
            <w:tcW w:w="839" w:type="dxa"/>
          </w:tcPr>
          <w:p w14:paraId="5D086CB3" w14:textId="77777777" w:rsidR="00455E81" w:rsidRPr="003C5E10" w:rsidRDefault="00455E81" w:rsidP="00A9280A">
            <w:pPr>
              <w:kinsoku w:val="0"/>
              <w:autoSpaceDE w:val="0"/>
              <w:autoSpaceDN w:val="0"/>
              <w:adjustRightInd w:val="0"/>
              <w:spacing w:before="118" w:line="216" w:lineRule="auto"/>
              <w:ind w:left="270" w:hanging="270"/>
              <w:rPr>
                <w:ins w:id="6092" w:author="User" w:date="2021-09-13T18:13:00Z"/>
                <w:rFonts w:ascii="標楷體" w:hAnsi="標楷體"/>
              </w:rPr>
            </w:pPr>
            <w:ins w:id="6093" w:author="User" w:date="2021-09-13T18:13:00Z">
              <w:r w:rsidRPr="003C5E10">
                <w:rPr>
                  <w:rFonts w:ascii="標楷體" w:hAnsi="標楷體"/>
                  <w:noProof/>
                  <w:color w:val="000000"/>
                  <w:spacing w:val="-10"/>
                </w:rPr>
                <w:t>53</w:t>
              </w:r>
            </w:ins>
          </w:p>
        </w:tc>
        <w:tc>
          <w:tcPr>
            <w:tcW w:w="2189" w:type="dxa"/>
          </w:tcPr>
          <w:p w14:paraId="273EFC59" w14:textId="77777777" w:rsidR="00455E81" w:rsidRPr="003C5E10" w:rsidRDefault="00455E81" w:rsidP="00A9280A">
            <w:pPr>
              <w:ind w:left="280" w:hanging="280"/>
              <w:rPr>
                <w:ins w:id="6094" w:author="User" w:date="2021-09-13T18:13:00Z"/>
                <w:rFonts w:ascii="標楷體" w:hAnsi="標楷體"/>
              </w:rPr>
            </w:pPr>
            <w:ins w:id="6095" w:author="User" w:date="2021-09-13T18:13:00Z">
              <w:r w:rsidRPr="003C5E10">
                <w:rPr>
                  <w:rFonts w:ascii="標楷體" w:hAnsi="標楷體"/>
                  <w:noProof/>
                </w:rPr>
                <w:t>健康三街</w:t>
              </w:r>
            </w:ins>
          </w:p>
        </w:tc>
        <w:tc>
          <w:tcPr>
            <w:tcW w:w="836" w:type="dxa"/>
          </w:tcPr>
          <w:p w14:paraId="3663BCB2" w14:textId="77777777" w:rsidR="00455E81" w:rsidRPr="003C5E10" w:rsidRDefault="00455E81" w:rsidP="00A9280A">
            <w:pPr>
              <w:kinsoku w:val="0"/>
              <w:autoSpaceDE w:val="0"/>
              <w:autoSpaceDN w:val="0"/>
              <w:adjustRightInd w:val="0"/>
              <w:spacing w:before="119" w:line="216" w:lineRule="auto"/>
              <w:ind w:left="270" w:hanging="270"/>
              <w:rPr>
                <w:ins w:id="6096" w:author="User" w:date="2021-09-13T18:13:00Z"/>
                <w:rFonts w:ascii="標楷體" w:hAnsi="標楷體"/>
              </w:rPr>
            </w:pPr>
            <w:ins w:id="6097" w:author="User" w:date="2021-09-13T18:13:00Z">
              <w:r w:rsidRPr="003C5E10">
                <w:rPr>
                  <w:rFonts w:ascii="標楷體" w:hAnsi="標楷體"/>
                  <w:noProof/>
                  <w:color w:val="000000"/>
                  <w:spacing w:val="-10"/>
                </w:rPr>
                <w:t>83</w:t>
              </w:r>
            </w:ins>
          </w:p>
        </w:tc>
        <w:tc>
          <w:tcPr>
            <w:tcW w:w="2189" w:type="dxa"/>
          </w:tcPr>
          <w:p w14:paraId="2B4AD4C1" w14:textId="77777777" w:rsidR="00455E81" w:rsidRPr="003C5E10" w:rsidRDefault="00455E81" w:rsidP="00A9280A">
            <w:pPr>
              <w:ind w:left="280" w:hanging="280"/>
              <w:rPr>
                <w:ins w:id="6098" w:author="User" w:date="2021-09-13T18:13:00Z"/>
                <w:rFonts w:ascii="標楷體" w:hAnsi="標楷體"/>
              </w:rPr>
            </w:pPr>
            <w:ins w:id="6099" w:author="User" w:date="2021-09-13T18:13:00Z">
              <w:r w:rsidRPr="003C5E10">
                <w:rPr>
                  <w:rFonts w:ascii="標楷體" w:hAnsi="標楷體" w:cs="SimSun"/>
                  <w:noProof/>
                </w:rPr>
                <w:t>湖內一街</w:t>
              </w:r>
            </w:ins>
          </w:p>
        </w:tc>
      </w:tr>
      <w:tr w:rsidR="00455E81" w:rsidRPr="003C5E10" w14:paraId="3E4AA8B1" w14:textId="77777777" w:rsidTr="00A9280A">
        <w:trPr>
          <w:trHeight w:hRule="exact" w:val="454"/>
          <w:jc w:val="center"/>
          <w:ins w:id="6100" w:author="User" w:date="2021-09-13T18:13:00Z"/>
        </w:trPr>
        <w:tc>
          <w:tcPr>
            <w:tcW w:w="830" w:type="dxa"/>
          </w:tcPr>
          <w:p w14:paraId="107C79E2" w14:textId="77777777" w:rsidR="00455E81" w:rsidRPr="003C5E10" w:rsidRDefault="00455E81" w:rsidP="00A9280A">
            <w:pPr>
              <w:kinsoku w:val="0"/>
              <w:autoSpaceDE w:val="0"/>
              <w:autoSpaceDN w:val="0"/>
              <w:adjustRightInd w:val="0"/>
              <w:spacing w:before="118" w:line="216" w:lineRule="auto"/>
              <w:ind w:left="270" w:hanging="270"/>
              <w:rPr>
                <w:ins w:id="6101" w:author="User" w:date="2021-09-13T18:13:00Z"/>
                <w:rFonts w:ascii="標楷體" w:hAnsi="標楷體"/>
              </w:rPr>
            </w:pPr>
            <w:ins w:id="6102" w:author="User" w:date="2021-09-13T18:13:00Z">
              <w:r w:rsidRPr="003C5E10">
                <w:rPr>
                  <w:rFonts w:ascii="標楷體" w:hAnsi="標楷體"/>
                  <w:noProof/>
                  <w:color w:val="000000"/>
                  <w:spacing w:val="-10"/>
                </w:rPr>
                <w:t>24</w:t>
              </w:r>
            </w:ins>
          </w:p>
        </w:tc>
        <w:tc>
          <w:tcPr>
            <w:tcW w:w="2189" w:type="dxa"/>
          </w:tcPr>
          <w:p w14:paraId="125C8648" w14:textId="77777777" w:rsidR="00455E81" w:rsidRPr="003C5E10" w:rsidRDefault="00455E81" w:rsidP="00A9280A">
            <w:pPr>
              <w:ind w:left="280" w:hanging="280"/>
              <w:rPr>
                <w:ins w:id="6103" w:author="User" w:date="2021-09-13T18:13:00Z"/>
                <w:rFonts w:ascii="標楷體" w:hAnsi="標楷體"/>
              </w:rPr>
            </w:pPr>
            <w:ins w:id="6104" w:author="User" w:date="2021-09-13T18:13:00Z">
              <w:r w:rsidRPr="003C5E10">
                <w:rPr>
                  <w:rFonts w:ascii="標楷體" w:hAnsi="標楷體"/>
                  <w:noProof/>
                </w:rPr>
                <w:t>育平二街</w:t>
              </w:r>
            </w:ins>
          </w:p>
        </w:tc>
        <w:tc>
          <w:tcPr>
            <w:tcW w:w="839" w:type="dxa"/>
          </w:tcPr>
          <w:p w14:paraId="02982DF5" w14:textId="77777777" w:rsidR="00455E81" w:rsidRPr="003C5E10" w:rsidRDefault="00455E81" w:rsidP="00A9280A">
            <w:pPr>
              <w:kinsoku w:val="0"/>
              <w:autoSpaceDE w:val="0"/>
              <w:autoSpaceDN w:val="0"/>
              <w:adjustRightInd w:val="0"/>
              <w:spacing w:before="118" w:line="216" w:lineRule="auto"/>
              <w:ind w:left="270" w:hanging="270"/>
              <w:rPr>
                <w:ins w:id="6105" w:author="User" w:date="2021-09-13T18:13:00Z"/>
                <w:rFonts w:ascii="標楷體" w:hAnsi="標楷體"/>
              </w:rPr>
            </w:pPr>
            <w:ins w:id="6106" w:author="User" w:date="2021-09-13T18:13:00Z">
              <w:r w:rsidRPr="003C5E10">
                <w:rPr>
                  <w:rFonts w:ascii="標楷體" w:hAnsi="標楷體"/>
                  <w:noProof/>
                  <w:color w:val="000000"/>
                  <w:spacing w:val="-10"/>
                </w:rPr>
                <w:t>54</w:t>
              </w:r>
            </w:ins>
          </w:p>
        </w:tc>
        <w:tc>
          <w:tcPr>
            <w:tcW w:w="2189" w:type="dxa"/>
          </w:tcPr>
          <w:p w14:paraId="2327D384" w14:textId="77777777" w:rsidR="00455E81" w:rsidRPr="003C5E10" w:rsidRDefault="00455E81" w:rsidP="00A9280A">
            <w:pPr>
              <w:ind w:left="280" w:hanging="280"/>
              <w:rPr>
                <w:ins w:id="6107" w:author="User" w:date="2021-09-13T18:13:00Z"/>
                <w:rFonts w:ascii="標楷體" w:hAnsi="標楷體"/>
              </w:rPr>
            </w:pPr>
            <w:ins w:id="6108" w:author="User" w:date="2021-09-13T18:13:00Z">
              <w:r w:rsidRPr="003C5E10">
                <w:rPr>
                  <w:rFonts w:ascii="標楷體" w:hAnsi="標楷體"/>
                  <w:noProof/>
                </w:rPr>
                <w:t>健康四街</w:t>
              </w:r>
            </w:ins>
          </w:p>
        </w:tc>
        <w:tc>
          <w:tcPr>
            <w:tcW w:w="836" w:type="dxa"/>
          </w:tcPr>
          <w:p w14:paraId="49EA3BAF" w14:textId="77777777" w:rsidR="00455E81" w:rsidRPr="003C5E10" w:rsidRDefault="00455E81" w:rsidP="00A9280A">
            <w:pPr>
              <w:kinsoku w:val="0"/>
              <w:autoSpaceDE w:val="0"/>
              <w:autoSpaceDN w:val="0"/>
              <w:adjustRightInd w:val="0"/>
              <w:spacing w:before="118" w:line="216" w:lineRule="auto"/>
              <w:ind w:left="270" w:hanging="270"/>
              <w:rPr>
                <w:ins w:id="6109" w:author="User" w:date="2021-09-13T18:13:00Z"/>
                <w:rFonts w:ascii="標楷體" w:hAnsi="標楷體"/>
              </w:rPr>
            </w:pPr>
            <w:ins w:id="6110" w:author="User" w:date="2021-09-13T18:13:00Z">
              <w:r w:rsidRPr="003C5E10">
                <w:rPr>
                  <w:rFonts w:ascii="標楷體" w:hAnsi="標楷體"/>
                  <w:noProof/>
                  <w:color w:val="000000"/>
                  <w:spacing w:val="-10"/>
                </w:rPr>
                <w:t>84</w:t>
              </w:r>
            </w:ins>
          </w:p>
        </w:tc>
        <w:tc>
          <w:tcPr>
            <w:tcW w:w="2189" w:type="dxa"/>
          </w:tcPr>
          <w:p w14:paraId="3A00730E" w14:textId="77777777" w:rsidR="00455E81" w:rsidRPr="003C5E10" w:rsidRDefault="00455E81" w:rsidP="00A9280A">
            <w:pPr>
              <w:ind w:left="280" w:hanging="280"/>
              <w:rPr>
                <w:ins w:id="6111" w:author="User" w:date="2021-09-13T18:13:00Z"/>
                <w:rFonts w:ascii="標楷體" w:hAnsi="標楷體"/>
              </w:rPr>
            </w:pPr>
            <w:ins w:id="6112" w:author="User" w:date="2021-09-13T18:13:00Z">
              <w:r w:rsidRPr="003C5E10">
                <w:rPr>
                  <w:rFonts w:ascii="標楷體" w:hAnsi="標楷體" w:cs="SimSun"/>
                  <w:noProof/>
                </w:rPr>
                <w:t>湖內二街</w:t>
              </w:r>
            </w:ins>
          </w:p>
        </w:tc>
      </w:tr>
      <w:tr w:rsidR="00455E81" w:rsidRPr="003C5E10" w14:paraId="00DC348A" w14:textId="77777777" w:rsidTr="00A9280A">
        <w:trPr>
          <w:trHeight w:hRule="exact" w:val="454"/>
          <w:jc w:val="center"/>
          <w:ins w:id="6113" w:author="User" w:date="2021-09-13T18:13:00Z"/>
        </w:trPr>
        <w:tc>
          <w:tcPr>
            <w:tcW w:w="830" w:type="dxa"/>
          </w:tcPr>
          <w:p w14:paraId="51366884" w14:textId="77777777" w:rsidR="00455E81" w:rsidRPr="003C5E10" w:rsidRDefault="00455E81" w:rsidP="00A9280A">
            <w:pPr>
              <w:kinsoku w:val="0"/>
              <w:autoSpaceDE w:val="0"/>
              <w:autoSpaceDN w:val="0"/>
              <w:adjustRightInd w:val="0"/>
              <w:spacing w:before="118" w:line="216" w:lineRule="auto"/>
              <w:ind w:left="270" w:hanging="270"/>
              <w:rPr>
                <w:ins w:id="6114" w:author="User" w:date="2021-09-13T18:13:00Z"/>
                <w:rFonts w:ascii="標楷體" w:hAnsi="標楷體"/>
              </w:rPr>
            </w:pPr>
            <w:ins w:id="6115" w:author="User" w:date="2021-09-13T18:13:00Z">
              <w:r w:rsidRPr="003C5E10">
                <w:rPr>
                  <w:rFonts w:ascii="標楷體" w:hAnsi="標楷體"/>
                  <w:noProof/>
                  <w:color w:val="000000"/>
                  <w:spacing w:val="-10"/>
                </w:rPr>
                <w:t>25</w:t>
              </w:r>
            </w:ins>
          </w:p>
        </w:tc>
        <w:tc>
          <w:tcPr>
            <w:tcW w:w="2189" w:type="dxa"/>
          </w:tcPr>
          <w:p w14:paraId="2F545E1B" w14:textId="77777777" w:rsidR="00455E81" w:rsidRPr="003C5E10" w:rsidRDefault="00455E81" w:rsidP="00A9280A">
            <w:pPr>
              <w:ind w:left="280" w:hanging="280"/>
              <w:rPr>
                <w:ins w:id="6116" w:author="User" w:date="2021-09-13T18:13:00Z"/>
                <w:rFonts w:ascii="標楷體" w:hAnsi="標楷體"/>
              </w:rPr>
            </w:pPr>
            <w:ins w:id="6117" w:author="User" w:date="2021-09-13T18:13:00Z">
              <w:r w:rsidRPr="003C5E10">
                <w:rPr>
                  <w:rFonts w:ascii="標楷體" w:hAnsi="標楷體" w:cs="Arial Unicode MS"/>
                  <w:noProof/>
                  <w:color w:val="000000"/>
                </w:rPr>
                <w:t>育平六街</w:t>
              </w:r>
            </w:ins>
          </w:p>
        </w:tc>
        <w:tc>
          <w:tcPr>
            <w:tcW w:w="839" w:type="dxa"/>
          </w:tcPr>
          <w:p w14:paraId="52AAF698" w14:textId="77777777" w:rsidR="00455E81" w:rsidRPr="003C5E10" w:rsidRDefault="00455E81" w:rsidP="00A9280A">
            <w:pPr>
              <w:kinsoku w:val="0"/>
              <w:autoSpaceDE w:val="0"/>
              <w:autoSpaceDN w:val="0"/>
              <w:adjustRightInd w:val="0"/>
              <w:spacing w:before="119" w:line="216" w:lineRule="auto"/>
              <w:ind w:left="270" w:hanging="270"/>
              <w:rPr>
                <w:ins w:id="6118" w:author="User" w:date="2021-09-13T18:13:00Z"/>
                <w:rFonts w:ascii="標楷體" w:hAnsi="標楷體"/>
              </w:rPr>
            </w:pPr>
            <w:ins w:id="6119" w:author="User" w:date="2021-09-13T18:13:00Z">
              <w:r w:rsidRPr="003C5E10">
                <w:rPr>
                  <w:rFonts w:ascii="標楷體" w:hAnsi="標楷體"/>
                  <w:noProof/>
                  <w:color w:val="000000"/>
                  <w:spacing w:val="-10"/>
                </w:rPr>
                <w:t>55</w:t>
              </w:r>
            </w:ins>
          </w:p>
        </w:tc>
        <w:tc>
          <w:tcPr>
            <w:tcW w:w="2189" w:type="dxa"/>
          </w:tcPr>
          <w:p w14:paraId="03C2F552" w14:textId="77777777" w:rsidR="00455E81" w:rsidRPr="003C5E10" w:rsidRDefault="00455E81" w:rsidP="00A9280A">
            <w:pPr>
              <w:ind w:left="280" w:hanging="280"/>
              <w:rPr>
                <w:ins w:id="6120" w:author="User" w:date="2021-09-13T18:13:00Z"/>
                <w:rFonts w:ascii="標楷體" w:hAnsi="標楷體"/>
              </w:rPr>
            </w:pPr>
            <w:ins w:id="6121" w:author="User" w:date="2021-09-13T18:13:00Z">
              <w:r w:rsidRPr="003C5E10">
                <w:rPr>
                  <w:rFonts w:ascii="標楷體" w:hAnsi="標楷體" w:cs="Arial Unicode MS"/>
                  <w:noProof/>
                </w:rPr>
                <w:t>永華六街</w:t>
              </w:r>
            </w:ins>
          </w:p>
        </w:tc>
        <w:tc>
          <w:tcPr>
            <w:tcW w:w="836" w:type="dxa"/>
          </w:tcPr>
          <w:p w14:paraId="694A04EE" w14:textId="77777777" w:rsidR="00455E81" w:rsidRPr="003C5E10" w:rsidRDefault="00455E81" w:rsidP="00A9280A">
            <w:pPr>
              <w:kinsoku w:val="0"/>
              <w:autoSpaceDE w:val="0"/>
              <w:autoSpaceDN w:val="0"/>
              <w:adjustRightInd w:val="0"/>
              <w:spacing w:before="118" w:line="216" w:lineRule="auto"/>
              <w:ind w:left="270" w:hanging="270"/>
              <w:rPr>
                <w:ins w:id="6122" w:author="User" w:date="2021-09-13T18:13:00Z"/>
                <w:rFonts w:ascii="標楷體" w:hAnsi="標楷體"/>
              </w:rPr>
            </w:pPr>
            <w:ins w:id="6123" w:author="User" w:date="2021-09-13T18:13:00Z">
              <w:r w:rsidRPr="003C5E10">
                <w:rPr>
                  <w:rFonts w:ascii="標楷體" w:hAnsi="標楷體"/>
                  <w:noProof/>
                  <w:color w:val="000000"/>
                  <w:spacing w:val="-10"/>
                </w:rPr>
                <w:t>85</w:t>
              </w:r>
            </w:ins>
          </w:p>
        </w:tc>
        <w:tc>
          <w:tcPr>
            <w:tcW w:w="2189" w:type="dxa"/>
          </w:tcPr>
          <w:p w14:paraId="57AC1CDD" w14:textId="77777777" w:rsidR="00455E81" w:rsidRPr="003C5E10" w:rsidRDefault="00455E81" w:rsidP="00A9280A">
            <w:pPr>
              <w:ind w:left="280" w:hanging="280"/>
              <w:rPr>
                <w:ins w:id="6124" w:author="User" w:date="2021-09-13T18:13:00Z"/>
                <w:rFonts w:ascii="標楷體" w:hAnsi="標楷體"/>
              </w:rPr>
            </w:pPr>
            <w:ins w:id="6125" w:author="User" w:date="2021-09-13T18:13:00Z">
              <w:r w:rsidRPr="003C5E10">
                <w:rPr>
                  <w:rFonts w:ascii="標楷體" w:hAnsi="標楷體"/>
                  <w:noProof/>
                </w:rPr>
                <w:t>運河路</w:t>
              </w:r>
            </w:ins>
          </w:p>
        </w:tc>
      </w:tr>
      <w:tr w:rsidR="00455E81" w:rsidRPr="003C5E10" w14:paraId="6E37F786" w14:textId="77777777" w:rsidTr="00A9280A">
        <w:trPr>
          <w:trHeight w:hRule="exact" w:val="454"/>
          <w:jc w:val="center"/>
          <w:ins w:id="6126" w:author="User" w:date="2021-09-13T18:13:00Z"/>
        </w:trPr>
        <w:tc>
          <w:tcPr>
            <w:tcW w:w="830" w:type="dxa"/>
          </w:tcPr>
          <w:p w14:paraId="1AD834FA" w14:textId="77777777" w:rsidR="00455E81" w:rsidRPr="003C5E10" w:rsidRDefault="00455E81" w:rsidP="00A9280A">
            <w:pPr>
              <w:kinsoku w:val="0"/>
              <w:autoSpaceDE w:val="0"/>
              <w:autoSpaceDN w:val="0"/>
              <w:adjustRightInd w:val="0"/>
              <w:spacing w:before="118" w:line="216" w:lineRule="auto"/>
              <w:ind w:left="270" w:hanging="270"/>
              <w:rPr>
                <w:ins w:id="6127" w:author="User" w:date="2021-09-13T18:13:00Z"/>
                <w:rFonts w:ascii="標楷體" w:hAnsi="標楷體"/>
              </w:rPr>
            </w:pPr>
            <w:ins w:id="6128" w:author="User" w:date="2021-09-13T18:13:00Z">
              <w:r w:rsidRPr="003C5E10">
                <w:rPr>
                  <w:rFonts w:ascii="標楷體" w:hAnsi="標楷體"/>
                  <w:noProof/>
                  <w:color w:val="000000"/>
                  <w:spacing w:val="-10"/>
                </w:rPr>
                <w:t>26</w:t>
              </w:r>
            </w:ins>
          </w:p>
        </w:tc>
        <w:tc>
          <w:tcPr>
            <w:tcW w:w="2189" w:type="dxa"/>
          </w:tcPr>
          <w:p w14:paraId="7375200D" w14:textId="77777777" w:rsidR="00455E81" w:rsidRPr="003C5E10" w:rsidRDefault="00455E81" w:rsidP="00A9280A">
            <w:pPr>
              <w:ind w:left="280" w:hanging="280"/>
              <w:rPr>
                <w:ins w:id="6129" w:author="User" w:date="2021-09-13T18:13:00Z"/>
                <w:rFonts w:ascii="標楷體" w:hAnsi="標楷體"/>
              </w:rPr>
            </w:pPr>
            <w:ins w:id="6130" w:author="User" w:date="2021-09-13T18:13:00Z">
              <w:r w:rsidRPr="003C5E10">
                <w:rPr>
                  <w:rFonts w:ascii="標楷體" w:hAnsi="標楷體" w:cs="SimSun"/>
                  <w:noProof/>
                  <w:color w:val="000000"/>
                </w:rPr>
                <w:t>育平七街</w:t>
              </w:r>
            </w:ins>
          </w:p>
        </w:tc>
        <w:tc>
          <w:tcPr>
            <w:tcW w:w="839" w:type="dxa"/>
          </w:tcPr>
          <w:p w14:paraId="6F5B9821" w14:textId="77777777" w:rsidR="00455E81" w:rsidRPr="003C5E10" w:rsidRDefault="00455E81" w:rsidP="00A9280A">
            <w:pPr>
              <w:kinsoku w:val="0"/>
              <w:autoSpaceDE w:val="0"/>
              <w:autoSpaceDN w:val="0"/>
              <w:adjustRightInd w:val="0"/>
              <w:spacing w:before="119" w:line="216" w:lineRule="auto"/>
              <w:ind w:left="270" w:hanging="270"/>
              <w:rPr>
                <w:ins w:id="6131" w:author="User" w:date="2021-09-13T18:13:00Z"/>
                <w:rFonts w:ascii="標楷體" w:hAnsi="標楷體"/>
              </w:rPr>
            </w:pPr>
            <w:ins w:id="6132" w:author="User" w:date="2021-09-13T18:13:00Z">
              <w:r w:rsidRPr="003C5E10">
                <w:rPr>
                  <w:rFonts w:ascii="標楷體" w:hAnsi="標楷體"/>
                  <w:noProof/>
                  <w:color w:val="000000"/>
                  <w:spacing w:val="-10"/>
                </w:rPr>
                <w:t>56</w:t>
              </w:r>
            </w:ins>
          </w:p>
        </w:tc>
        <w:tc>
          <w:tcPr>
            <w:tcW w:w="2189" w:type="dxa"/>
          </w:tcPr>
          <w:p w14:paraId="27E826E5" w14:textId="77777777" w:rsidR="00455E81" w:rsidRPr="003C5E10" w:rsidRDefault="00455E81" w:rsidP="00A9280A">
            <w:pPr>
              <w:ind w:left="280" w:hanging="280"/>
              <w:rPr>
                <w:ins w:id="6133" w:author="User" w:date="2021-09-13T18:13:00Z"/>
                <w:rFonts w:ascii="標楷體" w:hAnsi="標楷體"/>
              </w:rPr>
            </w:pPr>
            <w:ins w:id="6134" w:author="User" w:date="2021-09-13T18:13:00Z">
              <w:r w:rsidRPr="003C5E10">
                <w:rPr>
                  <w:rFonts w:ascii="標楷體" w:hAnsi="標楷體" w:cs="Arial Unicode MS"/>
                  <w:noProof/>
                </w:rPr>
                <w:t>健康路</w:t>
              </w:r>
            </w:ins>
          </w:p>
        </w:tc>
        <w:tc>
          <w:tcPr>
            <w:tcW w:w="836" w:type="dxa"/>
          </w:tcPr>
          <w:p w14:paraId="1028F13E" w14:textId="77777777" w:rsidR="00455E81" w:rsidRPr="003C5E10" w:rsidRDefault="00455E81" w:rsidP="00A9280A">
            <w:pPr>
              <w:kinsoku w:val="0"/>
              <w:autoSpaceDE w:val="0"/>
              <w:autoSpaceDN w:val="0"/>
              <w:adjustRightInd w:val="0"/>
              <w:spacing w:before="118" w:line="216" w:lineRule="auto"/>
              <w:ind w:left="270" w:hanging="270"/>
              <w:rPr>
                <w:ins w:id="6135" w:author="User" w:date="2021-09-13T18:13:00Z"/>
                <w:rFonts w:ascii="標楷體" w:hAnsi="標楷體"/>
              </w:rPr>
            </w:pPr>
            <w:ins w:id="6136" w:author="User" w:date="2021-09-13T18:13:00Z">
              <w:r w:rsidRPr="003C5E10">
                <w:rPr>
                  <w:rFonts w:ascii="標楷體" w:hAnsi="標楷體"/>
                  <w:noProof/>
                  <w:color w:val="000000"/>
                  <w:spacing w:val="-10"/>
                </w:rPr>
                <w:t>86</w:t>
              </w:r>
            </w:ins>
          </w:p>
        </w:tc>
        <w:tc>
          <w:tcPr>
            <w:tcW w:w="2189" w:type="dxa"/>
          </w:tcPr>
          <w:p w14:paraId="0DBB8708" w14:textId="77777777" w:rsidR="00455E81" w:rsidRPr="003C5E10" w:rsidRDefault="00455E81" w:rsidP="00A9280A">
            <w:pPr>
              <w:ind w:left="280" w:hanging="280"/>
              <w:rPr>
                <w:ins w:id="6137" w:author="User" w:date="2021-09-13T18:13:00Z"/>
                <w:rFonts w:ascii="標楷體" w:hAnsi="標楷體"/>
              </w:rPr>
            </w:pPr>
            <w:ins w:id="6138" w:author="User" w:date="2021-09-13T18:13:00Z">
              <w:r w:rsidRPr="003C5E10">
                <w:rPr>
                  <w:rFonts w:ascii="標楷體" w:hAnsi="標楷體"/>
                  <w:noProof/>
                </w:rPr>
                <w:t>漁光路</w:t>
              </w:r>
            </w:ins>
          </w:p>
        </w:tc>
      </w:tr>
      <w:tr w:rsidR="00455E81" w:rsidRPr="003C5E10" w14:paraId="04BFBCC9" w14:textId="77777777" w:rsidTr="00A9280A">
        <w:trPr>
          <w:trHeight w:hRule="exact" w:val="454"/>
          <w:jc w:val="center"/>
          <w:ins w:id="6139" w:author="User" w:date="2021-09-13T18:13:00Z"/>
        </w:trPr>
        <w:tc>
          <w:tcPr>
            <w:tcW w:w="830" w:type="dxa"/>
          </w:tcPr>
          <w:p w14:paraId="741FC3AA" w14:textId="77777777" w:rsidR="00455E81" w:rsidRPr="003C5E10" w:rsidRDefault="00455E81" w:rsidP="00A9280A">
            <w:pPr>
              <w:kinsoku w:val="0"/>
              <w:autoSpaceDE w:val="0"/>
              <w:autoSpaceDN w:val="0"/>
              <w:adjustRightInd w:val="0"/>
              <w:spacing w:before="118" w:line="216" w:lineRule="auto"/>
              <w:ind w:left="270" w:hanging="270"/>
              <w:rPr>
                <w:ins w:id="6140" w:author="User" w:date="2021-09-13T18:13:00Z"/>
                <w:rFonts w:ascii="標楷體" w:hAnsi="標楷體"/>
              </w:rPr>
            </w:pPr>
            <w:ins w:id="6141" w:author="User" w:date="2021-09-13T18:13:00Z">
              <w:r w:rsidRPr="003C5E10">
                <w:rPr>
                  <w:rFonts w:ascii="標楷體" w:hAnsi="標楷體"/>
                  <w:noProof/>
                  <w:color w:val="000000"/>
                  <w:spacing w:val="-10"/>
                </w:rPr>
                <w:t>27</w:t>
              </w:r>
            </w:ins>
          </w:p>
        </w:tc>
        <w:tc>
          <w:tcPr>
            <w:tcW w:w="2189" w:type="dxa"/>
          </w:tcPr>
          <w:p w14:paraId="01A257DC" w14:textId="77777777" w:rsidR="00455E81" w:rsidRPr="003C5E10" w:rsidRDefault="00455E81" w:rsidP="00A9280A">
            <w:pPr>
              <w:ind w:left="280" w:hanging="280"/>
              <w:rPr>
                <w:ins w:id="6142" w:author="User" w:date="2021-09-13T18:13:00Z"/>
                <w:rFonts w:ascii="標楷體" w:hAnsi="標楷體"/>
              </w:rPr>
            </w:pPr>
            <w:ins w:id="6143" w:author="User" w:date="2021-09-13T18:13:00Z">
              <w:r w:rsidRPr="003C5E10">
                <w:rPr>
                  <w:rFonts w:ascii="標楷體" w:hAnsi="標楷體" w:cs="SimSun"/>
                  <w:noProof/>
                  <w:color w:val="000000"/>
                </w:rPr>
                <w:t>育平八街</w:t>
              </w:r>
            </w:ins>
          </w:p>
        </w:tc>
        <w:tc>
          <w:tcPr>
            <w:tcW w:w="839" w:type="dxa"/>
          </w:tcPr>
          <w:p w14:paraId="4C113337" w14:textId="77777777" w:rsidR="00455E81" w:rsidRPr="003C5E10" w:rsidRDefault="00455E81" w:rsidP="00A9280A">
            <w:pPr>
              <w:kinsoku w:val="0"/>
              <w:autoSpaceDE w:val="0"/>
              <w:autoSpaceDN w:val="0"/>
              <w:adjustRightInd w:val="0"/>
              <w:spacing w:before="118" w:line="216" w:lineRule="auto"/>
              <w:ind w:left="270" w:hanging="270"/>
              <w:rPr>
                <w:ins w:id="6144" w:author="User" w:date="2021-09-13T18:13:00Z"/>
                <w:rFonts w:ascii="標楷體" w:hAnsi="標楷體"/>
              </w:rPr>
            </w:pPr>
            <w:ins w:id="6145" w:author="User" w:date="2021-09-13T18:13:00Z">
              <w:r w:rsidRPr="003C5E10">
                <w:rPr>
                  <w:rFonts w:ascii="標楷體" w:hAnsi="標楷體"/>
                  <w:noProof/>
                  <w:color w:val="000000"/>
                  <w:spacing w:val="-10"/>
                </w:rPr>
                <w:t>57</w:t>
              </w:r>
            </w:ins>
          </w:p>
        </w:tc>
        <w:tc>
          <w:tcPr>
            <w:tcW w:w="2189" w:type="dxa"/>
          </w:tcPr>
          <w:p w14:paraId="4AE6A9D6" w14:textId="77777777" w:rsidR="00455E81" w:rsidRPr="003C5E10" w:rsidRDefault="00455E81" w:rsidP="00A9280A">
            <w:pPr>
              <w:ind w:left="280" w:hanging="280"/>
              <w:rPr>
                <w:ins w:id="6146" w:author="User" w:date="2021-09-13T18:13:00Z"/>
                <w:rFonts w:ascii="標楷體" w:hAnsi="標楷體"/>
              </w:rPr>
            </w:pPr>
            <w:ins w:id="6147" w:author="User" w:date="2021-09-13T18:13:00Z">
              <w:r w:rsidRPr="003C5E10">
                <w:rPr>
                  <w:rFonts w:ascii="標楷體" w:hAnsi="標楷體" w:cs="Arial Unicode MS"/>
                  <w:noProof/>
                </w:rPr>
                <w:t>國平路</w:t>
              </w:r>
            </w:ins>
          </w:p>
        </w:tc>
        <w:tc>
          <w:tcPr>
            <w:tcW w:w="836" w:type="dxa"/>
          </w:tcPr>
          <w:p w14:paraId="0E0E486B" w14:textId="77777777" w:rsidR="00455E81" w:rsidRPr="003C5E10" w:rsidRDefault="00455E81" w:rsidP="00A9280A">
            <w:pPr>
              <w:kinsoku w:val="0"/>
              <w:autoSpaceDE w:val="0"/>
              <w:autoSpaceDN w:val="0"/>
              <w:adjustRightInd w:val="0"/>
              <w:spacing w:before="118" w:line="216" w:lineRule="auto"/>
              <w:ind w:left="270" w:hanging="270"/>
              <w:rPr>
                <w:ins w:id="6148" w:author="User" w:date="2021-09-13T18:13:00Z"/>
                <w:rFonts w:ascii="標楷體" w:hAnsi="標楷體"/>
              </w:rPr>
            </w:pPr>
            <w:ins w:id="6149" w:author="User" w:date="2021-09-13T18:13:00Z">
              <w:r w:rsidRPr="003C5E10">
                <w:rPr>
                  <w:rFonts w:ascii="標楷體" w:hAnsi="標楷體"/>
                  <w:noProof/>
                  <w:color w:val="000000"/>
                  <w:spacing w:val="-10"/>
                </w:rPr>
                <w:t>87</w:t>
              </w:r>
            </w:ins>
          </w:p>
        </w:tc>
        <w:tc>
          <w:tcPr>
            <w:tcW w:w="2189" w:type="dxa"/>
          </w:tcPr>
          <w:p w14:paraId="54FCE3E5" w14:textId="77777777" w:rsidR="00455E81" w:rsidRPr="003C5E10" w:rsidRDefault="00455E81" w:rsidP="00A9280A">
            <w:pPr>
              <w:ind w:left="280" w:hanging="280"/>
              <w:rPr>
                <w:ins w:id="6150" w:author="User" w:date="2021-09-13T18:13:00Z"/>
                <w:rFonts w:ascii="標楷體" w:hAnsi="標楷體"/>
              </w:rPr>
            </w:pPr>
            <w:ins w:id="6151" w:author="User" w:date="2021-09-13T18:13:00Z">
              <w:r w:rsidRPr="003C5E10">
                <w:rPr>
                  <w:rFonts w:ascii="標楷體" w:hAnsi="標楷體" w:cs="SimSun"/>
                  <w:noProof/>
                </w:rPr>
                <w:t>漁濱一街</w:t>
              </w:r>
            </w:ins>
          </w:p>
        </w:tc>
      </w:tr>
      <w:tr w:rsidR="00455E81" w:rsidRPr="003C5E10" w14:paraId="5985159C" w14:textId="77777777" w:rsidTr="00A9280A">
        <w:trPr>
          <w:trHeight w:hRule="exact" w:val="454"/>
          <w:jc w:val="center"/>
          <w:ins w:id="6152" w:author="User" w:date="2021-09-13T18:13:00Z"/>
        </w:trPr>
        <w:tc>
          <w:tcPr>
            <w:tcW w:w="830" w:type="dxa"/>
          </w:tcPr>
          <w:p w14:paraId="4ABA1069" w14:textId="77777777" w:rsidR="00455E81" w:rsidRPr="003C5E10" w:rsidRDefault="00455E81" w:rsidP="00A9280A">
            <w:pPr>
              <w:kinsoku w:val="0"/>
              <w:autoSpaceDE w:val="0"/>
              <w:autoSpaceDN w:val="0"/>
              <w:adjustRightInd w:val="0"/>
              <w:spacing w:before="119" w:line="216" w:lineRule="auto"/>
              <w:ind w:left="270" w:hanging="270"/>
              <w:rPr>
                <w:ins w:id="6153" w:author="User" w:date="2021-09-13T18:13:00Z"/>
                <w:rFonts w:ascii="標楷體" w:hAnsi="標楷體"/>
              </w:rPr>
            </w:pPr>
            <w:ins w:id="6154" w:author="User" w:date="2021-09-13T18:13:00Z">
              <w:r w:rsidRPr="003C5E10">
                <w:rPr>
                  <w:rFonts w:ascii="標楷體" w:hAnsi="標楷體"/>
                  <w:noProof/>
                  <w:color w:val="000000"/>
                  <w:spacing w:val="-10"/>
                </w:rPr>
                <w:t>28</w:t>
              </w:r>
            </w:ins>
          </w:p>
        </w:tc>
        <w:tc>
          <w:tcPr>
            <w:tcW w:w="2189" w:type="dxa"/>
          </w:tcPr>
          <w:p w14:paraId="5F14581F" w14:textId="77777777" w:rsidR="00455E81" w:rsidRPr="003C5E10" w:rsidRDefault="00455E81" w:rsidP="00A9280A">
            <w:pPr>
              <w:ind w:left="280" w:hanging="280"/>
              <w:rPr>
                <w:ins w:id="6155" w:author="User" w:date="2021-09-13T18:13:00Z"/>
                <w:rFonts w:ascii="標楷體" w:hAnsi="標楷體"/>
              </w:rPr>
            </w:pPr>
            <w:ins w:id="6156" w:author="User" w:date="2021-09-13T18:13:00Z">
              <w:r w:rsidRPr="003C5E10">
                <w:rPr>
                  <w:rFonts w:ascii="標楷體" w:hAnsi="標楷體" w:cs="SimSun"/>
                  <w:noProof/>
                  <w:color w:val="000000"/>
                </w:rPr>
                <w:t>育平九街</w:t>
              </w:r>
            </w:ins>
          </w:p>
        </w:tc>
        <w:tc>
          <w:tcPr>
            <w:tcW w:w="839" w:type="dxa"/>
          </w:tcPr>
          <w:p w14:paraId="2A857E25" w14:textId="77777777" w:rsidR="00455E81" w:rsidRPr="003C5E10" w:rsidRDefault="00455E81" w:rsidP="00A9280A">
            <w:pPr>
              <w:kinsoku w:val="0"/>
              <w:autoSpaceDE w:val="0"/>
              <w:autoSpaceDN w:val="0"/>
              <w:adjustRightInd w:val="0"/>
              <w:spacing w:before="118" w:line="216" w:lineRule="auto"/>
              <w:ind w:left="270" w:hanging="270"/>
              <w:rPr>
                <w:ins w:id="6157" w:author="User" w:date="2021-09-13T18:13:00Z"/>
                <w:rFonts w:ascii="標楷體" w:hAnsi="標楷體"/>
              </w:rPr>
            </w:pPr>
            <w:ins w:id="6158" w:author="User" w:date="2021-09-13T18:13:00Z">
              <w:r w:rsidRPr="003C5E10">
                <w:rPr>
                  <w:rFonts w:ascii="標楷體" w:hAnsi="標楷體"/>
                  <w:noProof/>
                  <w:color w:val="000000"/>
                  <w:spacing w:val="-10"/>
                </w:rPr>
                <w:t>58</w:t>
              </w:r>
            </w:ins>
          </w:p>
        </w:tc>
        <w:tc>
          <w:tcPr>
            <w:tcW w:w="2189" w:type="dxa"/>
          </w:tcPr>
          <w:p w14:paraId="5E4525F6" w14:textId="77777777" w:rsidR="00455E81" w:rsidRPr="003C5E10" w:rsidRDefault="00455E81" w:rsidP="00A9280A">
            <w:pPr>
              <w:ind w:left="273" w:hanging="273"/>
              <w:rPr>
                <w:ins w:id="6159" w:author="User" w:date="2021-09-13T18:13:00Z"/>
                <w:rFonts w:ascii="標楷體" w:hAnsi="標楷體"/>
              </w:rPr>
            </w:pPr>
            <w:ins w:id="6160" w:author="User" w:date="2021-09-13T18:13:00Z">
              <w:r w:rsidRPr="003C5E10">
                <w:rPr>
                  <w:rFonts w:ascii="標楷體" w:hAnsi="標楷體" w:cs="Arial Unicode MS"/>
                  <w:noProof/>
                  <w:spacing w:val="-7"/>
                </w:rPr>
                <w:t>華平路</w:t>
              </w:r>
            </w:ins>
          </w:p>
        </w:tc>
        <w:tc>
          <w:tcPr>
            <w:tcW w:w="836" w:type="dxa"/>
          </w:tcPr>
          <w:p w14:paraId="1DCE2403" w14:textId="77777777" w:rsidR="00455E81" w:rsidRPr="003C5E10" w:rsidRDefault="00455E81" w:rsidP="00A9280A">
            <w:pPr>
              <w:kinsoku w:val="0"/>
              <w:autoSpaceDE w:val="0"/>
              <w:autoSpaceDN w:val="0"/>
              <w:adjustRightInd w:val="0"/>
              <w:spacing w:before="119" w:line="216" w:lineRule="auto"/>
              <w:ind w:left="270" w:hanging="270"/>
              <w:rPr>
                <w:ins w:id="6161" w:author="User" w:date="2021-09-13T18:13:00Z"/>
                <w:rFonts w:ascii="標楷體" w:hAnsi="標楷體"/>
              </w:rPr>
            </w:pPr>
            <w:ins w:id="6162" w:author="User" w:date="2021-09-13T18:13:00Z">
              <w:r w:rsidRPr="003C5E10">
                <w:rPr>
                  <w:rFonts w:ascii="標楷體" w:hAnsi="標楷體"/>
                  <w:noProof/>
                  <w:color w:val="000000"/>
                  <w:spacing w:val="-10"/>
                </w:rPr>
                <w:t>88</w:t>
              </w:r>
            </w:ins>
          </w:p>
        </w:tc>
        <w:tc>
          <w:tcPr>
            <w:tcW w:w="2189" w:type="dxa"/>
          </w:tcPr>
          <w:p w14:paraId="0848522C" w14:textId="77777777" w:rsidR="00455E81" w:rsidRPr="003C5E10" w:rsidRDefault="00455E81" w:rsidP="00A9280A">
            <w:pPr>
              <w:ind w:left="280" w:hanging="280"/>
              <w:rPr>
                <w:ins w:id="6163" w:author="User" w:date="2021-09-13T18:13:00Z"/>
                <w:rFonts w:ascii="標楷體" w:hAnsi="標楷體"/>
              </w:rPr>
            </w:pPr>
            <w:ins w:id="6164" w:author="User" w:date="2021-09-13T18:13:00Z">
              <w:r w:rsidRPr="003C5E10">
                <w:rPr>
                  <w:rFonts w:ascii="標楷體" w:hAnsi="標楷體"/>
                  <w:noProof/>
                </w:rPr>
                <w:t>漁濱路</w:t>
              </w:r>
            </w:ins>
          </w:p>
        </w:tc>
      </w:tr>
      <w:tr w:rsidR="00455E81" w:rsidRPr="003C5E10" w14:paraId="7A99B3EE" w14:textId="77777777" w:rsidTr="00A9280A">
        <w:trPr>
          <w:trHeight w:hRule="exact" w:val="454"/>
          <w:jc w:val="center"/>
          <w:ins w:id="6165" w:author="User" w:date="2021-09-13T18:13:00Z"/>
        </w:trPr>
        <w:tc>
          <w:tcPr>
            <w:tcW w:w="830" w:type="dxa"/>
          </w:tcPr>
          <w:p w14:paraId="619AE147" w14:textId="77777777" w:rsidR="00455E81" w:rsidRPr="003C5E10" w:rsidRDefault="00455E81" w:rsidP="00A9280A">
            <w:pPr>
              <w:kinsoku w:val="0"/>
              <w:autoSpaceDE w:val="0"/>
              <w:autoSpaceDN w:val="0"/>
              <w:adjustRightInd w:val="0"/>
              <w:spacing w:before="119" w:line="216" w:lineRule="auto"/>
              <w:ind w:left="270" w:hanging="270"/>
              <w:rPr>
                <w:ins w:id="6166" w:author="User" w:date="2021-09-13T18:13:00Z"/>
                <w:rFonts w:ascii="標楷體" w:hAnsi="標楷體"/>
              </w:rPr>
            </w:pPr>
            <w:ins w:id="6167" w:author="User" w:date="2021-09-13T18:13:00Z">
              <w:r w:rsidRPr="003C5E10">
                <w:rPr>
                  <w:rFonts w:ascii="標楷體" w:hAnsi="標楷體"/>
                  <w:noProof/>
                  <w:color w:val="000000"/>
                  <w:spacing w:val="-10"/>
                </w:rPr>
                <w:t>29</w:t>
              </w:r>
            </w:ins>
          </w:p>
        </w:tc>
        <w:tc>
          <w:tcPr>
            <w:tcW w:w="2189" w:type="dxa"/>
          </w:tcPr>
          <w:p w14:paraId="0DC1584F" w14:textId="77777777" w:rsidR="00455E81" w:rsidRPr="003C5E10" w:rsidRDefault="00455E81" w:rsidP="00A9280A">
            <w:pPr>
              <w:ind w:left="280" w:hanging="280"/>
              <w:rPr>
                <w:ins w:id="6168" w:author="User" w:date="2021-09-13T18:13:00Z"/>
                <w:rFonts w:ascii="標楷體" w:hAnsi="標楷體"/>
              </w:rPr>
            </w:pPr>
            <w:ins w:id="6169" w:author="User" w:date="2021-09-13T18:13:00Z">
              <w:r w:rsidRPr="003C5E10">
                <w:rPr>
                  <w:rFonts w:ascii="標楷體" w:hAnsi="標楷體" w:cs="Arial Unicode MS"/>
                  <w:noProof/>
                  <w:color w:val="000000"/>
                </w:rPr>
                <w:t>育平路</w:t>
              </w:r>
            </w:ins>
          </w:p>
        </w:tc>
        <w:tc>
          <w:tcPr>
            <w:tcW w:w="839" w:type="dxa"/>
          </w:tcPr>
          <w:p w14:paraId="4D65774F" w14:textId="77777777" w:rsidR="00455E81" w:rsidRPr="003C5E10" w:rsidRDefault="00455E81" w:rsidP="00A9280A">
            <w:pPr>
              <w:kinsoku w:val="0"/>
              <w:autoSpaceDE w:val="0"/>
              <w:autoSpaceDN w:val="0"/>
              <w:adjustRightInd w:val="0"/>
              <w:spacing w:before="118" w:line="216" w:lineRule="auto"/>
              <w:ind w:left="270" w:hanging="270"/>
              <w:rPr>
                <w:ins w:id="6170" w:author="User" w:date="2021-09-13T18:13:00Z"/>
                <w:rFonts w:ascii="標楷體" w:hAnsi="標楷體"/>
              </w:rPr>
            </w:pPr>
            <w:ins w:id="6171" w:author="User" w:date="2021-09-13T18:13:00Z">
              <w:r w:rsidRPr="003C5E10">
                <w:rPr>
                  <w:rFonts w:ascii="標楷體" w:hAnsi="標楷體"/>
                  <w:noProof/>
                  <w:color w:val="000000"/>
                  <w:spacing w:val="-10"/>
                </w:rPr>
                <w:t>59</w:t>
              </w:r>
            </w:ins>
          </w:p>
        </w:tc>
        <w:tc>
          <w:tcPr>
            <w:tcW w:w="2189" w:type="dxa"/>
          </w:tcPr>
          <w:p w14:paraId="489EFCC6" w14:textId="77777777" w:rsidR="00455E81" w:rsidRPr="003C5E10" w:rsidRDefault="00455E81" w:rsidP="00A9280A">
            <w:pPr>
              <w:ind w:left="280" w:hanging="280"/>
              <w:rPr>
                <w:ins w:id="6172" w:author="User" w:date="2021-09-13T18:13:00Z"/>
                <w:rFonts w:ascii="標楷體" w:hAnsi="標楷體"/>
              </w:rPr>
            </w:pPr>
            <w:ins w:id="6173" w:author="User" w:date="2021-09-13T18:13:00Z">
              <w:r w:rsidRPr="003C5E10">
                <w:rPr>
                  <w:rFonts w:ascii="標楷體" w:hAnsi="標楷體" w:cs="Arial Unicode MS"/>
                  <w:noProof/>
                </w:rPr>
                <w:t>國平西路</w:t>
              </w:r>
            </w:ins>
          </w:p>
        </w:tc>
        <w:tc>
          <w:tcPr>
            <w:tcW w:w="836" w:type="dxa"/>
            <w:shd w:val="clear" w:color="auto" w:fill="D9D9D9" w:themeFill="background1" w:themeFillShade="D9"/>
            <w:vAlign w:val="center"/>
          </w:tcPr>
          <w:p w14:paraId="16540110" w14:textId="77777777" w:rsidR="00455E81" w:rsidRPr="003C5E10" w:rsidRDefault="00455E81" w:rsidP="00A9280A">
            <w:pPr>
              <w:kinsoku w:val="0"/>
              <w:autoSpaceDE w:val="0"/>
              <w:autoSpaceDN w:val="0"/>
              <w:adjustRightInd w:val="0"/>
              <w:spacing w:before="14" w:after="66" w:line="187" w:lineRule="auto"/>
              <w:ind w:left="280" w:hanging="280"/>
              <w:rPr>
                <w:ins w:id="6174" w:author="User" w:date="2021-09-13T18:13:00Z"/>
                <w:rFonts w:ascii="標楷體" w:hAnsi="標楷體"/>
              </w:rPr>
            </w:pPr>
          </w:p>
        </w:tc>
        <w:tc>
          <w:tcPr>
            <w:tcW w:w="2189" w:type="dxa"/>
            <w:shd w:val="clear" w:color="auto" w:fill="D9D9D9" w:themeFill="background1" w:themeFillShade="D9"/>
          </w:tcPr>
          <w:p w14:paraId="2FB98114" w14:textId="77777777" w:rsidR="00455E81" w:rsidRPr="003C5E10" w:rsidRDefault="00455E81" w:rsidP="00A9280A">
            <w:pPr>
              <w:ind w:left="280" w:hanging="280"/>
              <w:rPr>
                <w:ins w:id="6175" w:author="User" w:date="2021-09-13T18:13:00Z"/>
                <w:rFonts w:ascii="標楷體" w:hAnsi="標楷體"/>
              </w:rPr>
            </w:pPr>
          </w:p>
        </w:tc>
      </w:tr>
      <w:tr w:rsidR="00455E81" w:rsidRPr="003C5E10" w14:paraId="09CB4655" w14:textId="77777777" w:rsidTr="00A9280A">
        <w:trPr>
          <w:trHeight w:hRule="exact" w:val="454"/>
          <w:jc w:val="center"/>
          <w:ins w:id="6176" w:author="User" w:date="2021-09-13T18:13:00Z"/>
        </w:trPr>
        <w:tc>
          <w:tcPr>
            <w:tcW w:w="830" w:type="dxa"/>
          </w:tcPr>
          <w:p w14:paraId="75989F3A" w14:textId="77777777" w:rsidR="00455E81" w:rsidRPr="003C5E10" w:rsidRDefault="00455E81" w:rsidP="00A9280A">
            <w:pPr>
              <w:kinsoku w:val="0"/>
              <w:autoSpaceDE w:val="0"/>
              <w:autoSpaceDN w:val="0"/>
              <w:adjustRightInd w:val="0"/>
              <w:spacing w:before="118" w:line="216" w:lineRule="auto"/>
              <w:ind w:left="270" w:hanging="270"/>
              <w:rPr>
                <w:ins w:id="6177" w:author="User" w:date="2021-09-13T18:13:00Z"/>
                <w:rFonts w:ascii="標楷體" w:hAnsi="標楷體"/>
              </w:rPr>
            </w:pPr>
            <w:ins w:id="6178" w:author="User" w:date="2021-09-13T18:13:00Z">
              <w:r w:rsidRPr="003C5E10">
                <w:rPr>
                  <w:rFonts w:ascii="標楷體" w:hAnsi="標楷體"/>
                  <w:noProof/>
                  <w:color w:val="000000"/>
                  <w:spacing w:val="-10"/>
                </w:rPr>
                <w:t>30</w:t>
              </w:r>
            </w:ins>
          </w:p>
        </w:tc>
        <w:tc>
          <w:tcPr>
            <w:tcW w:w="2189" w:type="dxa"/>
          </w:tcPr>
          <w:p w14:paraId="7B217851" w14:textId="77777777" w:rsidR="00455E81" w:rsidRPr="003C5E10" w:rsidRDefault="00455E81" w:rsidP="00A9280A">
            <w:pPr>
              <w:ind w:left="280" w:hanging="280"/>
              <w:rPr>
                <w:ins w:id="6179" w:author="User" w:date="2021-09-13T18:13:00Z"/>
                <w:rFonts w:ascii="標楷體" w:hAnsi="標楷體"/>
              </w:rPr>
            </w:pPr>
            <w:ins w:id="6180" w:author="User" w:date="2021-09-13T18:13:00Z">
              <w:r w:rsidRPr="003C5E10">
                <w:rPr>
                  <w:rFonts w:ascii="標楷體" w:hAnsi="標楷體" w:cs="SimSun"/>
                  <w:noProof/>
                  <w:color w:val="000000"/>
                </w:rPr>
                <w:t>永華二街</w:t>
              </w:r>
            </w:ins>
          </w:p>
        </w:tc>
        <w:tc>
          <w:tcPr>
            <w:tcW w:w="839" w:type="dxa"/>
          </w:tcPr>
          <w:p w14:paraId="4E11AC31" w14:textId="77777777" w:rsidR="00455E81" w:rsidRPr="003C5E10" w:rsidRDefault="00455E81" w:rsidP="00A9280A">
            <w:pPr>
              <w:kinsoku w:val="0"/>
              <w:autoSpaceDE w:val="0"/>
              <w:autoSpaceDN w:val="0"/>
              <w:adjustRightInd w:val="0"/>
              <w:spacing w:before="118" w:line="216" w:lineRule="auto"/>
              <w:ind w:left="270" w:hanging="270"/>
              <w:rPr>
                <w:ins w:id="6181" w:author="User" w:date="2021-09-13T18:13:00Z"/>
                <w:rFonts w:ascii="標楷體" w:hAnsi="標楷體"/>
              </w:rPr>
            </w:pPr>
            <w:ins w:id="6182" w:author="User" w:date="2021-09-13T18:13:00Z">
              <w:r w:rsidRPr="003C5E10">
                <w:rPr>
                  <w:rFonts w:ascii="標楷體" w:hAnsi="標楷體"/>
                  <w:noProof/>
                  <w:color w:val="000000"/>
                  <w:spacing w:val="-10"/>
                </w:rPr>
                <w:t>60</w:t>
              </w:r>
            </w:ins>
          </w:p>
        </w:tc>
        <w:tc>
          <w:tcPr>
            <w:tcW w:w="2189" w:type="dxa"/>
          </w:tcPr>
          <w:p w14:paraId="1707BBE1" w14:textId="77777777" w:rsidR="00455E81" w:rsidRPr="003C5E10" w:rsidRDefault="00455E81" w:rsidP="00A9280A">
            <w:pPr>
              <w:ind w:left="280" w:hanging="280"/>
              <w:rPr>
                <w:ins w:id="6183" w:author="User" w:date="2021-09-13T18:13:00Z"/>
                <w:rFonts w:ascii="標楷體" w:hAnsi="標楷體"/>
              </w:rPr>
            </w:pPr>
            <w:ins w:id="6184" w:author="User" w:date="2021-09-13T18:13:00Z">
              <w:r w:rsidRPr="003C5E10">
                <w:rPr>
                  <w:rFonts w:ascii="標楷體" w:hAnsi="標楷體" w:cs="Arial Unicode MS"/>
                  <w:noProof/>
                </w:rPr>
                <w:t>國平南路</w:t>
              </w:r>
            </w:ins>
          </w:p>
        </w:tc>
        <w:tc>
          <w:tcPr>
            <w:tcW w:w="836" w:type="dxa"/>
            <w:shd w:val="clear" w:color="auto" w:fill="D9D9D9" w:themeFill="background1" w:themeFillShade="D9"/>
            <w:vAlign w:val="center"/>
          </w:tcPr>
          <w:p w14:paraId="1EBF65AE" w14:textId="77777777" w:rsidR="00455E81" w:rsidRPr="003C5E10" w:rsidRDefault="00455E81" w:rsidP="00A9280A">
            <w:pPr>
              <w:kinsoku w:val="0"/>
              <w:autoSpaceDE w:val="0"/>
              <w:autoSpaceDN w:val="0"/>
              <w:adjustRightInd w:val="0"/>
              <w:spacing w:before="14" w:after="66" w:line="187" w:lineRule="auto"/>
              <w:ind w:left="280" w:hanging="280"/>
              <w:rPr>
                <w:ins w:id="6185" w:author="User" w:date="2021-09-13T18:13:00Z"/>
                <w:rFonts w:ascii="標楷體" w:hAnsi="標楷體"/>
              </w:rPr>
            </w:pPr>
          </w:p>
        </w:tc>
        <w:tc>
          <w:tcPr>
            <w:tcW w:w="2189" w:type="dxa"/>
            <w:shd w:val="clear" w:color="auto" w:fill="D9D9D9" w:themeFill="background1" w:themeFillShade="D9"/>
          </w:tcPr>
          <w:p w14:paraId="2FAC8DDE" w14:textId="77777777" w:rsidR="00455E81" w:rsidRPr="003C5E10" w:rsidRDefault="00455E81" w:rsidP="00A9280A">
            <w:pPr>
              <w:ind w:left="280" w:hanging="280"/>
              <w:rPr>
                <w:ins w:id="6186" w:author="User" w:date="2021-09-13T18:13:00Z"/>
                <w:rFonts w:ascii="標楷體" w:hAnsi="標楷體"/>
              </w:rPr>
            </w:pPr>
          </w:p>
        </w:tc>
      </w:tr>
    </w:tbl>
    <w:p w14:paraId="5655E5B2" w14:textId="77777777" w:rsidR="00455E81" w:rsidRDefault="00455E81" w:rsidP="00455E81">
      <w:pPr>
        <w:ind w:left="280" w:hanging="280"/>
        <w:rPr>
          <w:ins w:id="6187" w:author="User" w:date="2021-09-13T18:13:00Z"/>
          <w:rFonts w:hint="eastAsia"/>
          <w:color w:val="000000" w:themeColor="text1"/>
        </w:rPr>
      </w:pPr>
    </w:p>
    <w:p w14:paraId="042CA0E7" w14:textId="43839D54" w:rsidR="00900328" w:rsidRDefault="00900328">
      <w:pPr>
        <w:pStyle w:val="afb"/>
        <w:keepNext/>
        <w:ind w:left="200" w:hanging="200"/>
        <w:rPr>
          <w:ins w:id="6188" w:author="User" w:date="2021-09-14T15:38:00Z"/>
          <w:rFonts w:hint="eastAsia"/>
        </w:rPr>
        <w:pPrChange w:id="6189" w:author="User" w:date="2021-09-14T15:38:00Z">
          <w:pPr>
            <w:ind w:left="280" w:hanging="280"/>
          </w:pPr>
        </w:pPrChange>
      </w:pPr>
      <w:bookmarkStart w:id="6190" w:name="_Toc85792205"/>
      <w:ins w:id="6191" w:author="User" w:date="2021-09-14T15:38: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6192" w:author="User" w:date="2021-09-14T15:38:00Z">
        <w:r w:rsidR="00853FBC">
          <w:rPr>
            <w:rFonts w:hint="eastAsia"/>
            <w:noProof/>
          </w:rPr>
          <w:t>二十</w:t>
        </w:r>
        <w:r>
          <w:rPr>
            <w:rFonts w:hint="eastAsia"/>
          </w:rPr>
          <w:fldChar w:fldCharType="end"/>
        </w:r>
        <w:r>
          <w:rPr>
            <w:rFonts w:hint="eastAsia"/>
          </w:rPr>
          <w:t>：</w:t>
        </w:r>
        <w:r w:rsidRPr="004E690E">
          <w:rPr>
            <w:rFonts w:hint="eastAsia"/>
          </w:rPr>
          <w:t>8.</w:t>
        </w:r>
        <w:r w:rsidRPr="004E690E">
          <w:rPr>
            <w:rFonts w:hint="eastAsia"/>
          </w:rPr>
          <w:t>臺南市安南區巡查路線表</w:t>
        </w:r>
        <w:bookmarkEnd w:id="6190"/>
      </w:ins>
    </w:p>
    <w:tbl>
      <w:tblPr>
        <w:tblStyle w:val="a9"/>
        <w:tblW w:w="9072" w:type="dxa"/>
        <w:jc w:val="center"/>
        <w:tblLayout w:type="fixed"/>
        <w:tblLook w:val="04A0" w:firstRow="1" w:lastRow="0" w:firstColumn="1" w:lastColumn="0" w:noHBand="0" w:noVBand="1"/>
      </w:tblPr>
      <w:tblGrid>
        <w:gridCol w:w="830"/>
        <w:gridCol w:w="2189"/>
        <w:gridCol w:w="839"/>
        <w:gridCol w:w="2189"/>
        <w:gridCol w:w="836"/>
        <w:gridCol w:w="2189"/>
      </w:tblGrid>
      <w:tr w:rsidR="00455E81" w:rsidRPr="003C5E10" w14:paraId="6842DA9B" w14:textId="77777777" w:rsidTr="00A9280A">
        <w:trPr>
          <w:trHeight w:hRule="exact" w:val="454"/>
          <w:jc w:val="center"/>
          <w:ins w:id="6193" w:author="User" w:date="2021-09-13T18:13:00Z"/>
        </w:trPr>
        <w:tc>
          <w:tcPr>
            <w:tcW w:w="9072" w:type="dxa"/>
            <w:gridSpan w:val="6"/>
            <w:vAlign w:val="center"/>
          </w:tcPr>
          <w:p w14:paraId="3859CE0F" w14:textId="459FBBA7" w:rsidR="00455E81" w:rsidRPr="003C5E10" w:rsidRDefault="00455E81" w:rsidP="00A9280A">
            <w:pPr>
              <w:kinsoku w:val="0"/>
              <w:autoSpaceDE w:val="0"/>
              <w:autoSpaceDN w:val="0"/>
              <w:adjustRightInd w:val="0"/>
              <w:spacing w:before="14" w:after="66" w:line="187" w:lineRule="auto"/>
              <w:ind w:left="280" w:hanging="280"/>
              <w:jc w:val="center"/>
              <w:rPr>
                <w:ins w:id="6194" w:author="User" w:date="2021-09-13T18:13:00Z"/>
                <w:rFonts w:ascii="標楷體" w:hAnsi="標楷體"/>
              </w:rPr>
            </w:pPr>
            <w:ins w:id="6195" w:author="User" w:date="2021-09-13T18:13:00Z">
              <w:r>
                <w:rPr>
                  <w:rFonts w:ascii="標楷體" w:hAnsi="標楷體" w:cs="SimSun" w:hint="eastAsia"/>
                  <w:noProof/>
                  <w:color w:val="000000"/>
                </w:rPr>
                <w:t>8.臺</w:t>
              </w:r>
              <w:r w:rsidRPr="003C5E10">
                <w:rPr>
                  <w:rFonts w:ascii="標楷體" w:hAnsi="標楷體" w:cs="SimSun" w:hint="eastAsia"/>
                  <w:noProof/>
                  <w:color w:val="000000"/>
                </w:rPr>
                <w:t>南市</w:t>
              </w:r>
              <w:r w:rsidRPr="003C5E10">
                <w:rPr>
                  <w:rFonts w:ascii="標楷體" w:hAnsi="標楷體" w:cs="SimSun" w:hint="eastAsia"/>
                  <w:b/>
                  <w:noProof/>
                  <w:color w:val="000000" w:themeColor="text1"/>
                </w:rPr>
                <w:t>安南區</w:t>
              </w:r>
              <w:r w:rsidRPr="003C5E10">
                <w:rPr>
                  <w:rFonts w:ascii="標楷體" w:hAnsi="標楷體" w:cs="SimSun" w:hint="eastAsia"/>
                  <w:noProof/>
                  <w:color w:val="000000"/>
                </w:rPr>
                <w:t>巡查路線</w:t>
              </w:r>
            </w:ins>
            <w:ins w:id="6196" w:author="User" w:date="2021-09-14T15:38:00Z">
              <w:r w:rsidR="00900328">
                <w:rPr>
                  <w:rFonts w:ascii="標楷體" w:hAnsi="標楷體" w:cs="SimSun" w:hint="eastAsia"/>
                  <w:noProof/>
                  <w:color w:val="000000"/>
                </w:rPr>
                <w:t>表</w:t>
              </w:r>
            </w:ins>
            <w:ins w:id="6197" w:author="User" w:date="2021-09-13T18:13:00Z">
              <w:r w:rsidRPr="003C5E10">
                <w:rPr>
                  <w:rFonts w:ascii="標楷體" w:hAnsi="標楷體" w:cs="SimSun" w:hint="eastAsia"/>
                  <w:noProof/>
                  <w:color w:val="000000"/>
                </w:rPr>
                <w:t xml:space="preserve">  </w:t>
              </w:r>
              <w:r w:rsidRPr="003C5E10">
                <w:rPr>
                  <w:rFonts w:ascii="標楷體" w:hAnsi="標楷體" w:hint="eastAsia"/>
                </w:rPr>
                <w:t>共138項</w:t>
              </w:r>
            </w:ins>
          </w:p>
        </w:tc>
      </w:tr>
      <w:tr w:rsidR="00455E81" w:rsidRPr="003C5E10" w14:paraId="215F35C7" w14:textId="77777777" w:rsidTr="00A9280A">
        <w:trPr>
          <w:trHeight w:hRule="exact" w:val="454"/>
          <w:jc w:val="center"/>
          <w:ins w:id="6198" w:author="User" w:date="2021-09-13T18:13:00Z"/>
        </w:trPr>
        <w:tc>
          <w:tcPr>
            <w:tcW w:w="830" w:type="dxa"/>
            <w:vAlign w:val="center"/>
          </w:tcPr>
          <w:p w14:paraId="67C95F3F" w14:textId="77777777" w:rsidR="00455E81" w:rsidRPr="003C5E10" w:rsidRDefault="00455E81" w:rsidP="00A9280A">
            <w:pPr>
              <w:kinsoku w:val="0"/>
              <w:autoSpaceDE w:val="0"/>
              <w:autoSpaceDN w:val="0"/>
              <w:adjustRightInd w:val="0"/>
              <w:spacing w:before="14" w:after="66" w:line="187" w:lineRule="auto"/>
              <w:ind w:left="280" w:hanging="280"/>
              <w:rPr>
                <w:ins w:id="6199" w:author="User" w:date="2021-09-13T18:13:00Z"/>
                <w:rFonts w:ascii="標楷體" w:hAnsi="標楷體"/>
              </w:rPr>
            </w:pPr>
            <w:ins w:id="6200" w:author="User" w:date="2021-09-13T18:13:00Z">
              <w:r w:rsidRPr="003C5E10">
                <w:rPr>
                  <w:rFonts w:ascii="標楷體" w:hAnsi="標楷體" w:hint="eastAsia"/>
                </w:rPr>
                <w:t>編號</w:t>
              </w:r>
            </w:ins>
          </w:p>
        </w:tc>
        <w:tc>
          <w:tcPr>
            <w:tcW w:w="2189" w:type="dxa"/>
            <w:vAlign w:val="center"/>
          </w:tcPr>
          <w:p w14:paraId="3357E627" w14:textId="77777777" w:rsidR="00455E81" w:rsidRPr="003C5E10" w:rsidRDefault="00455E81" w:rsidP="00A9280A">
            <w:pPr>
              <w:kinsoku w:val="0"/>
              <w:autoSpaceDE w:val="0"/>
              <w:autoSpaceDN w:val="0"/>
              <w:adjustRightInd w:val="0"/>
              <w:spacing w:before="14" w:after="66" w:line="187" w:lineRule="auto"/>
              <w:ind w:left="280" w:hanging="280"/>
              <w:rPr>
                <w:ins w:id="6201" w:author="User" w:date="2021-09-13T18:13:00Z"/>
                <w:rFonts w:ascii="標楷體" w:hAnsi="標楷體"/>
              </w:rPr>
            </w:pPr>
            <w:ins w:id="6202" w:author="User" w:date="2021-09-13T18:13:00Z">
              <w:r w:rsidRPr="003C5E10">
                <w:rPr>
                  <w:rFonts w:ascii="標楷體" w:hAnsi="標楷體" w:hint="eastAsia"/>
                </w:rPr>
                <w:t>道路名稱</w:t>
              </w:r>
            </w:ins>
          </w:p>
        </w:tc>
        <w:tc>
          <w:tcPr>
            <w:tcW w:w="839" w:type="dxa"/>
            <w:vAlign w:val="center"/>
          </w:tcPr>
          <w:p w14:paraId="4E254015" w14:textId="77777777" w:rsidR="00455E81" w:rsidRPr="003C5E10" w:rsidRDefault="00455E81" w:rsidP="00A9280A">
            <w:pPr>
              <w:kinsoku w:val="0"/>
              <w:autoSpaceDE w:val="0"/>
              <w:autoSpaceDN w:val="0"/>
              <w:adjustRightInd w:val="0"/>
              <w:spacing w:before="14" w:after="66" w:line="187" w:lineRule="auto"/>
              <w:ind w:left="280" w:hanging="280"/>
              <w:rPr>
                <w:ins w:id="6203" w:author="User" w:date="2021-09-13T18:13:00Z"/>
                <w:rFonts w:ascii="標楷體" w:hAnsi="標楷體"/>
              </w:rPr>
            </w:pPr>
            <w:ins w:id="6204" w:author="User" w:date="2021-09-13T18:13:00Z">
              <w:r w:rsidRPr="003C5E10">
                <w:rPr>
                  <w:rFonts w:ascii="標楷體" w:hAnsi="標楷體" w:hint="eastAsia"/>
                </w:rPr>
                <w:t>編號</w:t>
              </w:r>
            </w:ins>
          </w:p>
        </w:tc>
        <w:tc>
          <w:tcPr>
            <w:tcW w:w="2189" w:type="dxa"/>
            <w:vAlign w:val="center"/>
          </w:tcPr>
          <w:p w14:paraId="06183E46" w14:textId="77777777" w:rsidR="00455E81" w:rsidRPr="003C5E10" w:rsidRDefault="00455E81" w:rsidP="00A9280A">
            <w:pPr>
              <w:kinsoku w:val="0"/>
              <w:autoSpaceDE w:val="0"/>
              <w:autoSpaceDN w:val="0"/>
              <w:adjustRightInd w:val="0"/>
              <w:spacing w:before="14" w:after="66" w:line="187" w:lineRule="auto"/>
              <w:ind w:left="280" w:hanging="280"/>
              <w:rPr>
                <w:ins w:id="6205" w:author="User" w:date="2021-09-13T18:13:00Z"/>
                <w:rFonts w:ascii="標楷體" w:hAnsi="標楷體"/>
              </w:rPr>
            </w:pPr>
            <w:ins w:id="6206" w:author="User" w:date="2021-09-13T18:13:00Z">
              <w:r w:rsidRPr="003C5E10">
                <w:rPr>
                  <w:rFonts w:ascii="標楷體" w:hAnsi="標楷體" w:hint="eastAsia"/>
                </w:rPr>
                <w:t>道路名稱</w:t>
              </w:r>
            </w:ins>
          </w:p>
        </w:tc>
        <w:tc>
          <w:tcPr>
            <w:tcW w:w="836" w:type="dxa"/>
            <w:vAlign w:val="center"/>
          </w:tcPr>
          <w:p w14:paraId="6B19B255" w14:textId="77777777" w:rsidR="00455E81" w:rsidRPr="003C5E10" w:rsidRDefault="00455E81" w:rsidP="00A9280A">
            <w:pPr>
              <w:kinsoku w:val="0"/>
              <w:autoSpaceDE w:val="0"/>
              <w:autoSpaceDN w:val="0"/>
              <w:adjustRightInd w:val="0"/>
              <w:spacing w:before="14" w:after="66" w:line="187" w:lineRule="auto"/>
              <w:ind w:left="280" w:hanging="280"/>
              <w:rPr>
                <w:ins w:id="6207" w:author="User" w:date="2021-09-13T18:13:00Z"/>
                <w:rFonts w:ascii="標楷體" w:hAnsi="標楷體"/>
              </w:rPr>
            </w:pPr>
            <w:ins w:id="6208" w:author="User" w:date="2021-09-13T18:13:00Z">
              <w:r w:rsidRPr="003C5E10">
                <w:rPr>
                  <w:rFonts w:ascii="標楷體" w:hAnsi="標楷體" w:hint="eastAsia"/>
                </w:rPr>
                <w:t>編號</w:t>
              </w:r>
            </w:ins>
          </w:p>
        </w:tc>
        <w:tc>
          <w:tcPr>
            <w:tcW w:w="2189" w:type="dxa"/>
            <w:vAlign w:val="center"/>
          </w:tcPr>
          <w:p w14:paraId="53DB5BD7" w14:textId="77777777" w:rsidR="00455E81" w:rsidRPr="003C5E10" w:rsidRDefault="00455E81" w:rsidP="00A9280A">
            <w:pPr>
              <w:kinsoku w:val="0"/>
              <w:autoSpaceDE w:val="0"/>
              <w:autoSpaceDN w:val="0"/>
              <w:adjustRightInd w:val="0"/>
              <w:spacing w:before="14" w:after="66" w:line="187" w:lineRule="auto"/>
              <w:ind w:left="280" w:hanging="280"/>
              <w:rPr>
                <w:ins w:id="6209" w:author="User" w:date="2021-09-13T18:13:00Z"/>
                <w:rFonts w:ascii="標楷體" w:hAnsi="標楷體"/>
              </w:rPr>
            </w:pPr>
            <w:ins w:id="6210" w:author="User" w:date="2021-09-13T18:13:00Z">
              <w:r w:rsidRPr="003C5E10">
                <w:rPr>
                  <w:rFonts w:ascii="標楷體" w:hAnsi="標楷體" w:hint="eastAsia"/>
                </w:rPr>
                <w:t>道路名稱</w:t>
              </w:r>
            </w:ins>
          </w:p>
        </w:tc>
      </w:tr>
      <w:tr w:rsidR="00455E81" w:rsidRPr="003C5E10" w14:paraId="2FEE57E2" w14:textId="77777777" w:rsidTr="00A9280A">
        <w:trPr>
          <w:trHeight w:hRule="exact" w:val="454"/>
          <w:jc w:val="center"/>
          <w:ins w:id="6211" w:author="User" w:date="2021-09-13T18:13:00Z"/>
        </w:trPr>
        <w:tc>
          <w:tcPr>
            <w:tcW w:w="830" w:type="dxa"/>
          </w:tcPr>
          <w:p w14:paraId="5C9ED1A2" w14:textId="77777777" w:rsidR="00455E81" w:rsidRPr="003C5E10" w:rsidRDefault="00455E81" w:rsidP="00A9280A">
            <w:pPr>
              <w:ind w:left="221" w:hanging="221"/>
              <w:rPr>
                <w:ins w:id="6212" w:author="User" w:date="2021-09-13T18:13:00Z"/>
                <w:rFonts w:hint="eastAsia"/>
              </w:rPr>
            </w:pPr>
            <w:ins w:id="6213" w:author="User" w:date="2021-09-13T18:13:00Z">
              <w:r w:rsidRPr="003C5E10">
                <w:rPr>
                  <w:noProof/>
                  <w:w w:val="79"/>
                </w:rPr>
                <w:t>1</w:t>
              </w:r>
            </w:ins>
          </w:p>
        </w:tc>
        <w:tc>
          <w:tcPr>
            <w:tcW w:w="2189" w:type="dxa"/>
          </w:tcPr>
          <w:p w14:paraId="53DD127C" w14:textId="77777777" w:rsidR="00455E81" w:rsidRPr="003C5E10" w:rsidRDefault="00455E81" w:rsidP="00A9280A">
            <w:pPr>
              <w:ind w:left="280" w:hanging="280"/>
              <w:rPr>
                <w:ins w:id="6214" w:author="User" w:date="2021-09-13T18:13:00Z"/>
                <w:rFonts w:ascii="標楷體" w:hAnsi="標楷體"/>
              </w:rPr>
            </w:pPr>
            <w:ins w:id="6215" w:author="User" w:date="2021-09-13T18:13:00Z">
              <w:r w:rsidRPr="003C5E10">
                <w:rPr>
                  <w:rFonts w:ascii="標楷體" w:hAnsi="標楷體"/>
                  <w:noProof/>
                </w:rPr>
                <w:t>大安街</w:t>
              </w:r>
            </w:ins>
          </w:p>
        </w:tc>
        <w:tc>
          <w:tcPr>
            <w:tcW w:w="839" w:type="dxa"/>
          </w:tcPr>
          <w:p w14:paraId="631B08B2" w14:textId="77777777" w:rsidR="00455E81" w:rsidRPr="003C5E10" w:rsidRDefault="00455E81" w:rsidP="00A9280A">
            <w:pPr>
              <w:ind w:left="280" w:hanging="280"/>
              <w:rPr>
                <w:ins w:id="6216" w:author="User" w:date="2021-09-13T18:13:00Z"/>
                <w:rFonts w:hint="eastAsia"/>
              </w:rPr>
            </w:pPr>
            <w:ins w:id="6217" w:author="User" w:date="2021-09-13T18:13:00Z">
              <w:r w:rsidRPr="003C5E10">
                <w:rPr>
                  <w:noProof/>
                </w:rPr>
                <w:t>47</w:t>
              </w:r>
            </w:ins>
          </w:p>
        </w:tc>
        <w:tc>
          <w:tcPr>
            <w:tcW w:w="2189" w:type="dxa"/>
          </w:tcPr>
          <w:p w14:paraId="1F2972DA" w14:textId="77777777" w:rsidR="00455E81" w:rsidRPr="003C5E10" w:rsidRDefault="00455E81" w:rsidP="00A9280A">
            <w:pPr>
              <w:ind w:left="280" w:hanging="280"/>
              <w:rPr>
                <w:ins w:id="6218" w:author="User" w:date="2021-09-13T18:13:00Z"/>
                <w:rFonts w:ascii="標楷體" w:hAnsi="標楷體"/>
              </w:rPr>
            </w:pPr>
            <w:ins w:id="6219" w:author="User" w:date="2021-09-13T18:13:00Z">
              <w:r w:rsidRPr="003C5E10">
                <w:rPr>
                  <w:rFonts w:ascii="標楷體" w:hAnsi="標楷體"/>
                  <w:noProof/>
                </w:rPr>
                <w:t>海佃路</w:t>
              </w:r>
            </w:ins>
          </w:p>
        </w:tc>
        <w:tc>
          <w:tcPr>
            <w:tcW w:w="836" w:type="dxa"/>
          </w:tcPr>
          <w:p w14:paraId="1427D50A" w14:textId="77777777" w:rsidR="00455E81" w:rsidRPr="003C5E10" w:rsidRDefault="00455E81" w:rsidP="00A9280A">
            <w:pPr>
              <w:ind w:left="280" w:hanging="280"/>
              <w:rPr>
                <w:ins w:id="6220" w:author="User" w:date="2021-09-13T18:13:00Z"/>
                <w:rFonts w:hint="eastAsia"/>
              </w:rPr>
            </w:pPr>
            <w:ins w:id="6221" w:author="User" w:date="2021-09-13T18:13:00Z">
              <w:r w:rsidRPr="003C5E10">
                <w:rPr>
                  <w:noProof/>
                </w:rPr>
                <w:t>93</w:t>
              </w:r>
            </w:ins>
          </w:p>
        </w:tc>
        <w:tc>
          <w:tcPr>
            <w:tcW w:w="2189" w:type="dxa"/>
          </w:tcPr>
          <w:p w14:paraId="57248AD1" w14:textId="77777777" w:rsidR="00455E81" w:rsidRPr="003C5E10" w:rsidRDefault="00455E81" w:rsidP="00A9280A">
            <w:pPr>
              <w:ind w:left="280" w:hanging="280"/>
              <w:rPr>
                <w:ins w:id="6222" w:author="User" w:date="2021-09-13T18:13:00Z"/>
                <w:rFonts w:ascii="標楷體" w:hAnsi="標楷體"/>
              </w:rPr>
            </w:pPr>
            <w:ins w:id="6223" w:author="User" w:date="2021-09-13T18:13:00Z">
              <w:r w:rsidRPr="003C5E10">
                <w:rPr>
                  <w:rFonts w:ascii="標楷體" w:hAnsi="標楷體"/>
                  <w:noProof/>
                </w:rPr>
                <w:t>慶和路</w:t>
              </w:r>
            </w:ins>
          </w:p>
        </w:tc>
      </w:tr>
      <w:tr w:rsidR="00455E81" w:rsidRPr="003C5E10" w14:paraId="0A4D0EE3" w14:textId="77777777" w:rsidTr="00A9280A">
        <w:trPr>
          <w:trHeight w:hRule="exact" w:val="454"/>
          <w:jc w:val="center"/>
          <w:ins w:id="6224" w:author="User" w:date="2021-09-13T18:13:00Z"/>
        </w:trPr>
        <w:tc>
          <w:tcPr>
            <w:tcW w:w="830" w:type="dxa"/>
          </w:tcPr>
          <w:p w14:paraId="65AE386A" w14:textId="77777777" w:rsidR="00455E81" w:rsidRPr="003C5E10" w:rsidRDefault="00455E81" w:rsidP="00A9280A">
            <w:pPr>
              <w:ind w:left="249" w:hanging="249"/>
              <w:rPr>
                <w:ins w:id="6225" w:author="User" w:date="2021-09-13T18:13:00Z"/>
                <w:rFonts w:hint="eastAsia"/>
              </w:rPr>
            </w:pPr>
            <w:ins w:id="6226" w:author="User" w:date="2021-09-13T18:13:00Z">
              <w:r w:rsidRPr="003C5E10">
                <w:rPr>
                  <w:noProof/>
                  <w:w w:val="89"/>
                </w:rPr>
                <w:t>2</w:t>
              </w:r>
            </w:ins>
          </w:p>
        </w:tc>
        <w:tc>
          <w:tcPr>
            <w:tcW w:w="2189" w:type="dxa"/>
          </w:tcPr>
          <w:p w14:paraId="67B72700" w14:textId="77777777" w:rsidR="00455E81" w:rsidRPr="003C5E10" w:rsidRDefault="00455E81" w:rsidP="00A9280A">
            <w:pPr>
              <w:ind w:left="280" w:hanging="280"/>
              <w:rPr>
                <w:ins w:id="6227" w:author="User" w:date="2021-09-13T18:13:00Z"/>
                <w:rFonts w:ascii="標楷體" w:hAnsi="標楷體"/>
              </w:rPr>
            </w:pPr>
            <w:ins w:id="6228" w:author="User" w:date="2021-09-13T18:13:00Z">
              <w:r w:rsidRPr="003C5E10">
                <w:rPr>
                  <w:rFonts w:ascii="標楷體" w:hAnsi="標楷體" w:cs="Arial Unicode MS"/>
                  <w:noProof/>
                </w:rPr>
                <w:t>北安一街</w:t>
              </w:r>
            </w:ins>
          </w:p>
        </w:tc>
        <w:tc>
          <w:tcPr>
            <w:tcW w:w="839" w:type="dxa"/>
          </w:tcPr>
          <w:p w14:paraId="78602BCC" w14:textId="77777777" w:rsidR="00455E81" w:rsidRPr="003C5E10" w:rsidRDefault="00455E81" w:rsidP="00A9280A">
            <w:pPr>
              <w:ind w:left="280" w:hanging="280"/>
              <w:rPr>
                <w:ins w:id="6229" w:author="User" w:date="2021-09-13T18:13:00Z"/>
                <w:rFonts w:hint="eastAsia"/>
              </w:rPr>
            </w:pPr>
            <w:ins w:id="6230" w:author="User" w:date="2021-09-13T18:13:00Z">
              <w:r w:rsidRPr="003C5E10">
                <w:rPr>
                  <w:noProof/>
                </w:rPr>
                <w:t>48</w:t>
              </w:r>
            </w:ins>
          </w:p>
        </w:tc>
        <w:tc>
          <w:tcPr>
            <w:tcW w:w="2189" w:type="dxa"/>
          </w:tcPr>
          <w:p w14:paraId="1C7D3A88" w14:textId="77777777" w:rsidR="00455E81" w:rsidRPr="003C5E10" w:rsidRDefault="00455E81" w:rsidP="00A9280A">
            <w:pPr>
              <w:ind w:left="280" w:hanging="280"/>
              <w:rPr>
                <w:ins w:id="6231" w:author="User" w:date="2021-09-13T18:13:00Z"/>
                <w:rFonts w:ascii="標楷體" w:hAnsi="標楷體"/>
              </w:rPr>
            </w:pPr>
            <w:ins w:id="6232" w:author="User" w:date="2021-09-13T18:13:00Z">
              <w:r w:rsidRPr="003C5E10">
                <w:rPr>
                  <w:rFonts w:ascii="標楷體" w:hAnsi="標楷體"/>
                  <w:noProof/>
                </w:rPr>
                <w:t>郡安路</w:t>
              </w:r>
            </w:ins>
          </w:p>
        </w:tc>
        <w:tc>
          <w:tcPr>
            <w:tcW w:w="836" w:type="dxa"/>
          </w:tcPr>
          <w:p w14:paraId="0B3B2BFB" w14:textId="77777777" w:rsidR="00455E81" w:rsidRPr="003C5E10" w:rsidRDefault="00455E81" w:rsidP="00A9280A">
            <w:pPr>
              <w:ind w:left="280" w:hanging="280"/>
              <w:rPr>
                <w:ins w:id="6233" w:author="User" w:date="2021-09-13T18:13:00Z"/>
                <w:rFonts w:hint="eastAsia"/>
              </w:rPr>
            </w:pPr>
            <w:ins w:id="6234" w:author="User" w:date="2021-09-13T18:13:00Z">
              <w:r w:rsidRPr="003C5E10">
                <w:rPr>
                  <w:noProof/>
                </w:rPr>
                <w:t>94</w:t>
              </w:r>
            </w:ins>
          </w:p>
        </w:tc>
        <w:tc>
          <w:tcPr>
            <w:tcW w:w="2189" w:type="dxa"/>
          </w:tcPr>
          <w:p w14:paraId="7812F4FA" w14:textId="77777777" w:rsidR="00455E81" w:rsidRPr="003C5E10" w:rsidRDefault="00455E81" w:rsidP="00A9280A">
            <w:pPr>
              <w:ind w:left="280" w:hanging="280"/>
              <w:rPr>
                <w:ins w:id="6235" w:author="User" w:date="2021-09-13T18:13:00Z"/>
                <w:rFonts w:ascii="標楷體" w:hAnsi="標楷體"/>
              </w:rPr>
            </w:pPr>
            <w:ins w:id="6236" w:author="User" w:date="2021-09-13T18:13:00Z">
              <w:r w:rsidRPr="003C5E10">
                <w:rPr>
                  <w:rFonts w:ascii="標楷體" w:hAnsi="標楷體"/>
                  <w:noProof/>
                </w:rPr>
                <w:t>館安一路</w:t>
              </w:r>
            </w:ins>
          </w:p>
        </w:tc>
      </w:tr>
      <w:tr w:rsidR="00455E81" w:rsidRPr="003C5E10" w14:paraId="71C39182" w14:textId="77777777" w:rsidTr="00A9280A">
        <w:trPr>
          <w:trHeight w:hRule="exact" w:val="454"/>
          <w:jc w:val="center"/>
          <w:ins w:id="6237" w:author="User" w:date="2021-09-13T18:13:00Z"/>
        </w:trPr>
        <w:tc>
          <w:tcPr>
            <w:tcW w:w="830" w:type="dxa"/>
          </w:tcPr>
          <w:p w14:paraId="4940DBE1" w14:textId="77777777" w:rsidR="00455E81" w:rsidRPr="003C5E10" w:rsidRDefault="00455E81" w:rsidP="00A9280A">
            <w:pPr>
              <w:ind w:left="249" w:hanging="249"/>
              <w:rPr>
                <w:ins w:id="6238" w:author="User" w:date="2021-09-13T18:13:00Z"/>
                <w:rFonts w:hint="eastAsia"/>
              </w:rPr>
            </w:pPr>
            <w:ins w:id="6239" w:author="User" w:date="2021-09-13T18:13:00Z">
              <w:r w:rsidRPr="003C5E10">
                <w:rPr>
                  <w:noProof/>
                  <w:w w:val="89"/>
                </w:rPr>
                <w:t>3</w:t>
              </w:r>
            </w:ins>
          </w:p>
        </w:tc>
        <w:tc>
          <w:tcPr>
            <w:tcW w:w="2189" w:type="dxa"/>
          </w:tcPr>
          <w:p w14:paraId="5840102B" w14:textId="77777777" w:rsidR="00455E81" w:rsidRPr="003C5E10" w:rsidRDefault="00455E81" w:rsidP="00A9280A">
            <w:pPr>
              <w:ind w:left="280" w:hanging="280"/>
              <w:rPr>
                <w:ins w:id="6240" w:author="User" w:date="2021-09-13T18:13:00Z"/>
                <w:rFonts w:ascii="標楷體" w:hAnsi="標楷體"/>
              </w:rPr>
            </w:pPr>
            <w:ins w:id="6241" w:author="User" w:date="2021-09-13T18:13:00Z">
              <w:r w:rsidRPr="003C5E10">
                <w:rPr>
                  <w:rFonts w:ascii="標楷體" w:hAnsi="標楷體" w:cs="Arial Unicode MS"/>
                  <w:noProof/>
                </w:rPr>
                <w:t>北安二街</w:t>
              </w:r>
            </w:ins>
          </w:p>
        </w:tc>
        <w:tc>
          <w:tcPr>
            <w:tcW w:w="839" w:type="dxa"/>
          </w:tcPr>
          <w:p w14:paraId="2CB91BC3" w14:textId="77777777" w:rsidR="00455E81" w:rsidRPr="003C5E10" w:rsidRDefault="00455E81" w:rsidP="00A9280A">
            <w:pPr>
              <w:ind w:left="280" w:hanging="280"/>
              <w:rPr>
                <w:ins w:id="6242" w:author="User" w:date="2021-09-13T18:13:00Z"/>
                <w:rFonts w:hint="eastAsia"/>
              </w:rPr>
            </w:pPr>
            <w:ins w:id="6243" w:author="User" w:date="2021-09-13T18:13:00Z">
              <w:r w:rsidRPr="003C5E10">
                <w:rPr>
                  <w:noProof/>
                </w:rPr>
                <w:t>49</w:t>
              </w:r>
            </w:ins>
          </w:p>
        </w:tc>
        <w:tc>
          <w:tcPr>
            <w:tcW w:w="2189" w:type="dxa"/>
          </w:tcPr>
          <w:p w14:paraId="546ACF05" w14:textId="77777777" w:rsidR="00455E81" w:rsidRPr="003C5E10" w:rsidRDefault="00455E81" w:rsidP="00A9280A">
            <w:pPr>
              <w:ind w:left="280" w:hanging="280"/>
              <w:rPr>
                <w:ins w:id="6244" w:author="User" w:date="2021-09-13T18:13:00Z"/>
                <w:rFonts w:ascii="標楷體" w:hAnsi="標楷體"/>
              </w:rPr>
            </w:pPr>
            <w:ins w:id="6245" w:author="User" w:date="2021-09-13T18:13:00Z">
              <w:r w:rsidRPr="003C5E10">
                <w:rPr>
                  <w:rFonts w:ascii="標楷體" w:hAnsi="標楷體"/>
                  <w:noProof/>
                </w:rPr>
                <w:t>安吉路</w:t>
              </w:r>
            </w:ins>
          </w:p>
        </w:tc>
        <w:tc>
          <w:tcPr>
            <w:tcW w:w="836" w:type="dxa"/>
          </w:tcPr>
          <w:p w14:paraId="2094E216" w14:textId="77777777" w:rsidR="00455E81" w:rsidRPr="003C5E10" w:rsidRDefault="00455E81" w:rsidP="00A9280A">
            <w:pPr>
              <w:ind w:left="280" w:hanging="280"/>
              <w:rPr>
                <w:ins w:id="6246" w:author="User" w:date="2021-09-13T18:13:00Z"/>
                <w:rFonts w:hint="eastAsia"/>
              </w:rPr>
            </w:pPr>
            <w:ins w:id="6247" w:author="User" w:date="2021-09-13T18:13:00Z">
              <w:r w:rsidRPr="003C5E10">
                <w:rPr>
                  <w:noProof/>
                </w:rPr>
                <w:t>95</w:t>
              </w:r>
            </w:ins>
          </w:p>
        </w:tc>
        <w:tc>
          <w:tcPr>
            <w:tcW w:w="2189" w:type="dxa"/>
          </w:tcPr>
          <w:p w14:paraId="0AB235B8" w14:textId="77777777" w:rsidR="00455E81" w:rsidRPr="003C5E10" w:rsidRDefault="00455E81" w:rsidP="00A9280A">
            <w:pPr>
              <w:ind w:left="280" w:hanging="280"/>
              <w:rPr>
                <w:ins w:id="6248" w:author="User" w:date="2021-09-13T18:13:00Z"/>
                <w:rFonts w:ascii="標楷體" w:hAnsi="標楷體"/>
              </w:rPr>
            </w:pPr>
            <w:ins w:id="6249" w:author="User" w:date="2021-09-13T18:13:00Z">
              <w:r w:rsidRPr="003C5E10">
                <w:rPr>
                  <w:rFonts w:ascii="標楷體" w:hAnsi="標楷體"/>
                  <w:noProof/>
                </w:rPr>
                <w:t>館安二路</w:t>
              </w:r>
            </w:ins>
          </w:p>
        </w:tc>
      </w:tr>
      <w:tr w:rsidR="00455E81" w:rsidRPr="003C5E10" w14:paraId="250AA3CA" w14:textId="77777777" w:rsidTr="00A9280A">
        <w:trPr>
          <w:trHeight w:hRule="exact" w:val="454"/>
          <w:jc w:val="center"/>
          <w:ins w:id="6250" w:author="User" w:date="2021-09-13T18:13:00Z"/>
        </w:trPr>
        <w:tc>
          <w:tcPr>
            <w:tcW w:w="830" w:type="dxa"/>
          </w:tcPr>
          <w:p w14:paraId="76B214DF" w14:textId="77777777" w:rsidR="00455E81" w:rsidRPr="003C5E10" w:rsidRDefault="00455E81" w:rsidP="00A9280A">
            <w:pPr>
              <w:ind w:left="260" w:hanging="260"/>
              <w:rPr>
                <w:ins w:id="6251" w:author="User" w:date="2021-09-13T18:13:00Z"/>
                <w:rFonts w:hint="eastAsia"/>
              </w:rPr>
            </w:pPr>
            <w:ins w:id="6252" w:author="User" w:date="2021-09-13T18:13:00Z">
              <w:r w:rsidRPr="003C5E10">
                <w:rPr>
                  <w:noProof/>
                  <w:spacing w:val="-20"/>
                </w:rPr>
                <w:t>4</w:t>
              </w:r>
            </w:ins>
          </w:p>
        </w:tc>
        <w:tc>
          <w:tcPr>
            <w:tcW w:w="2189" w:type="dxa"/>
          </w:tcPr>
          <w:p w14:paraId="28D7978A" w14:textId="77777777" w:rsidR="00455E81" w:rsidRPr="003C5E10" w:rsidRDefault="00455E81" w:rsidP="00A9280A">
            <w:pPr>
              <w:ind w:left="280" w:hanging="280"/>
              <w:rPr>
                <w:ins w:id="6253" w:author="User" w:date="2021-09-13T18:13:00Z"/>
                <w:rFonts w:ascii="標楷體" w:hAnsi="標楷體"/>
              </w:rPr>
            </w:pPr>
            <w:ins w:id="6254" w:author="User" w:date="2021-09-13T18:13:00Z">
              <w:r w:rsidRPr="003C5E10">
                <w:rPr>
                  <w:rFonts w:ascii="標楷體" w:hAnsi="標楷體" w:cs="Arial Unicode MS"/>
                  <w:noProof/>
                </w:rPr>
                <w:t>北安三街</w:t>
              </w:r>
            </w:ins>
          </w:p>
        </w:tc>
        <w:tc>
          <w:tcPr>
            <w:tcW w:w="839" w:type="dxa"/>
          </w:tcPr>
          <w:p w14:paraId="71DD4B97" w14:textId="77777777" w:rsidR="00455E81" w:rsidRPr="003C5E10" w:rsidRDefault="00455E81" w:rsidP="00A9280A">
            <w:pPr>
              <w:ind w:left="270" w:hanging="270"/>
              <w:rPr>
                <w:ins w:id="6255" w:author="User" w:date="2021-09-13T18:13:00Z"/>
                <w:rFonts w:hint="eastAsia"/>
              </w:rPr>
            </w:pPr>
            <w:ins w:id="6256" w:author="User" w:date="2021-09-13T18:13:00Z">
              <w:r w:rsidRPr="003C5E10">
                <w:rPr>
                  <w:noProof/>
                  <w:spacing w:val="-10"/>
                </w:rPr>
                <w:t>50</w:t>
              </w:r>
            </w:ins>
          </w:p>
        </w:tc>
        <w:tc>
          <w:tcPr>
            <w:tcW w:w="2189" w:type="dxa"/>
          </w:tcPr>
          <w:p w14:paraId="51A9E47A" w14:textId="77777777" w:rsidR="00455E81" w:rsidRPr="003C5E10" w:rsidRDefault="00455E81" w:rsidP="00A9280A">
            <w:pPr>
              <w:ind w:left="280" w:hanging="280"/>
              <w:rPr>
                <w:ins w:id="6257" w:author="User" w:date="2021-09-13T18:13:00Z"/>
                <w:rFonts w:ascii="標楷體" w:hAnsi="標楷體"/>
              </w:rPr>
            </w:pPr>
            <w:ins w:id="6258" w:author="User" w:date="2021-09-13T18:13:00Z">
              <w:r w:rsidRPr="003C5E10">
                <w:rPr>
                  <w:rFonts w:ascii="標楷體" w:hAnsi="標楷體"/>
                  <w:noProof/>
                </w:rPr>
                <w:t>府安路</w:t>
              </w:r>
            </w:ins>
          </w:p>
        </w:tc>
        <w:tc>
          <w:tcPr>
            <w:tcW w:w="836" w:type="dxa"/>
          </w:tcPr>
          <w:p w14:paraId="7DAF09A3" w14:textId="77777777" w:rsidR="00455E81" w:rsidRPr="003C5E10" w:rsidRDefault="00455E81" w:rsidP="00A9280A">
            <w:pPr>
              <w:ind w:left="280" w:hanging="280"/>
              <w:rPr>
                <w:ins w:id="6259" w:author="User" w:date="2021-09-13T18:13:00Z"/>
                <w:rFonts w:hint="eastAsia"/>
              </w:rPr>
            </w:pPr>
            <w:ins w:id="6260" w:author="User" w:date="2021-09-13T18:13:00Z">
              <w:r w:rsidRPr="003C5E10">
                <w:rPr>
                  <w:rFonts w:hint="eastAsia"/>
                </w:rPr>
                <w:t>96</w:t>
              </w:r>
            </w:ins>
          </w:p>
        </w:tc>
        <w:tc>
          <w:tcPr>
            <w:tcW w:w="2189" w:type="dxa"/>
          </w:tcPr>
          <w:p w14:paraId="3F11B2F1" w14:textId="77777777" w:rsidR="00455E81" w:rsidRPr="003C5E10" w:rsidRDefault="00455E81" w:rsidP="00A9280A">
            <w:pPr>
              <w:ind w:left="280" w:hanging="280"/>
              <w:rPr>
                <w:ins w:id="6261" w:author="User" w:date="2021-09-13T18:13:00Z"/>
                <w:rFonts w:ascii="標楷體" w:hAnsi="標楷體"/>
              </w:rPr>
            </w:pPr>
            <w:ins w:id="6262" w:author="User" w:date="2021-09-13T18:13:00Z">
              <w:r w:rsidRPr="003C5E10">
                <w:rPr>
                  <w:rFonts w:ascii="標楷體" w:hAnsi="標楷體"/>
                  <w:noProof/>
                </w:rPr>
                <w:t>環福街</w:t>
              </w:r>
            </w:ins>
          </w:p>
        </w:tc>
      </w:tr>
      <w:tr w:rsidR="00455E81" w:rsidRPr="003C5E10" w14:paraId="31D94E0A" w14:textId="77777777" w:rsidTr="00A9280A">
        <w:trPr>
          <w:trHeight w:hRule="exact" w:val="454"/>
          <w:jc w:val="center"/>
          <w:ins w:id="6263" w:author="User" w:date="2021-09-13T18:13:00Z"/>
        </w:trPr>
        <w:tc>
          <w:tcPr>
            <w:tcW w:w="830" w:type="dxa"/>
          </w:tcPr>
          <w:p w14:paraId="243A46DD" w14:textId="77777777" w:rsidR="00455E81" w:rsidRPr="003C5E10" w:rsidRDefault="00455E81" w:rsidP="00A9280A">
            <w:pPr>
              <w:ind w:left="241" w:hanging="241"/>
              <w:rPr>
                <w:ins w:id="6264" w:author="User" w:date="2021-09-13T18:13:00Z"/>
                <w:rFonts w:hint="eastAsia"/>
              </w:rPr>
            </w:pPr>
            <w:ins w:id="6265" w:author="User" w:date="2021-09-13T18:13:00Z">
              <w:r w:rsidRPr="003C5E10">
                <w:rPr>
                  <w:noProof/>
                  <w:w w:val="86"/>
                </w:rPr>
                <w:t>5</w:t>
              </w:r>
            </w:ins>
          </w:p>
        </w:tc>
        <w:tc>
          <w:tcPr>
            <w:tcW w:w="2189" w:type="dxa"/>
          </w:tcPr>
          <w:p w14:paraId="6ABD54E3" w14:textId="77777777" w:rsidR="00455E81" w:rsidRPr="003C5E10" w:rsidRDefault="00455E81" w:rsidP="00A9280A">
            <w:pPr>
              <w:ind w:left="280" w:hanging="280"/>
              <w:rPr>
                <w:ins w:id="6266" w:author="User" w:date="2021-09-13T18:13:00Z"/>
                <w:rFonts w:ascii="標楷體" w:hAnsi="標楷體"/>
              </w:rPr>
            </w:pPr>
            <w:ins w:id="6267" w:author="User" w:date="2021-09-13T18:13:00Z">
              <w:r w:rsidRPr="003C5E10">
                <w:rPr>
                  <w:rFonts w:ascii="標楷體" w:hAnsi="標楷體"/>
                  <w:noProof/>
                </w:rPr>
                <w:t>永安二街</w:t>
              </w:r>
            </w:ins>
          </w:p>
        </w:tc>
        <w:tc>
          <w:tcPr>
            <w:tcW w:w="839" w:type="dxa"/>
          </w:tcPr>
          <w:p w14:paraId="7C6E890A" w14:textId="77777777" w:rsidR="00455E81" w:rsidRPr="003C5E10" w:rsidRDefault="00455E81" w:rsidP="00A9280A">
            <w:pPr>
              <w:ind w:left="270" w:hanging="270"/>
              <w:rPr>
                <w:ins w:id="6268" w:author="User" w:date="2021-09-13T18:13:00Z"/>
                <w:rFonts w:hint="eastAsia"/>
              </w:rPr>
            </w:pPr>
            <w:ins w:id="6269" w:author="User" w:date="2021-09-13T18:13:00Z">
              <w:r w:rsidRPr="003C5E10">
                <w:rPr>
                  <w:noProof/>
                  <w:spacing w:val="-10"/>
                </w:rPr>
                <w:t>51</w:t>
              </w:r>
            </w:ins>
          </w:p>
        </w:tc>
        <w:tc>
          <w:tcPr>
            <w:tcW w:w="2189" w:type="dxa"/>
          </w:tcPr>
          <w:p w14:paraId="378C3926" w14:textId="77777777" w:rsidR="00455E81" w:rsidRPr="003C5E10" w:rsidRDefault="00455E81" w:rsidP="00A9280A">
            <w:pPr>
              <w:ind w:left="280" w:hanging="280"/>
              <w:rPr>
                <w:ins w:id="6270" w:author="User" w:date="2021-09-13T18:13:00Z"/>
                <w:rFonts w:ascii="標楷體" w:hAnsi="標楷體"/>
              </w:rPr>
            </w:pPr>
            <w:ins w:id="6271" w:author="User" w:date="2021-09-13T18:13:00Z">
              <w:r w:rsidRPr="003C5E10">
                <w:rPr>
                  <w:rFonts w:ascii="標楷體" w:hAnsi="標楷體"/>
                  <w:noProof/>
                </w:rPr>
                <w:t>北安路</w:t>
              </w:r>
            </w:ins>
          </w:p>
        </w:tc>
        <w:tc>
          <w:tcPr>
            <w:tcW w:w="836" w:type="dxa"/>
          </w:tcPr>
          <w:p w14:paraId="19792BAB" w14:textId="77777777" w:rsidR="00455E81" w:rsidRPr="003C5E10" w:rsidRDefault="00455E81" w:rsidP="00A9280A">
            <w:pPr>
              <w:ind w:left="273" w:hanging="273"/>
              <w:rPr>
                <w:ins w:id="6272" w:author="User" w:date="2021-09-13T18:13:00Z"/>
                <w:rFonts w:hint="eastAsia"/>
              </w:rPr>
            </w:pPr>
            <w:ins w:id="6273" w:author="User" w:date="2021-09-13T18:13:00Z">
              <w:r w:rsidRPr="003C5E10">
                <w:rPr>
                  <w:rFonts w:hint="eastAsia"/>
                  <w:noProof/>
                  <w:spacing w:val="-7"/>
                </w:rPr>
                <w:t>97</w:t>
              </w:r>
            </w:ins>
          </w:p>
        </w:tc>
        <w:tc>
          <w:tcPr>
            <w:tcW w:w="2189" w:type="dxa"/>
          </w:tcPr>
          <w:p w14:paraId="588CEFD3" w14:textId="77777777" w:rsidR="00455E81" w:rsidRPr="003C5E10" w:rsidRDefault="00455E81" w:rsidP="00A9280A">
            <w:pPr>
              <w:ind w:left="280" w:hanging="280"/>
              <w:rPr>
                <w:ins w:id="6274" w:author="User" w:date="2021-09-13T18:13:00Z"/>
                <w:rFonts w:ascii="標楷體" w:hAnsi="標楷體"/>
              </w:rPr>
            </w:pPr>
            <w:ins w:id="6275" w:author="User" w:date="2021-09-13T18:13:00Z">
              <w:r w:rsidRPr="003C5E10">
                <w:rPr>
                  <w:rFonts w:ascii="標楷體" w:hAnsi="標楷體"/>
                  <w:noProof/>
                </w:rPr>
                <w:t>環館一路</w:t>
              </w:r>
            </w:ins>
          </w:p>
        </w:tc>
      </w:tr>
      <w:tr w:rsidR="00455E81" w:rsidRPr="003C5E10" w14:paraId="6AC50F7E" w14:textId="77777777" w:rsidTr="00A9280A">
        <w:trPr>
          <w:trHeight w:hRule="exact" w:val="454"/>
          <w:jc w:val="center"/>
          <w:ins w:id="6276" w:author="User" w:date="2021-09-13T18:13:00Z"/>
        </w:trPr>
        <w:tc>
          <w:tcPr>
            <w:tcW w:w="830" w:type="dxa"/>
          </w:tcPr>
          <w:p w14:paraId="7893AE0C" w14:textId="77777777" w:rsidR="00455E81" w:rsidRPr="003C5E10" w:rsidRDefault="00455E81" w:rsidP="00A9280A">
            <w:pPr>
              <w:ind w:left="241" w:hanging="241"/>
              <w:rPr>
                <w:ins w:id="6277" w:author="User" w:date="2021-09-13T18:13:00Z"/>
                <w:rFonts w:hint="eastAsia"/>
              </w:rPr>
            </w:pPr>
            <w:ins w:id="6278" w:author="User" w:date="2021-09-13T18:13:00Z">
              <w:r w:rsidRPr="003C5E10">
                <w:rPr>
                  <w:noProof/>
                  <w:w w:val="86"/>
                </w:rPr>
                <w:t>6</w:t>
              </w:r>
            </w:ins>
          </w:p>
        </w:tc>
        <w:tc>
          <w:tcPr>
            <w:tcW w:w="2189" w:type="dxa"/>
          </w:tcPr>
          <w:p w14:paraId="5488E916" w14:textId="77777777" w:rsidR="00455E81" w:rsidRPr="003C5E10" w:rsidRDefault="00455E81" w:rsidP="00A9280A">
            <w:pPr>
              <w:ind w:left="280" w:hanging="280"/>
              <w:rPr>
                <w:ins w:id="6279" w:author="User" w:date="2021-09-13T18:13:00Z"/>
                <w:rFonts w:ascii="標楷體" w:hAnsi="標楷體"/>
              </w:rPr>
            </w:pPr>
            <w:ins w:id="6280" w:author="User" w:date="2021-09-13T18:13:00Z">
              <w:r w:rsidRPr="003C5E10">
                <w:rPr>
                  <w:rFonts w:ascii="標楷體" w:hAnsi="標楷體" w:cs="Arial Unicode MS"/>
                  <w:noProof/>
                </w:rPr>
                <w:t>永安路</w:t>
              </w:r>
            </w:ins>
          </w:p>
        </w:tc>
        <w:tc>
          <w:tcPr>
            <w:tcW w:w="839" w:type="dxa"/>
          </w:tcPr>
          <w:p w14:paraId="2362CC08" w14:textId="77777777" w:rsidR="00455E81" w:rsidRPr="003C5E10" w:rsidRDefault="00455E81" w:rsidP="00A9280A">
            <w:pPr>
              <w:ind w:left="270" w:hanging="270"/>
              <w:rPr>
                <w:ins w:id="6281" w:author="User" w:date="2021-09-13T18:13:00Z"/>
                <w:rFonts w:hint="eastAsia"/>
              </w:rPr>
            </w:pPr>
            <w:ins w:id="6282" w:author="User" w:date="2021-09-13T18:13:00Z">
              <w:r w:rsidRPr="003C5E10">
                <w:rPr>
                  <w:noProof/>
                  <w:spacing w:val="-10"/>
                </w:rPr>
                <w:t>52</w:t>
              </w:r>
            </w:ins>
          </w:p>
        </w:tc>
        <w:tc>
          <w:tcPr>
            <w:tcW w:w="2189" w:type="dxa"/>
          </w:tcPr>
          <w:p w14:paraId="203A1CFC" w14:textId="77777777" w:rsidR="00455E81" w:rsidRPr="003C5E10" w:rsidRDefault="00455E81" w:rsidP="00A9280A">
            <w:pPr>
              <w:ind w:left="280" w:hanging="280"/>
              <w:rPr>
                <w:ins w:id="6283" w:author="User" w:date="2021-09-13T18:13:00Z"/>
                <w:rFonts w:ascii="標楷體" w:hAnsi="標楷體"/>
              </w:rPr>
            </w:pPr>
            <w:ins w:id="6284" w:author="User" w:date="2021-09-13T18:13:00Z">
              <w:r w:rsidRPr="003C5E10">
                <w:rPr>
                  <w:rFonts w:ascii="標楷體" w:hAnsi="標楷體"/>
                  <w:noProof/>
                </w:rPr>
                <w:t>安和路</w:t>
              </w:r>
            </w:ins>
          </w:p>
        </w:tc>
        <w:tc>
          <w:tcPr>
            <w:tcW w:w="836" w:type="dxa"/>
          </w:tcPr>
          <w:p w14:paraId="7076AD5C" w14:textId="77777777" w:rsidR="00455E81" w:rsidRPr="003C5E10" w:rsidRDefault="00455E81" w:rsidP="00A9280A">
            <w:pPr>
              <w:ind w:left="280" w:hanging="280"/>
              <w:rPr>
                <w:ins w:id="6285" w:author="User" w:date="2021-09-13T18:13:00Z"/>
                <w:rFonts w:hint="eastAsia"/>
              </w:rPr>
            </w:pPr>
            <w:ins w:id="6286" w:author="User" w:date="2021-09-13T18:13:00Z">
              <w:r w:rsidRPr="003C5E10">
                <w:rPr>
                  <w:rFonts w:hint="eastAsia"/>
                </w:rPr>
                <w:t>98</w:t>
              </w:r>
            </w:ins>
          </w:p>
        </w:tc>
        <w:tc>
          <w:tcPr>
            <w:tcW w:w="2189" w:type="dxa"/>
          </w:tcPr>
          <w:p w14:paraId="13E59D02" w14:textId="77777777" w:rsidR="00455E81" w:rsidRPr="003C5E10" w:rsidRDefault="00455E81" w:rsidP="00A9280A">
            <w:pPr>
              <w:ind w:left="280" w:hanging="280"/>
              <w:rPr>
                <w:ins w:id="6287" w:author="User" w:date="2021-09-13T18:13:00Z"/>
                <w:rFonts w:ascii="標楷體" w:hAnsi="標楷體"/>
              </w:rPr>
            </w:pPr>
            <w:ins w:id="6288" w:author="User" w:date="2021-09-13T18:13:00Z">
              <w:r w:rsidRPr="003C5E10">
                <w:rPr>
                  <w:rFonts w:ascii="標楷體" w:hAnsi="標楷體"/>
                  <w:noProof/>
                </w:rPr>
                <w:t>環館二路</w:t>
              </w:r>
            </w:ins>
          </w:p>
        </w:tc>
      </w:tr>
      <w:tr w:rsidR="00455E81" w:rsidRPr="003C5E10" w14:paraId="7828A7EA" w14:textId="77777777" w:rsidTr="00A9280A">
        <w:trPr>
          <w:trHeight w:hRule="exact" w:val="454"/>
          <w:jc w:val="center"/>
          <w:ins w:id="6289" w:author="User" w:date="2021-09-13T18:13:00Z"/>
        </w:trPr>
        <w:tc>
          <w:tcPr>
            <w:tcW w:w="830" w:type="dxa"/>
          </w:tcPr>
          <w:p w14:paraId="24F056B3" w14:textId="77777777" w:rsidR="00455E81" w:rsidRPr="003C5E10" w:rsidRDefault="00455E81" w:rsidP="00A9280A">
            <w:pPr>
              <w:ind w:left="241" w:hanging="241"/>
              <w:rPr>
                <w:ins w:id="6290" w:author="User" w:date="2021-09-13T18:13:00Z"/>
                <w:rFonts w:hint="eastAsia"/>
              </w:rPr>
            </w:pPr>
            <w:ins w:id="6291" w:author="User" w:date="2021-09-13T18:13:00Z">
              <w:r w:rsidRPr="003C5E10">
                <w:rPr>
                  <w:noProof/>
                  <w:w w:val="86"/>
                </w:rPr>
                <w:t>7</w:t>
              </w:r>
            </w:ins>
          </w:p>
        </w:tc>
        <w:tc>
          <w:tcPr>
            <w:tcW w:w="2189" w:type="dxa"/>
          </w:tcPr>
          <w:p w14:paraId="333AE9AB" w14:textId="77777777" w:rsidR="00455E81" w:rsidRPr="003C5E10" w:rsidRDefault="00455E81" w:rsidP="00A9280A">
            <w:pPr>
              <w:ind w:left="280" w:hanging="280"/>
              <w:rPr>
                <w:ins w:id="6292" w:author="User" w:date="2021-09-13T18:13:00Z"/>
                <w:rFonts w:ascii="標楷體" w:hAnsi="標楷體"/>
              </w:rPr>
            </w:pPr>
            <w:ins w:id="6293" w:author="User" w:date="2021-09-13T18:13:00Z">
              <w:r w:rsidRPr="003C5E10">
                <w:rPr>
                  <w:rFonts w:ascii="標楷體" w:hAnsi="標楷體" w:cs="Arial Unicode MS"/>
                  <w:noProof/>
                </w:rPr>
                <w:t>同安路</w:t>
              </w:r>
            </w:ins>
          </w:p>
        </w:tc>
        <w:tc>
          <w:tcPr>
            <w:tcW w:w="839" w:type="dxa"/>
          </w:tcPr>
          <w:p w14:paraId="76231A63" w14:textId="77777777" w:rsidR="00455E81" w:rsidRPr="003C5E10" w:rsidRDefault="00455E81" w:rsidP="00A9280A">
            <w:pPr>
              <w:ind w:left="270" w:hanging="270"/>
              <w:rPr>
                <w:ins w:id="6294" w:author="User" w:date="2021-09-13T18:13:00Z"/>
                <w:rFonts w:hint="eastAsia"/>
              </w:rPr>
            </w:pPr>
            <w:ins w:id="6295" w:author="User" w:date="2021-09-13T18:13:00Z">
              <w:r w:rsidRPr="003C5E10">
                <w:rPr>
                  <w:noProof/>
                  <w:spacing w:val="-10"/>
                </w:rPr>
                <w:t>53</w:t>
              </w:r>
            </w:ins>
          </w:p>
        </w:tc>
        <w:tc>
          <w:tcPr>
            <w:tcW w:w="2189" w:type="dxa"/>
          </w:tcPr>
          <w:p w14:paraId="3BB83CEE" w14:textId="77777777" w:rsidR="00455E81" w:rsidRPr="003C5E10" w:rsidRDefault="00455E81" w:rsidP="00A9280A">
            <w:pPr>
              <w:ind w:left="280" w:hanging="280"/>
              <w:rPr>
                <w:ins w:id="6296" w:author="User" w:date="2021-09-13T18:13:00Z"/>
                <w:rFonts w:ascii="標楷體" w:hAnsi="標楷體"/>
              </w:rPr>
            </w:pPr>
            <w:ins w:id="6297" w:author="User" w:date="2021-09-13T18:13:00Z">
              <w:r w:rsidRPr="003C5E10">
                <w:rPr>
                  <w:rFonts w:ascii="標楷體" w:hAnsi="標楷體"/>
                  <w:noProof/>
                </w:rPr>
                <w:t>長溪路</w:t>
              </w:r>
            </w:ins>
          </w:p>
        </w:tc>
        <w:tc>
          <w:tcPr>
            <w:tcW w:w="836" w:type="dxa"/>
          </w:tcPr>
          <w:p w14:paraId="26063EC5" w14:textId="77777777" w:rsidR="00455E81" w:rsidRPr="003C5E10" w:rsidRDefault="00455E81" w:rsidP="00A9280A">
            <w:pPr>
              <w:ind w:left="280" w:hanging="280"/>
              <w:rPr>
                <w:ins w:id="6298" w:author="User" w:date="2021-09-13T18:13:00Z"/>
                <w:rFonts w:hint="eastAsia"/>
              </w:rPr>
            </w:pPr>
            <w:ins w:id="6299" w:author="User" w:date="2021-09-13T18:13:00Z">
              <w:r w:rsidRPr="003C5E10">
                <w:rPr>
                  <w:rFonts w:hint="eastAsia"/>
                </w:rPr>
                <w:t>99</w:t>
              </w:r>
            </w:ins>
          </w:p>
        </w:tc>
        <w:tc>
          <w:tcPr>
            <w:tcW w:w="2189" w:type="dxa"/>
          </w:tcPr>
          <w:p w14:paraId="58A2C9E8" w14:textId="77777777" w:rsidR="00455E81" w:rsidRPr="003C5E10" w:rsidRDefault="00455E81" w:rsidP="00A9280A">
            <w:pPr>
              <w:ind w:left="280" w:hanging="280"/>
              <w:rPr>
                <w:ins w:id="6300" w:author="User" w:date="2021-09-13T18:13:00Z"/>
                <w:rFonts w:ascii="標楷體" w:hAnsi="標楷體"/>
              </w:rPr>
            </w:pPr>
            <w:ins w:id="6301" w:author="User" w:date="2021-09-13T18:13:00Z">
              <w:r w:rsidRPr="003C5E10">
                <w:rPr>
                  <w:rFonts w:ascii="標楷體" w:hAnsi="標楷體"/>
                  <w:noProof/>
                </w:rPr>
                <w:t>環館三路</w:t>
              </w:r>
            </w:ins>
          </w:p>
        </w:tc>
      </w:tr>
      <w:tr w:rsidR="00455E81" w:rsidRPr="003C5E10" w14:paraId="1AD3E0D8" w14:textId="77777777" w:rsidTr="00A9280A">
        <w:trPr>
          <w:trHeight w:hRule="exact" w:val="454"/>
          <w:jc w:val="center"/>
          <w:ins w:id="6302" w:author="User" w:date="2021-09-13T18:13:00Z"/>
        </w:trPr>
        <w:tc>
          <w:tcPr>
            <w:tcW w:w="830" w:type="dxa"/>
          </w:tcPr>
          <w:p w14:paraId="4ABEA5A8" w14:textId="77777777" w:rsidR="00455E81" w:rsidRPr="003C5E10" w:rsidRDefault="00455E81" w:rsidP="00A9280A">
            <w:pPr>
              <w:ind w:left="249" w:hanging="249"/>
              <w:rPr>
                <w:ins w:id="6303" w:author="User" w:date="2021-09-13T18:13:00Z"/>
                <w:rFonts w:hint="eastAsia"/>
              </w:rPr>
            </w:pPr>
            <w:ins w:id="6304" w:author="User" w:date="2021-09-13T18:13:00Z">
              <w:r w:rsidRPr="003C5E10">
                <w:rPr>
                  <w:noProof/>
                  <w:w w:val="89"/>
                </w:rPr>
                <w:t>8</w:t>
              </w:r>
            </w:ins>
          </w:p>
        </w:tc>
        <w:tc>
          <w:tcPr>
            <w:tcW w:w="2189" w:type="dxa"/>
          </w:tcPr>
          <w:p w14:paraId="0EE5FC5F" w14:textId="77777777" w:rsidR="00455E81" w:rsidRPr="003C5E10" w:rsidRDefault="00455E81" w:rsidP="00A9280A">
            <w:pPr>
              <w:ind w:left="280" w:hanging="280"/>
              <w:rPr>
                <w:ins w:id="6305" w:author="User" w:date="2021-09-13T18:13:00Z"/>
                <w:rFonts w:ascii="標楷體" w:hAnsi="標楷體"/>
              </w:rPr>
            </w:pPr>
            <w:ins w:id="6306" w:author="User" w:date="2021-09-13T18:13:00Z">
              <w:r w:rsidRPr="003C5E10">
                <w:rPr>
                  <w:rFonts w:ascii="標楷體" w:hAnsi="標楷體"/>
                  <w:noProof/>
                </w:rPr>
                <w:t>安中一街</w:t>
              </w:r>
            </w:ins>
          </w:p>
        </w:tc>
        <w:tc>
          <w:tcPr>
            <w:tcW w:w="839" w:type="dxa"/>
          </w:tcPr>
          <w:p w14:paraId="280F6FED" w14:textId="77777777" w:rsidR="00455E81" w:rsidRPr="003C5E10" w:rsidRDefault="00455E81" w:rsidP="00A9280A">
            <w:pPr>
              <w:ind w:left="280" w:hanging="280"/>
              <w:rPr>
                <w:ins w:id="6307" w:author="User" w:date="2021-09-13T18:13:00Z"/>
                <w:rFonts w:hint="eastAsia"/>
              </w:rPr>
            </w:pPr>
            <w:ins w:id="6308" w:author="User" w:date="2021-09-13T18:13:00Z">
              <w:r w:rsidRPr="003C5E10">
                <w:rPr>
                  <w:rFonts w:hint="eastAsia"/>
                </w:rPr>
                <w:t>54</w:t>
              </w:r>
            </w:ins>
          </w:p>
        </w:tc>
        <w:tc>
          <w:tcPr>
            <w:tcW w:w="2189" w:type="dxa"/>
          </w:tcPr>
          <w:p w14:paraId="73459F67" w14:textId="77777777" w:rsidR="00455E81" w:rsidRPr="003C5E10" w:rsidRDefault="00455E81" w:rsidP="00A9280A">
            <w:pPr>
              <w:ind w:left="280" w:hanging="280"/>
              <w:rPr>
                <w:ins w:id="6309" w:author="User" w:date="2021-09-13T18:13:00Z"/>
                <w:rFonts w:ascii="標楷體" w:hAnsi="標楷體"/>
              </w:rPr>
            </w:pPr>
            <w:ins w:id="6310" w:author="User" w:date="2021-09-13T18:13:00Z">
              <w:r w:rsidRPr="003C5E10">
                <w:rPr>
                  <w:rFonts w:ascii="標楷體" w:hAnsi="標楷體"/>
                  <w:noProof/>
                </w:rPr>
                <w:t>仁安路</w:t>
              </w:r>
            </w:ins>
          </w:p>
        </w:tc>
        <w:tc>
          <w:tcPr>
            <w:tcW w:w="836" w:type="dxa"/>
          </w:tcPr>
          <w:p w14:paraId="5101171F" w14:textId="77777777" w:rsidR="00455E81" w:rsidRPr="003C5E10" w:rsidRDefault="00455E81" w:rsidP="00A9280A">
            <w:pPr>
              <w:ind w:left="280" w:hanging="280"/>
              <w:rPr>
                <w:ins w:id="6311" w:author="User" w:date="2021-09-13T18:13:00Z"/>
                <w:rFonts w:hint="eastAsia"/>
              </w:rPr>
            </w:pPr>
            <w:ins w:id="6312" w:author="User" w:date="2021-09-13T18:13:00Z">
              <w:r w:rsidRPr="003C5E10">
                <w:rPr>
                  <w:rFonts w:hint="eastAsia"/>
                </w:rPr>
                <w:t>100</w:t>
              </w:r>
            </w:ins>
          </w:p>
        </w:tc>
        <w:tc>
          <w:tcPr>
            <w:tcW w:w="2189" w:type="dxa"/>
          </w:tcPr>
          <w:p w14:paraId="31E0DEE6" w14:textId="77777777" w:rsidR="00455E81" w:rsidRPr="003C5E10" w:rsidRDefault="00455E81" w:rsidP="00A9280A">
            <w:pPr>
              <w:ind w:left="280" w:hanging="280"/>
              <w:rPr>
                <w:ins w:id="6313" w:author="User" w:date="2021-09-13T18:13:00Z"/>
                <w:rFonts w:ascii="標楷體" w:hAnsi="標楷體"/>
              </w:rPr>
            </w:pPr>
            <w:ins w:id="6314" w:author="User" w:date="2021-09-13T18:13:00Z">
              <w:r w:rsidRPr="003C5E10">
                <w:rPr>
                  <w:rFonts w:ascii="標楷體" w:hAnsi="標楷體"/>
                  <w:noProof/>
                </w:rPr>
                <w:t>環館五路</w:t>
              </w:r>
            </w:ins>
          </w:p>
        </w:tc>
      </w:tr>
      <w:tr w:rsidR="00455E81" w:rsidRPr="003C5E10" w14:paraId="14BD51D7" w14:textId="77777777" w:rsidTr="00A9280A">
        <w:trPr>
          <w:trHeight w:hRule="exact" w:val="454"/>
          <w:jc w:val="center"/>
          <w:ins w:id="6315" w:author="User" w:date="2021-09-13T18:13:00Z"/>
        </w:trPr>
        <w:tc>
          <w:tcPr>
            <w:tcW w:w="830" w:type="dxa"/>
          </w:tcPr>
          <w:p w14:paraId="4D65764A" w14:textId="77777777" w:rsidR="00455E81" w:rsidRPr="003C5E10" w:rsidRDefault="00455E81" w:rsidP="00A9280A">
            <w:pPr>
              <w:ind w:left="241" w:hanging="241"/>
              <w:rPr>
                <w:ins w:id="6316" w:author="User" w:date="2021-09-13T18:13:00Z"/>
                <w:rFonts w:hint="eastAsia"/>
              </w:rPr>
            </w:pPr>
            <w:ins w:id="6317" w:author="User" w:date="2021-09-13T18:13:00Z">
              <w:r w:rsidRPr="003C5E10">
                <w:rPr>
                  <w:noProof/>
                  <w:w w:val="86"/>
                </w:rPr>
                <w:t>9</w:t>
              </w:r>
            </w:ins>
          </w:p>
        </w:tc>
        <w:tc>
          <w:tcPr>
            <w:tcW w:w="2189" w:type="dxa"/>
          </w:tcPr>
          <w:p w14:paraId="4877DB16" w14:textId="77777777" w:rsidR="00455E81" w:rsidRPr="003C5E10" w:rsidRDefault="00455E81" w:rsidP="00A9280A">
            <w:pPr>
              <w:ind w:left="280" w:hanging="280"/>
              <w:rPr>
                <w:ins w:id="6318" w:author="User" w:date="2021-09-13T18:13:00Z"/>
                <w:rFonts w:ascii="標楷體" w:hAnsi="標楷體"/>
              </w:rPr>
            </w:pPr>
            <w:ins w:id="6319" w:author="User" w:date="2021-09-13T18:13:00Z">
              <w:r w:rsidRPr="003C5E10">
                <w:rPr>
                  <w:rFonts w:ascii="標楷體" w:hAnsi="標楷體"/>
                  <w:noProof/>
                </w:rPr>
                <w:t>安中二街</w:t>
              </w:r>
            </w:ins>
          </w:p>
        </w:tc>
        <w:tc>
          <w:tcPr>
            <w:tcW w:w="839" w:type="dxa"/>
          </w:tcPr>
          <w:p w14:paraId="391CAB8A" w14:textId="77777777" w:rsidR="00455E81" w:rsidRPr="003C5E10" w:rsidRDefault="00455E81" w:rsidP="00A9280A">
            <w:pPr>
              <w:ind w:left="270" w:hanging="270"/>
              <w:rPr>
                <w:ins w:id="6320" w:author="User" w:date="2021-09-13T18:13:00Z"/>
                <w:rFonts w:hint="eastAsia"/>
              </w:rPr>
            </w:pPr>
            <w:ins w:id="6321" w:author="User" w:date="2021-09-13T18:13:00Z">
              <w:r w:rsidRPr="003C5E10">
                <w:rPr>
                  <w:noProof/>
                  <w:spacing w:val="-10"/>
                </w:rPr>
                <w:t>55</w:t>
              </w:r>
            </w:ins>
          </w:p>
        </w:tc>
        <w:tc>
          <w:tcPr>
            <w:tcW w:w="2189" w:type="dxa"/>
          </w:tcPr>
          <w:p w14:paraId="1BEDB117" w14:textId="77777777" w:rsidR="00455E81" w:rsidRPr="003C5E10" w:rsidRDefault="00455E81" w:rsidP="00A9280A">
            <w:pPr>
              <w:ind w:left="280" w:hanging="280"/>
              <w:rPr>
                <w:ins w:id="6322" w:author="User" w:date="2021-09-13T18:13:00Z"/>
                <w:rFonts w:ascii="標楷體" w:hAnsi="標楷體"/>
              </w:rPr>
            </w:pPr>
            <w:ins w:id="6323" w:author="User" w:date="2021-09-13T18:13:00Z">
              <w:r w:rsidRPr="003C5E10">
                <w:rPr>
                  <w:rFonts w:ascii="標楷體" w:hAnsi="標楷體" w:cs="SimSun"/>
                  <w:noProof/>
                </w:rPr>
                <w:t>本淵一街</w:t>
              </w:r>
            </w:ins>
          </w:p>
        </w:tc>
        <w:tc>
          <w:tcPr>
            <w:tcW w:w="836" w:type="dxa"/>
          </w:tcPr>
          <w:p w14:paraId="08AF7EAC" w14:textId="77777777" w:rsidR="00455E81" w:rsidRPr="003C5E10" w:rsidRDefault="00455E81" w:rsidP="00A9280A">
            <w:pPr>
              <w:ind w:left="280" w:hanging="280"/>
              <w:rPr>
                <w:ins w:id="6324" w:author="User" w:date="2021-09-13T18:13:00Z"/>
                <w:rFonts w:hint="eastAsia"/>
              </w:rPr>
            </w:pPr>
            <w:ins w:id="6325" w:author="User" w:date="2021-09-13T18:13:00Z">
              <w:r w:rsidRPr="003C5E10">
                <w:rPr>
                  <w:rFonts w:hint="eastAsia"/>
                </w:rPr>
                <w:t>101</w:t>
              </w:r>
            </w:ins>
          </w:p>
        </w:tc>
        <w:tc>
          <w:tcPr>
            <w:tcW w:w="2189" w:type="dxa"/>
          </w:tcPr>
          <w:p w14:paraId="4F9B529E" w14:textId="77777777" w:rsidR="00455E81" w:rsidRPr="003C5E10" w:rsidRDefault="00455E81" w:rsidP="00A9280A">
            <w:pPr>
              <w:ind w:left="280" w:hanging="280"/>
              <w:rPr>
                <w:ins w:id="6326" w:author="User" w:date="2021-09-13T18:13:00Z"/>
                <w:rFonts w:ascii="標楷體" w:hAnsi="標楷體"/>
              </w:rPr>
            </w:pPr>
            <w:ins w:id="6327" w:author="User" w:date="2021-09-13T18:13:00Z">
              <w:r w:rsidRPr="003C5E10">
                <w:rPr>
                  <w:rFonts w:ascii="標楷體" w:hAnsi="標楷體"/>
                  <w:noProof/>
                </w:rPr>
                <w:t>環館北路</w:t>
              </w:r>
            </w:ins>
          </w:p>
        </w:tc>
      </w:tr>
      <w:tr w:rsidR="00455E81" w:rsidRPr="003C5E10" w14:paraId="358CD189" w14:textId="77777777" w:rsidTr="00A9280A">
        <w:trPr>
          <w:trHeight w:hRule="exact" w:val="454"/>
          <w:jc w:val="center"/>
          <w:ins w:id="6328" w:author="User" w:date="2021-09-13T18:13:00Z"/>
        </w:trPr>
        <w:tc>
          <w:tcPr>
            <w:tcW w:w="830" w:type="dxa"/>
          </w:tcPr>
          <w:p w14:paraId="3DF961CC" w14:textId="77777777" w:rsidR="00455E81" w:rsidRPr="003C5E10" w:rsidRDefault="00455E81" w:rsidP="00A9280A">
            <w:pPr>
              <w:ind w:left="249" w:hanging="249"/>
              <w:rPr>
                <w:ins w:id="6329" w:author="User" w:date="2021-09-13T18:13:00Z"/>
                <w:rFonts w:hint="eastAsia"/>
              </w:rPr>
            </w:pPr>
            <w:ins w:id="6330" w:author="User" w:date="2021-09-13T18:13:00Z">
              <w:r w:rsidRPr="003C5E10">
                <w:rPr>
                  <w:noProof/>
                  <w:w w:val="89"/>
                </w:rPr>
                <w:t>10</w:t>
              </w:r>
            </w:ins>
          </w:p>
        </w:tc>
        <w:tc>
          <w:tcPr>
            <w:tcW w:w="2189" w:type="dxa"/>
          </w:tcPr>
          <w:p w14:paraId="2329ADE5" w14:textId="77777777" w:rsidR="00455E81" w:rsidRPr="003C5E10" w:rsidRDefault="00455E81" w:rsidP="00A9280A">
            <w:pPr>
              <w:ind w:left="280" w:hanging="280"/>
              <w:rPr>
                <w:ins w:id="6331" w:author="User" w:date="2021-09-13T18:13:00Z"/>
                <w:rFonts w:ascii="標楷體" w:hAnsi="標楷體"/>
              </w:rPr>
            </w:pPr>
            <w:ins w:id="6332" w:author="User" w:date="2021-09-13T18:13:00Z">
              <w:r w:rsidRPr="003C5E10">
                <w:rPr>
                  <w:rFonts w:ascii="標楷體" w:hAnsi="標楷體"/>
                  <w:noProof/>
                </w:rPr>
                <w:t>安生街</w:t>
              </w:r>
            </w:ins>
          </w:p>
        </w:tc>
        <w:tc>
          <w:tcPr>
            <w:tcW w:w="839" w:type="dxa"/>
          </w:tcPr>
          <w:p w14:paraId="1100FB6B" w14:textId="77777777" w:rsidR="00455E81" w:rsidRPr="003C5E10" w:rsidRDefault="00455E81" w:rsidP="00A9280A">
            <w:pPr>
              <w:ind w:left="270" w:hanging="270"/>
              <w:rPr>
                <w:ins w:id="6333" w:author="User" w:date="2021-09-13T18:13:00Z"/>
                <w:rFonts w:hint="eastAsia"/>
              </w:rPr>
            </w:pPr>
            <w:ins w:id="6334" w:author="User" w:date="2021-09-13T18:13:00Z">
              <w:r w:rsidRPr="003C5E10">
                <w:rPr>
                  <w:noProof/>
                  <w:spacing w:val="-10"/>
                </w:rPr>
                <w:t>56</w:t>
              </w:r>
            </w:ins>
          </w:p>
        </w:tc>
        <w:tc>
          <w:tcPr>
            <w:tcW w:w="2189" w:type="dxa"/>
          </w:tcPr>
          <w:p w14:paraId="6DB9E773" w14:textId="77777777" w:rsidR="00455E81" w:rsidRPr="003C5E10" w:rsidRDefault="00455E81" w:rsidP="00A9280A">
            <w:pPr>
              <w:ind w:left="280" w:hanging="280"/>
              <w:rPr>
                <w:ins w:id="6335" w:author="User" w:date="2021-09-13T18:13:00Z"/>
                <w:rFonts w:ascii="標楷體" w:hAnsi="標楷體"/>
              </w:rPr>
            </w:pPr>
            <w:ins w:id="6336" w:author="User" w:date="2021-09-13T18:13:00Z">
              <w:r w:rsidRPr="003C5E10">
                <w:rPr>
                  <w:rFonts w:ascii="標楷體" w:hAnsi="標楷體"/>
                  <w:noProof/>
                </w:rPr>
                <w:t>本淵路</w:t>
              </w:r>
            </w:ins>
          </w:p>
        </w:tc>
        <w:tc>
          <w:tcPr>
            <w:tcW w:w="836" w:type="dxa"/>
          </w:tcPr>
          <w:p w14:paraId="0FF10DBB" w14:textId="77777777" w:rsidR="00455E81" w:rsidRPr="003C5E10" w:rsidRDefault="00455E81" w:rsidP="00A9280A">
            <w:pPr>
              <w:ind w:left="280" w:hanging="280"/>
              <w:rPr>
                <w:ins w:id="6337" w:author="User" w:date="2021-09-13T18:13:00Z"/>
                <w:rFonts w:hint="eastAsia"/>
              </w:rPr>
            </w:pPr>
            <w:ins w:id="6338" w:author="User" w:date="2021-09-13T18:13:00Z">
              <w:r w:rsidRPr="003C5E10">
                <w:rPr>
                  <w:rFonts w:hint="eastAsia"/>
                </w:rPr>
                <w:t>102</w:t>
              </w:r>
            </w:ins>
          </w:p>
        </w:tc>
        <w:tc>
          <w:tcPr>
            <w:tcW w:w="2189" w:type="dxa"/>
          </w:tcPr>
          <w:p w14:paraId="2DA88897" w14:textId="77777777" w:rsidR="00455E81" w:rsidRPr="003C5E10" w:rsidRDefault="00455E81" w:rsidP="00A9280A">
            <w:pPr>
              <w:ind w:left="280" w:hanging="280"/>
              <w:rPr>
                <w:ins w:id="6339" w:author="User" w:date="2021-09-13T18:13:00Z"/>
                <w:rFonts w:ascii="標楷體" w:hAnsi="標楷體"/>
              </w:rPr>
            </w:pPr>
            <w:ins w:id="6340" w:author="User" w:date="2021-09-13T18:13:00Z">
              <w:r w:rsidRPr="003C5E10">
                <w:rPr>
                  <w:rFonts w:ascii="標楷體" w:hAnsi="標楷體"/>
                  <w:noProof/>
                </w:rPr>
                <w:t>環館路</w:t>
              </w:r>
            </w:ins>
          </w:p>
        </w:tc>
      </w:tr>
      <w:tr w:rsidR="00455E81" w:rsidRPr="003C5E10" w14:paraId="6E70E48F" w14:textId="77777777" w:rsidTr="00A9280A">
        <w:trPr>
          <w:trHeight w:hRule="exact" w:val="454"/>
          <w:jc w:val="center"/>
          <w:ins w:id="6341" w:author="User" w:date="2021-09-13T18:13:00Z"/>
        </w:trPr>
        <w:tc>
          <w:tcPr>
            <w:tcW w:w="830" w:type="dxa"/>
          </w:tcPr>
          <w:p w14:paraId="764F55F3" w14:textId="77777777" w:rsidR="00455E81" w:rsidRPr="003C5E10" w:rsidRDefault="00455E81" w:rsidP="00A9280A">
            <w:pPr>
              <w:ind w:left="249" w:hanging="249"/>
              <w:rPr>
                <w:ins w:id="6342" w:author="User" w:date="2021-09-13T18:13:00Z"/>
                <w:rFonts w:hint="eastAsia"/>
              </w:rPr>
            </w:pPr>
            <w:ins w:id="6343" w:author="User" w:date="2021-09-13T18:13:00Z">
              <w:r w:rsidRPr="003C5E10">
                <w:rPr>
                  <w:noProof/>
                  <w:w w:val="89"/>
                </w:rPr>
                <w:t>11</w:t>
              </w:r>
            </w:ins>
          </w:p>
        </w:tc>
        <w:tc>
          <w:tcPr>
            <w:tcW w:w="2189" w:type="dxa"/>
          </w:tcPr>
          <w:p w14:paraId="5CA13BAB" w14:textId="77777777" w:rsidR="00455E81" w:rsidRPr="003C5E10" w:rsidRDefault="00455E81" w:rsidP="00A9280A">
            <w:pPr>
              <w:ind w:left="280" w:hanging="280"/>
              <w:rPr>
                <w:ins w:id="6344" w:author="User" w:date="2021-09-13T18:13:00Z"/>
                <w:rFonts w:ascii="標楷體" w:hAnsi="標楷體"/>
              </w:rPr>
            </w:pPr>
            <w:ins w:id="6345" w:author="User" w:date="2021-09-13T18:13:00Z">
              <w:r w:rsidRPr="003C5E10">
                <w:rPr>
                  <w:rFonts w:ascii="標楷體" w:hAnsi="標楷體"/>
                  <w:noProof/>
                </w:rPr>
                <w:t>安西一街</w:t>
              </w:r>
            </w:ins>
          </w:p>
        </w:tc>
        <w:tc>
          <w:tcPr>
            <w:tcW w:w="839" w:type="dxa"/>
          </w:tcPr>
          <w:p w14:paraId="307AFAA5" w14:textId="77777777" w:rsidR="00455E81" w:rsidRPr="003C5E10" w:rsidRDefault="00455E81" w:rsidP="00A9280A">
            <w:pPr>
              <w:ind w:left="270" w:hanging="270"/>
              <w:rPr>
                <w:ins w:id="6346" w:author="User" w:date="2021-09-13T18:13:00Z"/>
                <w:rFonts w:hint="eastAsia"/>
              </w:rPr>
            </w:pPr>
            <w:ins w:id="6347" w:author="User" w:date="2021-09-13T18:13:00Z">
              <w:r w:rsidRPr="003C5E10">
                <w:rPr>
                  <w:noProof/>
                  <w:spacing w:val="-10"/>
                </w:rPr>
                <w:t>57</w:t>
              </w:r>
            </w:ins>
          </w:p>
        </w:tc>
        <w:tc>
          <w:tcPr>
            <w:tcW w:w="2189" w:type="dxa"/>
          </w:tcPr>
          <w:p w14:paraId="78EE5884" w14:textId="77777777" w:rsidR="00455E81" w:rsidRPr="003C5E10" w:rsidRDefault="00455E81" w:rsidP="00A9280A">
            <w:pPr>
              <w:ind w:left="273" w:hanging="273"/>
              <w:rPr>
                <w:ins w:id="6348" w:author="User" w:date="2021-09-13T18:13:00Z"/>
                <w:rFonts w:ascii="標楷體" w:hAnsi="標楷體"/>
              </w:rPr>
            </w:pPr>
            <w:ins w:id="6349" w:author="User" w:date="2021-09-13T18:13:00Z">
              <w:r w:rsidRPr="003C5E10">
                <w:rPr>
                  <w:rFonts w:ascii="標楷體" w:hAnsi="標楷體" w:cs="SimSun"/>
                  <w:noProof/>
                  <w:spacing w:val="-7"/>
                </w:rPr>
                <w:t>海中街</w:t>
              </w:r>
            </w:ins>
          </w:p>
        </w:tc>
        <w:tc>
          <w:tcPr>
            <w:tcW w:w="836" w:type="dxa"/>
          </w:tcPr>
          <w:p w14:paraId="6AC6B237" w14:textId="77777777" w:rsidR="00455E81" w:rsidRPr="003C5E10" w:rsidRDefault="00455E81" w:rsidP="00A9280A">
            <w:pPr>
              <w:ind w:left="280" w:hanging="280"/>
              <w:rPr>
                <w:ins w:id="6350" w:author="User" w:date="2021-09-13T18:13:00Z"/>
                <w:rFonts w:hint="eastAsia"/>
              </w:rPr>
            </w:pPr>
            <w:ins w:id="6351" w:author="User" w:date="2021-09-13T18:13:00Z">
              <w:r w:rsidRPr="003C5E10">
                <w:rPr>
                  <w:rFonts w:hint="eastAsia"/>
                </w:rPr>
                <w:t>103</w:t>
              </w:r>
            </w:ins>
          </w:p>
        </w:tc>
        <w:tc>
          <w:tcPr>
            <w:tcW w:w="2189" w:type="dxa"/>
          </w:tcPr>
          <w:p w14:paraId="63AFE855" w14:textId="77777777" w:rsidR="00455E81" w:rsidRPr="003C5E10" w:rsidRDefault="00455E81" w:rsidP="00A9280A">
            <w:pPr>
              <w:ind w:left="280" w:hanging="280"/>
              <w:rPr>
                <w:ins w:id="6352" w:author="User" w:date="2021-09-13T18:13:00Z"/>
                <w:rFonts w:ascii="標楷體" w:hAnsi="標楷體"/>
              </w:rPr>
            </w:pPr>
            <w:ins w:id="6353" w:author="User" w:date="2021-09-13T18:13:00Z">
              <w:r w:rsidRPr="003C5E10">
                <w:rPr>
                  <w:rFonts w:ascii="標楷體" w:hAnsi="標楷體"/>
                  <w:noProof/>
                </w:rPr>
                <w:t>大聖路</w:t>
              </w:r>
            </w:ins>
          </w:p>
        </w:tc>
      </w:tr>
      <w:tr w:rsidR="00455E81" w:rsidRPr="003C5E10" w14:paraId="7754C1DE" w14:textId="77777777" w:rsidTr="00A9280A">
        <w:trPr>
          <w:trHeight w:hRule="exact" w:val="454"/>
          <w:jc w:val="center"/>
          <w:ins w:id="6354" w:author="User" w:date="2021-09-13T18:13:00Z"/>
        </w:trPr>
        <w:tc>
          <w:tcPr>
            <w:tcW w:w="830" w:type="dxa"/>
          </w:tcPr>
          <w:p w14:paraId="7BFD406D" w14:textId="77777777" w:rsidR="00455E81" w:rsidRPr="003C5E10" w:rsidRDefault="00455E81" w:rsidP="00A9280A">
            <w:pPr>
              <w:ind w:left="249" w:hanging="249"/>
              <w:rPr>
                <w:ins w:id="6355" w:author="User" w:date="2021-09-13T18:13:00Z"/>
                <w:rFonts w:hint="eastAsia"/>
              </w:rPr>
            </w:pPr>
            <w:ins w:id="6356" w:author="User" w:date="2021-09-13T18:13:00Z">
              <w:r w:rsidRPr="003C5E10">
                <w:rPr>
                  <w:noProof/>
                  <w:w w:val="89"/>
                </w:rPr>
                <w:t>12</w:t>
              </w:r>
            </w:ins>
          </w:p>
        </w:tc>
        <w:tc>
          <w:tcPr>
            <w:tcW w:w="2189" w:type="dxa"/>
          </w:tcPr>
          <w:p w14:paraId="3D9D86D1" w14:textId="77777777" w:rsidR="00455E81" w:rsidRPr="003C5E10" w:rsidRDefault="00455E81" w:rsidP="00A9280A">
            <w:pPr>
              <w:ind w:left="280" w:hanging="280"/>
              <w:rPr>
                <w:ins w:id="6357" w:author="User" w:date="2021-09-13T18:13:00Z"/>
                <w:rFonts w:ascii="標楷體" w:hAnsi="標楷體"/>
              </w:rPr>
            </w:pPr>
            <w:ins w:id="6358" w:author="User" w:date="2021-09-13T18:13:00Z">
              <w:r w:rsidRPr="003C5E10">
                <w:rPr>
                  <w:rFonts w:ascii="標楷體" w:hAnsi="標楷體"/>
                  <w:noProof/>
                </w:rPr>
                <w:t>安西二街</w:t>
              </w:r>
            </w:ins>
          </w:p>
        </w:tc>
        <w:tc>
          <w:tcPr>
            <w:tcW w:w="839" w:type="dxa"/>
          </w:tcPr>
          <w:p w14:paraId="5F49C515" w14:textId="77777777" w:rsidR="00455E81" w:rsidRPr="003C5E10" w:rsidRDefault="00455E81" w:rsidP="00A9280A">
            <w:pPr>
              <w:ind w:left="270" w:hanging="270"/>
              <w:rPr>
                <w:ins w:id="6359" w:author="User" w:date="2021-09-13T18:13:00Z"/>
                <w:rFonts w:hint="eastAsia"/>
              </w:rPr>
            </w:pPr>
            <w:ins w:id="6360" w:author="User" w:date="2021-09-13T18:13:00Z">
              <w:r w:rsidRPr="003C5E10">
                <w:rPr>
                  <w:noProof/>
                  <w:spacing w:val="-10"/>
                </w:rPr>
                <w:t>58</w:t>
              </w:r>
            </w:ins>
          </w:p>
        </w:tc>
        <w:tc>
          <w:tcPr>
            <w:tcW w:w="2189" w:type="dxa"/>
          </w:tcPr>
          <w:p w14:paraId="2C1AA992" w14:textId="77777777" w:rsidR="00455E81" w:rsidRPr="003C5E10" w:rsidRDefault="00455E81" w:rsidP="00A9280A">
            <w:pPr>
              <w:ind w:left="280" w:hanging="280"/>
              <w:rPr>
                <w:ins w:id="6361" w:author="User" w:date="2021-09-13T18:13:00Z"/>
                <w:rFonts w:ascii="標楷體" w:hAnsi="標楷體"/>
              </w:rPr>
            </w:pPr>
            <w:ins w:id="6362" w:author="User" w:date="2021-09-13T18:13:00Z">
              <w:r w:rsidRPr="003C5E10">
                <w:rPr>
                  <w:rFonts w:ascii="標楷體" w:hAnsi="標楷體" w:cs="SimSun"/>
                  <w:noProof/>
                </w:rPr>
                <w:t>海東二街</w:t>
              </w:r>
            </w:ins>
          </w:p>
        </w:tc>
        <w:tc>
          <w:tcPr>
            <w:tcW w:w="836" w:type="dxa"/>
          </w:tcPr>
          <w:p w14:paraId="15E811F2" w14:textId="77777777" w:rsidR="00455E81" w:rsidRPr="003C5E10" w:rsidRDefault="00455E81" w:rsidP="00A9280A">
            <w:pPr>
              <w:ind w:left="280" w:hanging="280"/>
              <w:rPr>
                <w:ins w:id="6363" w:author="User" w:date="2021-09-13T18:13:00Z"/>
                <w:rFonts w:hint="eastAsia"/>
              </w:rPr>
            </w:pPr>
            <w:ins w:id="6364" w:author="User" w:date="2021-09-13T18:13:00Z">
              <w:r w:rsidRPr="003C5E10">
                <w:rPr>
                  <w:rFonts w:hint="eastAsia"/>
                </w:rPr>
                <w:t>104</w:t>
              </w:r>
            </w:ins>
          </w:p>
        </w:tc>
        <w:tc>
          <w:tcPr>
            <w:tcW w:w="2189" w:type="dxa"/>
          </w:tcPr>
          <w:p w14:paraId="03052478" w14:textId="77777777" w:rsidR="00455E81" w:rsidRPr="003C5E10" w:rsidRDefault="00455E81" w:rsidP="00A9280A">
            <w:pPr>
              <w:ind w:left="280" w:hanging="280"/>
              <w:rPr>
                <w:ins w:id="6365" w:author="User" w:date="2021-09-13T18:13:00Z"/>
                <w:rFonts w:ascii="標楷體" w:hAnsi="標楷體"/>
              </w:rPr>
            </w:pPr>
            <w:ins w:id="6366" w:author="User" w:date="2021-09-13T18:13:00Z">
              <w:r w:rsidRPr="003C5E10">
                <w:rPr>
                  <w:rFonts w:ascii="標楷體" w:hAnsi="標楷體" w:cs="SimSun"/>
                  <w:noProof/>
                </w:rPr>
                <w:t>大聖一街</w:t>
              </w:r>
            </w:ins>
          </w:p>
        </w:tc>
      </w:tr>
      <w:tr w:rsidR="00455E81" w:rsidRPr="003C5E10" w14:paraId="21246C4C" w14:textId="77777777" w:rsidTr="00A9280A">
        <w:trPr>
          <w:trHeight w:hRule="exact" w:val="454"/>
          <w:jc w:val="center"/>
          <w:ins w:id="6367" w:author="User" w:date="2021-09-13T18:13:00Z"/>
        </w:trPr>
        <w:tc>
          <w:tcPr>
            <w:tcW w:w="830" w:type="dxa"/>
          </w:tcPr>
          <w:p w14:paraId="099E5D49" w14:textId="77777777" w:rsidR="00455E81" w:rsidRPr="003C5E10" w:rsidRDefault="00455E81" w:rsidP="00A9280A">
            <w:pPr>
              <w:ind w:left="249" w:hanging="249"/>
              <w:rPr>
                <w:ins w:id="6368" w:author="User" w:date="2021-09-13T18:13:00Z"/>
                <w:rFonts w:hint="eastAsia"/>
              </w:rPr>
            </w:pPr>
            <w:ins w:id="6369" w:author="User" w:date="2021-09-13T18:13:00Z">
              <w:r w:rsidRPr="003C5E10">
                <w:rPr>
                  <w:noProof/>
                  <w:w w:val="89"/>
                </w:rPr>
                <w:t>13</w:t>
              </w:r>
            </w:ins>
          </w:p>
        </w:tc>
        <w:tc>
          <w:tcPr>
            <w:tcW w:w="2189" w:type="dxa"/>
          </w:tcPr>
          <w:p w14:paraId="1B6D78D6" w14:textId="77777777" w:rsidR="00455E81" w:rsidRPr="003C5E10" w:rsidRDefault="00455E81" w:rsidP="00A9280A">
            <w:pPr>
              <w:ind w:left="280" w:hanging="280"/>
              <w:rPr>
                <w:ins w:id="6370" w:author="User" w:date="2021-09-13T18:13:00Z"/>
                <w:rFonts w:ascii="標楷體" w:hAnsi="標楷體"/>
              </w:rPr>
            </w:pPr>
            <w:ins w:id="6371" w:author="User" w:date="2021-09-13T18:13:00Z">
              <w:r w:rsidRPr="003C5E10">
                <w:rPr>
                  <w:rFonts w:ascii="標楷體" w:hAnsi="標楷體" w:cs="Arial Unicode MS"/>
                  <w:noProof/>
                </w:rPr>
                <w:t>安西路</w:t>
              </w:r>
            </w:ins>
          </w:p>
        </w:tc>
        <w:tc>
          <w:tcPr>
            <w:tcW w:w="839" w:type="dxa"/>
          </w:tcPr>
          <w:p w14:paraId="51C16FE0" w14:textId="77777777" w:rsidR="00455E81" w:rsidRPr="003C5E10" w:rsidRDefault="00455E81" w:rsidP="00A9280A">
            <w:pPr>
              <w:ind w:left="270" w:hanging="270"/>
              <w:rPr>
                <w:ins w:id="6372" w:author="User" w:date="2021-09-13T18:13:00Z"/>
                <w:rFonts w:hint="eastAsia"/>
              </w:rPr>
            </w:pPr>
            <w:ins w:id="6373" w:author="User" w:date="2021-09-13T18:13:00Z">
              <w:r w:rsidRPr="003C5E10">
                <w:rPr>
                  <w:noProof/>
                  <w:spacing w:val="-10"/>
                </w:rPr>
                <w:t>59</w:t>
              </w:r>
            </w:ins>
          </w:p>
        </w:tc>
        <w:tc>
          <w:tcPr>
            <w:tcW w:w="2189" w:type="dxa"/>
          </w:tcPr>
          <w:p w14:paraId="04EDBED1" w14:textId="77777777" w:rsidR="00455E81" w:rsidRPr="003C5E10" w:rsidRDefault="00455E81" w:rsidP="00A9280A">
            <w:pPr>
              <w:ind w:left="273" w:hanging="273"/>
              <w:rPr>
                <w:ins w:id="6374" w:author="User" w:date="2021-09-13T18:13:00Z"/>
                <w:rFonts w:ascii="標楷體" w:hAnsi="標楷體"/>
              </w:rPr>
            </w:pPr>
            <w:ins w:id="6375" w:author="User" w:date="2021-09-13T18:13:00Z">
              <w:r w:rsidRPr="003C5E10">
                <w:rPr>
                  <w:rFonts w:ascii="標楷體" w:hAnsi="標楷體"/>
                  <w:noProof/>
                  <w:spacing w:val="-7"/>
                </w:rPr>
                <w:t>海前路</w:t>
              </w:r>
            </w:ins>
          </w:p>
        </w:tc>
        <w:tc>
          <w:tcPr>
            <w:tcW w:w="836" w:type="dxa"/>
          </w:tcPr>
          <w:p w14:paraId="2FBE149E" w14:textId="77777777" w:rsidR="00455E81" w:rsidRPr="003C5E10" w:rsidRDefault="00455E81" w:rsidP="00A9280A">
            <w:pPr>
              <w:ind w:left="280" w:hanging="280"/>
              <w:rPr>
                <w:ins w:id="6376" w:author="User" w:date="2021-09-13T18:13:00Z"/>
                <w:rFonts w:hint="eastAsia"/>
              </w:rPr>
            </w:pPr>
            <w:ins w:id="6377" w:author="User" w:date="2021-09-13T18:13:00Z">
              <w:r w:rsidRPr="003C5E10">
                <w:rPr>
                  <w:rFonts w:hint="eastAsia"/>
                </w:rPr>
                <w:t>105</w:t>
              </w:r>
            </w:ins>
          </w:p>
        </w:tc>
        <w:tc>
          <w:tcPr>
            <w:tcW w:w="2189" w:type="dxa"/>
          </w:tcPr>
          <w:p w14:paraId="2A29D02F" w14:textId="77777777" w:rsidR="00455E81" w:rsidRPr="003C5E10" w:rsidRDefault="00455E81" w:rsidP="00A9280A">
            <w:pPr>
              <w:ind w:left="280" w:hanging="280"/>
              <w:rPr>
                <w:ins w:id="6378" w:author="User" w:date="2021-09-13T18:13:00Z"/>
                <w:rFonts w:ascii="標楷體" w:hAnsi="標楷體"/>
              </w:rPr>
            </w:pPr>
            <w:ins w:id="6379" w:author="User" w:date="2021-09-13T18:13:00Z">
              <w:r w:rsidRPr="003C5E10">
                <w:rPr>
                  <w:rFonts w:ascii="標楷體" w:hAnsi="標楷體" w:cs="SimSun"/>
                  <w:noProof/>
                </w:rPr>
                <w:t>大聖二街</w:t>
              </w:r>
            </w:ins>
          </w:p>
        </w:tc>
      </w:tr>
      <w:tr w:rsidR="00455E81" w:rsidRPr="003C5E10" w14:paraId="08F74C73" w14:textId="77777777" w:rsidTr="00A9280A">
        <w:trPr>
          <w:trHeight w:hRule="exact" w:val="454"/>
          <w:jc w:val="center"/>
          <w:ins w:id="6380" w:author="User" w:date="2021-09-13T18:13:00Z"/>
        </w:trPr>
        <w:tc>
          <w:tcPr>
            <w:tcW w:w="830" w:type="dxa"/>
          </w:tcPr>
          <w:p w14:paraId="0D5B758E" w14:textId="77777777" w:rsidR="00455E81" w:rsidRPr="003C5E10" w:rsidRDefault="00455E81" w:rsidP="00A9280A">
            <w:pPr>
              <w:ind w:left="249" w:hanging="249"/>
              <w:rPr>
                <w:ins w:id="6381" w:author="User" w:date="2021-09-13T18:13:00Z"/>
                <w:rFonts w:hint="eastAsia"/>
              </w:rPr>
            </w:pPr>
            <w:ins w:id="6382" w:author="User" w:date="2021-09-13T18:13:00Z">
              <w:r w:rsidRPr="003C5E10">
                <w:rPr>
                  <w:noProof/>
                  <w:w w:val="89"/>
                </w:rPr>
                <w:t>14</w:t>
              </w:r>
            </w:ins>
          </w:p>
        </w:tc>
        <w:tc>
          <w:tcPr>
            <w:tcW w:w="2189" w:type="dxa"/>
          </w:tcPr>
          <w:p w14:paraId="08B9892E" w14:textId="77777777" w:rsidR="00455E81" w:rsidRPr="003C5E10" w:rsidRDefault="00455E81" w:rsidP="00A9280A">
            <w:pPr>
              <w:ind w:left="280" w:hanging="280"/>
              <w:rPr>
                <w:ins w:id="6383" w:author="User" w:date="2021-09-13T18:13:00Z"/>
                <w:rFonts w:ascii="標楷體" w:hAnsi="標楷體"/>
              </w:rPr>
            </w:pPr>
            <w:ins w:id="6384" w:author="User" w:date="2021-09-13T18:13:00Z">
              <w:r w:rsidRPr="003C5E10">
                <w:rPr>
                  <w:rFonts w:ascii="標楷體" w:hAnsi="標楷體"/>
                  <w:noProof/>
                </w:rPr>
                <w:t>安通一街</w:t>
              </w:r>
            </w:ins>
          </w:p>
        </w:tc>
        <w:tc>
          <w:tcPr>
            <w:tcW w:w="839" w:type="dxa"/>
          </w:tcPr>
          <w:p w14:paraId="50D04CDA" w14:textId="77777777" w:rsidR="00455E81" w:rsidRPr="003C5E10" w:rsidRDefault="00455E81" w:rsidP="00A9280A">
            <w:pPr>
              <w:ind w:left="270" w:hanging="270"/>
              <w:rPr>
                <w:ins w:id="6385" w:author="User" w:date="2021-09-13T18:13:00Z"/>
                <w:rFonts w:hint="eastAsia"/>
              </w:rPr>
            </w:pPr>
            <w:ins w:id="6386" w:author="User" w:date="2021-09-13T18:13:00Z">
              <w:r w:rsidRPr="003C5E10">
                <w:rPr>
                  <w:noProof/>
                  <w:spacing w:val="-10"/>
                </w:rPr>
                <w:t>60</w:t>
              </w:r>
            </w:ins>
          </w:p>
        </w:tc>
        <w:tc>
          <w:tcPr>
            <w:tcW w:w="2189" w:type="dxa"/>
          </w:tcPr>
          <w:p w14:paraId="6221284D" w14:textId="77777777" w:rsidR="00455E81" w:rsidRPr="003C5E10" w:rsidRDefault="00455E81" w:rsidP="00A9280A">
            <w:pPr>
              <w:ind w:left="280" w:hanging="280"/>
              <w:rPr>
                <w:ins w:id="6387" w:author="User" w:date="2021-09-13T18:13:00Z"/>
                <w:rFonts w:ascii="標楷體" w:hAnsi="標楷體"/>
              </w:rPr>
            </w:pPr>
            <w:ins w:id="6388" w:author="User" w:date="2021-09-13T18:13:00Z">
              <w:r w:rsidRPr="003C5E10">
                <w:rPr>
                  <w:rFonts w:ascii="標楷體" w:hAnsi="標楷體"/>
                  <w:noProof/>
                </w:rPr>
                <w:t>海德一路</w:t>
              </w:r>
            </w:ins>
          </w:p>
        </w:tc>
        <w:tc>
          <w:tcPr>
            <w:tcW w:w="836" w:type="dxa"/>
          </w:tcPr>
          <w:p w14:paraId="2D13FB66" w14:textId="77777777" w:rsidR="00455E81" w:rsidRPr="003C5E10" w:rsidRDefault="00455E81" w:rsidP="00A9280A">
            <w:pPr>
              <w:ind w:left="280" w:hanging="280"/>
              <w:rPr>
                <w:ins w:id="6389" w:author="User" w:date="2021-09-13T18:13:00Z"/>
                <w:rFonts w:hint="eastAsia"/>
              </w:rPr>
            </w:pPr>
            <w:ins w:id="6390" w:author="User" w:date="2021-09-13T18:13:00Z">
              <w:r w:rsidRPr="003C5E10">
                <w:rPr>
                  <w:rFonts w:hint="eastAsia"/>
                </w:rPr>
                <w:t>106</w:t>
              </w:r>
            </w:ins>
          </w:p>
        </w:tc>
        <w:tc>
          <w:tcPr>
            <w:tcW w:w="2189" w:type="dxa"/>
          </w:tcPr>
          <w:p w14:paraId="72A04155" w14:textId="77777777" w:rsidR="00455E81" w:rsidRPr="003C5E10" w:rsidRDefault="00455E81" w:rsidP="00A9280A">
            <w:pPr>
              <w:ind w:left="280" w:hanging="280"/>
              <w:rPr>
                <w:ins w:id="6391" w:author="User" w:date="2021-09-13T18:13:00Z"/>
                <w:rFonts w:ascii="標楷體" w:hAnsi="標楷體"/>
              </w:rPr>
            </w:pPr>
            <w:ins w:id="6392" w:author="User" w:date="2021-09-13T18:13:00Z">
              <w:r w:rsidRPr="003C5E10">
                <w:rPr>
                  <w:rFonts w:ascii="標楷體" w:hAnsi="標楷體" w:cs="SimSun"/>
                  <w:noProof/>
                </w:rPr>
                <w:t>大聖三街</w:t>
              </w:r>
            </w:ins>
          </w:p>
        </w:tc>
      </w:tr>
      <w:tr w:rsidR="00455E81" w:rsidRPr="003C5E10" w14:paraId="7076DC47" w14:textId="77777777" w:rsidTr="00A9280A">
        <w:trPr>
          <w:trHeight w:hRule="exact" w:val="454"/>
          <w:jc w:val="center"/>
          <w:ins w:id="6393" w:author="User" w:date="2021-09-13T18:13:00Z"/>
        </w:trPr>
        <w:tc>
          <w:tcPr>
            <w:tcW w:w="830" w:type="dxa"/>
          </w:tcPr>
          <w:p w14:paraId="123C80EB" w14:textId="77777777" w:rsidR="00455E81" w:rsidRPr="003C5E10" w:rsidRDefault="00455E81" w:rsidP="00A9280A">
            <w:pPr>
              <w:ind w:left="249" w:hanging="249"/>
              <w:rPr>
                <w:ins w:id="6394" w:author="User" w:date="2021-09-13T18:13:00Z"/>
                <w:rFonts w:hint="eastAsia"/>
              </w:rPr>
            </w:pPr>
            <w:ins w:id="6395" w:author="User" w:date="2021-09-13T18:13:00Z">
              <w:r w:rsidRPr="003C5E10">
                <w:rPr>
                  <w:noProof/>
                  <w:w w:val="89"/>
                </w:rPr>
                <w:t>15</w:t>
              </w:r>
            </w:ins>
          </w:p>
        </w:tc>
        <w:tc>
          <w:tcPr>
            <w:tcW w:w="2189" w:type="dxa"/>
          </w:tcPr>
          <w:p w14:paraId="362A6022" w14:textId="77777777" w:rsidR="00455E81" w:rsidRPr="003C5E10" w:rsidRDefault="00455E81" w:rsidP="00A9280A">
            <w:pPr>
              <w:ind w:left="280" w:hanging="280"/>
              <w:rPr>
                <w:ins w:id="6396" w:author="User" w:date="2021-09-13T18:13:00Z"/>
                <w:rFonts w:ascii="標楷體" w:hAnsi="標楷體"/>
              </w:rPr>
            </w:pPr>
            <w:ins w:id="6397" w:author="User" w:date="2021-09-13T18:13:00Z">
              <w:r w:rsidRPr="003C5E10">
                <w:rPr>
                  <w:rFonts w:ascii="標楷體" w:hAnsi="標楷體"/>
                  <w:noProof/>
                </w:rPr>
                <w:t>安通二街</w:t>
              </w:r>
            </w:ins>
          </w:p>
        </w:tc>
        <w:tc>
          <w:tcPr>
            <w:tcW w:w="839" w:type="dxa"/>
          </w:tcPr>
          <w:p w14:paraId="12B6CB00" w14:textId="77777777" w:rsidR="00455E81" w:rsidRPr="003C5E10" w:rsidRDefault="00455E81" w:rsidP="00A9280A">
            <w:pPr>
              <w:ind w:left="270" w:hanging="270"/>
              <w:rPr>
                <w:ins w:id="6398" w:author="User" w:date="2021-09-13T18:13:00Z"/>
                <w:rFonts w:hint="eastAsia"/>
              </w:rPr>
            </w:pPr>
            <w:ins w:id="6399" w:author="User" w:date="2021-09-13T18:13:00Z">
              <w:r w:rsidRPr="003C5E10">
                <w:rPr>
                  <w:noProof/>
                  <w:spacing w:val="-10"/>
                </w:rPr>
                <w:t>61</w:t>
              </w:r>
            </w:ins>
          </w:p>
        </w:tc>
        <w:tc>
          <w:tcPr>
            <w:tcW w:w="2189" w:type="dxa"/>
          </w:tcPr>
          <w:p w14:paraId="09967FE4" w14:textId="77777777" w:rsidR="00455E81" w:rsidRPr="003C5E10" w:rsidRDefault="00455E81" w:rsidP="00A9280A">
            <w:pPr>
              <w:ind w:left="280" w:hanging="280"/>
              <w:rPr>
                <w:ins w:id="6400" w:author="User" w:date="2021-09-13T18:13:00Z"/>
                <w:rFonts w:ascii="標楷體" w:hAnsi="標楷體"/>
              </w:rPr>
            </w:pPr>
            <w:ins w:id="6401" w:author="User" w:date="2021-09-13T18:13:00Z">
              <w:r w:rsidRPr="003C5E10">
                <w:rPr>
                  <w:rFonts w:ascii="標楷體" w:hAnsi="標楷體"/>
                  <w:noProof/>
                </w:rPr>
                <w:t>海德二路</w:t>
              </w:r>
            </w:ins>
          </w:p>
        </w:tc>
        <w:tc>
          <w:tcPr>
            <w:tcW w:w="836" w:type="dxa"/>
          </w:tcPr>
          <w:p w14:paraId="6DB50CD7" w14:textId="77777777" w:rsidR="00455E81" w:rsidRPr="003C5E10" w:rsidRDefault="00455E81" w:rsidP="00A9280A">
            <w:pPr>
              <w:ind w:left="280" w:hanging="280"/>
              <w:rPr>
                <w:ins w:id="6402" w:author="User" w:date="2021-09-13T18:13:00Z"/>
                <w:rFonts w:hint="eastAsia"/>
              </w:rPr>
            </w:pPr>
            <w:ins w:id="6403" w:author="User" w:date="2021-09-13T18:13:00Z">
              <w:r w:rsidRPr="003C5E10">
                <w:rPr>
                  <w:rFonts w:hint="eastAsia"/>
                </w:rPr>
                <w:t>107</w:t>
              </w:r>
            </w:ins>
          </w:p>
        </w:tc>
        <w:tc>
          <w:tcPr>
            <w:tcW w:w="2189" w:type="dxa"/>
          </w:tcPr>
          <w:p w14:paraId="55BA8B17" w14:textId="77777777" w:rsidR="00455E81" w:rsidRPr="003C5E10" w:rsidRDefault="00455E81" w:rsidP="00A9280A">
            <w:pPr>
              <w:ind w:left="280" w:hanging="280"/>
              <w:rPr>
                <w:ins w:id="6404" w:author="User" w:date="2021-09-13T18:13:00Z"/>
                <w:rFonts w:ascii="標楷體" w:hAnsi="標楷體"/>
              </w:rPr>
            </w:pPr>
            <w:ins w:id="6405" w:author="User" w:date="2021-09-13T18:13:00Z">
              <w:r w:rsidRPr="003C5E10">
                <w:rPr>
                  <w:rFonts w:ascii="標楷體" w:hAnsi="標楷體" w:cs="SimSun"/>
                  <w:noProof/>
                </w:rPr>
                <w:t>台江大道</w:t>
              </w:r>
            </w:ins>
          </w:p>
        </w:tc>
      </w:tr>
      <w:tr w:rsidR="00455E81" w:rsidRPr="003C5E10" w14:paraId="4225CECA" w14:textId="77777777" w:rsidTr="00A9280A">
        <w:trPr>
          <w:trHeight w:hRule="exact" w:val="454"/>
          <w:jc w:val="center"/>
          <w:ins w:id="6406" w:author="User" w:date="2021-09-13T18:13:00Z"/>
        </w:trPr>
        <w:tc>
          <w:tcPr>
            <w:tcW w:w="830" w:type="dxa"/>
          </w:tcPr>
          <w:p w14:paraId="1AED715A" w14:textId="77777777" w:rsidR="00455E81" w:rsidRPr="003C5E10" w:rsidRDefault="00455E81" w:rsidP="00A9280A">
            <w:pPr>
              <w:ind w:left="249" w:hanging="249"/>
              <w:rPr>
                <w:ins w:id="6407" w:author="User" w:date="2021-09-13T18:13:00Z"/>
                <w:rFonts w:hint="eastAsia"/>
              </w:rPr>
            </w:pPr>
            <w:ins w:id="6408" w:author="User" w:date="2021-09-13T18:13:00Z">
              <w:r w:rsidRPr="003C5E10">
                <w:rPr>
                  <w:noProof/>
                  <w:w w:val="89"/>
                </w:rPr>
                <w:t>16</w:t>
              </w:r>
            </w:ins>
          </w:p>
        </w:tc>
        <w:tc>
          <w:tcPr>
            <w:tcW w:w="2189" w:type="dxa"/>
          </w:tcPr>
          <w:p w14:paraId="2222505B" w14:textId="77777777" w:rsidR="00455E81" w:rsidRPr="003C5E10" w:rsidRDefault="00455E81" w:rsidP="00A9280A">
            <w:pPr>
              <w:ind w:left="280" w:hanging="280"/>
              <w:rPr>
                <w:ins w:id="6409" w:author="User" w:date="2021-09-13T18:13:00Z"/>
                <w:rFonts w:ascii="標楷體" w:hAnsi="標楷體"/>
              </w:rPr>
            </w:pPr>
            <w:ins w:id="6410" w:author="User" w:date="2021-09-13T18:13:00Z">
              <w:r w:rsidRPr="003C5E10">
                <w:rPr>
                  <w:rFonts w:ascii="標楷體" w:hAnsi="標楷體"/>
                  <w:noProof/>
                </w:rPr>
                <w:t>安通三街</w:t>
              </w:r>
            </w:ins>
          </w:p>
        </w:tc>
        <w:tc>
          <w:tcPr>
            <w:tcW w:w="839" w:type="dxa"/>
          </w:tcPr>
          <w:p w14:paraId="1971718D" w14:textId="77777777" w:rsidR="00455E81" w:rsidRPr="003C5E10" w:rsidRDefault="00455E81" w:rsidP="00A9280A">
            <w:pPr>
              <w:ind w:left="270" w:hanging="270"/>
              <w:rPr>
                <w:ins w:id="6411" w:author="User" w:date="2021-09-13T18:13:00Z"/>
                <w:rFonts w:hint="eastAsia"/>
              </w:rPr>
            </w:pPr>
            <w:ins w:id="6412" w:author="User" w:date="2021-09-13T18:13:00Z">
              <w:r w:rsidRPr="003C5E10">
                <w:rPr>
                  <w:noProof/>
                  <w:spacing w:val="-10"/>
                </w:rPr>
                <w:t>62</w:t>
              </w:r>
            </w:ins>
          </w:p>
        </w:tc>
        <w:tc>
          <w:tcPr>
            <w:tcW w:w="2189" w:type="dxa"/>
          </w:tcPr>
          <w:p w14:paraId="301DF46F" w14:textId="77777777" w:rsidR="00455E81" w:rsidRPr="003C5E10" w:rsidRDefault="00455E81" w:rsidP="00A9280A">
            <w:pPr>
              <w:ind w:left="273" w:hanging="273"/>
              <w:rPr>
                <w:ins w:id="6413" w:author="User" w:date="2021-09-13T18:13:00Z"/>
                <w:rFonts w:ascii="標楷體" w:hAnsi="標楷體"/>
              </w:rPr>
            </w:pPr>
            <w:ins w:id="6414" w:author="User" w:date="2021-09-13T18:13:00Z">
              <w:r w:rsidRPr="003C5E10">
                <w:rPr>
                  <w:rFonts w:ascii="標楷體" w:hAnsi="標楷體" w:cs="SimSun"/>
                  <w:noProof/>
                  <w:spacing w:val="-7"/>
                </w:rPr>
                <w:t>海環街</w:t>
              </w:r>
            </w:ins>
          </w:p>
        </w:tc>
        <w:tc>
          <w:tcPr>
            <w:tcW w:w="836" w:type="dxa"/>
          </w:tcPr>
          <w:p w14:paraId="0837015F" w14:textId="77777777" w:rsidR="00455E81" w:rsidRPr="003C5E10" w:rsidRDefault="00455E81" w:rsidP="00A9280A">
            <w:pPr>
              <w:ind w:left="280" w:hanging="280"/>
              <w:rPr>
                <w:ins w:id="6415" w:author="User" w:date="2021-09-13T18:13:00Z"/>
                <w:rFonts w:hint="eastAsia"/>
              </w:rPr>
            </w:pPr>
            <w:ins w:id="6416" w:author="User" w:date="2021-09-13T18:13:00Z">
              <w:r w:rsidRPr="003C5E10">
                <w:rPr>
                  <w:rFonts w:hint="eastAsia"/>
                </w:rPr>
                <w:t>108</w:t>
              </w:r>
            </w:ins>
          </w:p>
        </w:tc>
        <w:tc>
          <w:tcPr>
            <w:tcW w:w="2189" w:type="dxa"/>
          </w:tcPr>
          <w:p w14:paraId="413C5215" w14:textId="77777777" w:rsidR="00455E81" w:rsidRPr="003C5E10" w:rsidRDefault="00455E81" w:rsidP="00A9280A">
            <w:pPr>
              <w:ind w:left="280" w:hanging="280"/>
              <w:rPr>
                <w:ins w:id="6417" w:author="User" w:date="2021-09-13T18:13:00Z"/>
                <w:rFonts w:ascii="標楷體" w:hAnsi="標楷體"/>
              </w:rPr>
            </w:pPr>
            <w:ins w:id="6418" w:author="User" w:date="2021-09-13T18:13:00Z">
              <w:r w:rsidRPr="003C5E10">
                <w:rPr>
                  <w:rFonts w:ascii="標楷體" w:hAnsi="標楷體"/>
                  <w:noProof/>
                </w:rPr>
                <w:t>安義路</w:t>
              </w:r>
            </w:ins>
          </w:p>
        </w:tc>
      </w:tr>
      <w:tr w:rsidR="00455E81" w:rsidRPr="003C5E10" w14:paraId="358EB1CA" w14:textId="77777777" w:rsidTr="00A9280A">
        <w:trPr>
          <w:trHeight w:hRule="exact" w:val="454"/>
          <w:jc w:val="center"/>
          <w:ins w:id="6419" w:author="User" w:date="2021-09-13T18:13:00Z"/>
        </w:trPr>
        <w:tc>
          <w:tcPr>
            <w:tcW w:w="830" w:type="dxa"/>
          </w:tcPr>
          <w:p w14:paraId="3F7AE915" w14:textId="77777777" w:rsidR="00455E81" w:rsidRPr="003C5E10" w:rsidRDefault="00455E81" w:rsidP="00A9280A">
            <w:pPr>
              <w:ind w:left="249" w:hanging="249"/>
              <w:rPr>
                <w:ins w:id="6420" w:author="User" w:date="2021-09-13T18:13:00Z"/>
                <w:rFonts w:hint="eastAsia"/>
              </w:rPr>
            </w:pPr>
            <w:ins w:id="6421" w:author="User" w:date="2021-09-13T18:13:00Z">
              <w:r w:rsidRPr="003C5E10">
                <w:rPr>
                  <w:noProof/>
                  <w:w w:val="89"/>
                </w:rPr>
                <w:t>17</w:t>
              </w:r>
            </w:ins>
          </w:p>
        </w:tc>
        <w:tc>
          <w:tcPr>
            <w:tcW w:w="2189" w:type="dxa"/>
          </w:tcPr>
          <w:p w14:paraId="694CB254" w14:textId="77777777" w:rsidR="00455E81" w:rsidRPr="003C5E10" w:rsidRDefault="00455E81" w:rsidP="00A9280A">
            <w:pPr>
              <w:ind w:left="280" w:hanging="280"/>
              <w:rPr>
                <w:ins w:id="6422" w:author="User" w:date="2021-09-13T18:13:00Z"/>
                <w:rFonts w:ascii="標楷體" w:hAnsi="標楷體"/>
              </w:rPr>
            </w:pPr>
            <w:ins w:id="6423" w:author="User" w:date="2021-09-13T18:13:00Z">
              <w:r w:rsidRPr="003C5E10">
                <w:rPr>
                  <w:rFonts w:ascii="標楷體" w:hAnsi="標楷體"/>
                  <w:noProof/>
                </w:rPr>
                <w:t>安富街</w:t>
              </w:r>
            </w:ins>
          </w:p>
        </w:tc>
        <w:tc>
          <w:tcPr>
            <w:tcW w:w="839" w:type="dxa"/>
          </w:tcPr>
          <w:p w14:paraId="3E622957" w14:textId="77777777" w:rsidR="00455E81" w:rsidRPr="003C5E10" w:rsidRDefault="00455E81" w:rsidP="00A9280A">
            <w:pPr>
              <w:ind w:left="270" w:hanging="270"/>
              <w:rPr>
                <w:ins w:id="6424" w:author="User" w:date="2021-09-13T18:13:00Z"/>
                <w:rFonts w:hint="eastAsia"/>
              </w:rPr>
            </w:pPr>
            <w:ins w:id="6425" w:author="User" w:date="2021-09-13T18:13:00Z">
              <w:r w:rsidRPr="003C5E10">
                <w:rPr>
                  <w:noProof/>
                  <w:spacing w:val="-10"/>
                </w:rPr>
                <w:t>63</w:t>
              </w:r>
            </w:ins>
          </w:p>
        </w:tc>
        <w:tc>
          <w:tcPr>
            <w:tcW w:w="2189" w:type="dxa"/>
          </w:tcPr>
          <w:p w14:paraId="56D8CCDD" w14:textId="77777777" w:rsidR="00455E81" w:rsidRPr="003C5E10" w:rsidRDefault="00455E81" w:rsidP="00A9280A">
            <w:pPr>
              <w:ind w:left="280" w:hanging="280"/>
              <w:rPr>
                <w:ins w:id="6426" w:author="User" w:date="2021-09-13T18:13:00Z"/>
                <w:rFonts w:ascii="標楷體" w:hAnsi="標楷體"/>
              </w:rPr>
            </w:pPr>
            <w:ins w:id="6427" w:author="User" w:date="2021-09-13T18:13:00Z">
              <w:r w:rsidRPr="003C5E10">
                <w:rPr>
                  <w:rFonts w:ascii="標楷體" w:hAnsi="標楷體"/>
                  <w:noProof/>
                </w:rPr>
                <w:t>國安街</w:t>
              </w:r>
            </w:ins>
          </w:p>
        </w:tc>
        <w:tc>
          <w:tcPr>
            <w:tcW w:w="836" w:type="dxa"/>
          </w:tcPr>
          <w:p w14:paraId="56382774" w14:textId="77777777" w:rsidR="00455E81" w:rsidRPr="003C5E10" w:rsidRDefault="00455E81" w:rsidP="00A9280A">
            <w:pPr>
              <w:ind w:left="280" w:hanging="280"/>
              <w:rPr>
                <w:ins w:id="6428" w:author="User" w:date="2021-09-13T18:13:00Z"/>
                <w:rFonts w:hint="eastAsia"/>
              </w:rPr>
            </w:pPr>
            <w:ins w:id="6429" w:author="User" w:date="2021-09-13T18:13:00Z">
              <w:r w:rsidRPr="003C5E10">
                <w:rPr>
                  <w:rFonts w:hint="eastAsia"/>
                </w:rPr>
                <w:t>109</w:t>
              </w:r>
            </w:ins>
          </w:p>
        </w:tc>
        <w:tc>
          <w:tcPr>
            <w:tcW w:w="2189" w:type="dxa"/>
          </w:tcPr>
          <w:p w14:paraId="434E7FEE" w14:textId="77777777" w:rsidR="00455E81" w:rsidRPr="003C5E10" w:rsidRDefault="00455E81" w:rsidP="00A9280A">
            <w:pPr>
              <w:ind w:left="280" w:hanging="280"/>
              <w:rPr>
                <w:ins w:id="6430" w:author="User" w:date="2021-09-13T18:13:00Z"/>
                <w:rFonts w:ascii="標楷體" w:hAnsi="標楷體"/>
              </w:rPr>
            </w:pPr>
            <w:ins w:id="6431" w:author="User" w:date="2021-09-13T18:13:00Z">
              <w:r w:rsidRPr="003C5E10">
                <w:rPr>
                  <w:rFonts w:ascii="標楷體" w:hAnsi="標楷體" w:cs="SimSun"/>
                  <w:noProof/>
                </w:rPr>
                <w:t>青砂街</w:t>
              </w:r>
            </w:ins>
          </w:p>
        </w:tc>
      </w:tr>
      <w:tr w:rsidR="00455E81" w:rsidRPr="003C5E10" w14:paraId="4C573AF5" w14:textId="77777777" w:rsidTr="00A9280A">
        <w:trPr>
          <w:trHeight w:hRule="exact" w:val="454"/>
          <w:jc w:val="center"/>
          <w:ins w:id="6432" w:author="User" w:date="2021-09-13T18:13:00Z"/>
        </w:trPr>
        <w:tc>
          <w:tcPr>
            <w:tcW w:w="830" w:type="dxa"/>
          </w:tcPr>
          <w:p w14:paraId="3E47748A" w14:textId="77777777" w:rsidR="00455E81" w:rsidRPr="003C5E10" w:rsidRDefault="00455E81" w:rsidP="00A9280A">
            <w:pPr>
              <w:ind w:left="249" w:hanging="249"/>
              <w:rPr>
                <w:ins w:id="6433" w:author="User" w:date="2021-09-13T18:13:00Z"/>
                <w:rFonts w:hint="eastAsia"/>
              </w:rPr>
            </w:pPr>
            <w:ins w:id="6434" w:author="User" w:date="2021-09-13T18:13:00Z">
              <w:r w:rsidRPr="003C5E10">
                <w:rPr>
                  <w:noProof/>
                  <w:w w:val="89"/>
                </w:rPr>
                <w:t>18</w:t>
              </w:r>
            </w:ins>
          </w:p>
        </w:tc>
        <w:tc>
          <w:tcPr>
            <w:tcW w:w="2189" w:type="dxa"/>
          </w:tcPr>
          <w:p w14:paraId="564EAA06" w14:textId="77777777" w:rsidR="00455E81" w:rsidRPr="003C5E10" w:rsidRDefault="00455E81" w:rsidP="00A9280A">
            <w:pPr>
              <w:ind w:left="280" w:hanging="280"/>
              <w:rPr>
                <w:ins w:id="6435" w:author="User" w:date="2021-09-13T18:13:00Z"/>
                <w:rFonts w:ascii="標楷體" w:hAnsi="標楷體"/>
              </w:rPr>
            </w:pPr>
            <w:ins w:id="6436" w:author="User" w:date="2021-09-13T18:13:00Z">
              <w:r w:rsidRPr="003C5E10">
                <w:rPr>
                  <w:rFonts w:ascii="標楷體" w:hAnsi="標楷體" w:cs="Arial Unicode MS"/>
                  <w:noProof/>
                </w:rPr>
                <w:t>安寧街</w:t>
              </w:r>
            </w:ins>
          </w:p>
        </w:tc>
        <w:tc>
          <w:tcPr>
            <w:tcW w:w="839" w:type="dxa"/>
          </w:tcPr>
          <w:p w14:paraId="22DD847E" w14:textId="77777777" w:rsidR="00455E81" w:rsidRPr="003C5E10" w:rsidRDefault="00455E81" w:rsidP="00A9280A">
            <w:pPr>
              <w:ind w:left="270" w:hanging="270"/>
              <w:rPr>
                <w:ins w:id="6437" w:author="User" w:date="2021-09-13T18:13:00Z"/>
                <w:rFonts w:hint="eastAsia"/>
              </w:rPr>
            </w:pPr>
            <w:ins w:id="6438" w:author="User" w:date="2021-09-13T18:13:00Z">
              <w:r w:rsidRPr="003C5E10">
                <w:rPr>
                  <w:noProof/>
                  <w:spacing w:val="-10"/>
                </w:rPr>
                <w:t>64</w:t>
              </w:r>
            </w:ins>
          </w:p>
        </w:tc>
        <w:tc>
          <w:tcPr>
            <w:tcW w:w="2189" w:type="dxa"/>
          </w:tcPr>
          <w:p w14:paraId="2730A739" w14:textId="77777777" w:rsidR="00455E81" w:rsidRPr="003C5E10" w:rsidRDefault="00455E81" w:rsidP="00A9280A">
            <w:pPr>
              <w:ind w:left="280" w:hanging="280"/>
              <w:rPr>
                <w:ins w:id="6439" w:author="User" w:date="2021-09-13T18:13:00Z"/>
                <w:rFonts w:ascii="標楷體" w:hAnsi="標楷體"/>
              </w:rPr>
            </w:pPr>
            <w:ins w:id="6440" w:author="User" w:date="2021-09-13T18:13:00Z">
              <w:r w:rsidRPr="003C5E10">
                <w:rPr>
                  <w:rFonts w:ascii="標楷體" w:hAnsi="標楷體"/>
                  <w:noProof/>
                </w:rPr>
                <w:t>本原街</w:t>
              </w:r>
            </w:ins>
          </w:p>
        </w:tc>
        <w:tc>
          <w:tcPr>
            <w:tcW w:w="836" w:type="dxa"/>
          </w:tcPr>
          <w:p w14:paraId="108BFA32" w14:textId="77777777" w:rsidR="00455E81" w:rsidRPr="003C5E10" w:rsidRDefault="00455E81" w:rsidP="00A9280A">
            <w:pPr>
              <w:ind w:left="280" w:hanging="280"/>
              <w:rPr>
                <w:ins w:id="6441" w:author="User" w:date="2021-09-13T18:13:00Z"/>
                <w:rFonts w:hint="eastAsia"/>
              </w:rPr>
            </w:pPr>
            <w:ins w:id="6442" w:author="User" w:date="2021-09-13T18:13:00Z">
              <w:r w:rsidRPr="003C5E10">
                <w:rPr>
                  <w:rFonts w:hint="eastAsia"/>
                </w:rPr>
                <w:t>110</w:t>
              </w:r>
            </w:ins>
          </w:p>
        </w:tc>
        <w:tc>
          <w:tcPr>
            <w:tcW w:w="2189" w:type="dxa"/>
          </w:tcPr>
          <w:p w14:paraId="650A0463" w14:textId="77777777" w:rsidR="00455E81" w:rsidRPr="003C5E10" w:rsidRDefault="00455E81" w:rsidP="00A9280A">
            <w:pPr>
              <w:ind w:left="280" w:hanging="280"/>
              <w:rPr>
                <w:ins w:id="6443" w:author="User" w:date="2021-09-13T18:13:00Z"/>
                <w:rFonts w:ascii="標楷體" w:hAnsi="標楷體"/>
              </w:rPr>
            </w:pPr>
            <w:ins w:id="6444" w:author="User" w:date="2021-09-13T18:13:00Z">
              <w:r w:rsidRPr="003C5E10">
                <w:rPr>
                  <w:rFonts w:ascii="標楷體" w:hAnsi="標楷體"/>
                  <w:noProof/>
                </w:rPr>
                <w:t>城北路</w:t>
              </w:r>
            </w:ins>
          </w:p>
        </w:tc>
      </w:tr>
      <w:tr w:rsidR="00455E81" w:rsidRPr="003C5E10" w14:paraId="035AB8C0" w14:textId="77777777" w:rsidTr="00A9280A">
        <w:trPr>
          <w:trHeight w:hRule="exact" w:val="454"/>
          <w:jc w:val="center"/>
          <w:ins w:id="6445" w:author="User" w:date="2021-09-13T18:13:00Z"/>
        </w:trPr>
        <w:tc>
          <w:tcPr>
            <w:tcW w:w="830" w:type="dxa"/>
          </w:tcPr>
          <w:p w14:paraId="497D9F8C" w14:textId="77777777" w:rsidR="00455E81" w:rsidRPr="003C5E10" w:rsidRDefault="00455E81" w:rsidP="00A9280A">
            <w:pPr>
              <w:ind w:left="249" w:hanging="249"/>
              <w:rPr>
                <w:ins w:id="6446" w:author="User" w:date="2021-09-13T18:13:00Z"/>
                <w:rFonts w:hint="eastAsia"/>
              </w:rPr>
            </w:pPr>
            <w:ins w:id="6447" w:author="User" w:date="2021-09-13T18:13:00Z">
              <w:r w:rsidRPr="003C5E10">
                <w:rPr>
                  <w:noProof/>
                  <w:w w:val="89"/>
                </w:rPr>
                <w:t>19</w:t>
              </w:r>
            </w:ins>
          </w:p>
        </w:tc>
        <w:tc>
          <w:tcPr>
            <w:tcW w:w="2189" w:type="dxa"/>
          </w:tcPr>
          <w:p w14:paraId="735E8FD4" w14:textId="77777777" w:rsidR="00455E81" w:rsidRPr="003C5E10" w:rsidRDefault="00455E81" w:rsidP="00A9280A">
            <w:pPr>
              <w:ind w:left="280" w:hanging="280"/>
              <w:rPr>
                <w:ins w:id="6448" w:author="User" w:date="2021-09-13T18:13:00Z"/>
                <w:rFonts w:ascii="標楷體" w:hAnsi="標楷體"/>
              </w:rPr>
            </w:pPr>
            <w:ins w:id="6449" w:author="User" w:date="2021-09-13T18:13:00Z">
              <w:r w:rsidRPr="003C5E10">
                <w:rPr>
                  <w:rFonts w:ascii="標楷體" w:hAnsi="標楷體" w:cs="Arial Unicode MS"/>
                  <w:noProof/>
                </w:rPr>
                <w:t>安豐六街</w:t>
              </w:r>
            </w:ins>
          </w:p>
        </w:tc>
        <w:tc>
          <w:tcPr>
            <w:tcW w:w="839" w:type="dxa"/>
          </w:tcPr>
          <w:p w14:paraId="0DC0AD48" w14:textId="77777777" w:rsidR="00455E81" w:rsidRPr="003C5E10" w:rsidRDefault="00455E81" w:rsidP="00A9280A">
            <w:pPr>
              <w:ind w:left="270" w:hanging="270"/>
              <w:rPr>
                <w:ins w:id="6450" w:author="User" w:date="2021-09-13T18:13:00Z"/>
                <w:rFonts w:hint="eastAsia"/>
              </w:rPr>
            </w:pPr>
            <w:ins w:id="6451" w:author="User" w:date="2021-09-13T18:13:00Z">
              <w:r w:rsidRPr="003C5E10">
                <w:rPr>
                  <w:noProof/>
                  <w:spacing w:val="-10"/>
                </w:rPr>
                <w:t>65</w:t>
              </w:r>
            </w:ins>
          </w:p>
        </w:tc>
        <w:tc>
          <w:tcPr>
            <w:tcW w:w="2189" w:type="dxa"/>
          </w:tcPr>
          <w:p w14:paraId="33C460F9" w14:textId="77777777" w:rsidR="00455E81" w:rsidRPr="003C5E10" w:rsidRDefault="00455E81" w:rsidP="00A9280A">
            <w:pPr>
              <w:ind w:left="280" w:hanging="280"/>
              <w:rPr>
                <w:ins w:id="6452" w:author="User" w:date="2021-09-13T18:13:00Z"/>
                <w:rFonts w:ascii="標楷體" w:hAnsi="標楷體"/>
              </w:rPr>
            </w:pPr>
            <w:ins w:id="6453" w:author="User" w:date="2021-09-13T18:13:00Z">
              <w:r w:rsidRPr="003C5E10">
                <w:rPr>
                  <w:rFonts w:ascii="標楷體" w:hAnsi="標楷體" w:cs="Arial Unicode MS"/>
                  <w:noProof/>
                </w:rPr>
                <w:t>安明路</w:t>
              </w:r>
            </w:ins>
          </w:p>
        </w:tc>
        <w:tc>
          <w:tcPr>
            <w:tcW w:w="836" w:type="dxa"/>
          </w:tcPr>
          <w:p w14:paraId="0FC904AE" w14:textId="77777777" w:rsidR="00455E81" w:rsidRPr="003C5E10" w:rsidRDefault="00455E81" w:rsidP="00A9280A">
            <w:pPr>
              <w:ind w:left="280" w:hanging="280"/>
              <w:rPr>
                <w:ins w:id="6454" w:author="User" w:date="2021-09-13T18:13:00Z"/>
                <w:rFonts w:hint="eastAsia"/>
              </w:rPr>
            </w:pPr>
            <w:ins w:id="6455" w:author="User" w:date="2021-09-13T18:13:00Z">
              <w:r w:rsidRPr="003C5E10">
                <w:rPr>
                  <w:rFonts w:hint="eastAsia"/>
                </w:rPr>
                <w:t>111</w:t>
              </w:r>
            </w:ins>
          </w:p>
        </w:tc>
        <w:tc>
          <w:tcPr>
            <w:tcW w:w="2189" w:type="dxa"/>
          </w:tcPr>
          <w:p w14:paraId="2DC540FB" w14:textId="77777777" w:rsidR="00455E81" w:rsidRPr="003C5E10" w:rsidRDefault="00455E81" w:rsidP="00A9280A">
            <w:pPr>
              <w:ind w:left="280" w:hanging="280"/>
              <w:rPr>
                <w:ins w:id="6456" w:author="User" w:date="2021-09-13T18:13:00Z"/>
                <w:rFonts w:ascii="標楷體" w:hAnsi="標楷體"/>
              </w:rPr>
            </w:pPr>
            <w:ins w:id="6457" w:author="User" w:date="2021-09-13T18:13:00Z">
              <w:r w:rsidRPr="003C5E10">
                <w:rPr>
                  <w:rFonts w:ascii="標楷體" w:hAnsi="標楷體"/>
                  <w:noProof/>
                </w:rPr>
                <w:t>城安路</w:t>
              </w:r>
            </w:ins>
          </w:p>
        </w:tc>
      </w:tr>
      <w:tr w:rsidR="00455E81" w:rsidRPr="003C5E10" w14:paraId="56449421" w14:textId="77777777" w:rsidTr="00A9280A">
        <w:trPr>
          <w:trHeight w:hRule="exact" w:val="454"/>
          <w:jc w:val="center"/>
          <w:ins w:id="6458" w:author="User" w:date="2021-09-13T18:13:00Z"/>
        </w:trPr>
        <w:tc>
          <w:tcPr>
            <w:tcW w:w="830" w:type="dxa"/>
          </w:tcPr>
          <w:p w14:paraId="4A6E4FE0" w14:textId="77777777" w:rsidR="00455E81" w:rsidRPr="003C5E10" w:rsidRDefault="00455E81" w:rsidP="00A9280A">
            <w:pPr>
              <w:ind w:left="270" w:hanging="270"/>
              <w:rPr>
                <w:ins w:id="6459" w:author="User" w:date="2021-09-13T18:13:00Z"/>
                <w:rFonts w:hint="eastAsia"/>
              </w:rPr>
            </w:pPr>
            <w:ins w:id="6460" w:author="User" w:date="2021-09-13T18:13:00Z">
              <w:r w:rsidRPr="003C5E10">
                <w:rPr>
                  <w:noProof/>
                  <w:spacing w:val="-10"/>
                </w:rPr>
                <w:t>20</w:t>
              </w:r>
            </w:ins>
          </w:p>
        </w:tc>
        <w:tc>
          <w:tcPr>
            <w:tcW w:w="2189" w:type="dxa"/>
          </w:tcPr>
          <w:p w14:paraId="04FB3213" w14:textId="77777777" w:rsidR="00455E81" w:rsidRPr="003C5E10" w:rsidRDefault="00455E81" w:rsidP="00A9280A">
            <w:pPr>
              <w:ind w:left="280" w:hanging="280"/>
              <w:rPr>
                <w:ins w:id="6461" w:author="User" w:date="2021-09-13T18:13:00Z"/>
                <w:rFonts w:ascii="標楷體" w:hAnsi="標楷體"/>
              </w:rPr>
            </w:pPr>
            <w:ins w:id="6462" w:author="User" w:date="2021-09-13T18:13:00Z">
              <w:r w:rsidRPr="003C5E10">
                <w:rPr>
                  <w:rFonts w:ascii="標楷體" w:hAnsi="標楷體"/>
                  <w:noProof/>
                </w:rPr>
                <w:t>育安街</w:t>
              </w:r>
            </w:ins>
          </w:p>
        </w:tc>
        <w:tc>
          <w:tcPr>
            <w:tcW w:w="839" w:type="dxa"/>
          </w:tcPr>
          <w:p w14:paraId="33BCB362" w14:textId="77777777" w:rsidR="00455E81" w:rsidRPr="003C5E10" w:rsidRDefault="00455E81" w:rsidP="00A9280A">
            <w:pPr>
              <w:ind w:left="270" w:hanging="270"/>
              <w:rPr>
                <w:ins w:id="6463" w:author="User" w:date="2021-09-13T18:13:00Z"/>
                <w:rFonts w:hint="eastAsia"/>
              </w:rPr>
            </w:pPr>
            <w:ins w:id="6464" w:author="User" w:date="2021-09-13T18:13:00Z">
              <w:r w:rsidRPr="003C5E10">
                <w:rPr>
                  <w:noProof/>
                  <w:spacing w:val="-10"/>
                </w:rPr>
                <w:t>66</w:t>
              </w:r>
            </w:ins>
          </w:p>
        </w:tc>
        <w:tc>
          <w:tcPr>
            <w:tcW w:w="2189" w:type="dxa"/>
          </w:tcPr>
          <w:p w14:paraId="693A7E15" w14:textId="77777777" w:rsidR="00455E81" w:rsidRPr="003C5E10" w:rsidRDefault="00455E81" w:rsidP="00A9280A">
            <w:pPr>
              <w:ind w:left="273" w:hanging="273"/>
              <w:rPr>
                <w:ins w:id="6465" w:author="User" w:date="2021-09-13T18:13:00Z"/>
                <w:rFonts w:ascii="標楷體" w:hAnsi="標楷體"/>
              </w:rPr>
            </w:pPr>
            <w:ins w:id="6466" w:author="User" w:date="2021-09-13T18:13:00Z">
              <w:r w:rsidRPr="003C5E10">
                <w:rPr>
                  <w:rFonts w:ascii="標楷體" w:hAnsi="標楷體" w:cs="Arial Unicode MS"/>
                  <w:noProof/>
                  <w:spacing w:val="-7"/>
                </w:rPr>
                <w:t>海尾路</w:t>
              </w:r>
            </w:ins>
          </w:p>
        </w:tc>
        <w:tc>
          <w:tcPr>
            <w:tcW w:w="836" w:type="dxa"/>
          </w:tcPr>
          <w:p w14:paraId="0403D069" w14:textId="77777777" w:rsidR="00455E81" w:rsidRPr="003C5E10" w:rsidRDefault="00455E81" w:rsidP="00A9280A">
            <w:pPr>
              <w:ind w:left="280" w:hanging="280"/>
              <w:rPr>
                <w:ins w:id="6467" w:author="User" w:date="2021-09-13T18:13:00Z"/>
                <w:rFonts w:hint="eastAsia"/>
              </w:rPr>
            </w:pPr>
            <w:ins w:id="6468" w:author="User" w:date="2021-09-13T18:13:00Z">
              <w:r w:rsidRPr="003C5E10">
                <w:rPr>
                  <w:rFonts w:hint="eastAsia"/>
                </w:rPr>
                <w:t>112</w:t>
              </w:r>
            </w:ins>
          </w:p>
        </w:tc>
        <w:tc>
          <w:tcPr>
            <w:tcW w:w="2189" w:type="dxa"/>
          </w:tcPr>
          <w:p w14:paraId="215F0B63" w14:textId="77777777" w:rsidR="00455E81" w:rsidRPr="003C5E10" w:rsidRDefault="00455E81" w:rsidP="00A9280A">
            <w:pPr>
              <w:ind w:left="280" w:hanging="280"/>
              <w:rPr>
                <w:ins w:id="6469" w:author="User" w:date="2021-09-13T18:13:00Z"/>
                <w:rFonts w:ascii="標楷體" w:hAnsi="標楷體"/>
              </w:rPr>
            </w:pPr>
            <w:ins w:id="6470" w:author="User" w:date="2021-09-13T18:13:00Z">
              <w:r w:rsidRPr="003C5E10">
                <w:rPr>
                  <w:rFonts w:ascii="標楷體" w:hAnsi="標楷體" w:cs="SimSun"/>
                  <w:noProof/>
                </w:rPr>
                <w:t>城西街</w:t>
              </w:r>
            </w:ins>
          </w:p>
        </w:tc>
      </w:tr>
      <w:tr w:rsidR="00455E81" w:rsidRPr="003C5E10" w14:paraId="22B79DAE" w14:textId="77777777" w:rsidTr="00A9280A">
        <w:trPr>
          <w:trHeight w:hRule="exact" w:val="454"/>
          <w:jc w:val="center"/>
          <w:ins w:id="6471" w:author="User" w:date="2021-09-13T18:13:00Z"/>
        </w:trPr>
        <w:tc>
          <w:tcPr>
            <w:tcW w:w="830" w:type="dxa"/>
          </w:tcPr>
          <w:p w14:paraId="1FF3948D" w14:textId="77777777" w:rsidR="00455E81" w:rsidRPr="003C5E10" w:rsidRDefault="00455E81" w:rsidP="00A9280A">
            <w:pPr>
              <w:ind w:left="270" w:hanging="270"/>
              <w:rPr>
                <w:ins w:id="6472" w:author="User" w:date="2021-09-13T18:13:00Z"/>
                <w:rFonts w:hint="eastAsia"/>
              </w:rPr>
            </w:pPr>
            <w:ins w:id="6473" w:author="User" w:date="2021-09-13T18:13:00Z">
              <w:r w:rsidRPr="003C5E10">
                <w:rPr>
                  <w:noProof/>
                  <w:spacing w:val="-10"/>
                </w:rPr>
                <w:t>21</w:t>
              </w:r>
            </w:ins>
          </w:p>
        </w:tc>
        <w:tc>
          <w:tcPr>
            <w:tcW w:w="2189" w:type="dxa"/>
          </w:tcPr>
          <w:p w14:paraId="5E96A18A" w14:textId="77777777" w:rsidR="00455E81" w:rsidRPr="003C5E10" w:rsidRDefault="00455E81" w:rsidP="00A9280A">
            <w:pPr>
              <w:ind w:left="280" w:hanging="280"/>
              <w:rPr>
                <w:ins w:id="6474" w:author="User" w:date="2021-09-13T18:13:00Z"/>
                <w:rFonts w:ascii="標楷體" w:hAnsi="標楷體"/>
              </w:rPr>
            </w:pPr>
            <w:ins w:id="6475" w:author="User" w:date="2021-09-13T18:13:00Z">
              <w:r w:rsidRPr="003C5E10">
                <w:rPr>
                  <w:rFonts w:ascii="標楷體" w:hAnsi="標楷體" w:cs="Arial Unicode MS"/>
                  <w:noProof/>
                </w:rPr>
                <w:t>怡安路</w:t>
              </w:r>
            </w:ins>
          </w:p>
        </w:tc>
        <w:tc>
          <w:tcPr>
            <w:tcW w:w="839" w:type="dxa"/>
          </w:tcPr>
          <w:p w14:paraId="53C00D70" w14:textId="77777777" w:rsidR="00455E81" w:rsidRPr="003C5E10" w:rsidRDefault="00455E81" w:rsidP="00A9280A">
            <w:pPr>
              <w:ind w:left="270" w:hanging="270"/>
              <w:rPr>
                <w:ins w:id="6476" w:author="User" w:date="2021-09-13T18:13:00Z"/>
                <w:rFonts w:hint="eastAsia"/>
              </w:rPr>
            </w:pPr>
            <w:ins w:id="6477" w:author="User" w:date="2021-09-13T18:13:00Z">
              <w:r w:rsidRPr="003C5E10">
                <w:rPr>
                  <w:noProof/>
                  <w:spacing w:val="-10"/>
                </w:rPr>
                <w:t>67</w:t>
              </w:r>
            </w:ins>
          </w:p>
        </w:tc>
        <w:tc>
          <w:tcPr>
            <w:tcW w:w="2189" w:type="dxa"/>
          </w:tcPr>
          <w:p w14:paraId="09D06785" w14:textId="77777777" w:rsidR="00455E81" w:rsidRPr="003C5E10" w:rsidRDefault="00455E81" w:rsidP="00A9280A">
            <w:pPr>
              <w:ind w:left="280" w:hanging="280"/>
              <w:rPr>
                <w:ins w:id="6478" w:author="User" w:date="2021-09-13T18:13:00Z"/>
                <w:rFonts w:ascii="標楷體" w:hAnsi="標楷體"/>
              </w:rPr>
            </w:pPr>
            <w:ins w:id="6479" w:author="User" w:date="2021-09-13T18:13:00Z">
              <w:r w:rsidRPr="003C5E10">
                <w:rPr>
                  <w:rFonts w:ascii="標楷體" w:hAnsi="標楷體"/>
                  <w:noProof/>
                </w:rPr>
                <w:t>九份子大道</w:t>
              </w:r>
            </w:ins>
          </w:p>
        </w:tc>
        <w:tc>
          <w:tcPr>
            <w:tcW w:w="836" w:type="dxa"/>
          </w:tcPr>
          <w:p w14:paraId="1B200706" w14:textId="77777777" w:rsidR="00455E81" w:rsidRPr="003C5E10" w:rsidRDefault="00455E81" w:rsidP="00A9280A">
            <w:pPr>
              <w:ind w:left="280" w:hanging="280"/>
              <w:rPr>
                <w:ins w:id="6480" w:author="User" w:date="2021-09-13T18:13:00Z"/>
                <w:rFonts w:hint="eastAsia"/>
              </w:rPr>
            </w:pPr>
            <w:ins w:id="6481" w:author="User" w:date="2021-09-13T18:13:00Z">
              <w:r w:rsidRPr="003C5E10">
                <w:rPr>
                  <w:rFonts w:hint="eastAsia"/>
                </w:rPr>
                <w:t>113</w:t>
              </w:r>
            </w:ins>
          </w:p>
        </w:tc>
        <w:tc>
          <w:tcPr>
            <w:tcW w:w="2189" w:type="dxa"/>
          </w:tcPr>
          <w:p w14:paraId="36BA4360" w14:textId="77777777" w:rsidR="00455E81" w:rsidRPr="003C5E10" w:rsidRDefault="00455E81" w:rsidP="00A9280A">
            <w:pPr>
              <w:ind w:left="280" w:hanging="280"/>
              <w:rPr>
                <w:ins w:id="6482" w:author="User" w:date="2021-09-13T18:13:00Z"/>
                <w:rFonts w:ascii="標楷體" w:hAnsi="標楷體"/>
              </w:rPr>
            </w:pPr>
            <w:ins w:id="6483" w:author="User" w:date="2021-09-13T18:13:00Z">
              <w:r w:rsidRPr="003C5E10">
                <w:rPr>
                  <w:rFonts w:ascii="標楷體" w:hAnsi="標楷體"/>
                  <w:noProof/>
                </w:rPr>
                <w:t>城南路</w:t>
              </w:r>
            </w:ins>
          </w:p>
        </w:tc>
      </w:tr>
      <w:tr w:rsidR="00455E81" w:rsidRPr="003C5E10" w14:paraId="6D081DB5" w14:textId="77777777" w:rsidTr="00A9280A">
        <w:trPr>
          <w:trHeight w:hRule="exact" w:val="454"/>
          <w:jc w:val="center"/>
          <w:ins w:id="6484" w:author="User" w:date="2021-09-13T18:13:00Z"/>
        </w:trPr>
        <w:tc>
          <w:tcPr>
            <w:tcW w:w="830" w:type="dxa"/>
          </w:tcPr>
          <w:p w14:paraId="7928F3F3" w14:textId="77777777" w:rsidR="00455E81" w:rsidRPr="003C5E10" w:rsidRDefault="00455E81" w:rsidP="00A9280A">
            <w:pPr>
              <w:ind w:left="270" w:hanging="270"/>
              <w:rPr>
                <w:ins w:id="6485" w:author="User" w:date="2021-09-13T18:13:00Z"/>
                <w:rFonts w:hint="eastAsia"/>
              </w:rPr>
            </w:pPr>
            <w:ins w:id="6486" w:author="User" w:date="2021-09-13T18:13:00Z">
              <w:r w:rsidRPr="003C5E10">
                <w:rPr>
                  <w:noProof/>
                  <w:spacing w:val="-10"/>
                </w:rPr>
                <w:t>22</w:t>
              </w:r>
            </w:ins>
          </w:p>
        </w:tc>
        <w:tc>
          <w:tcPr>
            <w:tcW w:w="2189" w:type="dxa"/>
          </w:tcPr>
          <w:p w14:paraId="3323A604" w14:textId="77777777" w:rsidR="00455E81" w:rsidRPr="003C5E10" w:rsidRDefault="00455E81" w:rsidP="00A9280A">
            <w:pPr>
              <w:ind w:left="280" w:hanging="280"/>
              <w:rPr>
                <w:ins w:id="6487" w:author="User" w:date="2021-09-13T18:13:00Z"/>
                <w:rFonts w:ascii="標楷體" w:hAnsi="標楷體"/>
              </w:rPr>
            </w:pPr>
            <w:ins w:id="6488" w:author="User" w:date="2021-09-13T18:13:00Z">
              <w:r w:rsidRPr="003C5E10">
                <w:rPr>
                  <w:rFonts w:ascii="標楷體" w:hAnsi="標楷體" w:cs="Arial Unicode MS"/>
                  <w:noProof/>
                </w:rPr>
                <w:t>長和路</w:t>
              </w:r>
            </w:ins>
          </w:p>
        </w:tc>
        <w:tc>
          <w:tcPr>
            <w:tcW w:w="839" w:type="dxa"/>
          </w:tcPr>
          <w:p w14:paraId="79A4C14A" w14:textId="77777777" w:rsidR="00455E81" w:rsidRPr="003C5E10" w:rsidRDefault="00455E81" w:rsidP="00A9280A">
            <w:pPr>
              <w:ind w:left="270" w:hanging="270"/>
              <w:rPr>
                <w:ins w:id="6489" w:author="User" w:date="2021-09-13T18:13:00Z"/>
                <w:rFonts w:hint="eastAsia"/>
              </w:rPr>
            </w:pPr>
            <w:ins w:id="6490" w:author="User" w:date="2021-09-13T18:13:00Z">
              <w:r w:rsidRPr="003C5E10">
                <w:rPr>
                  <w:noProof/>
                  <w:spacing w:val="-10"/>
                </w:rPr>
                <w:t>68</w:t>
              </w:r>
            </w:ins>
          </w:p>
        </w:tc>
        <w:tc>
          <w:tcPr>
            <w:tcW w:w="2189" w:type="dxa"/>
          </w:tcPr>
          <w:p w14:paraId="40982BEB" w14:textId="77777777" w:rsidR="00455E81" w:rsidRPr="003C5E10" w:rsidRDefault="00455E81" w:rsidP="00A9280A">
            <w:pPr>
              <w:ind w:left="273" w:hanging="273"/>
              <w:rPr>
                <w:ins w:id="6491" w:author="User" w:date="2021-09-13T18:13:00Z"/>
                <w:rFonts w:ascii="標楷體" w:hAnsi="標楷體"/>
              </w:rPr>
            </w:pPr>
            <w:ins w:id="6492" w:author="User" w:date="2021-09-13T18:13:00Z">
              <w:r w:rsidRPr="003C5E10">
                <w:rPr>
                  <w:rFonts w:ascii="標楷體" w:hAnsi="標楷體"/>
                  <w:noProof/>
                  <w:spacing w:val="-7"/>
                </w:rPr>
                <w:t>生態街</w:t>
              </w:r>
            </w:ins>
          </w:p>
        </w:tc>
        <w:tc>
          <w:tcPr>
            <w:tcW w:w="836" w:type="dxa"/>
          </w:tcPr>
          <w:p w14:paraId="28D9AFEA" w14:textId="77777777" w:rsidR="00455E81" w:rsidRPr="003C5E10" w:rsidRDefault="00455E81" w:rsidP="00A9280A">
            <w:pPr>
              <w:ind w:left="280" w:hanging="280"/>
              <w:rPr>
                <w:ins w:id="6493" w:author="User" w:date="2021-09-13T18:13:00Z"/>
                <w:rFonts w:hint="eastAsia"/>
              </w:rPr>
            </w:pPr>
            <w:ins w:id="6494" w:author="User" w:date="2021-09-13T18:13:00Z">
              <w:r w:rsidRPr="003C5E10">
                <w:rPr>
                  <w:rFonts w:hint="eastAsia"/>
                </w:rPr>
                <w:t>114</w:t>
              </w:r>
            </w:ins>
          </w:p>
        </w:tc>
        <w:tc>
          <w:tcPr>
            <w:tcW w:w="2189" w:type="dxa"/>
          </w:tcPr>
          <w:p w14:paraId="423E59CE" w14:textId="77777777" w:rsidR="00455E81" w:rsidRPr="003C5E10" w:rsidRDefault="00455E81" w:rsidP="00A9280A">
            <w:pPr>
              <w:ind w:left="280" w:hanging="280"/>
              <w:rPr>
                <w:ins w:id="6495" w:author="User" w:date="2021-09-13T18:13:00Z"/>
                <w:rFonts w:ascii="標楷體" w:hAnsi="標楷體"/>
              </w:rPr>
            </w:pPr>
            <w:ins w:id="6496" w:author="User" w:date="2021-09-13T18:13:00Z">
              <w:r w:rsidRPr="003C5E10">
                <w:rPr>
                  <w:rFonts w:ascii="標楷體" w:hAnsi="標楷體"/>
                  <w:noProof/>
                </w:rPr>
                <w:t>安清路</w:t>
              </w:r>
            </w:ins>
          </w:p>
        </w:tc>
      </w:tr>
      <w:tr w:rsidR="00455E81" w:rsidRPr="003C5E10" w14:paraId="190D1483" w14:textId="77777777" w:rsidTr="00A9280A">
        <w:trPr>
          <w:trHeight w:hRule="exact" w:val="454"/>
          <w:jc w:val="center"/>
          <w:ins w:id="6497" w:author="User" w:date="2021-09-13T18:13:00Z"/>
        </w:trPr>
        <w:tc>
          <w:tcPr>
            <w:tcW w:w="830" w:type="dxa"/>
          </w:tcPr>
          <w:p w14:paraId="6B689BD7" w14:textId="77777777" w:rsidR="00455E81" w:rsidRPr="003C5E10" w:rsidRDefault="00455E81" w:rsidP="00A9280A">
            <w:pPr>
              <w:ind w:left="270" w:hanging="270"/>
              <w:rPr>
                <w:ins w:id="6498" w:author="User" w:date="2021-09-13T18:13:00Z"/>
                <w:rFonts w:hint="eastAsia"/>
              </w:rPr>
            </w:pPr>
            <w:ins w:id="6499" w:author="User" w:date="2021-09-13T18:13:00Z">
              <w:r w:rsidRPr="003C5E10">
                <w:rPr>
                  <w:noProof/>
                  <w:spacing w:val="-10"/>
                </w:rPr>
                <w:t>23</w:t>
              </w:r>
            </w:ins>
          </w:p>
        </w:tc>
        <w:tc>
          <w:tcPr>
            <w:tcW w:w="2189" w:type="dxa"/>
          </w:tcPr>
          <w:p w14:paraId="272F874F" w14:textId="77777777" w:rsidR="00455E81" w:rsidRPr="003C5E10" w:rsidRDefault="00455E81" w:rsidP="00A9280A">
            <w:pPr>
              <w:ind w:left="280" w:hanging="280"/>
              <w:rPr>
                <w:ins w:id="6500" w:author="User" w:date="2021-09-13T18:13:00Z"/>
                <w:rFonts w:ascii="標楷體" w:hAnsi="標楷體"/>
              </w:rPr>
            </w:pPr>
            <w:ins w:id="6501" w:author="User" w:date="2021-09-13T18:13:00Z">
              <w:r w:rsidRPr="003C5E10">
                <w:rPr>
                  <w:rFonts w:ascii="標楷體" w:hAnsi="標楷體" w:cs="Arial Unicode MS"/>
                  <w:noProof/>
                </w:rPr>
                <w:t>政安路</w:t>
              </w:r>
            </w:ins>
          </w:p>
        </w:tc>
        <w:tc>
          <w:tcPr>
            <w:tcW w:w="839" w:type="dxa"/>
          </w:tcPr>
          <w:p w14:paraId="6566B372" w14:textId="77777777" w:rsidR="00455E81" w:rsidRPr="003C5E10" w:rsidRDefault="00455E81" w:rsidP="00A9280A">
            <w:pPr>
              <w:ind w:left="270" w:hanging="270"/>
              <w:rPr>
                <w:ins w:id="6502" w:author="User" w:date="2021-09-13T18:13:00Z"/>
                <w:rFonts w:hint="eastAsia"/>
              </w:rPr>
            </w:pPr>
            <w:ins w:id="6503" w:author="User" w:date="2021-09-13T18:13:00Z">
              <w:r w:rsidRPr="003C5E10">
                <w:rPr>
                  <w:noProof/>
                  <w:spacing w:val="-10"/>
                </w:rPr>
                <w:t>69</w:t>
              </w:r>
            </w:ins>
          </w:p>
        </w:tc>
        <w:tc>
          <w:tcPr>
            <w:tcW w:w="2189" w:type="dxa"/>
          </w:tcPr>
          <w:p w14:paraId="2FFEFCC6" w14:textId="77777777" w:rsidR="00455E81" w:rsidRPr="003C5E10" w:rsidRDefault="00455E81" w:rsidP="00A9280A">
            <w:pPr>
              <w:ind w:left="273" w:hanging="273"/>
              <w:rPr>
                <w:ins w:id="6504" w:author="User" w:date="2021-09-13T18:13:00Z"/>
                <w:rFonts w:ascii="標楷體" w:hAnsi="標楷體"/>
              </w:rPr>
            </w:pPr>
            <w:ins w:id="6505" w:author="User" w:date="2021-09-13T18:13:00Z">
              <w:r w:rsidRPr="003C5E10">
                <w:rPr>
                  <w:rFonts w:ascii="標楷體" w:hAnsi="標楷體" w:cs="Arial Unicode MS"/>
                  <w:noProof/>
                  <w:spacing w:val="-7"/>
                </w:rPr>
                <w:t>宜居路</w:t>
              </w:r>
            </w:ins>
          </w:p>
        </w:tc>
        <w:tc>
          <w:tcPr>
            <w:tcW w:w="836" w:type="dxa"/>
          </w:tcPr>
          <w:p w14:paraId="64340208" w14:textId="77777777" w:rsidR="00455E81" w:rsidRPr="003C5E10" w:rsidRDefault="00455E81" w:rsidP="00A9280A">
            <w:pPr>
              <w:ind w:left="280" w:hanging="280"/>
              <w:rPr>
                <w:ins w:id="6506" w:author="User" w:date="2021-09-13T18:13:00Z"/>
                <w:rFonts w:hint="eastAsia"/>
              </w:rPr>
            </w:pPr>
            <w:ins w:id="6507" w:author="User" w:date="2021-09-13T18:13:00Z">
              <w:r w:rsidRPr="003C5E10">
                <w:rPr>
                  <w:rFonts w:hint="eastAsia"/>
                </w:rPr>
                <w:t>115</w:t>
              </w:r>
            </w:ins>
          </w:p>
        </w:tc>
        <w:tc>
          <w:tcPr>
            <w:tcW w:w="2189" w:type="dxa"/>
          </w:tcPr>
          <w:p w14:paraId="3A3EDF66" w14:textId="77777777" w:rsidR="00455E81" w:rsidRPr="003C5E10" w:rsidRDefault="00455E81" w:rsidP="00A9280A">
            <w:pPr>
              <w:ind w:left="280" w:hanging="280"/>
              <w:rPr>
                <w:ins w:id="6508" w:author="User" w:date="2021-09-13T18:13:00Z"/>
                <w:rFonts w:ascii="標楷體" w:hAnsi="標楷體"/>
              </w:rPr>
            </w:pPr>
            <w:ins w:id="6509" w:author="User" w:date="2021-09-13T18:13:00Z">
              <w:r w:rsidRPr="003C5E10">
                <w:rPr>
                  <w:rFonts w:ascii="標楷體" w:hAnsi="標楷體"/>
                  <w:noProof/>
                </w:rPr>
                <w:t>塩田路</w:t>
              </w:r>
            </w:ins>
          </w:p>
        </w:tc>
      </w:tr>
      <w:tr w:rsidR="00455E81" w:rsidRPr="003C5E10" w14:paraId="10013E09" w14:textId="77777777" w:rsidTr="00A9280A">
        <w:trPr>
          <w:trHeight w:hRule="exact" w:val="454"/>
          <w:jc w:val="center"/>
          <w:ins w:id="6510" w:author="User" w:date="2021-09-13T18:13:00Z"/>
        </w:trPr>
        <w:tc>
          <w:tcPr>
            <w:tcW w:w="830" w:type="dxa"/>
          </w:tcPr>
          <w:p w14:paraId="25D8B1DE" w14:textId="77777777" w:rsidR="00455E81" w:rsidRPr="003C5E10" w:rsidRDefault="00455E81" w:rsidP="00A9280A">
            <w:pPr>
              <w:ind w:left="270" w:hanging="270"/>
              <w:rPr>
                <w:ins w:id="6511" w:author="User" w:date="2021-09-13T18:13:00Z"/>
                <w:rFonts w:hint="eastAsia"/>
              </w:rPr>
            </w:pPr>
            <w:ins w:id="6512" w:author="User" w:date="2021-09-13T18:13:00Z">
              <w:r w:rsidRPr="003C5E10">
                <w:rPr>
                  <w:noProof/>
                  <w:spacing w:val="-10"/>
                </w:rPr>
                <w:t>24</w:t>
              </w:r>
            </w:ins>
          </w:p>
        </w:tc>
        <w:tc>
          <w:tcPr>
            <w:tcW w:w="2189" w:type="dxa"/>
          </w:tcPr>
          <w:p w14:paraId="052C680B" w14:textId="77777777" w:rsidR="00455E81" w:rsidRPr="003C5E10" w:rsidRDefault="00455E81" w:rsidP="00A9280A">
            <w:pPr>
              <w:ind w:left="280" w:hanging="280"/>
              <w:rPr>
                <w:ins w:id="6513" w:author="User" w:date="2021-09-13T18:13:00Z"/>
                <w:rFonts w:ascii="標楷體" w:hAnsi="標楷體"/>
              </w:rPr>
            </w:pPr>
            <w:ins w:id="6514" w:author="User" w:date="2021-09-13T18:13:00Z">
              <w:r w:rsidRPr="003C5E10">
                <w:rPr>
                  <w:rFonts w:ascii="標楷體" w:hAnsi="標楷體"/>
                  <w:noProof/>
                </w:rPr>
                <w:t>泰安街</w:t>
              </w:r>
            </w:ins>
          </w:p>
        </w:tc>
        <w:tc>
          <w:tcPr>
            <w:tcW w:w="839" w:type="dxa"/>
          </w:tcPr>
          <w:p w14:paraId="13A03209" w14:textId="77777777" w:rsidR="00455E81" w:rsidRPr="003C5E10" w:rsidRDefault="00455E81" w:rsidP="00A9280A">
            <w:pPr>
              <w:ind w:left="280" w:hanging="280"/>
              <w:rPr>
                <w:ins w:id="6515" w:author="User" w:date="2021-09-13T18:13:00Z"/>
                <w:rFonts w:hint="eastAsia"/>
              </w:rPr>
            </w:pPr>
            <w:ins w:id="6516" w:author="User" w:date="2021-09-13T18:13:00Z">
              <w:r w:rsidRPr="003C5E10">
                <w:rPr>
                  <w:noProof/>
                </w:rPr>
                <w:t>70</w:t>
              </w:r>
            </w:ins>
          </w:p>
        </w:tc>
        <w:tc>
          <w:tcPr>
            <w:tcW w:w="2189" w:type="dxa"/>
          </w:tcPr>
          <w:p w14:paraId="03AC340D" w14:textId="77777777" w:rsidR="00455E81" w:rsidRPr="003C5E10" w:rsidRDefault="00455E81" w:rsidP="00A9280A">
            <w:pPr>
              <w:ind w:left="280" w:hanging="280"/>
              <w:rPr>
                <w:ins w:id="6517" w:author="User" w:date="2021-09-13T18:13:00Z"/>
                <w:rFonts w:ascii="標楷體" w:hAnsi="標楷體"/>
              </w:rPr>
            </w:pPr>
            <w:ins w:id="6518" w:author="User" w:date="2021-09-13T18:13:00Z">
              <w:r w:rsidRPr="003C5E10">
                <w:rPr>
                  <w:rFonts w:ascii="標楷體" w:hAnsi="標楷體" w:cs="Arial Unicode MS"/>
                  <w:noProof/>
                </w:rPr>
                <w:t>宜居一路</w:t>
              </w:r>
            </w:ins>
          </w:p>
        </w:tc>
        <w:tc>
          <w:tcPr>
            <w:tcW w:w="836" w:type="dxa"/>
          </w:tcPr>
          <w:p w14:paraId="005593B8" w14:textId="77777777" w:rsidR="00455E81" w:rsidRPr="003C5E10" w:rsidRDefault="00455E81" w:rsidP="00A9280A">
            <w:pPr>
              <w:ind w:left="280" w:hanging="280"/>
              <w:rPr>
                <w:ins w:id="6519" w:author="User" w:date="2021-09-13T18:13:00Z"/>
                <w:rFonts w:hint="eastAsia"/>
              </w:rPr>
            </w:pPr>
            <w:ins w:id="6520" w:author="User" w:date="2021-09-13T18:13:00Z">
              <w:r w:rsidRPr="003C5E10">
                <w:rPr>
                  <w:rFonts w:hint="eastAsia"/>
                </w:rPr>
                <w:t>116</w:t>
              </w:r>
            </w:ins>
          </w:p>
        </w:tc>
        <w:tc>
          <w:tcPr>
            <w:tcW w:w="2189" w:type="dxa"/>
          </w:tcPr>
          <w:p w14:paraId="6E10A7C6" w14:textId="77777777" w:rsidR="00455E81" w:rsidRPr="003C5E10" w:rsidRDefault="00455E81" w:rsidP="00A9280A">
            <w:pPr>
              <w:ind w:left="280" w:hanging="280"/>
              <w:rPr>
                <w:ins w:id="6521" w:author="User" w:date="2021-09-13T18:13:00Z"/>
                <w:rFonts w:ascii="標楷體" w:hAnsi="標楷體"/>
              </w:rPr>
            </w:pPr>
            <w:ins w:id="6522" w:author="User" w:date="2021-09-13T18:13:00Z">
              <w:r w:rsidRPr="003C5E10">
                <w:rPr>
                  <w:rFonts w:ascii="標楷體" w:hAnsi="標楷體"/>
                  <w:noProof/>
                </w:rPr>
                <w:t>塩安路</w:t>
              </w:r>
            </w:ins>
          </w:p>
        </w:tc>
      </w:tr>
      <w:tr w:rsidR="00455E81" w:rsidRPr="003C5E10" w14:paraId="2CFCA59D" w14:textId="77777777" w:rsidTr="00A9280A">
        <w:trPr>
          <w:trHeight w:hRule="exact" w:val="454"/>
          <w:jc w:val="center"/>
          <w:ins w:id="6523" w:author="User" w:date="2021-09-13T18:13:00Z"/>
        </w:trPr>
        <w:tc>
          <w:tcPr>
            <w:tcW w:w="830" w:type="dxa"/>
          </w:tcPr>
          <w:p w14:paraId="1AB59EBD" w14:textId="77777777" w:rsidR="00455E81" w:rsidRPr="003C5E10" w:rsidRDefault="00455E81" w:rsidP="00A9280A">
            <w:pPr>
              <w:ind w:left="270" w:hanging="270"/>
              <w:rPr>
                <w:ins w:id="6524" w:author="User" w:date="2021-09-13T18:13:00Z"/>
                <w:rFonts w:hint="eastAsia"/>
              </w:rPr>
            </w:pPr>
            <w:ins w:id="6525" w:author="User" w:date="2021-09-13T18:13:00Z">
              <w:r w:rsidRPr="003C5E10">
                <w:rPr>
                  <w:noProof/>
                  <w:spacing w:val="-10"/>
                </w:rPr>
                <w:t>25</w:t>
              </w:r>
            </w:ins>
          </w:p>
        </w:tc>
        <w:tc>
          <w:tcPr>
            <w:tcW w:w="2189" w:type="dxa"/>
          </w:tcPr>
          <w:p w14:paraId="4497665E" w14:textId="77777777" w:rsidR="00455E81" w:rsidRPr="003C5E10" w:rsidRDefault="00455E81" w:rsidP="00A9280A">
            <w:pPr>
              <w:ind w:left="280" w:hanging="280"/>
              <w:rPr>
                <w:ins w:id="6526" w:author="User" w:date="2021-09-13T18:13:00Z"/>
                <w:rFonts w:ascii="標楷體" w:hAnsi="標楷體"/>
              </w:rPr>
            </w:pPr>
            <w:ins w:id="6527" w:author="User" w:date="2021-09-13T18:13:00Z">
              <w:r w:rsidRPr="003C5E10">
                <w:rPr>
                  <w:rFonts w:ascii="標楷體" w:hAnsi="標楷體" w:cs="Arial Unicode MS"/>
                  <w:noProof/>
                </w:rPr>
                <w:t>培安路</w:t>
              </w:r>
            </w:ins>
          </w:p>
        </w:tc>
        <w:tc>
          <w:tcPr>
            <w:tcW w:w="839" w:type="dxa"/>
          </w:tcPr>
          <w:p w14:paraId="7F3EF657" w14:textId="77777777" w:rsidR="00455E81" w:rsidRPr="003C5E10" w:rsidRDefault="00455E81" w:rsidP="00A9280A">
            <w:pPr>
              <w:ind w:left="280" w:hanging="280"/>
              <w:rPr>
                <w:ins w:id="6528" w:author="User" w:date="2021-09-13T18:13:00Z"/>
                <w:rFonts w:hint="eastAsia"/>
              </w:rPr>
            </w:pPr>
            <w:ins w:id="6529" w:author="User" w:date="2021-09-13T18:13:00Z">
              <w:r w:rsidRPr="003C5E10">
                <w:rPr>
                  <w:noProof/>
                </w:rPr>
                <w:t>71</w:t>
              </w:r>
            </w:ins>
          </w:p>
        </w:tc>
        <w:tc>
          <w:tcPr>
            <w:tcW w:w="2189" w:type="dxa"/>
          </w:tcPr>
          <w:p w14:paraId="2D7D71C6" w14:textId="77777777" w:rsidR="00455E81" w:rsidRPr="003C5E10" w:rsidRDefault="00455E81" w:rsidP="00A9280A">
            <w:pPr>
              <w:ind w:left="280" w:hanging="280"/>
              <w:rPr>
                <w:ins w:id="6530" w:author="User" w:date="2021-09-13T18:13:00Z"/>
                <w:rFonts w:ascii="標楷體" w:hAnsi="標楷體"/>
              </w:rPr>
            </w:pPr>
            <w:ins w:id="6531" w:author="User" w:date="2021-09-13T18:13:00Z">
              <w:r w:rsidRPr="003C5E10">
                <w:rPr>
                  <w:rFonts w:ascii="標楷體" w:hAnsi="標楷體"/>
                  <w:noProof/>
                </w:rPr>
                <w:t>宜居二路</w:t>
              </w:r>
            </w:ins>
          </w:p>
        </w:tc>
        <w:tc>
          <w:tcPr>
            <w:tcW w:w="836" w:type="dxa"/>
          </w:tcPr>
          <w:p w14:paraId="408290AC" w14:textId="77777777" w:rsidR="00455E81" w:rsidRPr="003C5E10" w:rsidRDefault="00455E81" w:rsidP="00A9280A">
            <w:pPr>
              <w:ind w:left="280" w:hanging="280"/>
              <w:rPr>
                <w:ins w:id="6532" w:author="User" w:date="2021-09-13T18:13:00Z"/>
                <w:rFonts w:hint="eastAsia"/>
              </w:rPr>
            </w:pPr>
            <w:ins w:id="6533" w:author="User" w:date="2021-09-13T18:13:00Z">
              <w:r w:rsidRPr="003C5E10">
                <w:rPr>
                  <w:rFonts w:hint="eastAsia"/>
                </w:rPr>
                <w:t>117</w:t>
              </w:r>
            </w:ins>
          </w:p>
        </w:tc>
        <w:tc>
          <w:tcPr>
            <w:tcW w:w="2189" w:type="dxa"/>
          </w:tcPr>
          <w:p w14:paraId="6BF4E4DB" w14:textId="77777777" w:rsidR="00455E81" w:rsidRPr="003C5E10" w:rsidRDefault="00455E81" w:rsidP="00A9280A">
            <w:pPr>
              <w:ind w:left="280" w:hanging="280"/>
              <w:rPr>
                <w:ins w:id="6534" w:author="User" w:date="2021-09-13T18:13:00Z"/>
                <w:rFonts w:ascii="標楷體" w:hAnsi="標楷體"/>
              </w:rPr>
            </w:pPr>
            <w:ins w:id="6535" w:author="User" w:date="2021-09-13T18:13:00Z">
              <w:r w:rsidRPr="003C5E10">
                <w:rPr>
                  <w:rFonts w:ascii="標楷體" w:hAnsi="標楷體"/>
                  <w:noProof/>
                </w:rPr>
                <w:t>鹿耳門大道</w:t>
              </w:r>
            </w:ins>
          </w:p>
        </w:tc>
      </w:tr>
      <w:tr w:rsidR="00455E81" w:rsidRPr="003C5E10" w14:paraId="034659B7" w14:textId="77777777" w:rsidTr="00A9280A">
        <w:trPr>
          <w:trHeight w:hRule="exact" w:val="454"/>
          <w:jc w:val="center"/>
          <w:ins w:id="6536" w:author="User" w:date="2021-09-13T18:13:00Z"/>
        </w:trPr>
        <w:tc>
          <w:tcPr>
            <w:tcW w:w="830" w:type="dxa"/>
          </w:tcPr>
          <w:p w14:paraId="736A3BD8" w14:textId="77777777" w:rsidR="00455E81" w:rsidRPr="003C5E10" w:rsidRDefault="00455E81" w:rsidP="00A9280A">
            <w:pPr>
              <w:ind w:left="270" w:hanging="270"/>
              <w:rPr>
                <w:ins w:id="6537" w:author="User" w:date="2021-09-13T18:13:00Z"/>
                <w:rFonts w:hint="eastAsia"/>
              </w:rPr>
            </w:pPr>
            <w:ins w:id="6538" w:author="User" w:date="2021-09-13T18:13:00Z">
              <w:r w:rsidRPr="003C5E10">
                <w:rPr>
                  <w:noProof/>
                  <w:spacing w:val="-10"/>
                </w:rPr>
                <w:t>26</w:t>
              </w:r>
            </w:ins>
          </w:p>
        </w:tc>
        <w:tc>
          <w:tcPr>
            <w:tcW w:w="2189" w:type="dxa"/>
          </w:tcPr>
          <w:p w14:paraId="4D86B611" w14:textId="77777777" w:rsidR="00455E81" w:rsidRPr="003C5E10" w:rsidRDefault="00455E81" w:rsidP="00A9280A">
            <w:pPr>
              <w:ind w:left="280" w:hanging="280"/>
              <w:rPr>
                <w:ins w:id="6539" w:author="User" w:date="2021-09-13T18:13:00Z"/>
                <w:rFonts w:ascii="標楷體" w:hAnsi="標楷體"/>
              </w:rPr>
            </w:pPr>
            <w:ins w:id="6540" w:author="User" w:date="2021-09-13T18:13:00Z">
              <w:r w:rsidRPr="003C5E10">
                <w:rPr>
                  <w:rFonts w:ascii="標楷體" w:hAnsi="標楷體" w:cs="Arial Unicode MS"/>
                  <w:noProof/>
                </w:rPr>
                <w:t>理安街</w:t>
              </w:r>
            </w:ins>
          </w:p>
        </w:tc>
        <w:tc>
          <w:tcPr>
            <w:tcW w:w="839" w:type="dxa"/>
          </w:tcPr>
          <w:p w14:paraId="440399E5" w14:textId="77777777" w:rsidR="00455E81" w:rsidRPr="003C5E10" w:rsidRDefault="00455E81" w:rsidP="00A9280A">
            <w:pPr>
              <w:ind w:left="280" w:hanging="280"/>
              <w:rPr>
                <w:ins w:id="6541" w:author="User" w:date="2021-09-13T18:13:00Z"/>
                <w:rFonts w:hint="eastAsia"/>
              </w:rPr>
            </w:pPr>
            <w:ins w:id="6542" w:author="User" w:date="2021-09-13T18:13:00Z">
              <w:r w:rsidRPr="003C5E10">
                <w:rPr>
                  <w:noProof/>
                </w:rPr>
                <w:t>72</w:t>
              </w:r>
            </w:ins>
          </w:p>
        </w:tc>
        <w:tc>
          <w:tcPr>
            <w:tcW w:w="2189" w:type="dxa"/>
          </w:tcPr>
          <w:p w14:paraId="5933B95C" w14:textId="77777777" w:rsidR="00455E81" w:rsidRPr="003C5E10" w:rsidRDefault="00455E81" w:rsidP="00A9280A">
            <w:pPr>
              <w:ind w:left="280" w:hanging="280"/>
              <w:rPr>
                <w:ins w:id="6543" w:author="User" w:date="2021-09-13T18:13:00Z"/>
                <w:rFonts w:ascii="標楷體" w:hAnsi="標楷體"/>
              </w:rPr>
            </w:pPr>
            <w:ins w:id="6544" w:author="User" w:date="2021-09-13T18:13:00Z">
              <w:r w:rsidRPr="003C5E10">
                <w:rPr>
                  <w:rFonts w:ascii="標楷體" w:hAnsi="標楷體"/>
                  <w:noProof/>
                </w:rPr>
                <w:t>宜居三路</w:t>
              </w:r>
            </w:ins>
          </w:p>
        </w:tc>
        <w:tc>
          <w:tcPr>
            <w:tcW w:w="836" w:type="dxa"/>
          </w:tcPr>
          <w:p w14:paraId="305AF017" w14:textId="77777777" w:rsidR="00455E81" w:rsidRPr="003C5E10" w:rsidRDefault="00455E81" w:rsidP="00A9280A">
            <w:pPr>
              <w:ind w:left="280" w:hanging="280"/>
              <w:rPr>
                <w:ins w:id="6545" w:author="User" w:date="2021-09-13T18:13:00Z"/>
                <w:rFonts w:hint="eastAsia"/>
              </w:rPr>
            </w:pPr>
            <w:ins w:id="6546" w:author="User" w:date="2021-09-13T18:13:00Z">
              <w:r w:rsidRPr="003C5E10">
                <w:rPr>
                  <w:rFonts w:hint="eastAsia"/>
                </w:rPr>
                <w:t>118</w:t>
              </w:r>
            </w:ins>
          </w:p>
        </w:tc>
        <w:tc>
          <w:tcPr>
            <w:tcW w:w="2189" w:type="dxa"/>
          </w:tcPr>
          <w:p w14:paraId="2BB96AE3" w14:textId="77777777" w:rsidR="00455E81" w:rsidRPr="003C5E10" w:rsidRDefault="00455E81" w:rsidP="00A9280A">
            <w:pPr>
              <w:ind w:left="280" w:hanging="280"/>
              <w:rPr>
                <w:ins w:id="6547" w:author="User" w:date="2021-09-13T18:13:00Z"/>
                <w:rFonts w:ascii="標楷體" w:hAnsi="標楷體"/>
              </w:rPr>
            </w:pPr>
            <w:ins w:id="6548" w:author="User" w:date="2021-09-13T18:13:00Z">
              <w:r w:rsidRPr="003C5E10">
                <w:rPr>
                  <w:rFonts w:ascii="標楷體" w:hAnsi="標楷體"/>
                  <w:noProof/>
                </w:rPr>
                <w:t>北汕尾三路</w:t>
              </w:r>
            </w:ins>
          </w:p>
        </w:tc>
      </w:tr>
      <w:tr w:rsidR="00455E81" w:rsidRPr="003C5E10" w14:paraId="20ECFADB" w14:textId="77777777" w:rsidTr="00A9280A">
        <w:trPr>
          <w:trHeight w:hRule="exact" w:val="454"/>
          <w:jc w:val="center"/>
          <w:ins w:id="6549" w:author="User" w:date="2021-09-13T18:13:00Z"/>
        </w:trPr>
        <w:tc>
          <w:tcPr>
            <w:tcW w:w="830" w:type="dxa"/>
          </w:tcPr>
          <w:p w14:paraId="3CEC6D64" w14:textId="77777777" w:rsidR="00455E81" w:rsidRPr="003C5E10" w:rsidRDefault="00455E81" w:rsidP="00A9280A">
            <w:pPr>
              <w:ind w:left="270" w:hanging="270"/>
              <w:rPr>
                <w:ins w:id="6550" w:author="User" w:date="2021-09-13T18:13:00Z"/>
                <w:rFonts w:hint="eastAsia"/>
              </w:rPr>
            </w:pPr>
            <w:ins w:id="6551" w:author="User" w:date="2021-09-13T18:13:00Z">
              <w:r w:rsidRPr="003C5E10">
                <w:rPr>
                  <w:noProof/>
                  <w:spacing w:val="-10"/>
                </w:rPr>
                <w:t>27</w:t>
              </w:r>
            </w:ins>
          </w:p>
        </w:tc>
        <w:tc>
          <w:tcPr>
            <w:tcW w:w="2189" w:type="dxa"/>
          </w:tcPr>
          <w:p w14:paraId="552D59BD" w14:textId="77777777" w:rsidR="00455E81" w:rsidRPr="003C5E10" w:rsidRDefault="00455E81" w:rsidP="00A9280A">
            <w:pPr>
              <w:ind w:left="280" w:hanging="280"/>
              <w:rPr>
                <w:ins w:id="6552" w:author="User" w:date="2021-09-13T18:13:00Z"/>
                <w:rFonts w:ascii="標楷體" w:hAnsi="標楷體"/>
              </w:rPr>
            </w:pPr>
            <w:ins w:id="6553" w:author="User" w:date="2021-09-13T18:13:00Z">
              <w:r w:rsidRPr="003C5E10">
                <w:rPr>
                  <w:rFonts w:ascii="標楷體" w:hAnsi="標楷體"/>
                  <w:noProof/>
                </w:rPr>
                <w:t>頂安街</w:t>
              </w:r>
            </w:ins>
          </w:p>
        </w:tc>
        <w:tc>
          <w:tcPr>
            <w:tcW w:w="839" w:type="dxa"/>
          </w:tcPr>
          <w:p w14:paraId="47D89248" w14:textId="77777777" w:rsidR="00455E81" w:rsidRPr="003C5E10" w:rsidRDefault="00455E81" w:rsidP="00A9280A">
            <w:pPr>
              <w:ind w:left="280" w:hanging="280"/>
              <w:rPr>
                <w:ins w:id="6554" w:author="User" w:date="2021-09-13T18:13:00Z"/>
                <w:rFonts w:hint="eastAsia"/>
              </w:rPr>
            </w:pPr>
            <w:ins w:id="6555" w:author="User" w:date="2021-09-13T18:13:00Z">
              <w:r w:rsidRPr="003C5E10">
                <w:rPr>
                  <w:rFonts w:hint="eastAsia"/>
                </w:rPr>
                <w:t>73</w:t>
              </w:r>
            </w:ins>
          </w:p>
        </w:tc>
        <w:tc>
          <w:tcPr>
            <w:tcW w:w="2189" w:type="dxa"/>
          </w:tcPr>
          <w:p w14:paraId="5A70C034" w14:textId="77777777" w:rsidR="00455E81" w:rsidRPr="003C5E10" w:rsidRDefault="00455E81" w:rsidP="00A9280A">
            <w:pPr>
              <w:ind w:left="280" w:hanging="280"/>
              <w:rPr>
                <w:ins w:id="6556" w:author="User" w:date="2021-09-13T18:13:00Z"/>
                <w:rFonts w:ascii="標楷體" w:hAnsi="標楷體"/>
              </w:rPr>
            </w:pPr>
            <w:ins w:id="6557" w:author="User" w:date="2021-09-13T18:13:00Z">
              <w:r w:rsidRPr="003C5E10">
                <w:rPr>
                  <w:rFonts w:ascii="標楷體" w:hAnsi="標楷體"/>
                  <w:noProof/>
                </w:rPr>
                <w:t>樂活路</w:t>
              </w:r>
            </w:ins>
          </w:p>
        </w:tc>
        <w:tc>
          <w:tcPr>
            <w:tcW w:w="836" w:type="dxa"/>
          </w:tcPr>
          <w:p w14:paraId="328A61E2" w14:textId="77777777" w:rsidR="00455E81" w:rsidRPr="003C5E10" w:rsidRDefault="00455E81" w:rsidP="00A9280A">
            <w:pPr>
              <w:ind w:left="280" w:hanging="280"/>
              <w:rPr>
                <w:ins w:id="6558" w:author="User" w:date="2021-09-13T18:13:00Z"/>
                <w:rFonts w:hint="eastAsia"/>
              </w:rPr>
            </w:pPr>
            <w:ins w:id="6559" w:author="User" w:date="2021-09-13T18:13:00Z">
              <w:r w:rsidRPr="003C5E10">
                <w:rPr>
                  <w:rFonts w:hint="eastAsia"/>
                </w:rPr>
                <w:t>119</w:t>
              </w:r>
            </w:ins>
          </w:p>
        </w:tc>
        <w:tc>
          <w:tcPr>
            <w:tcW w:w="2189" w:type="dxa"/>
          </w:tcPr>
          <w:p w14:paraId="01D9F086" w14:textId="77777777" w:rsidR="00455E81" w:rsidRPr="003C5E10" w:rsidRDefault="00455E81" w:rsidP="00A9280A">
            <w:pPr>
              <w:ind w:left="280" w:hanging="280"/>
              <w:rPr>
                <w:ins w:id="6560" w:author="User" w:date="2021-09-13T18:13:00Z"/>
                <w:rFonts w:ascii="標楷體" w:hAnsi="標楷體"/>
              </w:rPr>
            </w:pPr>
            <w:ins w:id="6561" w:author="User" w:date="2021-09-13T18:13:00Z">
              <w:r w:rsidRPr="003C5E10">
                <w:rPr>
                  <w:rFonts w:ascii="標楷體" w:hAnsi="標楷體" w:cs="SimSun"/>
                  <w:noProof/>
                </w:rPr>
                <w:t>州南一街</w:t>
              </w:r>
            </w:ins>
          </w:p>
        </w:tc>
      </w:tr>
      <w:tr w:rsidR="00455E81" w:rsidRPr="003C5E10" w14:paraId="675841FA" w14:textId="77777777" w:rsidTr="00A9280A">
        <w:trPr>
          <w:trHeight w:hRule="exact" w:val="454"/>
          <w:jc w:val="center"/>
          <w:ins w:id="6562" w:author="User" w:date="2021-09-13T18:13:00Z"/>
        </w:trPr>
        <w:tc>
          <w:tcPr>
            <w:tcW w:w="830" w:type="dxa"/>
          </w:tcPr>
          <w:p w14:paraId="3E60638D" w14:textId="77777777" w:rsidR="00455E81" w:rsidRPr="003C5E10" w:rsidRDefault="00455E81" w:rsidP="00A9280A">
            <w:pPr>
              <w:ind w:left="270" w:hanging="270"/>
              <w:rPr>
                <w:ins w:id="6563" w:author="User" w:date="2021-09-13T18:13:00Z"/>
                <w:rFonts w:hint="eastAsia"/>
              </w:rPr>
            </w:pPr>
            <w:ins w:id="6564" w:author="User" w:date="2021-09-13T18:13:00Z">
              <w:r w:rsidRPr="003C5E10">
                <w:rPr>
                  <w:noProof/>
                  <w:spacing w:val="-10"/>
                </w:rPr>
                <w:t>28</w:t>
              </w:r>
            </w:ins>
          </w:p>
        </w:tc>
        <w:tc>
          <w:tcPr>
            <w:tcW w:w="2189" w:type="dxa"/>
          </w:tcPr>
          <w:p w14:paraId="12D7E75A" w14:textId="77777777" w:rsidR="00455E81" w:rsidRPr="003C5E10" w:rsidRDefault="00455E81" w:rsidP="00A9280A">
            <w:pPr>
              <w:ind w:left="280" w:hanging="280"/>
              <w:rPr>
                <w:ins w:id="6565" w:author="User" w:date="2021-09-13T18:13:00Z"/>
                <w:rFonts w:ascii="標楷體" w:hAnsi="標楷體"/>
              </w:rPr>
            </w:pPr>
            <w:ins w:id="6566" w:author="User" w:date="2021-09-13T18:13:00Z">
              <w:r w:rsidRPr="003C5E10">
                <w:rPr>
                  <w:rFonts w:ascii="標楷體" w:hAnsi="標楷體"/>
                  <w:noProof/>
                </w:rPr>
                <w:t>惠安街</w:t>
              </w:r>
            </w:ins>
          </w:p>
        </w:tc>
        <w:tc>
          <w:tcPr>
            <w:tcW w:w="839" w:type="dxa"/>
          </w:tcPr>
          <w:p w14:paraId="7FD313F9" w14:textId="77777777" w:rsidR="00455E81" w:rsidRPr="003C5E10" w:rsidRDefault="00455E81" w:rsidP="00A9280A">
            <w:pPr>
              <w:ind w:left="280" w:hanging="280"/>
              <w:rPr>
                <w:ins w:id="6567" w:author="User" w:date="2021-09-13T18:13:00Z"/>
                <w:rFonts w:hint="eastAsia"/>
              </w:rPr>
            </w:pPr>
            <w:ins w:id="6568" w:author="User" w:date="2021-09-13T18:13:00Z">
              <w:r w:rsidRPr="003C5E10">
                <w:rPr>
                  <w:noProof/>
                </w:rPr>
                <w:t>7</w:t>
              </w:r>
              <w:r w:rsidRPr="003C5E10">
                <w:rPr>
                  <w:rFonts w:hint="eastAsia"/>
                  <w:noProof/>
                </w:rPr>
                <w:t>4</w:t>
              </w:r>
            </w:ins>
          </w:p>
        </w:tc>
        <w:tc>
          <w:tcPr>
            <w:tcW w:w="2189" w:type="dxa"/>
          </w:tcPr>
          <w:p w14:paraId="5FB24512" w14:textId="77777777" w:rsidR="00455E81" w:rsidRPr="003C5E10" w:rsidRDefault="00455E81" w:rsidP="00A9280A">
            <w:pPr>
              <w:ind w:left="280" w:hanging="280"/>
              <w:rPr>
                <w:ins w:id="6569" w:author="User" w:date="2021-09-13T18:13:00Z"/>
                <w:rFonts w:ascii="標楷體" w:hAnsi="標楷體"/>
              </w:rPr>
            </w:pPr>
            <w:ins w:id="6570" w:author="User" w:date="2021-09-13T18:13:00Z">
              <w:r w:rsidRPr="003C5E10">
                <w:rPr>
                  <w:rFonts w:ascii="標楷體" w:hAnsi="標楷體"/>
                  <w:noProof/>
                </w:rPr>
                <w:t>永續路</w:t>
              </w:r>
            </w:ins>
          </w:p>
        </w:tc>
        <w:tc>
          <w:tcPr>
            <w:tcW w:w="836" w:type="dxa"/>
          </w:tcPr>
          <w:p w14:paraId="5510A911" w14:textId="77777777" w:rsidR="00455E81" w:rsidRPr="003C5E10" w:rsidRDefault="00455E81" w:rsidP="00A9280A">
            <w:pPr>
              <w:ind w:left="280" w:hanging="280"/>
              <w:rPr>
                <w:ins w:id="6571" w:author="User" w:date="2021-09-13T18:13:00Z"/>
                <w:rFonts w:hint="eastAsia"/>
              </w:rPr>
            </w:pPr>
            <w:ins w:id="6572" w:author="User" w:date="2021-09-13T18:13:00Z">
              <w:r w:rsidRPr="003C5E10">
                <w:rPr>
                  <w:rFonts w:hint="eastAsia"/>
                </w:rPr>
                <w:t>120</w:t>
              </w:r>
            </w:ins>
          </w:p>
        </w:tc>
        <w:tc>
          <w:tcPr>
            <w:tcW w:w="2189" w:type="dxa"/>
          </w:tcPr>
          <w:p w14:paraId="7B32CFBB" w14:textId="77777777" w:rsidR="00455E81" w:rsidRPr="003C5E10" w:rsidRDefault="00455E81" w:rsidP="00A9280A">
            <w:pPr>
              <w:ind w:left="280" w:hanging="280"/>
              <w:rPr>
                <w:ins w:id="6573" w:author="User" w:date="2021-09-13T18:13:00Z"/>
                <w:rFonts w:ascii="標楷體" w:hAnsi="標楷體"/>
              </w:rPr>
            </w:pPr>
            <w:ins w:id="6574" w:author="User" w:date="2021-09-13T18:13:00Z">
              <w:r w:rsidRPr="003C5E10">
                <w:rPr>
                  <w:rFonts w:ascii="標楷體" w:hAnsi="標楷體" w:cs="SimSun"/>
                  <w:noProof/>
                </w:rPr>
                <w:t>州南二街</w:t>
              </w:r>
            </w:ins>
          </w:p>
        </w:tc>
      </w:tr>
      <w:tr w:rsidR="00455E81" w:rsidRPr="003C5E10" w14:paraId="2B29F34A" w14:textId="77777777" w:rsidTr="00A9280A">
        <w:trPr>
          <w:trHeight w:hRule="exact" w:val="454"/>
          <w:jc w:val="center"/>
          <w:ins w:id="6575" w:author="User" w:date="2021-09-13T18:13:00Z"/>
        </w:trPr>
        <w:tc>
          <w:tcPr>
            <w:tcW w:w="830" w:type="dxa"/>
          </w:tcPr>
          <w:p w14:paraId="3FE7F634" w14:textId="77777777" w:rsidR="00455E81" w:rsidRPr="003C5E10" w:rsidRDefault="00455E81" w:rsidP="00A9280A">
            <w:pPr>
              <w:ind w:left="270" w:hanging="270"/>
              <w:rPr>
                <w:ins w:id="6576" w:author="User" w:date="2021-09-13T18:13:00Z"/>
                <w:rFonts w:hint="eastAsia"/>
              </w:rPr>
            </w:pPr>
            <w:ins w:id="6577" w:author="User" w:date="2021-09-13T18:13:00Z">
              <w:r w:rsidRPr="003C5E10">
                <w:rPr>
                  <w:noProof/>
                  <w:spacing w:val="-10"/>
                </w:rPr>
                <w:t>29</w:t>
              </w:r>
            </w:ins>
          </w:p>
        </w:tc>
        <w:tc>
          <w:tcPr>
            <w:tcW w:w="2189" w:type="dxa"/>
          </w:tcPr>
          <w:p w14:paraId="40DCEF53" w14:textId="77777777" w:rsidR="00455E81" w:rsidRPr="003C5E10" w:rsidRDefault="00455E81" w:rsidP="00A9280A">
            <w:pPr>
              <w:ind w:left="280" w:hanging="280"/>
              <w:rPr>
                <w:ins w:id="6578" w:author="User" w:date="2021-09-13T18:13:00Z"/>
                <w:rFonts w:ascii="標楷體" w:hAnsi="標楷體"/>
              </w:rPr>
            </w:pPr>
            <w:ins w:id="6579" w:author="User" w:date="2021-09-13T18:13:00Z">
              <w:r w:rsidRPr="003C5E10">
                <w:rPr>
                  <w:rFonts w:ascii="標楷體" w:hAnsi="標楷體"/>
                  <w:noProof/>
                </w:rPr>
                <w:t>敦安街</w:t>
              </w:r>
            </w:ins>
          </w:p>
        </w:tc>
        <w:tc>
          <w:tcPr>
            <w:tcW w:w="839" w:type="dxa"/>
          </w:tcPr>
          <w:p w14:paraId="76D61319" w14:textId="77777777" w:rsidR="00455E81" w:rsidRPr="003C5E10" w:rsidRDefault="00455E81" w:rsidP="00A9280A">
            <w:pPr>
              <w:ind w:left="280" w:hanging="280"/>
              <w:rPr>
                <w:ins w:id="6580" w:author="User" w:date="2021-09-13T18:13:00Z"/>
                <w:rFonts w:hint="eastAsia"/>
              </w:rPr>
            </w:pPr>
            <w:ins w:id="6581" w:author="User" w:date="2021-09-13T18:13:00Z">
              <w:r w:rsidRPr="003C5E10">
                <w:rPr>
                  <w:noProof/>
                </w:rPr>
                <w:t>75</w:t>
              </w:r>
            </w:ins>
          </w:p>
        </w:tc>
        <w:tc>
          <w:tcPr>
            <w:tcW w:w="2189" w:type="dxa"/>
          </w:tcPr>
          <w:p w14:paraId="0DA79F05" w14:textId="77777777" w:rsidR="00455E81" w:rsidRPr="003C5E10" w:rsidRDefault="00455E81" w:rsidP="00A9280A">
            <w:pPr>
              <w:ind w:left="280" w:hanging="280"/>
              <w:rPr>
                <w:ins w:id="6582" w:author="User" w:date="2021-09-13T18:13:00Z"/>
                <w:rFonts w:ascii="標楷體" w:hAnsi="標楷體"/>
              </w:rPr>
            </w:pPr>
            <w:ins w:id="6583" w:author="User" w:date="2021-09-13T18:13:00Z">
              <w:r w:rsidRPr="003C5E10">
                <w:rPr>
                  <w:rFonts w:ascii="標楷體" w:hAnsi="標楷體" w:cs="SimSun"/>
                  <w:noProof/>
                </w:rPr>
                <w:t>永續一街</w:t>
              </w:r>
            </w:ins>
          </w:p>
        </w:tc>
        <w:tc>
          <w:tcPr>
            <w:tcW w:w="836" w:type="dxa"/>
          </w:tcPr>
          <w:p w14:paraId="728C3CE2" w14:textId="77777777" w:rsidR="00455E81" w:rsidRPr="003C5E10" w:rsidRDefault="00455E81" w:rsidP="00A9280A">
            <w:pPr>
              <w:ind w:left="280" w:hanging="280"/>
              <w:rPr>
                <w:ins w:id="6584" w:author="User" w:date="2021-09-13T18:13:00Z"/>
                <w:rFonts w:hint="eastAsia"/>
              </w:rPr>
            </w:pPr>
            <w:ins w:id="6585" w:author="User" w:date="2021-09-13T18:13:00Z">
              <w:r w:rsidRPr="003C5E10">
                <w:rPr>
                  <w:rFonts w:hint="eastAsia"/>
                </w:rPr>
                <w:t>121</w:t>
              </w:r>
            </w:ins>
          </w:p>
        </w:tc>
        <w:tc>
          <w:tcPr>
            <w:tcW w:w="2189" w:type="dxa"/>
          </w:tcPr>
          <w:p w14:paraId="0908A18A" w14:textId="77777777" w:rsidR="00455E81" w:rsidRPr="003C5E10" w:rsidRDefault="00455E81" w:rsidP="00A9280A">
            <w:pPr>
              <w:ind w:left="280" w:hanging="280"/>
              <w:rPr>
                <w:ins w:id="6586" w:author="User" w:date="2021-09-13T18:13:00Z"/>
                <w:rFonts w:ascii="標楷體" w:hAnsi="標楷體"/>
              </w:rPr>
            </w:pPr>
            <w:ins w:id="6587" w:author="User" w:date="2021-09-13T18:13:00Z">
              <w:r w:rsidRPr="003C5E10">
                <w:rPr>
                  <w:rFonts w:ascii="標楷體" w:hAnsi="標楷體" w:cs="SimSun"/>
                  <w:noProof/>
                </w:rPr>
                <w:t>州南三街</w:t>
              </w:r>
            </w:ins>
          </w:p>
        </w:tc>
      </w:tr>
      <w:tr w:rsidR="00455E81" w:rsidRPr="003C5E10" w14:paraId="06F802FC" w14:textId="77777777" w:rsidTr="00A9280A">
        <w:trPr>
          <w:trHeight w:hRule="exact" w:val="454"/>
          <w:jc w:val="center"/>
          <w:ins w:id="6588" w:author="User" w:date="2021-09-13T18:13:00Z"/>
        </w:trPr>
        <w:tc>
          <w:tcPr>
            <w:tcW w:w="830" w:type="dxa"/>
          </w:tcPr>
          <w:p w14:paraId="036734A7" w14:textId="77777777" w:rsidR="00455E81" w:rsidRPr="003C5E10" w:rsidRDefault="00455E81" w:rsidP="00A9280A">
            <w:pPr>
              <w:ind w:left="270" w:hanging="270"/>
              <w:rPr>
                <w:ins w:id="6589" w:author="User" w:date="2021-09-13T18:13:00Z"/>
                <w:rFonts w:hint="eastAsia"/>
              </w:rPr>
            </w:pPr>
            <w:ins w:id="6590" w:author="User" w:date="2021-09-13T18:13:00Z">
              <w:r w:rsidRPr="003C5E10">
                <w:rPr>
                  <w:noProof/>
                  <w:spacing w:val="-10"/>
                </w:rPr>
                <w:t>30</w:t>
              </w:r>
            </w:ins>
          </w:p>
        </w:tc>
        <w:tc>
          <w:tcPr>
            <w:tcW w:w="2189" w:type="dxa"/>
          </w:tcPr>
          <w:p w14:paraId="295BAB2F" w14:textId="77777777" w:rsidR="00455E81" w:rsidRPr="003C5E10" w:rsidRDefault="00455E81" w:rsidP="00A9280A">
            <w:pPr>
              <w:ind w:left="280" w:hanging="280"/>
              <w:rPr>
                <w:ins w:id="6591" w:author="User" w:date="2021-09-13T18:13:00Z"/>
                <w:rFonts w:ascii="標楷體" w:hAnsi="標楷體"/>
              </w:rPr>
            </w:pPr>
            <w:ins w:id="6592" w:author="User" w:date="2021-09-13T18:13:00Z">
              <w:r w:rsidRPr="003C5E10">
                <w:rPr>
                  <w:rFonts w:ascii="標楷體" w:hAnsi="標楷體"/>
                  <w:noProof/>
                </w:rPr>
                <w:t>開安一街</w:t>
              </w:r>
            </w:ins>
          </w:p>
        </w:tc>
        <w:tc>
          <w:tcPr>
            <w:tcW w:w="839" w:type="dxa"/>
          </w:tcPr>
          <w:p w14:paraId="3CC2EC9C" w14:textId="77777777" w:rsidR="00455E81" w:rsidRPr="003C5E10" w:rsidRDefault="00455E81" w:rsidP="00A9280A">
            <w:pPr>
              <w:ind w:left="280" w:hanging="280"/>
              <w:rPr>
                <w:ins w:id="6593" w:author="User" w:date="2021-09-13T18:13:00Z"/>
                <w:rFonts w:hint="eastAsia"/>
              </w:rPr>
            </w:pPr>
            <w:ins w:id="6594" w:author="User" w:date="2021-09-13T18:13:00Z">
              <w:r w:rsidRPr="003C5E10">
                <w:rPr>
                  <w:noProof/>
                </w:rPr>
                <w:t>76</w:t>
              </w:r>
            </w:ins>
          </w:p>
        </w:tc>
        <w:tc>
          <w:tcPr>
            <w:tcW w:w="2189" w:type="dxa"/>
          </w:tcPr>
          <w:p w14:paraId="1CFC01E7" w14:textId="77777777" w:rsidR="00455E81" w:rsidRPr="003C5E10" w:rsidRDefault="00455E81" w:rsidP="00A9280A">
            <w:pPr>
              <w:ind w:left="280" w:hanging="280"/>
              <w:rPr>
                <w:ins w:id="6595" w:author="User" w:date="2021-09-13T18:13:00Z"/>
                <w:rFonts w:ascii="標楷體" w:hAnsi="標楷體"/>
              </w:rPr>
            </w:pPr>
            <w:ins w:id="6596" w:author="User" w:date="2021-09-13T18:13:00Z">
              <w:r w:rsidRPr="003C5E10">
                <w:rPr>
                  <w:rFonts w:ascii="標楷體" w:hAnsi="標楷體" w:cs="SimSun"/>
                  <w:noProof/>
                </w:rPr>
                <w:t>永續二街</w:t>
              </w:r>
            </w:ins>
          </w:p>
        </w:tc>
        <w:tc>
          <w:tcPr>
            <w:tcW w:w="836" w:type="dxa"/>
          </w:tcPr>
          <w:p w14:paraId="0AE1BD9C" w14:textId="77777777" w:rsidR="00455E81" w:rsidRPr="003C5E10" w:rsidRDefault="00455E81" w:rsidP="00A9280A">
            <w:pPr>
              <w:ind w:left="280" w:hanging="280"/>
              <w:rPr>
                <w:ins w:id="6597" w:author="User" w:date="2021-09-13T18:13:00Z"/>
                <w:rFonts w:hint="eastAsia"/>
              </w:rPr>
            </w:pPr>
            <w:ins w:id="6598" w:author="User" w:date="2021-09-13T18:13:00Z">
              <w:r w:rsidRPr="003C5E10">
                <w:rPr>
                  <w:rFonts w:hint="eastAsia"/>
                </w:rPr>
                <w:t>122</w:t>
              </w:r>
            </w:ins>
          </w:p>
        </w:tc>
        <w:tc>
          <w:tcPr>
            <w:tcW w:w="2189" w:type="dxa"/>
          </w:tcPr>
          <w:p w14:paraId="1133B01D" w14:textId="77777777" w:rsidR="00455E81" w:rsidRPr="003C5E10" w:rsidRDefault="00455E81" w:rsidP="00A9280A">
            <w:pPr>
              <w:ind w:left="280" w:hanging="280"/>
              <w:rPr>
                <w:ins w:id="6599" w:author="User" w:date="2021-09-13T18:13:00Z"/>
                <w:rFonts w:ascii="標楷體" w:hAnsi="標楷體"/>
              </w:rPr>
            </w:pPr>
            <w:ins w:id="6600" w:author="User" w:date="2021-09-13T18:13:00Z">
              <w:r w:rsidRPr="003C5E10">
                <w:rPr>
                  <w:rFonts w:ascii="標楷體" w:hAnsi="標楷體" w:cs="SimSun"/>
                  <w:noProof/>
                </w:rPr>
                <w:t>州南四街</w:t>
              </w:r>
            </w:ins>
          </w:p>
        </w:tc>
      </w:tr>
      <w:tr w:rsidR="00455E81" w:rsidRPr="003C5E10" w14:paraId="4180473D" w14:textId="77777777" w:rsidTr="00A9280A">
        <w:trPr>
          <w:trHeight w:hRule="exact" w:val="454"/>
          <w:jc w:val="center"/>
          <w:ins w:id="6601" w:author="User" w:date="2021-09-13T18:13:00Z"/>
        </w:trPr>
        <w:tc>
          <w:tcPr>
            <w:tcW w:w="830" w:type="dxa"/>
          </w:tcPr>
          <w:p w14:paraId="739724BB" w14:textId="77777777" w:rsidR="00455E81" w:rsidRPr="003C5E10" w:rsidRDefault="00455E81" w:rsidP="00A9280A">
            <w:pPr>
              <w:ind w:left="270" w:hanging="270"/>
              <w:rPr>
                <w:ins w:id="6602" w:author="User" w:date="2021-09-13T18:13:00Z"/>
                <w:rFonts w:hint="eastAsia"/>
              </w:rPr>
            </w:pPr>
            <w:ins w:id="6603" w:author="User" w:date="2021-09-13T18:13:00Z">
              <w:r w:rsidRPr="003C5E10">
                <w:rPr>
                  <w:noProof/>
                  <w:spacing w:val="-10"/>
                </w:rPr>
                <w:t>31</w:t>
              </w:r>
            </w:ins>
          </w:p>
        </w:tc>
        <w:tc>
          <w:tcPr>
            <w:tcW w:w="2189" w:type="dxa"/>
          </w:tcPr>
          <w:p w14:paraId="08691A11" w14:textId="77777777" w:rsidR="00455E81" w:rsidRPr="003C5E10" w:rsidRDefault="00455E81" w:rsidP="00A9280A">
            <w:pPr>
              <w:ind w:left="280" w:hanging="280"/>
              <w:rPr>
                <w:ins w:id="6604" w:author="User" w:date="2021-09-13T18:13:00Z"/>
                <w:rFonts w:ascii="標楷體" w:hAnsi="標楷體"/>
              </w:rPr>
            </w:pPr>
            <w:ins w:id="6605" w:author="User" w:date="2021-09-13T18:13:00Z">
              <w:r w:rsidRPr="003C5E10">
                <w:rPr>
                  <w:rFonts w:ascii="標楷體" w:hAnsi="標楷體"/>
                  <w:noProof/>
                </w:rPr>
                <w:t>開安二街</w:t>
              </w:r>
            </w:ins>
          </w:p>
        </w:tc>
        <w:tc>
          <w:tcPr>
            <w:tcW w:w="839" w:type="dxa"/>
            <w:shd w:val="clear" w:color="auto" w:fill="FFFFFF" w:themeFill="background1"/>
          </w:tcPr>
          <w:p w14:paraId="4319A2AA" w14:textId="77777777" w:rsidR="00455E81" w:rsidRPr="003C5E10" w:rsidRDefault="00455E81" w:rsidP="00A9280A">
            <w:pPr>
              <w:ind w:left="280" w:hanging="280"/>
              <w:rPr>
                <w:ins w:id="6606" w:author="User" w:date="2021-09-13T18:13:00Z"/>
                <w:rFonts w:hint="eastAsia"/>
              </w:rPr>
            </w:pPr>
            <w:ins w:id="6607" w:author="User" w:date="2021-09-13T18:13:00Z">
              <w:r w:rsidRPr="003C5E10">
                <w:rPr>
                  <w:noProof/>
                </w:rPr>
                <w:t>77</w:t>
              </w:r>
            </w:ins>
          </w:p>
        </w:tc>
        <w:tc>
          <w:tcPr>
            <w:tcW w:w="2189" w:type="dxa"/>
            <w:shd w:val="clear" w:color="auto" w:fill="FFFFFF" w:themeFill="background1"/>
          </w:tcPr>
          <w:p w14:paraId="49823F34" w14:textId="77777777" w:rsidR="00455E81" w:rsidRPr="003C5E10" w:rsidRDefault="00455E81" w:rsidP="00A9280A">
            <w:pPr>
              <w:ind w:left="280" w:hanging="280"/>
              <w:rPr>
                <w:ins w:id="6608" w:author="User" w:date="2021-09-13T18:13:00Z"/>
                <w:rFonts w:ascii="標楷體" w:hAnsi="標楷體"/>
              </w:rPr>
            </w:pPr>
            <w:ins w:id="6609" w:author="User" w:date="2021-09-13T18:13:00Z">
              <w:r w:rsidRPr="003C5E10">
                <w:rPr>
                  <w:rFonts w:ascii="標楷體" w:hAnsi="標楷體"/>
                  <w:noProof/>
                </w:rPr>
                <w:t>十二佃路</w:t>
              </w:r>
            </w:ins>
          </w:p>
        </w:tc>
        <w:tc>
          <w:tcPr>
            <w:tcW w:w="836" w:type="dxa"/>
            <w:shd w:val="clear" w:color="auto" w:fill="FFFFFF" w:themeFill="background1"/>
          </w:tcPr>
          <w:p w14:paraId="24BF99DD" w14:textId="77777777" w:rsidR="00455E81" w:rsidRPr="003C5E10" w:rsidRDefault="00455E81" w:rsidP="00A9280A">
            <w:pPr>
              <w:ind w:left="280" w:hanging="280"/>
              <w:rPr>
                <w:ins w:id="6610" w:author="User" w:date="2021-09-13T18:13:00Z"/>
                <w:rFonts w:hint="eastAsia"/>
              </w:rPr>
            </w:pPr>
            <w:ins w:id="6611" w:author="User" w:date="2021-09-13T18:13:00Z">
              <w:r w:rsidRPr="003C5E10">
                <w:rPr>
                  <w:rFonts w:hint="eastAsia"/>
                </w:rPr>
                <w:t>123</w:t>
              </w:r>
            </w:ins>
          </w:p>
        </w:tc>
        <w:tc>
          <w:tcPr>
            <w:tcW w:w="2189" w:type="dxa"/>
            <w:shd w:val="clear" w:color="auto" w:fill="FFFFFF" w:themeFill="background1"/>
          </w:tcPr>
          <w:p w14:paraId="657E834E" w14:textId="77777777" w:rsidR="00455E81" w:rsidRPr="003C5E10" w:rsidRDefault="00455E81" w:rsidP="00A9280A">
            <w:pPr>
              <w:ind w:left="280" w:hanging="280"/>
              <w:rPr>
                <w:ins w:id="6612" w:author="User" w:date="2021-09-13T18:13:00Z"/>
                <w:rFonts w:ascii="標楷體" w:hAnsi="標楷體"/>
              </w:rPr>
            </w:pPr>
            <w:ins w:id="6613" w:author="User" w:date="2021-09-13T18:13:00Z">
              <w:r w:rsidRPr="003C5E10">
                <w:rPr>
                  <w:rFonts w:ascii="標楷體" w:hAnsi="標楷體" w:cs="SimSun"/>
                  <w:noProof/>
                </w:rPr>
                <w:t>州南五街</w:t>
              </w:r>
            </w:ins>
          </w:p>
        </w:tc>
      </w:tr>
      <w:tr w:rsidR="00455E81" w:rsidRPr="003C5E10" w14:paraId="08EBC568" w14:textId="77777777" w:rsidTr="00A9280A">
        <w:trPr>
          <w:trHeight w:hRule="exact" w:val="454"/>
          <w:jc w:val="center"/>
          <w:ins w:id="6614" w:author="User" w:date="2021-09-13T18:13:00Z"/>
        </w:trPr>
        <w:tc>
          <w:tcPr>
            <w:tcW w:w="830" w:type="dxa"/>
          </w:tcPr>
          <w:p w14:paraId="7139CB52" w14:textId="77777777" w:rsidR="00455E81" w:rsidRPr="003C5E10" w:rsidRDefault="00455E81" w:rsidP="00A9280A">
            <w:pPr>
              <w:ind w:left="270" w:hanging="270"/>
              <w:rPr>
                <w:ins w:id="6615" w:author="User" w:date="2021-09-13T18:13:00Z"/>
                <w:rFonts w:hint="eastAsia"/>
              </w:rPr>
            </w:pPr>
            <w:ins w:id="6616" w:author="User" w:date="2021-09-13T18:13:00Z">
              <w:r w:rsidRPr="003C5E10">
                <w:rPr>
                  <w:noProof/>
                  <w:spacing w:val="-10"/>
                </w:rPr>
                <w:t>32</w:t>
              </w:r>
            </w:ins>
          </w:p>
        </w:tc>
        <w:tc>
          <w:tcPr>
            <w:tcW w:w="2189" w:type="dxa"/>
          </w:tcPr>
          <w:p w14:paraId="5139F2A9" w14:textId="77777777" w:rsidR="00455E81" w:rsidRPr="003C5E10" w:rsidRDefault="00455E81" w:rsidP="00A9280A">
            <w:pPr>
              <w:ind w:left="280" w:hanging="280"/>
              <w:rPr>
                <w:ins w:id="6617" w:author="User" w:date="2021-09-13T18:13:00Z"/>
                <w:rFonts w:ascii="標楷體" w:hAnsi="標楷體"/>
              </w:rPr>
            </w:pPr>
            <w:ins w:id="6618" w:author="User" w:date="2021-09-13T18:13:00Z">
              <w:r w:rsidRPr="003C5E10">
                <w:rPr>
                  <w:rFonts w:ascii="標楷體" w:hAnsi="標楷體"/>
                  <w:noProof/>
                </w:rPr>
                <w:t>開安三街</w:t>
              </w:r>
            </w:ins>
          </w:p>
        </w:tc>
        <w:tc>
          <w:tcPr>
            <w:tcW w:w="839" w:type="dxa"/>
            <w:shd w:val="clear" w:color="auto" w:fill="FFFFFF" w:themeFill="background1"/>
          </w:tcPr>
          <w:p w14:paraId="371F308F" w14:textId="77777777" w:rsidR="00455E81" w:rsidRPr="003C5E10" w:rsidRDefault="00455E81" w:rsidP="00A9280A">
            <w:pPr>
              <w:ind w:left="280" w:hanging="280"/>
              <w:rPr>
                <w:ins w:id="6619" w:author="User" w:date="2021-09-13T18:13:00Z"/>
                <w:rFonts w:hint="eastAsia"/>
              </w:rPr>
            </w:pPr>
            <w:ins w:id="6620" w:author="User" w:date="2021-09-13T18:13:00Z">
              <w:r w:rsidRPr="003C5E10">
                <w:rPr>
                  <w:noProof/>
                </w:rPr>
                <w:t>78</w:t>
              </w:r>
            </w:ins>
          </w:p>
        </w:tc>
        <w:tc>
          <w:tcPr>
            <w:tcW w:w="2189" w:type="dxa"/>
            <w:shd w:val="clear" w:color="auto" w:fill="FFFFFF" w:themeFill="background1"/>
          </w:tcPr>
          <w:p w14:paraId="4296BEC2" w14:textId="77777777" w:rsidR="00455E81" w:rsidRPr="003C5E10" w:rsidRDefault="00455E81" w:rsidP="00A9280A">
            <w:pPr>
              <w:ind w:left="280" w:hanging="280"/>
              <w:rPr>
                <w:ins w:id="6621" w:author="User" w:date="2021-09-13T18:13:00Z"/>
                <w:rFonts w:ascii="標楷體" w:hAnsi="標楷體"/>
              </w:rPr>
            </w:pPr>
            <w:ins w:id="6622" w:author="User" w:date="2021-09-13T18:13:00Z">
              <w:r w:rsidRPr="003C5E10">
                <w:rPr>
                  <w:rFonts w:ascii="標楷體" w:hAnsi="標楷體"/>
                  <w:noProof/>
                </w:rPr>
                <w:t>工明一路</w:t>
              </w:r>
            </w:ins>
          </w:p>
        </w:tc>
        <w:tc>
          <w:tcPr>
            <w:tcW w:w="836" w:type="dxa"/>
            <w:shd w:val="clear" w:color="auto" w:fill="FFFFFF" w:themeFill="background1"/>
          </w:tcPr>
          <w:p w14:paraId="2C20E607" w14:textId="77777777" w:rsidR="00455E81" w:rsidRPr="003C5E10" w:rsidRDefault="00455E81" w:rsidP="00A9280A">
            <w:pPr>
              <w:ind w:left="280" w:hanging="280"/>
              <w:rPr>
                <w:ins w:id="6623" w:author="User" w:date="2021-09-13T18:13:00Z"/>
                <w:rFonts w:hint="eastAsia"/>
              </w:rPr>
            </w:pPr>
            <w:ins w:id="6624" w:author="User" w:date="2021-09-13T18:13:00Z">
              <w:r w:rsidRPr="003C5E10">
                <w:rPr>
                  <w:rFonts w:hint="eastAsia"/>
                </w:rPr>
                <w:t>124</w:t>
              </w:r>
            </w:ins>
          </w:p>
        </w:tc>
        <w:tc>
          <w:tcPr>
            <w:tcW w:w="2189" w:type="dxa"/>
            <w:shd w:val="clear" w:color="auto" w:fill="FFFFFF" w:themeFill="background1"/>
          </w:tcPr>
          <w:p w14:paraId="05257450" w14:textId="77777777" w:rsidR="00455E81" w:rsidRPr="003C5E10" w:rsidRDefault="00455E81" w:rsidP="00A9280A">
            <w:pPr>
              <w:ind w:left="280" w:hanging="280"/>
              <w:rPr>
                <w:ins w:id="6625" w:author="User" w:date="2021-09-13T18:13:00Z"/>
                <w:rFonts w:ascii="標楷體" w:hAnsi="標楷體"/>
              </w:rPr>
            </w:pPr>
            <w:ins w:id="6626" w:author="User" w:date="2021-09-13T18:13:00Z">
              <w:r w:rsidRPr="003C5E10">
                <w:rPr>
                  <w:rFonts w:ascii="標楷體" w:hAnsi="標楷體"/>
                  <w:noProof/>
                </w:rPr>
                <w:t>州南六街</w:t>
              </w:r>
            </w:ins>
          </w:p>
        </w:tc>
      </w:tr>
      <w:tr w:rsidR="00455E81" w:rsidRPr="003C5E10" w14:paraId="0080C043" w14:textId="77777777" w:rsidTr="00A9280A">
        <w:trPr>
          <w:trHeight w:hRule="exact" w:val="454"/>
          <w:jc w:val="center"/>
          <w:ins w:id="6627" w:author="User" w:date="2021-09-13T18:13:00Z"/>
        </w:trPr>
        <w:tc>
          <w:tcPr>
            <w:tcW w:w="830" w:type="dxa"/>
          </w:tcPr>
          <w:p w14:paraId="5800DDED" w14:textId="77777777" w:rsidR="00455E81" w:rsidRPr="003C5E10" w:rsidRDefault="00455E81" w:rsidP="00A9280A">
            <w:pPr>
              <w:ind w:left="270" w:hanging="270"/>
              <w:rPr>
                <w:ins w:id="6628" w:author="User" w:date="2021-09-13T18:13:00Z"/>
                <w:rFonts w:hint="eastAsia"/>
              </w:rPr>
            </w:pPr>
            <w:ins w:id="6629" w:author="User" w:date="2021-09-13T18:13:00Z">
              <w:r w:rsidRPr="003C5E10">
                <w:rPr>
                  <w:noProof/>
                  <w:spacing w:val="-10"/>
                </w:rPr>
                <w:t>33</w:t>
              </w:r>
            </w:ins>
          </w:p>
        </w:tc>
        <w:tc>
          <w:tcPr>
            <w:tcW w:w="2189" w:type="dxa"/>
          </w:tcPr>
          <w:p w14:paraId="344EC150" w14:textId="77777777" w:rsidR="00455E81" w:rsidRPr="003C5E10" w:rsidRDefault="00455E81" w:rsidP="00A9280A">
            <w:pPr>
              <w:ind w:left="280" w:hanging="280"/>
              <w:rPr>
                <w:ins w:id="6630" w:author="User" w:date="2021-09-13T18:13:00Z"/>
                <w:rFonts w:ascii="標楷體" w:hAnsi="標楷體"/>
              </w:rPr>
            </w:pPr>
            <w:ins w:id="6631" w:author="User" w:date="2021-09-13T18:13:00Z">
              <w:r w:rsidRPr="003C5E10">
                <w:rPr>
                  <w:rFonts w:ascii="標楷體" w:hAnsi="標楷體"/>
                  <w:noProof/>
                </w:rPr>
                <w:t>開安五街</w:t>
              </w:r>
            </w:ins>
          </w:p>
        </w:tc>
        <w:tc>
          <w:tcPr>
            <w:tcW w:w="839" w:type="dxa"/>
            <w:shd w:val="clear" w:color="auto" w:fill="FFFFFF" w:themeFill="background1"/>
          </w:tcPr>
          <w:p w14:paraId="4C5AE956" w14:textId="77777777" w:rsidR="00455E81" w:rsidRPr="003C5E10" w:rsidRDefault="00455E81" w:rsidP="00A9280A">
            <w:pPr>
              <w:ind w:left="280" w:hanging="280"/>
              <w:rPr>
                <w:ins w:id="6632" w:author="User" w:date="2021-09-13T18:13:00Z"/>
                <w:rFonts w:hint="eastAsia"/>
              </w:rPr>
            </w:pPr>
            <w:ins w:id="6633" w:author="User" w:date="2021-09-13T18:13:00Z">
              <w:r w:rsidRPr="003C5E10">
                <w:rPr>
                  <w:noProof/>
                </w:rPr>
                <w:t>79</w:t>
              </w:r>
            </w:ins>
          </w:p>
        </w:tc>
        <w:tc>
          <w:tcPr>
            <w:tcW w:w="2189" w:type="dxa"/>
            <w:shd w:val="clear" w:color="auto" w:fill="FFFFFF" w:themeFill="background1"/>
          </w:tcPr>
          <w:p w14:paraId="56B668D3" w14:textId="77777777" w:rsidR="00455E81" w:rsidRPr="003C5E10" w:rsidRDefault="00455E81" w:rsidP="00A9280A">
            <w:pPr>
              <w:ind w:left="280" w:hanging="280"/>
              <w:rPr>
                <w:ins w:id="6634" w:author="User" w:date="2021-09-13T18:13:00Z"/>
                <w:rFonts w:ascii="標楷體" w:hAnsi="標楷體"/>
              </w:rPr>
            </w:pPr>
            <w:ins w:id="6635" w:author="User" w:date="2021-09-13T18:13:00Z">
              <w:r w:rsidRPr="003C5E10">
                <w:rPr>
                  <w:rFonts w:ascii="標楷體" w:hAnsi="標楷體"/>
                  <w:noProof/>
                </w:rPr>
                <w:t>工明二路</w:t>
              </w:r>
            </w:ins>
          </w:p>
        </w:tc>
        <w:tc>
          <w:tcPr>
            <w:tcW w:w="836" w:type="dxa"/>
            <w:shd w:val="clear" w:color="auto" w:fill="FFFFFF" w:themeFill="background1"/>
          </w:tcPr>
          <w:p w14:paraId="2EE045AA" w14:textId="77777777" w:rsidR="00455E81" w:rsidRPr="003C5E10" w:rsidRDefault="00455E81" w:rsidP="00A9280A">
            <w:pPr>
              <w:ind w:left="280" w:hanging="280"/>
              <w:rPr>
                <w:ins w:id="6636" w:author="User" w:date="2021-09-13T18:13:00Z"/>
                <w:rFonts w:hint="eastAsia"/>
              </w:rPr>
            </w:pPr>
            <w:ins w:id="6637" w:author="User" w:date="2021-09-13T18:13:00Z">
              <w:r w:rsidRPr="003C5E10">
                <w:rPr>
                  <w:rFonts w:hint="eastAsia"/>
                </w:rPr>
                <w:t>125</w:t>
              </w:r>
            </w:ins>
          </w:p>
        </w:tc>
        <w:tc>
          <w:tcPr>
            <w:tcW w:w="2189" w:type="dxa"/>
            <w:shd w:val="clear" w:color="auto" w:fill="FFFFFF" w:themeFill="background1"/>
          </w:tcPr>
          <w:p w14:paraId="6CDD4A85" w14:textId="77777777" w:rsidR="00455E81" w:rsidRPr="003C5E10" w:rsidRDefault="00455E81" w:rsidP="00A9280A">
            <w:pPr>
              <w:ind w:left="280" w:hanging="280"/>
              <w:rPr>
                <w:ins w:id="6638" w:author="User" w:date="2021-09-13T18:13:00Z"/>
                <w:rFonts w:ascii="標楷體" w:hAnsi="標楷體"/>
              </w:rPr>
            </w:pPr>
            <w:ins w:id="6639" w:author="User" w:date="2021-09-13T18:13:00Z">
              <w:r w:rsidRPr="003C5E10">
                <w:rPr>
                  <w:rFonts w:ascii="標楷體" w:hAnsi="標楷體" w:cs="SimSun"/>
                  <w:noProof/>
                </w:rPr>
                <w:t>州南七街</w:t>
              </w:r>
            </w:ins>
          </w:p>
        </w:tc>
      </w:tr>
      <w:tr w:rsidR="00455E81" w:rsidRPr="003C5E10" w14:paraId="005AF6C6" w14:textId="77777777" w:rsidTr="00A9280A">
        <w:trPr>
          <w:trHeight w:hRule="exact" w:val="454"/>
          <w:jc w:val="center"/>
          <w:ins w:id="6640" w:author="User" w:date="2021-09-13T18:13:00Z"/>
        </w:trPr>
        <w:tc>
          <w:tcPr>
            <w:tcW w:w="830" w:type="dxa"/>
          </w:tcPr>
          <w:p w14:paraId="665C8C33" w14:textId="77777777" w:rsidR="00455E81" w:rsidRPr="003C5E10" w:rsidRDefault="00455E81" w:rsidP="00A9280A">
            <w:pPr>
              <w:ind w:left="270" w:hanging="270"/>
              <w:rPr>
                <w:ins w:id="6641" w:author="User" w:date="2021-09-13T18:13:00Z"/>
                <w:rFonts w:hint="eastAsia"/>
              </w:rPr>
            </w:pPr>
            <w:ins w:id="6642" w:author="User" w:date="2021-09-13T18:13:00Z">
              <w:r w:rsidRPr="003C5E10">
                <w:rPr>
                  <w:noProof/>
                  <w:spacing w:val="-10"/>
                </w:rPr>
                <w:t>34</w:t>
              </w:r>
            </w:ins>
          </w:p>
        </w:tc>
        <w:tc>
          <w:tcPr>
            <w:tcW w:w="2189" w:type="dxa"/>
          </w:tcPr>
          <w:p w14:paraId="077B73C6" w14:textId="77777777" w:rsidR="00455E81" w:rsidRPr="003C5E10" w:rsidRDefault="00455E81" w:rsidP="00A9280A">
            <w:pPr>
              <w:ind w:left="280" w:hanging="280"/>
              <w:rPr>
                <w:ins w:id="6643" w:author="User" w:date="2021-09-13T18:13:00Z"/>
                <w:rFonts w:ascii="標楷體" w:hAnsi="標楷體"/>
              </w:rPr>
            </w:pPr>
            <w:ins w:id="6644" w:author="User" w:date="2021-09-13T18:13:00Z">
              <w:r w:rsidRPr="003C5E10">
                <w:rPr>
                  <w:rFonts w:ascii="標楷體" w:hAnsi="標楷體" w:cs="Arial Unicode MS"/>
                  <w:noProof/>
                </w:rPr>
                <w:t>開安六街</w:t>
              </w:r>
            </w:ins>
          </w:p>
        </w:tc>
        <w:tc>
          <w:tcPr>
            <w:tcW w:w="839" w:type="dxa"/>
            <w:shd w:val="clear" w:color="auto" w:fill="FFFFFF" w:themeFill="background1"/>
          </w:tcPr>
          <w:p w14:paraId="26151972" w14:textId="77777777" w:rsidR="00455E81" w:rsidRPr="003C5E10" w:rsidRDefault="00455E81" w:rsidP="00A9280A">
            <w:pPr>
              <w:ind w:left="280" w:hanging="280"/>
              <w:rPr>
                <w:ins w:id="6645" w:author="User" w:date="2021-09-13T18:13:00Z"/>
                <w:rFonts w:hint="eastAsia"/>
              </w:rPr>
            </w:pPr>
            <w:ins w:id="6646" w:author="User" w:date="2021-09-13T18:13:00Z">
              <w:r w:rsidRPr="003C5E10">
                <w:rPr>
                  <w:noProof/>
                </w:rPr>
                <w:t>80</w:t>
              </w:r>
            </w:ins>
          </w:p>
        </w:tc>
        <w:tc>
          <w:tcPr>
            <w:tcW w:w="2189" w:type="dxa"/>
            <w:shd w:val="clear" w:color="auto" w:fill="FFFFFF" w:themeFill="background1"/>
          </w:tcPr>
          <w:p w14:paraId="127DEBD4" w14:textId="77777777" w:rsidR="00455E81" w:rsidRPr="003C5E10" w:rsidRDefault="00455E81" w:rsidP="00A9280A">
            <w:pPr>
              <w:ind w:left="280" w:hanging="280"/>
              <w:rPr>
                <w:ins w:id="6647" w:author="User" w:date="2021-09-13T18:13:00Z"/>
                <w:rFonts w:ascii="標楷體" w:hAnsi="標楷體"/>
              </w:rPr>
            </w:pPr>
            <w:ins w:id="6648" w:author="User" w:date="2021-09-13T18:13:00Z">
              <w:r w:rsidRPr="003C5E10">
                <w:rPr>
                  <w:rFonts w:ascii="標楷體" w:hAnsi="標楷體"/>
                  <w:noProof/>
                </w:rPr>
                <w:t>工明三路</w:t>
              </w:r>
            </w:ins>
          </w:p>
        </w:tc>
        <w:tc>
          <w:tcPr>
            <w:tcW w:w="836" w:type="dxa"/>
            <w:shd w:val="clear" w:color="auto" w:fill="FFFFFF" w:themeFill="background1"/>
          </w:tcPr>
          <w:p w14:paraId="03CCED73" w14:textId="77777777" w:rsidR="00455E81" w:rsidRPr="003C5E10" w:rsidRDefault="00455E81" w:rsidP="00A9280A">
            <w:pPr>
              <w:ind w:left="280" w:hanging="280"/>
              <w:rPr>
                <w:ins w:id="6649" w:author="User" w:date="2021-09-13T18:13:00Z"/>
                <w:rFonts w:hint="eastAsia"/>
              </w:rPr>
            </w:pPr>
            <w:ins w:id="6650" w:author="User" w:date="2021-09-13T18:13:00Z">
              <w:r w:rsidRPr="003C5E10">
                <w:rPr>
                  <w:rFonts w:hint="eastAsia"/>
                </w:rPr>
                <w:t>126</w:t>
              </w:r>
            </w:ins>
          </w:p>
        </w:tc>
        <w:tc>
          <w:tcPr>
            <w:tcW w:w="2189" w:type="dxa"/>
            <w:shd w:val="clear" w:color="auto" w:fill="FFFFFF" w:themeFill="background1"/>
          </w:tcPr>
          <w:p w14:paraId="67BE088D" w14:textId="77777777" w:rsidR="00455E81" w:rsidRPr="003C5E10" w:rsidRDefault="00455E81" w:rsidP="00A9280A">
            <w:pPr>
              <w:ind w:left="280" w:hanging="280"/>
              <w:rPr>
                <w:ins w:id="6651" w:author="User" w:date="2021-09-13T18:13:00Z"/>
                <w:rFonts w:ascii="標楷體" w:hAnsi="標楷體"/>
              </w:rPr>
            </w:pPr>
            <w:ins w:id="6652" w:author="User" w:date="2021-09-13T18:13:00Z">
              <w:r w:rsidRPr="003C5E10">
                <w:rPr>
                  <w:rFonts w:ascii="標楷體" w:hAnsi="標楷體" w:cs="SimSun"/>
                  <w:noProof/>
                </w:rPr>
                <w:t>州南八街</w:t>
              </w:r>
            </w:ins>
          </w:p>
        </w:tc>
      </w:tr>
      <w:tr w:rsidR="00455E81" w:rsidRPr="003C5E10" w14:paraId="1B32EB58" w14:textId="77777777" w:rsidTr="00A9280A">
        <w:trPr>
          <w:trHeight w:hRule="exact" w:val="454"/>
          <w:jc w:val="center"/>
          <w:ins w:id="6653" w:author="User" w:date="2021-09-13T18:13:00Z"/>
        </w:trPr>
        <w:tc>
          <w:tcPr>
            <w:tcW w:w="830" w:type="dxa"/>
          </w:tcPr>
          <w:p w14:paraId="3CB9AC79" w14:textId="77777777" w:rsidR="00455E81" w:rsidRPr="003C5E10" w:rsidRDefault="00455E81" w:rsidP="00A9280A">
            <w:pPr>
              <w:ind w:left="270" w:hanging="270"/>
              <w:rPr>
                <w:ins w:id="6654" w:author="User" w:date="2021-09-13T18:13:00Z"/>
                <w:rFonts w:hint="eastAsia"/>
              </w:rPr>
            </w:pPr>
            <w:ins w:id="6655" w:author="User" w:date="2021-09-13T18:13:00Z">
              <w:r w:rsidRPr="003C5E10">
                <w:rPr>
                  <w:noProof/>
                  <w:spacing w:val="-10"/>
                </w:rPr>
                <w:t>35</w:t>
              </w:r>
            </w:ins>
          </w:p>
        </w:tc>
        <w:tc>
          <w:tcPr>
            <w:tcW w:w="2189" w:type="dxa"/>
          </w:tcPr>
          <w:p w14:paraId="3A1A6DAF" w14:textId="77777777" w:rsidR="00455E81" w:rsidRPr="003C5E10" w:rsidRDefault="00455E81" w:rsidP="00A9280A">
            <w:pPr>
              <w:ind w:left="280" w:hanging="280"/>
              <w:rPr>
                <w:ins w:id="6656" w:author="User" w:date="2021-09-13T18:13:00Z"/>
                <w:rFonts w:ascii="標楷體" w:hAnsi="標楷體"/>
              </w:rPr>
            </w:pPr>
            <w:ins w:id="6657" w:author="User" w:date="2021-09-13T18:13:00Z">
              <w:r w:rsidRPr="003C5E10">
                <w:rPr>
                  <w:rFonts w:ascii="標楷體" w:hAnsi="標楷體"/>
                  <w:noProof/>
                </w:rPr>
                <w:t>開安四街</w:t>
              </w:r>
            </w:ins>
          </w:p>
        </w:tc>
        <w:tc>
          <w:tcPr>
            <w:tcW w:w="839" w:type="dxa"/>
            <w:shd w:val="clear" w:color="auto" w:fill="FFFFFF" w:themeFill="background1"/>
          </w:tcPr>
          <w:p w14:paraId="22EE9EA1" w14:textId="77777777" w:rsidR="00455E81" w:rsidRPr="003C5E10" w:rsidRDefault="00455E81" w:rsidP="00A9280A">
            <w:pPr>
              <w:ind w:left="280" w:hanging="280"/>
              <w:rPr>
                <w:ins w:id="6658" w:author="User" w:date="2021-09-13T18:13:00Z"/>
                <w:rFonts w:hint="eastAsia"/>
              </w:rPr>
            </w:pPr>
            <w:ins w:id="6659" w:author="User" w:date="2021-09-13T18:13:00Z">
              <w:r w:rsidRPr="003C5E10">
                <w:rPr>
                  <w:noProof/>
                </w:rPr>
                <w:t>81</w:t>
              </w:r>
            </w:ins>
          </w:p>
        </w:tc>
        <w:tc>
          <w:tcPr>
            <w:tcW w:w="2189" w:type="dxa"/>
            <w:shd w:val="clear" w:color="auto" w:fill="FFFFFF" w:themeFill="background1"/>
          </w:tcPr>
          <w:p w14:paraId="374847FA" w14:textId="77777777" w:rsidR="00455E81" w:rsidRPr="003C5E10" w:rsidRDefault="00455E81" w:rsidP="00A9280A">
            <w:pPr>
              <w:ind w:left="280" w:hanging="280"/>
              <w:rPr>
                <w:ins w:id="6660" w:author="User" w:date="2021-09-13T18:13:00Z"/>
                <w:rFonts w:ascii="標楷體" w:hAnsi="標楷體"/>
              </w:rPr>
            </w:pPr>
            <w:ins w:id="6661" w:author="User" w:date="2021-09-13T18:13:00Z">
              <w:r w:rsidRPr="003C5E10">
                <w:rPr>
                  <w:rFonts w:ascii="標楷體" w:hAnsi="標楷體"/>
                  <w:noProof/>
                </w:rPr>
                <w:t>工明五路</w:t>
              </w:r>
            </w:ins>
          </w:p>
        </w:tc>
        <w:tc>
          <w:tcPr>
            <w:tcW w:w="836" w:type="dxa"/>
            <w:shd w:val="clear" w:color="auto" w:fill="FFFFFF" w:themeFill="background1"/>
          </w:tcPr>
          <w:p w14:paraId="6AFE1237" w14:textId="77777777" w:rsidR="00455E81" w:rsidRPr="003C5E10" w:rsidRDefault="00455E81" w:rsidP="00A9280A">
            <w:pPr>
              <w:ind w:left="280" w:hanging="280"/>
              <w:rPr>
                <w:ins w:id="6662" w:author="User" w:date="2021-09-13T18:13:00Z"/>
                <w:rFonts w:hint="eastAsia"/>
              </w:rPr>
            </w:pPr>
            <w:ins w:id="6663" w:author="User" w:date="2021-09-13T18:13:00Z">
              <w:r w:rsidRPr="003C5E10">
                <w:rPr>
                  <w:rFonts w:hint="eastAsia"/>
                </w:rPr>
                <w:t>127</w:t>
              </w:r>
            </w:ins>
          </w:p>
        </w:tc>
        <w:tc>
          <w:tcPr>
            <w:tcW w:w="2189" w:type="dxa"/>
            <w:shd w:val="clear" w:color="auto" w:fill="FFFFFF" w:themeFill="background1"/>
          </w:tcPr>
          <w:p w14:paraId="300DC45D" w14:textId="77777777" w:rsidR="00455E81" w:rsidRPr="003C5E10" w:rsidRDefault="00455E81" w:rsidP="00A9280A">
            <w:pPr>
              <w:ind w:left="280" w:hanging="280"/>
              <w:rPr>
                <w:ins w:id="6664" w:author="User" w:date="2021-09-13T18:13:00Z"/>
                <w:rFonts w:ascii="標楷體" w:hAnsi="標楷體"/>
              </w:rPr>
            </w:pPr>
            <w:ins w:id="6665" w:author="User" w:date="2021-09-13T18:13:00Z">
              <w:r w:rsidRPr="003C5E10">
                <w:rPr>
                  <w:rFonts w:ascii="標楷體" w:hAnsi="標楷體" w:cs="SimSun"/>
                  <w:noProof/>
                </w:rPr>
                <w:t>大眾三街</w:t>
              </w:r>
            </w:ins>
          </w:p>
        </w:tc>
      </w:tr>
      <w:tr w:rsidR="00455E81" w:rsidRPr="003C5E10" w14:paraId="36728A5F" w14:textId="77777777" w:rsidTr="00A9280A">
        <w:trPr>
          <w:trHeight w:hRule="exact" w:val="454"/>
          <w:jc w:val="center"/>
          <w:ins w:id="6666" w:author="User" w:date="2021-09-13T18:13:00Z"/>
        </w:trPr>
        <w:tc>
          <w:tcPr>
            <w:tcW w:w="830" w:type="dxa"/>
          </w:tcPr>
          <w:p w14:paraId="0B7B545B" w14:textId="77777777" w:rsidR="00455E81" w:rsidRPr="003C5E10" w:rsidRDefault="00455E81" w:rsidP="00A9280A">
            <w:pPr>
              <w:ind w:left="270" w:hanging="270"/>
              <w:rPr>
                <w:ins w:id="6667" w:author="User" w:date="2021-09-13T18:13:00Z"/>
                <w:rFonts w:hint="eastAsia"/>
              </w:rPr>
            </w:pPr>
            <w:ins w:id="6668" w:author="User" w:date="2021-09-13T18:13:00Z">
              <w:r w:rsidRPr="003C5E10">
                <w:rPr>
                  <w:noProof/>
                  <w:spacing w:val="-10"/>
                </w:rPr>
                <w:t>36</w:t>
              </w:r>
            </w:ins>
          </w:p>
        </w:tc>
        <w:tc>
          <w:tcPr>
            <w:tcW w:w="2189" w:type="dxa"/>
          </w:tcPr>
          <w:p w14:paraId="155FE22E" w14:textId="77777777" w:rsidR="00455E81" w:rsidRPr="003C5E10" w:rsidRDefault="00455E81" w:rsidP="00A9280A">
            <w:pPr>
              <w:ind w:left="280" w:hanging="280"/>
              <w:rPr>
                <w:ins w:id="6669" w:author="User" w:date="2021-09-13T18:13:00Z"/>
                <w:rFonts w:ascii="標楷體" w:hAnsi="標楷體"/>
              </w:rPr>
            </w:pPr>
            <w:ins w:id="6670" w:author="User" w:date="2021-09-13T18:13:00Z">
              <w:r w:rsidRPr="003C5E10">
                <w:rPr>
                  <w:rFonts w:ascii="標楷體" w:hAnsi="標楷體" w:cs="Arial Unicode MS"/>
                  <w:noProof/>
                </w:rPr>
                <w:t>開安路</w:t>
              </w:r>
            </w:ins>
          </w:p>
        </w:tc>
        <w:tc>
          <w:tcPr>
            <w:tcW w:w="839" w:type="dxa"/>
            <w:shd w:val="clear" w:color="auto" w:fill="FFFFFF" w:themeFill="background1"/>
          </w:tcPr>
          <w:p w14:paraId="1A74BE41" w14:textId="77777777" w:rsidR="00455E81" w:rsidRPr="003C5E10" w:rsidRDefault="00455E81" w:rsidP="00A9280A">
            <w:pPr>
              <w:ind w:left="280" w:hanging="280"/>
              <w:rPr>
                <w:ins w:id="6671" w:author="User" w:date="2021-09-13T18:13:00Z"/>
                <w:rFonts w:hint="eastAsia"/>
              </w:rPr>
            </w:pPr>
            <w:ins w:id="6672" w:author="User" w:date="2021-09-13T18:13:00Z">
              <w:r w:rsidRPr="003C5E10">
                <w:rPr>
                  <w:noProof/>
                </w:rPr>
                <w:t>82</w:t>
              </w:r>
            </w:ins>
          </w:p>
        </w:tc>
        <w:tc>
          <w:tcPr>
            <w:tcW w:w="2189" w:type="dxa"/>
            <w:shd w:val="clear" w:color="auto" w:fill="FFFFFF" w:themeFill="background1"/>
          </w:tcPr>
          <w:p w14:paraId="0BB3784B" w14:textId="77777777" w:rsidR="00455E81" w:rsidRPr="003C5E10" w:rsidRDefault="00455E81" w:rsidP="00A9280A">
            <w:pPr>
              <w:ind w:left="280" w:hanging="280"/>
              <w:rPr>
                <w:ins w:id="6673" w:author="User" w:date="2021-09-13T18:13:00Z"/>
                <w:rFonts w:ascii="標楷體" w:hAnsi="標楷體"/>
              </w:rPr>
            </w:pPr>
            <w:ins w:id="6674" w:author="User" w:date="2021-09-13T18:13:00Z">
              <w:r w:rsidRPr="003C5E10">
                <w:rPr>
                  <w:rFonts w:ascii="標楷體" w:hAnsi="標楷體"/>
                  <w:noProof/>
                </w:rPr>
                <w:t>工明南一路</w:t>
              </w:r>
            </w:ins>
          </w:p>
        </w:tc>
        <w:tc>
          <w:tcPr>
            <w:tcW w:w="836" w:type="dxa"/>
            <w:shd w:val="clear" w:color="auto" w:fill="FFFFFF" w:themeFill="background1"/>
          </w:tcPr>
          <w:p w14:paraId="7F1A7CF4" w14:textId="77777777" w:rsidR="00455E81" w:rsidRPr="003C5E10" w:rsidRDefault="00455E81" w:rsidP="00A9280A">
            <w:pPr>
              <w:ind w:left="280" w:hanging="280"/>
              <w:rPr>
                <w:ins w:id="6675" w:author="User" w:date="2021-09-13T18:13:00Z"/>
                <w:rFonts w:hint="eastAsia"/>
              </w:rPr>
            </w:pPr>
            <w:ins w:id="6676" w:author="User" w:date="2021-09-13T18:13:00Z">
              <w:r w:rsidRPr="003C5E10">
                <w:rPr>
                  <w:rFonts w:hint="eastAsia"/>
                </w:rPr>
                <w:t>128</w:t>
              </w:r>
            </w:ins>
          </w:p>
        </w:tc>
        <w:tc>
          <w:tcPr>
            <w:tcW w:w="2189" w:type="dxa"/>
            <w:shd w:val="clear" w:color="auto" w:fill="FFFFFF" w:themeFill="background1"/>
          </w:tcPr>
          <w:p w14:paraId="3638A72F" w14:textId="77777777" w:rsidR="00455E81" w:rsidRPr="003C5E10" w:rsidRDefault="00455E81" w:rsidP="00A9280A">
            <w:pPr>
              <w:ind w:left="280" w:hanging="280"/>
              <w:rPr>
                <w:ins w:id="6677" w:author="User" w:date="2021-09-13T18:13:00Z"/>
                <w:rFonts w:ascii="標楷體" w:hAnsi="標楷體"/>
              </w:rPr>
            </w:pPr>
            <w:ins w:id="6678" w:author="User" w:date="2021-09-13T18:13:00Z">
              <w:r w:rsidRPr="003C5E10">
                <w:rPr>
                  <w:rFonts w:ascii="標楷體" w:hAnsi="標楷體"/>
                  <w:noProof/>
                </w:rPr>
                <w:t>大眾六街</w:t>
              </w:r>
            </w:ins>
          </w:p>
        </w:tc>
      </w:tr>
      <w:tr w:rsidR="00455E81" w:rsidRPr="003C5E10" w14:paraId="6837354A" w14:textId="77777777" w:rsidTr="00A9280A">
        <w:trPr>
          <w:trHeight w:hRule="exact" w:val="454"/>
          <w:jc w:val="center"/>
          <w:ins w:id="6679" w:author="User" w:date="2021-09-13T18:13:00Z"/>
        </w:trPr>
        <w:tc>
          <w:tcPr>
            <w:tcW w:w="830" w:type="dxa"/>
          </w:tcPr>
          <w:p w14:paraId="63331F3F" w14:textId="77777777" w:rsidR="00455E81" w:rsidRPr="003C5E10" w:rsidRDefault="00455E81" w:rsidP="00A9280A">
            <w:pPr>
              <w:ind w:left="270" w:hanging="270"/>
              <w:rPr>
                <w:ins w:id="6680" w:author="User" w:date="2021-09-13T18:13:00Z"/>
                <w:rFonts w:hint="eastAsia"/>
              </w:rPr>
            </w:pPr>
            <w:ins w:id="6681" w:author="User" w:date="2021-09-13T18:13:00Z">
              <w:r w:rsidRPr="003C5E10">
                <w:rPr>
                  <w:noProof/>
                  <w:spacing w:val="-10"/>
                </w:rPr>
                <w:t>37</w:t>
              </w:r>
            </w:ins>
          </w:p>
        </w:tc>
        <w:tc>
          <w:tcPr>
            <w:tcW w:w="2189" w:type="dxa"/>
          </w:tcPr>
          <w:p w14:paraId="3B42B1B1" w14:textId="77777777" w:rsidR="00455E81" w:rsidRPr="003C5E10" w:rsidRDefault="00455E81" w:rsidP="00A9280A">
            <w:pPr>
              <w:ind w:left="273" w:hanging="273"/>
              <w:rPr>
                <w:ins w:id="6682" w:author="User" w:date="2021-09-13T18:13:00Z"/>
                <w:rFonts w:ascii="標楷體" w:hAnsi="標楷體"/>
              </w:rPr>
            </w:pPr>
            <w:ins w:id="6683" w:author="User" w:date="2021-09-13T18:13:00Z">
              <w:r w:rsidRPr="003C5E10">
                <w:rPr>
                  <w:rFonts w:ascii="標楷體" w:hAnsi="標楷體" w:cs="Arial Unicode MS"/>
                  <w:noProof/>
                  <w:spacing w:val="-7"/>
                </w:rPr>
                <w:t>慈安路</w:t>
              </w:r>
            </w:ins>
          </w:p>
        </w:tc>
        <w:tc>
          <w:tcPr>
            <w:tcW w:w="839" w:type="dxa"/>
            <w:shd w:val="clear" w:color="auto" w:fill="FFFFFF" w:themeFill="background1"/>
          </w:tcPr>
          <w:p w14:paraId="08A7AC2B" w14:textId="77777777" w:rsidR="00455E81" w:rsidRPr="003C5E10" w:rsidRDefault="00455E81" w:rsidP="00A9280A">
            <w:pPr>
              <w:ind w:left="280" w:hanging="280"/>
              <w:rPr>
                <w:ins w:id="6684" w:author="User" w:date="2021-09-13T18:13:00Z"/>
                <w:rFonts w:hint="eastAsia"/>
              </w:rPr>
            </w:pPr>
            <w:ins w:id="6685" w:author="User" w:date="2021-09-13T18:13:00Z">
              <w:r w:rsidRPr="003C5E10">
                <w:rPr>
                  <w:noProof/>
                </w:rPr>
                <w:t>83</w:t>
              </w:r>
            </w:ins>
          </w:p>
        </w:tc>
        <w:tc>
          <w:tcPr>
            <w:tcW w:w="2189" w:type="dxa"/>
            <w:shd w:val="clear" w:color="auto" w:fill="FFFFFF" w:themeFill="background1"/>
          </w:tcPr>
          <w:p w14:paraId="2384B16F" w14:textId="77777777" w:rsidR="00455E81" w:rsidRPr="003C5E10" w:rsidRDefault="00455E81" w:rsidP="00A9280A">
            <w:pPr>
              <w:ind w:left="280" w:hanging="280"/>
              <w:rPr>
                <w:ins w:id="6686" w:author="User" w:date="2021-09-13T18:13:00Z"/>
                <w:rFonts w:ascii="標楷體" w:hAnsi="標楷體"/>
              </w:rPr>
            </w:pPr>
            <w:ins w:id="6687" w:author="User" w:date="2021-09-13T18:13:00Z">
              <w:r w:rsidRPr="003C5E10">
                <w:rPr>
                  <w:rFonts w:ascii="標楷體" w:hAnsi="標楷體"/>
                  <w:noProof/>
                </w:rPr>
                <w:t>工明南二路</w:t>
              </w:r>
            </w:ins>
          </w:p>
        </w:tc>
        <w:tc>
          <w:tcPr>
            <w:tcW w:w="836" w:type="dxa"/>
            <w:shd w:val="clear" w:color="auto" w:fill="FFFFFF" w:themeFill="background1"/>
          </w:tcPr>
          <w:p w14:paraId="3497B190" w14:textId="77777777" w:rsidR="00455E81" w:rsidRPr="003C5E10" w:rsidRDefault="00455E81" w:rsidP="00A9280A">
            <w:pPr>
              <w:ind w:left="280" w:hanging="280"/>
              <w:rPr>
                <w:ins w:id="6688" w:author="User" w:date="2021-09-13T18:13:00Z"/>
                <w:rFonts w:hint="eastAsia"/>
              </w:rPr>
            </w:pPr>
            <w:ins w:id="6689" w:author="User" w:date="2021-09-13T18:13:00Z">
              <w:r w:rsidRPr="003C5E10">
                <w:rPr>
                  <w:rFonts w:hint="eastAsia"/>
                </w:rPr>
                <w:t>129</w:t>
              </w:r>
            </w:ins>
          </w:p>
        </w:tc>
        <w:tc>
          <w:tcPr>
            <w:tcW w:w="2189" w:type="dxa"/>
            <w:shd w:val="clear" w:color="auto" w:fill="FFFFFF" w:themeFill="background1"/>
          </w:tcPr>
          <w:p w14:paraId="3A83AAAB" w14:textId="77777777" w:rsidR="00455E81" w:rsidRPr="003C5E10" w:rsidRDefault="00455E81" w:rsidP="00A9280A">
            <w:pPr>
              <w:ind w:left="280" w:hanging="280"/>
              <w:rPr>
                <w:ins w:id="6690" w:author="User" w:date="2021-09-13T18:13:00Z"/>
                <w:rFonts w:ascii="標楷體" w:hAnsi="標楷體"/>
              </w:rPr>
            </w:pPr>
            <w:ins w:id="6691" w:author="User" w:date="2021-09-13T18:13:00Z">
              <w:r w:rsidRPr="003C5E10">
                <w:rPr>
                  <w:rFonts w:ascii="標楷體" w:hAnsi="標楷體"/>
                  <w:noProof/>
                </w:rPr>
                <w:t>大眾路</w:t>
              </w:r>
            </w:ins>
          </w:p>
        </w:tc>
      </w:tr>
      <w:tr w:rsidR="00455E81" w:rsidRPr="003C5E10" w14:paraId="3A85E46E" w14:textId="77777777" w:rsidTr="00A9280A">
        <w:trPr>
          <w:trHeight w:hRule="exact" w:val="454"/>
          <w:jc w:val="center"/>
          <w:ins w:id="6692" w:author="User" w:date="2021-09-13T18:13:00Z"/>
        </w:trPr>
        <w:tc>
          <w:tcPr>
            <w:tcW w:w="830" w:type="dxa"/>
          </w:tcPr>
          <w:p w14:paraId="2904498D" w14:textId="77777777" w:rsidR="00455E81" w:rsidRPr="003C5E10" w:rsidRDefault="00455E81" w:rsidP="00A9280A">
            <w:pPr>
              <w:ind w:left="270" w:hanging="270"/>
              <w:rPr>
                <w:ins w:id="6693" w:author="User" w:date="2021-09-13T18:13:00Z"/>
                <w:rFonts w:hint="eastAsia"/>
              </w:rPr>
            </w:pPr>
            <w:ins w:id="6694" w:author="User" w:date="2021-09-13T18:13:00Z">
              <w:r w:rsidRPr="003C5E10">
                <w:rPr>
                  <w:noProof/>
                  <w:spacing w:val="-10"/>
                </w:rPr>
                <w:t>38</w:t>
              </w:r>
            </w:ins>
          </w:p>
        </w:tc>
        <w:tc>
          <w:tcPr>
            <w:tcW w:w="2189" w:type="dxa"/>
          </w:tcPr>
          <w:p w14:paraId="24866EC1" w14:textId="77777777" w:rsidR="00455E81" w:rsidRPr="003C5E10" w:rsidRDefault="00455E81" w:rsidP="00A9280A">
            <w:pPr>
              <w:ind w:left="280" w:hanging="280"/>
              <w:rPr>
                <w:ins w:id="6695" w:author="User" w:date="2021-09-13T18:13:00Z"/>
                <w:rFonts w:ascii="標楷體" w:hAnsi="標楷體"/>
              </w:rPr>
            </w:pPr>
            <w:ins w:id="6696" w:author="User" w:date="2021-09-13T18:13:00Z">
              <w:r w:rsidRPr="003C5E10">
                <w:rPr>
                  <w:rFonts w:ascii="標楷體" w:hAnsi="標楷體"/>
                  <w:noProof/>
                </w:rPr>
                <w:t>義安街</w:t>
              </w:r>
            </w:ins>
          </w:p>
        </w:tc>
        <w:tc>
          <w:tcPr>
            <w:tcW w:w="839" w:type="dxa"/>
            <w:shd w:val="clear" w:color="auto" w:fill="FFFFFF" w:themeFill="background1"/>
          </w:tcPr>
          <w:p w14:paraId="5453B55C" w14:textId="77777777" w:rsidR="00455E81" w:rsidRPr="003C5E10" w:rsidRDefault="00455E81" w:rsidP="00A9280A">
            <w:pPr>
              <w:ind w:left="280" w:hanging="280"/>
              <w:rPr>
                <w:ins w:id="6697" w:author="User" w:date="2021-09-13T18:13:00Z"/>
                <w:rFonts w:hint="eastAsia"/>
              </w:rPr>
            </w:pPr>
            <w:ins w:id="6698" w:author="User" w:date="2021-09-13T18:13:00Z">
              <w:r w:rsidRPr="003C5E10">
                <w:rPr>
                  <w:noProof/>
                </w:rPr>
                <w:t>84</w:t>
              </w:r>
            </w:ins>
          </w:p>
        </w:tc>
        <w:tc>
          <w:tcPr>
            <w:tcW w:w="2189" w:type="dxa"/>
            <w:shd w:val="clear" w:color="auto" w:fill="FFFFFF" w:themeFill="background1"/>
          </w:tcPr>
          <w:p w14:paraId="2A615CB2" w14:textId="77777777" w:rsidR="00455E81" w:rsidRPr="003C5E10" w:rsidRDefault="00455E81" w:rsidP="00A9280A">
            <w:pPr>
              <w:ind w:left="280" w:hanging="280"/>
              <w:rPr>
                <w:ins w:id="6699" w:author="User" w:date="2021-09-13T18:13:00Z"/>
                <w:rFonts w:ascii="標楷體" w:hAnsi="標楷體"/>
              </w:rPr>
            </w:pPr>
            <w:ins w:id="6700" w:author="User" w:date="2021-09-13T18:13:00Z">
              <w:r w:rsidRPr="003C5E10">
                <w:rPr>
                  <w:rFonts w:ascii="標楷體" w:hAnsi="標楷體"/>
                  <w:noProof/>
                </w:rPr>
                <w:t>工明南三路</w:t>
              </w:r>
            </w:ins>
          </w:p>
        </w:tc>
        <w:tc>
          <w:tcPr>
            <w:tcW w:w="836" w:type="dxa"/>
            <w:shd w:val="clear" w:color="auto" w:fill="FFFFFF" w:themeFill="background1"/>
          </w:tcPr>
          <w:p w14:paraId="742DDD12" w14:textId="77777777" w:rsidR="00455E81" w:rsidRPr="003C5E10" w:rsidRDefault="00455E81" w:rsidP="00A9280A">
            <w:pPr>
              <w:ind w:left="280" w:hanging="280"/>
              <w:rPr>
                <w:ins w:id="6701" w:author="User" w:date="2021-09-13T18:13:00Z"/>
                <w:rFonts w:hint="eastAsia"/>
              </w:rPr>
            </w:pPr>
            <w:ins w:id="6702" w:author="User" w:date="2021-09-13T18:13:00Z">
              <w:r w:rsidRPr="003C5E10">
                <w:rPr>
                  <w:rFonts w:hint="eastAsia"/>
                </w:rPr>
                <w:t>130</w:t>
              </w:r>
            </w:ins>
          </w:p>
        </w:tc>
        <w:tc>
          <w:tcPr>
            <w:tcW w:w="2189" w:type="dxa"/>
            <w:shd w:val="clear" w:color="auto" w:fill="FFFFFF" w:themeFill="background1"/>
          </w:tcPr>
          <w:p w14:paraId="1E86F586" w14:textId="77777777" w:rsidR="00455E81" w:rsidRPr="003C5E10" w:rsidRDefault="00455E81" w:rsidP="00A9280A">
            <w:pPr>
              <w:ind w:left="280" w:hanging="280"/>
              <w:rPr>
                <w:ins w:id="6703" w:author="User" w:date="2021-09-13T18:13:00Z"/>
                <w:rFonts w:ascii="標楷體" w:hAnsi="標楷體"/>
              </w:rPr>
            </w:pPr>
            <w:ins w:id="6704" w:author="User" w:date="2021-09-13T18:13:00Z">
              <w:r w:rsidRPr="003C5E10">
                <w:rPr>
                  <w:rFonts w:ascii="標楷體" w:hAnsi="標楷體"/>
                  <w:noProof/>
                </w:rPr>
                <w:t>北汕尾一路</w:t>
              </w:r>
            </w:ins>
          </w:p>
        </w:tc>
      </w:tr>
      <w:tr w:rsidR="00455E81" w:rsidRPr="003C5E10" w14:paraId="2646E5B3" w14:textId="77777777" w:rsidTr="00A9280A">
        <w:trPr>
          <w:trHeight w:hRule="exact" w:val="454"/>
          <w:jc w:val="center"/>
          <w:ins w:id="6705" w:author="User" w:date="2021-09-13T18:13:00Z"/>
        </w:trPr>
        <w:tc>
          <w:tcPr>
            <w:tcW w:w="830" w:type="dxa"/>
          </w:tcPr>
          <w:p w14:paraId="3D992621" w14:textId="77777777" w:rsidR="00455E81" w:rsidRPr="003C5E10" w:rsidRDefault="00455E81" w:rsidP="00A9280A">
            <w:pPr>
              <w:ind w:left="270" w:hanging="270"/>
              <w:rPr>
                <w:ins w:id="6706" w:author="User" w:date="2021-09-13T18:13:00Z"/>
                <w:rFonts w:hint="eastAsia"/>
              </w:rPr>
            </w:pPr>
            <w:ins w:id="6707" w:author="User" w:date="2021-09-13T18:13:00Z">
              <w:r w:rsidRPr="003C5E10">
                <w:rPr>
                  <w:noProof/>
                  <w:spacing w:val="-10"/>
                </w:rPr>
                <w:t>39</w:t>
              </w:r>
            </w:ins>
          </w:p>
        </w:tc>
        <w:tc>
          <w:tcPr>
            <w:tcW w:w="2189" w:type="dxa"/>
          </w:tcPr>
          <w:p w14:paraId="3758957B" w14:textId="77777777" w:rsidR="00455E81" w:rsidRPr="003C5E10" w:rsidRDefault="00455E81" w:rsidP="00A9280A">
            <w:pPr>
              <w:ind w:left="280" w:hanging="280"/>
              <w:rPr>
                <w:ins w:id="6708" w:author="User" w:date="2021-09-13T18:13:00Z"/>
                <w:rFonts w:ascii="標楷體" w:hAnsi="標楷體"/>
              </w:rPr>
            </w:pPr>
            <w:ins w:id="6709" w:author="User" w:date="2021-09-13T18:13:00Z">
              <w:r w:rsidRPr="003C5E10">
                <w:rPr>
                  <w:rFonts w:ascii="標楷體" w:hAnsi="標楷體"/>
                  <w:noProof/>
                </w:rPr>
                <w:t>聖安街</w:t>
              </w:r>
            </w:ins>
          </w:p>
        </w:tc>
        <w:tc>
          <w:tcPr>
            <w:tcW w:w="839" w:type="dxa"/>
            <w:shd w:val="clear" w:color="auto" w:fill="FFFFFF" w:themeFill="background1"/>
          </w:tcPr>
          <w:p w14:paraId="5C6B7330" w14:textId="77777777" w:rsidR="00455E81" w:rsidRPr="003C5E10" w:rsidRDefault="00455E81" w:rsidP="00A9280A">
            <w:pPr>
              <w:ind w:left="280" w:hanging="280"/>
              <w:rPr>
                <w:ins w:id="6710" w:author="User" w:date="2021-09-13T18:13:00Z"/>
                <w:rFonts w:hint="eastAsia"/>
              </w:rPr>
            </w:pPr>
            <w:ins w:id="6711" w:author="User" w:date="2021-09-13T18:13:00Z">
              <w:r w:rsidRPr="003C5E10">
                <w:rPr>
                  <w:noProof/>
                </w:rPr>
                <w:t>85</w:t>
              </w:r>
            </w:ins>
          </w:p>
        </w:tc>
        <w:tc>
          <w:tcPr>
            <w:tcW w:w="2189" w:type="dxa"/>
            <w:shd w:val="clear" w:color="auto" w:fill="FFFFFF" w:themeFill="background1"/>
          </w:tcPr>
          <w:p w14:paraId="212EDAAC" w14:textId="77777777" w:rsidR="00455E81" w:rsidRPr="003C5E10" w:rsidRDefault="00455E81" w:rsidP="00A9280A">
            <w:pPr>
              <w:ind w:left="280" w:hanging="280"/>
              <w:rPr>
                <w:ins w:id="6712" w:author="User" w:date="2021-09-13T18:13:00Z"/>
                <w:rFonts w:ascii="標楷體" w:hAnsi="標楷體"/>
              </w:rPr>
            </w:pPr>
            <w:ins w:id="6713" w:author="User" w:date="2021-09-13T18:13:00Z">
              <w:r w:rsidRPr="003C5E10">
                <w:rPr>
                  <w:rFonts w:ascii="標楷體" w:hAnsi="標楷體"/>
                  <w:noProof/>
                </w:rPr>
                <w:t>工明路</w:t>
              </w:r>
            </w:ins>
          </w:p>
        </w:tc>
        <w:tc>
          <w:tcPr>
            <w:tcW w:w="836" w:type="dxa"/>
            <w:shd w:val="clear" w:color="auto" w:fill="FFFFFF" w:themeFill="background1"/>
          </w:tcPr>
          <w:p w14:paraId="1D87B0FC" w14:textId="77777777" w:rsidR="00455E81" w:rsidRPr="003C5E10" w:rsidRDefault="00455E81" w:rsidP="00A9280A">
            <w:pPr>
              <w:ind w:left="280" w:hanging="280"/>
              <w:rPr>
                <w:ins w:id="6714" w:author="User" w:date="2021-09-13T18:13:00Z"/>
                <w:rFonts w:hint="eastAsia"/>
              </w:rPr>
            </w:pPr>
            <w:ins w:id="6715" w:author="User" w:date="2021-09-13T18:13:00Z">
              <w:r w:rsidRPr="003C5E10">
                <w:rPr>
                  <w:rFonts w:hint="eastAsia"/>
                </w:rPr>
                <w:t>131</w:t>
              </w:r>
            </w:ins>
          </w:p>
        </w:tc>
        <w:tc>
          <w:tcPr>
            <w:tcW w:w="2189" w:type="dxa"/>
            <w:shd w:val="clear" w:color="auto" w:fill="FFFFFF" w:themeFill="background1"/>
          </w:tcPr>
          <w:p w14:paraId="799D655F" w14:textId="77777777" w:rsidR="00455E81" w:rsidRPr="003C5E10" w:rsidRDefault="00455E81" w:rsidP="00A9280A">
            <w:pPr>
              <w:ind w:left="280" w:hanging="280"/>
              <w:rPr>
                <w:ins w:id="6716" w:author="User" w:date="2021-09-13T18:13:00Z"/>
                <w:rFonts w:ascii="標楷體" w:hAnsi="標楷體"/>
              </w:rPr>
            </w:pPr>
            <w:ins w:id="6717" w:author="User" w:date="2021-09-13T18:13:00Z">
              <w:r w:rsidRPr="003C5E10">
                <w:rPr>
                  <w:rFonts w:ascii="標楷體" w:hAnsi="標楷體"/>
                  <w:noProof/>
                </w:rPr>
                <w:t>北汕尾二路</w:t>
              </w:r>
            </w:ins>
          </w:p>
        </w:tc>
      </w:tr>
      <w:tr w:rsidR="00455E81" w:rsidRPr="003C5E10" w14:paraId="2C0FDFA6" w14:textId="77777777" w:rsidTr="00A9280A">
        <w:trPr>
          <w:trHeight w:hRule="exact" w:val="454"/>
          <w:jc w:val="center"/>
          <w:ins w:id="6718" w:author="User" w:date="2021-09-13T18:13:00Z"/>
        </w:trPr>
        <w:tc>
          <w:tcPr>
            <w:tcW w:w="830" w:type="dxa"/>
          </w:tcPr>
          <w:p w14:paraId="08E6C4FE" w14:textId="77777777" w:rsidR="00455E81" w:rsidRPr="003C5E10" w:rsidRDefault="00455E81" w:rsidP="00A9280A">
            <w:pPr>
              <w:ind w:left="280" w:hanging="280"/>
              <w:rPr>
                <w:ins w:id="6719" w:author="User" w:date="2021-09-13T18:13:00Z"/>
                <w:rFonts w:hint="eastAsia"/>
              </w:rPr>
            </w:pPr>
            <w:ins w:id="6720" w:author="User" w:date="2021-09-13T18:13:00Z">
              <w:r w:rsidRPr="003C5E10">
                <w:rPr>
                  <w:noProof/>
                </w:rPr>
                <w:t>40</w:t>
              </w:r>
            </w:ins>
          </w:p>
        </w:tc>
        <w:tc>
          <w:tcPr>
            <w:tcW w:w="2189" w:type="dxa"/>
          </w:tcPr>
          <w:p w14:paraId="18200A42" w14:textId="77777777" w:rsidR="00455E81" w:rsidRPr="003C5E10" w:rsidRDefault="00455E81" w:rsidP="00A9280A">
            <w:pPr>
              <w:ind w:left="280" w:hanging="280"/>
              <w:rPr>
                <w:ins w:id="6721" w:author="User" w:date="2021-09-13T18:13:00Z"/>
                <w:rFonts w:ascii="標楷體" w:hAnsi="標楷體"/>
              </w:rPr>
            </w:pPr>
            <w:ins w:id="6722" w:author="User" w:date="2021-09-13T18:13:00Z">
              <w:r w:rsidRPr="003C5E10">
                <w:rPr>
                  <w:rFonts w:ascii="標楷體" w:hAnsi="標楷體"/>
                  <w:noProof/>
                </w:rPr>
                <w:t>德安街</w:t>
              </w:r>
            </w:ins>
          </w:p>
        </w:tc>
        <w:tc>
          <w:tcPr>
            <w:tcW w:w="839" w:type="dxa"/>
            <w:shd w:val="clear" w:color="auto" w:fill="FFFFFF" w:themeFill="background1"/>
          </w:tcPr>
          <w:p w14:paraId="2036527B" w14:textId="77777777" w:rsidR="00455E81" w:rsidRPr="003C5E10" w:rsidRDefault="00455E81" w:rsidP="00A9280A">
            <w:pPr>
              <w:ind w:left="280" w:hanging="280"/>
              <w:rPr>
                <w:ins w:id="6723" w:author="User" w:date="2021-09-13T18:13:00Z"/>
                <w:rFonts w:hint="eastAsia"/>
              </w:rPr>
            </w:pPr>
            <w:ins w:id="6724" w:author="User" w:date="2021-09-13T18:13:00Z">
              <w:r w:rsidRPr="003C5E10">
                <w:rPr>
                  <w:noProof/>
                </w:rPr>
                <w:t>86</w:t>
              </w:r>
            </w:ins>
          </w:p>
        </w:tc>
        <w:tc>
          <w:tcPr>
            <w:tcW w:w="2189" w:type="dxa"/>
            <w:shd w:val="clear" w:color="auto" w:fill="FFFFFF" w:themeFill="background1"/>
          </w:tcPr>
          <w:p w14:paraId="5F06FD9E" w14:textId="77777777" w:rsidR="00455E81" w:rsidRPr="003C5E10" w:rsidRDefault="00455E81" w:rsidP="00A9280A">
            <w:pPr>
              <w:ind w:left="280" w:hanging="280"/>
              <w:rPr>
                <w:ins w:id="6725" w:author="User" w:date="2021-09-13T18:13:00Z"/>
                <w:rFonts w:ascii="標楷體" w:hAnsi="標楷體"/>
              </w:rPr>
            </w:pPr>
            <w:ins w:id="6726" w:author="User" w:date="2021-09-13T18:13:00Z">
              <w:r w:rsidRPr="003C5E10">
                <w:rPr>
                  <w:rFonts w:ascii="標楷體" w:hAnsi="標楷體"/>
                  <w:noProof/>
                </w:rPr>
                <w:t>公學路</w:t>
              </w:r>
            </w:ins>
          </w:p>
        </w:tc>
        <w:tc>
          <w:tcPr>
            <w:tcW w:w="836" w:type="dxa"/>
            <w:shd w:val="clear" w:color="auto" w:fill="FFFFFF" w:themeFill="background1"/>
          </w:tcPr>
          <w:p w14:paraId="2A3C746F" w14:textId="77777777" w:rsidR="00455E81" w:rsidRPr="003C5E10" w:rsidRDefault="00455E81" w:rsidP="00A9280A">
            <w:pPr>
              <w:ind w:left="280" w:hanging="280"/>
              <w:rPr>
                <w:ins w:id="6727" w:author="User" w:date="2021-09-13T18:13:00Z"/>
                <w:rFonts w:hint="eastAsia"/>
              </w:rPr>
            </w:pPr>
            <w:ins w:id="6728" w:author="User" w:date="2021-09-13T18:13:00Z">
              <w:r w:rsidRPr="003C5E10">
                <w:rPr>
                  <w:rFonts w:hint="eastAsia"/>
                </w:rPr>
                <w:t>132</w:t>
              </w:r>
            </w:ins>
          </w:p>
        </w:tc>
        <w:tc>
          <w:tcPr>
            <w:tcW w:w="2189" w:type="dxa"/>
            <w:shd w:val="clear" w:color="auto" w:fill="FFFFFF" w:themeFill="background1"/>
          </w:tcPr>
          <w:p w14:paraId="6C4B9E96" w14:textId="77777777" w:rsidR="00455E81" w:rsidRPr="003C5E10" w:rsidRDefault="00455E81" w:rsidP="00A9280A">
            <w:pPr>
              <w:ind w:left="280" w:hanging="280"/>
              <w:rPr>
                <w:ins w:id="6729" w:author="User" w:date="2021-09-13T18:13:00Z"/>
                <w:rFonts w:ascii="標楷體" w:hAnsi="標楷體"/>
              </w:rPr>
            </w:pPr>
            <w:ins w:id="6730" w:author="User" w:date="2021-09-13T18:13:00Z">
              <w:r w:rsidRPr="003C5E10">
                <w:rPr>
                  <w:rFonts w:ascii="標楷體" w:hAnsi="標楷體" w:cs="SimSun"/>
                  <w:noProof/>
                </w:rPr>
                <w:t>媽祖宮一街</w:t>
              </w:r>
            </w:ins>
          </w:p>
        </w:tc>
      </w:tr>
      <w:tr w:rsidR="00455E81" w:rsidRPr="003C5E10" w14:paraId="18CDD53E" w14:textId="77777777" w:rsidTr="00A9280A">
        <w:trPr>
          <w:trHeight w:hRule="exact" w:val="454"/>
          <w:jc w:val="center"/>
          <w:ins w:id="6731" w:author="User" w:date="2021-09-13T18:13:00Z"/>
        </w:trPr>
        <w:tc>
          <w:tcPr>
            <w:tcW w:w="830" w:type="dxa"/>
          </w:tcPr>
          <w:p w14:paraId="7803A038" w14:textId="77777777" w:rsidR="00455E81" w:rsidRPr="003C5E10" w:rsidRDefault="00455E81" w:rsidP="00A9280A">
            <w:pPr>
              <w:ind w:left="280" w:hanging="280"/>
              <w:rPr>
                <w:ins w:id="6732" w:author="User" w:date="2021-09-13T18:13:00Z"/>
                <w:rFonts w:hint="eastAsia"/>
              </w:rPr>
            </w:pPr>
            <w:ins w:id="6733" w:author="User" w:date="2021-09-13T18:13:00Z">
              <w:r w:rsidRPr="003C5E10">
                <w:rPr>
                  <w:noProof/>
                </w:rPr>
                <w:t>41</w:t>
              </w:r>
            </w:ins>
          </w:p>
        </w:tc>
        <w:tc>
          <w:tcPr>
            <w:tcW w:w="2189" w:type="dxa"/>
          </w:tcPr>
          <w:p w14:paraId="3E267809" w14:textId="77777777" w:rsidR="00455E81" w:rsidRPr="003C5E10" w:rsidRDefault="00455E81" w:rsidP="00A9280A">
            <w:pPr>
              <w:ind w:left="280" w:hanging="280"/>
              <w:rPr>
                <w:ins w:id="6734" w:author="User" w:date="2021-09-13T18:13:00Z"/>
                <w:rFonts w:ascii="標楷體" w:hAnsi="標楷體"/>
              </w:rPr>
            </w:pPr>
            <w:ins w:id="6735" w:author="User" w:date="2021-09-13T18:13:00Z">
              <w:r w:rsidRPr="003C5E10">
                <w:rPr>
                  <w:rFonts w:ascii="標楷體" w:hAnsi="標楷體" w:cs="Arial Unicode MS"/>
                  <w:noProof/>
                </w:rPr>
                <w:t>慶安路</w:t>
              </w:r>
            </w:ins>
          </w:p>
        </w:tc>
        <w:tc>
          <w:tcPr>
            <w:tcW w:w="839" w:type="dxa"/>
            <w:shd w:val="clear" w:color="auto" w:fill="FFFFFF" w:themeFill="background1"/>
          </w:tcPr>
          <w:p w14:paraId="64D7B620" w14:textId="77777777" w:rsidR="00455E81" w:rsidRPr="003C5E10" w:rsidRDefault="00455E81" w:rsidP="00A9280A">
            <w:pPr>
              <w:ind w:left="280" w:hanging="280"/>
              <w:rPr>
                <w:ins w:id="6736" w:author="User" w:date="2021-09-13T18:13:00Z"/>
                <w:rFonts w:hint="eastAsia"/>
              </w:rPr>
            </w:pPr>
            <w:ins w:id="6737" w:author="User" w:date="2021-09-13T18:13:00Z">
              <w:r w:rsidRPr="003C5E10">
                <w:rPr>
                  <w:noProof/>
                </w:rPr>
                <w:t>87</w:t>
              </w:r>
            </w:ins>
          </w:p>
        </w:tc>
        <w:tc>
          <w:tcPr>
            <w:tcW w:w="2189" w:type="dxa"/>
            <w:shd w:val="clear" w:color="auto" w:fill="FFFFFF" w:themeFill="background1"/>
          </w:tcPr>
          <w:p w14:paraId="4272E70E" w14:textId="77777777" w:rsidR="00455E81" w:rsidRPr="003C5E10" w:rsidRDefault="00455E81" w:rsidP="00A9280A">
            <w:pPr>
              <w:ind w:left="280" w:hanging="280"/>
              <w:rPr>
                <w:ins w:id="6738" w:author="User" w:date="2021-09-13T18:13:00Z"/>
                <w:rFonts w:ascii="標楷體" w:hAnsi="標楷體"/>
              </w:rPr>
            </w:pPr>
            <w:ins w:id="6739" w:author="User" w:date="2021-09-13T18:13:00Z">
              <w:r w:rsidRPr="003C5E10">
                <w:rPr>
                  <w:rFonts w:ascii="標楷體" w:hAnsi="標楷體" w:cs="SimSun"/>
                  <w:noProof/>
                </w:rPr>
                <w:t>安昌街</w:t>
              </w:r>
            </w:ins>
          </w:p>
        </w:tc>
        <w:tc>
          <w:tcPr>
            <w:tcW w:w="836" w:type="dxa"/>
            <w:shd w:val="clear" w:color="auto" w:fill="FFFFFF" w:themeFill="background1"/>
          </w:tcPr>
          <w:p w14:paraId="4D16E079" w14:textId="77777777" w:rsidR="00455E81" w:rsidRPr="003C5E10" w:rsidRDefault="00455E81" w:rsidP="00A9280A">
            <w:pPr>
              <w:ind w:left="280" w:hanging="280"/>
              <w:rPr>
                <w:ins w:id="6740" w:author="User" w:date="2021-09-13T18:13:00Z"/>
                <w:rFonts w:hint="eastAsia"/>
              </w:rPr>
            </w:pPr>
            <w:ins w:id="6741" w:author="User" w:date="2021-09-13T18:13:00Z">
              <w:r w:rsidRPr="003C5E10">
                <w:rPr>
                  <w:rFonts w:hint="eastAsia"/>
                </w:rPr>
                <w:t>133</w:t>
              </w:r>
            </w:ins>
          </w:p>
        </w:tc>
        <w:tc>
          <w:tcPr>
            <w:tcW w:w="2189" w:type="dxa"/>
            <w:shd w:val="clear" w:color="auto" w:fill="FFFFFF" w:themeFill="background1"/>
          </w:tcPr>
          <w:p w14:paraId="01AE5A60" w14:textId="77777777" w:rsidR="00455E81" w:rsidRPr="003C5E10" w:rsidRDefault="00455E81" w:rsidP="00A9280A">
            <w:pPr>
              <w:ind w:left="280" w:hanging="280"/>
              <w:rPr>
                <w:ins w:id="6742" w:author="User" w:date="2021-09-13T18:13:00Z"/>
                <w:rFonts w:ascii="標楷體" w:hAnsi="標楷體"/>
              </w:rPr>
            </w:pPr>
            <w:ins w:id="6743" w:author="User" w:date="2021-09-13T18:13:00Z">
              <w:r w:rsidRPr="003C5E10">
                <w:rPr>
                  <w:rFonts w:ascii="標楷體" w:hAnsi="標楷體" w:cs="SimSun"/>
                  <w:noProof/>
                </w:rPr>
                <w:t>媽祖宮五街</w:t>
              </w:r>
            </w:ins>
          </w:p>
        </w:tc>
      </w:tr>
      <w:tr w:rsidR="00455E81" w:rsidRPr="003C5E10" w14:paraId="3BCFCDD7" w14:textId="77777777" w:rsidTr="00A9280A">
        <w:trPr>
          <w:trHeight w:hRule="exact" w:val="454"/>
          <w:jc w:val="center"/>
          <w:ins w:id="6744" w:author="User" w:date="2021-09-13T18:13:00Z"/>
        </w:trPr>
        <w:tc>
          <w:tcPr>
            <w:tcW w:w="830" w:type="dxa"/>
          </w:tcPr>
          <w:p w14:paraId="2B7A6021" w14:textId="77777777" w:rsidR="00455E81" w:rsidRPr="003C5E10" w:rsidRDefault="00455E81" w:rsidP="00A9280A">
            <w:pPr>
              <w:ind w:left="280" w:hanging="280"/>
              <w:rPr>
                <w:ins w:id="6745" w:author="User" w:date="2021-09-13T18:13:00Z"/>
                <w:rFonts w:hint="eastAsia"/>
              </w:rPr>
            </w:pPr>
            <w:ins w:id="6746" w:author="User" w:date="2021-09-13T18:13:00Z">
              <w:r w:rsidRPr="003C5E10">
                <w:rPr>
                  <w:noProof/>
                </w:rPr>
                <w:t>42</w:t>
              </w:r>
            </w:ins>
          </w:p>
        </w:tc>
        <w:tc>
          <w:tcPr>
            <w:tcW w:w="2189" w:type="dxa"/>
          </w:tcPr>
          <w:p w14:paraId="10C689BD" w14:textId="77777777" w:rsidR="00455E81" w:rsidRPr="003C5E10" w:rsidRDefault="00455E81" w:rsidP="00A9280A">
            <w:pPr>
              <w:ind w:left="280" w:hanging="280"/>
              <w:rPr>
                <w:ins w:id="6747" w:author="User" w:date="2021-09-13T18:13:00Z"/>
                <w:rFonts w:ascii="標楷體" w:hAnsi="標楷體"/>
              </w:rPr>
            </w:pPr>
            <w:ins w:id="6748" w:author="User" w:date="2021-09-13T18:13:00Z">
              <w:r w:rsidRPr="003C5E10">
                <w:rPr>
                  <w:rFonts w:ascii="標楷體" w:hAnsi="標楷體"/>
                  <w:noProof/>
                </w:rPr>
                <w:t>賢安街</w:t>
              </w:r>
            </w:ins>
          </w:p>
        </w:tc>
        <w:tc>
          <w:tcPr>
            <w:tcW w:w="839" w:type="dxa"/>
            <w:shd w:val="clear" w:color="auto" w:fill="FFFFFF" w:themeFill="background1"/>
          </w:tcPr>
          <w:p w14:paraId="2B9ED088" w14:textId="77777777" w:rsidR="00455E81" w:rsidRPr="003C5E10" w:rsidRDefault="00455E81" w:rsidP="00A9280A">
            <w:pPr>
              <w:ind w:left="280" w:hanging="280"/>
              <w:rPr>
                <w:ins w:id="6749" w:author="User" w:date="2021-09-13T18:13:00Z"/>
                <w:rFonts w:hint="eastAsia"/>
              </w:rPr>
            </w:pPr>
            <w:ins w:id="6750" w:author="User" w:date="2021-09-13T18:13:00Z">
              <w:r w:rsidRPr="003C5E10">
                <w:rPr>
                  <w:noProof/>
                </w:rPr>
                <w:t>88</w:t>
              </w:r>
            </w:ins>
          </w:p>
        </w:tc>
        <w:tc>
          <w:tcPr>
            <w:tcW w:w="2189" w:type="dxa"/>
            <w:shd w:val="clear" w:color="auto" w:fill="FFFFFF" w:themeFill="background1"/>
          </w:tcPr>
          <w:p w14:paraId="06B2C614" w14:textId="77777777" w:rsidR="00455E81" w:rsidRPr="003C5E10" w:rsidRDefault="00455E81" w:rsidP="00A9280A">
            <w:pPr>
              <w:ind w:left="280" w:hanging="280"/>
              <w:rPr>
                <w:ins w:id="6751" w:author="User" w:date="2021-09-13T18:13:00Z"/>
                <w:rFonts w:ascii="標楷體" w:hAnsi="標楷體"/>
              </w:rPr>
            </w:pPr>
            <w:ins w:id="6752" w:author="User" w:date="2021-09-13T18:13:00Z">
              <w:r w:rsidRPr="003C5E10">
                <w:rPr>
                  <w:rFonts w:ascii="標楷體" w:hAnsi="標楷體" w:cs="SimSun"/>
                  <w:noProof/>
                </w:rPr>
                <w:t>育英街</w:t>
              </w:r>
            </w:ins>
          </w:p>
        </w:tc>
        <w:tc>
          <w:tcPr>
            <w:tcW w:w="836" w:type="dxa"/>
            <w:shd w:val="clear" w:color="auto" w:fill="FFFFFF" w:themeFill="background1"/>
          </w:tcPr>
          <w:p w14:paraId="1365AA7C" w14:textId="77777777" w:rsidR="00455E81" w:rsidRPr="003C5E10" w:rsidRDefault="00455E81" w:rsidP="00A9280A">
            <w:pPr>
              <w:ind w:left="280" w:hanging="280"/>
              <w:rPr>
                <w:ins w:id="6753" w:author="User" w:date="2021-09-13T18:13:00Z"/>
                <w:rFonts w:hint="eastAsia"/>
              </w:rPr>
            </w:pPr>
            <w:ins w:id="6754" w:author="User" w:date="2021-09-13T18:13:00Z">
              <w:r w:rsidRPr="003C5E10">
                <w:rPr>
                  <w:rFonts w:hint="eastAsia"/>
                </w:rPr>
                <w:t>134</w:t>
              </w:r>
            </w:ins>
          </w:p>
        </w:tc>
        <w:tc>
          <w:tcPr>
            <w:tcW w:w="2189" w:type="dxa"/>
            <w:shd w:val="clear" w:color="auto" w:fill="FFFFFF" w:themeFill="background1"/>
          </w:tcPr>
          <w:p w14:paraId="3E4A19E2" w14:textId="77777777" w:rsidR="00455E81" w:rsidRPr="003C5E10" w:rsidRDefault="00455E81" w:rsidP="00A9280A">
            <w:pPr>
              <w:ind w:left="280" w:hanging="280"/>
              <w:rPr>
                <w:ins w:id="6755" w:author="User" w:date="2021-09-13T18:13:00Z"/>
                <w:rFonts w:ascii="標楷體" w:hAnsi="標楷體"/>
              </w:rPr>
            </w:pPr>
            <w:ins w:id="6756" w:author="User" w:date="2021-09-13T18:13:00Z">
              <w:r w:rsidRPr="003C5E10">
                <w:rPr>
                  <w:rFonts w:ascii="標楷體" w:hAnsi="標楷體"/>
                  <w:noProof/>
                </w:rPr>
                <w:t>媽祖宮路</w:t>
              </w:r>
            </w:ins>
          </w:p>
        </w:tc>
      </w:tr>
      <w:tr w:rsidR="00455E81" w:rsidRPr="003C5E10" w14:paraId="78767740" w14:textId="77777777" w:rsidTr="00A9280A">
        <w:trPr>
          <w:trHeight w:hRule="exact" w:val="454"/>
          <w:jc w:val="center"/>
          <w:ins w:id="6757" w:author="User" w:date="2021-09-13T18:13:00Z"/>
        </w:trPr>
        <w:tc>
          <w:tcPr>
            <w:tcW w:w="830" w:type="dxa"/>
          </w:tcPr>
          <w:p w14:paraId="2E1889AC" w14:textId="77777777" w:rsidR="00455E81" w:rsidRPr="003C5E10" w:rsidRDefault="00455E81" w:rsidP="00A9280A">
            <w:pPr>
              <w:ind w:left="280" w:hanging="280"/>
              <w:rPr>
                <w:ins w:id="6758" w:author="User" w:date="2021-09-13T18:13:00Z"/>
                <w:rFonts w:hint="eastAsia"/>
              </w:rPr>
            </w:pPr>
            <w:ins w:id="6759" w:author="User" w:date="2021-09-13T18:13:00Z">
              <w:r w:rsidRPr="003C5E10">
                <w:rPr>
                  <w:noProof/>
                </w:rPr>
                <w:t>43</w:t>
              </w:r>
            </w:ins>
          </w:p>
        </w:tc>
        <w:tc>
          <w:tcPr>
            <w:tcW w:w="2189" w:type="dxa"/>
          </w:tcPr>
          <w:p w14:paraId="7E6659C8" w14:textId="77777777" w:rsidR="00455E81" w:rsidRPr="003C5E10" w:rsidRDefault="00455E81" w:rsidP="00A9280A">
            <w:pPr>
              <w:ind w:left="280" w:hanging="280"/>
              <w:rPr>
                <w:ins w:id="6760" w:author="User" w:date="2021-09-13T18:13:00Z"/>
                <w:rFonts w:ascii="標楷體" w:hAnsi="標楷體"/>
              </w:rPr>
            </w:pPr>
            <w:ins w:id="6761" w:author="User" w:date="2021-09-13T18:13:00Z">
              <w:r w:rsidRPr="003C5E10">
                <w:rPr>
                  <w:rFonts w:ascii="標楷體" w:hAnsi="標楷體" w:cs="Arial Unicode MS"/>
                  <w:noProof/>
                </w:rPr>
                <w:t>興安路</w:t>
              </w:r>
            </w:ins>
          </w:p>
        </w:tc>
        <w:tc>
          <w:tcPr>
            <w:tcW w:w="839" w:type="dxa"/>
            <w:shd w:val="clear" w:color="auto" w:fill="FFFFFF" w:themeFill="background1"/>
          </w:tcPr>
          <w:p w14:paraId="378F46BE" w14:textId="77777777" w:rsidR="00455E81" w:rsidRPr="003C5E10" w:rsidRDefault="00455E81" w:rsidP="00A9280A">
            <w:pPr>
              <w:ind w:left="280" w:hanging="280"/>
              <w:rPr>
                <w:ins w:id="6762" w:author="User" w:date="2021-09-13T18:13:00Z"/>
                <w:rFonts w:hint="eastAsia"/>
              </w:rPr>
            </w:pPr>
            <w:ins w:id="6763" w:author="User" w:date="2021-09-13T18:13:00Z">
              <w:r w:rsidRPr="003C5E10">
                <w:rPr>
                  <w:noProof/>
                </w:rPr>
                <w:t>89</w:t>
              </w:r>
            </w:ins>
          </w:p>
        </w:tc>
        <w:tc>
          <w:tcPr>
            <w:tcW w:w="2189" w:type="dxa"/>
            <w:shd w:val="clear" w:color="auto" w:fill="FFFFFF" w:themeFill="background1"/>
          </w:tcPr>
          <w:p w14:paraId="0E99AEE2" w14:textId="77777777" w:rsidR="00455E81" w:rsidRPr="003C5E10" w:rsidRDefault="00455E81" w:rsidP="00A9280A">
            <w:pPr>
              <w:ind w:left="280" w:hanging="280"/>
              <w:rPr>
                <w:ins w:id="6764" w:author="User" w:date="2021-09-13T18:13:00Z"/>
                <w:rFonts w:ascii="標楷體" w:hAnsi="標楷體"/>
              </w:rPr>
            </w:pPr>
            <w:ins w:id="6765" w:author="User" w:date="2021-09-13T18:13:00Z">
              <w:r w:rsidRPr="003C5E10">
                <w:rPr>
                  <w:rFonts w:ascii="標楷體" w:hAnsi="標楷體" w:cs="SimSun"/>
                  <w:noProof/>
                </w:rPr>
                <w:t>長和一街</w:t>
              </w:r>
            </w:ins>
          </w:p>
        </w:tc>
        <w:tc>
          <w:tcPr>
            <w:tcW w:w="836" w:type="dxa"/>
            <w:shd w:val="clear" w:color="auto" w:fill="FFFFFF" w:themeFill="background1"/>
          </w:tcPr>
          <w:p w14:paraId="38D6CEFF" w14:textId="77777777" w:rsidR="00455E81" w:rsidRPr="003C5E10" w:rsidRDefault="00455E81" w:rsidP="00A9280A">
            <w:pPr>
              <w:ind w:left="280" w:hanging="280"/>
              <w:rPr>
                <w:ins w:id="6766" w:author="User" w:date="2021-09-13T18:13:00Z"/>
                <w:rFonts w:hint="eastAsia"/>
              </w:rPr>
            </w:pPr>
            <w:ins w:id="6767" w:author="User" w:date="2021-09-13T18:13:00Z">
              <w:r w:rsidRPr="003C5E10">
                <w:rPr>
                  <w:rFonts w:hint="eastAsia"/>
                </w:rPr>
                <w:t>135</w:t>
              </w:r>
            </w:ins>
          </w:p>
        </w:tc>
        <w:tc>
          <w:tcPr>
            <w:tcW w:w="2189" w:type="dxa"/>
            <w:shd w:val="clear" w:color="auto" w:fill="FFFFFF" w:themeFill="background1"/>
          </w:tcPr>
          <w:p w14:paraId="23CFDDA3" w14:textId="77777777" w:rsidR="00455E81" w:rsidRPr="003C5E10" w:rsidRDefault="00455E81" w:rsidP="00A9280A">
            <w:pPr>
              <w:ind w:left="280" w:hanging="280"/>
              <w:rPr>
                <w:ins w:id="6768" w:author="User" w:date="2021-09-13T18:13:00Z"/>
                <w:rFonts w:ascii="標楷體" w:hAnsi="標楷體"/>
              </w:rPr>
            </w:pPr>
            <w:ins w:id="6769" w:author="User" w:date="2021-09-13T18:13:00Z">
              <w:r w:rsidRPr="003C5E10">
                <w:rPr>
                  <w:rFonts w:ascii="標楷體" w:hAnsi="標楷體" w:cs="SimSun"/>
                  <w:noProof/>
                </w:rPr>
                <w:t>四草大道</w:t>
              </w:r>
            </w:ins>
          </w:p>
        </w:tc>
      </w:tr>
      <w:tr w:rsidR="00455E81" w:rsidRPr="003C5E10" w14:paraId="356DA911" w14:textId="77777777" w:rsidTr="00A9280A">
        <w:trPr>
          <w:trHeight w:hRule="exact" w:val="454"/>
          <w:jc w:val="center"/>
          <w:ins w:id="6770" w:author="User" w:date="2021-09-13T18:13:00Z"/>
        </w:trPr>
        <w:tc>
          <w:tcPr>
            <w:tcW w:w="830" w:type="dxa"/>
          </w:tcPr>
          <w:p w14:paraId="73C9C590" w14:textId="77777777" w:rsidR="00455E81" w:rsidRPr="003C5E10" w:rsidRDefault="00455E81" w:rsidP="00A9280A">
            <w:pPr>
              <w:ind w:left="280" w:hanging="280"/>
              <w:rPr>
                <w:ins w:id="6771" w:author="User" w:date="2021-09-13T18:13:00Z"/>
                <w:rFonts w:hint="eastAsia"/>
              </w:rPr>
            </w:pPr>
            <w:ins w:id="6772" w:author="User" w:date="2021-09-13T18:13:00Z">
              <w:r w:rsidRPr="003C5E10">
                <w:rPr>
                  <w:noProof/>
                </w:rPr>
                <w:t>44</w:t>
              </w:r>
            </w:ins>
          </w:p>
        </w:tc>
        <w:tc>
          <w:tcPr>
            <w:tcW w:w="2189" w:type="dxa"/>
          </w:tcPr>
          <w:p w14:paraId="1EAD1422" w14:textId="77777777" w:rsidR="00455E81" w:rsidRPr="003C5E10" w:rsidRDefault="00455E81" w:rsidP="00A9280A">
            <w:pPr>
              <w:ind w:left="280" w:hanging="280"/>
              <w:rPr>
                <w:ins w:id="6773" w:author="User" w:date="2021-09-13T18:13:00Z"/>
                <w:rFonts w:ascii="標楷體" w:hAnsi="標楷體"/>
              </w:rPr>
            </w:pPr>
            <w:ins w:id="6774" w:author="User" w:date="2021-09-13T18:13:00Z">
              <w:r w:rsidRPr="003C5E10">
                <w:rPr>
                  <w:rFonts w:ascii="標楷體" w:hAnsi="標楷體"/>
                  <w:noProof/>
                </w:rPr>
                <w:t>總安街</w:t>
              </w:r>
            </w:ins>
          </w:p>
        </w:tc>
        <w:tc>
          <w:tcPr>
            <w:tcW w:w="839" w:type="dxa"/>
            <w:shd w:val="clear" w:color="auto" w:fill="FFFFFF" w:themeFill="background1"/>
          </w:tcPr>
          <w:p w14:paraId="70EA28B3" w14:textId="77777777" w:rsidR="00455E81" w:rsidRPr="003C5E10" w:rsidRDefault="00455E81" w:rsidP="00A9280A">
            <w:pPr>
              <w:ind w:left="280" w:hanging="280"/>
              <w:rPr>
                <w:ins w:id="6775" w:author="User" w:date="2021-09-13T18:13:00Z"/>
                <w:rFonts w:hint="eastAsia"/>
              </w:rPr>
            </w:pPr>
            <w:ins w:id="6776" w:author="User" w:date="2021-09-13T18:13:00Z">
              <w:r w:rsidRPr="003C5E10">
                <w:rPr>
                  <w:noProof/>
                </w:rPr>
                <w:t>90</w:t>
              </w:r>
            </w:ins>
          </w:p>
        </w:tc>
        <w:tc>
          <w:tcPr>
            <w:tcW w:w="2189" w:type="dxa"/>
            <w:shd w:val="clear" w:color="auto" w:fill="FFFFFF" w:themeFill="background1"/>
          </w:tcPr>
          <w:p w14:paraId="62285EC0" w14:textId="77777777" w:rsidR="00455E81" w:rsidRPr="003C5E10" w:rsidRDefault="00455E81" w:rsidP="00A9280A">
            <w:pPr>
              <w:ind w:left="280" w:hanging="280"/>
              <w:rPr>
                <w:ins w:id="6777" w:author="User" w:date="2021-09-13T18:13:00Z"/>
                <w:rFonts w:ascii="標楷體" w:hAnsi="標楷體"/>
              </w:rPr>
            </w:pPr>
            <w:ins w:id="6778" w:author="User" w:date="2021-09-13T18:13:00Z">
              <w:r w:rsidRPr="003C5E10">
                <w:rPr>
                  <w:rFonts w:ascii="標楷體" w:hAnsi="標楷體"/>
                  <w:noProof/>
                </w:rPr>
                <w:t>博和路</w:t>
              </w:r>
            </w:ins>
          </w:p>
        </w:tc>
        <w:tc>
          <w:tcPr>
            <w:tcW w:w="836" w:type="dxa"/>
            <w:shd w:val="clear" w:color="auto" w:fill="FFFFFF" w:themeFill="background1"/>
          </w:tcPr>
          <w:p w14:paraId="41C7D22D" w14:textId="77777777" w:rsidR="00455E81" w:rsidRPr="003C5E10" w:rsidRDefault="00455E81" w:rsidP="00A9280A">
            <w:pPr>
              <w:ind w:left="280" w:hanging="280"/>
              <w:rPr>
                <w:ins w:id="6779" w:author="User" w:date="2021-09-13T18:13:00Z"/>
                <w:rFonts w:hint="eastAsia"/>
              </w:rPr>
            </w:pPr>
            <w:ins w:id="6780" w:author="User" w:date="2021-09-13T18:13:00Z">
              <w:r w:rsidRPr="003C5E10">
                <w:rPr>
                  <w:rFonts w:hint="eastAsia"/>
                </w:rPr>
                <w:t>136</w:t>
              </w:r>
            </w:ins>
          </w:p>
        </w:tc>
        <w:tc>
          <w:tcPr>
            <w:tcW w:w="2189" w:type="dxa"/>
            <w:shd w:val="clear" w:color="auto" w:fill="FFFFFF" w:themeFill="background1"/>
          </w:tcPr>
          <w:p w14:paraId="29D6EDCD" w14:textId="77777777" w:rsidR="00455E81" w:rsidRPr="003C5E10" w:rsidRDefault="00455E81" w:rsidP="00A9280A">
            <w:pPr>
              <w:ind w:left="280" w:hanging="280"/>
              <w:rPr>
                <w:ins w:id="6781" w:author="User" w:date="2021-09-13T18:13:00Z"/>
                <w:rFonts w:ascii="標楷體" w:hAnsi="標楷體"/>
              </w:rPr>
            </w:pPr>
            <w:ins w:id="6782" w:author="User" w:date="2021-09-13T18:13:00Z">
              <w:r w:rsidRPr="003C5E10">
                <w:rPr>
                  <w:rFonts w:ascii="標楷體" w:hAnsi="標楷體"/>
                  <w:noProof/>
                </w:rPr>
                <w:t>本田路</w:t>
              </w:r>
              <w:r w:rsidRPr="003C5E10">
                <w:rPr>
                  <w:rFonts w:ascii="標楷體" w:hAnsi="標楷體"/>
                  <w:spacing w:val="-59"/>
                  <w:w w:val="90"/>
                </w:rPr>
                <w:t xml:space="preserve"> </w:t>
              </w:r>
              <w:r w:rsidRPr="003C5E10">
                <w:rPr>
                  <w:rFonts w:ascii="標楷體" w:hAnsi="標楷體"/>
                  <w:noProof/>
                </w:rPr>
                <w:t>1</w:t>
              </w:r>
              <w:r w:rsidRPr="003C5E10">
                <w:rPr>
                  <w:rFonts w:ascii="標楷體" w:hAnsi="標楷體" w:cs="SimSun"/>
                  <w:noProof/>
                </w:rPr>
                <w:t>段</w:t>
              </w:r>
            </w:ins>
          </w:p>
        </w:tc>
      </w:tr>
      <w:tr w:rsidR="00455E81" w:rsidRPr="003C5E10" w14:paraId="3FF6A747" w14:textId="77777777" w:rsidTr="00A9280A">
        <w:trPr>
          <w:trHeight w:hRule="exact" w:val="454"/>
          <w:jc w:val="center"/>
          <w:ins w:id="6783" w:author="User" w:date="2021-09-13T18:13:00Z"/>
        </w:trPr>
        <w:tc>
          <w:tcPr>
            <w:tcW w:w="830" w:type="dxa"/>
          </w:tcPr>
          <w:p w14:paraId="4AFBB19D" w14:textId="77777777" w:rsidR="00455E81" w:rsidRPr="003C5E10" w:rsidRDefault="00455E81" w:rsidP="00A9280A">
            <w:pPr>
              <w:ind w:left="280" w:hanging="280"/>
              <w:rPr>
                <w:ins w:id="6784" w:author="User" w:date="2021-09-13T18:13:00Z"/>
                <w:rFonts w:hint="eastAsia"/>
              </w:rPr>
            </w:pPr>
            <w:ins w:id="6785" w:author="User" w:date="2021-09-13T18:13:00Z">
              <w:r w:rsidRPr="003C5E10">
                <w:rPr>
                  <w:noProof/>
                </w:rPr>
                <w:t>45</w:t>
              </w:r>
            </w:ins>
          </w:p>
        </w:tc>
        <w:tc>
          <w:tcPr>
            <w:tcW w:w="2189" w:type="dxa"/>
          </w:tcPr>
          <w:p w14:paraId="34D9B5F8" w14:textId="77777777" w:rsidR="00455E81" w:rsidRPr="003C5E10" w:rsidRDefault="00455E81" w:rsidP="00A9280A">
            <w:pPr>
              <w:ind w:left="280" w:hanging="280"/>
              <w:rPr>
                <w:ins w:id="6786" w:author="User" w:date="2021-09-13T18:13:00Z"/>
                <w:rFonts w:ascii="標楷體" w:hAnsi="標楷體"/>
              </w:rPr>
            </w:pPr>
            <w:ins w:id="6787" w:author="User" w:date="2021-09-13T18:13:00Z">
              <w:r w:rsidRPr="003C5E10">
                <w:rPr>
                  <w:rFonts w:ascii="標楷體" w:hAnsi="標楷體" w:cs="Arial Unicode MS"/>
                  <w:noProof/>
                </w:rPr>
                <w:t>安中路</w:t>
              </w:r>
            </w:ins>
          </w:p>
        </w:tc>
        <w:tc>
          <w:tcPr>
            <w:tcW w:w="839" w:type="dxa"/>
            <w:shd w:val="clear" w:color="auto" w:fill="FFFFFF" w:themeFill="background1"/>
          </w:tcPr>
          <w:p w14:paraId="1F26AE15" w14:textId="77777777" w:rsidR="00455E81" w:rsidRPr="003C5E10" w:rsidRDefault="00455E81" w:rsidP="00A9280A">
            <w:pPr>
              <w:ind w:left="280" w:hanging="280"/>
              <w:rPr>
                <w:ins w:id="6788" w:author="User" w:date="2021-09-13T18:13:00Z"/>
                <w:rFonts w:hint="eastAsia"/>
              </w:rPr>
            </w:pPr>
            <w:ins w:id="6789" w:author="User" w:date="2021-09-13T18:13:00Z">
              <w:r w:rsidRPr="003C5E10">
                <w:rPr>
                  <w:noProof/>
                </w:rPr>
                <w:t>91</w:t>
              </w:r>
            </w:ins>
          </w:p>
        </w:tc>
        <w:tc>
          <w:tcPr>
            <w:tcW w:w="2189" w:type="dxa"/>
            <w:shd w:val="clear" w:color="auto" w:fill="FFFFFF" w:themeFill="background1"/>
          </w:tcPr>
          <w:p w14:paraId="29F11DF1" w14:textId="77777777" w:rsidR="00455E81" w:rsidRPr="003C5E10" w:rsidRDefault="00455E81" w:rsidP="00A9280A">
            <w:pPr>
              <w:ind w:left="280" w:hanging="280"/>
              <w:rPr>
                <w:ins w:id="6790" w:author="User" w:date="2021-09-13T18:13:00Z"/>
                <w:rFonts w:ascii="標楷體" w:hAnsi="標楷體"/>
              </w:rPr>
            </w:pPr>
            <w:ins w:id="6791" w:author="User" w:date="2021-09-13T18:13:00Z">
              <w:r w:rsidRPr="003C5E10">
                <w:rPr>
                  <w:rFonts w:ascii="標楷體" w:hAnsi="標楷體"/>
                  <w:noProof/>
                </w:rPr>
                <w:t>順安路</w:t>
              </w:r>
            </w:ins>
          </w:p>
        </w:tc>
        <w:tc>
          <w:tcPr>
            <w:tcW w:w="836" w:type="dxa"/>
            <w:shd w:val="clear" w:color="auto" w:fill="FFFFFF" w:themeFill="background1"/>
          </w:tcPr>
          <w:p w14:paraId="221676E0" w14:textId="77777777" w:rsidR="00455E81" w:rsidRPr="003C5E10" w:rsidRDefault="00455E81" w:rsidP="00A9280A">
            <w:pPr>
              <w:ind w:left="280" w:hanging="280"/>
              <w:rPr>
                <w:ins w:id="6792" w:author="User" w:date="2021-09-13T18:13:00Z"/>
                <w:rFonts w:hint="eastAsia"/>
              </w:rPr>
            </w:pPr>
            <w:ins w:id="6793" w:author="User" w:date="2021-09-13T18:13:00Z">
              <w:r w:rsidRPr="003C5E10">
                <w:rPr>
                  <w:rFonts w:hint="eastAsia"/>
                </w:rPr>
                <w:t>137</w:t>
              </w:r>
            </w:ins>
          </w:p>
        </w:tc>
        <w:tc>
          <w:tcPr>
            <w:tcW w:w="2189" w:type="dxa"/>
            <w:shd w:val="clear" w:color="auto" w:fill="FFFFFF" w:themeFill="background1"/>
          </w:tcPr>
          <w:p w14:paraId="52DB3E6C" w14:textId="77777777" w:rsidR="00455E81" w:rsidRPr="003C5E10" w:rsidRDefault="00455E81" w:rsidP="00A9280A">
            <w:pPr>
              <w:ind w:left="280" w:hanging="280"/>
              <w:rPr>
                <w:ins w:id="6794" w:author="User" w:date="2021-09-13T18:13:00Z"/>
                <w:rFonts w:ascii="標楷體" w:hAnsi="標楷體"/>
              </w:rPr>
            </w:pPr>
            <w:ins w:id="6795" w:author="User" w:date="2021-09-13T18:13:00Z">
              <w:r w:rsidRPr="003C5E10">
                <w:rPr>
                  <w:rFonts w:ascii="標楷體" w:hAnsi="標楷體"/>
                  <w:noProof/>
                </w:rPr>
                <w:t>本田路</w:t>
              </w:r>
              <w:r w:rsidRPr="003C5E10">
                <w:rPr>
                  <w:rFonts w:ascii="標楷體" w:hAnsi="標楷體"/>
                  <w:spacing w:val="-73"/>
                  <w:w w:val="90"/>
                </w:rPr>
                <w:t xml:space="preserve"> </w:t>
              </w:r>
              <w:r w:rsidRPr="003C5E10">
                <w:rPr>
                  <w:rFonts w:ascii="標楷體" w:hAnsi="標楷體"/>
                  <w:noProof/>
                </w:rPr>
                <w:t>2</w:t>
              </w:r>
              <w:r w:rsidRPr="003C5E10">
                <w:rPr>
                  <w:rFonts w:ascii="標楷體" w:hAnsi="標楷體" w:cs="SimSun"/>
                  <w:noProof/>
                </w:rPr>
                <w:t>段</w:t>
              </w:r>
            </w:ins>
          </w:p>
        </w:tc>
      </w:tr>
      <w:tr w:rsidR="00455E81" w:rsidRPr="003C5E10" w14:paraId="7897F520" w14:textId="77777777" w:rsidTr="00A9280A">
        <w:trPr>
          <w:trHeight w:hRule="exact" w:val="454"/>
          <w:jc w:val="center"/>
          <w:ins w:id="6796" w:author="User" w:date="2021-09-13T18:13:00Z"/>
        </w:trPr>
        <w:tc>
          <w:tcPr>
            <w:tcW w:w="830" w:type="dxa"/>
          </w:tcPr>
          <w:p w14:paraId="747C13CD" w14:textId="77777777" w:rsidR="00455E81" w:rsidRPr="003C5E10" w:rsidRDefault="00455E81" w:rsidP="00A9280A">
            <w:pPr>
              <w:ind w:left="280" w:hanging="280"/>
              <w:rPr>
                <w:ins w:id="6797" w:author="User" w:date="2021-09-13T18:13:00Z"/>
                <w:rFonts w:hint="eastAsia"/>
              </w:rPr>
            </w:pPr>
            <w:ins w:id="6798" w:author="User" w:date="2021-09-13T18:13:00Z">
              <w:r w:rsidRPr="003C5E10">
                <w:rPr>
                  <w:noProof/>
                </w:rPr>
                <w:t>46</w:t>
              </w:r>
            </w:ins>
          </w:p>
        </w:tc>
        <w:tc>
          <w:tcPr>
            <w:tcW w:w="2189" w:type="dxa"/>
          </w:tcPr>
          <w:p w14:paraId="5710847A" w14:textId="77777777" w:rsidR="00455E81" w:rsidRPr="003C5E10" w:rsidRDefault="00455E81" w:rsidP="00A9280A">
            <w:pPr>
              <w:ind w:left="280" w:hanging="280"/>
              <w:rPr>
                <w:ins w:id="6799" w:author="User" w:date="2021-09-13T18:13:00Z"/>
                <w:rFonts w:ascii="標楷體" w:hAnsi="標楷體"/>
              </w:rPr>
            </w:pPr>
            <w:ins w:id="6800" w:author="User" w:date="2021-09-13T18:13:00Z">
              <w:r w:rsidRPr="003C5E10">
                <w:rPr>
                  <w:rFonts w:ascii="標楷體" w:hAnsi="標楷體" w:cs="Arial Unicode MS"/>
                  <w:noProof/>
                </w:rPr>
                <w:t>安通路</w:t>
              </w:r>
            </w:ins>
          </w:p>
        </w:tc>
        <w:tc>
          <w:tcPr>
            <w:tcW w:w="839" w:type="dxa"/>
            <w:shd w:val="clear" w:color="auto" w:fill="FFFFFF" w:themeFill="background1"/>
          </w:tcPr>
          <w:p w14:paraId="2FB71077" w14:textId="77777777" w:rsidR="00455E81" w:rsidRPr="003C5E10" w:rsidRDefault="00455E81" w:rsidP="00A9280A">
            <w:pPr>
              <w:ind w:left="280" w:hanging="280"/>
              <w:rPr>
                <w:ins w:id="6801" w:author="User" w:date="2021-09-13T18:13:00Z"/>
                <w:rFonts w:hint="eastAsia"/>
              </w:rPr>
            </w:pPr>
            <w:ins w:id="6802" w:author="User" w:date="2021-09-13T18:13:00Z">
              <w:r w:rsidRPr="003C5E10">
                <w:rPr>
                  <w:noProof/>
                </w:rPr>
                <w:t>92</w:t>
              </w:r>
            </w:ins>
          </w:p>
        </w:tc>
        <w:tc>
          <w:tcPr>
            <w:tcW w:w="2189" w:type="dxa"/>
            <w:shd w:val="clear" w:color="auto" w:fill="FFFFFF" w:themeFill="background1"/>
          </w:tcPr>
          <w:p w14:paraId="1CFF7E66" w14:textId="77777777" w:rsidR="00455E81" w:rsidRPr="003C5E10" w:rsidRDefault="00455E81" w:rsidP="00A9280A">
            <w:pPr>
              <w:ind w:left="280" w:hanging="280"/>
              <w:rPr>
                <w:ins w:id="6803" w:author="User" w:date="2021-09-13T18:13:00Z"/>
                <w:rFonts w:ascii="標楷體" w:hAnsi="標楷體"/>
              </w:rPr>
            </w:pPr>
            <w:ins w:id="6804" w:author="User" w:date="2021-09-13T18:13:00Z">
              <w:r w:rsidRPr="003C5E10">
                <w:rPr>
                  <w:rFonts w:ascii="標楷體" w:hAnsi="標楷體"/>
                  <w:noProof/>
                </w:rPr>
                <w:t>慶和東路</w:t>
              </w:r>
            </w:ins>
          </w:p>
        </w:tc>
        <w:tc>
          <w:tcPr>
            <w:tcW w:w="836" w:type="dxa"/>
            <w:shd w:val="clear" w:color="auto" w:fill="FFFFFF" w:themeFill="background1"/>
          </w:tcPr>
          <w:p w14:paraId="10A0C861" w14:textId="77777777" w:rsidR="00455E81" w:rsidRPr="003C5E10" w:rsidRDefault="00455E81" w:rsidP="00A9280A">
            <w:pPr>
              <w:ind w:left="280" w:hanging="280"/>
              <w:rPr>
                <w:ins w:id="6805" w:author="User" w:date="2021-09-13T18:13:00Z"/>
                <w:rFonts w:hint="eastAsia"/>
              </w:rPr>
            </w:pPr>
            <w:ins w:id="6806" w:author="User" w:date="2021-09-13T18:13:00Z">
              <w:r w:rsidRPr="003C5E10">
                <w:rPr>
                  <w:rFonts w:hint="eastAsia"/>
                </w:rPr>
                <w:t>138</w:t>
              </w:r>
            </w:ins>
          </w:p>
        </w:tc>
        <w:tc>
          <w:tcPr>
            <w:tcW w:w="2189" w:type="dxa"/>
            <w:shd w:val="clear" w:color="auto" w:fill="FFFFFF" w:themeFill="background1"/>
          </w:tcPr>
          <w:p w14:paraId="0333E2FF" w14:textId="77777777" w:rsidR="00455E81" w:rsidRPr="003C5E10" w:rsidRDefault="00455E81" w:rsidP="00A9280A">
            <w:pPr>
              <w:ind w:left="280" w:hanging="280"/>
              <w:rPr>
                <w:ins w:id="6807" w:author="User" w:date="2021-09-13T18:13:00Z"/>
                <w:rFonts w:ascii="標楷體" w:hAnsi="標楷體"/>
              </w:rPr>
            </w:pPr>
            <w:ins w:id="6808" w:author="User" w:date="2021-09-13T18:13:00Z">
              <w:r w:rsidRPr="003C5E10">
                <w:rPr>
                  <w:rFonts w:ascii="標楷體" w:hAnsi="標楷體"/>
                  <w:noProof/>
                </w:rPr>
                <w:t>本田路</w:t>
              </w:r>
              <w:r w:rsidRPr="003C5E10">
                <w:rPr>
                  <w:rFonts w:ascii="標楷體" w:hAnsi="標楷體"/>
                  <w:spacing w:val="-73"/>
                  <w:w w:val="90"/>
                </w:rPr>
                <w:t xml:space="preserve"> </w:t>
              </w:r>
              <w:r w:rsidRPr="003C5E10">
                <w:rPr>
                  <w:rFonts w:ascii="標楷體" w:hAnsi="標楷體"/>
                  <w:noProof/>
                </w:rPr>
                <w:t>3</w:t>
              </w:r>
              <w:r w:rsidRPr="003C5E10">
                <w:rPr>
                  <w:rFonts w:ascii="標楷體" w:hAnsi="標楷體" w:cs="SimSun"/>
                  <w:noProof/>
                </w:rPr>
                <w:t>段</w:t>
              </w:r>
            </w:ins>
          </w:p>
        </w:tc>
      </w:tr>
    </w:tbl>
    <w:p w14:paraId="793283BF" w14:textId="21F52B34" w:rsidR="00871675" w:rsidRDefault="00871675" w:rsidP="00E30B92">
      <w:pPr>
        <w:pStyle w:val="13"/>
        <w:rPr>
          <w:ins w:id="6809" w:author="User" w:date="2021-09-13T18:10:00Z"/>
          <w:rFonts w:cs="Arial" w:hint="eastAsia"/>
          <w:color w:val="000000" w:themeColor="text1"/>
          <w:shd w:val="clear" w:color="auto" w:fill="FFFFFF"/>
        </w:rPr>
      </w:pPr>
    </w:p>
    <w:p w14:paraId="55872442" w14:textId="3C86E4EC" w:rsidR="00871675" w:rsidRDefault="00871675" w:rsidP="00E30B92">
      <w:pPr>
        <w:pStyle w:val="13"/>
        <w:rPr>
          <w:ins w:id="6810" w:author="User" w:date="2021-09-13T18:10:00Z"/>
          <w:rFonts w:cs="Arial" w:hint="eastAsia"/>
          <w:color w:val="000000" w:themeColor="text1"/>
          <w:shd w:val="clear" w:color="auto" w:fill="FFFFFF"/>
        </w:rPr>
      </w:pPr>
    </w:p>
    <w:p w14:paraId="1E090F9F" w14:textId="5CA91117" w:rsidR="00871675" w:rsidRDefault="00871675" w:rsidP="00E30B92">
      <w:pPr>
        <w:pStyle w:val="13"/>
        <w:rPr>
          <w:ins w:id="6811" w:author="User" w:date="2021-09-13T18:10:00Z"/>
          <w:rFonts w:cs="Arial" w:hint="eastAsia"/>
          <w:color w:val="000000" w:themeColor="text1"/>
          <w:shd w:val="clear" w:color="auto" w:fill="FFFFFF"/>
        </w:rPr>
      </w:pPr>
    </w:p>
    <w:p w14:paraId="5D018063" w14:textId="1DA7386C" w:rsidR="00871675" w:rsidRDefault="00871675" w:rsidP="00E30B92">
      <w:pPr>
        <w:pStyle w:val="13"/>
        <w:rPr>
          <w:ins w:id="6812" w:author="User" w:date="2021-09-13T18:10:00Z"/>
          <w:rFonts w:cs="Arial" w:hint="eastAsia"/>
          <w:color w:val="000000" w:themeColor="text1"/>
          <w:shd w:val="clear" w:color="auto" w:fill="FFFFFF"/>
        </w:rPr>
      </w:pPr>
    </w:p>
    <w:p w14:paraId="332C54A3" w14:textId="46B7BD0B" w:rsidR="00871675" w:rsidRDefault="00871675" w:rsidP="00E30B92">
      <w:pPr>
        <w:pStyle w:val="13"/>
        <w:rPr>
          <w:ins w:id="6813" w:author="User" w:date="2021-09-13T18:10:00Z"/>
          <w:rFonts w:cs="Arial" w:hint="eastAsia"/>
          <w:color w:val="000000" w:themeColor="text1"/>
          <w:shd w:val="clear" w:color="auto" w:fill="FFFFFF"/>
        </w:rPr>
      </w:pPr>
    </w:p>
    <w:p w14:paraId="11DC21F2" w14:textId="450EF750" w:rsidR="00871675" w:rsidRDefault="00871675" w:rsidP="00E30B92">
      <w:pPr>
        <w:pStyle w:val="13"/>
        <w:rPr>
          <w:ins w:id="6814" w:author="User" w:date="2021-09-13T18:10:00Z"/>
          <w:rFonts w:cs="Arial" w:hint="eastAsia"/>
          <w:color w:val="000000" w:themeColor="text1"/>
          <w:shd w:val="clear" w:color="auto" w:fill="FFFFFF"/>
        </w:rPr>
      </w:pPr>
    </w:p>
    <w:p w14:paraId="6A328CF4" w14:textId="30566520" w:rsidR="00871675" w:rsidRDefault="00871675" w:rsidP="00E30B92">
      <w:pPr>
        <w:pStyle w:val="13"/>
        <w:rPr>
          <w:ins w:id="6815" w:author="User" w:date="2021-09-13T18:10:00Z"/>
          <w:rFonts w:cs="Arial" w:hint="eastAsia"/>
          <w:color w:val="000000" w:themeColor="text1"/>
          <w:shd w:val="clear" w:color="auto" w:fill="FFFFFF"/>
        </w:rPr>
      </w:pPr>
    </w:p>
    <w:p w14:paraId="7D725975" w14:textId="26DEDFBB" w:rsidR="00871675" w:rsidRDefault="00871675" w:rsidP="00E30B92">
      <w:pPr>
        <w:pStyle w:val="13"/>
        <w:rPr>
          <w:ins w:id="6816" w:author="User" w:date="2021-09-13T18:10:00Z"/>
          <w:rFonts w:cs="Arial" w:hint="eastAsia"/>
          <w:color w:val="000000" w:themeColor="text1"/>
          <w:shd w:val="clear" w:color="auto" w:fill="FFFFFF"/>
        </w:rPr>
      </w:pPr>
    </w:p>
    <w:p w14:paraId="4F39D715" w14:textId="78FD2BC6" w:rsidR="00871675" w:rsidRDefault="00871675" w:rsidP="00E30B92">
      <w:pPr>
        <w:pStyle w:val="13"/>
        <w:rPr>
          <w:ins w:id="6817" w:author="User" w:date="2021-09-13T18:10:00Z"/>
          <w:rFonts w:cs="Arial" w:hint="eastAsia"/>
          <w:color w:val="000000" w:themeColor="text1"/>
          <w:shd w:val="clear" w:color="auto" w:fill="FFFFFF"/>
        </w:rPr>
      </w:pPr>
    </w:p>
    <w:p w14:paraId="23854165" w14:textId="4A2A79E9" w:rsidR="00871675" w:rsidRDefault="00871675" w:rsidP="00E30B92">
      <w:pPr>
        <w:pStyle w:val="13"/>
        <w:rPr>
          <w:ins w:id="6818" w:author="User" w:date="2021-09-13T18:10:00Z"/>
          <w:rFonts w:cs="Arial" w:hint="eastAsia"/>
          <w:color w:val="000000" w:themeColor="text1"/>
          <w:shd w:val="clear" w:color="auto" w:fill="FFFFFF"/>
        </w:rPr>
      </w:pPr>
    </w:p>
    <w:p w14:paraId="5A93BEA7" w14:textId="4A11BC58" w:rsidR="00871675" w:rsidRDefault="001C6689">
      <w:pPr>
        <w:pStyle w:val="7"/>
        <w:rPr>
          <w:ins w:id="6819" w:author="User" w:date="2021-09-13T18:10:00Z"/>
          <w:rFonts w:hint="eastAsia"/>
          <w:shd w:val="clear" w:color="auto" w:fill="FFFFFF"/>
        </w:rPr>
        <w:pPrChange w:id="6820" w:author="User" w:date="2021-09-13T18:15:00Z">
          <w:pPr>
            <w:pStyle w:val="13"/>
          </w:pPr>
        </w:pPrChange>
      </w:pPr>
      <w:ins w:id="6821" w:author="User" w:date="2021-09-13T18:16:00Z">
        <w:r w:rsidRPr="003E6DC2">
          <w:rPr>
            <w:bdr w:val="none" w:sz="0" w:space="0" w:color="auto"/>
          </w:rPr>
          <w:t>保密同意</w:t>
        </w:r>
        <w:r>
          <w:rPr>
            <w:rFonts w:hint="eastAsia"/>
            <w:bdr w:val="none" w:sz="0" w:space="0" w:color="auto"/>
          </w:rPr>
          <w:t>書</w:t>
        </w:r>
      </w:ins>
    </w:p>
    <w:p w14:paraId="5283F82F" w14:textId="77777777" w:rsidR="001C6689" w:rsidRPr="003E6DC2" w:rsidRDefault="001C6689" w:rsidP="001C6689">
      <w:pPr>
        <w:pStyle w:val="13"/>
        <w:spacing w:line="240" w:lineRule="auto"/>
        <w:jc w:val="center"/>
        <w:rPr>
          <w:ins w:id="6822" w:author="User" w:date="2021-09-13T18:16:00Z"/>
          <w:rFonts w:hint="eastAsia"/>
          <w:color w:val="000000" w:themeColor="text1"/>
        </w:rPr>
      </w:pPr>
      <w:ins w:id="6823" w:author="User" w:date="2021-09-13T18:16:00Z">
        <w:r w:rsidRPr="003E6DC2">
          <w:rPr>
            <w:rFonts w:hint="eastAsia"/>
            <w:color w:val="000000" w:themeColor="text1"/>
          </w:rPr>
          <w:t>保密同意書</w:t>
        </w:r>
      </w:ins>
    </w:p>
    <w:p w14:paraId="2BD50AE4" w14:textId="77777777" w:rsidR="001C6689" w:rsidRPr="003E6DC2" w:rsidRDefault="001C6689" w:rsidP="001C6689">
      <w:pPr>
        <w:pStyle w:val="aff2"/>
        <w:spacing w:before="0" w:line="340" w:lineRule="exact"/>
        <w:ind w:left="0" w:right="-306" w:firstLine="0"/>
        <w:rPr>
          <w:ins w:id="6824" w:author="User" w:date="2021-09-13T18:16:00Z"/>
          <w:rFonts w:ascii="標楷體" w:eastAsia="標楷體" w:hAnsi="標楷體"/>
          <w:color w:val="000000" w:themeColor="text1"/>
        </w:rPr>
      </w:pPr>
      <w:ins w:id="6825" w:author="User" w:date="2021-09-13T18:16:00Z">
        <w:r w:rsidRPr="003E6DC2">
          <w:rPr>
            <w:rFonts w:ascii="標楷體" w:eastAsia="標楷體" w:hAnsi="標楷體" w:hint="eastAsia"/>
            <w:color w:val="000000" w:themeColor="text1"/>
            <w:sz w:val="24"/>
            <w:szCs w:val="24"/>
          </w:rPr>
          <w:t>茲緣於簽署人 ﹍﹍﹍﹍﹍（簽署人姓名，以下稱簽署人）參與﹍﹍﹍﹍（廠商名稱，以下稱廠商）得標﹍﹍﹍﹍（機關名稱）（以下稱機關）資訊業務委外案﹍﹍﹍﹍﹍（案名）（以下稱「本案」），於本案執行期間有知悉或可得知悉或持有政府公務秘密及業務秘密，為保持其秘密性，簽署人同意恪遵本同意書下列各項規定：</w:t>
        </w:r>
      </w:ins>
    </w:p>
    <w:p w14:paraId="270F8686" w14:textId="77777777" w:rsidR="001C6689" w:rsidRPr="003E6DC2" w:rsidRDefault="001C6689" w:rsidP="001C6689">
      <w:pPr>
        <w:pStyle w:val="aff2"/>
        <w:numPr>
          <w:ilvl w:val="0"/>
          <w:numId w:val="419"/>
        </w:numPr>
        <w:tabs>
          <w:tab w:val="left" w:pos="1965"/>
        </w:tabs>
        <w:adjustRightInd w:val="0"/>
        <w:snapToGrid w:val="0"/>
        <w:spacing w:before="0" w:line="340" w:lineRule="exact"/>
        <w:ind w:left="1962" w:right="-2" w:hanging="1123"/>
        <w:rPr>
          <w:ins w:id="6826" w:author="User" w:date="2021-09-13T18:16:00Z"/>
          <w:rFonts w:ascii="標楷體" w:eastAsia="標楷體" w:hAnsi="標楷體"/>
          <w:color w:val="000000" w:themeColor="text1"/>
        </w:rPr>
      </w:pPr>
      <w:ins w:id="6827" w:author="User" w:date="2021-09-13T18:16:00Z">
        <w:r w:rsidRPr="003E6DC2">
          <w:rPr>
            <w:rFonts w:ascii="標楷體" w:eastAsia="標楷體" w:hAnsi="標楷體" w:hint="eastAsia"/>
            <w:color w:val="000000" w:themeColor="text1"/>
            <w:sz w:val="24"/>
            <w:szCs w:val="24"/>
          </w:rPr>
          <w:t>簽署人承諾於本契約有效期間內及本契約期滿或終止後，對於所得知或持有一切機關未標示得對外公開之公務秘密，以及機關依契約或法令對第三人負有保密義務之業務秘密，均應以善良管理人之注意妥為保管及確保其秘密性，並限於本契約目的範圍內，於機關指定之處所內使用之。非經機關事前書面同意，不得為本人或任何第三人之需要而複製、保有、利用該等秘密或將之洩漏、告知、交付第三人或以其他任何方式使第三人知悉或利用該等秘密，或對外發表或出版，亦不得攜至機關或機關所指定處所以外之處所。</w:t>
        </w:r>
      </w:ins>
    </w:p>
    <w:p w14:paraId="19A89747" w14:textId="77777777" w:rsidR="001C6689" w:rsidRPr="003E6DC2" w:rsidRDefault="001C6689" w:rsidP="001C6689">
      <w:pPr>
        <w:pStyle w:val="aff2"/>
        <w:numPr>
          <w:ilvl w:val="0"/>
          <w:numId w:val="419"/>
        </w:numPr>
        <w:tabs>
          <w:tab w:val="left" w:pos="1965"/>
        </w:tabs>
        <w:adjustRightInd w:val="0"/>
        <w:snapToGrid w:val="0"/>
        <w:spacing w:before="0" w:line="400" w:lineRule="exact"/>
        <w:ind w:left="1962" w:right="-306" w:hanging="1123"/>
        <w:rPr>
          <w:ins w:id="6828" w:author="User" w:date="2021-09-13T18:16:00Z"/>
          <w:rFonts w:ascii="標楷體" w:eastAsia="標楷體" w:hAnsi="標楷體"/>
          <w:color w:val="000000" w:themeColor="text1"/>
        </w:rPr>
      </w:pPr>
      <w:ins w:id="6829" w:author="User" w:date="2021-09-13T18:16:00Z">
        <w:r w:rsidRPr="003E6DC2">
          <w:rPr>
            <w:rFonts w:ascii="標楷體" w:eastAsia="標楷體" w:hAnsi="標楷體" w:hint="eastAsia"/>
            <w:color w:val="000000" w:themeColor="text1"/>
            <w:sz w:val="24"/>
            <w:szCs w:val="24"/>
          </w:rPr>
          <w:t>簽署人知悉或取得機關公務秘密與業務秘密應限於其執行本契約所必需且僅限於本契約有效期間內。簽署人同意公務秘密與業務秘密，應僅提供、告知有需要知悉該秘密之履約廠商團隊成員人員。</w:t>
        </w:r>
      </w:ins>
    </w:p>
    <w:p w14:paraId="73C0350A" w14:textId="77777777" w:rsidR="001C6689" w:rsidRPr="003E6DC2" w:rsidRDefault="001C6689" w:rsidP="001C6689">
      <w:pPr>
        <w:pStyle w:val="aff2"/>
        <w:numPr>
          <w:ilvl w:val="0"/>
          <w:numId w:val="419"/>
        </w:numPr>
        <w:tabs>
          <w:tab w:val="left" w:pos="1965"/>
        </w:tabs>
        <w:adjustRightInd w:val="0"/>
        <w:snapToGrid w:val="0"/>
        <w:spacing w:before="0" w:line="400" w:lineRule="exact"/>
        <w:ind w:left="1962" w:right="-306" w:hanging="1123"/>
        <w:rPr>
          <w:ins w:id="6830" w:author="User" w:date="2021-09-13T18:16:00Z"/>
          <w:rFonts w:ascii="標楷體" w:eastAsia="標楷體" w:hAnsi="標楷體"/>
          <w:color w:val="000000" w:themeColor="text1"/>
        </w:rPr>
      </w:pPr>
      <w:ins w:id="6831" w:author="User" w:date="2021-09-13T18:16:00Z">
        <w:r w:rsidRPr="003E6DC2">
          <w:rPr>
            <w:rFonts w:ascii="標楷體" w:eastAsia="標楷體" w:hAnsi="標楷體" w:hint="eastAsia"/>
            <w:color w:val="000000" w:themeColor="text1"/>
            <w:sz w:val="24"/>
            <w:szCs w:val="24"/>
          </w:rPr>
          <w:t>簽署人在下述情況下解除其所應負之保密義務：</w:t>
        </w:r>
      </w:ins>
    </w:p>
    <w:p w14:paraId="2FBFADF4" w14:textId="77777777" w:rsidR="001C6689" w:rsidRPr="003E6DC2" w:rsidRDefault="001C6689" w:rsidP="001C6689">
      <w:pPr>
        <w:pStyle w:val="aff2"/>
        <w:spacing w:before="0" w:line="400" w:lineRule="exact"/>
        <w:ind w:left="840" w:right="-307" w:firstLine="0"/>
        <w:rPr>
          <w:ins w:id="6832" w:author="User" w:date="2021-09-13T18:16:00Z"/>
          <w:rFonts w:ascii="標楷體" w:eastAsia="標楷體" w:hAnsi="標楷體"/>
          <w:color w:val="000000" w:themeColor="text1"/>
        </w:rPr>
      </w:pPr>
      <w:ins w:id="6833" w:author="User" w:date="2021-09-13T18:16:00Z">
        <w:r w:rsidRPr="003E6DC2">
          <w:rPr>
            <w:rFonts w:ascii="標楷體" w:eastAsia="標楷體" w:hAnsi="標楷體" w:hint="eastAsia"/>
            <w:color w:val="000000" w:themeColor="text1"/>
            <w:sz w:val="24"/>
            <w:szCs w:val="24"/>
          </w:rPr>
          <w:t>原負保密義務之資訊，由機關提供以前，已合法持有或已知且無保密必要者。</w:t>
        </w:r>
      </w:ins>
    </w:p>
    <w:p w14:paraId="67814414" w14:textId="77777777" w:rsidR="001C6689" w:rsidRPr="003E6DC2" w:rsidRDefault="001C6689" w:rsidP="001C6689">
      <w:pPr>
        <w:pStyle w:val="aff2"/>
        <w:spacing w:before="0" w:line="400" w:lineRule="exact"/>
        <w:ind w:left="840" w:right="-307" w:firstLine="0"/>
        <w:rPr>
          <w:ins w:id="6834" w:author="User" w:date="2021-09-13T18:16:00Z"/>
          <w:rFonts w:ascii="標楷體" w:eastAsia="標楷體" w:hAnsi="標楷體"/>
          <w:color w:val="000000" w:themeColor="text1"/>
        </w:rPr>
      </w:pPr>
      <w:ins w:id="6835" w:author="User" w:date="2021-09-13T18:16:00Z">
        <w:r w:rsidRPr="003E6DC2">
          <w:rPr>
            <w:rFonts w:ascii="標楷體" w:eastAsia="標楷體" w:hAnsi="標楷體" w:hint="eastAsia"/>
            <w:color w:val="000000" w:themeColor="text1"/>
            <w:sz w:val="24"/>
            <w:szCs w:val="24"/>
          </w:rPr>
          <w:t>原負保密義務之資訊，依法令業已解密、依契約機關業已不負保密責任、或已為公眾所知之資訊。</w:t>
        </w:r>
      </w:ins>
    </w:p>
    <w:p w14:paraId="651D9652" w14:textId="77777777" w:rsidR="001C6689" w:rsidRPr="003E6DC2" w:rsidRDefault="001C6689" w:rsidP="001C6689">
      <w:pPr>
        <w:pStyle w:val="aff2"/>
        <w:spacing w:before="0" w:line="400" w:lineRule="exact"/>
        <w:ind w:left="840" w:right="-307" w:firstLine="0"/>
        <w:rPr>
          <w:ins w:id="6836" w:author="User" w:date="2021-09-13T18:16:00Z"/>
          <w:rFonts w:ascii="標楷體" w:eastAsia="標楷體" w:hAnsi="標楷體"/>
          <w:color w:val="000000" w:themeColor="text1"/>
        </w:rPr>
      </w:pPr>
      <w:ins w:id="6837" w:author="User" w:date="2021-09-13T18:16:00Z">
        <w:r w:rsidRPr="003E6DC2">
          <w:rPr>
            <w:rFonts w:ascii="標楷體" w:eastAsia="標楷體" w:hAnsi="標楷體" w:hint="eastAsia"/>
            <w:color w:val="000000" w:themeColor="text1"/>
            <w:sz w:val="24"/>
            <w:szCs w:val="24"/>
          </w:rPr>
          <w:t>原負保密義務之資訊，係自第三人處得知或取得，該第三人就該等資訊並無保密義務。</w:t>
        </w:r>
      </w:ins>
    </w:p>
    <w:p w14:paraId="3B1CA693" w14:textId="77777777" w:rsidR="001C6689" w:rsidRPr="003E6DC2" w:rsidRDefault="001C6689" w:rsidP="001C6689">
      <w:pPr>
        <w:pStyle w:val="aff2"/>
        <w:numPr>
          <w:ilvl w:val="0"/>
          <w:numId w:val="419"/>
        </w:numPr>
        <w:tabs>
          <w:tab w:val="left" w:pos="1965"/>
        </w:tabs>
        <w:snapToGrid w:val="0"/>
        <w:spacing w:before="0" w:line="400" w:lineRule="exact"/>
        <w:ind w:left="1965" w:right="-307"/>
        <w:rPr>
          <w:ins w:id="6838" w:author="User" w:date="2021-09-13T18:16:00Z"/>
          <w:rFonts w:ascii="標楷體" w:eastAsia="標楷體" w:hAnsi="標楷體"/>
          <w:color w:val="000000" w:themeColor="text1"/>
        </w:rPr>
      </w:pPr>
      <w:ins w:id="6839" w:author="User" w:date="2021-09-13T18:16:00Z">
        <w:r w:rsidRPr="003E6DC2">
          <w:rPr>
            <w:rFonts w:ascii="標楷體" w:eastAsia="標楷體" w:hAnsi="標楷體" w:hint="eastAsia"/>
            <w:color w:val="000000" w:themeColor="text1"/>
            <w:sz w:val="24"/>
            <w:szCs w:val="24"/>
          </w:rPr>
          <w:t>簽署人若違反本同意書之規定，機關得請求簽署人及其任職之廠商賠償機關因此所受之損害及追究簽署人洩密之刑責，如因而致第三人受有損害者，簽署人及其任職之廠商亦應負賠償責任。</w:t>
        </w:r>
      </w:ins>
    </w:p>
    <w:p w14:paraId="552F26A0" w14:textId="77777777" w:rsidR="001C6689" w:rsidRPr="003E6DC2" w:rsidRDefault="001C6689" w:rsidP="001C6689">
      <w:pPr>
        <w:pStyle w:val="aff2"/>
        <w:numPr>
          <w:ilvl w:val="0"/>
          <w:numId w:val="419"/>
        </w:numPr>
        <w:tabs>
          <w:tab w:val="left" w:pos="1965"/>
        </w:tabs>
        <w:snapToGrid w:val="0"/>
        <w:spacing w:before="0" w:line="400" w:lineRule="exact"/>
        <w:ind w:left="1965" w:right="-307"/>
        <w:rPr>
          <w:ins w:id="6840" w:author="User" w:date="2021-09-13T18:16:00Z"/>
          <w:rFonts w:ascii="標楷體" w:eastAsia="標楷體" w:hAnsi="標楷體"/>
          <w:color w:val="000000" w:themeColor="text1"/>
        </w:rPr>
      </w:pPr>
      <w:ins w:id="6841" w:author="User" w:date="2021-09-13T18:16:00Z">
        <w:r w:rsidRPr="003E6DC2">
          <w:rPr>
            <w:rFonts w:ascii="標楷體" w:eastAsia="標楷體" w:hAnsi="標楷體" w:hint="eastAsia"/>
            <w:color w:val="000000" w:themeColor="text1"/>
            <w:sz w:val="24"/>
            <w:szCs w:val="24"/>
          </w:rPr>
          <w:t>簽署人因本同意書所負之保密義務，不因離職或其他原因不參與本案而失其效力。</w:t>
        </w:r>
      </w:ins>
    </w:p>
    <w:p w14:paraId="0CE99E12" w14:textId="77777777" w:rsidR="001C6689" w:rsidRPr="003E6DC2" w:rsidRDefault="001C6689" w:rsidP="001C6689">
      <w:pPr>
        <w:pStyle w:val="aff2"/>
        <w:numPr>
          <w:ilvl w:val="0"/>
          <w:numId w:val="419"/>
        </w:numPr>
        <w:tabs>
          <w:tab w:val="left" w:pos="1965"/>
        </w:tabs>
        <w:snapToGrid w:val="0"/>
        <w:spacing w:before="0" w:line="400" w:lineRule="exact"/>
        <w:ind w:left="1965" w:right="-448"/>
        <w:rPr>
          <w:ins w:id="6842" w:author="User" w:date="2021-09-13T18:16:00Z"/>
          <w:rFonts w:ascii="標楷體" w:eastAsia="標楷體" w:hAnsi="標楷體"/>
          <w:color w:val="000000" w:themeColor="text1"/>
        </w:rPr>
      </w:pPr>
      <w:ins w:id="6843" w:author="User" w:date="2021-09-13T18:16:00Z">
        <w:r w:rsidRPr="003E6DC2">
          <w:rPr>
            <w:rFonts w:ascii="標楷體" w:eastAsia="標楷體" w:hAnsi="標楷體" w:hint="eastAsia"/>
            <w:color w:val="000000" w:themeColor="text1"/>
            <w:sz w:val="24"/>
            <w:szCs w:val="24"/>
          </w:rPr>
          <w:t>本同意書一式叁份，機關、簽署人及﹍﹍﹍﹍﹍（廠商）各執存一份。</w:t>
        </w:r>
      </w:ins>
    </w:p>
    <w:p w14:paraId="7961D920" w14:textId="77777777" w:rsidR="001C6689" w:rsidRPr="003E6DC2" w:rsidRDefault="001C6689" w:rsidP="001C6689">
      <w:pPr>
        <w:pStyle w:val="aff0"/>
        <w:snapToGrid w:val="0"/>
        <w:spacing w:line="400" w:lineRule="exact"/>
        <w:ind w:left="1508" w:right="136"/>
        <w:jc w:val="both"/>
        <w:rPr>
          <w:ins w:id="6844" w:author="User" w:date="2021-09-13T18:16:00Z"/>
          <w:rFonts w:ascii="標楷體" w:eastAsia="標楷體" w:hAnsi="標楷體"/>
          <w:color w:val="000000" w:themeColor="text1"/>
        </w:rPr>
      </w:pPr>
      <w:ins w:id="6845" w:author="User" w:date="2021-09-13T18:16:00Z">
        <w:r w:rsidRPr="003E6DC2">
          <w:rPr>
            <w:rFonts w:ascii="標楷體" w:eastAsia="標楷體" w:hAnsi="標楷體" w:hint="eastAsia"/>
            <w:color w:val="000000" w:themeColor="text1"/>
            <w:szCs w:val="24"/>
          </w:rPr>
          <w:t>簽署人姓名及簽章：</w:t>
        </w:r>
      </w:ins>
    </w:p>
    <w:p w14:paraId="39D3907E" w14:textId="77777777" w:rsidR="001C6689" w:rsidRPr="003E6DC2" w:rsidRDefault="001C6689" w:rsidP="001C6689">
      <w:pPr>
        <w:pStyle w:val="aff0"/>
        <w:snapToGrid w:val="0"/>
        <w:spacing w:line="400" w:lineRule="exact"/>
        <w:ind w:left="1506" w:right="136"/>
        <w:jc w:val="both"/>
        <w:rPr>
          <w:ins w:id="6846" w:author="User" w:date="2021-09-13T18:16:00Z"/>
          <w:rFonts w:ascii="標楷體" w:eastAsia="標楷體" w:hAnsi="標楷體"/>
          <w:color w:val="000000" w:themeColor="text1"/>
        </w:rPr>
      </w:pPr>
      <w:ins w:id="6847" w:author="User" w:date="2021-09-13T18:16:00Z">
        <w:r w:rsidRPr="003E6DC2">
          <w:rPr>
            <w:rFonts w:ascii="標楷體" w:eastAsia="標楷體" w:hAnsi="標楷體" w:hint="eastAsia"/>
            <w:color w:val="000000" w:themeColor="text1"/>
            <w:szCs w:val="24"/>
          </w:rPr>
          <w:t>身分證字號：</w:t>
        </w:r>
      </w:ins>
    </w:p>
    <w:p w14:paraId="045B12F6" w14:textId="77777777" w:rsidR="001C6689" w:rsidRPr="003E6DC2" w:rsidRDefault="001C6689" w:rsidP="001C6689">
      <w:pPr>
        <w:pStyle w:val="aff0"/>
        <w:snapToGrid w:val="0"/>
        <w:spacing w:line="400" w:lineRule="exact"/>
        <w:ind w:left="1506" w:right="136"/>
        <w:jc w:val="both"/>
        <w:rPr>
          <w:ins w:id="6848" w:author="User" w:date="2021-09-13T18:16:00Z"/>
          <w:rFonts w:ascii="標楷體" w:eastAsia="標楷體" w:hAnsi="標楷體"/>
          <w:color w:val="000000" w:themeColor="text1"/>
        </w:rPr>
      </w:pPr>
      <w:ins w:id="6849" w:author="User" w:date="2021-09-13T18:16:00Z">
        <w:r w:rsidRPr="003E6DC2">
          <w:rPr>
            <w:rFonts w:ascii="標楷體" w:eastAsia="標楷體" w:hAnsi="標楷體" w:hint="eastAsia"/>
            <w:color w:val="000000" w:themeColor="text1"/>
            <w:szCs w:val="24"/>
          </w:rPr>
          <w:t>聯絡電話：</w:t>
        </w:r>
      </w:ins>
    </w:p>
    <w:p w14:paraId="34F30B09" w14:textId="77777777" w:rsidR="001C6689" w:rsidRPr="003E6DC2" w:rsidRDefault="001C6689" w:rsidP="001C6689">
      <w:pPr>
        <w:pStyle w:val="aff0"/>
        <w:snapToGrid w:val="0"/>
        <w:spacing w:line="400" w:lineRule="exact"/>
        <w:ind w:left="1506" w:right="136"/>
        <w:jc w:val="both"/>
        <w:rPr>
          <w:ins w:id="6850" w:author="User" w:date="2021-09-13T18:16:00Z"/>
          <w:rFonts w:ascii="標楷體" w:eastAsia="標楷體" w:hAnsi="標楷體"/>
          <w:color w:val="000000" w:themeColor="text1"/>
        </w:rPr>
      </w:pPr>
      <w:ins w:id="6851" w:author="User" w:date="2021-09-13T18:16:00Z">
        <w:r w:rsidRPr="003E6DC2">
          <w:rPr>
            <w:rFonts w:ascii="標楷體" w:eastAsia="標楷體" w:hAnsi="標楷體" w:hint="eastAsia"/>
            <w:color w:val="000000" w:themeColor="text1"/>
            <w:szCs w:val="24"/>
          </w:rPr>
          <w:t>戶籍地址：</w:t>
        </w:r>
      </w:ins>
    </w:p>
    <w:p w14:paraId="6AFB1D6D" w14:textId="77777777" w:rsidR="001C6689" w:rsidRPr="003E6DC2" w:rsidRDefault="001C6689" w:rsidP="001C6689">
      <w:pPr>
        <w:pStyle w:val="aff0"/>
        <w:snapToGrid w:val="0"/>
        <w:spacing w:line="400" w:lineRule="exact"/>
        <w:ind w:left="1506" w:right="136"/>
        <w:jc w:val="both"/>
        <w:rPr>
          <w:ins w:id="6852" w:author="User" w:date="2021-09-13T18:16:00Z"/>
          <w:rFonts w:ascii="標楷體" w:eastAsia="標楷體" w:hAnsi="標楷體"/>
          <w:color w:val="000000" w:themeColor="text1"/>
        </w:rPr>
      </w:pPr>
      <w:ins w:id="6853" w:author="User" w:date="2021-09-13T18:16:00Z">
        <w:r w:rsidRPr="003E6DC2">
          <w:rPr>
            <w:rFonts w:ascii="標楷體" w:eastAsia="標楷體" w:hAnsi="標楷體" w:hint="eastAsia"/>
            <w:color w:val="000000" w:themeColor="text1"/>
            <w:szCs w:val="24"/>
          </w:rPr>
          <w:t>所屬廠商名稱及蓋章：</w:t>
        </w:r>
      </w:ins>
    </w:p>
    <w:p w14:paraId="3EA4D18A" w14:textId="77777777" w:rsidR="001C6689" w:rsidRPr="003E6DC2" w:rsidRDefault="001C6689" w:rsidP="001C6689">
      <w:pPr>
        <w:pStyle w:val="aff0"/>
        <w:snapToGrid w:val="0"/>
        <w:spacing w:line="400" w:lineRule="exact"/>
        <w:ind w:left="1506" w:right="136"/>
        <w:jc w:val="both"/>
        <w:rPr>
          <w:ins w:id="6854" w:author="User" w:date="2021-09-13T18:16:00Z"/>
          <w:rFonts w:ascii="標楷體" w:eastAsia="標楷體" w:hAnsi="標楷體"/>
          <w:color w:val="000000" w:themeColor="text1"/>
        </w:rPr>
      </w:pPr>
      <w:ins w:id="6855" w:author="User" w:date="2021-09-13T18:16:00Z">
        <w:r w:rsidRPr="003E6DC2">
          <w:rPr>
            <w:rFonts w:ascii="標楷體" w:eastAsia="標楷體" w:hAnsi="標楷體" w:hint="eastAsia"/>
            <w:color w:val="000000" w:themeColor="text1"/>
            <w:szCs w:val="24"/>
          </w:rPr>
          <w:t>所屬廠商負責人姓名及簽章：</w:t>
        </w:r>
      </w:ins>
    </w:p>
    <w:p w14:paraId="5407672F" w14:textId="77777777" w:rsidR="001C6689" w:rsidRPr="003E6DC2" w:rsidRDefault="001C6689" w:rsidP="001C6689">
      <w:pPr>
        <w:pStyle w:val="aff0"/>
        <w:snapToGrid w:val="0"/>
        <w:spacing w:line="420" w:lineRule="exact"/>
        <w:ind w:left="1506" w:right="136"/>
        <w:jc w:val="both"/>
        <w:rPr>
          <w:ins w:id="6856" w:author="User" w:date="2021-09-13T18:16:00Z"/>
          <w:rFonts w:ascii="標楷體" w:eastAsia="標楷體" w:hAnsi="標楷體"/>
          <w:color w:val="000000" w:themeColor="text1"/>
        </w:rPr>
      </w:pPr>
      <w:ins w:id="6857" w:author="User" w:date="2021-09-13T18:16:00Z">
        <w:r w:rsidRPr="003E6DC2">
          <w:rPr>
            <w:rFonts w:ascii="標楷體" w:eastAsia="標楷體" w:hAnsi="標楷體" w:hint="eastAsia"/>
            <w:color w:val="000000" w:themeColor="text1"/>
            <w:szCs w:val="24"/>
          </w:rPr>
          <w:t>所屬廠商地址：</w:t>
        </w:r>
      </w:ins>
    </w:p>
    <w:p w14:paraId="0C4045B1" w14:textId="649F42F5" w:rsidR="00871675" w:rsidRDefault="00A9280A">
      <w:pPr>
        <w:pStyle w:val="13"/>
        <w:ind w:firstLine="480"/>
        <w:jc w:val="center"/>
        <w:rPr>
          <w:ins w:id="6858" w:author="User" w:date="2021-09-13T18:10:00Z"/>
          <w:rFonts w:cs="Arial" w:hint="eastAsia"/>
          <w:color w:val="000000" w:themeColor="text1"/>
          <w:shd w:val="clear" w:color="auto" w:fill="FFFFFF"/>
        </w:rPr>
        <w:pPrChange w:id="6859" w:author="User" w:date="2021-09-13T18:17:00Z">
          <w:pPr>
            <w:pStyle w:val="13"/>
            <w:ind w:firstLine="480"/>
          </w:pPr>
        </w:pPrChange>
      </w:pPr>
      <w:ins w:id="6860" w:author="User" w:date="2021-09-13T18:17:00Z">
        <w:r w:rsidRPr="003E6DC2">
          <w:rPr>
            <w:rFonts w:ascii="標楷體" w:hAnsi="標楷體" w:hint="eastAsia"/>
            <w:color w:val="000000" w:themeColor="text1"/>
            <w:sz w:val="24"/>
            <w:szCs w:val="24"/>
          </w:rPr>
          <w:t>中  華  民  國</w:t>
        </w:r>
        <w:r w:rsidRPr="003E6DC2">
          <w:rPr>
            <w:rFonts w:ascii="標楷體" w:hAnsi="標楷體" w:hint="eastAsia"/>
            <w:color w:val="000000" w:themeColor="text1"/>
            <w:spacing w:val="-6"/>
            <w:sz w:val="24"/>
            <w:szCs w:val="24"/>
          </w:rPr>
          <w:t xml:space="preserve">　　　</w:t>
        </w:r>
        <w:r w:rsidRPr="003E6DC2">
          <w:rPr>
            <w:rFonts w:ascii="標楷體" w:hAnsi="標楷體" w:hint="eastAsia"/>
            <w:color w:val="000000" w:themeColor="text1"/>
            <w:sz w:val="24"/>
            <w:szCs w:val="24"/>
          </w:rPr>
          <w:t>年</w:t>
        </w:r>
        <w:r w:rsidRPr="003E6DC2">
          <w:rPr>
            <w:rFonts w:ascii="標楷體" w:hAnsi="標楷體" w:hint="eastAsia"/>
            <w:color w:val="000000" w:themeColor="text1"/>
            <w:spacing w:val="-6"/>
            <w:sz w:val="24"/>
            <w:szCs w:val="24"/>
          </w:rPr>
          <w:t xml:space="preserve">　　　</w:t>
        </w:r>
        <w:r w:rsidRPr="003E6DC2">
          <w:rPr>
            <w:rFonts w:ascii="標楷體" w:hAnsi="標楷體" w:hint="eastAsia"/>
            <w:color w:val="000000" w:themeColor="text1"/>
            <w:sz w:val="24"/>
            <w:szCs w:val="24"/>
          </w:rPr>
          <w:t>月</w:t>
        </w:r>
        <w:r w:rsidRPr="003E6DC2">
          <w:rPr>
            <w:rFonts w:ascii="標楷體" w:hAnsi="標楷體" w:hint="eastAsia"/>
            <w:color w:val="000000" w:themeColor="text1"/>
            <w:spacing w:val="-6"/>
            <w:sz w:val="24"/>
            <w:szCs w:val="24"/>
          </w:rPr>
          <w:t xml:space="preserve">　　　</w:t>
        </w:r>
        <w:r>
          <w:rPr>
            <w:rFonts w:ascii="標楷體" w:hAnsi="標楷體" w:hint="eastAsia"/>
            <w:color w:val="000000" w:themeColor="text1"/>
            <w:spacing w:val="-6"/>
            <w:sz w:val="24"/>
            <w:szCs w:val="24"/>
          </w:rPr>
          <w:t>日</w:t>
        </w:r>
      </w:ins>
    </w:p>
    <w:p w14:paraId="596F6D22" w14:textId="6C24AC36" w:rsidR="00871675" w:rsidRDefault="00A9280A">
      <w:pPr>
        <w:pStyle w:val="7"/>
        <w:rPr>
          <w:ins w:id="6861" w:author="User" w:date="2021-09-13T18:10:00Z"/>
          <w:rFonts w:hint="eastAsia"/>
          <w:shd w:val="clear" w:color="auto" w:fill="FFFFFF"/>
        </w:rPr>
        <w:pPrChange w:id="6862" w:author="User" w:date="2021-09-13T18:16:00Z">
          <w:pPr>
            <w:pStyle w:val="13"/>
          </w:pPr>
        </w:pPrChange>
      </w:pPr>
      <w:ins w:id="6863" w:author="User" w:date="2021-09-13T18:17:00Z">
        <w:r w:rsidRPr="003E6DC2">
          <w:rPr>
            <w:rFonts w:hint="eastAsia"/>
            <w:bdr w:val="none" w:sz="0" w:space="0" w:color="auto"/>
          </w:rPr>
          <w:t>保密切結</w:t>
        </w:r>
        <w:r>
          <w:rPr>
            <w:rFonts w:hint="eastAsia"/>
            <w:bdr w:val="none" w:sz="0" w:space="0" w:color="auto"/>
          </w:rPr>
          <w:t>書</w:t>
        </w:r>
      </w:ins>
    </w:p>
    <w:p w14:paraId="23B6DC33" w14:textId="77777777" w:rsidR="00A9280A" w:rsidRPr="003E6DC2" w:rsidRDefault="00A9280A" w:rsidP="00A9280A">
      <w:pPr>
        <w:spacing w:line="240" w:lineRule="exact"/>
        <w:ind w:left="280" w:hanging="280"/>
        <w:jc w:val="center"/>
        <w:rPr>
          <w:ins w:id="6864" w:author="User" w:date="2021-09-13T18:17:00Z"/>
          <w:rFonts w:ascii="標楷體" w:hAnsi="標楷體"/>
          <w:color w:val="000000" w:themeColor="text1"/>
        </w:rPr>
      </w:pPr>
      <w:ins w:id="6865" w:author="User" w:date="2021-09-13T18:17:00Z">
        <w:r w:rsidRPr="003E6DC2">
          <w:rPr>
            <w:rFonts w:ascii="標楷體" w:hAnsi="標楷體"/>
            <w:color w:val="000000" w:themeColor="text1"/>
          </w:rPr>
          <w:t>保  密  切  結  書</w:t>
        </w:r>
      </w:ins>
    </w:p>
    <w:p w14:paraId="392A4B1F" w14:textId="77777777" w:rsidR="00A9280A" w:rsidRPr="003E6DC2" w:rsidRDefault="00A9280A" w:rsidP="00A9280A">
      <w:pPr>
        <w:pStyle w:val="aff0"/>
        <w:spacing w:line="400" w:lineRule="exact"/>
        <w:ind w:right="-286"/>
        <w:jc w:val="both"/>
        <w:rPr>
          <w:ins w:id="6866" w:author="User" w:date="2021-09-13T18:17:00Z"/>
          <w:rFonts w:ascii="標楷體" w:eastAsia="標楷體" w:hAnsi="標楷體"/>
          <w:color w:val="000000" w:themeColor="text1"/>
        </w:rPr>
      </w:pPr>
      <w:ins w:id="6867" w:author="User" w:date="2021-09-13T18:17:00Z">
        <w:r w:rsidRPr="003E6DC2">
          <w:rPr>
            <w:rFonts w:eastAsia="標楷體"/>
            <w:color w:val="000000" w:themeColor="text1"/>
            <w:szCs w:val="24"/>
          </w:rPr>
          <w:t xml:space="preserve">     </w:t>
        </w:r>
        <w:r w:rsidRPr="003E6DC2">
          <w:rPr>
            <w:rFonts w:ascii="標楷體" w:eastAsia="標楷體" w:hAnsi="標楷體"/>
            <w:color w:val="000000" w:themeColor="text1"/>
            <w:szCs w:val="24"/>
          </w:rPr>
          <w:t>立切結書人﹍﹍﹍﹍﹍（簽署人姓名）等，受﹍﹍﹍﹍（廠商名稱）委派至﹍﹍﹍﹍（機關名稱，以下稱機關）處理業務，謹聲明恪遵機關下列工作規定，對工作中所持有、知悉之資訊系統作業機密或敏感性業務檔案資料，均保證善盡保密義務與責任，非經</w:t>
        </w:r>
        <w:r w:rsidRPr="003E6DC2">
          <w:rPr>
            <w:rFonts w:ascii="標楷體" w:eastAsia="標楷體" w:hAnsi="標楷體"/>
            <w:color w:val="000000" w:themeColor="text1"/>
            <w:szCs w:val="24"/>
            <w:highlight w:val="white"/>
          </w:rPr>
          <w:t>機關</w:t>
        </w:r>
        <w:r w:rsidRPr="003E6DC2">
          <w:rPr>
            <w:rFonts w:ascii="標楷體" w:eastAsia="標楷體" w:hAnsi="標楷體"/>
            <w:color w:val="000000" w:themeColor="text1"/>
            <w:szCs w:val="24"/>
          </w:rPr>
          <w:t>權責人員之書面核准，不得擷取、持有、傳遞或以任何方式提供給無業務關係之第三人，如有違反願賠償一切因此所生之損害，並擔負相關民、刑事責任，絶無異議。</w:t>
        </w:r>
      </w:ins>
    </w:p>
    <w:p w14:paraId="2690BFC0"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68" w:author="User" w:date="2021-09-13T18:17:00Z"/>
          <w:rFonts w:ascii="標楷體" w:hAnsi="標楷體"/>
          <w:color w:val="000000" w:themeColor="text1"/>
        </w:rPr>
      </w:pPr>
      <w:ins w:id="6869" w:author="User" w:date="2021-09-13T18:17:00Z">
        <w:r w:rsidRPr="003E6DC2">
          <w:rPr>
            <w:rFonts w:ascii="標楷體" w:hAnsi="標楷體"/>
            <w:color w:val="000000" w:themeColor="text1"/>
            <w:sz w:val="24"/>
            <w:szCs w:val="24"/>
          </w:rPr>
          <w:t>未經申請核准，不得私自將機關之資訊設備、媒體檔案及公務文書攜出。</w:t>
        </w:r>
      </w:ins>
    </w:p>
    <w:p w14:paraId="1A18FA46"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70" w:author="User" w:date="2021-09-13T18:17:00Z"/>
          <w:rFonts w:ascii="標楷體" w:hAnsi="標楷體"/>
          <w:color w:val="000000" w:themeColor="text1"/>
        </w:rPr>
      </w:pPr>
      <w:ins w:id="6871" w:author="User" w:date="2021-09-13T18:17:00Z">
        <w:r w:rsidRPr="003E6DC2">
          <w:rPr>
            <w:rFonts w:ascii="標楷體" w:hAnsi="標楷體"/>
            <w:color w:val="000000" w:themeColor="text1"/>
            <w:sz w:val="24"/>
            <w:szCs w:val="24"/>
          </w:rPr>
          <w:t>未經機關業務相關人員之確認並代為申請核准，不得任意將攜入之資訊設備連接機關網路。若經申請獲准連接機關網路，嚴禁使用數據機或無線傳輸等網路設備連接外部網路。</w:t>
        </w:r>
      </w:ins>
    </w:p>
    <w:p w14:paraId="4B461AE2"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72" w:author="User" w:date="2021-09-13T18:17:00Z"/>
          <w:rFonts w:ascii="標楷體" w:hAnsi="標楷體"/>
          <w:color w:val="000000" w:themeColor="text1"/>
        </w:rPr>
      </w:pPr>
      <w:ins w:id="6873" w:author="User" w:date="2021-09-13T18:17:00Z">
        <w:r w:rsidRPr="003E6DC2">
          <w:rPr>
            <w:rFonts w:ascii="標楷體" w:hAnsi="標楷體"/>
            <w:color w:val="000000" w:themeColor="text1"/>
            <w:sz w:val="24"/>
            <w:szCs w:val="24"/>
          </w:rPr>
          <w:t>經核准攜入之資訊設備欲連接機關網路或其他資訊設備時，須經電腦主機房掃毒專責人員進行病毒、漏洞或後門程式檢測，通過後發給合格標籤，並將其粘貼在設備外觀醒目處以備稽查。</w:t>
        </w:r>
      </w:ins>
    </w:p>
    <w:p w14:paraId="5B822691"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74" w:author="User" w:date="2021-09-13T18:17:00Z"/>
          <w:rFonts w:ascii="標楷體" w:hAnsi="標楷體"/>
          <w:color w:val="000000" w:themeColor="text1"/>
        </w:rPr>
      </w:pPr>
      <w:ins w:id="6875" w:author="User" w:date="2021-09-13T18:17:00Z">
        <w:r w:rsidRPr="003E6DC2">
          <w:rPr>
            <w:rFonts w:ascii="標楷體" w:hAnsi="標楷體"/>
            <w:color w:val="000000" w:themeColor="text1"/>
            <w:sz w:val="24"/>
            <w:szCs w:val="24"/>
          </w:rPr>
          <w:t>廠商駐點服務及專責維護人員原則應使用機關配發之個人電腦與週邊設備，並僅開放使用機關內部網路。若因業務需要使用機關電子郵件、目錄服務，應經機關業務相關人員之確認並代為申請核准，另欲連接網際網路亦應經機關業務相關人員之確認並代為申請核准。</w:t>
        </w:r>
      </w:ins>
    </w:p>
    <w:p w14:paraId="2B0E7A0B"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76" w:author="User" w:date="2021-09-13T18:17:00Z"/>
          <w:rFonts w:ascii="標楷體" w:hAnsi="標楷體"/>
          <w:color w:val="000000" w:themeColor="text1"/>
        </w:rPr>
      </w:pPr>
      <w:ins w:id="6877" w:author="User" w:date="2021-09-13T18:17:00Z">
        <w:r w:rsidRPr="003E6DC2">
          <w:rPr>
            <w:rFonts w:ascii="標楷體" w:hAnsi="標楷體"/>
            <w:color w:val="000000" w:themeColor="text1"/>
            <w:sz w:val="24"/>
            <w:szCs w:val="24"/>
          </w:rPr>
          <w:t>機關得定期或不定期派員檢查或稽核立切結書人是否符合上列工作規定。</w:t>
        </w:r>
      </w:ins>
    </w:p>
    <w:p w14:paraId="656CCB04"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78" w:author="User" w:date="2021-09-13T18:17:00Z"/>
          <w:rFonts w:ascii="標楷體" w:hAnsi="標楷體"/>
          <w:color w:val="000000" w:themeColor="text1"/>
        </w:rPr>
      </w:pPr>
      <w:ins w:id="6879" w:author="User" w:date="2021-09-13T18:17:00Z">
        <w:r w:rsidRPr="003E6DC2">
          <w:rPr>
            <w:rFonts w:ascii="標楷體" w:hAnsi="標楷體"/>
            <w:color w:val="000000" w:themeColor="text1"/>
            <w:sz w:val="24"/>
            <w:szCs w:val="24"/>
          </w:rPr>
          <w:t>本保密切結書不因立切結書人離職而失效。</w:t>
        </w:r>
      </w:ins>
    </w:p>
    <w:p w14:paraId="19B53C2F" w14:textId="77777777" w:rsidR="00A9280A" w:rsidRPr="003E6DC2" w:rsidRDefault="00A9280A" w:rsidP="00A9280A">
      <w:pPr>
        <w:pStyle w:val="aff3"/>
        <w:widowControl w:val="0"/>
        <w:numPr>
          <w:ilvl w:val="0"/>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70"/>
        </w:tabs>
        <w:suppressAutoHyphens/>
        <w:spacing w:after="0" w:line="400" w:lineRule="exact"/>
        <w:ind w:leftChars="0" w:left="240" w:right="-286" w:hanging="240"/>
        <w:jc w:val="both"/>
        <w:rPr>
          <w:ins w:id="6880" w:author="User" w:date="2021-09-13T18:17:00Z"/>
          <w:rFonts w:ascii="標楷體" w:hAnsi="標楷體"/>
          <w:color w:val="000000" w:themeColor="text1"/>
        </w:rPr>
      </w:pPr>
      <w:ins w:id="6881" w:author="User" w:date="2021-09-13T18:17:00Z">
        <w:r w:rsidRPr="003E6DC2">
          <w:rPr>
            <w:rFonts w:ascii="標楷體" w:hAnsi="標楷體"/>
            <w:color w:val="000000" w:themeColor="text1"/>
            <w:sz w:val="24"/>
            <w:szCs w:val="24"/>
          </w:rPr>
          <w:t>立切結書人因違反本保密切結書應盡之保密義務與責任致生之一切損害，立切結書人所屬公司或廠商應負連帶賠償責任。</w:t>
        </w:r>
        <w:r w:rsidRPr="003E6DC2">
          <w:rPr>
            <w:rFonts w:ascii="標楷體" w:hAnsi="標楷體" w:hint="eastAsia"/>
            <w:color w:val="000000" w:themeColor="text1"/>
            <w:sz w:val="24"/>
            <w:szCs w:val="24"/>
          </w:rPr>
          <w:t xml:space="preserve"> </w:t>
        </w:r>
      </w:ins>
    </w:p>
    <w:p w14:paraId="58D2A7D9" w14:textId="77777777" w:rsidR="00A9280A" w:rsidRPr="003E6DC2" w:rsidRDefault="00A9280A" w:rsidP="00A9280A">
      <w:pPr>
        <w:pStyle w:val="aff3"/>
        <w:spacing w:line="380" w:lineRule="exact"/>
        <w:ind w:left="800" w:right="-286" w:hanging="240"/>
        <w:rPr>
          <w:ins w:id="6882" w:author="User" w:date="2021-09-13T18:17:00Z"/>
          <w:rFonts w:ascii="標楷體" w:hAnsi="標楷體"/>
          <w:color w:val="000000" w:themeColor="text1"/>
        </w:rPr>
      </w:pPr>
      <w:ins w:id="6883" w:author="User" w:date="2021-09-13T18:17:00Z">
        <w:r w:rsidRPr="003E6DC2">
          <w:rPr>
            <w:rFonts w:ascii="標楷體" w:hAnsi="標楷體"/>
            <w:color w:val="000000" w:themeColor="text1"/>
            <w:sz w:val="24"/>
            <w:szCs w:val="24"/>
          </w:rPr>
          <w:t>立切結書人：</w:t>
        </w:r>
      </w:ins>
    </w:p>
    <w:p w14:paraId="247E0255" w14:textId="77777777" w:rsidR="00A9280A" w:rsidRPr="003E6DC2" w:rsidRDefault="00A9280A" w:rsidP="00A9280A">
      <w:pPr>
        <w:pStyle w:val="aff0"/>
        <w:spacing w:line="380" w:lineRule="exact"/>
        <w:ind w:right="-286"/>
        <w:rPr>
          <w:ins w:id="6884" w:author="User" w:date="2021-09-13T18:17:00Z"/>
          <w:rFonts w:ascii="標楷體" w:eastAsia="標楷體" w:hAnsi="標楷體"/>
          <w:color w:val="000000" w:themeColor="text1"/>
        </w:rPr>
      </w:pPr>
      <w:ins w:id="6885" w:author="User" w:date="2021-09-13T18:17:00Z">
        <w:r w:rsidRPr="003E6DC2">
          <w:rPr>
            <w:rFonts w:ascii="標楷體" w:eastAsia="標楷體" w:hAnsi="標楷體"/>
            <w:color w:val="000000" w:themeColor="text1"/>
            <w:szCs w:val="24"/>
          </w:rPr>
          <w:t xml:space="preserve">　　 姓名及簽章  身分證字號　　 聯絡電話及戶籍地址　        </w:t>
        </w:r>
      </w:ins>
    </w:p>
    <w:p w14:paraId="112C29D5" w14:textId="77777777" w:rsidR="00A9280A" w:rsidRPr="003E6DC2" w:rsidRDefault="00A9280A" w:rsidP="00A9280A">
      <w:pPr>
        <w:pStyle w:val="aff0"/>
        <w:spacing w:line="380" w:lineRule="exact"/>
        <w:ind w:right="-286"/>
        <w:rPr>
          <w:ins w:id="6886" w:author="User" w:date="2021-09-13T18:17:00Z"/>
          <w:rFonts w:ascii="標楷體" w:eastAsia="標楷體" w:hAnsi="標楷體"/>
          <w:color w:val="000000" w:themeColor="text1"/>
          <w:u w:val="single"/>
        </w:rPr>
      </w:pPr>
      <w:ins w:id="6887" w:author="User" w:date="2021-09-13T18:17:00Z">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0304" behindDoc="0" locked="0" layoutInCell="1" allowOverlap="1" wp14:anchorId="12A6E713" wp14:editId="27FB73C9">
                  <wp:simplePos x="0" y="0"/>
                  <wp:positionH relativeFrom="column">
                    <wp:posOffset>2401570</wp:posOffset>
                  </wp:positionH>
                  <wp:positionV relativeFrom="paragraph">
                    <wp:posOffset>178435</wp:posOffset>
                  </wp:positionV>
                  <wp:extent cx="2628900" cy="31750"/>
                  <wp:effectExtent l="0" t="0" r="19050" b="25400"/>
                  <wp:wrapNone/>
                  <wp:docPr id="392" name="直線接點 392"/>
                  <wp:cNvGraphicFramePr/>
                  <a:graphic xmlns:a="http://schemas.openxmlformats.org/drawingml/2006/main">
                    <a:graphicData uri="http://schemas.microsoft.com/office/word/2010/wordprocessingShape">
                      <wps:wsp>
                        <wps:cNvCnPr/>
                        <wps:spPr>
                          <a:xfrm>
                            <a:off x="0" y="0"/>
                            <a:ext cx="2628900" cy="317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F138F3" id="直線接點 392" o:spid="_x0000_s1026" style="position:absolute;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14.05pt" to="396.1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" strokecolor="black [3040]" strokeweight=".5pt"/>
              </w:pict>
            </mc:Fallback>
          </mc:AlternateContent>
        </w:r>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09280" behindDoc="0" locked="0" layoutInCell="1" allowOverlap="1" wp14:anchorId="74959C1D" wp14:editId="2A930A49">
                  <wp:simplePos x="0" y="0"/>
                  <wp:positionH relativeFrom="column">
                    <wp:posOffset>1252220</wp:posOffset>
                  </wp:positionH>
                  <wp:positionV relativeFrom="paragraph">
                    <wp:posOffset>178435</wp:posOffset>
                  </wp:positionV>
                  <wp:extent cx="742950" cy="0"/>
                  <wp:effectExtent l="0" t="0" r="19050" b="19050"/>
                  <wp:wrapNone/>
                  <wp:docPr id="393" name="直線接點 393"/>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8CCF6D" id="直線接點 393" o:spid="_x0000_s1026" style="position:absolute;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14.05pt" to="157.1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" strokecolor="black [3040]" strokeweight=".5pt"/>
              </w:pict>
            </mc:Fallback>
          </mc:AlternateContent>
        </w:r>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08256" behindDoc="0" locked="0" layoutInCell="1" allowOverlap="1" wp14:anchorId="65FE4ED6" wp14:editId="68234A0C">
                  <wp:simplePos x="0" y="0"/>
                  <wp:positionH relativeFrom="column">
                    <wp:posOffset>394970</wp:posOffset>
                  </wp:positionH>
                  <wp:positionV relativeFrom="paragraph">
                    <wp:posOffset>178435</wp:posOffset>
                  </wp:positionV>
                  <wp:extent cx="742950" cy="0"/>
                  <wp:effectExtent l="0" t="0" r="19050" b="19050"/>
                  <wp:wrapNone/>
                  <wp:docPr id="394" name="直線接點 394"/>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768BB6" id="直線接點 394" o:spid="_x0000_s1026" style="position:absolute;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14.05pt" to="89.6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" strokecolor="black [3040]" strokeweight=".5pt"/>
              </w:pict>
            </mc:Fallback>
          </mc:AlternateContent>
        </w:r>
        <w:r w:rsidRPr="003E6DC2">
          <w:rPr>
            <w:rFonts w:ascii="標楷體" w:eastAsia="標楷體" w:hAnsi="標楷體"/>
            <w:color w:val="000000" w:themeColor="text1"/>
            <w:szCs w:val="24"/>
          </w:rPr>
          <w:t xml:space="preserve">　　</w:t>
        </w:r>
        <w:r w:rsidRPr="003E6DC2">
          <w:rPr>
            <w:rFonts w:ascii="標楷體" w:eastAsia="標楷體" w:hAnsi="標楷體" w:hint="eastAsia"/>
            <w:color w:val="000000" w:themeColor="text1"/>
            <w:szCs w:val="24"/>
            <w:u w:val="single"/>
          </w:rPr>
          <w:t xml:space="preserve">       </w:t>
        </w:r>
      </w:ins>
    </w:p>
    <w:p w14:paraId="664D97A2" w14:textId="3E064E7F" w:rsidR="00A9280A" w:rsidRPr="003E6DC2" w:rsidRDefault="00A9280A" w:rsidP="00A9280A">
      <w:pPr>
        <w:pStyle w:val="aff0"/>
        <w:spacing w:line="380" w:lineRule="exact"/>
        <w:rPr>
          <w:ins w:id="6888" w:author="User" w:date="2021-09-13T18:17:00Z"/>
          <w:rFonts w:ascii="標楷體" w:eastAsia="標楷體" w:hAnsi="標楷體"/>
          <w:color w:val="000000" w:themeColor="text1"/>
        </w:rPr>
      </w:pPr>
      <w:ins w:id="6889" w:author="User" w:date="2021-09-13T18:17:00Z">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3376" behindDoc="0" locked="0" layoutInCell="1" allowOverlap="1" wp14:anchorId="2CDC9430" wp14:editId="252DC982">
                  <wp:simplePos x="0" y="0"/>
                  <wp:positionH relativeFrom="column">
                    <wp:posOffset>2401570</wp:posOffset>
                  </wp:positionH>
                  <wp:positionV relativeFrom="paragraph">
                    <wp:posOffset>210185</wp:posOffset>
                  </wp:positionV>
                  <wp:extent cx="2584450" cy="44450"/>
                  <wp:effectExtent l="0" t="0" r="25400" b="31750"/>
                  <wp:wrapNone/>
                  <wp:docPr id="395" name="直線接點 395"/>
                  <wp:cNvGraphicFramePr/>
                  <a:graphic xmlns:a="http://schemas.openxmlformats.org/drawingml/2006/main">
                    <a:graphicData uri="http://schemas.microsoft.com/office/word/2010/wordprocessingShape">
                      <wps:wsp>
                        <wps:cNvCnPr/>
                        <wps:spPr>
                          <a:xfrm>
                            <a:off x="0" y="0"/>
                            <a:ext cx="2584450" cy="444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94DE93B" id="直線接點 395" o:spid="_x0000_s1026" style="position:absolute;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16.55pt" to="392.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" strokecolor="black [3040]" strokeweight=".5pt"/>
              </w:pict>
            </mc:Fallback>
          </mc:AlternateContent>
        </w:r>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2352" behindDoc="0" locked="0" layoutInCell="1" allowOverlap="1" wp14:anchorId="6898526C" wp14:editId="369EDD0A">
                  <wp:simplePos x="0" y="0"/>
                  <wp:positionH relativeFrom="column">
                    <wp:posOffset>1252220</wp:posOffset>
                  </wp:positionH>
                  <wp:positionV relativeFrom="paragraph">
                    <wp:posOffset>210185</wp:posOffset>
                  </wp:positionV>
                  <wp:extent cx="742950" cy="0"/>
                  <wp:effectExtent l="0" t="0" r="19050" b="19050"/>
                  <wp:wrapNone/>
                  <wp:docPr id="396" name="直線接點 396"/>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27EDB8B" id="直線接點 396"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16.55pt" to="157.1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" strokecolor="black [3040]" strokeweight=".5pt"/>
              </w:pict>
            </mc:Fallback>
          </mc:AlternateContent>
        </w:r>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1328" behindDoc="0" locked="0" layoutInCell="1" allowOverlap="1" wp14:anchorId="0792A061" wp14:editId="1F1F5141">
                  <wp:simplePos x="0" y="0"/>
                  <wp:positionH relativeFrom="column">
                    <wp:posOffset>394970</wp:posOffset>
                  </wp:positionH>
                  <wp:positionV relativeFrom="paragraph">
                    <wp:posOffset>210185</wp:posOffset>
                  </wp:positionV>
                  <wp:extent cx="742950" cy="0"/>
                  <wp:effectExtent l="0" t="0" r="19050" b="19050"/>
                  <wp:wrapNone/>
                  <wp:docPr id="397" name="直線接點 397"/>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334E2A" id="直線接點 397" o:spid="_x0000_s1026" style="position:absolute;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16.55pt" to="89.6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" strokecolor="black [3040]" strokeweight=".5pt"/>
              </w:pict>
            </mc:Fallback>
          </mc:AlternateContent>
        </w:r>
        <w:r w:rsidRPr="003E6DC2">
          <w:rPr>
            <w:rFonts w:ascii="標楷體" w:eastAsia="標楷體" w:hAnsi="標楷體"/>
            <w:color w:val="000000" w:themeColor="text1"/>
            <w:szCs w:val="24"/>
          </w:rPr>
          <w:t xml:space="preserve">　　 </w:t>
        </w:r>
      </w:ins>
    </w:p>
    <w:p w14:paraId="49BF1817" w14:textId="77777777" w:rsidR="00A9280A" w:rsidRPr="003E6DC2" w:rsidRDefault="00A9280A" w:rsidP="00A9280A">
      <w:pPr>
        <w:pStyle w:val="aff0"/>
        <w:spacing w:line="380" w:lineRule="exact"/>
        <w:ind w:firstLine="600"/>
        <w:rPr>
          <w:ins w:id="6890" w:author="User" w:date="2021-09-13T18:17:00Z"/>
          <w:rFonts w:ascii="標楷體" w:eastAsia="標楷體" w:hAnsi="標楷體"/>
          <w:color w:val="000000" w:themeColor="text1"/>
        </w:rPr>
      </w:pPr>
      <w:ins w:id="6891" w:author="User" w:date="2021-09-13T18:17:00Z">
        <w:r w:rsidRPr="003E6DC2">
          <w:rPr>
            <w:rFonts w:ascii="標楷體" w:eastAsia="標楷體" w:hAnsi="標楷體"/>
            <w:color w:val="000000" w:themeColor="text1"/>
            <w:szCs w:val="24"/>
          </w:rPr>
          <w:t>立切結書人所屬廠商：</w:t>
        </w:r>
      </w:ins>
    </w:p>
    <w:p w14:paraId="430BF5F5" w14:textId="77777777" w:rsidR="00A9280A" w:rsidRPr="003E6DC2" w:rsidRDefault="00A9280A" w:rsidP="00A9280A">
      <w:pPr>
        <w:pStyle w:val="aff0"/>
        <w:spacing w:line="380" w:lineRule="exact"/>
        <w:ind w:firstLine="600"/>
        <w:rPr>
          <w:ins w:id="6892" w:author="User" w:date="2021-09-13T18:17:00Z"/>
          <w:rFonts w:ascii="標楷體" w:eastAsia="標楷體" w:hAnsi="標楷體"/>
          <w:color w:val="000000" w:themeColor="text1"/>
        </w:rPr>
      </w:pPr>
      <w:ins w:id="6893" w:author="User" w:date="2021-09-13T18:17:00Z">
        <w:r w:rsidRPr="003E6DC2">
          <w:rPr>
            <w:rFonts w:ascii="標楷體" w:eastAsia="標楷體" w:hAnsi="標楷體"/>
            <w:color w:val="000000" w:themeColor="text1"/>
            <w:szCs w:val="24"/>
          </w:rPr>
          <w:t>廠商名稱及蓋章　 廠商負責人姓名及簽章    廠商聯絡電話及地址</w:t>
        </w:r>
      </w:ins>
    </w:p>
    <w:p w14:paraId="3CE79C69" w14:textId="77777777" w:rsidR="00A9280A" w:rsidRPr="003E6DC2" w:rsidRDefault="00A9280A" w:rsidP="00A9280A">
      <w:pPr>
        <w:pStyle w:val="aff0"/>
        <w:spacing w:line="380" w:lineRule="exact"/>
        <w:ind w:firstLine="600"/>
        <w:rPr>
          <w:ins w:id="6894" w:author="User" w:date="2021-09-13T18:17:00Z"/>
          <w:rFonts w:ascii="標楷體" w:eastAsia="標楷體" w:hAnsi="標楷體"/>
          <w:color w:val="000000" w:themeColor="text1"/>
        </w:rPr>
      </w:pPr>
      <w:ins w:id="6895" w:author="User" w:date="2021-09-13T18:17:00Z">
        <w:r w:rsidRPr="003E6DC2">
          <w:rPr>
            <w:rFonts w:ascii="標楷體" w:eastAsia="標楷體" w:hAnsi="標楷體"/>
            <w:color w:val="000000" w:themeColor="text1"/>
            <w:szCs w:val="24"/>
          </w:rPr>
          <w:t xml:space="preserve">　 　　　     　           　   　　      　                     　     </w:t>
        </w:r>
      </w:ins>
    </w:p>
    <w:p w14:paraId="1C682AE8" w14:textId="77777777" w:rsidR="00A9280A" w:rsidRPr="003E6DC2" w:rsidRDefault="00A9280A" w:rsidP="00A9280A">
      <w:pPr>
        <w:pStyle w:val="aff0"/>
        <w:spacing w:line="380" w:lineRule="exact"/>
        <w:ind w:firstLine="240"/>
        <w:rPr>
          <w:ins w:id="6896" w:author="User" w:date="2021-09-13T18:17:00Z"/>
          <w:rFonts w:ascii="標楷體" w:eastAsia="標楷體" w:hAnsi="標楷體"/>
          <w:color w:val="000000" w:themeColor="text1"/>
        </w:rPr>
      </w:pPr>
      <w:ins w:id="6897" w:author="User" w:date="2021-09-13T18:17:00Z">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6448" behindDoc="0" locked="0" layoutInCell="1" allowOverlap="1" wp14:anchorId="0F7CDDF1" wp14:editId="445B2A49">
                  <wp:simplePos x="0" y="0"/>
                  <wp:positionH relativeFrom="column">
                    <wp:posOffset>3519170</wp:posOffset>
                  </wp:positionH>
                  <wp:positionV relativeFrom="paragraph">
                    <wp:posOffset>6985</wp:posOffset>
                  </wp:positionV>
                  <wp:extent cx="1543050" cy="0"/>
                  <wp:effectExtent l="0" t="0" r="19050" b="19050"/>
                  <wp:wrapNone/>
                  <wp:docPr id="398" name="直線接點 398"/>
                  <wp:cNvGraphicFramePr/>
                  <a:graphic xmlns:a="http://schemas.openxmlformats.org/drawingml/2006/main">
                    <a:graphicData uri="http://schemas.microsoft.com/office/word/2010/wordprocessingShape">
                      <wps:wsp>
                        <wps:cNvCnPr/>
                        <wps:spPr>
                          <a:xfrm>
                            <a:off x="0" y="0"/>
                            <a:ext cx="15430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D225A0B" id="直線接點 398" o:spid="_x0000_s1026" style="position:absolute;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pt,.55pt" to="398.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" strokecolor="black [3040]" strokeweight=".5pt"/>
              </w:pict>
            </mc:Fallback>
          </mc:AlternateContent>
        </w:r>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5424" behindDoc="0" locked="0" layoutInCell="1" allowOverlap="1" wp14:anchorId="78721426" wp14:editId="4B7BE9A5">
                  <wp:simplePos x="0" y="0"/>
                  <wp:positionH relativeFrom="column">
                    <wp:posOffset>1645920</wp:posOffset>
                  </wp:positionH>
                  <wp:positionV relativeFrom="paragraph">
                    <wp:posOffset>6985</wp:posOffset>
                  </wp:positionV>
                  <wp:extent cx="1543050" cy="0"/>
                  <wp:effectExtent l="0" t="0" r="19050" b="19050"/>
                  <wp:wrapNone/>
                  <wp:docPr id="399" name="直線接點 399"/>
                  <wp:cNvGraphicFramePr/>
                  <a:graphic xmlns:a="http://schemas.openxmlformats.org/drawingml/2006/main">
                    <a:graphicData uri="http://schemas.microsoft.com/office/word/2010/wordprocessingShape">
                      <wps:wsp>
                        <wps:cNvCnPr/>
                        <wps:spPr>
                          <a:xfrm>
                            <a:off x="0" y="0"/>
                            <a:ext cx="15430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A2EEDA" id="直線接點 399" o:spid="_x0000_s1026" style="position:absolute;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6pt,.55pt" to="251.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" strokecolor="black [3040]" strokeweight=".5pt"/>
              </w:pict>
            </mc:Fallback>
          </mc:AlternateContent>
        </w:r>
        <w:r w:rsidRPr="003E6DC2">
          <w:rPr>
            <w:rFonts w:ascii="標楷體" w:eastAsia="標楷體" w:hAnsi="標楷體"/>
            <w:noProof/>
            <w:color w:val="000000" w:themeColor="text1"/>
            <w:szCs w:val="24"/>
            <w:bdr w:val="nil"/>
          </w:rPr>
          <mc:AlternateContent>
            <mc:Choice Requires="wps">
              <w:drawing>
                <wp:anchor distT="0" distB="0" distL="114300" distR="114300" simplePos="0" relativeHeight="251814400" behindDoc="0" locked="0" layoutInCell="1" allowOverlap="1" wp14:anchorId="6BBF31E2" wp14:editId="20E9AE3A">
                  <wp:simplePos x="0" y="0"/>
                  <wp:positionH relativeFrom="column">
                    <wp:posOffset>464820</wp:posOffset>
                  </wp:positionH>
                  <wp:positionV relativeFrom="paragraph">
                    <wp:posOffset>6985</wp:posOffset>
                  </wp:positionV>
                  <wp:extent cx="920750" cy="0"/>
                  <wp:effectExtent l="0" t="0" r="12700" b="19050"/>
                  <wp:wrapNone/>
                  <wp:docPr id="400" name="直線接點 400"/>
                  <wp:cNvGraphicFramePr/>
                  <a:graphic xmlns:a="http://schemas.openxmlformats.org/drawingml/2006/main">
                    <a:graphicData uri="http://schemas.microsoft.com/office/word/2010/wordprocessingShape">
                      <wps:wsp>
                        <wps:cNvCnPr/>
                        <wps:spPr>
                          <a:xfrm>
                            <a:off x="0" y="0"/>
                            <a:ext cx="9207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327C46" id="直線接點 400" o:spid="_x0000_s1026" style="position:absolute;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55pt" to="10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" strokecolor="black [3040]" strokeweight=".5pt"/>
              </w:pict>
            </mc:Fallback>
          </mc:AlternateContent>
        </w:r>
        <w:r w:rsidRPr="003E6DC2">
          <w:rPr>
            <w:rFonts w:ascii="標楷體" w:eastAsia="標楷體" w:hAnsi="標楷體"/>
            <w:color w:val="000000" w:themeColor="text1"/>
            <w:szCs w:val="24"/>
          </w:rPr>
          <w:t>填表說明：</w:t>
        </w:r>
      </w:ins>
    </w:p>
    <w:p w14:paraId="6342DA0D" w14:textId="77777777" w:rsidR="00A9280A" w:rsidRPr="003E6DC2" w:rsidRDefault="00A9280A" w:rsidP="00A9280A">
      <w:pPr>
        <w:pStyle w:val="aff3"/>
        <w:widowControl w:val="0"/>
        <w:numPr>
          <w:ilvl w:val="0"/>
          <w:numId w:val="421"/>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08"/>
        </w:tabs>
        <w:suppressAutoHyphens/>
        <w:spacing w:after="0" w:line="380" w:lineRule="exact"/>
        <w:ind w:leftChars="0" w:left="240" w:hanging="240"/>
        <w:jc w:val="both"/>
        <w:rPr>
          <w:ins w:id="6898" w:author="User" w:date="2021-09-13T18:17:00Z"/>
          <w:rFonts w:ascii="標楷體" w:hAnsi="標楷體"/>
          <w:color w:val="000000" w:themeColor="text1"/>
        </w:rPr>
      </w:pPr>
      <w:ins w:id="6899" w:author="User" w:date="2021-09-13T18:17:00Z">
        <w:r w:rsidRPr="003E6DC2">
          <w:rPr>
            <w:rFonts w:ascii="標楷體" w:hAnsi="標楷體"/>
            <w:color w:val="000000" w:themeColor="text1"/>
            <w:sz w:val="24"/>
            <w:szCs w:val="24"/>
          </w:rPr>
          <w:t>廠商駐點服務人員、專責維護人員，或逗留時間超過三天以上之突發性維護增援、臨時性系統測試或教育訓練人員（以授課時需連結機關網路者為限）及經常到機關洽公之業務人員皆須簽署本切結書。</w:t>
        </w:r>
      </w:ins>
    </w:p>
    <w:p w14:paraId="16B40169" w14:textId="77777777" w:rsidR="00A9280A" w:rsidRPr="003E6DC2" w:rsidRDefault="00A9280A" w:rsidP="00A9280A">
      <w:pPr>
        <w:pStyle w:val="aff3"/>
        <w:widowControl w:val="0"/>
        <w:numPr>
          <w:ilvl w:val="0"/>
          <w:numId w:val="421"/>
        </w:numPr>
        <w:pBdr>
          <w:top w:val="none" w:sz="0" w:space="0" w:color="000000"/>
          <w:left w:val="none" w:sz="0" w:space="0" w:color="000000"/>
          <w:bottom w:val="none" w:sz="0" w:space="0" w:color="000000"/>
          <w:right w:val="none" w:sz="0" w:space="0" w:color="000000"/>
          <w:between w:val="none" w:sz="0" w:space="0" w:color="auto"/>
          <w:bar w:val="none" w:sz="0" w:color="auto"/>
        </w:pBdr>
        <w:tabs>
          <w:tab w:val="left" w:pos="1608"/>
        </w:tabs>
        <w:suppressAutoHyphens/>
        <w:spacing w:after="0" w:line="380" w:lineRule="exact"/>
        <w:ind w:leftChars="0" w:left="240" w:hanging="240"/>
        <w:jc w:val="both"/>
        <w:rPr>
          <w:ins w:id="6900" w:author="User" w:date="2021-09-13T18:17:00Z"/>
          <w:rFonts w:ascii="標楷體" w:hAnsi="標楷體"/>
          <w:color w:val="000000" w:themeColor="text1"/>
        </w:rPr>
      </w:pPr>
      <w:ins w:id="6901" w:author="User" w:date="2021-09-13T18:17:00Z">
        <w:r w:rsidRPr="003E6DC2">
          <w:rPr>
            <w:rFonts w:ascii="標楷體" w:hAnsi="標楷體"/>
            <w:color w:val="000000" w:themeColor="text1"/>
            <w:sz w:val="24"/>
            <w:szCs w:val="24"/>
          </w:rPr>
          <w:t>廠商駐點服務人員、專責維護人員及經常到機關洽公之業務人員每年簽署本切結書乙次。</w:t>
        </w:r>
      </w:ins>
    </w:p>
    <w:p w14:paraId="6B91506A" w14:textId="5D1424F1" w:rsidR="00871675" w:rsidRDefault="00A9280A">
      <w:pPr>
        <w:pStyle w:val="13"/>
        <w:ind w:firstLine="480"/>
        <w:jc w:val="center"/>
        <w:rPr>
          <w:ins w:id="6902" w:author="User" w:date="2021-09-13T18:10:00Z"/>
          <w:rFonts w:cs="Arial" w:hint="eastAsia"/>
          <w:color w:val="000000" w:themeColor="text1"/>
          <w:shd w:val="clear" w:color="auto" w:fill="FFFFFF"/>
        </w:rPr>
        <w:pPrChange w:id="6903" w:author="User" w:date="2021-09-13T18:18:00Z">
          <w:pPr>
            <w:pStyle w:val="13"/>
            <w:ind w:firstLine="480"/>
          </w:pPr>
        </w:pPrChange>
      </w:pPr>
      <w:ins w:id="6904" w:author="User" w:date="2021-09-13T18:18:00Z">
        <w:r w:rsidRPr="003E6DC2">
          <w:rPr>
            <w:rFonts w:ascii="標楷體" w:hAnsi="標楷體"/>
            <w:color w:val="000000" w:themeColor="text1"/>
            <w:sz w:val="24"/>
            <w:szCs w:val="24"/>
          </w:rPr>
          <w:t xml:space="preserve">中  華  民  國　　　年　　　月　　　</w:t>
        </w:r>
        <w:r>
          <w:rPr>
            <w:rFonts w:ascii="標楷體" w:hAnsi="標楷體" w:hint="eastAsia"/>
            <w:color w:val="000000" w:themeColor="text1"/>
            <w:sz w:val="24"/>
            <w:szCs w:val="24"/>
          </w:rPr>
          <w:t>日</w:t>
        </w:r>
      </w:ins>
    </w:p>
    <w:p w14:paraId="2B658159" w14:textId="02DE12CA" w:rsidR="00871675" w:rsidRDefault="00A9280A">
      <w:pPr>
        <w:pStyle w:val="7"/>
        <w:rPr>
          <w:ins w:id="6905" w:author="User" w:date="2021-09-13T18:18:00Z"/>
          <w:rFonts w:hint="eastAsia"/>
          <w:shd w:val="clear" w:color="auto" w:fill="FFFFFF"/>
        </w:rPr>
        <w:pPrChange w:id="6906" w:author="User" w:date="2021-09-13T18:18:00Z">
          <w:pPr>
            <w:pStyle w:val="13"/>
          </w:pPr>
        </w:pPrChange>
      </w:pPr>
      <w:ins w:id="6907" w:author="User" w:date="2021-09-13T18:18:00Z">
        <w:r w:rsidRPr="003E6DC2">
          <w:rPr>
            <w:rFonts w:hint="eastAsia"/>
          </w:rPr>
          <w:t>委外廠商資訊安全與個人資料保護自我評鑑</w:t>
        </w:r>
        <w:r>
          <w:rPr>
            <w:rFonts w:hint="eastAsia"/>
          </w:rPr>
          <w:t>表</w:t>
        </w:r>
      </w:ins>
    </w:p>
    <w:p w14:paraId="3FBC0BD7" w14:textId="77777777" w:rsidR="00A9280A" w:rsidRPr="003E6DC2" w:rsidRDefault="00A9280A" w:rsidP="00A9280A">
      <w:pPr>
        <w:tabs>
          <w:tab w:val="left" w:pos="1260"/>
        </w:tabs>
        <w:spacing w:line="500" w:lineRule="exact"/>
        <w:ind w:left="280" w:hanging="280"/>
        <w:jc w:val="both"/>
        <w:rPr>
          <w:ins w:id="6908" w:author="User" w:date="2021-09-13T18:19:00Z"/>
          <w:rFonts w:hint="eastAsia"/>
          <w:bCs/>
          <w:color w:val="000000" w:themeColor="text1"/>
        </w:rPr>
      </w:pPr>
      <w:ins w:id="6909" w:author="User" w:date="2021-09-13T18:19:00Z">
        <w:r w:rsidRPr="003E6DC2">
          <w:rPr>
            <w:rFonts w:hint="eastAsia"/>
            <w:bCs/>
            <w:color w:val="000000" w:themeColor="text1"/>
          </w:rPr>
          <w:t>招標案號：</w:t>
        </w:r>
        <w:r w:rsidRPr="003E6DC2">
          <w:rPr>
            <w:rFonts w:hint="eastAsia"/>
            <w:bCs/>
            <w:color w:val="000000" w:themeColor="text1"/>
          </w:rPr>
          <w:t>XXXXXX</w:t>
        </w:r>
      </w:ins>
    </w:p>
    <w:p w14:paraId="2C1F0269" w14:textId="77777777" w:rsidR="00A9280A" w:rsidRPr="003E6DC2" w:rsidRDefault="00A9280A" w:rsidP="00A9280A">
      <w:pPr>
        <w:tabs>
          <w:tab w:val="left" w:pos="1260"/>
        </w:tabs>
        <w:spacing w:line="500" w:lineRule="exact"/>
        <w:ind w:left="280" w:hanging="280"/>
        <w:jc w:val="both"/>
        <w:rPr>
          <w:ins w:id="6910" w:author="User" w:date="2021-09-13T18:19:00Z"/>
          <w:rFonts w:hint="eastAsia"/>
          <w:color w:val="000000" w:themeColor="text1"/>
        </w:rPr>
      </w:pPr>
      <w:ins w:id="6911" w:author="User" w:date="2021-09-13T18:19:00Z">
        <w:r w:rsidRPr="003E6DC2">
          <w:rPr>
            <w:rFonts w:hint="eastAsia"/>
            <w:color w:val="000000" w:themeColor="text1"/>
          </w:rPr>
          <w:t>專案名稱：</w:t>
        </w:r>
        <w:r w:rsidRPr="003E6DC2">
          <w:rPr>
            <w:color w:val="000000" w:themeColor="text1"/>
          </w:rPr>
          <w:t xml:space="preserve"> </w:t>
        </w:r>
      </w:ins>
    </w:p>
    <w:p w14:paraId="3CAC3EAD" w14:textId="77777777" w:rsidR="00A9280A" w:rsidRPr="003E6DC2" w:rsidRDefault="00A9280A" w:rsidP="00A9280A">
      <w:pPr>
        <w:tabs>
          <w:tab w:val="left" w:pos="1260"/>
        </w:tabs>
        <w:spacing w:line="500" w:lineRule="exact"/>
        <w:ind w:left="280" w:hanging="280"/>
        <w:jc w:val="both"/>
        <w:rPr>
          <w:ins w:id="6912" w:author="User" w:date="2021-09-13T18:19:00Z"/>
          <w:rFonts w:hint="eastAsia"/>
          <w:b/>
          <w:color w:val="000000" w:themeColor="text1"/>
        </w:rPr>
      </w:pPr>
      <w:ins w:id="6913" w:author="User" w:date="2021-09-13T18:19:00Z">
        <w:r w:rsidRPr="003E6DC2">
          <w:rPr>
            <w:rFonts w:hint="eastAsia"/>
            <w:color w:val="000000" w:themeColor="text1"/>
          </w:rPr>
          <w:t>填表日期：</w:t>
        </w:r>
      </w:ins>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4606"/>
        <w:gridCol w:w="2276"/>
        <w:gridCol w:w="1402"/>
      </w:tblGrid>
      <w:tr w:rsidR="00A9280A" w:rsidRPr="003E6DC2" w14:paraId="18A0B1EB" w14:textId="77777777" w:rsidTr="00A9280A">
        <w:trPr>
          <w:ins w:id="6914" w:author="User" w:date="2021-09-13T18:19:00Z"/>
        </w:trPr>
        <w:tc>
          <w:tcPr>
            <w:tcW w:w="776" w:type="dxa"/>
            <w:shd w:val="clear" w:color="auto" w:fill="auto"/>
          </w:tcPr>
          <w:p w14:paraId="36ED4618" w14:textId="77777777" w:rsidR="00A9280A" w:rsidRPr="003E6DC2" w:rsidRDefault="00A9280A" w:rsidP="00A9280A">
            <w:pPr>
              <w:pStyle w:val="afe"/>
              <w:snapToGrid w:val="0"/>
              <w:ind w:left="280" w:hanging="280"/>
              <w:jc w:val="center"/>
              <w:rPr>
                <w:ins w:id="6915" w:author="User" w:date="2021-09-13T18:19:00Z"/>
                <w:color w:val="000000" w:themeColor="text1"/>
              </w:rPr>
            </w:pPr>
            <w:ins w:id="6916" w:author="User" w:date="2021-09-13T18:19:00Z">
              <w:r w:rsidRPr="003E6DC2">
                <w:rPr>
                  <w:rFonts w:hint="eastAsia"/>
                  <w:color w:val="000000" w:themeColor="text1"/>
                </w:rPr>
                <w:t>項次</w:t>
              </w:r>
            </w:ins>
          </w:p>
        </w:tc>
        <w:tc>
          <w:tcPr>
            <w:tcW w:w="4606" w:type="dxa"/>
            <w:shd w:val="clear" w:color="auto" w:fill="auto"/>
          </w:tcPr>
          <w:p w14:paraId="47A6D8FD" w14:textId="77777777" w:rsidR="00A9280A" w:rsidRPr="003E6DC2" w:rsidRDefault="00A9280A" w:rsidP="00A9280A">
            <w:pPr>
              <w:pStyle w:val="afe"/>
              <w:ind w:left="280" w:hanging="280"/>
              <w:jc w:val="center"/>
              <w:rPr>
                <w:ins w:id="6917" w:author="User" w:date="2021-09-13T18:19:00Z"/>
                <w:color w:val="000000" w:themeColor="text1"/>
              </w:rPr>
            </w:pPr>
            <w:ins w:id="6918" w:author="User" w:date="2021-09-13T18:19:00Z">
              <w:r w:rsidRPr="003E6DC2">
                <w:rPr>
                  <w:rFonts w:hint="eastAsia"/>
                  <w:color w:val="000000" w:themeColor="text1"/>
                </w:rPr>
                <w:t>檢核項目</w:t>
              </w:r>
            </w:ins>
          </w:p>
        </w:tc>
        <w:tc>
          <w:tcPr>
            <w:tcW w:w="2276" w:type="dxa"/>
            <w:shd w:val="clear" w:color="auto" w:fill="auto"/>
          </w:tcPr>
          <w:p w14:paraId="66DF4CAE" w14:textId="77777777" w:rsidR="00A9280A" w:rsidRPr="003E6DC2" w:rsidRDefault="00A9280A" w:rsidP="00A9280A">
            <w:pPr>
              <w:pStyle w:val="afe"/>
              <w:ind w:left="280" w:hanging="280"/>
              <w:jc w:val="center"/>
              <w:rPr>
                <w:ins w:id="6919" w:author="User" w:date="2021-09-13T18:19:00Z"/>
                <w:color w:val="000000" w:themeColor="text1"/>
              </w:rPr>
            </w:pPr>
            <w:ins w:id="6920" w:author="User" w:date="2021-09-13T18:19:00Z">
              <w:r w:rsidRPr="003E6DC2">
                <w:rPr>
                  <w:rFonts w:hint="eastAsia"/>
                  <w:color w:val="000000" w:themeColor="text1"/>
                </w:rPr>
                <w:t>檢核結果</w:t>
              </w:r>
            </w:ins>
          </w:p>
        </w:tc>
        <w:tc>
          <w:tcPr>
            <w:tcW w:w="1402" w:type="dxa"/>
            <w:shd w:val="clear" w:color="auto" w:fill="auto"/>
          </w:tcPr>
          <w:p w14:paraId="1F8DA932" w14:textId="77777777" w:rsidR="00A9280A" w:rsidRPr="003E6DC2" w:rsidRDefault="00A9280A" w:rsidP="00A9280A">
            <w:pPr>
              <w:pStyle w:val="afe"/>
              <w:ind w:left="280" w:hanging="280"/>
              <w:jc w:val="center"/>
              <w:rPr>
                <w:ins w:id="6921" w:author="User" w:date="2021-09-13T18:19:00Z"/>
                <w:color w:val="000000" w:themeColor="text1"/>
              </w:rPr>
            </w:pPr>
            <w:ins w:id="6922" w:author="User" w:date="2021-09-13T18:19:00Z">
              <w:r w:rsidRPr="003E6DC2">
                <w:rPr>
                  <w:rFonts w:hint="eastAsia"/>
                  <w:color w:val="000000" w:themeColor="text1"/>
                </w:rPr>
                <w:t>備註</w:t>
              </w:r>
            </w:ins>
          </w:p>
        </w:tc>
      </w:tr>
      <w:tr w:rsidR="00A9280A" w:rsidRPr="003E6DC2" w14:paraId="029C367D" w14:textId="77777777" w:rsidTr="00A9280A">
        <w:trPr>
          <w:ins w:id="6923" w:author="User" w:date="2021-09-13T18:19:00Z"/>
        </w:trPr>
        <w:tc>
          <w:tcPr>
            <w:tcW w:w="776" w:type="dxa"/>
            <w:shd w:val="clear" w:color="auto" w:fill="auto"/>
            <w:vAlign w:val="center"/>
          </w:tcPr>
          <w:p w14:paraId="67D6342C" w14:textId="77777777" w:rsidR="00A9280A" w:rsidRPr="003E6DC2" w:rsidRDefault="00A9280A" w:rsidP="00A9280A">
            <w:pPr>
              <w:pStyle w:val="afe"/>
              <w:ind w:left="280" w:hanging="280"/>
              <w:jc w:val="center"/>
              <w:rPr>
                <w:ins w:id="6924" w:author="User" w:date="2021-09-13T18:19:00Z"/>
                <w:color w:val="000000" w:themeColor="text1"/>
              </w:rPr>
            </w:pPr>
            <w:ins w:id="6925" w:author="User" w:date="2021-09-13T18:19:00Z">
              <w:r w:rsidRPr="003E6DC2">
                <w:rPr>
                  <w:rFonts w:hint="eastAsia"/>
                  <w:color w:val="000000" w:themeColor="text1"/>
                </w:rPr>
                <w:t>1</w:t>
              </w:r>
            </w:ins>
          </w:p>
        </w:tc>
        <w:tc>
          <w:tcPr>
            <w:tcW w:w="4606" w:type="dxa"/>
            <w:shd w:val="clear" w:color="auto" w:fill="auto"/>
            <w:vAlign w:val="center"/>
          </w:tcPr>
          <w:p w14:paraId="1F9C77D8" w14:textId="77777777" w:rsidR="00A9280A" w:rsidRPr="003E6DC2" w:rsidRDefault="00A9280A" w:rsidP="00A9280A">
            <w:pPr>
              <w:pStyle w:val="afe"/>
              <w:snapToGrid w:val="0"/>
              <w:ind w:left="280" w:hanging="280"/>
              <w:jc w:val="both"/>
              <w:rPr>
                <w:ins w:id="6926" w:author="User" w:date="2021-09-13T18:19:00Z"/>
                <w:color w:val="000000" w:themeColor="text1"/>
              </w:rPr>
            </w:pPr>
            <w:ins w:id="6927" w:author="User" w:date="2021-09-13T18:19:00Z">
              <w:r w:rsidRPr="003E6DC2">
                <w:rPr>
                  <w:rFonts w:hint="eastAsia"/>
                  <w:color w:val="000000" w:themeColor="text1"/>
                </w:rPr>
                <w:t>乙方是否了解本府資通安全政策與要求</w:t>
              </w:r>
              <w:r w:rsidRPr="003E6DC2">
                <w:rPr>
                  <w:rFonts w:hint="eastAsia"/>
                  <w:color w:val="000000" w:themeColor="text1"/>
                </w:rPr>
                <w:t>?</w:t>
              </w:r>
            </w:ins>
          </w:p>
        </w:tc>
        <w:tc>
          <w:tcPr>
            <w:tcW w:w="2276" w:type="dxa"/>
            <w:shd w:val="clear" w:color="auto" w:fill="auto"/>
            <w:vAlign w:val="center"/>
          </w:tcPr>
          <w:p w14:paraId="50AE569C" w14:textId="77777777" w:rsidR="00A9280A" w:rsidRPr="003E6DC2" w:rsidRDefault="00A9280A" w:rsidP="00A9280A">
            <w:pPr>
              <w:ind w:left="280" w:hanging="280"/>
              <w:jc w:val="both"/>
              <w:rPr>
                <w:ins w:id="6928" w:author="User" w:date="2021-09-13T18:19:00Z"/>
                <w:rFonts w:ascii="標楷體" w:hAnsi="標楷體"/>
                <w:color w:val="000000" w:themeColor="text1"/>
              </w:rPr>
            </w:pPr>
            <w:ins w:id="6929" w:author="User" w:date="2021-09-13T18:19:00Z">
              <w:r w:rsidRPr="003E6DC2">
                <w:rPr>
                  <w:rFonts w:ascii="標楷體" w:hAnsi="標楷體" w:hint="eastAsia"/>
                  <w:color w:val="000000" w:themeColor="text1"/>
                </w:rPr>
                <w:t>□是</w:t>
              </w:r>
            </w:ins>
          </w:p>
          <w:p w14:paraId="4B3D80E7" w14:textId="77777777" w:rsidR="00A9280A" w:rsidRPr="003E6DC2" w:rsidRDefault="00A9280A" w:rsidP="00A9280A">
            <w:pPr>
              <w:ind w:left="280" w:hanging="280"/>
              <w:jc w:val="both"/>
              <w:rPr>
                <w:ins w:id="6930" w:author="User" w:date="2021-09-13T18:19:00Z"/>
                <w:rFonts w:ascii="標楷體" w:hAnsi="標楷體"/>
                <w:color w:val="000000" w:themeColor="text1"/>
                <w:u w:val="single"/>
              </w:rPr>
            </w:pPr>
            <w:ins w:id="6931" w:author="User" w:date="2021-09-13T18:19:00Z">
              <w:r w:rsidRPr="003E6DC2">
                <w:rPr>
                  <w:rFonts w:ascii="標楷體" w:hAnsi="標楷體" w:hint="eastAsia"/>
                  <w:color w:val="000000" w:themeColor="text1"/>
                </w:rPr>
                <w:t>□否</w:t>
              </w:r>
            </w:ins>
          </w:p>
        </w:tc>
        <w:tc>
          <w:tcPr>
            <w:tcW w:w="1402" w:type="dxa"/>
            <w:shd w:val="clear" w:color="auto" w:fill="auto"/>
          </w:tcPr>
          <w:p w14:paraId="1186FCC8" w14:textId="77777777" w:rsidR="00A9280A" w:rsidRPr="003E6DC2" w:rsidRDefault="00A9280A" w:rsidP="00A9280A">
            <w:pPr>
              <w:pStyle w:val="afe"/>
              <w:ind w:left="280" w:hanging="280"/>
              <w:rPr>
                <w:ins w:id="6932" w:author="User" w:date="2021-09-13T18:19:00Z"/>
                <w:color w:val="000000" w:themeColor="text1"/>
              </w:rPr>
            </w:pPr>
          </w:p>
        </w:tc>
      </w:tr>
      <w:tr w:rsidR="00A9280A" w:rsidRPr="003E6DC2" w14:paraId="4C0F2877" w14:textId="77777777" w:rsidTr="00A9280A">
        <w:trPr>
          <w:ins w:id="6933" w:author="User" w:date="2021-09-13T18:19:00Z"/>
        </w:trPr>
        <w:tc>
          <w:tcPr>
            <w:tcW w:w="776" w:type="dxa"/>
            <w:shd w:val="clear" w:color="auto" w:fill="auto"/>
            <w:vAlign w:val="center"/>
          </w:tcPr>
          <w:p w14:paraId="3DE304DE" w14:textId="77777777" w:rsidR="00A9280A" w:rsidRPr="003E6DC2" w:rsidRDefault="00A9280A" w:rsidP="00A9280A">
            <w:pPr>
              <w:pStyle w:val="afe"/>
              <w:ind w:left="280" w:hanging="280"/>
              <w:jc w:val="center"/>
              <w:rPr>
                <w:ins w:id="6934" w:author="User" w:date="2021-09-13T18:19:00Z"/>
                <w:color w:val="000000" w:themeColor="text1"/>
              </w:rPr>
            </w:pPr>
            <w:ins w:id="6935" w:author="User" w:date="2021-09-13T18:19:00Z">
              <w:r w:rsidRPr="003E6DC2">
                <w:rPr>
                  <w:rFonts w:hint="eastAsia"/>
                  <w:color w:val="000000" w:themeColor="text1"/>
                </w:rPr>
                <w:t>2</w:t>
              </w:r>
            </w:ins>
          </w:p>
        </w:tc>
        <w:tc>
          <w:tcPr>
            <w:tcW w:w="4606" w:type="dxa"/>
            <w:shd w:val="clear" w:color="auto" w:fill="auto"/>
            <w:vAlign w:val="center"/>
          </w:tcPr>
          <w:p w14:paraId="493E9FFA" w14:textId="77777777" w:rsidR="00A9280A" w:rsidRPr="003E6DC2" w:rsidRDefault="00A9280A" w:rsidP="00A9280A">
            <w:pPr>
              <w:pStyle w:val="afe"/>
              <w:snapToGrid w:val="0"/>
              <w:ind w:left="280" w:hanging="280"/>
              <w:jc w:val="both"/>
              <w:rPr>
                <w:ins w:id="6936" w:author="User" w:date="2021-09-13T18:19:00Z"/>
                <w:color w:val="000000" w:themeColor="text1"/>
              </w:rPr>
            </w:pPr>
            <w:ins w:id="6937" w:author="User" w:date="2021-09-13T18:19:00Z">
              <w:r w:rsidRPr="003E6DC2">
                <w:rPr>
                  <w:rFonts w:hint="eastAsia"/>
                  <w:color w:val="000000" w:themeColor="text1"/>
                </w:rPr>
                <w:t>乙方依合約要求是否需要遠距作業</w:t>
              </w:r>
              <w:r w:rsidRPr="003E6DC2">
                <w:rPr>
                  <w:rFonts w:hint="eastAsia"/>
                  <w:color w:val="000000" w:themeColor="text1"/>
                </w:rPr>
                <w:t>?</w:t>
              </w:r>
            </w:ins>
          </w:p>
        </w:tc>
        <w:tc>
          <w:tcPr>
            <w:tcW w:w="2276" w:type="dxa"/>
            <w:shd w:val="clear" w:color="auto" w:fill="auto"/>
            <w:vAlign w:val="center"/>
          </w:tcPr>
          <w:p w14:paraId="028C16CF" w14:textId="77777777" w:rsidR="00A9280A" w:rsidRPr="003E6DC2" w:rsidRDefault="00A9280A" w:rsidP="00A9280A">
            <w:pPr>
              <w:ind w:left="280" w:hanging="280"/>
              <w:jc w:val="both"/>
              <w:rPr>
                <w:ins w:id="6938" w:author="User" w:date="2021-09-13T18:19:00Z"/>
                <w:rFonts w:ascii="標楷體" w:hAnsi="標楷體"/>
                <w:color w:val="000000" w:themeColor="text1"/>
                <w:u w:val="single"/>
              </w:rPr>
            </w:pPr>
            <w:ins w:id="6939" w:author="User" w:date="2021-09-13T18:19:00Z">
              <w:r w:rsidRPr="003E6DC2">
                <w:rPr>
                  <w:rFonts w:ascii="標楷體" w:hAnsi="標楷體" w:hint="eastAsia"/>
                  <w:color w:val="000000" w:themeColor="text1"/>
                </w:rPr>
                <w:t>□是</w:t>
              </w:r>
            </w:ins>
          </w:p>
          <w:p w14:paraId="5353C6A2" w14:textId="77777777" w:rsidR="00A9280A" w:rsidRPr="003E6DC2" w:rsidRDefault="00A9280A" w:rsidP="00A9280A">
            <w:pPr>
              <w:ind w:leftChars="100" w:left="560" w:hanging="280"/>
              <w:jc w:val="both"/>
              <w:rPr>
                <w:ins w:id="6940" w:author="User" w:date="2021-09-13T18:19:00Z"/>
                <w:rFonts w:ascii="標楷體" w:hAnsi="標楷體"/>
                <w:color w:val="000000" w:themeColor="text1"/>
              </w:rPr>
            </w:pPr>
            <w:ins w:id="6941" w:author="User" w:date="2021-09-13T18:19:00Z">
              <w:r w:rsidRPr="003E6DC2">
                <w:rPr>
                  <w:rFonts w:ascii="標楷體" w:hAnsi="標楷體" w:hint="eastAsia"/>
                  <w:color w:val="000000" w:themeColor="text1"/>
                </w:rPr>
                <w:t>□防火牆開放申請單：</w:t>
              </w:r>
            </w:ins>
          </w:p>
          <w:p w14:paraId="4FF820FA" w14:textId="77777777" w:rsidR="00A9280A" w:rsidRPr="003E6DC2" w:rsidRDefault="00A9280A" w:rsidP="00A9280A">
            <w:pPr>
              <w:ind w:left="280" w:hanging="280"/>
              <w:jc w:val="both"/>
              <w:rPr>
                <w:ins w:id="6942" w:author="User" w:date="2021-09-13T18:19:00Z"/>
                <w:rFonts w:ascii="標楷體" w:hAnsi="標楷體"/>
                <w:color w:val="000000" w:themeColor="text1"/>
                <w:u w:val="single"/>
              </w:rPr>
            </w:pPr>
            <w:ins w:id="6943" w:author="User" w:date="2021-09-13T18:19:00Z">
              <w:r w:rsidRPr="003E6DC2">
                <w:rPr>
                  <w:rFonts w:ascii="標楷體" w:hAnsi="標楷體" w:hint="eastAsia"/>
                  <w:color w:val="000000" w:themeColor="text1"/>
                </w:rPr>
                <w:t>□否</w:t>
              </w:r>
            </w:ins>
          </w:p>
        </w:tc>
        <w:tc>
          <w:tcPr>
            <w:tcW w:w="1402" w:type="dxa"/>
            <w:shd w:val="clear" w:color="auto" w:fill="auto"/>
          </w:tcPr>
          <w:p w14:paraId="7D15E56B" w14:textId="77777777" w:rsidR="00A9280A" w:rsidRPr="003E6DC2" w:rsidRDefault="00A9280A" w:rsidP="00A9280A">
            <w:pPr>
              <w:pStyle w:val="afe"/>
              <w:ind w:left="280" w:hanging="280"/>
              <w:rPr>
                <w:ins w:id="6944" w:author="User" w:date="2021-09-13T18:19:00Z"/>
                <w:color w:val="000000" w:themeColor="text1"/>
              </w:rPr>
            </w:pPr>
          </w:p>
        </w:tc>
      </w:tr>
      <w:tr w:rsidR="00A9280A" w:rsidRPr="003E6DC2" w14:paraId="52F01FF3" w14:textId="77777777" w:rsidTr="00A9280A">
        <w:trPr>
          <w:ins w:id="6945" w:author="User" w:date="2021-09-13T18:19:00Z"/>
        </w:trPr>
        <w:tc>
          <w:tcPr>
            <w:tcW w:w="776" w:type="dxa"/>
            <w:shd w:val="clear" w:color="auto" w:fill="auto"/>
            <w:vAlign w:val="center"/>
          </w:tcPr>
          <w:p w14:paraId="7C903AF6" w14:textId="77777777" w:rsidR="00A9280A" w:rsidRPr="003E6DC2" w:rsidRDefault="00A9280A" w:rsidP="00A9280A">
            <w:pPr>
              <w:pStyle w:val="afe"/>
              <w:ind w:left="280" w:hanging="280"/>
              <w:jc w:val="center"/>
              <w:rPr>
                <w:ins w:id="6946" w:author="User" w:date="2021-09-13T18:19:00Z"/>
                <w:color w:val="000000" w:themeColor="text1"/>
              </w:rPr>
            </w:pPr>
            <w:ins w:id="6947" w:author="User" w:date="2021-09-13T18:19:00Z">
              <w:r w:rsidRPr="003E6DC2">
                <w:rPr>
                  <w:rFonts w:hint="eastAsia"/>
                  <w:color w:val="000000" w:themeColor="text1"/>
                </w:rPr>
                <w:t>3</w:t>
              </w:r>
            </w:ins>
          </w:p>
        </w:tc>
        <w:tc>
          <w:tcPr>
            <w:tcW w:w="4606" w:type="dxa"/>
            <w:shd w:val="clear" w:color="auto" w:fill="auto"/>
            <w:vAlign w:val="center"/>
          </w:tcPr>
          <w:p w14:paraId="4432F87C" w14:textId="77777777" w:rsidR="00A9280A" w:rsidRPr="003E6DC2" w:rsidRDefault="00A9280A" w:rsidP="00A9280A">
            <w:pPr>
              <w:pStyle w:val="afe"/>
              <w:snapToGrid w:val="0"/>
              <w:ind w:left="280" w:hanging="280"/>
              <w:jc w:val="both"/>
              <w:rPr>
                <w:ins w:id="6948" w:author="User" w:date="2021-09-13T18:19:00Z"/>
                <w:color w:val="000000" w:themeColor="text1"/>
              </w:rPr>
            </w:pPr>
            <w:ins w:id="6949" w:author="User" w:date="2021-09-13T18:19:00Z">
              <w:r w:rsidRPr="003E6DC2">
                <w:rPr>
                  <w:rFonts w:hint="eastAsia"/>
                  <w:color w:val="000000" w:themeColor="text1"/>
                </w:rPr>
                <w:t>乙方專案內人員異動是否需通知甲方，並取得甲方同意</w:t>
              </w:r>
              <w:r w:rsidRPr="003E6DC2">
                <w:rPr>
                  <w:rFonts w:hint="eastAsia"/>
                  <w:color w:val="000000" w:themeColor="text1"/>
                </w:rPr>
                <w:t>?</w:t>
              </w:r>
            </w:ins>
          </w:p>
        </w:tc>
        <w:tc>
          <w:tcPr>
            <w:tcW w:w="2276" w:type="dxa"/>
            <w:shd w:val="clear" w:color="auto" w:fill="auto"/>
            <w:vAlign w:val="center"/>
          </w:tcPr>
          <w:p w14:paraId="72739678" w14:textId="77777777" w:rsidR="00A9280A" w:rsidRPr="003E6DC2" w:rsidRDefault="00A9280A" w:rsidP="00A9280A">
            <w:pPr>
              <w:ind w:left="280" w:hanging="280"/>
              <w:jc w:val="both"/>
              <w:rPr>
                <w:ins w:id="6950" w:author="User" w:date="2021-09-13T18:19:00Z"/>
                <w:rFonts w:ascii="標楷體" w:hAnsi="標楷體"/>
                <w:color w:val="000000" w:themeColor="text1"/>
              </w:rPr>
            </w:pPr>
            <w:ins w:id="6951" w:author="User" w:date="2021-09-13T18:19:00Z">
              <w:r w:rsidRPr="003E6DC2">
                <w:rPr>
                  <w:rFonts w:ascii="標楷體" w:hAnsi="標楷體" w:hint="eastAsia"/>
                  <w:color w:val="000000" w:themeColor="text1"/>
                </w:rPr>
                <w:t>□是</w:t>
              </w:r>
            </w:ins>
          </w:p>
          <w:p w14:paraId="5760693C" w14:textId="77777777" w:rsidR="00A9280A" w:rsidRPr="003E6DC2" w:rsidRDefault="00A9280A" w:rsidP="00A9280A">
            <w:pPr>
              <w:ind w:left="280" w:hanging="280"/>
              <w:jc w:val="both"/>
              <w:rPr>
                <w:ins w:id="6952" w:author="User" w:date="2021-09-13T18:19:00Z"/>
                <w:rFonts w:ascii="標楷體" w:hAnsi="標楷體"/>
                <w:color w:val="000000" w:themeColor="text1"/>
                <w:u w:val="single"/>
              </w:rPr>
            </w:pPr>
            <w:ins w:id="6953" w:author="User" w:date="2021-09-13T18:19:00Z">
              <w:r w:rsidRPr="003E6DC2">
                <w:rPr>
                  <w:rFonts w:ascii="標楷體" w:hAnsi="標楷體" w:hint="eastAsia"/>
                  <w:color w:val="000000" w:themeColor="text1"/>
                </w:rPr>
                <w:t>□否</w:t>
              </w:r>
            </w:ins>
          </w:p>
        </w:tc>
        <w:tc>
          <w:tcPr>
            <w:tcW w:w="1402" w:type="dxa"/>
            <w:shd w:val="clear" w:color="auto" w:fill="auto"/>
          </w:tcPr>
          <w:p w14:paraId="28B21584" w14:textId="77777777" w:rsidR="00A9280A" w:rsidRPr="003E6DC2" w:rsidRDefault="00A9280A" w:rsidP="00A9280A">
            <w:pPr>
              <w:pStyle w:val="afe"/>
              <w:ind w:left="280" w:hanging="280"/>
              <w:rPr>
                <w:ins w:id="6954" w:author="User" w:date="2021-09-13T18:19:00Z"/>
                <w:color w:val="000000" w:themeColor="text1"/>
              </w:rPr>
            </w:pPr>
          </w:p>
        </w:tc>
      </w:tr>
      <w:tr w:rsidR="00A9280A" w:rsidRPr="003E6DC2" w14:paraId="5D4933D0" w14:textId="77777777" w:rsidTr="00A9280A">
        <w:trPr>
          <w:ins w:id="6955" w:author="User" w:date="2021-09-13T18:19:00Z"/>
        </w:trPr>
        <w:tc>
          <w:tcPr>
            <w:tcW w:w="776" w:type="dxa"/>
            <w:shd w:val="clear" w:color="auto" w:fill="auto"/>
            <w:vAlign w:val="center"/>
          </w:tcPr>
          <w:p w14:paraId="6106938E" w14:textId="77777777" w:rsidR="00A9280A" w:rsidRPr="003E6DC2" w:rsidRDefault="00A9280A" w:rsidP="00A9280A">
            <w:pPr>
              <w:pStyle w:val="afe"/>
              <w:ind w:left="280" w:hanging="280"/>
              <w:jc w:val="center"/>
              <w:rPr>
                <w:ins w:id="6956" w:author="User" w:date="2021-09-13T18:19:00Z"/>
                <w:color w:val="000000" w:themeColor="text1"/>
              </w:rPr>
            </w:pPr>
            <w:ins w:id="6957" w:author="User" w:date="2021-09-13T18:19:00Z">
              <w:r w:rsidRPr="003E6DC2">
                <w:rPr>
                  <w:rFonts w:hint="eastAsia"/>
                  <w:color w:val="000000" w:themeColor="text1"/>
                </w:rPr>
                <w:t>4</w:t>
              </w:r>
            </w:ins>
          </w:p>
        </w:tc>
        <w:tc>
          <w:tcPr>
            <w:tcW w:w="4606" w:type="dxa"/>
            <w:shd w:val="clear" w:color="auto" w:fill="auto"/>
            <w:vAlign w:val="center"/>
          </w:tcPr>
          <w:p w14:paraId="5457861A" w14:textId="77777777" w:rsidR="00A9280A" w:rsidRPr="003E6DC2" w:rsidRDefault="00A9280A" w:rsidP="00A9280A">
            <w:pPr>
              <w:pStyle w:val="afe"/>
              <w:snapToGrid w:val="0"/>
              <w:ind w:left="280" w:hanging="280"/>
              <w:jc w:val="both"/>
              <w:rPr>
                <w:ins w:id="6958" w:author="User" w:date="2021-09-13T18:19:00Z"/>
                <w:color w:val="000000" w:themeColor="text1"/>
              </w:rPr>
            </w:pPr>
            <w:ins w:id="6959" w:author="User" w:date="2021-09-13T18:19:00Z">
              <w:r w:rsidRPr="003E6DC2">
                <w:rPr>
                  <w:rFonts w:hint="eastAsia"/>
                  <w:color w:val="000000" w:themeColor="text1"/>
                </w:rPr>
                <w:t>依照合約所交付或提供之軟體內是否內藏惡意程式</w:t>
              </w:r>
              <w:r w:rsidRPr="003E6DC2">
                <w:rPr>
                  <w:rFonts w:hint="eastAsia"/>
                  <w:color w:val="000000" w:themeColor="text1"/>
                </w:rPr>
                <w:t>(</w:t>
              </w:r>
              <w:r w:rsidRPr="003E6DC2">
                <w:rPr>
                  <w:rFonts w:hint="eastAsia"/>
                  <w:color w:val="000000" w:themeColor="text1"/>
                </w:rPr>
                <w:t>如病毒、蠕蟲、特洛依木馬、間諜軟體等</w:t>
              </w:r>
              <w:r w:rsidRPr="003E6DC2">
                <w:rPr>
                  <w:rFonts w:hint="eastAsia"/>
                  <w:color w:val="000000" w:themeColor="text1"/>
                </w:rPr>
                <w:t>)</w:t>
              </w:r>
              <w:r w:rsidRPr="003E6DC2">
                <w:rPr>
                  <w:rFonts w:hint="eastAsia"/>
                  <w:color w:val="000000" w:themeColor="text1"/>
                </w:rPr>
                <w:t>、後門程式、隱密通道</w:t>
              </w:r>
              <w:r w:rsidRPr="003E6DC2">
                <w:rPr>
                  <w:rFonts w:hint="eastAsia"/>
                  <w:color w:val="000000" w:themeColor="text1"/>
                </w:rPr>
                <w:t>(covert channel)</w:t>
              </w:r>
              <w:r w:rsidRPr="003E6DC2">
                <w:rPr>
                  <w:rFonts w:hint="eastAsia"/>
                  <w:color w:val="000000" w:themeColor="text1"/>
                </w:rPr>
                <w:t>？</w:t>
              </w:r>
            </w:ins>
          </w:p>
        </w:tc>
        <w:tc>
          <w:tcPr>
            <w:tcW w:w="2276" w:type="dxa"/>
            <w:shd w:val="clear" w:color="auto" w:fill="auto"/>
            <w:vAlign w:val="center"/>
          </w:tcPr>
          <w:p w14:paraId="3CC07347" w14:textId="77777777" w:rsidR="00A9280A" w:rsidRPr="003E6DC2" w:rsidRDefault="00A9280A" w:rsidP="00A9280A">
            <w:pPr>
              <w:ind w:left="280" w:hanging="280"/>
              <w:jc w:val="both"/>
              <w:rPr>
                <w:ins w:id="6960" w:author="User" w:date="2021-09-13T18:19:00Z"/>
                <w:rFonts w:ascii="標楷體" w:hAnsi="標楷體"/>
                <w:color w:val="000000" w:themeColor="text1"/>
              </w:rPr>
            </w:pPr>
            <w:ins w:id="6961" w:author="User" w:date="2021-09-13T18:19:00Z">
              <w:r w:rsidRPr="003E6DC2">
                <w:rPr>
                  <w:rFonts w:ascii="標楷體" w:hAnsi="標楷體" w:hint="eastAsia"/>
                  <w:color w:val="000000" w:themeColor="text1"/>
                </w:rPr>
                <w:t>□是</w:t>
              </w:r>
            </w:ins>
          </w:p>
          <w:p w14:paraId="3E1350D9" w14:textId="77777777" w:rsidR="00A9280A" w:rsidRPr="003E6DC2" w:rsidRDefault="00A9280A" w:rsidP="00A9280A">
            <w:pPr>
              <w:ind w:leftChars="100" w:left="560" w:hanging="280"/>
              <w:jc w:val="both"/>
              <w:rPr>
                <w:ins w:id="6962" w:author="User" w:date="2021-09-13T18:19:00Z"/>
                <w:rFonts w:ascii="標楷體" w:hAnsi="標楷體"/>
                <w:color w:val="000000" w:themeColor="text1"/>
                <w:u w:val="single"/>
              </w:rPr>
            </w:pPr>
            <w:ins w:id="6963" w:author="User" w:date="2021-09-13T18:19:00Z">
              <w:r w:rsidRPr="003E6DC2">
                <w:rPr>
                  <w:rFonts w:ascii="標楷體" w:hAnsi="標楷體" w:hint="eastAsia"/>
                  <w:color w:val="000000" w:themeColor="text1"/>
                </w:rPr>
                <w:t>□檢測結果：</w:t>
              </w:r>
            </w:ins>
          </w:p>
          <w:p w14:paraId="06115772" w14:textId="77777777" w:rsidR="00A9280A" w:rsidRPr="003E6DC2" w:rsidRDefault="00A9280A" w:rsidP="00A9280A">
            <w:pPr>
              <w:ind w:left="280" w:hanging="280"/>
              <w:jc w:val="both"/>
              <w:rPr>
                <w:ins w:id="6964" w:author="User" w:date="2021-09-13T18:19:00Z"/>
                <w:rFonts w:ascii="標楷體" w:hAnsi="標楷體"/>
                <w:color w:val="000000" w:themeColor="text1"/>
                <w:u w:val="single"/>
              </w:rPr>
            </w:pPr>
            <w:ins w:id="6965" w:author="User" w:date="2021-09-13T18:19:00Z">
              <w:r w:rsidRPr="003E6DC2">
                <w:rPr>
                  <w:rFonts w:ascii="標楷體" w:hAnsi="標楷體" w:hint="eastAsia"/>
                  <w:color w:val="000000" w:themeColor="text1"/>
                </w:rPr>
                <w:t>□否</w:t>
              </w:r>
            </w:ins>
          </w:p>
        </w:tc>
        <w:tc>
          <w:tcPr>
            <w:tcW w:w="1402" w:type="dxa"/>
            <w:shd w:val="clear" w:color="auto" w:fill="auto"/>
          </w:tcPr>
          <w:p w14:paraId="6254763F" w14:textId="77777777" w:rsidR="00A9280A" w:rsidRPr="003E6DC2" w:rsidRDefault="00A9280A" w:rsidP="00A9280A">
            <w:pPr>
              <w:pStyle w:val="afe"/>
              <w:ind w:left="280" w:hanging="280"/>
              <w:rPr>
                <w:ins w:id="6966" w:author="User" w:date="2021-09-13T18:19:00Z"/>
                <w:color w:val="000000" w:themeColor="text1"/>
              </w:rPr>
            </w:pPr>
          </w:p>
        </w:tc>
      </w:tr>
      <w:tr w:rsidR="00A9280A" w:rsidRPr="003E6DC2" w14:paraId="24073B74" w14:textId="77777777" w:rsidTr="00A9280A">
        <w:trPr>
          <w:trHeight w:val="1110"/>
          <w:ins w:id="6967" w:author="User" w:date="2021-09-13T18:19:00Z"/>
        </w:trPr>
        <w:tc>
          <w:tcPr>
            <w:tcW w:w="776" w:type="dxa"/>
            <w:shd w:val="clear" w:color="auto" w:fill="auto"/>
            <w:vAlign w:val="center"/>
          </w:tcPr>
          <w:p w14:paraId="5C55A61A" w14:textId="77777777" w:rsidR="00A9280A" w:rsidRPr="003E6DC2" w:rsidRDefault="00A9280A" w:rsidP="00A9280A">
            <w:pPr>
              <w:pStyle w:val="afe"/>
              <w:ind w:left="280" w:hanging="280"/>
              <w:jc w:val="center"/>
              <w:rPr>
                <w:ins w:id="6968" w:author="User" w:date="2021-09-13T18:19:00Z"/>
                <w:color w:val="000000" w:themeColor="text1"/>
              </w:rPr>
            </w:pPr>
            <w:ins w:id="6969" w:author="User" w:date="2021-09-13T18:19:00Z">
              <w:r w:rsidRPr="003E6DC2">
                <w:rPr>
                  <w:rFonts w:hint="eastAsia"/>
                  <w:color w:val="000000" w:themeColor="text1"/>
                </w:rPr>
                <w:t>5</w:t>
              </w:r>
            </w:ins>
          </w:p>
        </w:tc>
        <w:tc>
          <w:tcPr>
            <w:tcW w:w="4606" w:type="dxa"/>
            <w:shd w:val="clear" w:color="auto" w:fill="auto"/>
            <w:vAlign w:val="center"/>
          </w:tcPr>
          <w:p w14:paraId="5CD210BB" w14:textId="77777777" w:rsidR="00A9280A" w:rsidRPr="003E6DC2" w:rsidRDefault="00A9280A" w:rsidP="00A9280A">
            <w:pPr>
              <w:pStyle w:val="afe"/>
              <w:snapToGrid w:val="0"/>
              <w:ind w:left="280" w:hanging="280"/>
              <w:jc w:val="both"/>
              <w:rPr>
                <w:ins w:id="6970" w:author="User" w:date="2021-09-13T18:19:00Z"/>
                <w:color w:val="000000" w:themeColor="text1"/>
              </w:rPr>
            </w:pPr>
            <w:ins w:id="6971" w:author="User" w:date="2021-09-13T18:19:00Z">
              <w:r w:rsidRPr="003E6DC2">
                <w:rPr>
                  <w:rFonts w:hint="eastAsia"/>
                  <w:color w:val="000000" w:themeColor="text1"/>
                </w:rPr>
                <w:t>乙方依照合約所交付或提供之系統中是否含有最新</w:t>
              </w:r>
              <w:r w:rsidRPr="003E6DC2">
                <w:rPr>
                  <w:rFonts w:hint="eastAsia"/>
                  <w:color w:val="000000" w:themeColor="text1"/>
                </w:rPr>
                <w:t>OWASP  Top 10</w:t>
              </w:r>
              <w:r w:rsidRPr="003E6DC2">
                <w:rPr>
                  <w:rFonts w:hint="eastAsia"/>
                  <w:color w:val="000000" w:themeColor="text1"/>
                </w:rPr>
                <w:t>網站應用系統安全弱點？</w:t>
              </w:r>
            </w:ins>
          </w:p>
        </w:tc>
        <w:tc>
          <w:tcPr>
            <w:tcW w:w="2276" w:type="dxa"/>
            <w:shd w:val="clear" w:color="auto" w:fill="auto"/>
            <w:vAlign w:val="center"/>
          </w:tcPr>
          <w:p w14:paraId="01D8B53F" w14:textId="77777777" w:rsidR="00A9280A" w:rsidRPr="003E6DC2" w:rsidRDefault="00A9280A" w:rsidP="00A9280A">
            <w:pPr>
              <w:ind w:left="280" w:hanging="280"/>
              <w:jc w:val="both"/>
              <w:rPr>
                <w:ins w:id="6972" w:author="User" w:date="2021-09-13T18:19:00Z"/>
                <w:rFonts w:ascii="標楷體" w:hAnsi="標楷體"/>
                <w:color w:val="000000" w:themeColor="text1"/>
              </w:rPr>
            </w:pPr>
            <w:ins w:id="6973" w:author="User" w:date="2021-09-13T18:19:00Z">
              <w:r w:rsidRPr="003E6DC2">
                <w:rPr>
                  <w:rFonts w:ascii="標楷體" w:hAnsi="標楷體" w:hint="eastAsia"/>
                  <w:color w:val="000000" w:themeColor="text1"/>
                </w:rPr>
                <w:t>□是</w:t>
              </w:r>
            </w:ins>
          </w:p>
          <w:p w14:paraId="71ADE728" w14:textId="77777777" w:rsidR="00A9280A" w:rsidRPr="003E6DC2" w:rsidRDefault="00A9280A" w:rsidP="00A9280A">
            <w:pPr>
              <w:ind w:leftChars="100" w:left="560" w:hanging="280"/>
              <w:jc w:val="both"/>
              <w:rPr>
                <w:ins w:id="6974" w:author="User" w:date="2021-09-13T18:19:00Z"/>
                <w:rFonts w:ascii="標楷體" w:hAnsi="標楷體"/>
                <w:color w:val="000000" w:themeColor="text1"/>
              </w:rPr>
            </w:pPr>
            <w:ins w:id="6975" w:author="User" w:date="2021-09-13T18:19:00Z">
              <w:r w:rsidRPr="003E6DC2">
                <w:rPr>
                  <w:rFonts w:ascii="標楷體" w:hAnsi="標楷體" w:hint="eastAsia"/>
                  <w:color w:val="000000" w:themeColor="text1"/>
                </w:rPr>
                <w:t>□檢測結果：</w:t>
              </w:r>
            </w:ins>
          </w:p>
          <w:p w14:paraId="3789EF5B" w14:textId="77777777" w:rsidR="00A9280A" w:rsidRPr="003E6DC2" w:rsidRDefault="00A9280A" w:rsidP="00A9280A">
            <w:pPr>
              <w:ind w:left="280" w:hanging="280"/>
              <w:jc w:val="both"/>
              <w:rPr>
                <w:ins w:id="6976" w:author="User" w:date="2021-09-13T18:19:00Z"/>
                <w:rFonts w:ascii="標楷體" w:hAnsi="標楷體"/>
                <w:color w:val="000000" w:themeColor="text1"/>
              </w:rPr>
            </w:pPr>
            <w:ins w:id="6977" w:author="User" w:date="2021-09-13T18:19:00Z">
              <w:r w:rsidRPr="003E6DC2">
                <w:rPr>
                  <w:rFonts w:ascii="標楷體" w:hAnsi="標楷體" w:hint="eastAsia"/>
                  <w:color w:val="000000" w:themeColor="text1"/>
                </w:rPr>
                <w:t>□否</w:t>
              </w:r>
            </w:ins>
          </w:p>
        </w:tc>
        <w:tc>
          <w:tcPr>
            <w:tcW w:w="1402" w:type="dxa"/>
            <w:shd w:val="clear" w:color="auto" w:fill="auto"/>
          </w:tcPr>
          <w:p w14:paraId="41B05059" w14:textId="77777777" w:rsidR="00A9280A" w:rsidRPr="003E6DC2" w:rsidRDefault="00A9280A" w:rsidP="00A9280A">
            <w:pPr>
              <w:pStyle w:val="afe"/>
              <w:ind w:left="280" w:hanging="280"/>
              <w:rPr>
                <w:ins w:id="6978" w:author="User" w:date="2021-09-13T18:19:00Z"/>
                <w:color w:val="000000" w:themeColor="text1"/>
              </w:rPr>
            </w:pPr>
          </w:p>
        </w:tc>
      </w:tr>
      <w:tr w:rsidR="00A9280A" w:rsidRPr="003E6DC2" w14:paraId="316CC2D0" w14:textId="77777777" w:rsidTr="00A9280A">
        <w:trPr>
          <w:ins w:id="6979" w:author="User" w:date="2021-09-13T18:19:00Z"/>
        </w:trPr>
        <w:tc>
          <w:tcPr>
            <w:tcW w:w="776" w:type="dxa"/>
            <w:shd w:val="clear" w:color="auto" w:fill="auto"/>
            <w:vAlign w:val="center"/>
          </w:tcPr>
          <w:p w14:paraId="448091CE" w14:textId="77777777" w:rsidR="00A9280A" w:rsidRPr="003E6DC2" w:rsidRDefault="00A9280A" w:rsidP="00A9280A">
            <w:pPr>
              <w:pStyle w:val="afe"/>
              <w:ind w:left="280" w:hanging="280"/>
              <w:jc w:val="center"/>
              <w:rPr>
                <w:ins w:id="6980" w:author="User" w:date="2021-09-13T18:19:00Z"/>
                <w:color w:val="000000" w:themeColor="text1"/>
              </w:rPr>
            </w:pPr>
            <w:ins w:id="6981" w:author="User" w:date="2021-09-13T18:19:00Z">
              <w:r w:rsidRPr="003E6DC2">
                <w:rPr>
                  <w:rFonts w:hint="eastAsia"/>
                  <w:color w:val="000000" w:themeColor="text1"/>
                </w:rPr>
                <w:t>6</w:t>
              </w:r>
            </w:ins>
          </w:p>
        </w:tc>
        <w:tc>
          <w:tcPr>
            <w:tcW w:w="4606" w:type="dxa"/>
            <w:shd w:val="clear" w:color="auto" w:fill="auto"/>
            <w:vAlign w:val="center"/>
          </w:tcPr>
          <w:p w14:paraId="13665C50" w14:textId="77777777" w:rsidR="00A9280A" w:rsidRPr="003E6DC2" w:rsidRDefault="00A9280A" w:rsidP="00A9280A">
            <w:pPr>
              <w:pStyle w:val="afe"/>
              <w:snapToGrid w:val="0"/>
              <w:ind w:left="280" w:hanging="280"/>
              <w:jc w:val="both"/>
              <w:rPr>
                <w:ins w:id="6982" w:author="User" w:date="2021-09-13T18:19:00Z"/>
                <w:color w:val="000000" w:themeColor="text1"/>
              </w:rPr>
            </w:pPr>
            <w:ins w:id="6983" w:author="User" w:date="2021-09-13T18:19:00Z">
              <w:r w:rsidRPr="003E6DC2">
                <w:rPr>
                  <w:rFonts w:hint="eastAsia"/>
                  <w:color w:val="000000" w:themeColor="text1"/>
                </w:rPr>
                <w:t>乙方依照合約所交付或提供之網站系統，是否留有經本處同意之後台管理維護通道？</w:t>
              </w:r>
            </w:ins>
          </w:p>
        </w:tc>
        <w:tc>
          <w:tcPr>
            <w:tcW w:w="2276" w:type="dxa"/>
            <w:shd w:val="clear" w:color="auto" w:fill="auto"/>
            <w:vAlign w:val="center"/>
          </w:tcPr>
          <w:p w14:paraId="58F01FAF" w14:textId="77777777" w:rsidR="00A9280A" w:rsidRPr="003E6DC2" w:rsidRDefault="00A9280A" w:rsidP="00A9280A">
            <w:pPr>
              <w:ind w:left="280" w:hanging="280"/>
              <w:jc w:val="both"/>
              <w:rPr>
                <w:ins w:id="6984" w:author="User" w:date="2021-09-13T18:19:00Z"/>
                <w:rFonts w:ascii="標楷體" w:hAnsi="標楷體"/>
                <w:color w:val="000000" w:themeColor="text1"/>
              </w:rPr>
            </w:pPr>
            <w:ins w:id="6985" w:author="User" w:date="2021-09-13T18:19:00Z">
              <w:r w:rsidRPr="003E6DC2">
                <w:rPr>
                  <w:rFonts w:ascii="標楷體" w:hAnsi="標楷體" w:hint="eastAsia"/>
                  <w:color w:val="000000" w:themeColor="text1"/>
                </w:rPr>
                <w:t>□是</w:t>
              </w:r>
            </w:ins>
          </w:p>
          <w:p w14:paraId="0EFC6660" w14:textId="77777777" w:rsidR="00A9280A" w:rsidRPr="003E6DC2" w:rsidRDefault="00A9280A" w:rsidP="00A9280A">
            <w:pPr>
              <w:ind w:left="280" w:hanging="280"/>
              <w:jc w:val="both"/>
              <w:rPr>
                <w:ins w:id="6986" w:author="User" w:date="2021-09-13T18:19:00Z"/>
                <w:rFonts w:ascii="標楷體" w:hAnsi="標楷體"/>
                <w:color w:val="000000" w:themeColor="text1"/>
              </w:rPr>
            </w:pPr>
            <w:ins w:id="6987" w:author="User" w:date="2021-09-13T18:19:00Z">
              <w:r w:rsidRPr="003E6DC2">
                <w:rPr>
                  <w:rFonts w:ascii="標楷體" w:hAnsi="標楷體" w:hint="eastAsia"/>
                  <w:color w:val="000000" w:themeColor="text1"/>
                </w:rPr>
                <w:t>□否</w:t>
              </w:r>
            </w:ins>
          </w:p>
        </w:tc>
        <w:tc>
          <w:tcPr>
            <w:tcW w:w="1402" w:type="dxa"/>
            <w:shd w:val="clear" w:color="auto" w:fill="auto"/>
          </w:tcPr>
          <w:p w14:paraId="03F036A3" w14:textId="77777777" w:rsidR="00A9280A" w:rsidRPr="003E6DC2" w:rsidRDefault="00A9280A" w:rsidP="00A9280A">
            <w:pPr>
              <w:pStyle w:val="afe"/>
              <w:ind w:left="280" w:hanging="280"/>
              <w:rPr>
                <w:ins w:id="6988" w:author="User" w:date="2021-09-13T18:19:00Z"/>
                <w:color w:val="000000" w:themeColor="text1"/>
              </w:rPr>
            </w:pPr>
          </w:p>
        </w:tc>
      </w:tr>
      <w:tr w:rsidR="00A9280A" w:rsidRPr="003E6DC2" w14:paraId="69D17FD7" w14:textId="77777777" w:rsidTr="00A9280A">
        <w:trPr>
          <w:ins w:id="6989" w:author="User" w:date="2021-09-13T18:19:00Z"/>
        </w:trPr>
        <w:tc>
          <w:tcPr>
            <w:tcW w:w="776" w:type="dxa"/>
            <w:shd w:val="clear" w:color="auto" w:fill="auto"/>
            <w:vAlign w:val="center"/>
          </w:tcPr>
          <w:p w14:paraId="347A76DC" w14:textId="77777777" w:rsidR="00A9280A" w:rsidRPr="003E6DC2" w:rsidRDefault="00A9280A" w:rsidP="00A9280A">
            <w:pPr>
              <w:pStyle w:val="afe"/>
              <w:ind w:left="280" w:hanging="280"/>
              <w:jc w:val="center"/>
              <w:rPr>
                <w:ins w:id="6990" w:author="User" w:date="2021-09-13T18:19:00Z"/>
                <w:color w:val="000000" w:themeColor="text1"/>
              </w:rPr>
            </w:pPr>
            <w:ins w:id="6991" w:author="User" w:date="2021-09-13T18:19:00Z">
              <w:r w:rsidRPr="003E6DC2">
                <w:rPr>
                  <w:rFonts w:hint="eastAsia"/>
                  <w:color w:val="000000" w:themeColor="text1"/>
                </w:rPr>
                <w:t>7</w:t>
              </w:r>
            </w:ins>
          </w:p>
        </w:tc>
        <w:tc>
          <w:tcPr>
            <w:tcW w:w="4606" w:type="dxa"/>
            <w:shd w:val="clear" w:color="auto" w:fill="auto"/>
            <w:vAlign w:val="center"/>
          </w:tcPr>
          <w:p w14:paraId="592EB2D5" w14:textId="77777777" w:rsidR="00A9280A" w:rsidRPr="003E6DC2" w:rsidRDefault="00A9280A" w:rsidP="00A9280A">
            <w:pPr>
              <w:pStyle w:val="afe"/>
              <w:snapToGrid w:val="0"/>
              <w:ind w:left="280" w:hanging="280"/>
              <w:jc w:val="both"/>
              <w:rPr>
                <w:ins w:id="6992" w:author="User" w:date="2021-09-13T18:19:00Z"/>
                <w:color w:val="000000" w:themeColor="text1"/>
              </w:rPr>
            </w:pPr>
            <w:ins w:id="6993" w:author="User" w:date="2021-09-13T18:19:00Z">
              <w:r w:rsidRPr="003E6DC2">
                <w:rPr>
                  <w:rFonts w:hint="eastAsia"/>
                  <w:color w:val="000000" w:themeColor="text1"/>
                </w:rPr>
                <w:t>乙方依照合約所交付或提供之網站系統，若有提供檔案或文字上傳功能，是否限制上傳檔案之類型或未進行文字內容之檢查？</w:t>
              </w:r>
            </w:ins>
          </w:p>
        </w:tc>
        <w:tc>
          <w:tcPr>
            <w:tcW w:w="2276" w:type="dxa"/>
            <w:shd w:val="clear" w:color="auto" w:fill="auto"/>
            <w:vAlign w:val="center"/>
          </w:tcPr>
          <w:p w14:paraId="6F8F7835" w14:textId="77777777" w:rsidR="00A9280A" w:rsidRPr="003E6DC2" w:rsidRDefault="00A9280A" w:rsidP="00A9280A">
            <w:pPr>
              <w:ind w:left="280" w:hanging="280"/>
              <w:jc w:val="both"/>
              <w:rPr>
                <w:ins w:id="6994" w:author="User" w:date="2021-09-13T18:19:00Z"/>
                <w:rFonts w:ascii="標楷體" w:hAnsi="標楷體"/>
                <w:color w:val="000000" w:themeColor="text1"/>
              </w:rPr>
            </w:pPr>
            <w:ins w:id="6995" w:author="User" w:date="2021-09-13T18:19:00Z">
              <w:r w:rsidRPr="003E6DC2">
                <w:rPr>
                  <w:rFonts w:ascii="標楷體" w:hAnsi="標楷體" w:hint="eastAsia"/>
                  <w:color w:val="000000" w:themeColor="text1"/>
                </w:rPr>
                <w:t>□是</w:t>
              </w:r>
            </w:ins>
          </w:p>
          <w:p w14:paraId="6E03797E" w14:textId="77777777" w:rsidR="00A9280A" w:rsidRPr="003E6DC2" w:rsidRDefault="00A9280A" w:rsidP="00A9280A">
            <w:pPr>
              <w:ind w:left="280" w:hanging="280"/>
              <w:jc w:val="both"/>
              <w:rPr>
                <w:ins w:id="6996" w:author="User" w:date="2021-09-13T18:19:00Z"/>
                <w:rFonts w:ascii="標楷體" w:hAnsi="標楷體"/>
                <w:color w:val="000000" w:themeColor="text1"/>
              </w:rPr>
            </w:pPr>
            <w:ins w:id="6997" w:author="User" w:date="2021-09-13T18:19:00Z">
              <w:r w:rsidRPr="003E6DC2">
                <w:rPr>
                  <w:rFonts w:ascii="標楷體" w:hAnsi="標楷體" w:hint="eastAsia"/>
                  <w:color w:val="000000" w:themeColor="text1"/>
                </w:rPr>
                <w:t>□否</w:t>
              </w:r>
            </w:ins>
          </w:p>
        </w:tc>
        <w:tc>
          <w:tcPr>
            <w:tcW w:w="1402" w:type="dxa"/>
            <w:shd w:val="clear" w:color="auto" w:fill="auto"/>
          </w:tcPr>
          <w:p w14:paraId="1658DAE0" w14:textId="77777777" w:rsidR="00A9280A" w:rsidRPr="003E6DC2" w:rsidRDefault="00A9280A" w:rsidP="00A9280A">
            <w:pPr>
              <w:pStyle w:val="afe"/>
              <w:ind w:left="280" w:hanging="280"/>
              <w:rPr>
                <w:ins w:id="6998" w:author="User" w:date="2021-09-13T18:19:00Z"/>
                <w:color w:val="000000" w:themeColor="text1"/>
              </w:rPr>
            </w:pPr>
          </w:p>
        </w:tc>
      </w:tr>
      <w:tr w:rsidR="00A9280A" w:rsidRPr="003E6DC2" w14:paraId="32254210" w14:textId="77777777" w:rsidTr="00A9280A">
        <w:trPr>
          <w:ins w:id="6999" w:author="User" w:date="2021-09-13T18:19:00Z"/>
        </w:trPr>
        <w:tc>
          <w:tcPr>
            <w:tcW w:w="776" w:type="dxa"/>
            <w:shd w:val="clear" w:color="auto" w:fill="auto"/>
            <w:vAlign w:val="center"/>
          </w:tcPr>
          <w:p w14:paraId="25224B5A" w14:textId="77777777" w:rsidR="00A9280A" w:rsidRPr="003E6DC2" w:rsidRDefault="00A9280A" w:rsidP="00A9280A">
            <w:pPr>
              <w:pStyle w:val="afe"/>
              <w:ind w:left="280" w:hanging="280"/>
              <w:jc w:val="center"/>
              <w:rPr>
                <w:ins w:id="7000" w:author="User" w:date="2021-09-13T18:19:00Z"/>
                <w:color w:val="000000" w:themeColor="text1"/>
              </w:rPr>
            </w:pPr>
            <w:ins w:id="7001" w:author="User" w:date="2021-09-13T18:19:00Z">
              <w:r w:rsidRPr="003E6DC2">
                <w:rPr>
                  <w:rFonts w:hint="eastAsia"/>
                  <w:color w:val="000000" w:themeColor="text1"/>
                </w:rPr>
                <w:t>8</w:t>
              </w:r>
            </w:ins>
          </w:p>
        </w:tc>
        <w:tc>
          <w:tcPr>
            <w:tcW w:w="4606" w:type="dxa"/>
            <w:shd w:val="clear" w:color="auto" w:fill="auto"/>
            <w:vAlign w:val="center"/>
          </w:tcPr>
          <w:p w14:paraId="2FB172EB" w14:textId="77777777" w:rsidR="00A9280A" w:rsidRPr="003E6DC2" w:rsidRDefault="00A9280A" w:rsidP="00A9280A">
            <w:pPr>
              <w:pStyle w:val="afe"/>
              <w:snapToGrid w:val="0"/>
              <w:ind w:left="280" w:hanging="280"/>
              <w:jc w:val="both"/>
              <w:rPr>
                <w:ins w:id="7002" w:author="User" w:date="2021-09-13T18:19:00Z"/>
                <w:color w:val="000000" w:themeColor="text1"/>
              </w:rPr>
            </w:pPr>
            <w:ins w:id="7003" w:author="User" w:date="2021-09-13T18:19:00Z">
              <w:r w:rsidRPr="003E6DC2">
                <w:rPr>
                  <w:rFonts w:hint="eastAsia"/>
                  <w:color w:val="000000" w:themeColor="text1"/>
                </w:rPr>
                <w:t>乙方</w:t>
              </w:r>
              <w:r w:rsidRPr="003E6DC2">
                <w:rPr>
                  <w:color w:val="000000" w:themeColor="text1"/>
                </w:rPr>
                <w:t>是否有</w:t>
              </w:r>
              <w:r w:rsidRPr="003E6DC2">
                <w:rPr>
                  <w:rFonts w:hint="eastAsia"/>
                  <w:color w:val="000000" w:themeColor="text1"/>
                </w:rPr>
                <w:t>資安等相關</w:t>
              </w:r>
              <w:r w:rsidRPr="003E6DC2">
                <w:rPr>
                  <w:color w:val="000000" w:themeColor="text1"/>
                </w:rPr>
                <w:t>事故之預防、通報及應變機制</w:t>
              </w:r>
              <w:r w:rsidRPr="003E6DC2">
                <w:rPr>
                  <w:rFonts w:hint="eastAsia"/>
                  <w:color w:val="000000" w:themeColor="text1"/>
                </w:rPr>
                <w:t>？</w:t>
              </w:r>
            </w:ins>
          </w:p>
        </w:tc>
        <w:tc>
          <w:tcPr>
            <w:tcW w:w="2276" w:type="dxa"/>
            <w:shd w:val="clear" w:color="auto" w:fill="auto"/>
            <w:vAlign w:val="center"/>
          </w:tcPr>
          <w:p w14:paraId="45927631" w14:textId="77777777" w:rsidR="00A9280A" w:rsidRPr="003E6DC2" w:rsidRDefault="00A9280A" w:rsidP="00A9280A">
            <w:pPr>
              <w:ind w:left="280" w:hanging="280"/>
              <w:jc w:val="both"/>
              <w:rPr>
                <w:ins w:id="7004" w:author="User" w:date="2021-09-13T18:19:00Z"/>
                <w:rFonts w:ascii="標楷體" w:hAnsi="標楷體"/>
                <w:color w:val="000000" w:themeColor="text1"/>
              </w:rPr>
            </w:pPr>
            <w:ins w:id="7005" w:author="User" w:date="2021-09-13T18:19:00Z">
              <w:r w:rsidRPr="003E6DC2">
                <w:rPr>
                  <w:rFonts w:ascii="標楷體" w:hAnsi="標楷體" w:hint="eastAsia"/>
                  <w:color w:val="000000" w:themeColor="text1"/>
                </w:rPr>
                <w:t>□是</w:t>
              </w:r>
            </w:ins>
          </w:p>
          <w:p w14:paraId="1ECD00F5" w14:textId="77777777" w:rsidR="00A9280A" w:rsidRPr="003E6DC2" w:rsidRDefault="00A9280A" w:rsidP="00A9280A">
            <w:pPr>
              <w:ind w:leftChars="100" w:left="560" w:hanging="280"/>
              <w:jc w:val="both"/>
              <w:rPr>
                <w:ins w:id="7006" w:author="User" w:date="2021-09-13T18:19:00Z"/>
                <w:rFonts w:ascii="標楷體" w:hAnsi="標楷體"/>
                <w:color w:val="000000" w:themeColor="text1"/>
              </w:rPr>
            </w:pPr>
            <w:ins w:id="7007" w:author="User" w:date="2021-09-13T18:19:00Z">
              <w:r w:rsidRPr="003E6DC2">
                <w:rPr>
                  <w:rFonts w:ascii="標楷體" w:hAnsi="標楷體" w:hint="eastAsia"/>
                  <w:color w:val="000000" w:themeColor="text1"/>
                </w:rPr>
                <w:t>□佐證資料：</w:t>
              </w:r>
            </w:ins>
          </w:p>
          <w:p w14:paraId="39AA7199" w14:textId="77777777" w:rsidR="00A9280A" w:rsidRPr="003E6DC2" w:rsidRDefault="00A9280A" w:rsidP="00A9280A">
            <w:pPr>
              <w:ind w:left="280" w:hanging="280"/>
              <w:jc w:val="both"/>
              <w:rPr>
                <w:ins w:id="7008" w:author="User" w:date="2021-09-13T18:19:00Z"/>
                <w:rFonts w:ascii="標楷體" w:hAnsi="標楷體"/>
                <w:color w:val="000000" w:themeColor="text1"/>
              </w:rPr>
            </w:pPr>
            <w:ins w:id="7009" w:author="User" w:date="2021-09-13T18:19:00Z">
              <w:r w:rsidRPr="003E6DC2">
                <w:rPr>
                  <w:rFonts w:ascii="標楷體" w:hAnsi="標楷體" w:hint="eastAsia"/>
                  <w:color w:val="000000" w:themeColor="text1"/>
                </w:rPr>
                <w:t>□否</w:t>
              </w:r>
            </w:ins>
          </w:p>
        </w:tc>
        <w:tc>
          <w:tcPr>
            <w:tcW w:w="1402" w:type="dxa"/>
            <w:shd w:val="clear" w:color="auto" w:fill="auto"/>
          </w:tcPr>
          <w:p w14:paraId="5AD4D611" w14:textId="77777777" w:rsidR="00A9280A" w:rsidRPr="003E6DC2" w:rsidRDefault="00A9280A" w:rsidP="00A9280A">
            <w:pPr>
              <w:pStyle w:val="afe"/>
              <w:ind w:left="280" w:hanging="280"/>
              <w:rPr>
                <w:ins w:id="7010" w:author="User" w:date="2021-09-13T18:19:00Z"/>
                <w:color w:val="000000" w:themeColor="text1"/>
              </w:rPr>
            </w:pPr>
          </w:p>
        </w:tc>
      </w:tr>
      <w:tr w:rsidR="00A9280A" w:rsidRPr="003E6DC2" w14:paraId="26A73C0D" w14:textId="77777777" w:rsidTr="00A9280A">
        <w:trPr>
          <w:ins w:id="7011" w:author="User" w:date="2021-09-13T18:19:00Z"/>
        </w:trPr>
        <w:tc>
          <w:tcPr>
            <w:tcW w:w="776" w:type="dxa"/>
            <w:shd w:val="clear" w:color="auto" w:fill="auto"/>
            <w:vAlign w:val="center"/>
          </w:tcPr>
          <w:p w14:paraId="5A642B44" w14:textId="77777777" w:rsidR="00A9280A" w:rsidRPr="003E6DC2" w:rsidRDefault="00A9280A" w:rsidP="00A9280A">
            <w:pPr>
              <w:pStyle w:val="afe"/>
              <w:ind w:left="280" w:hanging="280"/>
              <w:jc w:val="center"/>
              <w:rPr>
                <w:ins w:id="7012" w:author="User" w:date="2021-09-13T18:19:00Z"/>
                <w:color w:val="000000" w:themeColor="text1"/>
              </w:rPr>
            </w:pPr>
            <w:ins w:id="7013" w:author="User" w:date="2021-09-13T18:19:00Z">
              <w:r w:rsidRPr="003E6DC2">
                <w:rPr>
                  <w:rFonts w:hint="eastAsia"/>
                  <w:color w:val="000000" w:themeColor="text1"/>
                </w:rPr>
                <w:t>9</w:t>
              </w:r>
            </w:ins>
          </w:p>
        </w:tc>
        <w:tc>
          <w:tcPr>
            <w:tcW w:w="4606" w:type="dxa"/>
            <w:shd w:val="clear" w:color="auto" w:fill="auto"/>
            <w:vAlign w:val="center"/>
          </w:tcPr>
          <w:p w14:paraId="4FDCA62B" w14:textId="77777777" w:rsidR="00A9280A" w:rsidRPr="003E6DC2" w:rsidRDefault="00A9280A" w:rsidP="00A9280A">
            <w:pPr>
              <w:pStyle w:val="afe"/>
              <w:snapToGrid w:val="0"/>
              <w:ind w:left="280" w:hanging="280"/>
              <w:jc w:val="both"/>
              <w:rPr>
                <w:ins w:id="7014" w:author="User" w:date="2021-09-13T18:19:00Z"/>
                <w:color w:val="000000" w:themeColor="text1"/>
              </w:rPr>
            </w:pPr>
            <w:ins w:id="7015" w:author="User" w:date="2021-09-13T18:19:00Z">
              <w:r w:rsidRPr="003E6DC2">
                <w:rPr>
                  <w:rFonts w:hint="eastAsia"/>
                  <w:color w:val="000000" w:themeColor="text1"/>
                </w:rPr>
                <w:t>乙方</w:t>
              </w:r>
              <w:r w:rsidRPr="003E6DC2">
                <w:rPr>
                  <w:color w:val="000000" w:themeColor="text1"/>
                </w:rPr>
                <w:t>是否已進行資料安全管理及人員管理</w:t>
              </w:r>
              <w:r w:rsidRPr="003E6DC2">
                <w:rPr>
                  <w:rFonts w:hint="eastAsia"/>
                  <w:color w:val="000000" w:themeColor="text1"/>
                </w:rPr>
                <w:t>？</w:t>
              </w:r>
            </w:ins>
          </w:p>
        </w:tc>
        <w:tc>
          <w:tcPr>
            <w:tcW w:w="2276" w:type="dxa"/>
            <w:shd w:val="clear" w:color="auto" w:fill="auto"/>
            <w:vAlign w:val="center"/>
          </w:tcPr>
          <w:p w14:paraId="5EDFB0FC" w14:textId="77777777" w:rsidR="00A9280A" w:rsidRPr="003E6DC2" w:rsidRDefault="00A9280A" w:rsidP="00A9280A">
            <w:pPr>
              <w:ind w:left="280" w:hanging="280"/>
              <w:jc w:val="both"/>
              <w:rPr>
                <w:ins w:id="7016" w:author="User" w:date="2021-09-13T18:19:00Z"/>
                <w:rFonts w:ascii="標楷體" w:hAnsi="標楷體"/>
                <w:color w:val="000000" w:themeColor="text1"/>
              </w:rPr>
            </w:pPr>
            <w:ins w:id="7017" w:author="User" w:date="2021-09-13T18:19:00Z">
              <w:r w:rsidRPr="003E6DC2">
                <w:rPr>
                  <w:rFonts w:ascii="標楷體" w:hAnsi="標楷體" w:hint="eastAsia"/>
                  <w:color w:val="000000" w:themeColor="text1"/>
                </w:rPr>
                <w:t>□是</w:t>
              </w:r>
            </w:ins>
          </w:p>
          <w:p w14:paraId="4695ACEE" w14:textId="77777777" w:rsidR="00A9280A" w:rsidRPr="003E6DC2" w:rsidRDefault="00A9280A" w:rsidP="00A9280A">
            <w:pPr>
              <w:ind w:leftChars="100" w:left="560" w:hanging="280"/>
              <w:jc w:val="both"/>
              <w:rPr>
                <w:ins w:id="7018" w:author="User" w:date="2021-09-13T18:19:00Z"/>
                <w:rFonts w:ascii="標楷體" w:hAnsi="標楷體"/>
                <w:color w:val="000000" w:themeColor="text1"/>
              </w:rPr>
            </w:pPr>
            <w:ins w:id="7019" w:author="User" w:date="2021-09-13T18:19:00Z">
              <w:r w:rsidRPr="003E6DC2">
                <w:rPr>
                  <w:rFonts w:ascii="標楷體" w:hAnsi="標楷體" w:hint="eastAsia"/>
                  <w:color w:val="000000" w:themeColor="text1"/>
                </w:rPr>
                <w:t>□佐證資料：</w:t>
              </w:r>
            </w:ins>
          </w:p>
          <w:p w14:paraId="77180A30" w14:textId="77777777" w:rsidR="00A9280A" w:rsidRPr="003E6DC2" w:rsidRDefault="00A9280A" w:rsidP="00A9280A">
            <w:pPr>
              <w:ind w:left="280" w:hanging="280"/>
              <w:jc w:val="both"/>
              <w:rPr>
                <w:ins w:id="7020" w:author="User" w:date="2021-09-13T18:19:00Z"/>
                <w:rFonts w:ascii="標楷體" w:hAnsi="標楷體"/>
                <w:color w:val="000000" w:themeColor="text1"/>
              </w:rPr>
            </w:pPr>
            <w:ins w:id="7021" w:author="User" w:date="2021-09-13T18:19:00Z">
              <w:r w:rsidRPr="003E6DC2">
                <w:rPr>
                  <w:rFonts w:ascii="標楷體" w:hAnsi="標楷體" w:hint="eastAsia"/>
                  <w:color w:val="000000" w:themeColor="text1"/>
                </w:rPr>
                <w:t>□否</w:t>
              </w:r>
            </w:ins>
          </w:p>
        </w:tc>
        <w:tc>
          <w:tcPr>
            <w:tcW w:w="1402" w:type="dxa"/>
            <w:shd w:val="clear" w:color="auto" w:fill="auto"/>
          </w:tcPr>
          <w:p w14:paraId="704BCA92" w14:textId="77777777" w:rsidR="00A9280A" w:rsidRPr="003E6DC2" w:rsidRDefault="00A9280A" w:rsidP="00A9280A">
            <w:pPr>
              <w:pStyle w:val="afe"/>
              <w:ind w:left="280" w:hanging="280"/>
              <w:rPr>
                <w:ins w:id="7022" w:author="User" w:date="2021-09-13T18:19:00Z"/>
                <w:color w:val="000000" w:themeColor="text1"/>
              </w:rPr>
            </w:pPr>
          </w:p>
        </w:tc>
      </w:tr>
      <w:tr w:rsidR="00A9280A" w:rsidRPr="003E6DC2" w14:paraId="12DE69C5" w14:textId="77777777" w:rsidTr="00A9280A">
        <w:trPr>
          <w:ins w:id="7023" w:author="User" w:date="2021-09-13T18:19:00Z"/>
        </w:trPr>
        <w:tc>
          <w:tcPr>
            <w:tcW w:w="776" w:type="dxa"/>
            <w:shd w:val="clear" w:color="auto" w:fill="auto"/>
            <w:vAlign w:val="center"/>
          </w:tcPr>
          <w:p w14:paraId="78B77FAF" w14:textId="77777777" w:rsidR="00A9280A" w:rsidRPr="003E6DC2" w:rsidRDefault="00A9280A" w:rsidP="00A9280A">
            <w:pPr>
              <w:pStyle w:val="afe"/>
              <w:ind w:left="280" w:hanging="280"/>
              <w:jc w:val="center"/>
              <w:rPr>
                <w:ins w:id="7024" w:author="User" w:date="2021-09-13T18:19:00Z"/>
                <w:color w:val="000000" w:themeColor="text1"/>
              </w:rPr>
            </w:pPr>
            <w:ins w:id="7025" w:author="User" w:date="2021-09-13T18:19:00Z">
              <w:r w:rsidRPr="003E6DC2">
                <w:rPr>
                  <w:rFonts w:hint="eastAsia"/>
                  <w:color w:val="000000" w:themeColor="text1"/>
                </w:rPr>
                <w:t>10</w:t>
              </w:r>
            </w:ins>
          </w:p>
        </w:tc>
        <w:tc>
          <w:tcPr>
            <w:tcW w:w="4606" w:type="dxa"/>
            <w:shd w:val="clear" w:color="auto" w:fill="auto"/>
            <w:vAlign w:val="center"/>
          </w:tcPr>
          <w:p w14:paraId="32AA48EC" w14:textId="77777777" w:rsidR="00A9280A" w:rsidRPr="003E6DC2" w:rsidRDefault="00A9280A" w:rsidP="00A9280A">
            <w:pPr>
              <w:pStyle w:val="afe"/>
              <w:snapToGrid w:val="0"/>
              <w:ind w:left="280" w:hanging="280"/>
              <w:jc w:val="both"/>
              <w:rPr>
                <w:ins w:id="7026" w:author="User" w:date="2021-09-13T18:19:00Z"/>
                <w:color w:val="000000" w:themeColor="text1"/>
              </w:rPr>
            </w:pPr>
            <w:ins w:id="7027" w:author="User" w:date="2021-09-13T18:19:00Z">
              <w:r w:rsidRPr="003E6DC2">
                <w:rPr>
                  <w:rFonts w:hint="eastAsia"/>
                  <w:color w:val="000000" w:themeColor="text1"/>
                </w:rPr>
                <w:t>乙方</w:t>
              </w:r>
              <w:r w:rsidRPr="003E6DC2">
                <w:rPr>
                  <w:color w:val="000000" w:themeColor="text1"/>
                </w:rPr>
                <w:t>是</w:t>
              </w:r>
              <w:r w:rsidRPr="003E6DC2">
                <w:rPr>
                  <w:rFonts w:hint="eastAsia"/>
                  <w:color w:val="000000" w:themeColor="text1"/>
                </w:rPr>
                <w:t>否有</w:t>
              </w:r>
              <w:r w:rsidRPr="003E6DC2">
                <w:rPr>
                  <w:color w:val="000000" w:themeColor="text1"/>
                </w:rPr>
                <w:t>進行設備安全管理</w:t>
              </w:r>
            </w:ins>
          </w:p>
        </w:tc>
        <w:tc>
          <w:tcPr>
            <w:tcW w:w="2276" w:type="dxa"/>
            <w:shd w:val="clear" w:color="auto" w:fill="auto"/>
            <w:vAlign w:val="center"/>
          </w:tcPr>
          <w:p w14:paraId="49BC5263" w14:textId="77777777" w:rsidR="00A9280A" w:rsidRPr="003E6DC2" w:rsidRDefault="00A9280A" w:rsidP="00A9280A">
            <w:pPr>
              <w:ind w:left="280" w:hanging="280"/>
              <w:jc w:val="both"/>
              <w:rPr>
                <w:ins w:id="7028" w:author="User" w:date="2021-09-13T18:19:00Z"/>
                <w:rFonts w:ascii="標楷體" w:hAnsi="標楷體"/>
                <w:color w:val="000000" w:themeColor="text1"/>
              </w:rPr>
            </w:pPr>
            <w:ins w:id="7029" w:author="User" w:date="2021-09-13T18:19:00Z">
              <w:r w:rsidRPr="003E6DC2">
                <w:rPr>
                  <w:rFonts w:ascii="標楷體" w:hAnsi="標楷體" w:hint="eastAsia"/>
                  <w:color w:val="000000" w:themeColor="text1"/>
                </w:rPr>
                <w:t>□是</w:t>
              </w:r>
            </w:ins>
          </w:p>
          <w:p w14:paraId="58B172D6" w14:textId="77777777" w:rsidR="00A9280A" w:rsidRPr="003E6DC2" w:rsidRDefault="00A9280A" w:rsidP="00A9280A">
            <w:pPr>
              <w:ind w:leftChars="100" w:left="560" w:hanging="280"/>
              <w:jc w:val="both"/>
              <w:rPr>
                <w:ins w:id="7030" w:author="User" w:date="2021-09-13T18:19:00Z"/>
                <w:rFonts w:ascii="標楷體" w:hAnsi="標楷體"/>
                <w:color w:val="000000" w:themeColor="text1"/>
              </w:rPr>
            </w:pPr>
            <w:ins w:id="7031" w:author="User" w:date="2021-09-13T18:19:00Z">
              <w:r w:rsidRPr="003E6DC2">
                <w:rPr>
                  <w:rFonts w:ascii="標楷體" w:hAnsi="標楷體" w:hint="eastAsia"/>
                  <w:color w:val="000000" w:themeColor="text1"/>
                </w:rPr>
                <w:t>□佐證資料：</w:t>
              </w:r>
            </w:ins>
          </w:p>
          <w:p w14:paraId="2A8F5189" w14:textId="77777777" w:rsidR="00A9280A" w:rsidRPr="003E6DC2" w:rsidRDefault="00A9280A" w:rsidP="00A9280A">
            <w:pPr>
              <w:ind w:left="280" w:hanging="280"/>
              <w:jc w:val="both"/>
              <w:rPr>
                <w:ins w:id="7032" w:author="User" w:date="2021-09-13T18:19:00Z"/>
                <w:rFonts w:ascii="標楷體" w:hAnsi="標楷體"/>
                <w:color w:val="000000" w:themeColor="text1"/>
              </w:rPr>
            </w:pPr>
            <w:ins w:id="7033" w:author="User" w:date="2021-09-13T18:19:00Z">
              <w:r w:rsidRPr="003E6DC2">
                <w:rPr>
                  <w:rFonts w:ascii="標楷體" w:hAnsi="標楷體" w:hint="eastAsia"/>
                  <w:color w:val="000000" w:themeColor="text1"/>
                </w:rPr>
                <w:t>□否</w:t>
              </w:r>
            </w:ins>
          </w:p>
        </w:tc>
        <w:tc>
          <w:tcPr>
            <w:tcW w:w="1402" w:type="dxa"/>
            <w:shd w:val="clear" w:color="auto" w:fill="auto"/>
          </w:tcPr>
          <w:p w14:paraId="5737CDC9" w14:textId="77777777" w:rsidR="00A9280A" w:rsidRPr="003E6DC2" w:rsidRDefault="00A9280A" w:rsidP="00A9280A">
            <w:pPr>
              <w:pStyle w:val="afe"/>
              <w:ind w:left="280" w:hanging="280"/>
              <w:rPr>
                <w:ins w:id="7034" w:author="User" w:date="2021-09-13T18:19:00Z"/>
                <w:color w:val="000000" w:themeColor="text1"/>
              </w:rPr>
            </w:pPr>
          </w:p>
        </w:tc>
      </w:tr>
      <w:tr w:rsidR="00A9280A" w:rsidRPr="003E6DC2" w14:paraId="11564C21" w14:textId="77777777" w:rsidTr="00A9280A">
        <w:trPr>
          <w:ins w:id="7035" w:author="User" w:date="2021-09-13T18:19:00Z"/>
        </w:trPr>
        <w:tc>
          <w:tcPr>
            <w:tcW w:w="776" w:type="dxa"/>
            <w:shd w:val="clear" w:color="auto" w:fill="auto"/>
            <w:vAlign w:val="center"/>
          </w:tcPr>
          <w:p w14:paraId="798C648F" w14:textId="77777777" w:rsidR="00A9280A" w:rsidRPr="003E6DC2" w:rsidRDefault="00A9280A" w:rsidP="00A9280A">
            <w:pPr>
              <w:pStyle w:val="afe"/>
              <w:ind w:left="280" w:hanging="280"/>
              <w:jc w:val="center"/>
              <w:rPr>
                <w:ins w:id="7036" w:author="User" w:date="2021-09-13T18:19:00Z"/>
                <w:color w:val="000000" w:themeColor="text1"/>
              </w:rPr>
            </w:pPr>
            <w:ins w:id="7037" w:author="User" w:date="2021-09-13T18:19:00Z">
              <w:r w:rsidRPr="003E6DC2">
                <w:rPr>
                  <w:rFonts w:hint="eastAsia"/>
                  <w:color w:val="000000" w:themeColor="text1"/>
                </w:rPr>
                <w:t>11</w:t>
              </w:r>
            </w:ins>
          </w:p>
        </w:tc>
        <w:tc>
          <w:tcPr>
            <w:tcW w:w="4606" w:type="dxa"/>
            <w:shd w:val="clear" w:color="auto" w:fill="auto"/>
            <w:vAlign w:val="center"/>
          </w:tcPr>
          <w:p w14:paraId="19FAB26B" w14:textId="77777777" w:rsidR="00A9280A" w:rsidRPr="003E6DC2" w:rsidRDefault="00A9280A" w:rsidP="00A9280A">
            <w:pPr>
              <w:pStyle w:val="afe"/>
              <w:snapToGrid w:val="0"/>
              <w:ind w:left="280" w:hanging="280"/>
              <w:jc w:val="both"/>
              <w:rPr>
                <w:ins w:id="7038" w:author="User" w:date="2021-09-13T18:19:00Z"/>
                <w:color w:val="000000" w:themeColor="text1"/>
              </w:rPr>
            </w:pPr>
            <w:ins w:id="7039" w:author="User" w:date="2021-09-13T18:19:00Z">
              <w:r w:rsidRPr="003E6DC2">
                <w:rPr>
                  <w:rFonts w:hint="eastAsia"/>
                  <w:color w:val="000000" w:themeColor="text1"/>
                </w:rPr>
                <w:t>乙方</w:t>
              </w:r>
              <w:r w:rsidRPr="003E6DC2">
                <w:rPr>
                  <w:color w:val="000000" w:themeColor="text1"/>
                </w:rPr>
                <w:t>是否已進行認知宣導及教育訓練</w:t>
              </w:r>
              <w:r w:rsidRPr="003E6DC2">
                <w:rPr>
                  <w:rFonts w:hint="eastAsia"/>
                  <w:color w:val="000000" w:themeColor="text1"/>
                </w:rPr>
                <w:t>？</w:t>
              </w:r>
            </w:ins>
          </w:p>
        </w:tc>
        <w:tc>
          <w:tcPr>
            <w:tcW w:w="2276" w:type="dxa"/>
            <w:shd w:val="clear" w:color="auto" w:fill="auto"/>
            <w:vAlign w:val="center"/>
          </w:tcPr>
          <w:p w14:paraId="419B7F13" w14:textId="77777777" w:rsidR="00A9280A" w:rsidRPr="003E6DC2" w:rsidRDefault="00A9280A" w:rsidP="00A9280A">
            <w:pPr>
              <w:ind w:left="280" w:hanging="280"/>
              <w:jc w:val="both"/>
              <w:rPr>
                <w:ins w:id="7040" w:author="User" w:date="2021-09-13T18:19:00Z"/>
                <w:rFonts w:ascii="標楷體" w:hAnsi="標楷體"/>
                <w:color w:val="000000" w:themeColor="text1"/>
              </w:rPr>
            </w:pPr>
            <w:ins w:id="7041" w:author="User" w:date="2021-09-13T18:19:00Z">
              <w:r w:rsidRPr="003E6DC2">
                <w:rPr>
                  <w:rFonts w:ascii="標楷體" w:hAnsi="標楷體" w:hint="eastAsia"/>
                  <w:color w:val="000000" w:themeColor="text1"/>
                </w:rPr>
                <w:t>□是</w:t>
              </w:r>
            </w:ins>
          </w:p>
          <w:p w14:paraId="0566CB55" w14:textId="77777777" w:rsidR="00A9280A" w:rsidRPr="003E6DC2" w:rsidRDefault="00A9280A" w:rsidP="00A9280A">
            <w:pPr>
              <w:ind w:leftChars="100" w:left="560" w:hanging="280"/>
              <w:jc w:val="both"/>
              <w:rPr>
                <w:ins w:id="7042" w:author="User" w:date="2021-09-13T18:19:00Z"/>
                <w:rFonts w:ascii="標楷體" w:hAnsi="標楷體"/>
                <w:color w:val="000000" w:themeColor="text1"/>
              </w:rPr>
            </w:pPr>
            <w:ins w:id="7043" w:author="User" w:date="2021-09-13T18:19:00Z">
              <w:r w:rsidRPr="003E6DC2">
                <w:rPr>
                  <w:rFonts w:ascii="標楷體" w:hAnsi="標楷體" w:hint="eastAsia"/>
                  <w:color w:val="000000" w:themeColor="text1"/>
                </w:rPr>
                <w:t>□佐證資料：</w:t>
              </w:r>
            </w:ins>
          </w:p>
          <w:p w14:paraId="53931DAC" w14:textId="77777777" w:rsidR="00A9280A" w:rsidRPr="003E6DC2" w:rsidRDefault="00A9280A" w:rsidP="00A9280A">
            <w:pPr>
              <w:ind w:left="280" w:hanging="280"/>
              <w:jc w:val="both"/>
              <w:rPr>
                <w:ins w:id="7044" w:author="User" w:date="2021-09-13T18:19:00Z"/>
                <w:rFonts w:ascii="標楷體" w:hAnsi="標楷體"/>
                <w:color w:val="000000" w:themeColor="text1"/>
              </w:rPr>
            </w:pPr>
            <w:ins w:id="7045" w:author="User" w:date="2021-09-13T18:19:00Z">
              <w:r w:rsidRPr="003E6DC2">
                <w:rPr>
                  <w:rFonts w:ascii="標楷體" w:hAnsi="標楷體" w:hint="eastAsia"/>
                  <w:color w:val="000000" w:themeColor="text1"/>
                </w:rPr>
                <w:t>□否</w:t>
              </w:r>
            </w:ins>
          </w:p>
        </w:tc>
        <w:tc>
          <w:tcPr>
            <w:tcW w:w="1402" w:type="dxa"/>
            <w:shd w:val="clear" w:color="auto" w:fill="auto"/>
          </w:tcPr>
          <w:p w14:paraId="4DE62640" w14:textId="77777777" w:rsidR="00A9280A" w:rsidRPr="003E6DC2" w:rsidRDefault="00A9280A" w:rsidP="00A9280A">
            <w:pPr>
              <w:pStyle w:val="afe"/>
              <w:ind w:left="280" w:hanging="280"/>
              <w:rPr>
                <w:ins w:id="7046" w:author="User" w:date="2021-09-13T18:19:00Z"/>
                <w:color w:val="000000" w:themeColor="text1"/>
              </w:rPr>
            </w:pPr>
          </w:p>
        </w:tc>
      </w:tr>
      <w:tr w:rsidR="00A9280A" w:rsidRPr="003E6DC2" w14:paraId="22A2FBEA" w14:textId="77777777" w:rsidTr="00A9280A">
        <w:trPr>
          <w:ins w:id="7047" w:author="User" w:date="2021-09-13T18:19:00Z"/>
        </w:trPr>
        <w:tc>
          <w:tcPr>
            <w:tcW w:w="776" w:type="dxa"/>
            <w:shd w:val="clear" w:color="auto" w:fill="auto"/>
            <w:vAlign w:val="center"/>
          </w:tcPr>
          <w:p w14:paraId="36B35087" w14:textId="77777777" w:rsidR="00A9280A" w:rsidRPr="003E6DC2" w:rsidRDefault="00A9280A" w:rsidP="00A9280A">
            <w:pPr>
              <w:pStyle w:val="afe"/>
              <w:ind w:left="280" w:hanging="280"/>
              <w:jc w:val="center"/>
              <w:rPr>
                <w:ins w:id="7048" w:author="User" w:date="2021-09-13T18:19:00Z"/>
                <w:color w:val="000000" w:themeColor="text1"/>
              </w:rPr>
            </w:pPr>
            <w:ins w:id="7049" w:author="User" w:date="2021-09-13T18:19:00Z">
              <w:r w:rsidRPr="003E6DC2">
                <w:rPr>
                  <w:rFonts w:hint="eastAsia"/>
                  <w:color w:val="000000" w:themeColor="text1"/>
                </w:rPr>
                <w:t>12</w:t>
              </w:r>
            </w:ins>
          </w:p>
        </w:tc>
        <w:tc>
          <w:tcPr>
            <w:tcW w:w="4606" w:type="dxa"/>
            <w:shd w:val="clear" w:color="auto" w:fill="auto"/>
            <w:vAlign w:val="center"/>
          </w:tcPr>
          <w:p w14:paraId="182509E9" w14:textId="77777777" w:rsidR="00A9280A" w:rsidRPr="003E6DC2" w:rsidRDefault="00A9280A" w:rsidP="00A9280A">
            <w:pPr>
              <w:pStyle w:val="afe"/>
              <w:snapToGrid w:val="0"/>
              <w:ind w:left="280" w:hanging="280"/>
              <w:jc w:val="both"/>
              <w:rPr>
                <w:ins w:id="7050" w:author="User" w:date="2021-09-13T18:19:00Z"/>
                <w:color w:val="000000" w:themeColor="text1"/>
              </w:rPr>
            </w:pPr>
            <w:ins w:id="7051" w:author="User" w:date="2021-09-13T18:19:00Z">
              <w:r w:rsidRPr="003E6DC2">
                <w:rPr>
                  <w:rFonts w:hint="eastAsia"/>
                  <w:color w:val="000000" w:themeColor="text1"/>
                </w:rPr>
                <w:t>乙方</w:t>
              </w:r>
              <w:r w:rsidRPr="003E6DC2">
                <w:rPr>
                  <w:color w:val="000000" w:themeColor="text1"/>
                </w:rPr>
                <w:t>是否已建立資料安全稽核機制</w:t>
              </w:r>
              <w:r w:rsidRPr="003E6DC2">
                <w:rPr>
                  <w:rFonts w:hint="eastAsia"/>
                  <w:color w:val="000000" w:themeColor="text1"/>
                </w:rPr>
                <w:t>？</w:t>
              </w:r>
            </w:ins>
          </w:p>
        </w:tc>
        <w:tc>
          <w:tcPr>
            <w:tcW w:w="2276" w:type="dxa"/>
            <w:shd w:val="clear" w:color="auto" w:fill="auto"/>
            <w:vAlign w:val="center"/>
          </w:tcPr>
          <w:p w14:paraId="5FF9F254" w14:textId="77777777" w:rsidR="00A9280A" w:rsidRPr="003E6DC2" w:rsidRDefault="00A9280A" w:rsidP="00A9280A">
            <w:pPr>
              <w:ind w:left="280" w:hanging="280"/>
              <w:jc w:val="both"/>
              <w:rPr>
                <w:ins w:id="7052" w:author="User" w:date="2021-09-13T18:19:00Z"/>
                <w:rFonts w:ascii="標楷體" w:hAnsi="標楷體"/>
                <w:color w:val="000000" w:themeColor="text1"/>
              </w:rPr>
            </w:pPr>
            <w:ins w:id="7053" w:author="User" w:date="2021-09-13T18:19:00Z">
              <w:r w:rsidRPr="003E6DC2">
                <w:rPr>
                  <w:rFonts w:ascii="標楷體" w:hAnsi="標楷體" w:hint="eastAsia"/>
                  <w:color w:val="000000" w:themeColor="text1"/>
                </w:rPr>
                <w:t>□是</w:t>
              </w:r>
            </w:ins>
          </w:p>
          <w:p w14:paraId="12D273AF" w14:textId="77777777" w:rsidR="00A9280A" w:rsidRPr="003E6DC2" w:rsidRDefault="00A9280A" w:rsidP="00A9280A">
            <w:pPr>
              <w:ind w:leftChars="100" w:left="560" w:hanging="280"/>
              <w:jc w:val="both"/>
              <w:rPr>
                <w:ins w:id="7054" w:author="User" w:date="2021-09-13T18:19:00Z"/>
                <w:rFonts w:ascii="標楷體" w:hAnsi="標楷體"/>
                <w:color w:val="000000" w:themeColor="text1"/>
              </w:rPr>
            </w:pPr>
            <w:ins w:id="7055" w:author="User" w:date="2021-09-13T18:19:00Z">
              <w:r w:rsidRPr="003E6DC2">
                <w:rPr>
                  <w:rFonts w:ascii="標楷體" w:hAnsi="標楷體" w:hint="eastAsia"/>
                  <w:color w:val="000000" w:themeColor="text1"/>
                </w:rPr>
                <w:t>□佐證資料：</w:t>
              </w:r>
            </w:ins>
          </w:p>
          <w:p w14:paraId="2EACBB05" w14:textId="77777777" w:rsidR="00A9280A" w:rsidRPr="003E6DC2" w:rsidRDefault="00A9280A" w:rsidP="00A9280A">
            <w:pPr>
              <w:ind w:left="280" w:hanging="280"/>
              <w:jc w:val="both"/>
              <w:rPr>
                <w:ins w:id="7056" w:author="User" w:date="2021-09-13T18:19:00Z"/>
                <w:rFonts w:ascii="標楷體" w:hAnsi="標楷體"/>
                <w:color w:val="000000" w:themeColor="text1"/>
              </w:rPr>
            </w:pPr>
            <w:ins w:id="7057" w:author="User" w:date="2021-09-13T18:19:00Z">
              <w:r w:rsidRPr="003E6DC2">
                <w:rPr>
                  <w:rFonts w:ascii="標楷體" w:hAnsi="標楷體" w:hint="eastAsia"/>
                  <w:color w:val="000000" w:themeColor="text1"/>
                </w:rPr>
                <w:t>□否</w:t>
              </w:r>
            </w:ins>
          </w:p>
        </w:tc>
        <w:tc>
          <w:tcPr>
            <w:tcW w:w="1402" w:type="dxa"/>
            <w:shd w:val="clear" w:color="auto" w:fill="auto"/>
          </w:tcPr>
          <w:p w14:paraId="338F7C5E" w14:textId="77777777" w:rsidR="00A9280A" w:rsidRPr="003E6DC2" w:rsidRDefault="00A9280A" w:rsidP="00A9280A">
            <w:pPr>
              <w:pStyle w:val="afe"/>
              <w:ind w:left="280" w:hanging="280"/>
              <w:rPr>
                <w:ins w:id="7058" w:author="User" w:date="2021-09-13T18:19:00Z"/>
                <w:color w:val="000000" w:themeColor="text1"/>
              </w:rPr>
            </w:pPr>
          </w:p>
        </w:tc>
      </w:tr>
      <w:tr w:rsidR="00A9280A" w:rsidRPr="003E6DC2" w14:paraId="59DCC752" w14:textId="77777777" w:rsidTr="00A9280A">
        <w:trPr>
          <w:ins w:id="7059" w:author="User" w:date="2021-09-13T18:19:00Z"/>
        </w:trPr>
        <w:tc>
          <w:tcPr>
            <w:tcW w:w="776" w:type="dxa"/>
            <w:shd w:val="clear" w:color="auto" w:fill="auto"/>
            <w:vAlign w:val="center"/>
          </w:tcPr>
          <w:p w14:paraId="61A70AB6" w14:textId="77777777" w:rsidR="00A9280A" w:rsidRPr="003E6DC2" w:rsidRDefault="00A9280A" w:rsidP="00A9280A">
            <w:pPr>
              <w:pStyle w:val="afe"/>
              <w:ind w:left="280" w:hanging="280"/>
              <w:jc w:val="center"/>
              <w:rPr>
                <w:ins w:id="7060" w:author="User" w:date="2021-09-13T18:19:00Z"/>
                <w:color w:val="000000" w:themeColor="text1"/>
              </w:rPr>
            </w:pPr>
            <w:ins w:id="7061" w:author="User" w:date="2021-09-13T18:19:00Z">
              <w:r w:rsidRPr="003E6DC2">
                <w:rPr>
                  <w:rFonts w:hint="eastAsia"/>
                  <w:color w:val="000000" w:themeColor="text1"/>
                </w:rPr>
                <w:t>13</w:t>
              </w:r>
            </w:ins>
          </w:p>
        </w:tc>
        <w:tc>
          <w:tcPr>
            <w:tcW w:w="4606" w:type="dxa"/>
            <w:shd w:val="clear" w:color="auto" w:fill="auto"/>
            <w:vAlign w:val="center"/>
          </w:tcPr>
          <w:p w14:paraId="6052C5A0" w14:textId="77777777" w:rsidR="00A9280A" w:rsidRPr="003E6DC2" w:rsidRDefault="00A9280A" w:rsidP="00A9280A">
            <w:pPr>
              <w:pStyle w:val="afe"/>
              <w:snapToGrid w:val="0"/>
              <w:ind w:left="280" w:hanging="280"/>
              <w:jc w:val="both"/>
              <w:rPr>
                <w:ins w:id="7062" w:author="User" w:date="2021-09-13T18:19:00Z"/>
                <w:color w:val="000000" w:themeColor="text1"/>
              </w:rPr>
            </w:pPr>
            <w:ins w:id="7063" w:author="User" w:date="2021-09-13T18:19:00Z">
              <w:r w:rsidRPr="003E6DC2">
                <w:rPr>
                  <w:rFonts w:hint="eastAsia"/>
                  <w:color w:val="000000" w:themeColor="text1"/>
                </w:rPr>
                <w:t>乙方針對專案範圍</w:t>
              </w:r>
              <w:r w:rsidRPr="003E6DC2">
                <w:rPr>
                  <w:color w:val="000000" w:themeColor="text1"/>
                </w:rPr>
                <w:t>是</w:t>
              </w:r>
              <w:r w:rsidRPr="003E6DC2">
                <w:rPr>
                  <w:rFonts w:hint="eastAsia"/>
                  <w:color w:val="000000" w:themeColor="text1"/>
                </w:rPr>
                <w:t>否有</w:t>
              </w:r>
              <w:r w:rsidRPr="003E6DC2">
                <w:rPr>
                  <w:color w:val="000000" w:themeColor="text1"/>
                </w:rPr>
                <w:t>建立必要之使用記錄、軌跡資料及證據之保存</w:t>
              </w:r>
              <w:r w:rsidRPr="003E6DC2">
                <w:rPr>
                  <w:rFonts w:hint="eastAsia"/>
                  <w:color w:val="000000" w:themeColor="text1"/>
                </w:rPr>
                <w:t>？</w:t>
              </w:r>
            </w:ins>
          </w:p>
        </w:tc>
        <w:tc>
          <w:tcPr>
            <w:tcW w:w="2276" w:type="dxa"/>
            <w:shd w:val="clear" w:color="auto" w:fill="auto"/>
            <w:vAlign w:val="center"/>
          </w:tcPr>
          <w:p w14:paraId="62747F56" w14:textId="77777777" w:rsidR="00A9280A" w:rsidRPr="003E6DC2" w:rsidRDefault="00A9280A" w:rsidP="00A9280A">
            <w:pPr>
              <w:ind w:left="280" w:hanging="280"/>
              <w:jc w:val="both"/>
              <w:rPr>
                <w:ins w:id="7064" w:author="User" w:date="2021-09-13T18:19:00Z"/>
                <w:rFonts w:ascii="標楷體" w:hAnsi="標楷體"/>
                <w:color w:val="000000" w:themeColor="text1"/>
              </w:rPr>
            </w:pPr>
          </w:p>
        </w:tc>
        <w:tc>
          <w:tcPr>
            <w:tcW w:w="1402" w:type="dxa"/>
            <w:shd w:val="clear" w:color="auto" w:fill="auto"/>
          </w:tcPr>
          <w:p w14:paraId="2A45FBE2" w14:textId="77777777" w:rsidR="00A9280A" w:rsidRPr="003E6DC2" w:rsidRDefault="00A9280A" w:rsidP="00A9280A">
            <w:pPr>
              <w:pStyle w:val="afe"/>
              <w:ind w:left="280" w:hanging="280"/>
              <w:rPr>
                <w:ins w:id="7065" w:author="User" w:date="2021-09-13T18:19:00Z"/>
                <w:color w:val="000000" w:themeColor="text1"/>
              </w:rPr>
            </w:pPr>
          </w:p>
        </w:tc>
      </w:tr>
      <w:tr w:rsidR="00A9280A" w:rsidRPr="003E6DC2" w14:paraId="24798B4F" w14:textId="77777777" w:rsidTr="00A9280A">
        <w:trPr>
          <w:ins w:id="7066" w:author="User" w:date="2021-09-13T18:19:00Z"/>
        </w:trPr>
        <w:tc>
          <w:tcPr>
            <w:tcW w:w="776" w:type="dxa"/>
            <w:shd w:val="clear" w:color="auto" w:fill="auto"/>
            <w:vAlign w:val="center"/>
          </w:tcPr>
          <w:p w14:paraId="05D773CD" w14:textId="77777777" w:rsidR="00A9280A" w:rsidRPr="003E6DC2" w:rsidRDefault="00A9280A" w:rsidP="00A9280A">
            <w:pPr>
              <w:pStyle w:val="afe"/>
              <w:ind w:left="280" w:hanging="280"/>
              <w:jc w:val="center"/>
              <w:rPr>
                <w:ins w:id="7067" w:author="User" w:date="2021-09-13T18:19:00Z"/>
                <w:color w:val="000000" w:themeColor="text1"/>
              </w:rPr>
            </w:pPr>
            <w:ins w:id="7068" w:author="User" w:date="2021-09-13T18:19:00Z">
              <w:r w:rsidRPr="003E6DC2">
                <w:rPr>
                  <w:rFonts w:hint="eastAsia"/>
                  <w:color w:val="000000" w:themeColor="text1"/>
                </w:rPr>
                <w:t>14</w:t>
              </w:r>
            </w:ins>
          </w:p>
        </w:tc>
        <w:tc>
          <w:tcPr>
            <w:tcW w:w="4606" w:type="dxa"/>
            <w:shd w:val="clear" w:color="auto" w:fill="auto"/>
            <w:vAlign w:val="center"/>
          </w:tcPr>
          <w:p w14:paraId="35823F3D" w14:textId="77777777" w:rsidR="00A9280A" w:rsidRPr="003E6DC2" w:rsidRDefault="00A9280A" w:rsidP="00A9280A">
            <w:pPr>
              <w:pStyle w:val="afe"/>
              <w:snapToGrid w:val="0"/>
              <w:ind w:left="280" w:hanging="280"/>
              <w:jc w:val="both"/>
              <w:rPr>
                <w:ins w:id="7069" w:author="User" w:date="2021-09-13T18:19:00Z"/>
                <w:color w:val="000000" w:themeColor="text1"/>
              </w:rPr>
            </w:pPr>
            <w:ins w:id="7070" w:author="User" w:date="2021-09-13T18:19:00Z">
              <w:r w:rsidRPr="003E6DC2">
                <w:rPr>
                  <w:rFonts w:hint="eastAsia"/>
                  <w:color w:val="000000" w:themeColor="text1"/>
                </w:rPr>
                <w:t>乙方</w:t>
              </w:r>
              <w:r w:rsidRPr="003E6DC2">
                <w:rPr>
                  <w:color w:val="000000" w:themeColor="text1"/>
                </w:rPr>
                <w:t>是否配置</w:t>
              </w:r>
              <w:r w:rsidRPr="003E6DC2">
                <w:rPr>
                  <w:rFonts w:hint="eastAsia"/>
                  <w:color w:val="000000" w:themeColor="text1"/>
                </w:rPr>
                <w:t>資安與個資管理人員及相當</w:t>
              </w:r>
              <w:r w:rsidRPr="003E6DC2">
                <w:rPr>
                  <w:color w:val="000000" w:themeColor="text1"/>
                </w:rPr>
                <w:t>資源</w:t>
              </w:r>
              <w:r w:rsidRPr="003E6DC2">
                <w:rPr>
                  <w:rFonts w:hint="eastAsia"/>
                  <w:color w:val="000000" w:themeColor="text1"/>
                </w:rPr>
                <w:t>？</w:t>
              </w:r>
            </w:ins>
          </w:p>
          <w:p w14:paraId="60C0D0BD" w14:textId="77777777" w:rsidR="00A9280A" w:rsidRPr="003E6DC2" w:rsidRDefault="00A9280A" w:rsidP="00A9280A">
            <w:pPr>
              <w:pStyle w:val="afe"/>
              <w:snapToGrid w:val="0"/>
              <w:ind w:left="280" w:hanging="280"/>
              <w:jc w:val="both"/>
              <w:rPr>
                <w:ins w:id="7071" w:author="User" w:date="2021-09-13T18:19:00Z"/>
                <w:color w:val="000000" w:themeColor="text1"/>
              </w:rPr>
            </w:pPr>
            <w:ins w:id="7072" w:author="User" w:date="2021-09-13T18:19:00Z">
              <w:r w:rsidRPr="003E6DC2">
                <w:rPr>
                  <w:rFonts w:hint="eastAsia"/>
                  <w:color w:val="000000" w:themeColor="text1"/>
                </w:rPr>
                <w:t>（如專案無個資相關作業，Ｘ點以下免填）</w:t>
              </w:r>
            </w:ins>
          </w:p>
        </w:tc>
        <w:tc>
          <w:tcPr>
            <w:tcW w:w="2276" w:type="dxa"/>
            <w:shd w:val="clear" w:color="auto" w:fill="auto"/>
            <w:vAlign w:val="center"/>
          </w:tcPr>
          <w:p w14:paraId="6014CABC" w14:textId="77777777" w:rsidR="00A9280A" w:rsidRPr="003E6DC2" w:rsidRDefault="00A9280A" w:rsidP="00A9280A">
            <w:pPr>
              <w:ind w:left="280" w:hanging="280"/>
              <w:jc w:val="both"/>
              <w:rPr>
                <w:ins w:id="7073" w:author="User" w:date="2021-09-13T18:19:00Z"/>
                <w:rFonts w:ascii="標楷體" w:hAnsi="標楷體"/>
                <w:color w:val="000000" w:themeColor="text1"/>
              </w:rPr>
            </w:pPr>
            <w:ins w:id="7074" w:author="User" w:date="2021-09-13T18:19:00Z">
              <w:r w:rsidRPr="003E6DC2">
                <w:rPr>
                  <w:rFonts w:ascii="標楷體" w:hAnsi="標楷體" w:hint="eastAsia"/>
                  <w:color w:val="000000" w:themeColor="text1"/>
                </w:rPr>
                <w:t>□是</w:t>
              </w:r>
            </w:ins>
          </w:p>
          <w:p w14:paraId="18B2739A" w14:textId="77777777" w:rsidR="00A9280A" w:rsidRPr="003E6DC2" w:rsidRDefault="00A9280A" w:rsidP="00A9280A">
            <w:pPr>
              <w:ind w:leftChars="100" w:left="560" w:hanging="280"/>
              <w:jc w:val="both"/>
              <w:rPr>
                <w:ins w:id="7075" w:author="User" w:date="2021-09-13T18:19:00Z"/>
                <w:rFonts w:ascii="標楷體" w:hAnsi="標楷體"/>
                <w:color w:val="000000" w:themeColor="text1"/>
              </w:rPr>
            </w:pPr>
            <w:ins w:id="7076" w:author="User" w:date="2021-09-13T18:19:00Z">
              <w:r w:rsidRPr="003E6DC2">
                <w:rPr>
                  <w:rFonts w:ascii="標楷體" w:hAnsi="標楷體" w:hint="eastAsia"/>
                  <w:color w:val="000000" w:themeColor="text1"/>
                </w:rPr>
                <w:t>□佐證資料：</w:t>
              </w:r>
            </w:ins>
          </w:p>
          <w:p w14:paraId="1109A49A" w14:textId="77777777" w:rsidR="00A9280A" w:rsidRPr="003E6DC2" w:rsidRDefault="00A9280A" w:rsidP="00A9280A">
            <w:pPr>
              <w:ind w:left="280" w:hanging="280"/>
              <w:jc w:val="both"/>
              <w:rPr>
                <w:ins w:id="7077" w:author="User" w:date="2021-09-13T18:19:00Z"/>
                <w:rFonts w:ascii="標楷體" w:hAnsi="標楷體"/>
                <w:color w:val="000000" w:themeColor="text1"/>
                <w:u w:val="single"/>
              </w:rPr>
            </w:pPr>
            <w:ins w:id="7078" w:author="User" w:date="2021-09-13T18:19:00Z">
              <w:r w:rsidRPr="003E6DC2">
                <w:rPr>
                  <w:rFonts w:ascii="標楷體" w:hAnsi="標楷體" w:hint="eastAsia"/>
                  <w:color w:val="000000" w:themeColor="text1"/>
                </w:rPr>
                <w:t>□否</w:t>
              </w:r>
            </w:ins>
          </w:p>
        </w:tc>
        <w:tc>
          <w:tcPr>
            <w:tcW w:w="1402" w:type="dxa"/>
            <w:shd w:val="clear" w:color="auto" w:fill="auto"/>
          </w:tcPr>
          <w:p w14:paraId="39FC70A0" w14:textId="77777777" w:rsidR="00A9280A" w:rsidRPr="003E6DC2" w:rsidRDefault="00A9280A" w:rsidP="00A9280A">
            <w:pPr>
              <w:pStyle w:val="afe"/>
              <w:ind w:left="280" w:hanging="280"/>
              <w:rPr>
                <w:ins w:id="7079" w:author="User" w:date="2021-09-13T18:19:00Z"/>
                <w:color w:val="000000" w:themeColor="text1"/>
              </w:rPr>
            </w:pPr>
          </w:p>
        </w:tc>
      </w:tr>
      <w:tr w:rsidR="00A9280A" w:rsidRPr="003E6DC2" w14:paraId="1E216C36" w14:textId="77777777" w:rsidTr="00A9280A">
        <w:trPr>
          <w:ins w:id="7080" w:author="User" w:date="2021-09-13T18:19:00Z"/>
        </w:trPr>
        <w:tc>
          <w:tcPr>
            <w:tcW w:w="776" w:type="dxa"/>
            <w:shd w:val="clear" w:color="auto" w:fill="auto"/>
            <w:vAlign w:val="center"/>
          </w:tcPr>
          <w:p w14:paraId="65E21FBA" w14:textId="77777777" w:rsidR="00A9280A" w:rsidRPr="003E6DC2" w:rsidRDefault="00A9280A" w:rsidP="00A9280A">
            <w:pPr>
              <w:pStyle w:val="afe"/>
              <w:ind w:left="280" w:hanging="280"/>
              <w:jc w:val="center"/>
              <w:rPr>
                <w:ins w:id="7081" w:author="User" w:date="2021-09-13T18:19:00Z"/>
                <w:color w:val="000000" w:themeColor="text1"/>
              </w:rPr>
            </w:pPr>
            <w:ins w:id="7082" w:author="User" w:date="2021-09-13T18:19:00Z">
              <w:r w:rsidRPr="003E6DC2">
                <w:rPr>
                  <w:rFonts w:hint="eastAsia"/>
                  <w:color w:val="000000" w:themeColor="text1"/>
                </w:rPr>
                <w:t>15</w:t>
              </w:r>
            </w:ins>
          </w:p>
        </w:tc>
        <w:tc>
          <w:tcPr>
            <w:tcW w:w="4606" w:type="dxa"/>
            <w:shd w:val="clear" w:color="auto" w:fill="auto"/>
            <w:vAlign w:val="center"/>
          </w:tcPr>
          <w:p w14:paraId="2EE80E18" w14:textId="77777777" w:rsidR="00A9280A" w:rsidRPr="003E6DC2" w:rsidRDefault="00A9280A" w:rsidP="00A9280A">
            <w:pPr>
              <w:pStyle w:val="afe"/>
              <w:snapToGrid w:val="0"/>
              <w:ind w:left="280" w:hanging="280"/>
              <w:jc w:val="both"/>
              <w:rPr>
                <w:ins w:id="7083" w:author="User" w:date="2021-09-13T18:19:00Z"/>
                <w:color w:val="000000" w:themeColor="text1"/>
              </w:rPr>
            </w:pPr>
            <w:ins w:id="7084" w:author="User" w:date="2021-09-13T18:19:00Z">
              <w:r w:rsidRPr="003E6DC2">
                <w:rPr>
                  <w:rFonts w:hint="eastAsia"/>
                  <w:color w:val="000000" w:themeColor="text1"/>
                </w:rPr>
                <w:t>乙方</w:t>
              </w:r>
              <w:r w:rsidRPr="003E6DC2">
                <w:rPr>
                  <w:color w:val="000000" w:themeColor="text1"/>
                </w:rPr>
                <w:t>是否已界定</w:t>
              </w:r>
              <w:r w:rsidRPr="003E6DC2">
                <w:rPr>
                  <w:rFonts w:hint="eastAsia"/>
                  <w:color w:val="000000" w:themeColor="text1"/>
                </w:rPr>
                <w:t>專案範圍內</w:t>
              </w:r>
              <w:r w:rsidRPr="003E6DC2">
                <w:rPr>
                  <w:color w:val="000000" w:themeColor="text1"/>
                </w:rPr>
                <w:t>個人資料範圍</w:t>
              </w:r>
              <w:r w:rsidRPr="003E6DC2">
                <w:rPr>
                  <w:rFonts w:hint="eastAsia"/>
                  <w:color w:val="000000" w:themeColor="text1"/>
                </w:rPr>
                <w:t>？</w:t>
              </w:r>
            </w:ins>
          </w:p>
        </w:tc>
        <w:tc>
          <w:tcPr>
            <w:tcW w:w="2276" w:type="dxa"/>
            <w:shd w:val="clear" w:color="auto" w:fill="auto"/>
            <w:vAlign w:val="center"/>
          </w:tcPr>
          <w:p w14:paraId="17717B4C" w14:textId="77777777" w:rsidR="00A9280A" w:rsidRPr="003E6DC2" w:rsidRDefault="00A9280A" w:rsidP="00A9280A">
            <w:pPr>
              <w:ind w:left="280" w:hanging="280"/>
              <w:jc w:val="both"/>
              <w:rPr>
                <w:ins w:id="7085" w:author="User" w:date="2021-09-13T18:19:00Z"/>
                <w:rFonts w:ascii="標楷體" w:hAnsi="標楷體"/>
                <w:color w:val="000000" w:themeColor="text1"/>
              </w:rPr>
            </w:pPr>
            <w:ins w:id="7086" w:author="User" w:date="2021-09-13T18:19:00Z">
              <w:r w:rsidRPr="003E6DC2">
                <w:rPr>
                  <w:rFonts w:ascii="標楷體" w:hAnsi="標楷體" w:hint="eastAsia"/>
                  <w:color w:val="000000" w:themeColor="text1"/>
                </w:rPr>
                <w:t>□是</w:t>
              </w:r>
            </w:ins>
          </w:p>
          <w:p w14:paraId="7793DE82" w14:textId="77777777" w:rsidR="00A9280A" w:rsidRPr="003E6DC2" w:rsidRDefault="00A9280A" w:rsidP="00A9280A">
            <w:pPr>
              <w:ind w:leftChars="100" w:left="560" w:hanging="280"/>
              <w:jc w:val="both"/>
              <w:rPr>
                <w:ins w:id="7087" w:author="User" w:date="2021-09-13T18:19:00Z"/>
                <w:rFonts w:ascii="標楷體" w:hAnsi="標楷體"/>
                <w:color w:val="000000" w:themeColor="text1"/>
              </w:rPr>
            </w:pPr>
            <w:ins w:id="7088" w:author="User" w:date="2021-09-13T18:19:00Z">
              <w:r w:rsidRPr="003E6DC2">
                <w:rPr>
                  <w:rFonts w:ascii="標楷體" w:hAnsi="標楷體" w:hint="eastAsia"/>
                  <w:color w:val="000000" w:themeColor="text1"/>
                </w:rPr>
                <w:t>□佐證資料：</w:t>
              </w:r>
            </w:ins>
          </w:p>
          <w:p w14:paraId="7ECC2180" w14:textId="77777777" w:rsidR="00A9280A" w:rsidRPr="003E6DC2" w:rsidRDefault="00A9280A" w:rsidP="00A9280A">
            <w:pPr>
              <w:ind w:left="280" w:hanging="280"/>
              <w:jc w:val="both"/>
              <w:rPr>
                <w:ins w:id="7089" w:author="User" w:date="2021-09-13T18:19:00Z"/>
                <w:rFonts w:ascii="標楷體" w:hAnsi="標楷體"/>
                <w:color w:val="000000" w:themeColor="text1"/>
                <w:u w:val="single"/>
              </w:rPr>
            </w:pPr>
            <w:ins w:id="7090" w:author="User" w:date="2021-09-13T18:19:00Z">
              <w:r w:rsidRPr="003E6DC2">
                <w:rPr>
                  <w:rFonts w:ascii="標楷體" w:hAnsi="標楷體" w:hint="eastAsia"/>
                  <w:color w:val="000000" w:themeColor="text1"/>
                </w:rPr>
                <w:t>□否</w:t>
              </w:r>
            </w:ins>
          </w:p>
        </w:tc>
        <w:tc>
          <w:tcPr>
            <w:tcW w:w="1402" w:type="dxa"/>
            <w:shd w:val="clear" w:color="auto" w:fill="auto"/>
          </w:tcPr>
          <w:p w14:paraId="782E2A80" w14:textId="77777777" w:rsidR="00A9280A" w:rsidRPr="003E6DC2" w:rsidRDefault="00A9280A" w:rsidP="00A9280A">
            <w:pPr>
              <w:pStyle w:val="afe"/>
              <w:ind w:left="280" w:hanging="280"/>
              <w:rPr>
                <w:ins w:id="7091" w:author="User" w:date="2021-09-13T18:19:00Z"/>
                <w:color w:val="000000" w:themeColor="text1"/>
              </w:rPr>
            </w:pPr>
          </w:p>
        </w:tc>
      </w:tr>
      <w:tr w:rsidR="00A9280A" w:rsidRPr="003E6DC2" w14:paraId="2A681EEF" w14:textId="77777777" w:rsidTr="00A9280A">
        <w:trPr>
          <w:ins w:id="7092" w:author="User" w:date="2021-09-13T18:19:00Z"/>
        </w:trPr>
        <w:tc>
          <w:tcPr>
            <w:tcW w:w="776" w:type="dxa"/>
            <w:shd w:val="clear" w:color="auto" w:fill="auto"/>
            <w:vAlign w:val="center"/>
          </w:tcPr>
          <w:p w14:paraId="034102E7" w14:textId="77777777" w:rsidR="00A9280A" w:rsidRPr="003E6DC2" w:rsidRDefault="00A9280A" w:rsidP="00A9280A">
            <w:pPr>
              <w:pStyle w:val="afe"/>
              <w:ind w:left="280" w:hanging="280"/>
              <w:jc w:val="center"/>
              <w:rPr>
                <w:ins w:id="7093" w:author="User" w:date="2021-09-13T18:19:00Z"/>
                <w:color w:val="000000" w:themeColor="text1"/>
              </w:rPr>
            </w:pPr>
            <w:ins w:id="7094" w:author="User" w:date="2021-09-13T18:19:00Z">
              <w:r w:rsidRPr="003E6DC2">
                <w:rPr>
                  <w:rFonts w:hint="eastAsia"/>
                  <w:color w:val="000000" w:themeColor="text1"/>
                </w:rPr>
                <w:t>16</w:t>
              </w:r>
            </w:ins>
          </w:p>
        </w:tc>
        <w:tc>
          <w:tcPr>
            <w:tcW w:w="4606" w:type="dxa"/>
            <w:shd w:val="clear" w:color="auto" w:fill="auto"/>
            <w:vAlign w:val="center"/>
          </w:tcPr>
          <w:p w14:paraId="7018FCA1" w14:textId="77777777" w:rsidR="00A9280A" w:rsidRPr="003E6DC2" w:rsidRDefault="00A9280A" w:rsidP="00A9280A">
            <w:pPr>
              <w:pStyle w:val="afe"/>
              <w:snapToGrid w:val="0"/>
              <w:ind w:left="280" w:hanging="280"/>
              <w:jc w:val="both"/>
              <w:rPr>
                <w:ins w:id="7095" w:author="User" w:date="2021-09-13T18:19:00Z"/>
                <w:color w:val="000000" w:themeColor="text1"/>
              </w:rPr>
            </w:pPr>
            <w:ins w:id="7096" w:author="User" w:date="2021-09-13T18:19:00Z">
              <w:r w:rsidRPr="003E6DC2">
                <w:rPr>
                  <w:rFonts w:hint="eastAsia"/>
                  <w:color w:val="000000" w:themeColor="text1"/>
                </w:rPr>
                <w:t>乙方</w:t>
              </w:r>
              <w:r w:rsidRPr="003E6DC2">
                <w:rPr>
                  <w:color w:val="000000" w:themeColor="text1"/>
                </w:rPr>
                <w:t>是否已</w:t>
              </w:r>
              <w:r w:rsidRPr="003E6DC2">
                <w:rPr>
                  <w:rFonts w:hint="eastAsia"/>
                  <w:color w:val="000000" w:themeColor="text1"/>
                </w:rPr>
                <w:t>於專案範圍內</w:t>
              </w:r>
              <w:r w:rsidRPr="003E6DC2">
                <w:rPr>
                  <w:color w:val="000000" w:themeColor="text1"/>
                </w:rPr>
                <w:t>進行個人資料風險評估及管理機制</w:t>
              </w:r>
              <w:r w:rsidRPr="003E6DC2">
                <w:rPr>
                  <w:rFonts w:hint="eastAsia"/>
                  <w:color w:val="000000" w:themeColor="text1"/>
                </w:rPr>
                <w:t>？</w:t>
              </w:r>
            </w:ins>
          </w:p>
        </w:tc>
        <w:tc>
          <w:tcPr>
            <w:tcW w:w="2276" w:type="dxa"/>
            <w:shd w:val="clear" w:color="auto" w:fill="auto"/>
            <w:vAlign w:val="center"/>
          </w:tcPr>
          <w:p w14:paraId="09A0ACD9" w14:textId="77777777" w:rsidR="00A9280A" w:rsidRPr="003E6DC2" w:rsidRDefault="00A9280A" w:rsidP="00A9280A">
            <w:pPr>
              <w:ind w:left="280" w:hanging="280"/>
              <w:jc w:val="both"/>
              <w:rPr>
                <w:ins w:id="7097" w:author="User" w:date="2021-09-13T18:19:00Z"/>
                <w:rFonts w:ascii="標楷體" w:hAnsi="標楷體"/>
                <w:color w:val="000000" w:themeColor="text1"/>
              </w:rPr>
            </w:pPr>
            <w:ins w:id="7098" w:author="User" w:date="2021-09-13T18:19:00Z">
              <w:r w:rsidRPr="003E6DC2">
                <w:rPr>
                  <w:rFonts w:ascii="標楷體" w:hAnsi="標楷體" w:hint="eastAsia"/>
                  <w:color w:val="000000" w:themeColor="text1"/>
                </w:rPr>
                <w:t>□是</w:t>
              </w:r>
            </w:ins>
          </w:p>
          <w:p w14:paraId="7413AAB7" w14:textId="77777777" w:rsidR="00A9280A" w:rsidRPr="003E6DC2" w:rsidRDefault="00A9280A" w:rsidP="00A9280A">
            <w:pPr>
              <w:ind w:leftChars="100" w:left="560" w:hanging="280"/>
              <w:jc w:val="both"/>
              <w:rPr>
                <w:ins w:id="7099" w:author="User" w:date="2021-09-13T18:19:00Z"/>
                <w:rFonts w:ascii="標楷體" w:hAnsi="標楷體"/>
                <w:color w:val="000000" w:themeColor="text1"/>
              </w:rPr>
            </w:pPr>
            <w:ins w:id="7100" w:author="User" w:date="2021-09-13T18:19:00Z">
              <w:r w:rsidRPr="003E6DC2">
                <w:rPr>
                  <w:rFonts w:ascii="標楷體" w:hAnsi="標楷體" w:hint="eastAsia"/>
                  <w:color w:val="000000" w:themeColor="text1"/>
                </w:rPr>
                <w:t>□佐證資料：</w:t>
              </w:r>
            </w:ins>
          </w:p>
          <w:p w14:paraId="31891CED" w14:textId="77777777" w:rsidR="00A9280A" w:rsidRPr="003E6DC2" w:rsidRDefault="00A9280A" w:rsidP="00A9280A">
            <w:pPr>
              <w:ind w:left="280" w:hanging="280"/>
              <w:jc w:val="both"/>
              <w:rPr>
                <w:ins w:id="7101" w:author="User" w:date="2021-09-13T18:19:00Z"/>
                <w:rFonts w:ascii="標楷體" w:hAnsi="標楷體"/>
                <w:color w:val="000000" w:themeColor="text1"/>
                <w:u w:val="single"/>
              </w:rPr>
            </w:pPr>
            <w:ins w:id="7102" w:author="User" w:date="2021-09-13T18:19:00Z">
              <w:r w:rsidRPr="003E6DC2">
                <w:rPr>
                  <w:rFonts w:ascii="標楷體" w:hAnsi="標楷體" w:hint="eastAsia"/>
                  <w:color w:val="000000" w:themeColor="text1"/>
                </w:rPr>
                <w:t>□否</w:t>
              </w:r>
            </w:ins>
          </w:p>
        </w:tc>
        <w:tc>
          <w:tcPr>
            <w:tcW w:w="1402" w:type="dxa"/>
            <w:shd w:val="clear" w:color="auto" w:fill="auto"/>
          </w:tcPr>
          <w:p w14:paraId="7427800B" w14:textId="77777777" w:rsidR="00A9280A" w:rsidRPr="003E6DC2" w:rsidRDefault="00A9280A" w:rsidP="00A9280A">
            <w:pPr>
              <w:pStyle w:val="afe"/>
              <w:ind w:left="280" w:hanging="280"/>
              <w:rPr>
                <w:ins w:id="7103" w:author="User" w:date="2021-09-13T18:19:00Z"/>
                <w:color w:val="000000" w:themeColor="text1"/>
              </w:rPr>
            </w:pPr>
          </w:p>
        </w:tc>
      </w:tr>
      <w:tr w:rsidR="00A9280A" w:rsidRPr="003E6DC2" w14:paraId="4F3FB619" w14:textId="77777777" w:rsidTr="00A9280A">
        <w:trPr>
          <w:ins w:id="7104" w:author="User" w:date="2021-09-13T18:19:00Z"/>
        </w:trPr>
        <w:tc>
          <w:tcPr>
            <w:tcW w:w="776" w:type="dxa"/>
            <w:shd w:val="clear" w:color="auto" w:fill="auto"/>
            <w:vAlign w:val="center"/>
          </w:tcPr>
          <w:p w14:paraId="777770E4" w14:textId="77777777" w:rsidR="00A9280A" w:rsidRPr="003E6DC2" w:rsidRDefault="00A9280A" w:rsidP="00A9280A">
            <w:pPr>
              <w:pStyle w:val="afe"/>
              <w:ind w:left="280" w:hanging="280"/>
              <w:jc w:val="center"/>
              <w:rPr>
                <w:ins w:id="7105" w:author="User" w:date="2021-09-13T18:19:00Z"/>
                <w:color w:val="000000" w:themeColor="text1"/>
              </w:rPr>
            </w:pPr>
            <w:ins w:id="7106" w:author="User" w:date="2021-09-13T18:19:00Z">
              <w:r w:rsidRPr="003E6DC2">
                <w:rPr>
                  <w:rFonts w:hint="eastAsia"/>
                  <w:color w:val="000000" w:themeColor="text1"/>
                </w:rPr>
                <w:t>17</w:t>
              </w:r>
            </w:ins>
          </w:p>
        </w:tc>
        <w:tc>
          <w:tcPr>
            <w:tcW w:w="4606" w:type="dxa"/>
            <w:shd w:val="clear" w:color="auto" w:fill="auto"/>
            <w:vAlign w:val="center"/>
          </w:tcPr>
          <w:p w14:paraId="3C32D244" w14:textId="77777777" w:rsidR="00A9280A" w:rsidRPr="003E6DC2" w:rsidRDefault="00A9280A" w:rsidP="00A9280A">
            <w:pPr>
              <w:pStyle w:val="afe"/>
              <w:snapToGrid w:val="0"/>
              <w:ind w:left="280" w:hanging="280"/>
              <w:jc w:val="both"/>
              <w:rPr>
                <w:ins w:id="7107" w:author="User" w:date="2021-09-13T18:19:00Z"/>
                <w:color w:val="000000" w:themeColor="text1"/>
              </w:rPr>
            </w:pPr>
            <w:ins w:id="7108" w:author="User" w:date="2021-09-13T18:19:00Z">
              <w:r w:rsidRPr="003E6DC2">
                <w:rPr>
                  <w:rFonts w:hint="eastAsia"/>
                  <w:color w:val="000000" w:themeColor="text1"/>
                </w:rPr>
                <w:t>乙方</w:t>
              </w:r>
              <w:r w:rsidRPr="003E6DC2">
                <w:rPr>
                  <w:color w:val="000000" w:themeColor="text1"/>
                </w:rPr>
                <w:t>是否</w:t>
              </w:r>
              <w:r w:rsidRPr="003E6DC2">
                <w:rPr>
                  <w:rFonts w:hint="eastAsia"/>
                  <w:color w:val="000000" w:themeColor="text1"/>
                </w:rPr>
                <w:t>於專案範圍內</w:t>
              </w:r>
              <w:r w:rsidRPr="003E6DC2">
                <w:rPr>
                  <w:color w:val="000000" w:themeColor="text1"/>
                </w:rPr>
                <w:t>訂有個人資料蒐集、處理及利用之內部管理程序</w:t>
              </w:r>
              <w:r w:rsidRPr="003E6DC2">
                <w:rPr>
                  <w:rFonts w:hint="eastAsia"/>
                  <w:color w:val="000000" w:themeColor="text1"/>
                </w:rPr>
                <w:t>？</w:t>
              </w:r>
            </w:ins>
          </w:p>
        </w:tc>
        <w:tc>
          <w:tcPr>
            <w:tcW w:w="2276" w:type="dxa"/>
            <w:shd w:val="clear" w:color="auto" w:fill="auto"/>
            <w:vAlign w:val="center"/>
          </w:tcPr>
          <w:p w14:paraId="04B942DD" w14:textId="77777777" w:rsidR="00A9280A" w:rsidRPr="003E6DC2" w:rsidRDefault="00A9280A" w:rsidP="00A9280A">
            <w:pPr>
              <w:ind w:left="280" w:hanging="280"/>
              <w:jc w:val="both"/>
              <w:rPr>
                <w:ins w:id="7109" w:author="User" w:date="2021-09-13T18:19:00Z"/>
                <w:rFonts w:ascii="標楷體" w:hAnsi="標楷體"/>
                <w:color w:val="000000" w:themeColor="text1"/>
              </w:rPr>
            </w:pPr>
            <w:ins w:id="7110" w:author="User" w:date="2021-09-13T18:19:00Z">
              <w:r w:rsidRPr="003E6DC2">
                <w:rPr>
                  <w:rFonts w:ascii="標楷體" w:hAnsi="標楷體" w:hint="eastAsia"/>
                  <w:color w:val="000000" w:themeColor="text1"/>
                </w:rPr>
                <w:t>□是</w:t>
              </w:r>
            </w:ins>
          </w:p>
          <w:p w14:paraId="5246C8B0" w14:textId="77777777" w:rsidR="00A9280A" w:rsidRPr="003E6DC2" w:rsidRDefault="00A9280A" w:rsidP="00A9280A">
            <w:pPr>
              <w:ind w:leftChars="100" w:left="560" w:hanging="280"/>
              <w:jc w:val="both"/>
              <w:rPr>
                <w:ins w:id="7111" w:author="User" w:date="2021-09-13T18:19:00Z"/>
                <w:rFonts w:ascii="標楷體" w:hAnsi="標楷體"/>
                <w:color w:val="000000" w:themeColor="text1"/>
              </w:rPr>
            </w:pPr>
            <w:ins w:id="7112" w:author="User" w:date="2021-09-13T18:19:00Z">
              <w:r w:rsidRPr="003E6DC2">
                <w:rPr>
                  <w:rFonts w:ascii="標楷體" w:hAnsi="標楷體" w:hint="eastAsia"/>
                  <w:color w:val="000000" w:themeColor="text1"/>
                </w:rPr>
                <w:t>□佐證資料：</w:t>
              </w:r>
            </w:ins>
          </w:p>
          <w:p w14:paraId="008DEED1" w14:textId="77777777" w:rsidR="00A9280A" w:rsidRPr="003E6DC2" w:rsidRDefault="00A9280A" w:rsidP="00A9280A">
            <w:pPr>
              <w:ind w:left="280" w:hanging="280"/>
              <w:jc w:val="both"/>
              <w:rPr>
                <w:ins w:id="7113" w:author="User" w:date="2021-09-13T18:19:00Z"/>
                <w:rFonts w:ascii="標楷體" w:hAnsi="標楷體"/>
                <w:color w:val="000000" w:themeColor="text1"/>
                <w:u w:val="single"/>
              </w:rPr>
            </w:pPr>
            <w:ins w:id="7114" w:author="User" w:date="2021-09-13T18:19:00Z">
              <w:r w:rsidRPr="003E6DC2">
                <w:rPr>
                  <w:rFonts w:ascii="標楷體" w:hAnsi="標楷體" w:hint="eastAsia"/>
                  <w:color w:val="000000" w:themeColor="text1"/>
                </w:rPr>
                <w:t>□否</w:t>
              </w:r>
            </w:ins>
          </w:p>
        </w:tc>
        <w:tc>
          <w:tcPr>
            <w:tcW w:w="1402" w:type="dxa"/>
            <w:shd w:val="clear" w:color="auto" w:fill="auto"/>
          </w:tcPr>
          <w:p w14:paraId="600F8A76" w14:textId="77777777" w:rsidR="00A9280A" w:rsidRPr="003E6DC2" w:rsidRDefault="00A9280A" w:rsidP="00A9280A">
            <w:pPr>
              <w:pStyle w:val="afe"/>
              <w:ind w:left="280" w:hanging="280"/>
              <w:rPr>
                <w:ins w:id="7115" w:author="User" w:date="2021-09-13T18:19:00Z"/>
                <w:color w:val="000000" w:themeColor="text1"/>
              </w:rPr>
            </w:pPr>
          </w:p>
        </w:tc>
      </w:tr>
      <w:tr w:rsidR="00A9280A" w:rsidRPr="003E6DC2" w14:paraId="7B58F466" w14:textId="77777777" w:rsidTr="00A9280A">
        <w:trPr>
          <w:ins w:id="7116" w:author="User" w:date="2021-09-13T18:19:00Z"/>
        </w:trPr>
        <w:tc>
          <w:tcPr>
            <w:tcW w:w="776" w:type="dxa"/>
            <w:shd w:val="clear" w:color="auto" w:fill="auto"/>
            <w:vAlign w:val="center"/>
          </w:tcPr>
          <w:p w14:paraId="5A39AB3B" w14:textId="77777777" w:rsidR="00A9280A" w:rsidRPr="003E6DC2" w:rsidRDefault="00A9280A" w:rsidP="00A9280A">
            <w:pPr>
              <w:pStyle w:val="afe"/>
              <w:ind w:left="280" w:hanging="280"/>
              <w:jc w:val="center"/>
              <w:rPr>
                <w:ins w:id="7117" w:author="User" w:date="2021-09-13T18:19:00Z"/>
                <w:color w:val="000000" w:themeColor="text1"/>
              </w:rPr>
            </w:pPr>
            <w:ins w:id="7118" w:author="User" w:date="2021-09-13T18:19:00Z">
              <w:r w:rsidRPr="003E6DC2">
                <w:rPr>
                  <w:rFonts w:hint="eastAsia"/>
                  <w:color w:val="000000" w:themeColor="text1"/>
                </w:rPr>
                <w:t>18</w:t>
              </w:r>
            </w:ins>
          </w:p>
        </w:tc>
        <w:tc>
          <w:tcPr>
            <w:tcW w:w="4606" w:type="dxa"/>
            <w:shd w:val="clear" w:color="auto" w:fill="auto"/>
            <w:vAlign w:val="center"/>
          </w:tcPr>
          <w:p w14:paraId="716AE194" w14:textId="77777777" w:rsidR="00A9280A" w:rsidRPr="003E6DC2" w:rsidRDefault="00A9280A" w:rsidP="00A9280A">
            <w:pPr>
              <w:pStyle w:val="afe"/>
              <w:snapToGrid w:val="0"/>
              <w:ind w:left="280" w:hanging="280"/>
              <w:jc w:val="both"/>
              <w:rPr>
                <w:ins w:id="7119" w:author="User" w:date="2021-09-13T18:19:00Z"/>
                <w:color w:val="000000" w:themeColor="text1"/>
              </w:rPr>
            </w:pPr>
            <w:ins w:id="7120" w:author="User" w:date="2021-09-13T18:19:00Z">
              <w:r w:rsidRPr="003E6DC2">
                <w:rPr>
                  <w:rFonts w:hint="eastAsia"/>
                  <w:color w:val="000000" w:themeColor="text1"/>
                </w:rPr>
                <w:t>乙方</w:t>
              </w:r>
              <w:r w:rsidRPr="003E6DC2">
                <w:rPr>
                  <w:color w:val="000000" w:themeColor="text1"/>
                </w:rPr>
                <w:t>是否已</w:t>
              </w:r>
              <w:r w:rsidRPr="003E6DC2">
                <w:rPr>
                  <w:rFonts w:hint="eastAsia"/>
                  <w:color w:val="000000" w:themeColor="text1"/>
                </w:rPr>
                <w:t>於專案範圍內</w:t>
              </w:r>
              <w:r w:rsidRPr="003E6DC2">
                <w:rPr>
                  <w:color w:val="000000" w:themeColor="text1"/>
                </w:rPr>
                <w:t>執行個人資料安全維護之整體持續改善</w:t>
              </w:r>
              <w:r w:rsidRPr="003E6DC2">
                <w:rPr>
                  <w:rFonts w:hint="eastAsia"/>
                  <w:color w:val="000000" w:themeColor="text1"/>
                </w:rPr>
                <w:t>？</w:t>
              </w:r>
            </w:ins>
          </w:p>
        </w:tc>
        <w:tc>
          <w:tcPr>
            <w:tcW w:w="2276" w:type="dxa"/>
            <w:shd w:val="clear" w:color="auto" w:fill="auto"/>
            <w:vAlign w:val="center"/>
          </w:tcPr>
          <w:p w14:paraId="2C5CE13B" w14:textId="77777777" w:rsidR="00A9280A" w:rsidRPr="003E6DC2" w:rsidRDefault="00A9280A" w:rsidP="00A9280A">
            <w:pPr>
              <w:ind w:left="280" w:hanging="280"/>
              <w:jc w:val="both"/>
              <w:rPr>
                <w:ins w:id="7121" w:author="User" w:date="2021-09-13T18:19:00Z"/>
                <w:rFonts w:ascii="標楷體" w:hAnsi="標楷體"/>
                <w:color w:val="000000" w:themeColor="text1"/>
              </w:rPr>
            </w:pPr>
            <w:ins w:id="7122" w:author="User" w:date="2021-09-13T18:19:00Z">
              <w:r w:rsidRPr="003E6DC2">
                <w:rPr>
                  <w:rFonts w:ascii="標楷體" w:hAnsi="標楷體" w:hint="eastAsia"/>
                  <w:color w:val="000000" w:themeColor="text1"/>
                </w:rPr>
                <w:t>□是</w:t>
              </w:r>
            </w:ins>
          </w:p>
          <w:p w14:paraId="02394EA8" w14:textId="77777777" w:rsidR="00A9280A" w:rsidRPr="003E6DC2" w:rsidRDefault="00A9280A" w:rsidP="00A9280A">
            <w:pPr>
              <w:ind w:leftChars="100" w:left="560" w:hanging="280"/>
              <w:jc w:val="both"/>
              <w:rPr>
                <w:ins w:id="7123" w:author="User" w:date="2021-09-13T18:19:00Z"/>
                <w:rFonts w:ascii="標楷體" w:hAnsi="標楷體"/>
                <w:color w:val="000000" w:themeColor="text1"/>
              </w:rPr>
            </w:pPr>
            <w:ins w:id="7124" w:author="User" w:date="2021-09-13T18:19:00Z">
              <w:r w:rsidRPr="003E6DC2">
                <w:rPr>
                  <w:rFonts w:ascii="標楷體" w:hAnsi="標楷體" w:hint="eastAsia"/>
                  <w:color w:val="000000" w:themeColor="text1"/>
                </w:rPr>
                <w:t>□佐證資料：</w:t>
              </w:r>
            </w:ins>
          </w:p>
          <w:p w14:paraId="6B8B3BAD" w14:textId="77777777" w:rsidR="00A9280A" w:rsidRPr="003E6DC2" w:rsidRDefault="00A9280A" w:rsidP="00A9280A">
            <w:pPr>
              <w:ind w:left="280" w:hanging="280"/>
              <w:jc w:val="both"/>
              <w:rPr>
                <w:ins w:id="7125" w:author="User" w:date="2021-09-13T18:19:00Z"/>
                <w:rFonts w:ascii="標楷體" w:hAnsi="標楷體"/>
                <w:color w:val="000000" w:themeColor="text1"/>
                <w:u w:val="single"/>
              </w:rPr>
            </w:pPr>
            <w:ins w:id="7126" w:author="User" w:date="2021-09-13T18:19:00Z">
              <w:r w:rsidRPr="003E6DC2">
                <w:rPr>
                  <w:rFonts w:ascii="標楷體" w:hAnsi="標楷體" w:hint="eastAsia"/>
                  <w:color w:val="000000" w:themeColor="text1"/>
                </w:rPr>
                <w:t>□否</w:t>
              </w:r>
            </w:ins>
          </w:p>
        </w:tc>
        <w:tc>
          <w:tcPr>
            <w:tcW w:w="1402" w:type="dxa"/>
            <w:shd w:val="clear" w:color="auto" w:fill="auto"/>
          </w:tcPr>
          <w:p w14:paraId="577D41FA" w14:textId="77777777" w:rsidR="00A9280A" w:rsidRPr="003E6DC2" w:rsidRDefault="00A9280A" w:rsidP="00A9280A">
            <w:pPr>
              <w:pStyle w:val="afe"/>
              <w:ind w:left="280" w:hanging="280"/>
              <w:rPr>
                <w:ins w:id="7127" w:author="User" w:date="2021-09-13T18:19:00Z"/>
                <w:color w:val="000000" w:themeColor="text1"/>
              </w:rPr>
            </w:pPr>
          </w:p>
        </w:tc>
      </w:tr>
      <w:tr w:rsidR="00A9280A" w:rsidRPr="003E6DC2" w14:paraId="32959E59" w14:textId="77777777" w:rsidTr="00A9280A">
        <w:trPr>
          <w:ins w:id="7128" w:author="User" w:date="2021-09-13T18:19:00Z"/>
        </w:trPr>
        <w:tc>
          <w:tcPr>
            <w:tcW w:w="776" w:type="dxa"/>
            <w:shd w:val="clear" w:color="auto" w:fill="auto"/>
            <w:vAlign w:val="center"/>
          </w:tcPr>
          <w:p w14:paraId="1EA4F26E" w14:textId="77777777" w:rsidR="00A9280A" w:rsidRPr="003E6DC2" w:rsidRDefault="00A9280A" w:rsidP="00A9280A">
            <w:pPr>
              <w:pStyle w:val="afe"/>
              <w:ind w:left="280" w:hanging="280"/>
              <w:jc w:val="center"/>
              <w:rPr>
                <w:ins w:id="7129" w:author="User" w:date="2021-09-13T18:19:00Z"/>
                <w:color w:val="000000" w:themeColor="text1"/>
              </w:rPr>
            </w:pPr>
            <w:ins w:id="7130" w:author="User" w:date="2021-09-13T18:19:00Z">
              <w:r w:rsidRPr="003E6DC2">
                <w:rPr>
                  <w:rFonts w:hint="eastAsia"/>
                  <w:color w:val="000000" w:themeColor="text1"/>
                </w:rPr>
                <w:t>19</w:t>
              </w:r>
            </w:ins>
          </w:p>
        </w:tc>
        <w:tc>
          <w:tcPr>
            <w:tcW w:w="4606" w:type="dxa"/>
            <w:shd w:val="clear" w:color="auto" w:fill="auto"/>
            <w:vAlign w:val="center"/>
          </w:tcPr>
          <w:p w14:paraId="38F525BA" w14:textId="77777777" w:rsidR="00A9280A" w:rsidRPr="003E6DC2" w:rsidRDefault="00A9280A" w:rsidP="00A9280A">
            <w:pPr>
              <w:pStyle w:val="afe"/>
              <w:snapToGrid w:val="0"/>
              <w:ind w:left="280" w:hanging="280"/>
              <w:jc w:val="both"/>
              <w:rPr>
                <w:ins w:id="7131" w:author="User" w:date="2021-09-13T18:19:00Z"/>
                <w:color w:val="000000" w:themeColor="text1"/>
              </w:rPr>
            </w:pPr>
            <w:ins w:id="7132" w:author="User" w:date="2021-09-13T18:19:00Z">
              <w:r w:rsidRPr="003E6DC2">
                <w:rPr>
                  <w:rFonts w:hint="eastAsia"/>
                  <w:color w:val="000000" w:themeColor="text1"/>
                </w:rPr>
                <w:t>乙方</w:t>
              </w:r>
              <w:r w:rsidRPr="003E6DC2">
                <w:rPr>
                  <w:color w:val="000000" w:themeColor="text1"/>
                </w:rPr>
                <w:t>是否</w:t>
              </w:r>
              <w:r w:rsidRPr="003E6DC2">
                <w:rPr>
                  <w:rFonts w:hint="eastAsia"/>
                  <w:color w:val="000000" w:themeColor="text1"/>
                </w:rPr>
                <w:t>有專案結束後個人資料處理辦法？</w:t>
              </w:r>
            </w:ins>
          </w:p>
        </w:tc>
        <w:tc>
          <w:tcPr>
            <w:tcW w:w="2276" w:type="dxa"/>
            <w:shd w:val="clear" w:color="auto" w:fill="auto"/>
            <w:vAlign w:val="center"/>
          </w:tcPr>
          <w:p w14:paraId="2FB51A27" w14:textId="77777777" w:rsidR="00A9280A" w:rsidRPr="003E6DC2" w:rsidRDefault="00A9280A" w:rsidP="00A9280A">
            <w:pPr>
              <w:ind w:left="280" w:hanging="280"/>
              <w:jc w:val="both"/>
              <w:rPr>
                <w:ins w:id="7133" w:author="User" w:date="2021-09-13T18:19:00Z"/>
                <w:rFonts w:ascii="標楷體" w:hAnsi="標楷體"/>
                <w:color w:val="000000" w:themeColor="text1"/>
              </w:rPr>
            </w:pPr>
            <w:ins w:id="7134" w:author="User" w:date="2021-09-13T18:19:00Z">
              <w:r w:rsidRPr="003E6DC2">
                <w:rPr>
                  <w:rFonts w:ascii="標楷體" w:hAnsi="標楷體" w:hint="eastAsia"/>
                  <w:color w:val="000000" w:themeColor="text1"/>
                </w:rPr>
                <w:t>□是</w:t>
              </w:r>
            </w:ins>
          </w:p>
          <w:p w14:paraId="51B90BE1" w14:textId="77777777" w:rsidR="00A9280A" w:rsidRPr="003E6DC2" w:rsidRDefault="00A9280A" w:rsidP="00A9280A">
            <w:pPr>
              <w:ind w:leftChars="100" w:left="560" w:hanging="280"/>
              <w:jc w:val="both"/>
              <w:rPr>
                <w:ins w:id="7135" w:author="User" w:date="2021-09-13T18:19:00Z"/>
                <w:rFonts w:ascii="標楷體" w:hAnsi="標楷體"/>
                <w:color w:val="000000" w:themeColor="text1"/>
              </w:rPr>
            </w:pPr>
            <w:ins w:id="7136" w:author="User" w:date="2021-09-13T18:19:00Z">
              <w:r w:rsidRPr="003E6DC2">
                <w:rPr>
                  <w:rFonts w:ascii="標楷體" w:hAnsi="標楷體" w:hint="eastAsia"/>
                  <w:color w:val="000000" w:themeColor="text1"/>
                </w:rPr>
                <w:t>□佐證資料：</w:t>
              </w:r>
            </w:ins>
          </w:p>
          <w:p w14:paraId="43099C0B" w14:textId="77777777" w:rsidR="00A9280A" w:rsidRPr="003E6DC2" w:rsidRDefault="00A9280A" w:rsidP="00A9280A">
            <w:pPr>
              <w:ind w:left="280" w:hanging="280"/>
              <w:jc w:val="both"/>
              <w:rPr>
                <w:ins w:id="7137" w:author="User" w:date="2021-09-13T18:19:00Z"/>
                <w:rFonts w:ascii="標楷體" w:hAnsi="標楷體"/>
                <w:color w:val="000000" w:themeColor="text1"/>
                <w:u w:val="single"/>
              </w:rPr>
            </w:pPr>
            <w:ins w:id="7138" w:author="User" w:date="2021-09-13T18:19:00Z">
              <w:r w:rsidRPr="003E6DC2">
                <w:rPr>
                  <w:rFonts w:ascii="標楷體" w:hAnsi="標楷體" w:hint="eastAsia"/>
                  <w:color w:val="000000" w:themeColor="text1"/>
                </w:rPr>
                <w:t>□否</w:t>
              </w:r>
            </w:ins>
          </w:p>
        </w:tc>
        <w:tc>
          <w:tcPr>
            <w:tcW w:w="1402" w:type="dxa"/>
            <w:shd w:val="clear" w:color="auto" w:fill="auto"/>
          </w:tcPr>
          <w:p w14:paraId="62B41BA6" w14:textId="77777777" w:rsidR="00A9280A" w:rsidRPr="003E6DC2" w:rsidRDefault="00A9280A" w:rsidP="00A9280A">
            <w:pPr>
              <w:pStyle w:val="afe"/>
              <w:ind w:left="280" w:hanging="280"/>
              <w:rPr>
                <w:ins w:id="7139" w:author="User" w:date="2021-09-13T18:19:00Z"/>
                <w:color w:val="000000" w:themeColor="text1"/>
              </w:rPr>
            </w:pPr>
          </w:p>
        </w:tc>
      </w:tr>
    </w:tbl>
    <w:p w14:paraId="30E89D84" w14:textId="77777777" w:rsidR="00A9280A" w:rsidRPr="003E6DC2" w:rsidRDefault="00A9280A" w:rsidP="00A9280A">
      <w:pPr>
        <w:ind w:left="280" w:hanging="280"/>
        <w:rPr>
          <w:ins w:id="7140" w:author="User" w:date="2021-09-13T18:19:00Z"/>
          <w:rFonts w:hint="eastAsia"/>
          <w:color w:val="000000" w:themeColor="text1"/>
        </w:rPr>
      </w:pPr>
    </w:p>
    <w:p w14:paraId="66EF9AFB" w14:textId="77777777" w:rsidR="00A9280A" w:rsidRPr="003E6DC2" w:rsidRDefault="00A9280A" w:rsidP="00A9280A">
      <w:pPr>
        <w:tabs>
          <w:tab w:val="left" w:pos="3976"/>
        </w:tabs>
        <w:adjustRightInd w:val="0"/>
        <w:snapToGrid w:val="0"/>
        <w:spacing w:beforeLines="50" w:before="120" w:afterLines="50" w:after="120" w:line="400" w:lineRule="exact"/>
        <w:ind w:left="280" w:hanging="280"/>
        <w:jc w:val="both"/>
        <w:rPr>
          <w:ins w:id="7141" w:author="User" w:date="2021-09-13T18:19:00Z"/>
          <w:rFonts w:hint="eastAsia"/>
          <w:color w:val="000000" w:themeColor="text1"/>
        </w:rPr>
      </w:pPr>
      <w:ins w:id="7142" w:author="User" w:date="2021-09-13T18:19:00Z">
        <w:r w:rsidRPr="003E6DC2">
          <w:rPr>
            <w:rFonts w:hint="eastAsia"/>
            <w:color w:val="000000" w:themeColor="text1"/>
          </w:rPr>
          <w:t>執行單位名稱：</w:t>
        </w:r>
        <w:r w:rsidRPr="003E6DC2">
          <w:rPr>
            <w:color w:val="000000" w:themeColor="text1"/>
          </w:rPr>
          <w:t xml:space="preserve"> </w:t>
        </w:r>
      </w:ins>
    </w:p>
    <w:p w14:paraId="11197AB5" w14:textId="77777777" w:rsidR="00A9280A" w:rsidRPr="003E6DC2" w:rsidRDefault="00A9280A" w:rsidP="00A9280A">
      <w:pPr>
        <w:tabs>
          <w:tab w:val="left" w:pos="3976"/>
        </w:tabs>
        <w:adjustRightInd w:val="0"/>
        <w:snapToGrid w:val="0"/>
        <w:spacing w:beforeLines="50" w:before="120" w:afterLines="50" w:after="120" w:line="400" w:lineRule="exact"/>
        <w:ind w:left="280" w:hanging="280"/>
        <w:jc w:val="both"/>
        <w:rPr>
          <w:ins w:id="7143" w:author="User" w:date="2021-09-13T18:19:00Z"/>
          <w:rFonts w:hint="eastAsia"/>
          <w:color w:val="000000" w:themeColor="text1"/>
        </w:rPr>
      </w:pPr>
      <w:ins w:id="7144" w:author="User" w:date="2021-09-13T18:19:00Z">
        <w:r w:rsidRPr="003E6DC2">
          <w:rPr>
            <w:rFonts w:hint="eastAsia"/>
            <w:color w:val="000000" w:themeColor="text1"/>
          </w:rPr>
          <w:t>執行單位統一編號：</w:t>
        </w:r>
      </w:ins>
    </w:p>
    <w:p w14:paraId="19853E55" w14:textId="77777777" w:rsidR="00A9280A" w:rsidRDefault="00A9280A" w:rsidP="00A9280A">
      <w:pPr>
        <w:ind w:left="280" w:hanging="280"/>
        <w:rPr>
          <w:ins w:id="7145" w:author="User" w:date="2021-09-13T18:19:00Z"/>
          <w:rFonts w:hint="eastAsia"/>
          <w:color w:val="000000" w:themeColor="text1"/>
        </w:rPr>
      </w:pPr>
      <w:ins w:id="7146" w:author="User" w:date="2021-09-13T18:19:00Z">
        <w:r w:rsidRPr="003E6DC2">
          <w:rPr>
            <w:rFonts w:hint="eastAsia"/>
            <w:color w:val="000000" w:themeColor="text1"/>
          </w:rPr>
          <w:t>代表人：（簽章）</w:t>
        </w:r>
      </w:ins>
    </w:p>
    <w:p w14:paraId="13B101F0" w14:textId="08A40FFC" w:rsidR="00A9280A" w:rsidRDefault="00A9280A" w:rsidP="00E30B92">
      <w:pPr>
        <w:pStyle w:val="13"/>
        <w:rPr>
          <w:ins w:id="7147" w:author="User" w:date="2021-09-13T18:18:00Z"/>
          <w:rFonts w:cs="Arial" w:hint="eastAsia"/>
          <w:color w:val="000000" w:themeColor="text1"/>
          <w:shd w:val="clear" w:color="auto" w:fill="FFFFFF"/>
        </w:rPr>
      </w:pPr>
    </w:p>
    <w:p w14:paraId="1905E814" w14:textId="12A4FD38" w:rsidR="00A9280A" w:rsidRDefault="00A9280A" w:rsidP="00E30B92">
      <w:pPr>
        <w:pStyle w:val="13"/>
        <w:rPr>
          <w:ins w:id="7148" w:author="User" w:date="2021-09-13T18:18:00Z"/>
          <w:rFonts w:cs="Arial" w:hint="eastAsia"/>
          <w:color w:val="000000" w:themeColor="text1"/>
          <w:shd w:val="clear" w:color="auto" w:fill="FFFFFF"/>
        </w:rPr>
      </w:pPr>
    </w:p>
    <w:p w14:paraId="5E92F86D" w14:textId="47515872" w:rsidR="00A9280A" w:rsidRDefault="00A9280A" w:rsidP="00E30B92">
      <w:pPr>
        <w:pStyle w:val="13"/>
        <w:rPr>
          <w:ins w:id="7149" w:author="User" w:date="2021-09-13T18:18:00Z"/>
          <w:rFonts w:cs="Arial" w:hint="eastAsia"/>
          <w:color w:val="000000" w:themeColor="text1"/>
          <w:shd w:val="clear" w:color="auto" w:fill="FFFFFF"/>
        </w:rPr>
      </w:pPr>
    </w:p>
    <w:p w14:paraId="16BAE801" w14:textId="1B6338FF" w:rsidR="00A9280A" w:rsidRDefault="00A9280A" w:rsidP="00E30B92">
      <w:pPr>
        <w:pStyle w:val="13"/>
        <w:rPr>
          <w:ins w:id="7150" w:author="User" w:date="2021-09-13T18:18:00Z"/>
          <w:rFonts w:cs="Arial" w:hint="eastAsia"/>
          <w:color w:val="000000" w:themeColor="text1"/>
          <w:shd w:val="clear" w:color="auto" w:fill="FFFFFF"/>
        </w:rPr>
      </w:pPr>
    </w:p>
    <w:p w14:paraId="488E3ED1" w14:textId="140CA9E6" w:rsidR="00A9280A" w:rsidRDefault="00A9280A" w:rsidP="00E30B92">
      <w:pPr>
        <w:pStyle w:val="13"/>
        <w:rPr>
          <w:ins w:id="7151" w:author="User" w:date="2021-09-13T18:18:00Z"/>
          <w:rFonts w:cs="Arial" w:hint="eastAsia"/>
          <w:color w:val="000000" w:themeColor="text1"/>
          <w:shd w:val="clear" w:color="auto" w:fill="FFFFFF"/>
        </w:rPr>
      </w:pPr>
    </w:p>
    <w:p w14:paraId="44DEAB74" w14:textId="607924AF" w:rsidR="00A9280A" w:rsidRDefault="00A9280A">
      <w:pPr>
        <w:pStyle w:val="7"/>
        <w:rPr>
          <w:ins w:id="7152" w:author="User" w:date="2021-09-13T18:18:00Z"/>
          <w:rFonts w:hint="eastAsia"/>
          <w:shd w:val="clear" w:color="auto" w:fill="FFFFFF"/>
        </w:rPr>
        <w:pPrChange w:id="7153" w:author="User" w:date="2021-09-13T18:19:00Z">
          <w:pPr>
            <w:pStyle w:val="13"/>
          </w:pPr>
        </w:pPrChange>
      </w:pPr>
      <w:ins w:id="7154" w:author="User" w:date="2021-09-13T18:19:00Z">
        <w:r>
          <w:rPr>
            <w:rFonts w:hint="eastAsia"/>
          </w:rPr>
          <w:t>教育訓練計畫</w:t>
        </w:r>
      </w:ins>
    </w:p>
    <w:p w14:paraId="1D1D2F73" w14:textId="77777777" w:rsidR="00A9280A" w:rsidRDefault="00A9280A" w:rsidP="00A9280A">
      <w:pPr>
        <w:pStyle w:val="13"/>
        <w:jc w:val="center"/>
        <w:rPr>
          <w:ins w:id="7155" w:author="User" w:date="2021-09-13T18:20:00Z"/>
          <w:rFonts w:hint="eastAsia"/>
        </w:rPr>
      </w:pPr>
      <w:ins w:id="7156" w:author="User" w:date="2021-09-13T18:20:00Z">
        <w:r>
          <w:rPr>
            <w:rFonts w:hint="eastAsia"/>
          </w:rPr>
          <w:t>威傑科技有限公司教育訓練</w:t>
        </w:r>
      </w:ins>
    </w:p>
    <w:p w14:paraId="03B2173D" w14:textId="77777777" w:rsidR="00A9280A" w:rsidRDefault="00A9280A" w:rsidP="00A9280A">
      <w:pPr>
        <w:pStyle w:val="13"/>
        <w:numPr>
          <w:ilvl w:val="0"/>
          <w:numId w:val="442"/>
        </w:numPr>
        <w:ind w:firstLineChars="0"/>
        <w:rPr>
          <w:ins w:id="7157" w:author="User" w:date="2021-09-13T18:20:00Z"/>
          <w:rFonts w:hint="eastAsia"/>
        </w:rPr>
      </w:pPr>
      <w:ins w:id="7158" w:author="User" w:date="2021-09-13T18:20:00Z">
        <w:r>
          <w:rPr>
            <w:rFonts w:hint="eastAsia"/>
          </w:rPr>
          <w:t>目的</w:t>
        </w:r>
        <w:r>
          <w:rPr>
            <w:rFonts w:hint="eastAsia"/>
          </w:rPr>
          <w:t xml:space="preserve"> </w:t>
        </w:r>
      </w:ins>
    </w:p>
    <w:p w14:paraId="62323093" w14:textId="77777777" w:rsidR="00A9280A" w:rsidRDefault="00A9280A" w:rsidP="00A9280A">
      <w:pPr>
        <w:pStyle w:val="13"/>
        <w:rPr>
          <w:ins w:id="7159" w:author="User" w:date="2021-09-13T18:20:00Z"/>
          <w:rFonts w:hint="eastAsia"/>
        </w:rPr>
      </w:pPr>
      <w:ins w:id="7160" w:author="User" w:date="2021-09-13T18:20:00Z">
        <w:r>
          <w:rPr>
            <w:rFonts w:hint="eastAsia"/>
          </w:rPr>
          <w:t>透過實機操作之教育訓練課程，俾利各單位使用者能瞭解本系統之功能及操作，確保系統順利正式上線。</w:t>
        </w:r>
        <w:r>
          <w:rPr>
            <w:rFonts w:hint="eastAsia"/>
          </w:rPr>
          <w:t xml:space="preserve"> </w:t>
        </w:r>
      </w:ins>
    </w:p>
    <w:p w14:paraId="3A7E5C72" w14:textId="77777777" w:rsidR="00A9280A" w:rsidRDefault="00A9280A" w:rsidP="00A9280A">
      <w:pPr>
        <w:pStyle w:val="13"/>
        <w:numPr>
          <w:ilvl w:val="0"/>
          <w:numId w:val="442"/>
        </w:numPr>
        <w:ind w:firstLineChars="0"/>
        <w:rPr>
          <w:ins w:id="7161" w:author="User" w:date="2021-09-13T18:20:00Z"/>
          <w:rFonts w:hint="eastAsia"/>
        </w:rPr>
      </w:pPr>
      <w:ins w:id="7162" w:author="User" w:date="2021-09-13T18:20:00Z">
        <w:r>
          <w:rPr>
            <w:rFonts w:hint="eastAsia"/>
          </w:rPr>
          <w:t>辦理單位</w:t>
        </w:r>
      </w:ins>
    </w:p>
    <w:p w14:paraId="1CAD45E7" w14:textId="77777777" w:rsidR="00A9280A" w:rsidRDefault="00A9280A" w:rsidP="00A9280A">
      <w:pPr>
        <w:pStyle w:val="13"/>
        <w:rPr>
          <w:ins w:id="7163" w:author="User" w:date="2021-09-13T18:20:00Z"/>
          <w:rFonts w:hint="eastAsia"/>
        </w:rPr>
      </w:pPr>
      <w:ins w:id="7164" w:author="User" w:date="2021-09-13T18:20:00Z">
        <w:r>
          <w:rPr>
            <w:rFonts w:hint="eastAsia"/>
          </w:rPr>
          <w:t>主辦及指導單位：臺南市政府工務局（以下簡稱機關）。</w:t>
        </w:r>
      </w:ins>
    </w:p>
    <w:p w14:paraId="3E5F6325" w14:textId="77777777" w:rsidR="00A9280A" w:rsidRDefault="00A9280A" w:rsidP="00A9280A">
      <w:pPr>
        <w:pStyle w:val="13"/>
        <w:rPr>
          <w:ins w:id="7165" w:author="User" w:date="2021-09-13T18:20:00Z"/>
          <w:rFonts w:hint="eastAsia"/>
        </w:rPr>
      </w:pPr>
      <w:ins w:id="7166" w:author="User" w:date="2021-09-13T18:20:00Z">
        <w:r>
          <w:rPr>
            <w:rFonts w:hint="eastAsia"/>
          </w:rPr>
          <w:t>承辦單位：威傑科技有限公司（以下簡稱威傑）。</w:t>
        </w:r>
      </w:ins>
    </w:p>
    <w:p w14:paraId="6C6B4D11" w14:textId="77777777" w:rsidR="00A9280A" w:rsidRDefault="00A9280A" w:rsidP="00A9280A">
      <w:pPr>
        <w:pStyle w:val="13"/>
        <w:numPr>
          <w:ilvl w:val="0"/>
          <w:numId w:val="442"/>
        </w:numPr>
        <w:ind w:firstLineChars="0"/>
        <w:rPr>
          <w:ins w:id="7167" w:author="User" w:date="2021-09-13T18:20:00Z"/>
          <w:rFonts w:hint="eastAsia"/>
        </w:rPr>
      </w:pPr>
      <w:ins w:id="7168" w:author="User" w:date="2021-09-13T18:20:00Z">
        <w:r>
          <w:rPr>
            <w:rFonts w:hint="eastAsia"/>
          </w:rPr>
          <w:t>辦理時間</w:t>
        </w:r>
        <w:r>
          <w:rPr>
            <w:rFonts w:hint="eastAsia"/>
          </w:rPr>
          <w:t xml:space="preserve"> </w:t>
        </w:r>
      </w:ins>
    </w:p>
    <w:p w14:paraId="6B788214" w14:textId="77777777" w:rsidR="00A9280A" w:rsidRDefault="00A9280A" w:rsidP="00A9280A">
      <w:pPr>
        <w:pStyle w:val="13"/>
        <w:rPr>
          <w:ins w:id="7169" w:author="User" w:date="2021-09-13T18:20:00Z"/>
          <w:rFonts w:hint="eastAsia"/>
        </w:rPr>
      </w:pPr>
      <w:ins w:id="7170" w:author="User" w:date="2021-09-13T18:20:00Z">
        <w:r>
          <w:rPr>
            <w:rFonts w:hint="eastAsia"/>
          </w:rPr>
          <w:t>教育訓練：參酌中央流行疫情指揮中心（以下稱指揮中心）公布之疫情現況及評估後訂定。</w:t>
        </w:r>
      </w:ins>
    </w:p>
    <w:p w14:paraId="092331AE" w14:textId="77777777" w:rsidR="00A9280A" w:rsidRDefault="00A9280A" w:rsidP="00A9280A">
      <w:pPr>
        <w:pStyle w:val="13"/>
        <w:numPr>
          <w:ilvl w:val="0"/>
          <w:numId w:val="442"/>
        </w:numPr>
        <w:ind w:firstLineChars="0"/>
        <w:rPr>
          <w:ins w:id="7171" w:author="User" w:date="2021-09-13T18:20:00Z"/>
          <w:rFonts w:hint="eastAsia"/>
        </w:rPr>
      </w:pPr>
      <w:ins w:id="7172" w:author="User" w:date="2021-09-13T18:20:00Z">
        <w:r>
          <w:rPr>
            <w:rFonts w:hint="eastAsia"/>
          </w:rPr>
          <w:t>參加對象</w:t>
        </w:r>
      </w:ins>
    </w:p>
    <w:p w14:paraId="26358FCB" w14:textId="77777777" w:rsidR="00A9280A" w:rsidRDefault="00A9280A" w:rsidP="00A9280A">
      <w:pPr>
        <w:pStyle w:val="13"/>
        <w:numPr>
          <w:ilvl w:val="0"/>
          <w:numId w:val="443"/>
        </w:numPr>
        <w:ind w:firstLineChars="0"/>
        <w:rPr>
          <w:ins w:id="7173" w:author="User" w:date="2021-09-13T18:20:00Z"/>
          <w:rFonts w:hint="eastAsia"/>
        </w:rPr>
      </w:pPr>
      <w:ins w:id="7174" w:author="User" w:date="2021-09-13T18:20:00Z">
        <w:r>
          <w:rPr>
            <w:rFonts w:hint="eastAsia"/>
          </w:rPr>
          <w:t>機關內本系統相關作業同仁。</w:t>
        </w:r>
      </w:ins>
    </w:p>
    <w:p w14:paraId="6FDA1F55" w14:textId="77777777" w:rsidR="00A9280A" w:rsidRDefault="00A9280A" w:rsidP="00A9280A">
      <w:pPr>
        <w:pStyle w:val="13"/>
        <w:numPr>
          <w:ilvl w:val="0"/>
          <w:numId w:val="443"/>
        </w:numPr>
        <w:ind w:firstLineChars="0"/>
        <w:rPr>
          <w:ins w:id="7175" w:author="User" w:date="2021-09-13T18:20:00Z"/>
          <w:rFonts w:hint="eastAsia"/>
        </w:rPr>
      </w:pPr>
      <w:ins w:id="7176" w:author="User" w:date="2021-09-13T18:20:00Z">
        <w:r>
          <w:rPr>
            <w:rFonts w:hint="eastAsia"/>
          </w:rPr>
          <w:t>本系統路巡司機員。</w:t>
        </w:r>
      </w:ins>
    </w:p>
    <w:p w14:paraId="1DF0EFC0" w14:textId="77777777" w:rsidR="00A9280A" w:rsidRDefault="00A9280A" w:rsidP="00A9280A">
      <w:pPr>
        <w:pStyle w:val="13"/>
        <w:numPr>
          <w:ilvl w:val="0"/>
          <w:numId w:val="443"/>
        </w:numPr>
        <w:ind w:firstLineChars="0"/>
        <w:rPr>
          <w:ins w:id="7177" w:author="User" w:date="2021-09-13T18:20:00Z"/>
          <w:rFonts w:hint="eastAsia"/>
        </w:rPr>
      </w:pPr>
      <w:ins w:id="7178" w:author="User" w:date="2021-09-13T18:20:00Z">
        <w:r>
          <w:rPr>
            <w:rFonts w:hint="eastAsia"/>
          </w:rPr>
          <w:t>介接本系統之皇輿科技有限公司相關作業人員。</w:t>
        </w:r>
      </w:ins>
    </w:p>
    <w:p w14:paraId="3F2A5392" w14:textId="77777777" w:rsidR="00A9280A" w:rsidRDefault="00A9280A" w:rsidP="00A9280A">
      <w:pPr>
        <w:pStyle w:val="13"/>
        <w:numPr>
          <w:ilvl w:val="0"/>
          <w:numId w:val="442"/>
        </w:numPr>
        <w:ind w:firstLineChars="0"/>
        <w:rPr>
          <w:ins w:id="7179" w:author="User" w:date="2021-09-13T18:20:00Z"/>
          <w:rFonts w:hint="eastAsia"/>
        </w:rPr>
      </w:pPr>
      <w:ins w:id="7180" w:author="User" w:date="2021-09-13T18:20:00Z">
        <w:r>
          <w:rPr>
            <w:rFonts w:hint="eastAsia"/>
          </w:rPr>
          <w:t>辦理流程</w:t>
        </w:r>
        <w:r>
          <w:rPr>
            <w:rFonts w:hint="eastAsia"/>
          </w:rPr>
          <w:t xml:space="preserve"> </w:t>
        </w:r>
      </w:ins>
    </w:p>
    <w:p w14:paraId="55D4D211" w14:textId="77777777" w:rsidR="00A9280A" w:rsidRDefault="00A9280A" w:rsidP="00A9280A">
      <w:pPr>
        <w:pStyle w:val="13"/>
        <w:numPr>
          <w:ilvl w:val="0"/>
          <w:numId w:val="444"/>
        </w:numPr>
        <w:ind w:firstLineChars="0"/>
        <w:rPr>
          <w:ins w:id="7181" w:author="User" w:date="2021-09-13T18:20:00Z"/>
          <w:rFonts w:hint="eastAsia"/>
        </w:rPr>
      </w:pPr>
      <w:ins w:id="7182" w:author="User" w:date="2021-09-13T18:20:00Z">
        <w:r>
          <w:rPr>
            <w:rFonts w:hint="eastAsia"/>
          </w:rPr>
          <w:t>報名方式：課程通知：請機關協助發函邀請各參加對象。</w:t>
        </w:r>
      </w:ins>
    </w:p>
    <w:p w14:paraId="608BC1B2" w14:textId="77777777" w:rsidR="00A9280A" w:rsidRDefault="00A9280A" w:rsidP="00A9280A">
      <w:pPr>
        <w:pStyle w:val="13"/>
        <w:numPr>
          <w:ilvl w:val="0"/>
          <w:numId w:val="444"/>
        </w:numPr>
        <w:ind w:firstLineChars="0"/>
        <w:rPr>
          <w:ins w:id="7183" w:author="User" w:date="2021-09-13T18:20:00Z"/>
          <w:rFonts w:hint="eastAsia"/>
        </w:rPr>
      </w:pPr>
      <w:ins w:id="7184" w:author="User" w:date="2021-09-13T18:20:00Z">
        <w:r>
          <w:rPr>
            <w:rFonts w:hint="eastAsia"/>
          </w:rPr>
          <w:t>教材準備：由威傑準備教材，機關協助準備場地及機關內參加對象的邀請。</w:t>
        </w:r>
      </w:ins>
    </w:p>
    <w:p w14:paraId="6C92BC9A" w14:textId="77777777" w:rsidR="00A9280A" w:rsidRDefault="00A9280A" w:rsidP="00A9280A">
      <w:pPr>
        <w:pStyle w:val="13"/>
        <w:numPr>
          <w:ilvl w:val="0"/>
          <w:numId w:val="444"/>
        </w:numPr>
        <w:ind w:firstLineChars="0"/>
        <w:rPr>
          <w:ins w:id="7185" w:author="User" w:date="2021-09-13T18:20:00Z"/>
          <w:rFonts w:hint="eastAsia"/>
        </w:rPr>
      </w:pPr>
      <w:ins w:id="7186" w:author="User" w:date="2021-09-13T18:20:00Z">
        <w:r>
          <w:rPr>
            <w:rFonts w:hint="eastAsia"/>
          </w:rPr>
          <w:t>課程實施內容</w:t>
        </w:r>
        <w:r>
          <w:rPr>
            <w:rFonts w:hint="eastAsia"/>
          </w:rPr>
          <w:t xml:space="preserve"> </w:t>
        </w:r>
      </w:ins>
    </w:p>
    <w:p w14:paraId="545A5236" w14:textId="77777777" w:rsidR="00A9280A" w:rsidRDefault="00A9280A" w:rsidP="00A9280A">
      <w:pPr>
        <w:pStyle w:val="13"/>
        <w:numPr>
          <w:ilvl w:val="0"/>
          <w:numId w:val="445"/>
        </w:numPr>
        <w:ind w:firstLineChars="0"/>
        <w:rPr>
          <w:ins w:id="7187" w:author="User" w:date="2021-09-13T18:20:00Z"/>
          <w:rFonts w:hint="eastAsia"/>
        </w:rPr>
      </w:pPr>
      <w:ins w:id="7188" w:author="User" w:date="2021-09-13T18:20:00Z">
        <w:r>
          <w:rPr>
            <w:rFonts w:hint="eastAsia"/>
          </w:rPr>
          <w:t>講師以廣播教學系統或單槍投影實例操作示範各項功能。</w:t>
        </w:r>
      </w:ins>
    </w:p>
    <w:p w14:paraId="2810BB9C" w14:textId="77777777" w:rsidR="00A9280A" w:rsidRDefault="00A9280A" w:rsidP="00A9280A">
      <w:pPr>
        <w:pStyle w:val="13"/>
        <w:numPr>
          <w:ilvl w:val="0"/>
          <w:numId w:val="445"/>
        </w:numPr>
        <w:ind w:firstLineChars="0"/>
        <w:rPr>
          <w:ins w:id="7189" w:author="User" w:date="2021-09-13T18:20:00Z"/>
          <w:rFonts w:hint="eastAsia"/>
        </w:rPr>
      </w:pPr>
      <w:ins w:id="7190" w:author="User" w:date="2021-09-13T18:20:00Z">
        <w:r>
          <w:rPr>
            <w:rFonts w:hint="eastAsia"/>
          </w:rPr>
          <w:t>講師示範講解完畢，協助學員排解操作、系統問題。</w:t>
        </w:r>
      </w:ins>
    </w:p>
    <w:p w14:paraId="24FA08EB" w14:textId="77777777" w:rsidR="00A9280A" w:rsidRDefault="00A9280A" w:rsidP="00A9280A">
      <w:pPr>
        <w:pStyle w:val="13"/>
        <w:numPr>
          <w:ilvl w:val="0"/>
          <w:numId w:val="445"/>
        </w:numPr>
        <w:ind w:firstLineChars="0"/>
        <w:rPr>
          <w:ins w:id="7191" w:author="User" w:date="2021-09-13T18:20:00Z"/>
          <w:rFonts w:hint="eastAsia"/>
        </w:rPr>
      </w:pPr>
      <w:ins w:id="7192" w:author="User" w:date="2021-09-13T18:20:00Z">
        <w:r>
          <w:rPr>
            <w:rFonts w:hint="eastAsia"/>
          </w:rPr>
          <w:t>每一課程皆須完成簽到表及回饋問卷。</w:t>
        </w:r>
      </w:ins>
    </w:p>
    <w:p w14:paraId="2734F085" w14:textId="77777777" w:rsidR="00A9280A" w:rsidRDefault="00A9280A" w:rsidP="00A9280A">
      <w:pPr>
        <w:pStyle w:val="13"/>
        <w:numPr>
          <w:ilvl w:val="0"/>
          <w:numId w:val="442"/>
        </w:numPr>
        <w:ind w:firstLineChars="0"/>
        <w:rPr>
          <w:ins w:id="7193" w:author="User" w:date="2021-09-13T18:20:00Z"/>
          <w:rFonts w:hint="eastAsia"/>
        </w:rPr>
      </w:pPr>
      <w:ins w:id="7194" w:author="User" w:date="2021-09-13T18:20:00Z">
        <w:r>
          <w:rPr>
            <w:rFonts w:hint="eastAsia"/>
          </w:rPr>
          <w:t>課程安排</w:t>
        </w:r>
      </w:ins>
    </w:p>
    <w:p w14:paraId="34FBED4B" w14:textId="4365F3B5" w:rsidR="00A9280A" w:rsidRDefault="00A9280A">
      <w:pPr>
        <w:pStyle w:val="13"/>
        <w:numPr>
          <w:ilvl w:val="0"/>
          <w:numId w:val="446"/>
        </w:numPr>
        <w:ind w:firstLineChars="0"/>
        <w:rPr>
          <w:ins w:id="7195" w:author="User" w:date="2021-09-13T18:20:00Z"/>
          <w:rFonts w:hint="eastAsia"/>
        </w:rPr>
        <w:pPrChange w:id="7196" w:author="User" w:date="2021-10-21T13:52:00Z">
          <w:pPr>
            <w:pStyle w:val="13"/>
          </w:pPr>
        </w:pPrChange>
      </w:pPr>
      <w:ins w:id="7197" w:author="User" w:date="2021-09-13T18:20:00Z">
        <w:r>
          <w:rPr>
            <w:rFonts w:hint="eastAsia"/>
          </w:rPr>
          <w:t>本案計畫辦理巡查車機司機員教育訓練與機關內教育訓練</w:t>
        </w:r>
        <w:r>
          <w:rPr>
            <w:rFonts w:hint="eastAsia"/>
          </w:rPr>
          <w:t>3</w:t>
        </w:r>
        <w:r>
          <w:rPr>
            <w:rFonts w:hint="eastAsia"/>
          </w:rPr>
          <w:t>小時</w:t>
        </w:r>
      </w:ins>
      <w:ins w:id="7198" w:author="User" w:date="2021-10-21T13:52:00Z">
        <w:r w:rsidR="00C13EC9">
          <w:rPr>
            <w:rFonts w:hint="eastAsia"/>
          </w:rPr>
          <w:t>各執行</w:t>
        </w:r>
        <w:r w:rsidR="00C13EC9">
          <w:rPr>
            <w:rFonts w:hint="eastAsia"/>
          </w:rPr>
          <w:t>1</w:t>
        </w:r>
        <w:r w:rsidR="00C13EC9">
          <w:rPr>
            <w:rFonts w:hint="eastAsia"/>
          </w:rPr>
          <w:t>場，宣導服務</w:t>
        </w:r>
        <w:r w:rsidR="00C13EC9">
          <w:rPr>
            <w:rFonts w:hint="eastAsia"/>
          </w:rPr>
          <w:t>9</w:t>
        </w:r>
        <w:r w:rsidR="00C13EC9">
          <w:rPr>
            <w:rFonts w:hint="eastAsia"/>
          </w:rPr>
          <w:t>小時</w:t>
        </w:r>
      </w:ins>
      <w:ins w:id="7199" w:author="User" w:date="2021-09-13T18:20:00Z">
        <w:r>
          <w:rPr>
            <w:rFonts w:hint="eastAsia"/>
          </w:rPr>
          <w:t>。</w:t>
        </w:r>
      </w:ins>
    </w:p>
    <w:p w14:paraId="3FCB1AF5" w14:textId="1A4D4140" w:rsidR="00A9280A" w:rsidRDefault="00A9280A" w:rsidP="00A9280A">
      <w:pPr>
        <w:pStyle w:val="13"/>
        <w:rPr>
          <w:ins w:id="7200" w:author="User" w:date="2021-09-13T18:20:00Z"/>
          <w:rFonts w:hint="eastAsia"/>
        </w:rPr>
      </w:pPr>
      <w:ins w:id="7201" w:author="User" w:date="2021-09-13T18:20:00Z">
        <w:r>
          <w:rPr>
            <w:rFonts w:hint="eastAsia"/>
          </w:rPr>
          <w:t>巡查車機司機員教育訓練與機關內教育訓練</w:t>
        </w:r>
      </w:ins>
      <w:ins w:id="7202" w:author="User" w:date="2021-10-21T13:49:00Z">
        <w:r w:rsidR="00C13EC9">
          <w:rPr>
            <w:rFonts w:hint="eastAsia"/>
          </w:rPr>
          <w:t>為</w:t>
        </w:r>
      </w:ins>
      <w:ins w:id="7203" w:author="User" w:date="2021-09-13T18:20:00Z">
        <w:r>
          <w:rPr>
            <w:rFonts w:hint="eastAsia"/>
          </w:rPr>
          <w:t>單一場次時數為</w:t>
        </w:r>
      </w:ins>
      <w:ins w:id="7204" w:author="User" w:date="2021-10-21T13:44:00Z">
        <w:r w:rsidR="006045EC">
          <w:rPr>
            <w:rFonts w:hint="eastAsia"/>
          </w:rPr>
          <w:t>3</w:t>
        </w:r>
      </w:ins>
      <w:ins w:id="7205" w:author="User" w:date="2021-09-13T18:20:00Z">
        <w:r>
          <w:rPr>
            <w:rFonts w:hint="eastAsia"/>
          </w:rPr>
          <w:t>小時，</w:t>
        </w:r>
      </w:ins>
      <w:ins w:id="7206" w:author="User" w:date="2021-10-21T13:51:00Z">
        <w:r w:rsidR="00C13EC9">
          <w:rPr>
            <w:rFonts w:hint="eastAsia"/>
          </w:rPr>
          <w:t>各執行</w:t>
        </w:r>
        <w:r w:rsidR="00C13EC9">
          <w:rPr>
            <w:rFonts w:hint="eastAsia"/>
          </w:rPr>
          <w:t>1</w:t>
        </w:r>
        <w:r w:rsidR="00C13EC9">
          <w:rPr>
            <w:rFonts w:hint="eastAsia"/>
          </w:rPr>
          <w:t>場，</w:t>
        </w:r>
      </w:ins>
      <w:ins w:id="7207" w:author="User" w:date="2021-09-13T18:20:00Z">
        <w:r>
          <w:rPr>
            <w:rFonts w:hint="eastAsia"/>
          </w:rPr>
          <w:t>內容包含認識車機簡單問題狀況排除、網頁及報表查詢使用等，參加對象針對委外巡查司機、機關內部相關作業同仁等人員。形式有現場操作講解，及機關內室內講解。</w:t>
        </w:r>
      </w:ins>
    </w:p>
    <w:p w14:paraId="6DD5F222" w14:textId="1838D81D" w:rsidR="00A9280A" w:rsidRDefault="00A9280A" w:rsidP="00A9280A">
      <w:pPr>
        <w:pStyle w:val="13"/>
        <w:rPr>
          <w:ins w:id="7208" w:author="User" w:date="2021-09-13T18:20:00Z"/>
          <w:rFonts w:hint="eastAsia"/>
        </w:rPr>
      </w:pPr>
      <w:ins w:id="7209" w:author="User" w:date="2021-09-13T18:20:00Z">
        <w:r>
          <w:rPr>
            <w:rFonts w:hint="eastAsia"/>
          </w:rPr>
          <w:t>宣導服務之參加對象包括目前養護工程承包商、監造顧問公司、市府各養護隊，甚至跨縣市觀摩等。如</w:t>
        </w:r>
      </w:ins>
      <w:ins w:id="7210" w:author="Jackson Wang" w:date="2021-09-14T16:46:00Z">
        <w:r w:rsidR="00250EAC">
          <w:rPr>
            <w:rFonts w:hint="eastAsia"/>
          </w:rPr>
          <w:t>表</w:t>
        </w:r>
      </w:ins>
      <w:ins w:id="7211" w:author="User" w:date="2021-10-22T10:43:00Z">
        <w:r w:rsidR="00B84A2C">
          <w:rPr>
            <w:rFonts w:hint="eastAsia"/>
          </w:rPr>
          <w:t>二</w:t>
        </w:r>
      </w:ins>
      <w:ins w:id="7212" w:author="Jackson Wang" w:date="2021-09-14T16:46:00Z">
        <w:r w:rsidR="00250EAC">
          <w:rPr>
            <w:rFonts w:hint="eastAsia"/>
          </w:rPr>
          <w:t>十</w:t>
        </w:r>
        <w:del w:id="7213" w:author="User" w:date="2021-10-22T10:43:00Z">
          <w:r w:rsidR="00250EAC" w:rsidDel="00B84A2C">
            <w:rPr>
              <w:rFonts w:hint="eastAsia"/>
            </w:rPr>
            <w:delText>九</w:delText>
          </w:r>
        </w:del>
      </w:ins>
      <w:ins w:id="7214" w:author="User" w:date="2021-09-13T18:20:00Z">
        <w:del w:id="7215" w:author="Jackson Wang" w:date="2021-09-14T16:46:00Z">
          <w:r w:rsidDel="00250EAC">
            <w:rPr>
              <w:rFonts w:hint="eastAsia"/>
            </w:rPr>
            <w:delText>下表</w:delText>
          </w:r>
          <w:r w:rsidDel="00250EAC">
            <w:rPr>
              <w:rFonts w:hint="eastAsia"/>
            </w:rPr>
            <w:delText>X</w:delText>
          </w:r>
        </w:del>
        <w:r>
          <w:rPr>
            <w:rFonts w:hint="eastAsia"/>
          </w:rPr>
          <w:t>所示。</w:t>
        </w:r>
      </w:ins>
    </w:p>
    <w:p w14:paraId="43B6E6FB" w14:textId="77777777" w:rsidR="00A9280A" w:rsidRDefault="00A9280A" w:rsidP="00A9280A">
      <w:pPr>
        <w:pStyle w:val="13"/>
        <w:rPr>
          <w:ins w:id="7216" w:author="User" w:date="2021-09-13T18:20:00Z"/>
          <w:rFonts w:hint="eastAsia"/>
        </w:rPr>
      </w:pPr>
      <w:ins w:id="7217" w:author="User" w:date="2021-09-13T18:20:00Z">
        <w:r>
          <w:rPr>
            <w:rFonts w:hint="eastAsia"/>
          </w:rPr>
          <w:t>本公司將依據作業需求，於教育訓練舉辦前擬定教育訓練計畫並參酌指揮中心公布之疫情現況及評估，經機關核定後實施。</w:t>
        </w:r>
      </w:ins>
    </w:p>
    <w:p w14:paraId="5AC802EC" w14:textId="77777777" w:rsidR="00A9280A" w:rsidRDefault="00A9280A" w:rsidP="00A9280A">
      <w:pPr>
        <w:pStyle w:val="13"/>
        <w:numPr>
          <w:ilvl w:val="0"/>
          <w:numId w:val="446"/>
        </w:numPr>
        <w:ind w:firstLineChars="0"/>
        <w:rPr>
          <w:ins w:id="7218" w:author="User" w:date="2021-09-13T18:20:00Z"/>
          <w:rFonts w:hint="eastAsia"/>
        </w:rPr>
      </w:pPr>
      <w:ins w:id="7219" w:author="User" w:date="2021-09-13T18:20:00Z">
        <w:r>
          <w:rPr>
            <w:rFonts w:hint="eastAsia"/>
          </w:rPr>
          <w:t>司機員行前準備之教育訓練；</w:t>
        </w:r>
        <w:r>
          <w:rPr>
            <w:rFonts w:hint="eastAsia"/>
          </w:rPr>
          <w:t>3</w:t>
        </w:r>
        <w:r>
          <w:rPr>
            <w:rFonts w:hint="eastAsia"/>
          </w:rPr>
          <w:t>小時，內容如下：</w:t>
        </w:r>
      </w:ins>
    </w:p>
    <w:p w14:paraId="46250C79" w14:textId="77777777" w:rsidR="00A9280A" w:rsidRDefault="00A9280A" w:rsidP="00A9280A">
      <w:pPr>
        <w:pStyle w:val="13"/>
        <w:numPr>
          <w:ilvl w:val="0"/>
          <w:numId w:val="447"/>
        </w:numPr>
        <w:ind w:firstLineChars="0"/>
        <w:rPr>
          <w:ins w:id="7220" w:author="User" w:date="2021-09-13T18:20:00Z"/>
          <w:rFonts w:hint="eastAsia"/>
        </w:rPr>
      </w:pPr>
      <w:ins w:id="7221" w:author="User" w:date="2021-09-13T18:20:00Z">
        <w:r>
          <w:rPr>
            <w:rFonts w:hint="eastAsia"/>
          </w:rPr>
          <w:t>車機使用及基礎維護。</w:t>
        </w:r>
      </w:ins>
    </w:p>
    <w:p w14:paraId="165C57A6" w14:textId="77777777" w:rsidR="00A9280A" w:rsidRDefault="00A9280A" w:rsidP="00A9280A">
      <w:pPr>
        <w:pStyle w:val="13"/>
        <w:numPr>
          <w:ilvl w:val="0"/>
          <w:numId w:val="447"/>
        </w:numPr>
        <w:ind w:firstLineChars="0"/>
        <w:rPr>
          <w:ins w:id="7222" w:author="User" w:date="2021-09-13T18:20:00Z"/>
          <w:rFonts w:hint="eastAsia"/>
        </w:rPr>
      </w:pPr>
      <w:ins w:id="7223" w:author="User" w:date="2021-09-13T18:20:00Z">
        <w:r>
          <w:rPr>
            <w:rFonts w:hint="eastAsia"/>
          </w:rPr>
          <w:t>認識螢幕顯示物件。</w:t>
        </w:r>
      </w:ins>
    </w:p>
    <w:p w14:paraId="6F9B3F0A" w14:textId="77777777" w:rsidR="00A9280A" w:rsidRDefault="00A9280A" w:rsidP="00A9280A">
      <w:pPr>
        <w:pStyle w:val="13"/>
        <w:numPr>
          <w:ilvl w:val="0"/>
          <w:numId w:val="447"/>
        </w:numPr>
        <w:ind w:firstLineChars="0"/>
        <w:rPr>
          <w:ins w:id="7224" w:author="User" w:date="2021-09-13T18:20:00Z"/>
          <w:rFonts w:hint="eastAsia"/>
        </w:rPr>
      </w:pPr>
      <w:ins w:id="7225" w:author="User" w:date="2021-09-13T18:20:00Z">
        <w:r>
          <w:rPr>
            <w:rFonts w:hint="eastAsia"/>
          </w:rPr>
          <w:t>基本問題排除。</w:t>
        </w:r>
      </w:ins>
    </w:p>
    <w:p w14:paraId="31CE4444" w14:textId="77777777" w:rsidR="00A9280A" w:rsidRDefault="00A9280A" w:rsidP="00A9280A">
      <w:pPr>
        <w:pStyle w:val="13"/>
        <w:numPr>
          <w:ilvl w:val="0"/>
          <w:numId w:val="447"/>
        </w:numPr>
        <w:ind w:firstLineChars="0"/>
        <w:rPr>
          <w:ins w:id="7226" w:author="User" w:date="2021-09-13T18:20:00Z"/>
          <w:rFonts w:hint="eastAsia"/>
        </w:rPr>
      </w:pPr>
      <w:ins w:id="7227" w:author="User" w:date="2021-09-13T18:20:00Z">
        <w:r>
          <w:rPr>
            <w:rFonts w:hint="eastAsia"/>
          </w:rPr>
          <w:t>及時問題回報。</w:t>
        </w:r>
      </w:ins>
    </w:p>
    <w:p w14:paraId="511DB241" w14:textId="77777777" w:rsidR="00A9280A" w:rsidRDefault="00A9280A" w:rsidP="00A9280A">
      <w:pPr>
        <w:pStyle w:val="13"/>
        <w:numPr>
          <w:ilvl w:val="0"/>
          <w:numId w:val="446"/>
        </w:numPr>
        <w:ind w:firstLineChars="0"/>
        <w:rPr>
          <w:ins w:id="7228" w:author="User" w:date="2021-09-13T18:20:00Z"/>
          <w:rFonts w:hint="eastAsia"/>
        </w:rPr>
      </w:pPr>
      <w:ins w:id="7229" w:author="User" w:date="2021-09-13T18:20:00Z">
        <w:r>
          <w:rPr>
            <w:rFonts w:hint="eastAsia"/>
          </w:rPr>
          <w:t>機關內教育訓練：</w:t>
        </w:r>
        <w:r>
          <w:rPr>
            <w:rFonts w:hint="eastAsia"/>
          </w:rPr>
          <w:t>3</w:t>
        </w:r>
        <w:r>
          <w:rPr>
            <w:rFonts w:hint="eastAsia"/>
          </w:rPr>
          <w:t>小時，內容如下：</w:t>
        </w:r>
      </w:ins>
    </w:p>
    <w:p w14:paraId="7B4C4160" w14:textId="77777777" w:rsidR="00A9280A" w:rsidRDefault="00A9280A" w:rsidP="00A9280A">
      <w:pPr>
        <w:pStyle w:val="13"/>
        <w:numPr>
          <w:ilvl w:val="0"/>
          <w:numId w:val="448"/>
        </w:numPr>
        <w:ind w:firstLineChars="0"/>
        <w:rPr>
          <w:ins w:id="7230" w:author="User" w:date="2021-09-13T18:20:00Z"/>
          <w:rFonts w:hint="eastAsia"/>
        </w:rPr>
      </w:pPr>
      <w:ins w:id="7231" w:author="User" w:date="2021-09-13T18:20:00Z">
        <w:r>
          <w:rPr>
            <w:rFonts w:hint="eastAsia"/>
          </w:rPr>
          <w:t>本系統運作方式簡介。</w:t>
        </w:r>
      </w:ins>
    </w:p>
    <w:p w14:paraId="3774F0F1" w14:textId="77777777" w:rsidR="00A9280A" w:rsidRDefault="00A9280A" w:rsidP="00A9280A">
      <w:pPr>
        <w:pStyle w:val="13"/>
        <w:numPr>
          <w:ilvl w:val="0"/>
          <w:numId w:val="448"/>
        </w:numPr>
        <w:ind w:firstLineChars="0"/>
        <w:rPr>
          <w:ins w:id="7232" w:author="User" w:date="2021-09-13T18:20:00Z"/>
          <w:rFonts w:hint="eastAsia"/>
        </w:rPr>
      </w:pPr>
      <w:ins w:id="7233" w:author="User" w:date="2021-09-13T18:20:00Z">
        <w:r>
          <w:rPr>
            <w:rFonts w:hint="eastAsia"/>
          </w:rPr>
          <w:t>本系統報表查詢與實作演練。</w:t>
        </w:r>
      </w:ins>
    </w:p>
    <w:p w14:paraId="1C4C2B24" w14:textId="77777777" w:rsidR="00A9280A" w:rsidRDefault="00A9280A" w:rsidP="00A9280A">
      <w:pPr>
        <w:pStyle w:val="13"/>
        <w:numPr>
          <w:ilvl w:val="0"/>
          <w:numId w:val="448"/>
        </w:numPr>
        <w:ind w:firstLineChars="0"/>
        <w:rPr>
          <w:ins w:id="7234" w:author="User" w:date="2021-09-13T18:20:00Z"/>
          <w:rFonts w:hint="eastAsia"/>
        </w:rPr>
      </w:pPr>
      <w:ins w:id="7235" w:author="User" w:date="2021-09-13T18:20:00Z">
        <w:r>
          <w:rPr>
            <w:rFonts w:hint="eastAsia"/>
          </w:rPr>
          <w:t>本系統</w:t>
        </w:r>
        <w:r>
          <w:rPr>
            <w:rFonts w:hint="eastAsia"/>
          </w:rPr>
          <w:t>Ma</w:t>
        </w:r>
        <w:r>
          <w:t>p</w:t>
        </w:r>
        <w:r>
          <w:rPr>
            <w:rFonts w:hint="eastAsia"/>
          </w:rPr>
          <w:t>查詢與實作演練。</w:t>
        </w:r>
      </w:ins>
    </w:p>
    <w:p w14:paraId="311FB289" w14:textId="77777777" w:rsidR="00A9280A" w:rsidRDefault="00A9280A" w:rsidP="00A9280A">
      <w:pPr>
        <w:pStyle w:val="13"/>
        <w:numPr>
          <w:ilvl w:val="0"/>
          <w:numId w:val="448"/>
        </w:numPr>
        <w:ind w:firstLineChars="0"/>
        <w:rPr>
          <w:ins w:id="7236" w:author="User" w:date="2021-09-13T18:20:00Z"/>
          <w:rFonts w:hint="eastAsia"/>
        </w:rPr>
      </w:pPr>
      <w:ins w:id="7237" w:author="User" w:date="2021-09-13T18:20:00Z">
        <w:r>
          <w:rPr>
            <w:rFonts w:hint="eastAsia"/>
          </w:rPr>
          <w:t>服務諮詢。</w:t>
        </w:r>
      </w:ins>
    </w:p>
    <w:p w14:paraId="2810FCED" w14:textId="77777777" w:rsidR="00A9280A" w:rsidRDefault="00A9280A" w:rsidP="00A9280A">
      <w:pPr>
        <w:pStyle w:val="13"/>
        <w:numPr>
          <w:ilvl w:val="0"/>
          <w:numId w:val="446"/>
        </w:numPr>
        <w:ind w:firstLineChars="0"/>
        <w:rPr>
          <w:ins w:id="7238" w:author="User" w:date="2021-09-13T18:20:00Z"/>
          <w:rFonts w:hint="eastAsia"/>
        </w:rPr>
      </w:pPr>
      <w:ins w:id="7239" w:author="User" w:date="2021-09-13T18:20:00Z">
        <w:r>
          <w:rPr>
            <w:rFonts w:hint="eastAsia"/>
          </w:rPr>
          <w:t>宣導服務；</w:t>
        </w:r>
        <w:r>
          <w:rPr>
            <w:rFonts w:hint="eastAsia"/>
          </w:rPr>
          <w:t>9</w:t>
        </w:r>
        <w:r>
          <w:rPr>
            <w:rFonts w:hint="eastAsia"/>
          </w:rPr>
          <w:t>小時</w:t>
        </w:r>
      </w:ins>
    </w:p>
    <w:p w14:paraId="2EC3CAB1" w14:textId="77777777" w:rsidR="00A9280A" w:rsidRDefault="00A9280A" w:rsidP="00A9280A">
      <w:pPr>
        <w:pStyle w:val="13"/>
        <w:ind w:left="844" w:firstLineChars="0" w:firstLine="0"/>
        <w:rPr>
          <w:ins w:id="7240" w:author="User" w:date="2021-09-13T18:20:00Z"/>
          <w:rFonts w:hint="eastAsia"/>
        </w:rPr>
      </w:pPr>
      <w:ins w:id="7241" w:author="User" w:date="2021-09-13T18:20:00Z">
        <w:r>
          <w:rPr>
            <w:rFonts w:hint="eastAsia"/>
          </w:rPr>
          <w:t>外縣市觀摩。</w:t>
        </w:r>
      </w:ins>
    </w:p>
    <w:p w14:paraId="7F8CEF22" w14:textId="5CBEF5F8" w:rsidR="00A9280A" w:rsidRDefault="00A9280A" w:rsidP="00E30B92">
      <w:pPr>
        <w:pStyle w:val="13"/>
        <w:rPr>
          <w:ins w:id="7242" w:author="User" w:date="2021-09-13T18:18:00Z"/>
          <w:rFonts w:cs="Arial" w:hint="eastAsia"/>
          <w:color w:val="000000" w:themeColor="text1"/>
          <w:shd w:val="clear" w:color="auto" w:fill="FFFFFF"/>
        </w:rPr>
      </w:pPr>
    </w:p>
    <w:p w14:paraId="24EF066F" w14:textId="00D693EA" w:rsidR="00A9280A" w:rsidRDefault="00A9280A" w:rsidP="00E30B92">
      <w:pPr>
        <w:pStyle w:val="13"/>
        <w:rPr>
          <w:ins w:id="7243" w:author="User" w:date="2021-09-13T18:18:00Z"/>
          <w:rFonts w:cs="Arial" w:hint="eastAsia"/>
          <w:color w:val="000000" w:themeColor="text1"/>
          <w:shd w:val="clear" w:color="auto" w:fill="FFFFFF"/>
        </w:rPr>
      </w:pPr>
    </w:p>
    <w:p w14:paraId="42F52557" w14:textId="51A65053" w:rsidR="00A9280A" w:rsidRDefault="00A9280A" w:rsidP="00E30B92">
      <w:pPr>
        <w:pStyle w:val="13"/>
        <w:rPr>
          <w:ins w:id="7244" w:author="User" w:date="2021-09-13T18:18:00Z"/>
          <w:rFonts w:cs="Arial" w:hint="eastAsia"/>
          <w:color w:val="000000" w:themeColor="text1"/>
          <w:shd w:val="clear" w:color="auto" w:fill="FFFFFF"/>
        </w:rPr>
      </w:pPr>
    </w:p>
    <w:p w14:paraId="74645DA9" w14:textId="496A109C" w:rsidR="00A9280A" w:rsidRDefault="00A9280A" w:rsidP="00E30B92">
      <w:pPr>
        <w:pStyle w:val="13"/>
        <w:rPr>
          <w:ins w:id="7245" w:author="User" w:date="2021-09-13T18:18:00Z"/>
          <w:rFonts w:cs="Arial" w:hint="eastAsia"/>
          <w:color w:val="000000" w:themeColor="text1"/>
          <w:shd w:val="clear" w:color="auto" w:fill="FFFFFF"/>
        </w:rPr>
      </w:pPr>
    </w:p>
    <w:p w14:paraId="050C0006" w14:textId="3869A75E" w:rsidR="00A9280A" w:rsidRDefault="00A9280A" w:rsidP="00E30B92">
      <w:pPr>
        <w:pStyle w:val="13"/>
        <w:rPr>
          <w:ins w:id="7246" w:author="User" w:date="2021-09-13T18:18:00Z"/>
          <w:rFonts w:cs="Arial" w:hint="eastAsia"/>
          <w:color w:val="000000" w:themeColor="text1"/>
          <w:shd w:val="clear" w:color="auto" w:fill="FFFFFF"/>
        </w:rPr>
      </w:pPr>
    </w:p>
    <w:p w14:paraId="48469C09" w14:textId="57DCEBC5" w:rsidR="00A9280A" w:rsidRDefault="00A9280A" w:rsidP="00E30B92">
      <w:pPr>
        <w:pStyle w:val="13"/>
        <w:rPr>
          <w:ins w:id="7247" w:author="User" w:date="2021-09-13T18:18:00Z"/>
          <w:rFonts w:cs="Arial" w:hint="eastAsia"/>
          <w:color w:val="000000" w:themeColor="text1"/>
          <w:shd w:val="clear" w:color="auto" w:fill="FFFFFF"/>
        </w:rPr>
      </w:pPr>
    </w:p>
    <w:p w14:paraId="514DD0FD" w14:textId="31574D62" w:rsidR="00A9280A" w:rsidRDefault="00A9280A" w:rsidP="00E30B92">
      <w:pPr>
        <w:pStyle w:val="13"/>
        <w:rPr>
          <w:ins w:id="7248" w:author="User" w:date="2021-09-13T18:18:00Z"/>
          <w:rFonts w:cs="Arial" w:hint="eastAsia"/>
          <w:color w:val="000000" w:themeColor="text1"/>
          <w:shd w:val="clear" w:color="auto" w:fill="FFFFFF"/>
        </w:rPr>
      </w:pPr>
    </w:p>
    <w:p w14:paraId="74D54B24" w14:textId="08E2D206" w:rsidR="00974DCA" w:rsidRDefault="00974DCA">
      <w:pPr>
        <w:pStyle w:val="afb"/>
        <w:keepNext/>
        <w:ind w:left="200" w:hanging="200"/>
        <w:rPr>
          <w:ins w:id="7249" w:author="User" w:date="2021-09-14T15:46:00Z"/>
          <w:rFonts w:hint="eastAsia"/>
        </w:rPr>
        <w:pPrChange w:id="7250" w:author="User" w:date="2021-09-14T15:46:00Z">
          <w:pPr>
            <w:ind w:left="280" w:hanging="280"/>
          </w:pPr>
        </w:pPrChange>
      </w:pPr>
      <w:bookmarkStart w:id="7251" w:name="_Toc85792206"/>
      <w:ins w:id="7252" w:author="User" w:date="2021-09-14T15:46: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7253" w:author="User" w:date="2021-09-14T15:46:00Z">
        <w:r w:rsidR="00853FBC">
          <w:rPr>
            <w:rFonts w:hint="eastAsia"/>
            <w:noProof/>
          </w:rPr>
          <w:t>二十一</w:t>
        </w:r>
        <w:r>
          <w:rPr>
            <w:rFonts w:hint="eastAsia"/>
          </w:rPr>
          <w:fldChar w:fldCharType="end"/>
        </w:r>
        <w:r>
          <w:rPr>
            <w:rFonts w:hint="eastAsia"/>
          </w:rPr>
          <w:t>：教育訓練預備課表</w:t>
        </w:r>
        <w:bookmarkEnd w:id="7251"/>
      </w:ins>
    </w:p>
    <w:tbl>
      <w:tblPr>
        <w:tblStyle w:val="a9"/>
        <w:tblW w:w="8500" w:type="dxa"/>
        <w:tblLook w:val="04A0" w:firstRow="1" w:lastRow="0" w:firstColumn="1" w:lastColumn="0" w:noHBand="0" w:noVBand="1"/>
      </w:tblPr>
      <w:tblGrid>
        <w:gridCol w:w="846"/>
        <w:gridCol w:w="3969"/>
        <w:gridCol w:w="1701"/>
        <w:gridCol w:w="1984"/>
      </w:tblGrid>
      <w:tr w:rsidR="00A9280A" w:rsidRPr="00C06385" w14:paraId="4E6988F4" w14:textId="77777777" w:rsidTr="00A9280A">
        <w:trPr>
          <w:ins w:id="7254" w:author="User" w:date="2021-09-13T18:20:00Z"/>
        </w:trPr>
        <w:tc>
          <w:tcPr>
            <w:tcW w:w="846" w:type="dxa"/>
            <w:vAlign w:val="center"/>
          </w:tcPr>
          <w:p w14:paraId="76B0B853" w14:textId="77777777" w:rsidR="00A9280A" w:rsidRPr="00CE1BAE" w:rsidRDefault="00A9280A" w:rsidP="00A9280A">
            <w:pPr>
              <w:ind w:left="280" w:hanging="280"/>
              <w:rPr>
                <w:ins w:id="7255" w:author="User" w:date="2021-09-13T18:20:00Z"/>
                <w:rFonts w:hint="eastAsia"/>
              </w:rPr>
            </w:pPr>
            <w:ins w:id="7256" w:author="User" w:date="2021-09-13T18:20:00Z">
              <w:r w:rsidRPr="00CE1BAE">
                <w:rPr>
                  <w:rFonts w:hint="eastAsia"/>
                </w:rPr>
                <w:t>項次</w:t>
              </w:r>
            </w:ins>
          </w:p>
        </w:tc>
        <w:tc>
          <w:tcPr>
            <w:tcW w:w="3969" w:type="dxa"/>
            <w:vAlign w:val="center"/>
          </w:tcPr>
          <w:p w14:paraId="749C3AF1" w14:textId="77777777" w:rsidR="00A9280A" w:rsidRPr="00CE1BAE" w:rsidRDefault="00A9280A" w:rsidP="00A9280A">
            <w:pPr>
              <w:ind w:left="280" w:hanging="280"/>
              <w:rPr>
                <w:ins w:id="7257" w:author="User" w:date="2021-09-13T18:20:00Z"/>
                <w:rFonts w:hint="eastAsia"/>
              </w:rPr>
            </w:pPr>
            <w:ins w:id="7258" w:author="User" w:date="2021-09-13T18:20:00Z">
              <w:r w:rsidRPr="00CE1BAE">
                <w:rPr>
                  <w:rFonts w:hint="eastAsia"/>
                </w:rPr>
                <w:t>訓練項目</w:t>
              </w:r>
            </w:ins>
          </w:p>
        </w:tc>
        <w:tc>
          <w:tcPr>
            <w:tcW w:w="1701" w:type="dxa"/>
            <w:vAlign w:val="center"/>
          </w:tcPr>
          <w:p w14:paraId="288E13E2" w14:textId="77777777" w:rsidR="00A9280A" w:rsidRPr="00CE1BAE" w:rsidRDefault="00A9280A" w:rsidP="00A9280A">
            <w:pPr>
              <w:ind w:left="280" w:hanging="280"/>
              <w:rPr>
                <w:ins w:id="7259" w:author="User" w:date="2021-09-13T18:20:00Z"/>
                <w:rFonts w:hint="eastAsia"/>
              </w:rPr>
            </w:pPr>
            <w:ins w:id="7260" w:author="User" w:date="2021-09-13T18:20:00Z">
              <w:r w:rsidRPr="00CE1BAE">
                <w:rPr>
                  <w:rFonts w:hint="eastAsia"/>
                </w:rPr>
                <w:t>時數</w:t>
              </w:r>
            </w:ins>
          </w:p>
        </w:tc>
        <w:tc>
          <w:tcPr>
            <w:tcW w:w="1984" w:type="dxa"/>
            <w:vAlign w:val="center"/>
          </w:tcPr>
          <w:p w14:paraId="6D9D80F8" w14:textId="77777777" w:rsidR="00A9280A" w:rsidRPr="00CE1BAE" w:rsidRDefault="00A9280A" w:rsidP="00A9280A">
            <w:pPr>
              <w:ind w:left="280" w:hanging="280"/>
              <w:rPr>
                <w:ins w:id="7261" w:author="User" w:date="2021-09-13T18:20:00Z"/>
                <w:rFonts w:hint="eastAsia"/>
              </w:rPr>
            </w:pPr>
            <w:ins w:id="7262" w:author="User" w:date="2021-09-13T18:20:00Z">
              <w:r w:rsidRPr="00CE1BAE">
                <w:rPr>
                  <w:rFonts w:hint="eastAsia"/>
                </w:rPr>
                <w:t>講師</w:t>
              </w:r>
            </w:ins>
          </w:p>
        </w:tc>
      </w:tr>
      <w:tr w:rsidR="00A9280A" w:rsidRPr="00C06385" w14:paraId="77445A78" w14:textId="77777777" w:rsidTr="00A9280A">
        <w:trPr>
          <w:ins w:id="7263" w:author="User" w:date="2021-09-13T18:20:00Z"/>
        </w:trPr>
        <w:tc>
          <w:tcPr>
            <w:tcW w:w="846" w:type="dxa"/>
            <w:vAlign w:val="center"/>
          </w:tcPr>
          <w:p w14:paraId="41B7D0FB" w14:textId="77777777" w:rsidR="00A9280A" w:rsidRPr="00CE1BAE" w:rsidRDefault="00A9280A" w:rsidP="00A9280A">
            <w:pPr>
              <w:ind w:left="280" w:hanging="280"/>
              <w:rPr>
                <w:ins w:id="7264" w:author="User" w:date="2021-09-13T18:20:00Z"/>
                <w:rFonts w:hint="eastAsia"/>
              </w:rPr>
            </w:pPr>
            <w:ins w:id="7265" w:author="User" w:date="2021-09-13T18:20:00Z">
              <w:r w:rsidRPr="00CE1BAE">
                <w:t>1</w:t>
              </w:r>
            </w:ins>
          </w:p>
        </w:tc>
        <w:tc>
          <w:tcPr>
            <w:tcW w:w="3969" w:type="dxa"/>
            <w:vAlign w:val="center"/>
          </w:tcPr>
          <w:p w14:paraId="43D90CF1" w14:textId="61E431FA" w:rsidR="00A9280A" w:rsidRPr="00CE1BAE" w:rsidRDefault="00A9280A" w:rsidP="00A9280A">
            <w:pPr>
              <w:ind w:left="280" w:hanging="280"/>
              <w:rPr>
                <w:ins w:id="7266" w:author="User" w:date="2021-09-13T18:20:00Z"/>
                <w:rStyle w:val="fontstyle01"/>
                <w:rFonts w:ascii="標楷體" w:eastAsia="標楷體" w:hAnsi="標楷體" w:hint="default"/>
                <w:bCs/>
                <w:color w:val="auto"/>
                <w:sz w:val="28"/>
                <w:szCs w:val="28"/>
              </w:rPr>
            </w:pPr>
            <w:ins w:id="7267" w:author="User" w:date="2021-09-13T18:20:00Z">
              <w:r w:rsidRPr="00CE1BAE">
                <w:rPr>
                  <w:rStyle w:val="fontstyle01"/>
                  <w:rFonts w:ascii="標楷體" w:eastAsia="標楷體" w:hAnsi="標楷體" w:hint="default"/>
                  <w:color w:val="auto"/>
                  <w:sz w:val="28"/>
                  <w:szCs w:val="28"/>
                </w:rPr>
                <w:t>車機司機教育訓練(</w:t>
              </w:r>
            </w:ins>
            <w:ins w:id="7268" w:author="User" w:date="2021-10-21T13:53:00Z">
              <w:r w:rsidR="00C13EC9">
                <w:rPr>
                  <w:rStyle w:val="fontstyle01"/>
                  <w:rFonts w:ascii="標楷體" w:eastAsia="標楷體" w:hAnsi="標楷體" w:hint="default"/>
                  <w:color w:val="auto"/>
                  <w:sz w:val="28"/>
                  <w:szCs w:val="28"/>
                </w:rPr>
                <w:t>1</w:t>
              </w:r>
            </w:ins>
            <w:ins w:id="7269" w:author="User" w:date="2021-09-13T18:20:00Z">
              <w:r w:rsidRPr="00CE1BAE">
                <w:rPr>
                  <w:rStyle w:val="fontstyle01"/>
                  <w:rFonts w:ascii="標楷體" w:eastAsia="標楷體" w:hAnsi="標楷體" w:hint="default"/>
                  <w:color w:val="auto"/>
                  <w:sz w:val="28"/>
                  <w:szCs w:val="28"/>
                </w:rPr>
                <w:t>場次)</w:t>
              </w:r>
            </w:ins>
          </w:p>
          <w:p w14:paraId="78D258A2" w14:textId="77777777" w:rsidR="00A9280A" w:rsidRPr="00CE1BAE" w:rsidRDefault="00A9280A" w:rsidP="00A9280A">
            <w:pPr>
              <w:ind w:left="280" w:hanging="280"/>
              <w:rPr>
                <w:ins w:id="7270" w:author="User" w:date="2021-09-13T18:20:00Z"/>
                <w:rStyle w:val="fontstyle01"/>
                <w:rFonts w:ascii="標楷體" w:eastAsia="標楷體" w:hAnsi="標楷體" w:hint="default"/>
                <w:bCs/>
                <w:color w:val="auto"/>
                <w:sz w:val="28"/>
                <w:szCs w:val="28"/>
              </w:rPr>
            </w:pPr>
            <w:ins w:id="7271" w:author="User" w:date="2021-09-13T18:20:00Z">
              <w:r w:rsidRPr="00CE1BAE">
                <w:rPr>
                  <w:rStyle w:val="fontstyle01"/>
                  <w:rFonts w:ascii="標楷體" w:eastAsia="標楷體" w:hAnsi="標楷體" w:hint="default"/>
                  <w:color w:val="auto"/>
                  <w:sz w:val="28"/>
                  <w:szCs w:val="28"/>
                </w:rPr>
                <w:t>車機使用及基礎維護。</w:t>
              </w:r>
            </w:ins>
          </w:p>
          <w:p w14:paraId="389F2BF3" w14:textId="77777777" w:rsidR="00A9280A" w:rsidRPr="00CE1BAE" w:rsidRDefault="00A9280A" w:rsidP="00A9280A">
            <w:pPr>
              <w:ind w:left="280" w:hanging="280"/>
              <w:rPr>
                <w:ins w:id="7272" w:author="User" w:date="2021-09-13T18:20:00Z"/>
                <w:rStyle w:val="fontstyle01"/>
                <w:rFonts w:ascii="標楷體" w:eastAsia="標楷體" w:hAnsi="標楷體" w:hint="default"/>
                <w:bCs/>
                <w:color w:val="auto"/>
                <w:sz w:val="28"/>
                <w:szCs w:val="28"/>
              </w:rPr>
            </w:pPr>
            <w:ins w:id="7273" w:author="User" w:date="2021-09-13T18:20:00Z">
              <w:r w:rsidRPr="00CE1BAE">
                <w:rPr>
                  <w:rStyle w:val="fontstyle01"/>
                  <w:rFonts w:ascii="標楷體" w:eastAsia="標楷體" w:hAnsi="標楷體" w:hint="default"/>
                  <w:color w:val="auto"/>
                  <w:sz w:val="28"/>
                  <w:szCs w:val="28"/>
                </w:rPr>
                <w:t>認識螢幕顯示物件。</w:t>
              </w:r>
            </w:ins>
          </w:p>
          <w:p w14:paraId="4D65CEBC" w14:textId="77777777" w:rsidR="00A9280A" w:rsidRPr="00CE1BAE" w:rsidRDefault="00A9280A" w:rsidP="00A9280A">
            <w:pPr>
              <w:ind w:left="280" w:hanging="280"/>
              <w:rPr>
                <w:ins w:id="7274" w:author="User" w:date="2021-09-13T18:20:00Z"/>
                <w:rStyle w:val="fontstyle01"/>
                <w:rFonts w:ascii="標楷體" w:eastAsia="標楷體" w:hAnsi="標楷體" w:hint="default"/>
                <w:bCs/>
                <w:color w:val="auto"/>
                <w:sz w:val="28"/>
                <w:szCs w:val="28"/>
              </w:rPr>
            </w:pPr>
            <w:ins w:id="7275" w:author="User" w:date="2021-09-13T18:20:00Z">
              <w:r w:rsidRPr="00CE1BAE">
                <w:rPr>
                  <w:rStyle w:val="fontstyle01"/>
                  <w:rFonts w:ascii="標楷體" w:eastAsia="標楷體" w:hAnsi="標楷體" w:hint="default"/>
                  <w:color w:val="auto"/>
                  <w:sz w:val="28"/>
                  <w:szCs w:val="28"/>
                </w:rPr>
                <w:t>基本問題排除。</w:t>
              </w:r>
            </w:ins>
          </w:p>
          <w:p w14:paraId="55B8EABF" w14:textId="77777777" w:rsidR="00A9280A" w:rsidRPr="00CE1BAE" w:rsidRDefault="00A9280A" w:rsidP="00A9280A">
            <w:pPr>
              <w:ind w:left="280" w:hanging="280"/>
              <w:rPr>
                <w:ins w:id="7276" w:author="User" w:date="2021-09-13T18:20:00Z"/>
                <w:rStyle w:val="fontstyle01"/>
                <w:rFonts w:ascii="標楷體" w:eastAsia="標楷體" w:hAnsi="標楷體" w:hint="default"/>
                <w:bCs/>
                <w:color w:val="auto"/>
                <w:sz w:val="28"/>
                <w:szCs w:val="28"/>
              </w:rPr>
            </w:pPr>
            <w:ins w:id="7277" w:author="User" w:date="2021-09-13T18:20:00Z">
              <w:r w:rsidRPr="00CE1BAE">
                <w:rPr>
                  <w:rStyle w:val="fontstyle01"/>
                  <w:rFonts w:ascii="標楷體" w:eastAsia="標楷體" w:hAnsi="標楷體" w:hint="default"/>
                  <w:color w:val="auto"/>
                  <w:sz w:val="28"/>
                  <w:szCs w:val="28"/>
                </w:rPr>
                <w:t>及時問題回報。</w:t>
              </w:r>
            </w:ins>
          </w:p>
          <w:p w14:paraId="3212832B" w14:textId="77777777" w:rsidR="00A9280A" w:rsidRPr="00CE1BAE" w:rsidRDefault="00A9280A" w:rsidP="00A9280A">
            <w:pPr>
              <w:ind w:left="280" w:hanging="280"/>
              <w:rPr>
                <w:ins w:id="7278" w:author="User" w:date="2021-09-13T18:20:00Z"/>
                <w:rFonts w:hint="eastAsia"/>
              </w:rPr>
            </w:pPr>
            <w:ins w:id="7279" w:author="User" w:date="2021-09-13T18:20:00Z">
              <w:r w:rsidRPr="00CE1BAE">
                <w:rPr>
                  <w:rStyle w:val="fontstyle01"/>
                  <w:rFonts w:ascii="標楷體" w:eastAsia="標楷體" w:hAnsi="標楷體" w:hint="default"/>
                  <w:color w:val="auto"/>
                  <w:sz w:val="28"/>
                  <w:szCs w:val="28"/>
                </w:rPr>
                <w:t>提問時間。</w:t>
              </w:r>
            </w:ins>
          </w:p>
        </w:tc>
        <w:tc>
          <w:tcPr>
            <w:tcW w:w="1701" w:type="dxa"/>
            <w:vAlign w:val="center"/>
          </w:tcPr>
          <w:p w14:paraId="0B3EE40A" w14:textId="77777777" w:rsidR="00A9280A" w:rsidRPr="00CE1BAE" w:rsidRDefault="00A9280A" w:rsidP="00A9280A">
            <w:pPr>
              <w:ind w:left="280" w:hanging="280"/>
              <w:rPr>
                <w:ins w:id="7280" w:author="User" w:date="2021-09-13T18:20:00Z"/>
                <w:rFonts w:hint="eastAsia"/>
              </w:rPr>
            </w:pPr>
          </w:p>
          <w:p w14:paraId="06BEF7D4" w14:textId="77777777" w:rsidR="00A9280A" w:rsidRPr="00CE1BAE" w:rsidRDefault="00A9280A" w:rsidP="00A9280A">
            <w:pPr>
              <w:ind w:left="280" w:hanging="280"/>
              <w:rPr>
                <w:ins w:id="7281" w:author="User" w:date="2021-09-13T18:20:00Z"/>
                <w:rFonts w:hint="eastAsia"/>
              </w:rPr>
            </w:pPr>
            <w:ins w:id="7282" w:author="User" w:date="2021-09-13T18:20:00Z">
              <w:r w:rsidRPr="00CE1BAE">
                <w:t>20</w:t>
              </w:r>
              <w:r w:rsidRPr="00CE1BAE">
                <w:t>分鐘</w:t>
              </w:r>
              <w:r w:rsidRPr="00CE1BAE">
                <w:t>/</w:t>
              </w:r>
              <w:r w:rsidRPr="00CE1BAE">
                <w:t>場</w:t>
              </w:r>
            </w:ins>
          </w:p>
          <w:p w14:paraId="67362939" w14:textId="77777777" w:rsidR="00A9280A" w:rsidRPr="00CE1BAE" w:rsidRDefault="00A9280A" w:rsidP="00A9280A">
            <w:pPr>
              <w:ind w:left="280" w:hanging="280"/>
              <w:rPr>
                <w:ins w:id="7283" w:author="User" w:date="2021-09-13T18:20:00Z"/>
                <w:rFonts w:hint="eastAsia"/>
              </w:rPr>
            </w:pPr>
            <w:ins w:id="7284" w:author="User" w:date="2021-09-13T18:20:00Z">
              <w:r w:rsidRPr="00CE1BAE">
                <w:t>15</w:t>
              </w:r>
              <w:r w:rsidRPr="00CE1BAE">
                <w:t>分鐘</w:t>
              </w:r>
              <w:r w:rsidRPr="00CE1BAE">
                <w:t>/</w:t>
              </w:r>
              <w:r w:rsidRPr="00CE1BAE">
                <w:t>場</w:t>
              </w:r>
            </w:ins>
          </w:p>
          <w:p w14:paraId="23D86C2A" w14:textId="77777777" w:rsidR="00A9280A" w:rsidRPr="00CE1BAE" w:rsidRDefault="00A9280A" w:rsidP="00A9280A">
            <w:pPr>
              <w:ind w:left="280" w:hanging="280"/>
              <w:rPr>
                <w:ins w:id="7285" w:author="User" w:date="2021-09-13T18:20:00Z"/>
                <w:rFonts w:hint="eastAsia"/>
              </w:rPr>
            </w:pPr>
            <w:ins w:id="7286" w:author="User" w:date="2021-09-13T18:20:00Z">
              <w:r w:rsidRPr="00CE1BAE">
                <w:t>20</w:t>
              </w:r>
              <w:r w:rsidRPr="00CE1BAE">
                <w:t>分鐘</w:t>
              </w:r>
              <w:r w:rsidRPr="00CE1BAE">
                <w:t>/</w:t>
              </w:r>
              <w:r w:rsidRPr="00CE1BAE">
                <w:t>場</w:t>
              </w:r>
            </w:ins>
          </w:p>
          <w:p w14:paraId="40BA55C8" w14:textId="77777777" w:rsidR="00A9280A" w:rsidRPr="00CE1BAE" w:rsidRDefault="00A9280A" w:rsidP="00A9280A">
            <w:pPr>
              <w:ind w:left="280" w:hanging="280"/>
              <w:rPr>
                <w:ins w:id="7287" w:author="User" w:date="2021-09-13T18:20:00Z"/>
                <w:rFonts w:hint="eastAsia"/>
              </w:rPr>
            </w:pPr>
            <w:ins w:id="7288" w:author="User" w:date="2021-09-13T18:20:00Z">
              <w:r w:rsidRPr="00CE1BAE">
                <w:t>20</w:t>
              </w:r>
              <w:r w:rsidRPr="00CE1BAE">
                <w:t>分鐘</w:t>
              </w:r>
              <w:r w:rsidRPr="00CE1BAE">
                <w:t>/</w:t>
              </w:r>
              <w:r w:rsidRPr="00CE1BAE">
                <w:t>場</w:t>
              </w:r>
            </w:ins>
          </w:p>
          <w:p w14:paraId="4779C148" w14:textId="77777777" w:rsidR="00A9280A" w:rsidRPr="00CE1BAE" w:rsidRDefault="00A9280A" w:rsidP="00A9280A">
            <w:pPr>
              <w:ind w:left="280" w:hanging="280"/>
              <w:rPr>
                <w:ins w:id="7289" w:author="User" w:date="2021-09-13T18:20:00Z"/>
                <w:rFonts w:hint="eastAsia"/>
              </w:rPr>
            </w:pPr>
            <w:ins w:id="7290" w:author="User" w:date="2021-09-13T18:20:00Z">
              <w:r w:rsidRPr="00CE1BAE">
                <w:t>15</w:t>
              </w:r>
              <w:r w:rsidRPr="00CE1BAE">
                <w:t>分鐘</w:t>
              </w:r>
              <w:r w:rsidRPr="00CE1BAE">
                <w:t>/</w:t>
              </w:r>
              <w:r w:rsidRPr="00CE1BAE">
                <w:t>場</w:t>
              </w:r>
            </w:ins>
          </w:p>
        </w:tc>
        <w:tc>
          <w:tcPr>
            <w:tcW w:w="1984" w:type="dxa"/>
            <w:vAlign w:val="center"/>
          </w:tcPr>
          <w:p w14:paraId="24F8C904" w14:textId="77777777" w:rsidR="00A9280A" w:rsidRPr="00CE1BAE" w:rsidRDefault="00A9280A" w:rsidP="00A9280A">
            <w:pPr>
              <w:ind w:left="280" w:hanging="280"/>
              <w:rPr>
                <w:ins w:id="7291" w:author="User" w:date="2021-09-13T18:20:00Z"/>
                <w:rFonts w:hint="eastAsia"/>
              </w:rPr>
            </w:pPr>
            <w:ins w:id="7292" w:author="User" w:date="2021-09-13T18:20:00Z">
              <w:r w:rsidRPr="00CE1BAE">
                <w:rPr>
                  <w:rFonts w:hint="eastAsia"/>
                </w:rPr>
                <w:t>王仁傑</w:t>
              </w:r>
            </w:ins>
          </w:p>
        </w:tc>
      </w:tr>
      <w:tr w:rsidR="00A9280A" w:rsidRPr="00C06385" w14:paraId="0F5AAFFE" w14:textId="77777777" w:rsidTr="00A9280A">
        <w:trPr>
          <w:ins w:id="7293" w:author="User" w:date="2021-09-13T18:20:00Z"/>
        </w:trPr>
        <w:tc>
          <w:tcPr>
            <w:tcW w:w="846" w:type="dxa"/>
            <w:vAlign w:val="center"/>
          </w:tcPr>
          <w:p w14:paraId="144F9A65" w14:textId="77777777" w:rsidR="00A9280A" w:rsidRPr="00CE1BAE" w:rsidRDefault="00A9280A" w:rsidP="00A9280A">
            <w:pPr>
              <w:ind w:left="280" w:hanging="280"/>
              <w:rPr>
                <w:ins w:id="7294" w:author="User" w:date="2021-09-13T18:20:00Z"/>
                <w:rFonts w:hint="eastAsia"/>
              </w:rPr>
            </w:pPr>
            <w:ins w:id="7295" w:author="User" w:date="2021-09-13T18:20:00Z">
              <w:r w:rsidRPr="00CE1BAE">
                <w:t>2</w:t>
              </w:r>
            </w:ins>
          </w:p>
        </w:tc>
        <w:tc>
          <w:tcPr>
            <w:tcW w:w="3969" w:type="dxa"/>
            <w:vAlign w:val="center"/>
          </w:tcPr>
          <w:p w14:paraId="4CE2BE47" w14:textId="5C67773B" w:rsidR="00A9280A" w:rsidRPr="00CE1BAE" w:rsidRDefault="00A9280A" w:rsidP="00A9280A">
            <w:pPr>
              <w:ind w:left="280" w:hanging="280"/>
              <w:rPr>
                <w:ins w:id="7296" w:author="User" w:date="2021-09-13T18:20:00Z"/>
                <w:rStyle w:val="fontstyle01"/>
                <w:rFonts w:ascii="標楷體" w:eastAsia="標楷體" w:hAnsi="標楷體" w:hint="default"/>
                <w:bCs/>
                <w:color w:val="auto"/>
                <w:sz w:val="28"/>
                <w:szCs w:val="28"/>
              </w:rPr>
            </w:pPr>
            <w:ins w:id="7297" w:author="User" w:date="2021-09-13T18:20:00Z">
              <w:r w:rsidRPr="00CE1BAE">
                <w:rPr>
                  <w:rStyle w:val="fontstyle01"/>
                  <w:rFonts w:ascii="標楷體" w:eastAsia="標楷體" w:hAnsi="標楷體" w:hint="default"/>
                  <w:color w:val="auto"/>
                  <w:sz w:val="28"/>
                  <w:szCs w:val="28"/>
                </w:rPr>
                <w:t>局內教育訓練(</w:t>
              </w:r>
            </w:ins>
            <w:ins w:id="7298" w:author="User" w:date="2021-10-21T13:53:00Z">
              <w:r w:rsidR="00C13EC9">
                <w:rPr>
                  <w:rStyle w:val="fontstyle01"/>
                  <w:rFonts w:ascii="標楷體" w:eastAsia="標楷體" w:hAnsi="標楷體" w:hint="default"/>
                  <w:color w:val="auto"/>
                  <w:sz w:val="28"/>
                  <w:szCs w:val="28"/>
                </w:rPr>
                <w:t>1</w:t>
              </w:r>
            </w:ins>
            <w:ins w:id="7299" w:author="User" w:date="2021-09-13T18:20:00Z">
              <w:r w:rsidRPr="00CE1BAE">
                <w:rPr>
                  <w:rStyle w:val="fontstyle01"/>
                  <w:rFonts w:ascii="標楷體" w:eastAsia="標楷體" w:hAnsi="標楷體" w:hint="default"/>
                  <w:color w:val="auto"/>
                  <w:sz w:val="28"/>
                  <w:szCs w:val="28"/>
                </w:rPr>
                <w:t>場次)</w:t>
              </w:r>
            </w:ins>
          </w:p>
          <w:p w14:paraId="31AA7C5D" w14:textId="77777777" w:rsidR="00A9280A" w:rsidRPr="00CE1BAE" w:rsidRDefault="00A9280A" w:rsidP="00A9280A">
            <w:pPr>
              <w:ind w:left="280" w:hanging="280"/>
              <w:rPr>
                <w:ins w:id="7300" w:author="User" w:date="2021-09-13T18:20:00Z"/>
                <w:rStyle w:val="fontstyle01"/>
                <w:rFonts w:ascii="標楷體" w:eastAsia="標楷體" w:hAnsi="標楷體" w:hint="default"/>
                <w:bCs/>
                <w:color w:val="auto"/>
                <w:sz w:val="28"/>
                <w:szCs w:val="28"/>
              </w:rPr>
            </w:pPr>
            <w:ins w:id="7301" w:author="User" w:date="2021-09-13T18:20:00Z">
              <w:r w:rsidRPr="00CE1BAE">
                <w:rPr>
                  <w:rStyle w:val="fontstyle01"/>
                  <w:rFonts w:ascii="標楷體" w:eastAsia="標楷體" w:hAnsi="標楷體" w:hint="default"/>
                  <w:color w:val="auto"/>
                  <w:sz w:val="28"/>
                  <w:szCs w:val="28"/>
                </w:rPr>
                <w:t>本系統運作方式簡介。</w:t>
              </w:r>
            </w:ins>
          </w:p>
          <w:p w14:paraId="7471DC11" w14:textId="77777777" w:rsidR="00A9280A" w:rsidRPr="00CE1BAE" w:rsidRDefault="00A9280A" w:rsidP="00A9280A">
            <w:pPr>
              <w:ind w:left="280" w:hanging="280"/>
              <w:rPr>
                <w:ins w:id="7302" w:author="User" w:date="2021-09-13T18:20:00Z"/>
                <w:rStyle w:val="fontstyle01"/>
                <w:rFonts w:ascii="標楷體" w:eastAsia="標楷體" w:hAnsi="標楷體" w:hint="default"/>
                <w:bCs/>
                <w:color w:val="auto"/>
                <w:sz w:val="28"/>
                <w:szCs w:val="28"/>
              </w:rPr>
            </w:pPr>
            <w:ins w:id="7303" w:author="User" w:date="2021-09-13T18:20:00Z">
              <w:r w:rsidRPr="00CE1BAE">
                <w:rPr>
                  <w:rStyle w:val="fontstyle01"/>
                  <w:rFonts w:ascii="標楷體" w:eastAsia="標楷體" w:hAnsi="標楷體" w:hint="default"/>
                  <w:color w:val="auto"/>
                  <w:sz w:val="28"/>
                  <w:szCs w:val="28"/>
                </w:rPr>
                <w:t>本系統報表查詢與實作演練。</w:t>
              </w:r>
            </w:ins>
          </w:p>
          <w:p w14:paraId="4F1461AD" w14:textId="77777777" w:rsidR="00A9280A" w:rsidRPr="00CE1BAE" w:rsidRDefault="00A9280A" w:rsidP="00A9280A">
            <w:pPr>
              <w:ind w:left="280" w:hanging="280"/>
              <w:rPr>
                <w:ins w:id="7304" w:author="User" w:date="2021-09-13T18:20:00Z"/>
                <w:rStyle w:val="fontstyle01"/>
                <w:rFonts w:ascii="標楷體" w:eastAsia="標楷體" w:hAnsi="標楷體" w:hint="default"/>
                <w:bCs/>
                <w:color w:val="auto"/>
                <w:sz w:val="28"/>
                <w:szCs w:val="28"/>
              </w:rPr>
            </w:pPr>
            <w:ins w:id="7305" w:author="User" w:date="2021-09-13T18:20:00Z">
              <w:r w:rsidRPr="00CE1BAE">
                <w:rPr>
                  <w:rStyle w:val="fontstyle01"/>
                  <w:rFonts w:ascii="標楷體" w:eastAsia="標楷體" w:hAnsi="標楷體" w:hint="default"/>
                  <w:color w:val="auto"/>
                  <w:sz w:val="28"/>
                  <w:szCs w:val="28"/>
                </w:rPr>
                <w:t>系統Map查詢與實作演練。</w:t>
              </w:r>
            </w:ins>
          </w:p>
          <w:p w14:paraId="5BF3FA18" w14:textId="77777777" w:rsidR="00A9280A" w:rsidRPr="00CE1BAE" w:rsidRDefault="00A9280A" w:rsidP="00A9280A">
            <w:pPr>
              <w:ind w:left="280" w:hanging="280"/>
              <w:rPr>
                <w:ins w:id="7306" w:author="User" w:date="2021-09-13T18:20:00Z"/>
                <w:rStyle w:val="fontstyle01"/>
                <w:rFonts w:ascii="標楷體" w:eastAsia="標楷體" w:hAnsi="標楷體" w:hint="default"/>
                <w:bCs/>
                <w:color w:val="auto"/>
                <w:sz w:val="28"/>
                <w:szCs w:val="28"/>
              </w:rPr>
            </w:pPr>
            <w:ins w:id="7307" w:author="User" w:date="2021-09-13T18:20:00Z">
              <w:r w:rsidRPr="00CE1BAE">
                <w:rPr>
                  <w:rStyle w:val="fontstyle01"/>
                  <w:rFonts w:ascii="標楷體" w:eastAsia="標楷體" w:hAnsi="標楷體" w:hint="default"/>
                  <w:color w:val="auto"/>
                  <w:sz w:val="28"/>
                  <w:szCs w:val="28"/>
                </w:rPr>
                <w:t>提問時間。</w:t>
              </w:r>
            </w:ins>
          </w:p>
        </w:tc>
        <w:tc>
          <w:tcPr>
            <w:tcW w:w="1701" w:type="dxa"/>
            <w:vAlign w:val="center"/>
          </w:tcPr>
          <w:p w14:paraId="39CE592A" w14:textId="77777777" w:rsidR="00A9280A" w:rsidRPr="00CE1BAE" w:rsidRDefault="00A9280A" w:rsidP="00A9280A">
            <w:pPr>
              <w:ind w:left="280" w:hanging="280"/>
              <w:rPr>
                <w:ins w:id="7308" w:author="User" w:date="2021-09-13T18:20:00Z"/>
                <w:rFonts w:hint="eastAsia"/>
              </w:rPr>
            </w:pPr>
          </w:p>
          <w:p w14:paraId="3C3F700F" w14:textId="77777777" w:rsidR="00A9280A" w:rsidRPr="00CE1BAE" w:rsidRDefault="00A9280A" w:rsidP="00A9280A">
            <w:pPr>
              <w:ind w:left="280" w:hanging="280"/>
              <w:rPr>
                <w:ins w:id="7309" w:author="User" w:date="2021-09-13T18:20:00Z"/>
                <w:rFonts w:hint="eastAsia"/>
              </w:rPr>
            </w:pPr>
            <w:ins w:id="7310" w:author="User" w:date="2021-09-13T18:20:00Z">
              <w:r w:rsidRPr="00CE1BAE">
                <w:t>20</w:t>
              </w:r>
              <w:r w:rsidRPr="00CE1BAE">
                <w:t>分鐘</w:t>
              </w:r>
              <w:r w:rsidRPr="00CE1BAE">
                <w:t>/</w:t>
              </w:r>
              <w:r w:rsidRPr="00CE1BAE">
                <w:t>場</w:t>
              </w:r>
            </w:ins>
          </w:p>
          <w:p w14:paraId="68BAB415" w14:textId="77777777" w:rsidR="00A9280A" w:rsidRDefault="00A9280A" w:rsidP="00A9280A">
            <w:pPr>
              <w:ind w:left="280" w:hanging="280"/>
              <w:rPr>
                <w:ins w:id="7311" w:author="User" w:date="2021-09-13T18:20:00Z"/>
                <w:rFonts w:hint="eastAsia"/>
              </w:rPr>
            </w:pPr>
            <w:ins w:id="7312" w:author="User" w:date="2021-09-13T18:20:00Z">
              <w:r w:rsidRPr="00CE1BAE">
                <w:t>20</w:t>
              </w:r>
              <w:r w:rsidRPr="00CE1BAE">
                <w:t>分鐘</w:t>
              </w:r>
              <w:r w:rsidRPr="00CE1BAE">
                <w:t>/</w:t>
              </w:r>
              <w:r w:rsidRPr="00CE1BAE">
                <w:t>場</w:t>
              </w:r>
            </w:ins>
          </w:p>
          <w:p w14:paraId="5D9B7227" w14:textId="77777777" w:rsidR="00A9280A" w:rsidRPr="00CE1BAE" w:rsidRDefault="00A9280A" w:rsidP="00A9280A">
            <w:pPr>
              <w:ind w:left="280" w:hanging="280"/>
              <w:rPr>
                <w:ins w:id="7313" w:author="User" w:date="2021-09-13T18:20:00Z"/>
                <w:rFonts w:hint="eastAsia"/>
              </w:rPr>
            </w:pPr>
          </w:p>
          <w:p w14:paraId="2F772AEB" w14:textId="77777777" w:rsidR="00A9280A" w:rsidRPr="00CE1BAE" w:rsidRDefault="00A9280A" w:rsidP="00A9280A">
            <w:pPr>
              <w:ind w:left="280" w:hanging="280"/>
              <w:rPr>
                <w:ins w:id="7314" w:author="User" w:date="2021-09-13T18:20:00Z"/>
                <w:rFonts w:hint="eastAsia"/>
              </w:rPr>
            </w:pPr>
            <w:ins w:id="7315" w:author="User" w:date="2021-09-13T18:20:00Z">
              <w:r w:rsidRPr="00CE1BAE">
                <w:t>20</w:t>
              </w:r>
              <w:r w:rsidRPr="00CE1BAE">
                <w:t>分鐘</w:t>
              </w:r>
              <w:r w:rsidRPr="00CE1BAE">
                <w:t>/</w:t>
              </w:r>
              <w:r w:rsidRPr="00CE1BAE">
                <w:t>場</w:t>
              </w:r>
            </w:ins>
          </w:p>
          <w:p w14:paraId="09B650AB" w14:textId="77777777" w:rsidR="00A9280A" w:rsidRPr="00CE1BAE" w:rsidRDefault="00A9280A" w:rsidP="00A9280A">
            <w:pPr>
              <w:ind w:left="280" w:hanging="280"/>
              <w:rPr>
                <w:ins w:id="7316" w:author="User" w:date="2021-09-13T18:20:00Z"/>
                <w:rFonts w:hint="eastAsia"/>
              </w:rPr>
            </w:pPr>
            <w:ins w:id="7317" w:author="User" w:date="2021-09-13T18:20:00Z">
              <w:r w:rsidRPr="00CE1BAE">
                <w:t>10</w:t>
              </w:r>
              <w:r w:rsidRPr="00CE1BAE">
                <w:t>分鐘</w:t>
              </w:r>
              <w:r w:rsidRPr="00CE1BAE">
                <w:t>/</w:t>
              </w:r>
              <w:r w:rsidRPr="00CE1BAE">
                <w:t>場</w:t>
              </w:r>
            </w:ins>
          </w:p>
        </w:tc>
        <w:tc>
          <w:tcPr>
            <w:tcW w:w="1984" w:type="dxa"/>
            <w:vAlign w:val="center"/>
          </w:tcPr>
          <w:p w14:paraId="324154B0" w14:textId="77777777" w:rsidR="00A9280A" w:rsidRPr="00CE1BAE" w:rsidRDefault="00A9280A" w:rsidP="00A9280A">
            <w:pPr>
              <w:ind w:left="280" w:hanging="280"/>
              <w:rPr>
                <w:ins w:id="7318" w:author="User" w:date="2021-09-13T18:20:00Z"/>
                <w:rFonts w:hint="eastAsia"/>
              </w:rPr>
            </w:pPr>
            <w:ins w:id="7319" w:author="User" w:date="2021-09-13T18:20:00Z">
              <w:r w:rsidRPr="00CE1BAE">
                <w:rPr>
                  <w:rFonts w:hint="eastAsia"/>
                </w:rPr>
                <w:t>王嬿涵</w:t>
              </w:r>
            </w:ins>
          </w:p>
        </w:tc>
      </w:tr>
      <w:tr w:rsidR="00A9280A" w:rsidRPr="00C06385" w14:paraId="1B5A2443" w14:textId="77777777" w:rsidTr="00A9280A">
        <w:trPr>
          <w:ins w:id="7320" w:author="User" w:date="2021-09-13T18:20:00Z"/>
        </w:trPr>
        <w:tc>
          <w:tcPr>
            <w:tcW w:w="846" w:type="dxa"/>
            <w:vAlign w:val="center"/>
          </w:tcPr>
          <w:p w14:paraId="251E64C3" w14:textId="77777777" w:rsidR="00A9280A" w:rsidRPr="00CE1BAE" w:rsidRDefault="00A9280A" w:rsidP="00A9280A">
            <w:pPr>
              <w:ind w:left="280" w:hanging="280"/>
              <w:rPr>
                <w:ins w:id="7321" w:author="User" w:date="2021-09-13T18:20:00Z"/>
                <w:rFonts w:hint="eastAsia"/>
              </w:rPr>
            </w:pPr>
            <w:ins w:id="7322" w:author="User" w:date="2021-09-13T18:20:00Z">
              <w:r w:rsidRPr="00CE1BAE">
                <w:t>3</w:t>
              </w:r>
            </w:ins>
          </w:p>
        </w:tc>
        <w:tc>
          <w:tcPr>
            <w:tcW w:w="3969" w:type="dxa"/>
            <w:vAlign w:val="center"/>
          </w:tcPr>
          <w:p w14:paraId="1A0C5D3E" w14:textId="77777777" w:rsidR="00A9280A" w:rsidRPr="00CE1BAE" w:rsidRDefault="00A9280A" w:rsidP="00A9280A">
            <w:pPr>
              <w:ind w:left="280" w:hanging="280"/>
              <w:rPr>
                <w:ins w:id="7323" w:author="User" w:date="2021-09-13T18:20:00Z"/>
                <w:rFonts w:hint="eastAsia"/>
              </w:rPr>
            </w:pPr>
            <w:ins w:id="7324" w:author="User" w:date="2021-09-13T18:20:00Z">
              <w:r w:rsidRPr="00CE1BAE">
                <w:rPr>
                  <w:rFonts w:hint="eastAsia"/>
                </w:rPr>
                <w:t>外縣市觀摩</w:t>
              </w:r>
              <w:r w:rsidRPr="00CE1BAE">
                <w:t>(2</w:t>
              </w:r>
              <w:r w:rsidRPr="00CE1BAE">
                <w:t>場次</w:t>
              </w:r>
              <w:r w:rsidRPr="00CE1BAE">
                <w:t>)</w:t>
              </w:r>
            </w:ins>
          </w:p>
          <w:p w14:paraId="6761C32D" w14:textId="77777777" w:rsidR="00A9280A" w:rsidRPr="00CE1BAE" w:rsidRDefault="00A9280A" w:rsidP="00A9280A">
            <w:pPr>
              <w:ind w:left="280" w:hanging="280"/>
              <w:rPr>
                <w:ins w:id="7325" w:author="User" w:date="2021-09-13T18:20:00Z"/>
                <w:rStyle w:val="fontstyle01"/>
                <w:rFonts w:ascii="標楷體" w:eastAsia="標楷體" w:hAnsi="標楷體" w:hint="default"/>
                <w:bCs/>
                <w:color w:val="auto"/>
                <w:sz w:val="28"/>
                <w:szCs w:val="28"/>
              </w:rPr>
            </w:pPr>
            <w:ins w:id="7326" w:author="User" w:date="2021-09-13T18:20:00Z">
              <w:r w:rsidRPr="00CE1BAE">
                <w:rPr>
                  <w:rFonts w:ascii="標楷體" w:hAnsi="標楷體"/>
                </w:rPr>
                <w:t>(依指揮中心公布疫情情況及各單位許可狀況)。</w:t>
              </w:r>
            </w:ins>
          </w:p>
        </w:tc>
        <w:tc>
          <w:tcPr>
            <w:tcW w:w="1701" w:type="dxa"/>
            <w:vAlign w:val="center"/>
          </w:tcPr>
          <w:p w14:paraId="2C898345" w14:textId="77777777" w:rsidR="00A9280A" w:rsidRPr="00CE1BAE" w:rsidRDefault="00A9280A" w:rsidP="00A9280A">
            <w:pPr>
              <w:ind w:left="280" w:hanging="280"/>
              <w:rPr>
                <w:ins w:id="7327" w:author="User" w:date="2021-09-13T18:20:00Z"/>
                <w:rFonts w:hint="eastAsia"/>
              </w:rPr>
            </w:pPr>
            <w:ins w:id="7328" w:author="User" w:date="2021-09-13T18:20:00Z">
              <w:r w:rsidRPr="00CE1BAE">
                <w:t>4.5</w:t>
              </w:r>
              <w:r w:rsidRPr="00CE1BAE">
                <w:t>小時</w:t>
              </w:r>
              <w:r w:rsidRPr="00CE1BAE">
                <w:t>/</w:t>
              </w:r>
              <w:r w:rsidRPr="00CE1BAE">
                <w:t>場</w:t>
              </w:r>
            </w:ins>
          </w:p>
        </w:tc>
        <w:tc>
          <w:tcPr>
            <w:tcW w:w="1984" w:type="dxa"/>
            <w:vAlign w:val="center"/>
          </w:tcPr>
          <w:p w14:paraId="327DB373" w14:textId="77777777" w:rsidR="00A9280A" w:rsidRPr="00CE1BAE" w:rsidRDefault="00A9280A" w:rsidP="00A9280A">
            <w:pPr>
              <w:ind w:left="280" w:hanging="280"/>
              <w:rPr>
                <w:ins w:id="7329" w:author="User" w:date="2021-09-13T18:20:00Z"/>
                <w:rFonts w:hint="eastAsia"/>
              </w:rPr>
            </w:pPr>
            <w:ins w:id="7330" w:author="User" w:date="2021-09-13T18:20:00Z">
              <w:r w:rsidRPr="00CE1BAE">
                <w:rPr>
                  <w:rFonts w:hint="eastAsia"/>
                </w:rPr>
                <w:t>其他縣市現況執行單位</w:t>
              </w:r>
            </w:ins>
          </w:p>
        </w:tc>
      </w:tr>
    </w:tbl>
    <w:p w14:paraId="74D8F778" w14:textId="77777777" w:rsidR="00A9280A" w:rsidRDefault="00A9280A">
      <w:pPr>
        <w:ind w:left="280" w:hanging="280"/>
        <w:rPr>
          <w:ins w:id="7331" w:author="User" w:date="2021-09-13T18:21:00Z"/>
          <w:rFonts w:hint="eastAsia"/>
        </w:rPr>
        <w:pPrChange w:id="7332" w:author="User" w:date="2021-09-14T14:17:00Z">
          <w:pPr>
            <w:pStyle w:val="13"/>
            <w:ind w:left="0" w:firstLineChars="0" w:firstLine="0"/>
          </w:pPr>
        </w:pPrChange>
      </w:pPr>
    </w:p>
    <w:p w14:paraId="0DDB275C" w14:textId="0EBE8DFC" w:rsidR="00A9280A" w:rsidRPr="003E6DC2" w:rsidRDefault="00D321AF">
      <w:pPr>
        <w:pStyle w:val="13"/>
        <w:ind w:left="0" w:firstLineChars="0" w:firstLine="0"/>
        <w:rPr>
          <w:ins w:id="7333" w:author="User" w:date="2021-09-13T18:21:00Z"/>
          <w:rFonts w:hint="eastAsia"/>
        </w:rPr>
        <w:pPrChange w:id="7334" w:author="User" w:date="2021-09-14T14:21:00Z">
          <w:pPr>
            <w:pStyle w:val="13"/>
            <w:numPr>
              <w:numId w:val="442"/>
            </w:numPr>
            <w:ind w:left="284" w:firstLineChars="0" w:hanging="284"/>
          </w:pPr>
        </w:pPrChange>
      </w:pPr>
      <w:ins w:id="7335" w:author="User" w:date="2021-09-14T14:21:00Z">
        <w:r>
          <w:rPr>
            <w:rFonts w:hint="eastAsia"/>
          </w:rPr>
          <w:t>七</w:t>
        </w:r>
        <w:r>
          <w:rPr>
            <w:lang w:val="en-US"/>
          </w:rPr>
          <w:t>、</w:t>
        </w:r>
      </w:ins>
      <w:ins w:id="7336" w:author="User" w:date="2021-09-13T18:21:00Z">
        <w:r w:rsidR="00A9280A">
          <w:rPr>
            <w:rFonts w:hint="eastAsia"/>
          </w:rPr>
          <w:t>講師介紹</w:t>
        </w:r>
      </w:ins>
    </w:p>
    <w:p w14:paraId="1FD0CFF7" w14:textId="5FD5F223" w:rsidR="00974DCA" w:rsidRDefault="00974DCA">
      <w:pPr>
        <w:pStyle w:val="afb"/>
        <w:keepNext/>
        <w:ind w:left="200" w:hanging="200"/>
        <w:rPr>
          <w:ins w:id="7337" w:author="User" w:date="2021-09-14T15:46:00Z"/>
          <w:rFonts w:hint="eastAsia"/>
        </w:rPr>
        <w:pPrChange w:id="7338" w:author="User" w:date="2021-09-14T15:46:00Z">
          <w:pPr>
            <w:ind w:left="280" w:hanging="280"/>
          </w:pPr>
        </w:pPrChange>
      </w:pPr>
      <w:bookmarkStart w:id="7339" w:name="_Toc85792207"/>
      <w:ins w:id="7340" w:author="User" w:date="2021-09-14T15:46: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7341" w:author="User" w:date="2021-09-14T15:46:00Z">
        <w:r w:rsidR="00853FBC">
          <w:rPr>
            <w:rFonts w:hint="eastAsia"/>
            <w:noProof/>
          </w:rPr>
          <w:t>二十二</w:t>
        </w:r>
        <w:r>
          <w:rPr>
            <w:rFonts w:hint="eastAsia"/>
          </w:rPr>
          <w:fldChar w:fldCharType="end"/>
        </w:r>
        <w:r>
          <w:rPr>
            <w:rFonts w:hint="eastAsia"/>
          </w:rPr>
          <w:t>：</w:t>
        </w:r>
        <w:r w:rsidRPr="00B773CF">
          <w:rPr>
            <w:rFonts w:hint="eastAsia"/>
          </w:rPr>
          <w:t>講師介紹</w:t>
        </w:r>
        <w:r>
          <w:rPr>
            <w:rFonts w:hint="eastAsia"/>
          </w:rPr>
          <w:t>一覽表</w:t>
        </w:r>
        <w:r>
          <w:rPr>
            <w:rFonts w:hint="eastAsia"/>
          </w:rPr>
          <w:t>1</w:t>
        </w:r>
        <w:bookmarkEnd w:id="7339"/>
      </w:ins>
    </w:p>
    <w:tbl>
      <w:tblPr>
        <w:tblStyle w:val="a9"/>
        <w:tblW w:w="0" w:type="auto"/>
        <w:tblLook w:val="04A0" w:firstRow="1" w:lastRow="0" w:firstColumn="1" w:lastColumn="0" w:noHBand="0" w:noVBand="1"/>
      </w:tblPr>
      <w:tblGrid>
        <w:gridCol w:w="1980"/>
        <w:gridCol w:w="2168"/>
        <w:gridCol w:w="2510"/>
        <w:gridCol w:w="1638"/>
      </w:tblGrid>
      <w:tr w:rsidR="00A9280A" w:rsidRPr="00C06385" w14:paraId="2863709B" w14:textId="77777777" w:rsidTr="00A9280A">
        <w:trPr>
          <w:ins w:id="7342" w:author="User" w:date="2021-09-13T18:21:00Z"/>
        </w:trPr>
        <w:tc>
          <w:tcPr>
            <w:tcW w:w="8296" w:type="dxa"/>
            <w:gridSpan w:val="4"/>
            <w:vAlign w:val="center"/>
          </w:tcPr>
          <w:p w14:paraId="2B81A9FF" w14:textId="77777777" w:rsidR="00A9280A" w:rsidRPr="00CE1BAE" w:rsidRDefault="00A9280A" w:rsidP="00AE0C01">
            <w:pPr>
              <w:ind w:left="280" w:hanging="280"/>
              <w:rPr>
                <w:ins w:id="7343" w:author="User" w:date="2021-09-13T18:21:00Z"/>
                <w:rFonts w:hint="eastAsia"/>
              </w:rPr>
            </w:pPr>
            <w:ins w:id="7344" w:author="User" w:date="2021-09-13T18:21:00Z">
              <w:r w:rsidRPr="00CE1BAE">
                <w:rPr>
                  <w:rFonts w:hint="eastAsia"/>
                </w:rPr>
                <w:t>人員編號：</w:t>
              </w:r>
              <w:r w:rsidRPr="00CE1BAE">
                <w:rPr>
                  <w:rFonts w:hint="eastAsia"/>
                </w:rPr>
                <w:t>1</w:t>
              </w:r>
            </w:ins>
          </w:p>
        </w:tc>
      </w:tr>
      <w:tr w:rsidR="00A9280A" w:rsidRPr="00C06385" w14:paraId="708BF367" w14:textId="77777777" w:rsidTr="00A9280A">
        <w:trPr>
          <w:ins w:id="7345" w:author="User" w:date="2021-09-13T18:21:00Z"/>
        </w:trPr>
        <w:tc>
          <w:tcPr>
            <w:tcW w:w="1980" w:type="dxa"/>
            <w:vAlign w:val="center"/>
          </w:tcPr>
          <w:p w14:paraId="09E3C367" w14:textId="77777777" w:rsidR="00A9280A" w:rsidRPr="00CE1BAE" w:rsidRDefault="00A9280A" w:rsidP="00AE0C01">
            <w:pPr>
              <w:ind w:left="280" w:hanging="280"/>
              <w:rPr>
                <w:ins w:id="7346" w:author="User" w:date="2021-09-13T18:21:00Z"/>
                <w:rFonts w:hint="eastAsia"/>
              </w:rPr>
            </w:pPr>
            <w:ins w:id="7347" w:author="User" w:date="2021-09-13T18:21:00Z">
              <w:r w:rsidRPr="00CE1BAE">
                <w:rPr>
                  <w:rFonts w:hint="eastAsia"/>
                </w:rPr>
                <w:t>姓</w:t>
              </w:r>
              <w:r w:rsidRPr="00CE1BAE">
                <w:rPr>
                  <w:rFonts w:hint="eastAsia"/>
                </w:rPr>
                <w:t xml:space="preserve"> </w:t>
              </w:r>
              <w:r w:rsidRPr="00CE1BAE">
                <w:rPr>
                  <w:rFonts w:hint="eastAsia"/>
                </w:rPr>
                <w:t>名</w:t>
              </w:r>
            </w:ins>
          </w:p>
        </w:tc>
        <w:tc>
          <w:tcPr>
            <w:tcW w:w="2168" w:type="dxa"/>
            <w:vAlign w:val="center"/>
          </w:tcPr>
          <w:p w14:paraId="01CBF8C6" w14:textId="77777777" w:rsidR="00A9280A" w:rsidRPr="00CE1BAE" w:rsidRDefault="00A9280A" w:rsidP="002F18F5">
            <w:pPr>
              <w:ind w:left="280" w:hanging="280"/>
              <w:rPr>
                <w:ins w:id="7348" w:author="User" w:date="2021-09-13T18:21:00Z"/>
                <w:rFonts w:hint="eastAsia"/>
              </w:rPr>
            </w:pPr>
            <w:ins w:id="7349" w:author="User" w:date="2021-09-13T18:21:00Z">
              <w:r w:rsidRPr="00CE1BAE">
                <w:rPr>
                  <w:rFonts w:hint="eastAsia"/>
                </w:rPr>
                <w:t>王仁傑</w:t>
              </w:r>
            </w:ins>
          </w:p>
        </w:tc>
        <w:tc>
          <w:tcPr>
            <w:tcW w:w="2510" w:type="dxa"/>
            <w:vAlign w:val="center"/>
          </w:tcPr>
          <w:p w14:paraId="091379CF" w14:textId="77777777" w:rsidR="00A9280A" w:rsidRPr="00CE1BAE" w:rsidRDefault="00A9280A" w:rsidP="00112490">
            <w:pPr>
              <w:ind w:left="280" w:hanging="280"/>
              <w:rPr>
                <w:ins w:id="7350" w:author="User" w:date="2021-09-13T18:21:00Z"/>
                <w:rFonts w:hint="eastAsia"/>
              </w:rPr>
            </w:pPr>
            <w:ins w:id="7351" w:author="User" w:date="2021-09-13T18:21:00Z">
              <w:r w:rsidRPr="00CE1BAE">
                <w:rPr>
                  <w:rFonts w:hint="eastAsia"/>
                </w:rPr>
                <w:t>專案職稱</w:t>
              </w:r>
            </w:ins>
          </w:p>
        </w:tc>
        <w:tc>
          <w:tcPr>
            <w:tcW w:w="1638" w:type="dxa"/>
            <w:vAlign w:val="center"/>
          </w:tcPr>
          <w:p w14:paraId="4B349E51" w14:textId="77777777" w:rsidR="00A9280A" w:rsidRPr="00CE1BAE" w:rsidRDefault="00A9280A" w:rsidP="00112490">
            <w:pPr>
              <w:ind w:left="280" w:hanging="280"/>
              <w:rPr>
                <w:ins w:id="7352" w:author="User" w:date="2021-09-13T18:21:00Z"/>
                <w:rFonts w:cs="Arial Unicode MS" w:hint="eastAsia"/>
                <w:lang w:val="zh-TW"/>
                <w14:textOutline w14:w="0" w14:cap="flat" w14:cmpd="sng" w14:algn="ctr">
                  <w14:noFill/>
                  <w14:prstDash w14:val="solid"/>
                  <w14:bevel/>
                </w14:textOutline>
              </w:rPr>
            </w:pPr>
            <w:ins w:id="7353" w:author="User" w:date="2021-09-13T18:21:00Z">
              <w:r w:rsidRPr="00CE1BAE">
                <w:rPr>
                  <w:rFonts w:cs="Arial Unicode MS"/>
                  <w:lang w:val="zh-TW"/>
                  <w14:textOutline w14:w="0" w14:cap="flat" w14:cmpd="sng" w14:algn="ctr">
                    <w14:noFill/>
                    <w14:prstDash w14:val="solid"/>
                    <w14:bevel/>
                  </w14:textOutline>
                </w:rPr>
                <w:t>計畫主持人</w:t>
              </w:r>
            </w:ins>
          </w:p>
          <w:p w14:paraId="3CAA6907" w14:textId="77777777" w:rsidR="00A9280A" w:rsidRPr="00CE1BAE" w:rsidRDefault="00A9280A" w:rsidP="00112490">
            <w:pPr>
              <w:ind w:left="280" w:hanging="280"/>
              <w:rPr>
                <w:ins w:id="7354" w:author="User" w:date="2021-09-13T18:21:00Z"/>
                <w:rFonts w:hint="eastAsia"/>
              </w:rPr>
            </w:pPr>
            <w:ins w:id="7355" w:author="User" w:date="2021-09-13T18:21:00Z">
              <w:r w:rsidRPr="00CE1BAE">
                <w:rPr>
                  <w:rFonts w:cs="Arial Unicode MS"/>
                  <w:lang w:val="zh-TW"/>
                  <w14:textOutline w14:w="0" w14:cap="flat" w14:cmpd="sng" w14:algn="ctr">
                    <w14:noFill/>
                    <w14:prstDash w14:val="solid"/>
                    <w14:bevel/>
                  </w14:textOutline>
                </w:rPr>
                <w:t>既專案經</w:t>
              </w:r>
              <w:r w:rsidRPr="00CE1BAE">
                <w:rPr>
                  <w:rFonts w:cs="Arial Unicode MS" w:hint="cs"/>
                  <w:lang w:val="zh-TW"/>
                  <w14:textOutline w14:w="0" w14:cap="flat" w14:cmpd="sng" w14:algn="ctr">
                    <w14:noFill/>
                    <w14:prstDash w14:val="solid"/>
                    <w14:bevel/>
                  </w14:textOutline>
                </w:rPr>
                <w:t>理</w:t>
              </w:r>
              <w:r w:rsidRPr="00CE1BAE">
                <w:rPr>
                  <w:rFonts w:cs="Arial Unicode MS"/>
                  <w:lang w:val="zh-TW"/>
                  <w14:textOutline w14:w="0" w14:cap="flat" w14:cmpd="sng" w14:algn="ctr">
                    <w14:noFill/>
                    <w14:prstDash w14:val="solid"/>
                    <w14:bevel/>
                  </w14:textOutline>
                </w:rPr>
                <w:t>(</w:t>
              </w:r>
              <w:r w:rsidRPr="00CE1BAE">
                <w:rPr>
                  <w:rFonts w:cs="Arial Unicode MS"/>
                  <w:lang w:val="zh-TW"/>
                  <w14:textOutline w14:w="0" w14:cap="flat" w14:cmpd="sng" w14:algn="ctr">
                    <w14:noFill/>
                    <w14:prstDash w14:val="solid"/>
                    <w14:bevel/>
                  </w14:textOutline>
                </w:rPr>
                <w:t>系統驗證</w:t>
              </w:r>
              <w:r w:rsidRPr="00CE1BAE">
                <w:rPr>
                  <w:rFonts w:cs="Arial Unicode MS"/>
                  <w:lang w:val="zh-TW"/>
                  <w14:textOutline w14:w="0" w14:cap="flat" w14:cmpd="sng" w14:algn="ctr">
                    <w14:noFill/>
                    <w14:prstDash w14:val="solid"/>
                    <w14:bevel/>
                  </w14:textOutline>
                </w:rPr>
                <w:t>)</w:t>
              </w:r>
            </w:ins>
          </w:p>
        </w:tc>
      </w:tr>
      <w:tr w:rsidR="00A9280A" w:rsidRPr="00C06385" w14:paraId="0CBF7514" w14:textId="77777777" w:rsidTr="00A9280A">
        <w:trPr>
          <w:ins w:id="7356" w:author="User" w:date="2021-09-13T18:21:00Z"/>
        </w:trPr>
        <w:tc>
          <w:tcPr>
            <w:tcW w:w="1980" w:type="dxa"/>
            <w:vAlign w:val="center"/>
          </w:tcPr>
          <w:p w14:paraId="4405A9A8" w14:textId="77777777" w:rsidR="00A9280A" w:rsidRPr="00CE1BAE" w:rsidRDefault="00A9280A" w:rsidP="00AE0C01">
            <w:pPr>
              <w:ind w:left="280" w:hanging="280"/>
              <w:rPr>
                <w:ins w:id="7357" w:author="User" w:date="2021-09-13T18:21:00Z"/>
                <w:rFonts w:hint="eastAsia"/>
              </w:rPr>
            </w:pPr>
            <w:ins w:id="7358" w:author="User" w:date="2021-09-13T18:21:00Z">
              <w:r w:rsidRPr="00CE1BAE">
                <w:rPr>
                  <w:rFonts w:hint="eastAsia"/>
                </w:rPr>
                <w:t>學</w:t>
              </w:r>
              <w:r w:rsidRPr="00CE1BAE">
                <w:rPr>
                  <w:rFonts w:hint="eastAsia"/>
                </w:rPr>
                <w:t xml:space="preserve"> </w:t>
              </w:r>
              <w:r w:rsidRPr="00CE1BAE">
                <w:rPr>
                  <w:rFonts w:hint="eastAsia"/>
                </w:rPr>
                <w:t>歷</w:t>
              </w:r>
            </w:ins>
          </w:p>
        </w:tc>
        <w:tc>
          <w:tcPr>
            <w:tcW w:w="2168" w:type="dxa"/>
            <w:vAlign w:val="center"/>
          </w:tcPr>
          <w:p w14:paraId="284A79F5" w14:textId="77777777" w:rsidR="00A9280A" w:rsidRPr="00CE1BAE" w:rsidRDefault="00A9280A" w:rsidP="002F18F5">
            <w:pPr>
              <w:ind w:left="280" w:hanging="280"/>
              <w:rPr>
                <w:ins w:id="7359" w:author="User" w:date="2021-09-13T18:21:00Z"/>
                <w:rFonts w:hint="eastAsia"/>
              </w:rPr>
            </w:pPr>
            <w:ins w:id="7360" w:author="User" w:date="2021-09-13T18:21:00Z">
              <w:r w:rsidRPr="00CE1BAE">
                <w:rPr>
                  <w:rFonts w:cs="Arial Unicode MS"/>
                  <w:lang w:val="zh-TW"/>
                  <w14:textOutline w14:w="0" w14:cap="flat" w14:cmpd="sng" w14:algn="ctr">
                    <w14:noFill/>
                    <w14:prstDash w14:val="solid"/>
                    <w14:bevel/>
                  </w14:textOutline>
                </w:rPr>
                <w:t>資訊學士</w:t>
              </w:r>
              <w:r w:rsidRPr="00CE1BAE">
                <w:rPr>
                  <w:rFonts w:cs="Arial Unicode MS"/>
                  <w:lang w:val="zh-TW"/>
                  <w14:textOutline w14:w="0" w14:cap="flat" w14:cmpd="sng" w14:algn="ctr">
                    <w14:noFill/>
                    <w14:prstDash w14:val="solid"/>
                    <w14:bevel/>
                  </w14:textOutline>
                </w:rPr>
                <w:t>(</w:t>
              </w:r>
              <w:r w:rsidRPr="00CE1BAE">
                <w:rPr>
                  <w:rFonts w:cs="Arial Unicode MS"/>
                  <w:lang w:val="zh-TW"/>
                  <w14:textOutline w14:w="0" w14:cap="flat" w14:cmpd="sng" w14:algn="ctr">
                    <w14:noFill/>
                    <w14:prstDash w14:val="solid"/>
                    <w14:bevel/>
                  </w14:textOutline>
                </w:rPr>
                <w:t>資訊碩士在學</w:t>
              </w:r>
              <w:r w:rsidRPr="00CE1BAE">
                <w:rPr>
                  <w:rFonts w:cs="Arial Unicode MS"/>
                  <w:lang w:val="zh-TW"/>
                  <w14:textOutline w14:w="0" w14:cap="flat" w14:cmpd="sng" w14:algn="ctr">
                    <w14:noFill/>
                    <w14:prstDash w14:val="solid"/>
                    <w14:bevel/>
                  </w14:textOutline>
                </w:rPr>
                <w:t>)</w:t>
              </w:r>
            </w:ins>
          </w:p>
        </w:tc>
        <w:tc>
          <w:tcPr>
            <w:tcW w:w="2510" w:type="dxa"/>
            <w:vAlign w:val="center"/>
          </w:tcPr>
          <w:p w14:paraId="4C35835F" w14:textId="77777777" w:rsidR="00A9280A" w:rsidRPr="00CE1BAE" w:rsidRDefault="00A9280A" w:rsidP="00112490">
            <w:pPr>
              <w:ind w:left="280" w:hanging="280"/>
              <w:rPr>
                <w:ins w:id="7361" w:author="User" w:date="2021-09-13T18:21:00Z"/>
                <w:rFonts w:hint="eastAsia"/>
                <w:lang w:val="zh-TW"/>
              </w:rPr>
            </w:pPr>
            <w:ins w:id="7362" w:author="User" w:date="2021-09-13T18:21:00Z">
              <w:r w:rsidRPr="00CE1BAE">
                <w:rPr>
                  <w:rFonts w:hint="eastAsia"/>
                  <w:lang w:val="zh-TW"/>
                </w:rPr>
                <w:t>相關年資</w:t>
              </w:r>
            </w:ins>
          </w:p>
        </w:tc>
        <w:tc>
          <w:tcPr>
            <w:tcW w:w="1638" w:type="dxa"/>
            <w:vAlign w:val="center"/>
          </w:tcPr>
          <w:p w14:paraId="3BFDA569" w14:textId="77777777" w:rsidR="00A9280A" w:rsidRPr="00CE1BAE" w:rsidRDefault="00A9280A" w:rsidP="00112490">
            <w:pPr>
              <w:ind w:left="280" w:hanging="280"/>
              <w:rPr>
                <w:ins w:id="7363" w:author="User" w:date="2021-09-13T18:21:00Z"/>
                <w:rFonts w:hint="eastAsia"/>
                <w:lang w:val="zh-TW"/>
              </w:rPr>
            </w:pPr>
            <w:ins w:id="7364" w:author="User" w:date="2021-09-13T18:21:00Z">
              <w:r w:rsidRPr="00CE1BAE">
                <w:rPr>
                  <w:lang w:val="zh-TW"/>
                </w:rPr>
                <w:t>27</w:t>
              </w:r>
              <w:r w:rsidRPr="00CE1BAE">
                <w:rPr>
                  <w:lang w:val="zh-TW"/>
                </w:rPr>
                <w:t>年</w:t>
              </w:r>
            </w:ins>
          </w:p>
        </w:tc>
      </w:tr>
      <w:tr w:rsidR="00A9280A" w:rsidRPr="00C06385" w14:paraId="6D24B8DD" w14:textId="77777777" w:rsidTr="00A9280A">
        <w:trPr>
          <w:ins w:id="7365" w:author="User" w:date="2021-09-13T18:21:00Z"/>
        </w:trPr>
        <w:tc>
          <w:tcPr>
            <w:tcW w:w="8296" w:type="dxa"/>
            <w:gridSpan w:val="4"/>
            <w:vAlign w:val="center"/>
          </w:tcPr>
          <w:p w14:paraId="27FB4221" w14:textId="77777777" w:rsidR="00A9280A" w:rsidRPr="00CE1BAE" w:rsidRDefault="00A9280A" w:rsidP="00AE0C01">
            <w:pPr>
              <w:ind w:left="280" w:hanging="280"/>
              <w:rPr>
                <w:ins w:id="7366" w:author="User" w:date="2021-09-13T18:21:00Z"/>
                <w:rFonts w:cs="Arial Unicode MS" w:hint="eastAsia"/>
                <w:lang w:val="zh-TW"/>
                <w14:textOutline w14:w="0" w14:cap="flat" w14:cmpd="sng" w14:algn="ctr">
                  <w14:noFill/>
                  <w14:prstDash w14:val="solid"/>
                  <w14:bevel/>
                </w14:textOutline>
              </w:rPr>
            </w:pPr>
            <w:ins w:id="7367" w:author="User" w:date="2021-09-13T18:21:00Z">
              <w:r w:rsidRPr="00CE1BAE">
                <w:rPr>
                  <w:rFonts w:cs="Arial Unicode MS" w:hint="eastAsia"/>
                  <w:lang w:val="zh-TW"/>
                  <w14:textOutline w14:w="0" w14:cap="flat" w14:cmpd="sng" w14:algn="ctr">
                    <w14:noFill/>
                    <w14:prstDash w14:val="solid"/>
                    <w14:bevel/>
                  </w14:textOutline>
                </w:rPr>
                <w:t>個人專長：</w:t>
              </w:r>
              <w:r w:rsidRPr="00CE1BAE">
                <w:rPr>
                  <w:rFonts w:cs="Arial Unicode MS"/>
                  <w:lang w:val="zh-TW"/>
                  <w14:textOutline w14:w="0" w14:cap="flat" w14:cmpd="sng" w14:algn="ctr">
                    <w14:noFill/>
                    <w14:prstDash w14:val="solid"/>
                    <w14:bevel/>
                  </w14:textOutline>
                </w:rPr>
                <w:t>資</w:t>
              </w:r>
              <w:r w:rsidRPr="00CE1BAE">
                <w:rPr>
                  <w:rFonts w:cs="Arial Unicode MS" w:hint="cs"/>
                  <w:lang w:val="zh-TW"/>
                  <w14:textOutline w14:w="0" w14:cap="flat" w14:cmpd="sng" w14:algn="ctr">
                    <w14:noFill/>
                    <w14:prstDash w14:val="solid"/>
                    <w14:bevel/>
                  </w14:textOutline>
                </w:rPr>
                <w:t>料</w:t>
              </w:r>
              <w:r w:rsidRPr="00CE1BAE">
                <w:rPr>
                  <w:rFonts w:cs="Arial Unicode MS" w:hint="eastAsia"/>
                  <w:lang w:val="zh-TW"/>
                  <w14:textOutline w14:w="0" w14:cap="flat" w14:cmpd="sng" w14:algn="ctr">
                    <w14:noFill/>
                    <w14:prstDash w14:val="solid"/>
                    <w14:bevel/>
                  </w14:textOutline>
                </w:rPr>
                <w:t>庫</w:t>
              </w:r>
              <w:r w:rsidRPr="00CE1BAE">
                <w:rPr>
                  <w:rFonts w:cs="Arial Unicode MS"/>
                  <w:lang w:val="zh-TW"/>
                  <w14:textOutline w14:w="0" w14:cap="flat" w14:cmpd="sng" w14:algn="ctr">
                    <w14:noFill/>
                    <w14:prstDash w14:val="solid"/>
                    <w14:bevel/>
                  </w14:textOutline>
                </w:rPr>
                <w:t>/</w:t>
              </w:r>
              <w:r w:rsidRPr="00CE1BAE">
                <w:rPr>
                  <w:rFonts w:cs="Arial Unicode MS"/>
                  <w:lang w:val="zh-TW"/>
                  <w14:textOutline w14:w="0" w14:cap="flat" w14:cmpd="sng" w14:algn="ctr">
                    <w14:noFill/>
                    <w14:prstDash w14:val="solid"/>
                    <w14:bevel/>
                  </w14:textOutline>
                </w:rPr>
                <w:t>各型伺服器與虛擬化</w:t>
              </w:r>
              <w:r w:rsidRPr="00CE1BAE">
                <w:rPr>
                  <w:rFonts w:cs="Arial Unicode MS"/>
                  <w:lang w:val="zh-TW"/>
                  <w14:textOutline w14:w="0" w14:cap="flat" w14:cmpd="sng" w14:algn="ctr">
                    <w14:noFill/>
                    <w14:prstDash w14:val="solid"/>
                    <w14:bevel/>
                  </w14:textOutline>
                </w:rPr>
                <w:t>/</w:t>
              </w:r>
              <w:r w:rsidRPr="00CE1BAE">
                <w:rPr>
                  <w:rFonts w:cs="Arial Unicode MS"/>
                  <w:lang w:val="zh-TW"/>
                  <w14:textOutline w14:w="0" w14:cap="flat" w14:cmpd="sng" w14:algn="ctr">
                    <w14:noFill/>
                    <w14:prstDash w14:val="solid"/>
                    <w14:bevel/>
                  </w14:textOutline>
                </w:rPr>
                <w:t>高速且大容量儲存設備</w:t>
              </w:r>
            </w:ins>
          </w:p>
        </w:tc>
      </w:tr>
      <w:tr w:rsidR="00A9280A" w:rsidRPr="00C06385" w14:paraId="6557D551" w14:textId="77777777" w:rsidTr="00A9280A">
        <w:trPr>
          <w:ins w:id="7368" w:author="User" w:date="2021-09-13T18:21:00Z"/>
        </w:trPr>
        <w:tc>
          <w:tcPr>
            <w:tcW w:w="8296" w:type="dxa"/>
            <w:gridSpan w:val="4"/>
            <w:vAlign w:val="center"/>
          </w:tcPr>
          <w:p w14:paraId="34D4DE10" w14:textId="77777777" w:rsidR="00A9280A" w:rsidRPr="00CE1BAE" w:rsidRDefault="00A9280A" w:rsidP="00AE0C01">
            <w:pPr>
              <w:ind w:left="280" w:hanging="280"/>
              <w:rPr>
                <w:ins w:id="7369" w:author="User" w:date="2021-09-13T18:21:00Z"/>
                <w:rFonts w:cs="Arial Unicode MS" w:hint="eastAsia"/>
                <w:lang w:val="zh-TW"/>
                <w14:textOutline w14:w="0" w14:cap="flat" w14:cmpd="sng" w14:algn="ctr">
                  <w14:noFill/>
                  <w14:prstDash w14:val="solid"/>
                  <w14:bevel/>
                </w14:textOutline>
              </w:rPr>
            </w:pPr>
            <w:ins w:id="7370" w:author="User" w:date="2021-09-13T18:21:00Z">
              <w:r w:rsidRPr="00CE1BAE">
                <w:rPr>
                  <w:rFonts w:cs="Arial Unicode MS" w:hint="eastAsia"/>
                  <w:lang w:val="zh-TW"/>
                  <w14:textOutline w14:w="0" w14:cap="flat" w14:cmpd="sng" w14:algn="ctr">
                    <w14:noFill/>
                    <w14:prstDash w14:val="solid"/>
                    <w14:bevel/>
                  </w14:textOutline>
                </w:rPr>
                <w:t>專業領域</w:t>
              </w:r>
            </w:ins>
          </w:p>
        </w:tc>
      </w:tr>
      <w:tr w:rsidR="00A9280A" w:rsidRPr="00C06385" w14:paraId="45E8768B" w14:textId="77777777" w:rsidTr="00A9280A">
        <w:trPr>
          <w:ins w:id="7371" w:author="User" w:date="2021-09-13T18:21:00Z"/>
        </w:trPr>
        <w:tc>
          <w:tcPr>
            <w:tcW w:w="1980" w:type="dxa"/>
            <w:vAlign w:val="center"/>
          </w:tcPr>
          <w:p w14:paraId="759F6588" w14:textId="77777777" w:rsidR="00A9280A" w:rsidRPr="00CE1BAE" w:rsidRDefault="00A9280A" w:rsidP="00AE0C01">
            <w:pPr>
              <w:ind w:left="280" w:hanging="280"/>
              <w:rPr>
                <w:ins w:id="7372" w:author="User" w:date="2021-09-13T18:21:00Z"/>
                <w:rFonts w:hint="eastAsia"/>
              </w:rPr>
            </w:pPr>
            <w:ins w:id="7373" w:author="User" w:date="2021-09-13T18:21:00Z">
              <w:r w:rsidRPr="00CE1BAE">
                <w:rPr>
                  <w:rFonts w:hint="eastAsia"/>
                </w:rPr>
                <w:t>機關</w:t>
              </w:r>
            </w:ins>
          </w:p>
        </w:tc>
        <w:tc>
          <w:tcPr>
            <w:tcW w:w="4678" w:type="dxa"/>
            <w:gridSpan w:val="2"/>
            <w:vAlign w:val="center"/>
          </w:tcPr>
          <w:p w14:paraId="7F06FBD4" w14:textId="77777777" w:rsidR="00A9280A" w:rsidRPr="00CE1BAE" w:rsidRDefault="00A9280A" w:rsidP="002F18F5">
            <w:pPr>
              <w:ind w:left="280" w:hanging="280"/>
              <w:rPr>
                <w:ins w:id="7374" w:author="User" w:date="2021-09-13T18:21:00Z"/>
                <w:rFonts w:cs="Arial Unicode MS" w:hint="eastAsia"/>
                <w:lang w:val="zh-TW"/>
                <w14:textOutline w14:w="0" w14:cap="flat" w14:cmpd="sng" w14:algn="ctr">
                  <w14:noFill/>
                  <w14:prstDash w14:val="solid"/>
                  <w14:bevel/>
                </w14:textOutline>
              </w:rPr>
            </w:pPr>
            <w:ins w:id="7375" w:author="User" w:date="2021-09-13T18:21:00Z">
              <w:r w:rsidRPr="00CE1BAE">
                <w:rPr>
                  <w:rFonts w:cs="Arial Unicode MS"/>
                  <w:lang w:val="zh-TW"/>
                  <w14:textOutline w14:w="0" w14:cap="flat" w14:cmpd="sng" w14:algn="ctr">
                    <w14:noFill/>
                    <w14:prstDash w14:val="solid"/>
                    <w14:bevel/>
                  </w14:textOutline>
                </w:rPr>
                <w:t>專案名稱</w:t>
              </w:r>
            </w:ins>
          </w:p>
        </w:tc>
        <w:tc>
          <w:tcPr>
            <w:tcW w:w="1638" w:type="dxa"/>
            <w:vAlign w:val="center"/>
          </w:tcPr>
          <w:p w14:paraId="49F7E3BC" w14:textId="77777777" w:rsidR="00A9280A" w:rsidRPr="00CE1BAE" w:rsidRDefault="00A9280A" w:rsidP="00112490">
            <w:pPr>
              <w:ind w:left="280" w:hanging="280"/>
              <w:rPr>
                <w:ins w:id="7376" w:author="User" w:date="2021-09-13T18:21:00Z"/>
                <w:rFonts w:cs="Arial Unicode MS" w:hint="eastAsia"/>
                <w:lang w:val="zh-TW"/>
                <w14:textOutline w14:w="0" w14:cap="flat" w14:cmpd="sng" w14:algn="ctr">
                  <w14:noFill/>
                  <w14:prstDash w14:val="solid"/>
                  <w14:bevel/>
                </w14:textOutline>
              </w:rPr>
            </w:pPr>
            <w:ins w:id="7377" w:author="User" w:date="2021-09-13T18:21:00Z">
              <w:r w:rsidRPr="00CE1BAE">
                <w:rPr>
                  <w:rFonts w:cs="Arial Unicode MS"/>
                  <w:lang w:val="zh-TW"/>
                  <w14:textOutline w14:w="0" w14:cap="flat" w14:cmpd="sng" w14:algn="ctr">
                    <w14:noFill/>
                    <w14:prstDash w14:val="solid"/>
                    <w14:bevel/>
                  </w14:textOutline>
                </w:rPr>
                <w:t>擔任職務</w:t>
              </w:r>
            </w:ins>
          </w:p>
        </w:tc>
      </w:tr>
      <w:tr w:rsidR="00A9280A" w:rsidRPr="00C06385" w14:paraId="74119BCB" w14:textId="77777777" w:rsidTr="00A9280A">
        <w:trPr>
          <w:ins w:id="7378" w:author="User" w:date="2021-09-13T18:21:00Z"/>
        </w:trPr>
        <w:tc>
          <w:tcPr>
            <w:tcW w:w="1980" w:type="dxa"/>
            <w:vAlign w:val="center"/>
          </w:tcPr>
          <w:p w14:paraId="021884C5" w14:textId="77777777" w:rsidR="00A9280A" w:rsidRPr="00CE1BAE" w:rsidRDefault="00A9280A" w:rsidP="00AE0C01">
            <w:pPr>
              <w:ind w:left="280" w:hanging="280"/>
              <w:rPr>
                <w:ins w:id="7379" w:author="User" w:date="2021-09-13T18:21:00Z"/>
                <w:rFonts w:hint="eastAsia"/>
              </w:rPr>
            </w:pPr>
            <w:ins w:id="7380" w:author="User" w:date="2021-09-13T18:21:00Z">
              <w:r w:rsidRPr="00CE1BAE">
                <w:rPr>
                  <w:rFonts w:hint="eastAsia"/>
                </w:rPr>
                <w:t>臺南市工務局</w:t>
              </w:r>
            </w:ins>
          </w:p>
        </w:tc>
        <w:tc>
          <w:tcPr>
            <w:tcW w:w="4678" w:type="dxa"/>
            <w:gridSpan w:val="2"/>
            <w:vAlign w:val="center"/>
          </w:tcPr>
          <w:p w14:paraId="01AA3DFB" w14:textId="77777777" w:rsidR="00A9280A" w:rsidRPr="00CE1BAE" w:rsidRDefault="00A9280A" w:rsidP="002F18F5">
            <w:pPr>
              <w:ind w:left="280" w:hanging="280"/>
              <w:rPr>
                <w:ins w:id="7381" w:author="User" w:date="2021-09-13T18:21:00Z"/>
                <w:rStyle w:val="fontstyle01"/>
                <w:rFonts w:ascii="標楷體" w:eastAsia="標楷體" w:hAnsi="標楷體" w:cs="微軟正黑體" w:hint="default"/>
                <w:sz w:val="28"/>
                <w:szCs w:val="28"/>
              </w:rPr>
            </w:pPr>
            <w:ins w:id="7382" w:author="User" w:date="2021-09-13T18:21:00Z">
              <w:r w:rsidRPr="00CE1BAE">
                <w:rPr>
                  <w:rStyle w:val="fontstyle01"/>
                  <w:rFonts w:ascii="標楷體" w:eastAsia="標楷體" w:hAnsi="標楷體" w:cs="微軟正黑體" w:hint="default"/>
                  <w:sz w:val="28"/>
                  <w:szCs w:val="28"/>
                </w:rPr>
                <w:t>110 年 道路巡查缺失智能辨識系統建置案</w:t>
              </w:r>
            </w:ins>
          </w:p>
        </w:tc>
        <w:tc>
          <w:tcPr>
            <w:tcW w:w="1638" w:type="dxa"/>
            <w:vAlign w:val="center"/>
          </w:tcPr>
          <w:p w14:paraId="7B187370" w14:textId="77777777" w:rsidR="00A9280A" w:rsidRPr="00CE1BAE" w:rsidRDefault="00A9280A" w:rsidP="00112490">
            <w:pPr>
              <w:ind w:left="280" w:hanging="280"/>
              <w:rPr>
                <w:ins w:id="7383" w:author="User" w:date="2021-09-13T18:21:00Z"/>
                <w:rFonts w:cs="Arial Unicode MS" w:hint="eastAsia"/>
                <w:lang w:val="zh-TW"/>
                <w14:textOutline w14:w="0" w14:cap="flat" w14:cmpd="sng" w14:algn="ctr">
                  <w14:noFill/>
                  <w14:prstDash w14:val="solid"/>
                  <w14:bevel/>
                </w14:textOutline>
              </w:rPr>
            </w:pPr>
            <w:ins w:id="7384" w:author="User" w:date="2021-09-13T18:21:00Z">
              <w:r w:rsidRPr="00CE1BAE">
                <w:rPr>
                  <w:rFonts w:cs="Arial Unicode MS"/>
                  <w:lang w:val="zh-TW"/>
                  <w14:textOutline w14:w="0" w14:cap="flat" w14:cmpd="sng" w14:algn="ctr">
                    <w14:noFill/>
                    <w14:prstDash w14:val="solid"/>
                    <w14:bevel/>
                  </w14:textOutline>
                </w:rPr>
                <w:t>計畫主持</w:t>
              </w:r>
              <w:r w:rsidRPr="00CE1BAE">
                <w:rPr>
                  <w:rFonts w:cs="Arial Unicode MS" w:hint="eastAsia"/>
                  <w:lang w:val="zh-TW"/>
                  <w14:textOutline w14:w="0" w14:cap="flat" w14:cmpd="sng" w14:algn="ctr">
                    <w14:noFill/>
                    <w14:prstDash w14:val="solid"/>
                    <w14:bevel/>
                  </w14:textOutline>
                </w:rPr>
                <w:t>人</w:t>
              </w:r>
            </w:ins>
          </w:p>
        </w:tc>
      </w:tr>
      <w:tr w:rsidR="00A9280A" w:rsidRPr="00C06385" w14:paraId="6FE3B614" w14:textId="77777777" w:rsidTr="00A9280A">
        <w:trPr>
          <w:ins w:id="7385" w:author="User" w:date="2021-09-13T18:21:00Z"/>
        </w:trPr>
        <w:tc>
          <w:tcPr>
            <w:tcW w:w="1980" w:type="dxa"/>
            <w:vAlign w:val="center"/>
          </w:tcPr>
          <w:p w14:paraId="6292C18A" w14:textId="77777777" w:rsidR="00A9280A" w:rsidRPr="00CE1BAE" w:rsidRDefault="00A9280A" w:rsidP="00AE0C01">
            <w:pPr>
              <w:ind w:left="280" w:hanging="280"/>
              <w:rPr>
                <w:ins w:id="7386" w:author="User" w:date="2021-09-13T18:21:00Z"/>
                <w:rFonts w:hint="eastAsia"/>
              </w:rPr>
            </w:pPr>
            <w:ins w:id="7387" w:author="User" w:date="2021-09-13T18:21:00Z">
              <w:r w:rsidRPr="00CE1BAE">
                <w:rPr>
                  <w:rFonts w:hint="eastAsia"/>
                </w:rPr>
                <w:t>高雄市工務局</w:t>
              </w:r>
            </w:ins>
          </w:p>
        </w:tc>
        <w:tc>
          <w:tcPr>
            <w:tcW w:w="4678" w:type="dxa"/>
            <w:gridSpan w:val="2"/>
            <w:vAlign w:val="center"/>
          </w:tcPr>
          <w:p w14:paraId="3317C2A5" w14:textId="77777777" w:rsidR="00A9280A" w:rsidRPr="00CE1BAE" w:rsidRDefault="00A9280A" w:rsidP="002F18F5">
            <w:pPr>
              <w:ind w:left="280" w:hanging="280"/>
              <w:rPr>
                <w:ins w:id="7388" w:author="User" w:date="2021-09-13T18:21:00Z"/>
                <w:rFonts w:cs="Arial Unicode MS" w:hint="eastAsia"/>
                <w14:textOutline w14:w="0" w14:cap="flat" w14:cmpd="sng" w14:algn="ctr">
                  <w14:noFill/>
                  <w14:prstDash w14:val="solid"/>
                  <w14:bevel/>
                </w14:textOutline>
              </w:rPr>
            </w:pPr>
            <w:ins w:id="7389" w:author="User" w:date="2021-09-13T18:21:00Z">
              <w:r w:rsidRPr="00CE1BAE">
                <w:rPr>
                  <w:rStyle w:val="fontstyle01"/>
                  <w:rFonts w:ascii="標楷體" w:eastAsia="標楷體" w:hAnsi="標楷體" w:cs="微軟正黑體" w:hint="default"/>
                  <w:sz w:val="28"/>
                  <w:szCs w:val="28"/>
                </w:rPr>
                <w:t xml:space="preserve">110年度 </w:t>
              </w:r>
              <w:r w:rsidRPr="00CE1BAE">
                <w:rPr>
                  <w:rStyle w:val="fontstyle01"/>
                  <w:rFonts w:ascii="標楷體" w:eastAsia="標楷體" w:hAnsi="標楷體" w:hint="default"/>
                  <w:sz w:val="28"/>
                  <w:szCs w:val="28"/>
                </w:rPr>
                <w:t xml:space="preserve">AI </w:t>
              </w:r>
              <w:r w:rsidRPr="00CE1BAE">
                <w:rPr>
                  <w:rStyle w:val="fontstyle01"/>
                  <w:rFonts w:ascii="標楷體" w:eastAsia="標楷體" w:hAnsi="標楷體" w:cs="微軟正黑體" w:hint="default"/>
                  <w:sz w:val="28"/>
                  <w:szCs w:val="28"/>
                </w:rPr>
                <w:t>道路巡查缺陷自動偵測</w:t>
              </w:r>
            </w:ins>
          </w:p>
        </w:tc>
        <w:tc>
          <w:tcPr>
            <w:tcW w:w="1638" w:type="dxa"/>
            <w:vAlign w:val="center"/>
          </w:tcPr>
          <w:p w14:paraId="319302EB" w14:textId="77777777" w:rsidR="00A9280A" w:rsidRPr="00CE1BAE" w:rsidRDefault="00A9280A" w:rsidP="00112490">
            <w:pPr>
              <w:ind w:left="280" w:hanging="280"/>
              <w:rPr>
                <w:ins w:id="7390" w:author="User" w:date="2021-09-13T18:21:00Z"/>
                <w:rFonts w:cs="Arial Unicode MS" w:hint="eastAsia"/>
                <w:lang w:val="zh-TW"/>
                <w14:textOutline w14:w="0" w14:cap="flat" w14:cmpd="sng" w14:algn="ctr">
                  <w14:noFill/>
                  <w14:prstDash w14:val="solid"/>
                  <w14:bevel/>
                </w14:textOutline>
              </w:rPr>
            </w:pPr>
            <w:ins w:id="7391" w:author="User" w:date="2021-09-13T18:21:00Z">
              <w:r w:rsidRPr="00CE1BAE">
                <w:rPr>
                  <w:rFonts w:cs="Arial Unicode MS" w:hint="eastAsia"/>
                  <w:lang w:val="zh-TW"/>
                  <w14:textOutline w14:w="0" w14:cap="flat" w14:cmpd="sng" w14:algn="ctr">
                    <w14:noFill/>
                    <w14:prstDash w14:val="solid"/>
                    <w14:bevel/>
                  </w14:textOutline>
                </w:rPr>
                <w:t>專案管理</w:t>
              </w:r>
            </w:ins>
          </w:p>
        </w:tc>
      </w:tr>
      <w:tr w:rsidR="00A9280A" w:rsidRPr="00C06385" w14:paraId="64A2B1BA" w14:textId="77777777" w:rsidTr="00A9280A">
        <w:trPr>
          <w:ins w:id="7392" w:author="User" w:date="2021-09-13T18:21:00Z"/>
        </w:trPr>
        <w:tc>
          <w:tcPr>
            <w:tcW w:w="1980" w:type="dxa"/>
            <w:vAlign w:val="center"/>
          </w:tcPr>
          <w:p w14:paraId="0DCD0CC3" w14:textId="77777777" w:rsidR="00A9280A" w:rsidRPr="00CE1BAE" w:rsidRDefault="00A9280A" w:rsidP="00AE0C01">
            <w:pPr>
              <w:ind w:left="280" w:hanging="280"/>
              <w:rPr>
                <w:ins w:id="7393" w:author="User" w:date="2021-09-13T18:21:00Z"/>
                <w:rFonts w:hint="eastAsia"/>
              </w:rPr>
            </w:pPr>
            <w:ins w:id="7394" w:author="User" w:date="2021-09-13T18:21:00Z">
              <w:r w:rsidRPr="00CE1BAE">
                <w:rPr>
                  <w:rFonts w:hint="eastAsia"/>
                </w:rPr>
                <w:t>高雄市工務局</w:t>
              </w:r>
            </w:ins>
          </w:p>
        </w:tc>
        <w:tc>
          <w:tcPr>
            <w:tcW w:w="4678" w:type="dxa"/>
            <w:gridSpan w:val="2"/>
            <w:vAlign w:val="center"/>
          </w:tcPr>
          <w:p w14:paraId="0E6F531C" w14:textId="77777777" w:rsidR="00A9280A" w:rsidRPr="00CE1BAE" w:rsidRDefault="00A9280A" w:rsidP="002F18F5">
            <w:pPr>
              <w:ind w:left="280" w:hanging="280"/>
              <w:rPr>
                <w:ins w:id="7395" w:author="User" w:date="2021-09-13T18:21:00Z"/>
                <w:rStyle w:val="fontstyle01"/>
                <w:rFonts w:ascii="標楷體" w:eastAsia="標楷體" w:hAnsi="標楷體" w:cs="微軟正黑體" w:hint="default"/>
                <w:sz w:val="28"/>
                <w:szCs w:val="28"/>
              </w:rPr>
            </w:pPr>
            <w:ins w:id="7396" w:author="User" w:date="2021-09-13T18:21:00Z">
              <w:r w:rsidRPr="00CE1BAE">
                <w:rPr>
                  <w:rStyle w:val="fontstyle01"/>
                  <w:rFonts w:ascii="標楷體" w:eastAsia="標楷體" w:hAnsi="標楷體" w:cs="微軟正黑體" w:hint="default"/>
                  <w:sz w:val="28"/>
                  <w:szCs w:val="28"/>
                </w:rPr>
                <w:t xml:space="preserve">109年度 </w:t>
              </w:r>
              <w:r w:rsidRPr="00CE1BAE">
                <w:rPr>
                  <w:rStyle w:val="fontstyle01"/>
                  <w:rFonts w:ascii="標楷體" w:eastAsia="標楷體" w:hAnsi="標楷體" w:hint="default"/>
                  <w:sz w:val="28"/>
                  <w:szCs w:val="28"/>
                </w:rPr>
                <w:t xml:space="preserve">AI </w:t>
              </w:r>
              <w:r w:rsidRPr="00CE1BAE">
                <w:rPr>
                  <w:rStyle w:val="fontstyle01"/>
                  <w:rFonts w:ascii="標楷體" w:eastAsia="標楷體" w:hAnsi="標楷體" w:cs="微軟正黑體" w:hint="default"/>
                  <w:sz w:val="28"/>
                  <w:szCs w:val="28"/>
                </w:rPr>
                <w:t>道路缺陷自動偵測試辦</w:t>
              </w:r>
            </w:ins>
          </w:p>
        </w:tc>
        <w:tc>
          <w:tcPr>
            <w:tcW w:w="1638" w:type="dxa"/>
            <w:vAlign w:val="center"/>
          </w:tcPr>
          <w:p w14:paraId="5FD40A79" w14:textId="77777777" w:rsidR="00A9280A" w:rsidRPr="00CE1BAE" w:rsidRDefault="00A9280A" w:rsidP="00112490">
            <w:pPr>
              <w:ind w:left="280" w:hanging="280"/>
              <w:rPr>
                <w:ins w:id="7397" w:author="User" w:date="2021-09-13T18:21:00Z"/>
                <w:rFonts w:cs="Arial Unicode MS" w:hint="eastAsia"/>
                <w:lang w:val="zh-TW"/>
                <w14:textOutline w14:w="0" w14:cap="flat" w14:cmpd="sng" w14:algn="ctr">
                  <w14:noFill/>
                  <w14:prstDash w14:val="solid"/>
                  <w14:bevel/>
                </w14:textOutline>
              </w:rPr>
            </w:pPr>
            <w:ins w:id="7398" w:author="User" w:date="2021-09-13T18:21:00Z">
              <w:r w:rsidRPr="00CE1BAE">
                <w:rPr>
                  <w:rFonts w:cs="Arial Unicode MS" w:hint="eastAsia"/>
                  <w:lang w:val="zh-TW"/>
                  <w14:textOutline w14:w="0" w14:cap="flat" w14:cmpd="sng" w14:algn="ctr">
                    <w14:noFill/>
                    <w14:prstDash w14:val="solid"/>
                    <w14:bevel/>
                  </w14:textOutline>
                </w:rPr>
                <w:t>專案管理</w:t>
              </w:r>
            </w:ins>
          </w:p>
        </w:tc>
      </w:tr>
      <w:tr w:rsidR="00A9280A" w:rsidRPr="00C06385" w14:paraId="5933FE65" w14:textId="77777777" w:rsidTr="00A9280A">
        <w:trPr>
          <w:ins w:id="7399" w:author="User" w:date="2021-09-13T18:21:00Z"/>
        </w:trPr>
        <w:tc>
          <w:tcPr>
            <w:tcW w:w="1980" w:type="dxa"/>
            <w:vAlign w:val="center"/>
          </w:tcPr>
          <w:p w14:paraId="50890A61" w14:textId="77777777" w:rsidR="00A9280A" w:rsidRPr="00CE1BAE" w:rsidRDefault="00A9280A" w:rsidP="00AE0C01">
            <w:pPr>
              <w:ind w:left="280" w:hanging="280"/>
              <w:rPr>
                <w:ins w:id="7400" w:author="User" w:date="2021-09-13T18:21:00Z"/>
                <w:rFonts w:hint="eastAsia"/>
              </w:rPr>
            </w:pPr>
            <w:ins w:id="7401" w:author="User" w:date="2021-09-13T18:21:00Z">
              <w:r w:rsidRPr="00CE1BAE">
                <w:rPr>
                  <w:rFonts w:hint="eastAsia"/>
                </w:rPr>
                <w:t>臺南市工務局</w:t>
              </w:r>
            </w:ins>
          </w:p>
        </w:tc>
        <w:tc>
          <w:tcPr>
            <w:tcW w:w="4678" w:type="dxa"/>
            <w:gridSpan w:val="2"/>
            <w:vAlign w:val="center"/>
          </w:tcPr>
          <w:p w14:paraId="346014F7" w14:textId="77777777" w:rsidR="00A9280A" w:rsidRPr="00CE1BAE" w:rsidRDefault="00A9280A" w:rsidP="002F18F5">
            <w:pPr>
              <w:ind w:left="280" w:hanging="280"/>
              <w:rPr>
                <w:ins w:id="7402" w:author="User" w:date="2021-09-13T18:21:00Z"/>
                <w:rStyle w:val="fontstyle01"/>
                <w:rFonts w:ascii="標楷體" w:eastAsia="標楷體" w:hAnsi="標楷體" w:cs="微軟正黑體" w:hint="default"/>
                <w:sz w:val="28"/>
                <w:szCs w:val="28"/>
              </w:rPr>
            </w:pPr>
            <w:ins w:id="7403" w:author="User" w:date="2021-09-13T18:21:00Z">
              <w:r w:rsidRPr="00CE1BAE">
                <w:rPr>
                  <w:rStyle w:val="fontstyle01"/>
                  <w:rFonts w:ascii="標楷體" w:eastAsia="標楷體" w:hAnsi="標楷體" w:cs="微軟正黑體" w:hint="default"/>
                  <w:sz w:val="28"/>
                  <w:szCs w:val="28"/>
                </w:rPr>
                <w:t>109年度</w:t>
              </w:r>
              <w:r w:rsidRPr="00CE1BAE">
                <w:rPr>
                  <w:rStyle w:val="fontstyle01"/>
                  <w:rFonts w:ascii="標楷體" w:eastAsia="標楷體" w:hAnsi="標楷體" w:hint="default"/>
                  <w:sz w:val="28"/>
                  <w:szCs w:val="28"/>
                </w:rPr>
                <w:t xml:space="preserve"> AI </w:t>
              </w:r>
              <w:r w:rsidRPr="00CE1BAE">
                <w:rPr>
                  <w:rStyle w:val="fontstyle01"/>
                  <w:rFonts w:ascii="標楷體" w:eastAsia="標楷體" w:hAnsi="標楷體" w:cs="微軟正黑體" w:hint="default"/>
                  <w:sz w:val="28"/>
                  <w:szCs w:val="28"/>
                </w:rPr>
                <w:t>道路缺陷自動偵測試辦</w:t>
              </w:r>
            </w:ins>
          </w:p>
        </w:tc>
        <w:tc>
          <w:tcPr>
            <w:tcW w:w="1638" w:type="dxa"/>
            <w:vAlign w:val="center"/>
          </w:tcPr>
          <w:p w14:paraId="65110685" w14:textId="77777777" w:rsidR="00A9280A" w:rsidRPr="00CE1BAE" w:rsidRDefault="00A9280A" w:rsidP="00112490">
            <w:pPr>
              <w:ind w:left="280" w:hanging="280"/>
              <w:rPr>
                <w:ins w:id="7404" w:author="User" w:date="2021-09-13T18:21:00Z"/>
                <w:rFonts w:cs="Arial Unicode MS" w:hint="eastAsia"/>
                <w:lang w:val="zh-TW"/>
                <w14:textOutline w14:w="0" w14:cap="flat" w14:cmpd="sng" w14:algn="ctr">
                  <w14:noFill/>
                  <w14:prstDash w14:val="solid"/>
                  <w14:bevel/>
                </w14:textOutline>
              </w:rPr>
            </w:pPr>
            <w:ins w:id="7405" w:author="User" w:date="2021-09-13T18:21:00Z">
              <w:r w:rsidRPr="00CE1BAE">
                <w:rPr>
                  <w:rFonts w:cs="Arial Unicode MS" w:hint="eastAsia"/>
                  <w:lang w:val="zh-TW"/>
                  <w14:textOutline w14:w="0" w14:cap="flat" w14:cmpd="sng" w14:algn="ctr">
                    <w14:noFill/>
                    <w14:prstDash w14:val="solid"/>
                    <w14:bevel/>
                  </w14:textOutline>
                </w:rPr>
                <w:t>專案管理</w:t>
              </w:r>
            </w:ins>
          </w:p>
        </w:tc>
      </w:tr>
      <w:tr w:rsidR="00A9280A" w:rsidRPr="00C06385" w14:paraId="4DE6E7F1" w14:textId="77777777" w:rsidTr="00A9280A">
        <w:trPr>
          <w:ins w:id="7406" w:author="User" w:date="2021-09-13T18:21:00Z"/>
        </w:trPr>
        <w:tc>
          <w:tcPr>
            <w:tcW w:w="1980" w:type="dxa"/>
            <w:vAlign w:val="center"/>
          </w:tcPr>
          <w:p w14:paraId="3AB35FFA" w14:textId="77777777" w:rsidR="00A9280A" w:rsidRPr="00CE1BAE" w:rsidRDefault="00A9280A" w:rsidP="00AE0C01">
            <w:pPr>
              <w:ind w:left="280" w:hanging="280"/>
              <w:rPr>
                <w:ins w:id="7407" w:author="User" w:date="2021-09-13T18:21:00Z"/>
                <w:rFonts w:hint="eastAsia"/>
              </w:rPr>
            </w:pPr>
            <w:ins w:id="7408" w:author="User" w:date="2021-09-13T18:21:00Z">
              <w:r w:rsidRPr="00CE1BAE">
                <w:rPr>
                  <w:rStyle w:val="fontstyle01"/>
                  <w:rFonts w:ascii="標楷體" w:eastAsia="標楷體" w:hAnsi="標楷體" w:cs="微軟正黑體" w:hint="default"/>
                  <w:sz w:val="28"/>
                  <w:szCs w:val="28"/>
                </w:rPr>
                <w:t>中興工程顧問社</w:t>
              </w:r>
            </w:ins>
          </w:p>
        </w:tc>
        <w:tc>
          <w:tcPr>
            <w:tcW w:w="4678" w:type="dxa"/>
            <w:gridSpan w:val="2"/>
            <w:vAlign w:val="center"/>
          </w:tcPr>
          <w:p w14:paraId="0E75DA42" w14:textId="77777777" w:rsidR="00A9280A" w:rsidRPr="00CE1BAE" w:rsidRDefault="00A9280A" w:rsidP="002F18F5">
            <w:pPr>
              <w:ind w:left="280" w:hanging="280"/>
              <w:rPr>
                <w:ins w:id="7409" w:author="User" w:date="2021-09-13T18:21:00Z"/>
                <w:rStyle w:val="fontstyle01"/>
                <w:rFonts w:ascii="標楷體" w:eastAsia="標楷體" w:hAnsi="標楷體" w:cs="微軟正黑體" w:hint="default"/>
                <w:sz w:val="28"/>
                <w:szCs w:val="28"/>
              </w:rPr>
            </w:pPr>
            <w:ins w:id="7410" w:author="User" w:date="2021-09-13T18:21:00Z">
              <w:r w:rsidRPr="00CE1BAE">
                <w:rPr>
                  <w:rStyle w:val="fontstyle01"/>
                  <w:rFonts w:ascii="標楷體" w:eastAsia="標楷體" w:hAnsi="標楷體" w:cs="微軟正黑體" w:hint="default"/>
                  <w:sz w:val="28"/>
                  <w:szCs w:val="28"/>
                </w:rPr>
                <w:t>109年度 開發資源回收影像辨識雛形系統</w:t>
              </w:r>
            </w:ins>
          </w:p>
        </w:tc>
        <w:tc>
          <w:tcPr>
            <w:tcW w:w="1638" w:type="dxa"/>
            <w:vAlign w:val="center"/>
          </w:tcPr>
          <w:p w14:paraId="5A42C0AF" w14:textId="77777777" w:rsidR="00A9280A" w:rsidRPr="00CE1BAE" w:rsidRDefault="00A9280A" w:rsidP="00112490">
            <w:pPr>
              <w:ind w:left="280" w:hanging="280"/>
              <w:rPr>
                <w:ins w:id="7411" w:author="User" w:date="2021-09-13T18:21:00Z"/>
                <w:rFonts w:cs="Arial Unicode MS" w:hint="eastAsia"/>
                <w:lang w:val="zh-TW"/>
                <w14:textOutline w14:w="0" w14:cap="flat" w14:cmpd="sng" w14:algn="ctr">
                  <w14:noFill/>
                  <w14:prstDash w14:val="solid"/>
                  <w14:bevel/>
                </w14:textOutline>
              </w:rPr>
            </w:pPr>
            <w:ins w:id="7412" w:author="User" w:date="2021-09-13T18:21:00Z">
              <w:r w:rsidRPr="00CE1BAE">
                <w:rPr>
                  <w:rFonts w:cs="Arial Unicode MS" w:hint="eastAsia"/>
                  <w:lang w:val="zh-TW"/>
                  <w14:textOutline w14:w="0" w14:cap="flat" w14:cmpd="sng" w14:algn="ctr">
                    <w14:noFill/>
                    <w14:prstDash w14:val="solid"/>
                    <w14:bevel/>
                  </w14:textOutline>
                </w:rPr>
                <w:t>專案管理</w:t>
              </w:r>
            </w:ins>
          </w:p>
        </w:tc>
      </w:tr>
      <w:tr w:rsidR="00A9280A" w:rsidRPr="00C06385" w14:paraId="433D1158" w14:textId="77777777" w:rsidTr="00A9280A">
        <w:trPr>
          <w:ins w:id="7413" w:author="User" w:date="2021-09-13T18:21:00Z"/>
        </w:trPr>
        <w:tc>
          <w:tcPr>
            <w:tcW w:w="1980" w:type="dxa"/>
            <w:vAlign w:val="center"/>
          </w:tcPr>
          <w:p w14:paraId="2E5CF7BF" w14:textId="77777777" w:rsidR="00A9280A" w:rsidRPr="00CE1BAE" w:rsidRDefault="00A9280A" w:rsidP="00AE0C01">
            <w:pPr>
              <w:ind w:left="280" w:hanging="280"/>
              <w:rPr>
                <w:ins w:id="7414" w:author="User" w:date="2021-09-13T18:21:00Z"/>
                <w:rFonts w:hint="eastAsia"/>
              </w:rPr>
            </w:pPr>
            <w:ins w:id="7415" w:author="User" w:date="2021-09-13T18:21:00Z">
              <w:r w:rsidRPr="00CE1BAE">
                <w:rPr>
                  <w:rStyle w:val="fontstyle01"/>
                  <w:rFonts w:ascii="標楷體" w:eastAsia="標楷體" w:hAnsi="標楷體" w:cs="微軟正黑體" w:hint="default"/>
                  <w:sz w:val="28"/>
                  <w:szCs w:val="28"/>
                </w:rPr>
                <w:t>經濟部工業局</w:t>
              </w:r>
            </w:ins>
          </w:p>
        </w:tc>
        <w:tc>
          <w:tcPr>
            <w:tcW w:w="4678" w:type="dxa"/>
            <w:gridSpan w:val="2"/>
            <w:vAlign w:val="center"/>
          </w:tcPr>
          <w:p w14:paraId="3F992324" w14:textId="77777777" w:rsidR="00A9280A" w:rsidRPr="00CE1BAE" w:rsidRDefault="00A9280A" w:rsidP="002F18F5">
            <w:pPr>
              <w:ind w:left="280" w:hanging="280"/>
              <w:rPr>
                <w:ins w:id="7416" w:author="User" w:date="2021-09-13T18:21:00Z"/>
                <w:rStyle w:val="fontstyle01"/>
                <w:rFonts w:ascii="標楷體" w:eastAsia="標楷體" w:hAnsi="標楷體" w:cs="微軟正黑體" w:hint="default"/>
                <w:sz w:val="28"/>
                <w:szCs w:val="28"/>
              </w:rPr>
            </w:pPr>
            <w:ins w:id="7417" w:author="User" w:date="2021-09-13T18:21:00Z">
              <w:r w:rsidRPr="00CE1BAE">
                <w:rPr>
                  <w:rStyle w:val="fontstyle01"/>
                  <w:rFonts w:ascii="標楷體" w:eastAsia="標楷體" w:hAnsi="標楷體" w:hint="default"/>
                  <w:sz w:val="28"/>
                  <w:szCs w:val="28"/>
                </w:rPr>
                <w:t xml:space="preserve">108 </w:t>
              </w:r>
              <w:r w:rsidRPr="00CE1BAE">
                <w:rPr>
                  <w:rStyle w:val="fontstyle01"/>
                  <w:rFonts w:ascii="標楷體" w:eastAsia="標楷體" w:hAnsi="標楷體" w:cs="微軟正黑體" w:hint="default"/>
                  <w:sz w:val="28"/>
                  <w:szCs w:val="28"/>
                </w:rPr>
                <w:t>年度</w:t>
              </w:r>
              <w:r w:rsidRPr="00CE1BAE">
                <w:rPr>
                  <w:rStyle w:val="fontstyle01"/>
                  <w:rFonts w:ascii="標楷體" w:eastAsia="標楷體" w:hAnsi="標楷體" w:hint="default"/>
                  <w:sz w:val="28"/>
                  <w:szCs w:val="28"/>
                </w:rPr>
                <w:t xml:space="preserve">AIGO </w:t>
              </w:r>
              <w:r w:rsidRPr="00CE1BAE">
                <w:rPr>
                  <w:rStyle w:val="fontstyle01"/>
                  <w:rFonts w:ascii="標楷體" w:eastAsia="標楷體" w:hAnsi="標楷體" w:cs="微軟正黑體" w:hint="default"/>
                  <w:sz w:val="28"/>
                  <w:szCs w:val="28"/>
                </w:rPr>
                <w:t>解題競賽</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電腦視覺辨識類</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嘉義市政府警察局</w:t>
              </w:r>
              <w:r w:rsidRPr="00CE1BAE">
                <w:rPr>
                  <w:rStyle w:val="fontstyle01"/>
                  <w:rFonts w:ascii="標楷體" w:eastAsia="標楷體" w:hAnsi="標楷體" w:hint="default"/>
                  <w:sz w:val="28"/>
                  <w:szCs w:val="28"/>
                </w:rPr>
                <w:t xml:space="preserve">/AI </w:t>
              </w:r>
              <w:r w:rsidRPr="00CE1BAE">
                <w:rPr>
                  <w:rStyle w:val="fontstyle01"/>
                  <w:rFonts w:ascii="標楷體" w:eastAsia="標楷體" w:hAnsi="標楷體" w:cs="微軟正黑體" w:hint="default"/>
                  <w:sz w:val="28"/>
                  <w:szCs w:val="28"/>
                </w:rPr>
                <w:t>智慧影像辨識分析與智能檢索系統</w:t>
              </w:r>
            </w:ins>
          </w:p>
        </w:tc>
        <w:tc>
          <w:tcPr>
            <w:tcW w:w="1638" w:type="dxa"/>
            <w:vAlign w:val="center"/>
          </w:tcPr>
          <w:p w14:paraId="70E6043A" w14:textId="77777777" w:rsidR="00A9280A" w:rsidRPr="00CE1BAE" w:rsidRDefault="00A9280A" w:rsidP="00112490">
            <w:pPr>
              <w:ind w:left="280" w:hanging="280"/>
              <w:rPr>
                <w:ins w:id="7418" w:author="User" w:date="2021-09-13T18:21:00Z"/>
                <w:rFonts w:cs="Arial Unicode MS" w:hint="eastAsia"/>
                <w:lang w:val="zh-TW"/>
                <w14:textOutline w14:w="0" w14:cap="flat" w14:cmpd="sng" w14:algn="ctr">
                  <w14:noFill/>
                  <w14:prstDash w14:val="solid"/>
                  <w14:bevel/>
                </w14:textOutline>
              </w:rPr>
            </w:pPr>
            <w:ins w:id="7419" w:author="User" w:date="2021-09-13T18:21:00Z">
              <w:r w:rsidRPr="00CE1BAE">
                <w:rPr>
                  <w:rFonts w:cs="Arial Unicode MS"/>
                  <w:lang w:val="zh-TW"/>
                  <w14:textOutline w14:w="0" w14:cap="flat" w14:cmpd="sng" w14:algn="ctr">
                    <w14:noFill/>
                    <w14:prstDash w14:val="solid"/>
                    <w14:bevel/>
                  </w14:textOutline>
                </w:rPr>
                <w:t>計畫主持</w:t>
              </w:r>
              <w:r w:rsidRPr="00CE1BAE">
                <w:rPr>
                  <w:rFonts w:cs="Arial Unicode MS" w:hint="eastAsia"/>
                  <w:lang w:val="zh-TW"/>
                  <w14:textOutline w14:w="0" w14:cap="flat" w14:cmpd="sng" w14:algn="ctr">
                    <w14:noFill/>
                    <w14:prstDash w14:val="solid"/>
                    <w14:bevel/>
                  </w14:textOutline>
                </w:rPr>
                <w:t>人</w:t>
              </w:r>
            </w:ins>
          </w:p>
        </w:tc>
      </w:tr>
      <w:tr w:rsidR="00A9280A" w:rsidRPr="00C06385" w14:paraId="1B2B6EE6" w14:textId="77777777" w:rsidTr="00A9280A">
        <w:trPr>
          <w:ins w:id="7420" w:author="User" w:date="2021-09-13T18:21:00Z"/>
        </w:trPr>
        <w:tc>
          <w:tcPr>
            <w:tcW w:w="1980" w:type="dxa"/>
            <w:vAlign w:val="center"/>
          </w:tcPr>
          <w:p w14:paraId="18CF2294" w14:textId="77777777" w:rsidR="00A9280A" w:rsidRPr="00CE1BAE" w:rsidRDefault="00A9280A" w:rsidP="00AE0C01">
            <w:pPr>
              <w:ind w:left="280" w:hanging="280"/>
              <w:rPr>
                <w:ins w:id="7421" w:author="User" w:date="2021-09-13T18:21:00Z"/>
                <w:rFonts w:hint="eastAsia"/>
              </w:rPr>
            </w:pPr>
            <w:ins w:id="7422" w:author="User" w:date="2021-09-13T18:21:00Z">
              <w:r w:rsidRPr="00CE1BAE">
                <w:rPr>
                  <w:rStyle w:val="fontstyle01"/>
                  <w:rFonts w:ascii="標楷體" w:eastAsia="標楷體" w:hAnsi="標楷體" w:cs="微軟正黑體" w:hint="default"/>
                  <w:sz w:val="28"/>
                  <w:szCs w:val="28"/>
                </w:rPr>
                <w:t>台灣高速鐡路</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股</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公司</w:t>
              </w:r>
            </w:ins>
          </w:p>
        </w:tc>
        <w:tc>
          <w:tcPr>
            <w:tcW w:w="4678" w:type="dxa"/>
            <w:gridSpan w:val="2"/>
            <w:vAlign w:val="center"/>
          </w:tcPr>
          <w:p w14:paraId="5D6E57CA" w14:textId="77777777" w:rsidR="00A9280A" w:rsidRPr="00CE1BAE" w:rsidRDefault="00A9280A" w:rsidP="00AE0C01">
            <w:pPr>
              <w:ind w:left="280" w:hanging="280"/>
              <w:rPr>
                <w:ins w:id="7423" w:author="User" w:date="2021-09-13T18:21:00Z"/>
                <w:rStyle w:val="fontstyle01"/>
                <w:rFonts w:ascii="標楷體" w:eastAsia="標楷體" w:hAnsi="標楷體" w:hint="default"/>
                <w:sz w:val="28"/>
                <w:szCs w:val="28"/>
              </w:rPr>
            </w:pPr>
            <w:ins w:id="7424" w:author="User" w:date="2021-09-13T18:21:00Z">
              <w:r w:rsidRPr="00CE1BAE">
                <w:rPr>
                  <w:rStyle w:val="fontstyle01"/>
                  <w:rFonts w:ascii="標楷體" w:eastAsia="標楷體" w:hAnsi="標楷體" w:cs="微軟正黑體" w:hint="default"/>
                  <w:sz w:val="28"/>
                  <w:szCs w:val="28"/>
                </w:rPr>
                <w:t>108年度 資安日誌儲存容量擴充改善案</w:t>
              </w:r>
            </w:ins>
          </w:p>
        </w:tc>
        <w:tc>
          <w:tcPr>
            <w:tcW w:w="1638" w:type="dxa"/>
            <w:vAlign w:val="center"/>
          </w:tcPr>
          <w:p w14:paraId="6D2AB9EB" w14:textId="77777777" w:rsidR="00A9280A" w:rsidRPr="00CE1BAE" w:rsidRDefault="00A9280A" w:rsidP="002F18F5">
            <w:pPr>
              <w:ind w:left="280" w:hanging="280"/>
              <w:rPr>
                <w:ins w:id="7425" w:author="User" w:date="2021-09-13T18:21:00Z"/>
                <w:rFonts w:cs="Arial Unicode MS" w:hint="eastAsia"/>
                <w:lang w:val="zh-TW"/>
                <w14:textOutline w14:w="0" w14:cap="flat" w14:cmpd="sng" w14:algn="ctr">
                  <w14:noFill/>
                  <w14:prstDash w14:val="solid"/>
                  <w14:bevel/>
                </w14:textOutline>
              </w:rPr>
            </w:pPr>
            <w:ins w:id="7426" w:author="User" w:date="2021-09-13T18:21:00Z">
              <w:r w:rsidRPr="00CE1BAE">
                <w:rPr>
                  <w:rFonts w:cs="Arial Unicode MS" w:hint="eastAsia"/>
                  <w:lang w:val="zh-TW"/>
                  <w14:textOutline w14:w="0" w14:cap="flat" w14:cmpd="sng" w14:algn="ctr">
                    <w14:noFill/>
                    <w14:prstDash w14:val="solid"/>
                    <w14:bevel/>
                  </w14:textOutline>
                </w:rPr>
                <w:t>專案管理</w:t>
              </w:r>
            </w:ins>
          </w:p>
        </w:tc>
      </w:tr>
      <w:tr w:rsidR="00A9280A" w:rsidRPr="00C06385" w14:paraId="3F6F8C5F" w14:textId="77777777" w:rsidTr="00A9280A">
        <w:trPr>
          <w:ins w:id="7427" w:author="User" w:date="2021-09-13T18:21:00Z"/>
        </w:trPr>
        <w:tc>
          <w:tcPr>
            <w:tcW w:w="1980" w:type="dxa"/>
            <w:vAlign w:val="center"/>
          </w:tcPr>
          <w:p w14:paraId="6C4A3136" w14:textId="77777777" w:rsidR="00A9280A" w:rsidRPr="00CE1BAE" w:rsidRDefault="00A9280A" w:rsidP="00AE0C01">
            <w:pPr>
              <w:ind w:left="280" w:hanging="280"/>
              <w:rPr>
                <w:ins w:id="7428" w:author="User" w:date="2021-09-13T18:21:00Z"/>
                <w:rFonts w:hint="eastAsia"/>
              </w:rPr>
            </w:pPr>
            <w:ins w:id="7429" w:author="User" w:date="2021-09-13T18:21:00Z">
              <w:r w:rsidRPr="00CE1BAE">
                <w:rPr>
                  <w:rStyle w:val="fontstyle01"/>
                  <w:rFonts w:ascii="標楷體" w:eastAsia="標楷體" w:hAnsi="標楷體" w:cs="微軟正黑體" w:hint="default"/>
                  <w:sz w:val="28"/>
                  <w:szCs w:val="28"/>
                </w:rPr>
                <w:t>聖東營造</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股</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公司</w:t>
              </w:r>
            </w:ins>
          </w:p>
        </w:tc>
        <w:tc>
          <w:tcPr>
            <w:tcW w:w="4678" w:type="dxa"/>
            <w:gridSpan w:val="2"/>
            <w:vAlign w:val="center"/>
          </w:tcPr>
          <w:p w14:paraId="754EE5A4" w14:textId="77777777" w:rsidR="00A9280A" w:rsidRPr="00CE1BAE" w:rsidRDefault="00A9280A" w:rsidP="00AE0C01">
            <w:pPr>
              <w:ind w:left="280" w:hanging="280"/>
              <w:rPr>
                <w:ins w:id="7430" w:author="User" w:date="2021-09-13T18:21:00Z"/>
                <w:rStyle w:val="fontstyle01"/>
                <w:rFonts w:ascii="標楷體" w:eastAsia="標楷體" w:hAnsi="標楷體" w:cs="微軟正黑體" w:hint="default"/>
                <w:sz w:val="28"/>
                <w:szCs w:val="28"/>
              </w:rPr>
            </w:pPr>
            <w:ins w:id="7431" w:author="User" w:date="2021-09-13T18:21:00Z">
              <w:r w:rsidRPr="00CE1BAE">
                <w:rPr>
                  <w:rStyle w:val="fontstyle01"/>
                  <w:rFonts w:ascii="標楷體" w:eastAsia="標楷體" w:hAnsi="標楷體" w:cs="微軟正黑體" w:hint="default"/>
                  <w:sz w:val="28"/>
                  <w:szCs w:val="28"/>
                </w:rPr>
                <w:t>108年度 道路缺失即時自動辨識查報系統</w:t>
              </w:r>
            </w:ins>
          </w:p>
        </w:tc>
        <w:tc>
          <w:tcPr>
            <w:tcW w:w="1638" w:type="dxa"/>
            <w:vAlign w:val="center"/>
          </w:tcPr>
          <w:p w14:paraId="6ECCBCB0" w14:textId="77777777" w:rsidR="00A9280A" w:rsidRPr="00CE1BAE" w:rsidRDefault="00A9280A" w:rsidP="002F18F5">
            <w:pPr>
              <w:ind w:left="280" w:hanging="280"/>
              <w:rPr>
                <w:ins w:id="7432" w:author="User" w:date="2021-09-13T18:21:00Z"/>
                <w:rFonts w:cs="Arial Unicode MS" w:hint="eastAsia"/>
                <w:lang w:val="zh-TW"/>
                <w14:textOutline w14:w="0" w14:cap="flat" w14:cmpd="sng" w14:algn="ctr">
                  <w14:noFill/>
                  <w14:prstDash w14:val="solid"/>
                  <w14:bevel/>
                </w14:textOutline>
              </w:rPr>
            </w:pPr>
            <w:ins w:id="7433" w:author="User" w:date="2021-09-13T18:21:00Z">
              <w:r w:rsidRPr="00CE1BAE">
                <w:rPr>
                  <w:rFonts w:cs="Arial Unicode MS" w:hint="eastAsia"/>
                  <w:lang w:val="zh-TW"/>
                  <w14:textOutline w14:w="0" w14:cap="flat" w14:cmpd="sng" w14:algn="ctr">
                    <w14:noFill/>
                    <w14:prstDash w14:val="solid"/>
                    <w14:bevel/>
                  </w14:textOutline>
                </w:rPr>
                <w:t>專案管理</w:t>
              </w:r>
            </w:ins>
          </w:p>
        </w:tc>
      </w:tr>
      <w:tr w:rsidR="00A9280A" w:rsidRPr="00C06385" w14:paraId="5829EFD6" w14:textId="77777777" w:rsidTr="00A9280A">
        <w:trPr>
          <w:ins w:id="7434" w:author="User" w:date="2021-09-13T18:21:00Z"/>
        </w:trPr>
        <w:tc>
          <w:tcPr>
            <w:tcW w:w="1980" w:type="dxa"/>
            <w:vAlign w:val="center"/>
          </w:tcPr>
          <w:p w14:paraId="3568E9A9" w14:textId="77777777" w:rsidR="00A9280A" w:rsidRPr="00CE1BAE" w:rsidRDefault="00A9280A" w:rsidP="00AE0C01">
            <w:pPr>
              <w:ind w:left="280" w:hanging="280"/>
              <w:rPr>
                <w:ins w:id="7435" w:author="User" w:date="2021-09-13T18:21:00Z"/>
                <w:rFonts w:hint="eastAsia"/>
              </w:rPr>
            </w:pPr>
            <w:ins w:id="7436" w:author="User" w:date="2021-09-13T18:21:00Z">
              <w:r w:rsidRPr="00CE1BAE">
                <w:rPr>
                  <w:rStyle w:val="fontstyle01"/>
                  <w:rFonts w:ascii="標楷體" w:eastAsia="標楷體" w:hAnsi="標楷體" w:cs="微軟正黑體" w:hint="default"/>
                  <w:sz w:val="28"/>
                  <w:szCs w:val="28"/>
                </w:rPr>
                <w:t>康和綜合證券</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股</w:t>
              </w:r>
              <w:r w:rsidRPr="00CE1BAE">
                <w:rPr>
                  <w:rStyle w:val="fontstyle01"/>
                  <w:rFonts w:ascii="標楷體" w:eastAsia="標楷體" w:hAnsi="標楷體" w:hint="default"/>
                  <w:sz w:val="28"/>
                  <w:szCs w:val="28"/>
                </w:rPr>
                <w:t>)</w:t>
              </w:r>
              <w:r w:rsidRPr="00CE1BAE">
                <w:rPr>
                  <w:rStyle w:val="fontstyle01"/>
                  <w:rFonts w:ascii="標楷體" w:eastAsia="標楷體" w:hAnsi="標楷體" w:cs="微軟正黑體" w:hint="default"/>
                  <w:sz w:val="28"/>
                  <w:szCs w:val="28"/>
                </w:rPr>
                <w:t>公司</w:t>
              </w:r>
            </w:ins>
          </w:p>
        </w:tc>
        <w:tc>
          <w:tcPr>
            <w:tcW w:w="4678" w:type="dxa"/>
            <w:gridSpan w:val="2"/>
            <w:vAlign w:val="center"/>
          </w:tcPr>
          <w:p w14:paraId="14D8C75F" w14:textId="77777777" w:rsidR="00A9280A" w:rsidRPr="00CE1BAE" w:rsidRDefault="00A9280A" w:rsidP="00AE0C01">
            <w:pPr>
              <w:ind w:left="280" w:hanging="280"/>
              <w:rPr>
                <w:ins w:id="7437" w:author="User" w:date="2021-09-13T18:21:00Z"/>
                <w:rStyle w:val="fontstyle01"/>
                <w:rFonts w:ascii="標楷體" w:eastAsia="標楷體" w:hAnsi="標楷體" w:cs="微軟正黑體" w:hint="default"/>
                <w:sz w:val="28"/>
                <w:szCs w:val="28"/>
              </w:rPr>
            </w:pPr>
            <w:ins w:id="7438" w:author="User" w:date="2021-09-13T18:21:00Z">
              <w:r w:rsidRPr="00CE1BAE">
                <w:rPr>
                  <w:rStyle w:val="fontstyle01"/>
                  <w:rFonts w:ascii="標楷體" w:eastAsia="標楷體" w:hAnsi="標楷體" w:cs="微軟正黑體" w:hint="default"/>
                  <w:sz w:val="28"/>
                  <w:szCs w:val="28"/>
                </w:rPr>
                <w:t>107年度 證券系統後台超高效能儲存建置案</w:t>
              </w:r>
            </w:ins>
          </w:p>
        </w:tc>
        <w:tc>
          <w:tcPr>
            <w:tcW w:w="1638" w:type="dxa"/>
            <w:vAlign w:val="center"/>
          </w:tcPr>
          <w:p w14:paraId="5B654C38" w14:textId="77777777" w:rsidR="00A9280A" w:rsidRPr="00CE1BAE" w:rsidRDefault="00A9280A" w:rsidP="002F18F5">
            <w:pPr>
              <w:ind w:left="280" w:hanging="280"/>
              <w:rPr>
                <w:ins w:id="7439" w:author="User" w:date="2021-09-13T18:21:00Z"/>
                <w:rFonts w:cs="Arial Unicode MS" w:hint="eastAsia"/>
                <w:lang w:val="zh-TW"/>
                <w14:textOutline w14:w="0" w14:cap="flat" w14:cmpd="sng" w14:algn="ctr">
                  <w14:noFill/>
                  <w14:prstDash w14:val="solid"/>
                  <w14:bevel/>
                </w14:textOutline>
              </w:rPr>
            </w:pPr>
            <w:ins w:id="7440" w:author="User" w:date="2021-09-13T18:21:00Z">
              <w:r w:rsidRPr="00CE1BAE">
                <w:rPr>
                  <w:rFonts w:cs="Arial Unicode MS" w:hint="eastAsia"/>
                  <w:lang w:val="zh-TW"/>
                  <w14:textOutline w14:w="0" w14:cap="flat" w14:cmpd="sng" w14:algn="ctr">
                    <w14:noFill/>
                    <w14:prstDash w14:val="solid"/>
                    <w14:bevel/>
                  </w14:textOutline>
                </w:rPr>
                <w:t>專案管理</w:t>
              </w:r>
            </w:ins>
          </w:p>
        </w:tc>
      </w:tr>
    </w:tbl>
    <w:p w14:paraId="5BE2C95F" w14:textId="77777777" w:rsidR="00A9280A" w:rsidRPr="003E6DC2" w:rsidRDefault="00A9280A" w:rsidP="00A9280A">
      <w:pPr>
        <w:pStyle w:val="13"/>
        <w:rPr>
          <w:ins w:id="7441" w:author="User" w:date="2021-09-13T18:21:00Z"/>
          <w:rFonts w:hint="eastAsia"/>
        </w:rPr>
      </w:pPr>
    </w:p>
    <w:p w14:paraId="250D7CD1" w14:textId="75D189D5" w:rsidR="00974DCA" w:rsidRDefault="00974DCA">
      <w:pPr>
        <w:pStyle w:val="afb"/>
        <w:keepNext/>
        <w:ind w:left="200" w:hanging="200"/>
        <w:rPr>
          <w:ins w:id="7442" w:author="User" w:date="2021-09-14T15:46:00Z"/>
          <w:rFonts w:hint="eastAsia"/>
        </w:rPr>
        <w:pPrChange w:id="7443" w:author="User" w:date="2021-09-14T15:46:00Z">
          <w:pPr>
            <w:ind w:left="280" w:hanging="280"/>
          </w:pPr>
        </w:pPrChange>
      </w:pPr>
      <w:bookmarkStart w:id="7444" w:name="_Toc85792208"/>
      <w:ins w:id="7445" w:author="User" w:date="2021-09-14T15:46: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7446" w:author="User" w:date="2021-09-14T15:46:00Z">
        <w:r w:rsidR="00853FBC">
          <w:rPr>
            <w:rFonts w:hint="eastAsia"/>
            <w:noProof/>
          </w:rPr>
          <w:t>二十三</w:t>
        </w:r>
        <w:r>
          <w:rPr>
            <w:rFonts w:hint="eastAsia"/>
          </w:rPr>
          <w:fldChar w:fldCharType="end"/>
        </w:r>
        <w:r>
          <w:rPr>
            <w:rFonts w:hint="eastAsia"/>
          </w:rPr>
          <w:t>：</w:t>
        </w:r>
        <w:r w:rsidRPr="000C13F1">
          <w:rPr>
            <w:rFonts w:hint="eastAsia"/>
          </w:rPr>
          <w:t>講師介紹一覽表</w:t>
        </w:r>
        <w:r>
          <w:rPr>
            <w:rFonts w:hint="eastAsia"/>
          </w:rPr>
          <w:t>2</w:t>
        </w:r>
        <w:bookmarkEnd w:id="7444"/>
      </w:ins>
    </w:p>
    <w:tbl>
      <w:tblPr>
        <w:tblStyle w:val="a9"/>
        <w:tblW w:w="0" w:type="auto"/>
        <w:tblLook w:val="04A0" w:firstRow="1" w:lastRow="0" w:firstColumn="1" w:lastColumn="0" w:noHBand="0" w:noVBand="1"/>
      </w:tblPr>
      <w:tblGrid>
        <w:gridCol w:w="1980"/>
        <w:gridCol w:w="2168"/>
        <w:gridCol w:w="2510"/>
        <w:gridCol w:w="1638"/>
      </w:tblGrid>
      <w:tr w:rsidR="00A9280A" w:rsidRPr="00C06385" w14:paraId="0356C11F" w14:textId="77777777" w:rsidTr="00A9280A">
        <w:trPr>
          <w:ins w:id="7447" w:author="User" w:date="2021-09-13T18:21:00Z"/>
        </w:trPr>
        <w:tc>
          <w:tcPr>
            <w:tcW w:w="8296" w:type="dxa"/>
            <w:gridSpan w:val="4"/>
            <w:vAlign w:val="center"/>
          </w:tcPr>
          <w:p w14:paraId="2654192E" w14:textId="77777777" w:rsidR="00A9280A" w:rsidRPr="00CE1BAE" w:rsidRDefault="00A9280A" w:rsidP="00A9280A">
            <w:pPr>
              <w:ind w:left="280" w:hanging="280"/>
              <w:rPr>
                <w:ins w:id="7448" w:author="User" w:date="2021-09-13T18:21:00Z"/>
                <w:rFonts w:hint="eastAsia"/>
              </w:rPr>
            </w:pPr>
            <w:ins w:id="7449" w:author="User" w:date="2021-09-13T18:21:00Z">
              <w:r w:rsidRPr="00CE1BAE">
                <w:rPr>
                  <w:rFonts w:hint="eastAsia"/>
                </w:rPr>
                <w:t>人員編號：</w:t>
              </w:r>
              <w:r w:rsidRPr="00CE1BAE">
                <w:rPr>
                  <w:rFonts w:hint="eastAsia"/>
                </w:rPr>
                <w:t>2</w:t>
              </w:r>
            </w:ins>
          </w:p>
        </w:tc>
      </w:tr>
      <w:tr w:rsidR="00A9280A" w:rsidRPr="00C06385" w14:paraId="3CAB0F8E" w14:textId="77777777" w:rsidTr="00A9280A">
        <w:trPr>
          <w:ins w:id="7450" w:author="User" w:date="2021-09-13T18:21:00Z"/>
        </w:trPr>
        <w:tc>
          <w:tcPr>
            <w:tcW w:w="1980" w:type="dxa"/>
            <w:vAlign w:val="center"/>
          </w:tcPr>
          <w:p w14:paraId="323B79B6" w14:textId="77777777" w:rsidR="00A9280A" w:rsidRPr="00CE1BAE" w:rsidRDefault="00A9280A" w:rsidP="00A9280A">
            <w:pPr>
              <w:ind w:left="280" w:hanging="280"/>
              <w:rPr>
                <w:ins w:id="7451" w:author="User" w:date="2021-09-13T18:21:00Z"/>
                <w:rFonts w:hint="eastAsia"/>
              </w:rPr>
            </w:pPr>
            <w:ins w:id="7452" w:author="User" w:date="2021-09-13T18:21:00Z">
              <w:r w:rsidRPr="00CE1BAE">
                <w:rPr>
                  <w:rFonts w:hint="eastAsia"/>
                </w:rPr>
                <w:t>姓</w:t>
              </w:r>
              <w:r w:rsidRPr="00CE1BAE">
                <w:rPr>
                  <w:rFonts w:hint="eastAsia"/>
                </w:rPr>
                <w:t xml:space="preserve"> </w:t>
              </w:r>
              <w:r w:rsidRPr="00CE1BAE">
                <w:rPr>
                  <w:rFonts w:hint="eastAsia"/>
                </w:rPr>
                <w:t>名</w:t>
              </w:r>
            </w:ins>
          </w:p>
        </w:tc>
        <w:tc>
          <w:tcPr>
            <w:tcW w:w="2168" w:type="dxa"/>
            <w:vAlign w:val="center"/>
          </w:tcPr>
          <w:p w14:paraId="2EB8FE7B" w14:textId="77777777" w:rsidR="00A9280A" w:rsidRPr="00CE1BAE" w:rsidRDefault="00A9280A" w:rsidP="00A9280A">
            <w:pPr>
              <w:ind w:left="280" w:hanging="280"/>
              <w:rPr>
                <w:ins w:id="7453" w:author="User" w:date="2021-09-13T18:21:00Z"/>
                <w:rFonts w:hint="eastAsia"/>
              </w:rPr>
            </w:pPr>
            <w:ins w:id="7454" w:author="User" w:date="2021-09-13T18:21:00Z">
              <w:r w:rsidRPr="00CE1BAE">
                <w:rPr>
                  <w:rFonts w:hint="eastAsia"/>
                </w:rPr>
                <w:t>王嬿涵</w:t>
              </w:r>
            </w:ins>
          </w:p>
        </w:tc>
        <w:tc>
          <w:tcPr>
            <w:tcW w:w="2510" w:type="dxa"/>
            <w:vAlign w:val="center"/>
          </w:tcPr>
          <w:p w14:paraId="0A07737A" w14:textId="77777777" w:rsidR="00A9280A" w:rsidRPr="00CE1BAE" w:rsidRDefault="00A9280A" w:rsidP="00A9280A">
            <w:pPr>
              <w:ind w:left="280" w:hanging="280"/>
              <w:rPr>
                <w:ins w:id="7455" w:author="User" w:date="2021-09-13T18:21:00Z"/>
                <w:rFonts w:hint="eastAsia"/>
              </w:rPr>
            </w:pPr>
            <w:ins w:id="7456" w:author="User" w:date="2021-09-13T18:21:00Z">
              <w:r w:rsidRPr="00CE1BAE">
                <w:rPr>
                  <w:rFonts w:hint="eastAsia"/>
                </w:rPr>
                <w:t>專案職稱</w:t>
              </w:r>
            </w:ins>
          </w:p>
        </w:tc>
        <w:tc>
          <w:tcPr>
            <w:tcW w:w="1638" w:type="dxa"/>
            <w:vAlign w:val="center"/>
          </w:tcPr>
          <w:p w14:paraId="5AE5CB09" w14:textId="77777777" w:rsidR="00A9280A" w:rsidRPr="00CE1BAE" w:rsidRDefault="00A9280A" w:rsidP="00A9280A">
            <w:pPr>
              <w:ind w:left="280" w:hanging="280"/>
              <w:rPr>
                <w:ins w:id="7457" w:author="User" w:date="2021-09-13T18:21:00Z"/>
                <w:rFonts w:cs="Arial Unicode MS" w:hint="eastAsia"/>
                <w:lang w:val="zh-TW"/>
                <w14:textOutline w14:w="0" w14:cap="flat" w14:cmpd="sng" w14:algn="ctr">
                  <w14:noFill/>
                  <w14:prstDash w14:val="solid"/>
                  <w14:bevel/>
                </w14:textOutline>
              </w:rPr>
            </w:pPr>
            <w:ins w:id="7458" w:author="User" w:date="2021-09-13T18:21:00Z">
              <w:r w:rsidRPr="00CE1BAE">
                <w:rPr>
                  <w:rFonts w:cs="Arial Unicode MS"/>
                  <w:lang w:val="zh-TW"/>
                  <w14:textOutline w14:w="0" w14:cap="flat" w14:cmpd="sng" w14:algn="ctr">
                    <w14:noFill/>
                    <w14:prstDash w14:val="solid"/>
                    <w14:bevel/>
                  </w14:textOutline>
                </w:rPr>
                <w:t>法律顧問</w:t>
              </w:r>
            </w:ins>
          </w:p>
        </w:tc>
      </w:tr>
      <w:tr w:rsidR="00A9280A" w:rsidRPr="00C06385" w14:paraId="616F5F28" w14:textId="77777777" w:rsidTr="00A9280A">
        <w:trPr>
          <w:ins w:id="7459" w:author="User" w:date="2021-09-13T18:21:00Z"/>
        </w:trPr>
        <w:tc>
          <w:tcPr>
            <w:tcW w:w="1980" w:type="dxa"/>
            <w:vAlign w:val="center"/>
          </w:tcPr>
          <w:p w14:paraId="09809B06" w14:textId="77777777" w:rsidR="00A9280A" w:rsidRPr="00CE1BAE" w:rsidRDefault="00A9280A" w:rsidP="00A9280A">
            <w:pPr>
              <w:ind w:left="280" w:hanging="280"/>
              <w:rPr>
                <w:ins w:id="7460" w:author="User" w:date="2021-09-13T18:21:00Z"/>
                <w:rFonts w:hint="eastAsia"/>
              </w:rPr>
            </w:pPr>
            <w:ins w:id="7461" w:author="User" w:date="2021-09-13T18:21:00Z">
              <w:r w:rsidRPr="00CE1BAE">
                <w:rPr>
                  <w:rFonts w:hint="eastAsia"/>
                </w:rPr>
                <w:t>學</w:t>
              </w:r>
              <w:r w:rsidRPr="00CE1BAE">
                <w:rPr>
                  <w:rFonts w:hint="eastAsia"/>
                </w:rPr>
                <w:t xml:space="preserve"> </w:t>
              </w:r>
              <w:r w:rsidRPr="00CE1BAE">
                <w:rPr>
                  <w:rFonts w:hint="eastAsia"/>
                </w:rPr>
                <w:t>歷</w:t>
              </w:r>
            </w:ins>
          </w:p>
        </w:tc>
        <w:tc>
          <w:tcPr>
            <w:tcW w:w="2168" w:type="dxa"/>
            <w:vAlign w:val="center"/>
          </w:tcPr>
          <w:p w14:paraId="25C7DFE4" w14:textId="77777777" w:rsidR="00A9280A" w:rsidRPr="00CE1BAE" w:rsidRDefault="00A9280A" w:rsidP="00A9280A">
            <w:pPr>
              <w:ind w:left="280" w:hanging="280"/>
              <w:rPr>
                <w:ins w:id="7462" w:author="User" w:date="2021-09-13T18:21:00Z"/>
                <w:rFonts w:hint="eastAsia"/>
              </w:rPr>
            </w:pPr>
            <w:ins w:id="7463" w:author="User" w:date="2021-09-13T18:21:00Z">
              <w:r w:rsidRPr="00CE1BAE">
                <w:rPr>
                  <w:rFonts w:cs="Arial Unicode MS" w:hint="eastAsia"/>
                  <w:lang w:val="zh-TW"/>
                  <w14:textOutline w14:w="0" w14:cap="flat" w14:cmpd="sng" w14:algn="ctr">
                    <w14:noFill/>
                    <w14:prstDash w14:val="solid"/>
                    <w14:bevel/>
                  </w14:textOutline>
                </w:rPr>
                <w:t>學士</w:t>
              </w:r>
              <w:r w:rsidRPr="00CE1BAE">
                <w:rPr>
                  <w:rFonts w:cs="Arial Unicode MS"/>
                  <w:lang w:val="zh-TW"/>
                  <w14:textOutline w14:w="0" w14:cap="flat" w14:cmpd="sng" w14:algn="ctr">
                    <w14:noFill/>
                    <w14:prstDash w14:val="solid"/>
                    <w14:bevel/>
                  </w14:textOutline>
                </w:rPr>
                <w:t>在學</w:t>
              </w:r>
            </w:ins>
          </w:p>
        </w:tc>
        <w:tc>
          <w:tcPr>
            <w:tcW w:w="2510" w:type="dxa"/>
            <w:vAlign w:val="center"/>
          </w:tcPr>
          <w:p w14:paraId="7FE4F5D5" w14:textId="77777777" w:rsidR="00A9280A" w:rsidRPr="00CE1BAE" w:rsidRDefault="00A9280A" w:rsidP="00A9280A">
            <w:pPr>
              <w:ind w:left="280" w:hanging="280"/>
              <w:rPr>
                <w:ins w:id="7464" w:author="User" w:date="2021-09-13T18:21:00Z"/>
                <w:rFonts w:hint="eastAsia"/>
                <w:lang w:val="zh-TW"/>
              </w:rPr>
            </w:pPr>
            <w:ins w:id="7465" w:author="User" w:date="2021-09-13T18:21:00Z">
              <w:r w:rsidRPr="00CE1BAE">
                <w:rPr>
                  <w:rFonts w:hint="eastAsia"/>
                  <w:lang w:val="zh-TW"/>
                </w:rPr>
                <w:t>相關年資</w:t>
              </w:r>
            </w:ins>
          </w:p>
        </w:tc>
        <w:tc>
          <w:tcPr>
            <w:tcW w:w="1638" w:type="dxa"/>
            <w:vAlign w:val="center"/>
          </w:tcPr>
          <w:p w14:paraId="0DB7DB93" w14:textId="77777777" w:rsidR="00A9280A" w:rsidRPr="00CE1BAE" w:rsidRDefault="00A9280A" w:rsidP="00A9280A">
            <w:pPr>
              <w:ind w:left="280" w:hanging="280"/>
              <w:rPr>
                <w:ins w:id="7466" w:author="User" w:date="2021-09-13T18:21:00Z"/>
                <w:rFonts w:hint="eastAsia"/>
                <w:lang w:val="zh-TW"/>
              </w:rPr>
            </w:pPr>
            <w:ins w:id="7467" w:author="User" w:date="2021-09-13T18:21:00Z">
              <w:r w:rsidRPr="00CE1BAE">
                <w:rPr>
                  <w:lang w:val="zh-TW"/>
                </w:rPr>
                <w:t>2</w:t>
              </w:r>
              <w:r w:rsidRPr="00CE1BAE">
                <w:rPr>
                  <w:lang w:val="zh-TW"/>
                </w:rPr>
                <w:t>年</w:t>
              </w:r>
            </w:ins>
          </w:p>
        </w:tc>
      </w:tr>
      <w:tr w:rsidR="00A9280A" w:rsidRPr="00C06385" w14:paraId="482D6E95" w14:textId="77777777" w:rsidTr="00A9280A">
        <w:trPr>
          <w:ins w:id="7468" w:author="User" w:date="2021-09-13T18:21:00Z"/>
        </w:trPr>
        <w:tc>
          <w:tcPr>
            <w:tcW w:w="8296" w:type="dxa"/>
            <w:gridSpan w:val="4"/>
            <w:vAlign w:val="center"/>
          </w:tcPr>
          <w:p w14:paraId="08A269AF" w14:textId="77777777" w:rsidR="00A9280A" w:rsidRPr="00CE1BAE" w:rsidRDefault="00A9280A" w:rsidP="00A9280A">
            <w:pPr>
              <w:ind w:left="280" w:hanging="280"/>
              <w:rPr>
                <w:ins w:id="7469" w:author="User" w:date="2021-09-13T18:21:00Z"/>
                <w:rFonts w:cs="Arial Unicode MS" w:hint="eastAsia"/>
                <w:lang w:val="zh-TW"/>
                <w14:textOutline w14:w="0" w14:cap="flat" w14:cmpd="sng" w14:algn="ctr">
                  <w14:noFill/>
                  <w14:prstDash w14:val="solid"/>
                  <w14:bevel/>
                </w14:textOutline>
              </w:rPr>
            </w:pPr>
            <w:ins w:id="7470" w:author="User" w:date="2021-09-13T18:21:00Z">
              <w:r w:rsidRPr="00CE1BAE">
                <w:rPr>
                  <w:rFonts w:cs="Arial Unicode MS" w:hint="eastAsia"/>
                  <w:lang w:val="zh-TW"/>
                  <w14:textOutline w14:w="0" w14:cap="flat" w14:cmpd="sng" w14:algn="ctr">
                    <w14:noFill/>
                    <w14:prstDash w14:val="solid"/>
                    <w14:bevel/>
                  </w14:textOutline>
                </w:rPr>
                <w:t>個人專長：</w:t>
              </w:r>
            </w:ins>
          </w:p>
          <w:p w14:paraId="59BD247B" w14:textId="77777777" w:rsidR="00A9280A" w:rsidRPr="00CE1BAE" w:rsidRDefault="00A9280A" w:rsidP="00A9280A">
            <w:pPr>
              <w:ind w:left="280" w:hanging="280"/>
              <w:rPr>
                <w:ins w:id="7471" w:author="User" w:date="2021-09-13T18:21:00Z"/>
                <w:rFonts w:cs="Arial Unicode MS" w:hint="eastAsia"/>
                <w:lang w:val="zh-TW"/>
                <w14:textOutline w14:w="0" w14:cap="flat" w14:cmpd="sng" w14:algn="ctr">
                  <w14:noFill/>
                  <w14:prstDash w14:val="solid"/>
                  <w14:bevel/>
                </w14:textOutline>
              </w:rPr>
            </w:pPr>
            <w:ins w:id="7472" w:author="User" w:date="2021-09-13T18:21:00Z">
              <w:r w:rsidRPr="00CE1BAE">
                <w:rPr>
                  <w:rFonts w:cs="Arial Unicode MS"/>
                  <w:lang w:val="zh-TW"/>
                  <w14:textOutline w14:w="0" w14:cap="flat" w14:cmpd="sng" w14:algn="ctr">
                    <w14:noFill/>
                    <w14:prstDash w14:val="solid"/>
                    <w14:bevel/>
                  </w14:textOutline>
                </w:rPr>
                <w:t>法律文書攥寫</w:t>
              </w:r>
              <w:r w:rsidRPr="00CE1BAE">
                <w:rPr>
                  <w:rFonts w:cs="Arial Unicode MS"/>
                  <w:lang w:val="zh-TW"/>
                  <w14:textOutline w14:w="0" w14:cap="flat" w14:cmpd="sng" w14:algn="ctr">
                    <w14:noFill/>
                    <w14:prstDash w14:val="solid"/>
                    <w14:bevel/>
                  </w14:textOutline>
                </w:rPr>
                <w:t>/</w:t>
              </w:r>
              <w:r w:rsidRPr="00CE1BAE">
                <w:rPr>
                  <w:rFonts w:cs="Arial Unicode MS"/>
                  <w:lang w:val="zh-TW"/>
                  <w14:textOutline w14:w="0" w14:cap="flat" w14:cmpd="sng" w14:algn="ctr">
                    <w14:noFill/>
                    <w14:prstDash w14:val="solid"/>
                    <w14:bevel/>
                  </w14:textOutline>
                </w:rPr>
                <w:t>文書文案書寫分析整</w:t>
              </w:r>
              <w:r w:rsidRPr="00CE1BAE">
                <w:rPr>
                  <w:rFonts w:cs="Arial Unicode MS" w:hint="cs"/>
                  <w:lang w:val="zh-TW"/>
                  <w14:textOutline w14:w="0" w14:cap="flat" w14:cmpd="sng" w14:algn="ctr">
                    <w14:noFill/>
                    <w14:prstDash w14:val="solid"/>
                    <w14:bevel/>
                  </w14:textOutline>
                </w:rPr>
                <w:t>理</w:t>
              </w:r>
            </w:ins>
          </w:p>
        </w:tc>
      </w:tr>
      <w:tr w:rsidR="00A9280A" w:rsidRPr="00C06385" w14:paraId="7504CFBB" w14:textId="77777777" w:rsidTr="00A9280A">
        <w:trPr>
          <w:ins w:id="7473" w:author="User" w:date="2021-09-13T18:21:00Z"/>
        </w:trPr>
        <w:tc>
          <w:tcPr>
            <w:tcW w:w="8296" w:type="dxa"/>
            <w:gridSpan w:val="4"/>
            <w:vAlign w:val="center"/>
          </w:tcPr>
          <w:p w14:paraId="11F81330" w14:textId="77777777" w:rsidR="00A9280A" w:rsidRPr="00CE1BAE" w:rsidRDefault="00A9280A" w:rsidP="00A9280A">
            <w:pPr>
              <w:ind w:left="280" w:hanging="280"/>
              <w:rPr>
                <w:ins w:id="7474" w:author="User" w:date="2021-09-13T18:21:00Z"/>
                <w:rFonts w:cs="Arial Unicode MS" w:hint="eastAsia"/>
                <w:lang w:val="zh-TW"/>
                <w14:textOutline w14:w="0" w14:cap="flat" w14:cmpd="sng" w14:algn="ctr">
                  <w14:noFill/>
                  <w14:prstDash w14:val="solid"/>
                  <w14:bevel/>
                </w14:textOutline>
              </w:rPr>
            </w:pPr>
            <w:ins w:id="7475" w:author="User" w:date="2021-09-13T18:21:00Z">
              <w:r w:rsidRPr="00CE1BAE">
                <w:rPr>
                  <w:rFonts w:cs="Arial Unicode MS" w:hint="eastAsia"/>
                  <w:lang w:val="zh-TW"/>
                  <w14:textOutline w14:w="0" w14:cap="flat" w14:cmpd="sng" w14:algn="ctr">
                    <w14:noFill/>
                    <w14:prstDash w14:val="solid"/>
                    <w14:bevel/>
                  </w14:textOutline>
                </w:rPr>
                <w:t>專業領域</w:t>
              </w:r>
            </w:ins>
          </w:p>
        </w:tc>
      </w:tr>
      <w:tr w:rsidR="00A9280A" w:rsidRPr="00C06385" w14:paraId="39DB4072" w14:textId="77777777" w:rsidTr="00A9280A">
        <w:trPr>
          <w:ins w:id="7476" w:author="User" w:date="2021-09-13T18:21:00Z"/>
        </w:trPr>
        <w:tc>
          <w:tcPr>
            <w:tcW w:w="1980" w:type="dxa"/>
            <w:vAlign w:val="center"/>
          </w:tcPr>
          <w:p w14:paraId="54A23B15" w14:textId="77777777" w:rsidR="00A9280A" w:rsidRPr="00CE1BAE" w:rsidRDefault="00A9280A" w:rsidP="00A9280A">
            <w:pPr>
              <w:ind w:left="280" w:hanging="280"/>
              <w:rPr>
                <w:ins w:id="7477" w:author="User" w:date="2021-09-13T18:21:00Z"/>
                <w:rFonts w:hint="eastAsia"/>
              </w:rPr>
            </w:pPr>
            <w:ins w:id="7478" w:author="User" w:date="2021-09-13T18:21:00Z">
              <w:r w:rsidRPr="00CE1BAE">
                <w:rPr>
                  <w:rFonts w:hint="eastAsia"/>
                </w:rPr>
                <w:t>機關</w:t>
              </w:r>
            </w:ins>
          </w:p>
        </w:tc>
        <w:tc>
          <w:tcPr>
            <w:tcW w:w="4678" w:type="dxa"/>
            <w:gridSpan w:val="2"/>
            <w:vAlign w:val="center"/>
          </w:tcPr>
          <w:p w14:paraId="6EC18219" w14:textId="77777777" w:rsidR="00A9280A" w:rsidRPr="00CE1BAE" w:rsidRDefault="00A9280A" w:rsidP="00A9280A">
            <w:pPr>
              <w:ind w:left="280" w:hanging="280"/>
              <w:rPr>
                <w:ins w:id="7479" w:author="User" w:date="2021-09-13T18:21:00Z"/>
                <w:rFonts w:cs="Arial Unicode MS" w:hint="eastAsia"/>
                <w:lang w:val="zh-TW"/>
                <w14:textOutline w14:w="0" w14:cap="flat" w14:cmpd="sng" w14:algn="ctr">
                  <w14:noFill/>
                  <w14:prstDash w14:val="solid"/>
                  <w14:bevel/>
                </w14:textOutline>
              </w:rPr>
            </w:pPr>
            <w:ins w:id="7480" w:author="User" w:date="2021-09-13T18:21:00Z">
              <w:r w:rsidRPr="00CE1BAE">
                <w:rPr>
                  <w:rFonts w:cs="Arial Unicode MS"/>
                  <w:lang w:val="zh-TW"/>
                  <w14:textOutline w14:w="0" w14:cap="flat" w14:cmpd="sng" w14:algn="ctr">
                    <w14:noFill/>
                    <w14:prstDash w14:val="solid"/>
                    <w14:bevel/>
                  </w14:textOutline>
                </w:rPr>
                <w:t>專案名稱</w:t>
              </w:r>
            </w:ins>
          </w:p>
        </w:tc>
        <w:tc>
          <w:tcPr>
            <w:tcW w:w="1638" w:type="dxa"/>
            <w:vAlign w:val="center"/>
          </w:tcPr>
          <w:p w14:paraId="10A8E163" w14:textId="77777777" w:rsidR="00A9280A" w:rsidRPr="00CE1BAE" w:rsidRDefault="00A9280A" w:rsidP="00A9280A">
            <w:pPr>
              <w:ind w:left="280" w:hanging="280"/>
              <w:rPr>
                <w:ins w:id="7481" w:author="User" w:date="2021-09-13T18:21:00Z"/>
                <w:rFonts w:cs="Arial Unicode MS" w:hint="eastAsia"/>
                <w:lang w:val="zh-TW"/>
                <w14:textOutline w14:w="0" w14:cap="flat" w14:cmpd="sng" w14:algn="ctr">
                  <w14:noFill/>
                  <w14:prstDash w14:val="solid"/>
                  <w14:bevel/>
                </w14:textOutline>
              </w:rPr>
            </w:pPr>
            <w:ins w:id="7482" w:author="User" w:date="2021-09-13T18:21:00Z">
              <w:r w:rsidRPr="00CE1BAE">
                <w:rPr>
                  <w:rFonts w:cs="Arial Unicode MS"/>
                  <w:lang w:val="zh-TW"/>
                  <w14:textOutline w14:w="0" w14:cap="flat" w14:cmpd="sng" w14:algn="ctr">
                    <w14:noFill/>
                    <w14:prstDash w14:val="solid"/>
                    <w14:bevel/>
                  </w14:textOutline>
                </w:rPr>
                <w:t>擔任職務</w:t>
              </w:r>
            </w:ins>
          </w:p>
        </w:tc>
      </w:tr>
      <w:tr w:rsidR="00A9280A" w:rsidRPr="00C06385" w14:paraId="220CFA6F" w14:textId="77777777" w:rsidTr="00A9280A">
        <w:trPr>
          <w:ins w:id="7483" w:author="User" w:date="2021-09-13T18:21:00Z"/>
        </w:trPr>
        <w:tc>
          <w:tcPr>
            <w:tcW w:w="1980" w:type="dxa"/>
            <w:vAlign w:val="center"/>
          </w:tcPr>
          <w:p w14:paraId="2B443912" w14:textId="77777777" w:rsidR="00A9280A" w:rsidRPr="00CE1BAE" w:rsidRDefault="00A9280A" w:rsidP="00A9280A">
            <w:pPr>
              <w:ind w:left="280" w:hanging="280"/>
              <w:rPr>
                <w:ins w:id="7484" w:author="User" w:date="2021-09-13T18:21:00Z"/>
                <w:rFonts w:hint="eastAsia"/>
              </w:rPr>
            </w:pPr>
            <w:ins w:id="7485" w:author="User" w:date="2021-09-13T18:21:00Z">
              <w:r w:rsidRPr="00CE1BAE">
                <w:rPr>
                  <w:rFonts w:hint="eastAsia"/>
                </w:rPr>
                <w:t>臺南市工務局</w:t>
              </w:r>
            </w:ins>
          </w:p>
        </w:tc>
        <w:tc>
          <w:tcPr>
            <w:tcW w:w="4678" w:type="dxa"/>
            <w:gridSpan w:val="2"/>
            <w:vAlign w:val="center"/>
          </w:tcPr>
          <w:p w14:paraId="734E3157" w14:textId="77777777" w:rsidR="00A9280A" w:rsidRPr="00CE1BAE" w:rsidRDefault="00A9280A" w:rsidP="00A9280A">
            <w:pPr>
              <w:ind w:left="280" w:hanging="280"/>
              <w:rPr>
                <w:ins w:id="7486" w:author="User" w:date="2021-09-13T18:21:00Z"/>
                <w:rStyle w:val="fontstyle01"/>
                <w:rFonts w:ascii="標楷體" w:eastAsia="標楷體" w:hAnsi="標楷體" w:cs="微軟正黑體" w:hint="default"/>
                <w:sz w:val="28"/>
                <w:szCs w:val="28"/>
              </w:rPr>
            </w:pPr>
            <w:ins w:id="7487" w:author="User" w:date="2021-09-13T18:21:00Z">
              <w:r w:rsidRPr="00CE1BAE">
                <w:rPr>
                  <w:rStyle w:val="fontstyle01"/>
                  <w:rFonts w:ascii="標楷體" w:eastAsia="標楷體" w:hAnsi="標楷體" w:cs="微軟正黑體" w:hint="default"/>
                  <w:sz w:val="28"/>
                  <w:szCs w:val="28"/>
                </w:rPr>
                <w:t>110 年 道路巡查缺失智能辨識系統建置案</w:t>
              </w:r>
            </w:ins>
          </w:p>
        </w:tc>
        <w:tc>
          <w:tcPr>
            <w:tcW w:w="1638" w:type="dxa"/>
            <w:vAlign w:val="center"/>
          </w:tcPr>
          <w:p w14:paraId="19C7D397" w14:textId="77777777" w:rsidR="00A9280A" w:rsidRPr="00CE1BAE" w:rsidRDefault="00A9280A" w:rsidP="00A9280A">
            <w:pPr>
              <w:ind w:left="280" w:hanging="280"/>
              <w:rPr>
                <w:ins w:id="7488" w:author="User" w:date="2021-09-13T18:21:00Z"/>
                <w:rFonts w:cs="Arial Unicode MS" w:hint="eastAsia"/>
                <w:lang w:val="zh-TW"/>
                <w14:textOutline w14:w="0" w14:cap="flat" w14:cmpd="sng" w14:algn="ctr">
                  <w14:noFill/>
                  <w14:prstDash w14:val="solid"/>
                  <w14:bevel/>
                </w14:textOutline>
              </w:rPr>
            </w:pPr>
            <w:ins w:id="7489" w:author="User" w:date="2021-09-13T18:21:00Z">
              <w:r w:rsidRPr="00CE1BAE">
                <w:rPr>
                  <w:rFonts w:cs="Arial Unicode MS" w:hint="eastAsia"/>
                  <w:lang w:val="zh-TW"/>
                  <w14:textOutline w14:w="0" w14:cap="flat" w14:cmpd="sng" w14:algn="ctr">
                    <w14:noFill/>
                    <w14:prstDash w14:val="solid"/>
                    <w14:bevel/>
                  </w14:textOutline>
                </w:rPr>
                <w:t>法律顧問</w:t>
              </w:r>
            </w:ins>
          </w:p>
        </w:tc>
      </w:tr>
      <w:tr w:rsidR="00A9280A" w:rsidRPr="00C06385" w14:paraId="63A299AA" w14:textId="77777777" w:rsidTr="00A9280A">
        <w:trPr>
          <w:ins w:id="7490" w:author="User" w:date="2021-09-13T18:21:00Z"/>
        </w:trPr>
        <w:tc>
          <w:tcPr>
            <w:tcW w:w="1980" w:type="dxa"/>
            <w:vAlign w:val="center"/>
          </w:tcPr>
          <w:p w14:paraId="66F03F1A" w14:textId="77777777" w:rsidR="00A9280A" w:rsidRPr="00CE1BAE" w:rsidRDefault="00A9280A" w:rsidP="00A9280A">
            <w:pPr>
              <w:ind w:left="280" w:hanging="280"/>
              <w:rPr>
                <w:ins w:id="7491" w:author="User" w:date="2021-09-13T18:21:00Z"/>
                <w:rFonts w:hint="eastAsia"/>
              </w:rPr>
            </w:pPr>
            <w:ins w:id="7492" w:author="User" w:date="2021-09-13T18:21:00Z">
              <w:r w:rsidRPr="00CE1BAE">
                <w:rPr>
                  <w:rFonts w:hint="eastAsia"/>
                </w:rPr>
                <w:t>國立高雄大學</w:t>
              </w:r>
            </w:ins>
          </w:p>
        </w:tc>
        <w:tc>
          <w:tcPr>
            <w:tcW w:w="4678" w:type="dxa"/>
            <w:gridSpan w:val="2"/>
            <w:vAlign w:val="center"/>
          </w:tcPr>
          <w:p w14:paraId="29B1ACED" w14:textId="77777777" w:rsidR="00A9280A" w:rsidRPr="00CE1BAE" w:rsidRDefault="00A9280A" w:rsidP="00A9280A">
            <w:pPr>
              <w:ind w:left="280" w:hanging="280"/>
              <w:rPr>
                <w:ins w:id="7493" w:author="User" w:date="2021-09-13T18:21:00Z"/>
                <w:rStyle w:val="fontstyle01"/>
                <w:rFonts w:ascii="標楷體" w:eastAsia="標楷體" w:hAnsi="標楷體" w:cs="微軟正黑體" w:hint="default"/>
                <w:sz w:val="28"/>
                <w:szCs w:val="28"/>
              </w:rPr>
            </w:pPr>
            <w:ins w:id="7494" w:author="User" w:date="2021-09-13T18:21:00Z">
              <w:r w:rsidRPr="00CE1BAE">
                <w:rPr>
                  <w:rStyle w:val="fontstyle01"/>
                  <w:rFonts w:ascii="標楷體" w:eastAsia="標楷體" w:hAnsi="標楷體" w:cs="微軟正黑體" w:hint="default"/>
                  <w:sz w:val="28"/>
                  <w:szCs w:val="28"/>
                </w:rPr>
                <w:t>師生共學社群計畫──食安生活化推行小組</w:t>
              </w:r>
            </w:ins>
          </w:p>
        </w:tc>
        <w:tc>
          <w:tcPr>
            <w:tcW w:w="1638" w:type="dxa"/>
            <w:vAlign w:val="center"/>
          </w:tcPr>
          <w:p w14:paraId="2043C9D4" w14:textId="77777777" w:rsidR="00A9280A" w:rsidRPr="00CE1BAE" w:rsidRDefault="00A9280A" w:rsidP="00A9280A">
            <w:pPr>
              <w:ind w:left="280" w:hanging="280"/>
              <w:rPr>
                <w:ins w:id="7495" w:author="User" w:date="2021-09-13T18:21:00Z"/>
                <w:rFonts w:cs="Arial Unicode MS" w:hint="eastAsia"/>
                <w:lang w:val="zh-TW"/>
                <w14:textOutline w14:w="0" w14:cap="flat" w14:cmpd="sng" w14:algn="ctr">
                  <w14:noFill/>
                  <w14:prstDash w14:val="solid"/>
                  <w14:bevel/>
                </w14:textOutline>
              </w:rPr>
            </w:pPr>
            <w:ins w:id="7496" w:author="User" w:date="2021-09-13T18:21:00Z">
              <w:r w:rsidRPr="00CE1BAE">
                <w:rPr>
                  <w:rFonts w:cs="Arial Unicode MS" w:hint="eastAsia"/>
                  <w:lang w:val="zh-TW"/>
                  <w14:textOutline w14:w="0" w14:cap="flat" w14:cmpd="sng" w14:algn="ctr">
                    <w14:noFill/>
                    <w14:prstDash w14:val="solid"/>
                    <w14:bevel/>
                  </w14:textOutline>
                </w:rPr>
                <w:t>副召集人</w:t>
              </w:r>
            </w:ins>
          </w:p>
        </w:tc>
      </w:tr>
      <w:tr w:rsidR="00A9280A" w:rsidRPr="00C06385" w14:paraId="5379A72D" w14:textId="77777777" w:rsidTr="00A9280A">
        <w:trPr>
          <w:ins w:id="7497" w:author="User" w:date="2021-09-13T18:21:00Z"/>
        </w:trPr>
        <w:tc>
          <w:tcPr>
            <w:tcW w:w="1980" w:type="dxa"/>
            <w:vAlign w:val="center"/>
          </w:tcPr>
          <w:p w14:paraId="6FEDEBD1" w14:textId="77777777" w:rsidR="00A9280A" w:rsidRPr="00CE1BAE" w:rsidRDefault="00A9280A" w:rsidP="00A9280A">
            <w:pPr>
              <w:ind w:left="280" w:hanging="280"/>
              <w:rPr>
                <w:ins w:id="7498" w:author="User" w:date="2021-09-13T18:21:00Z"/>
                <w:rFonts w:hint="eastAsia"/>
              </w:rPr>
            </w:pPr>
            <w:ins w:id="7499" w:author="User" w:date="2021-09-13T18:21:00Z">
              <w:r w:rsidRPr="00CE1BAE">
                <w:rPr>
                  <w:rFonts w:hint="eastAsia"/>
                </w:rPr>
                <w:t>財團法人理律文教基金會</w:t>
              </w:r>
            </w:ins>
          </w:p>
        </w:tc>
        <w:tc>
          <w:tcPr>
            <w:tcW w:w="4678" w:type="dxa"/>
            <w:gridSpan w:val="2"/>
            <w:vAlign w:val="center"/>
          </w:tcPr>
          <w:p w14:paraId="157CA1B2" w14:textId="77777777" w:rsidR="00A9280A" w:rsidRPr="00CE1BAE" w:rsidRDefault="00A9280A" w:rsidP="00A9280A">
            <w:pPr>
              <w:ind w:left="280" w:hanging="280"/>
              <w:rPr>
                <w:ins w:id="7500" w:author="User" w:date="2021-09-13T18:21:00Z"/>
                <w:rStyle w:val="fontstyle01"/>
                <w:rFonts w:ascii="標楷體" w:eastAsia="標楷體" w:hAnsi="標楷體" w:cs="微軟正黑體" w:hint="default"/>
                <w:sz w:val="28"/>
                <w:szCs w:val="28"/>
              </w:rPr>
            </w:pPr>
            <w:ins w:id="7501" w:author="User" w:date="2021-09-13T18:21:00Z">
              <w:r w:rsidRPr="00CE1BAE">
                <w:rPr>
                  <w:rStyle w:val="fontstyle01"/>
                  <w:rFonts w:ascii="標楷體" w:eastAsia="標楷體" w:hAnsi="標楷體" w:cs="微軟正黑體" w:hint="default"/>
                  <w:sz w:val="28"/>
                  <w:szCs w:val="28"/>
                </w:rPr>
                <w:t>2021理律盃大學校際公民行動方案競賽</w:t>
              </w:r>
            </w:ins>
          </w:p>
        </w:tc>
        <w:tc>
          <w:tcPr>
            <w:tcW w:w="1638" w:type="dxa"/>
            <w:vAlign w:val="center"/>
          </w:tcPr>
          <w:p w14:paraId="6953EB60" w14:textId="77777777" w:rsidR="00A9280A" w:rsidRPr="00CE1BAE" w:rsidRDefault="00A9280A" w:rsidP="00A9280A">
            <w:pPr>
              <w:ind w:left="280" w:hanging="280"/>
              <w:rPr>
                <w:ins w:id="7502" w:author="User" w:date="2021-09-13T18:21:00Z"/>
                <w:rFonts w:cs="Arial Unicode MS" w:hint="eastAsia"/>
                <w:lang w:val="zh-TW"/>
                <w14:textOutline w14:w="0" w14:cap="flat" w14:cmpd="sng" w14:algn="ctr">
                  <w14:noFill/>
                  <w14:prstDash w14:val="solid"/>
                  <w14:bevel/>
                </w14:textOutline>
              </w:rPr>
            </w:pPr>
            <w:ins w:id="7503" w:author="User" w:date="2021-09-13T18:21:00Z">
              <w:r w:rsidRPr="00CE1BAE">
                <w:rPr>
                  <w:rFonts w:cs="Arial Unicode MS" w:hint="eastAsia"/>
                  <w:lang w:val="zh-TW"/>
                  <w14:textOutline w14:w="0" w14:cap="flat" w14:cmpd="sng" w14:algn="ctr">
                    <w14:noFill/>
                    <w14:prstDash w14:val="solid"/>
                    <w14:bevel/>
                  </w14:textOutline>
                </w:rPr>
                <w:t>副總召</w:t>
              </w:r>
            </w:ins>
          </w:p>
        </w:tc>
      </w:tr>
      <w:tr w:rsidR="00A9280A" w:rsidRPr="00C06385" w14:paraId="24C9874D" w14:textId="77777777" w:rsidTr="00A9280A">
        <w:trPr>
          <w:ins w:id="7504" w:author="User" w:date="2021-09-13T18:21:00Z"/>
        </w:trPr>
        <w:tc>
          <w:tcPr>
            <w:tcW w:w="1980" w:type="dxa"/>
            <w:vAlign w:val="center"/>
          </w:tcPr>
          <w:p w14:paraId="7D0F595D" w14:textId="77777777" w:rsidR="00A9280A" w:rsidRPr="00CE1BAE" w:rsidRDefault="00A9280A" w:rsidP="00A9280A">
            <w:pPr>
              <w:ind w:left="280" w:hanging="280"/>
              <w:rPr>
                <w:ins w:id="7505" w:author="User" w:date="2021-09-13T18:21:00Z"/>
                <w:rFonts w:hint="eastAsia"/>
              </w:rPr>
            </w:pPr>
            <w:ins w:id="7506" w:author="User" w:date="2021-09-13T18:21:00Z">
              <w:r w:rsidRPr="00CE1BAE">
                <w:rPr>
                  <w:rFonts w:hint="eastAsia"/>
                </w:rPr>
                <w:t>綠色公民行動聯盟</w:t>
              </w:r>
            </w:ins>
          </w:p>
        </w:tc>
        <w:tc>
          <w:tcPr>
            <w:tcW w:w="4678" w:type="dxa"/>
            <w:gridSpan w:val="2"/>
            <w:vAlign w:val="center"/>
          </w:tcPr>
          <w:p w14:paraId="50E433D4" w14:textId="77777777" w:rsidR="00A9280A" w:rsidRPr="00CE1BAE" w:rsidRDefault="00A9280A" w:rsidP="00A9280A">
            <w:pPr>
              <w:ind w:left="280" w:hanging="280"/>
              <w:rPr>
                <w:ins w:id="7507" w:author="User" w:date="2021-09-13T18:21:00Z"/>
                <w:rStyle w:val="fontstyle01"/>
                <w:rFonts w:ascii="標楷體" w:eastAsia="標楷體" w:hAnsi="標楷體" w:cs="微軟正黑體" w:hint="default"/>
                <w:sz w:val="28"/>
                <w:szCs w:val="28"/>
              </w:rPr>
            </w:pPr>
            <w:ins w:id="7508" w:author="User" w:date="2021-09-13T18:21:00Z">
              <w:r w:rsidRPr="00CE1BAE">
                <w:rPr>
                  <w:rStyle w:val="fontstyle01"/>
                  <w:rFonts w:ascii="標楷體" w:eastAsia="標楷體" w:hAnsi="標楷體" w:cs="微軟正黑體" w:hint="default"/>
                  <w:sz w:val="28"/>
                  <w:szCs w:val="28"/>
                </w:rPr>
                <w:t>能源與環境宣導</w:t>
              </w:r>
            </w:ins>
          </w:p>
        </w:tc>
        <w:tc>
          <w:tcPr>
            <w:tcW w:w="1638" w:type="dxa"/>
            <w:vAlign w:val="center"/>
          </w:tcPr>
          <w:p w14:paraId="5DA52D59" w14:textId="77777777" w:rsidR="00A9280A" w:rsidRPr="00CE1BAE" w:rsidRDefault="00A9280A" w:rsidP="00A9280A">
            <w:pPr>
              <w:ind w:left="280" w:hanging="280"/>
              <w:rPr>
                <w:ins w:id="7509" w:author="User" w:date="2021-09-13T18:21:00Z"/>
                <w:rFonts w:cs="Arial Unicode MS" w:hint="eastAsia"/>
                <w:lang w:val="zh-TW"/>
                <w14:textOutline w14:w="0" w14:cap="flat" w14:cmpd="sng" w14:algn="ctr">
                  <w14:noFill/>
                  <w14:prstDash w14:val="solid"/>
                  <w14:bevel/>
                </w14:textOutline>
              </w:rPr>
            </w:pPr>
            <w:ins w:id="7510" w:author="User" w:date="2021-09-13T18:21:00Z">
              <w:r w:rsidRPr="00CE1BAE">
                <w:rPr>
                  <w:rFonts w:cs="Arial Unicode MS" w:hint="eastAsia"/>
                  <w:lang w:val="zh-TW"/>
                  <w14:textOutline w14:w="0" w14:cap="flat" w14:cmpd="sng" w14:algn="ctr">
                    <w14:noFill/>
                    <w14:prstDash w14:val="solid"/>
                    <w14:bevel/>
                  </w14:textOutline>
                </w:rPr>
                <w:t>講師</w:t>
              </w:r>
            </w:ins>
          </w:p>
        </w:tc>
      </w:tr>
    </w:tbl>
    <w:p w14:paraId="7D406969" w14:textId="13ED2F72" w:rsidR="00A9280A" w:rsidRDefault="00A9280A" w:rsidP="00E30B92">
      <w:pPr>
        <w:pStyle w:val="13"/>
        <w:rPr>
          <w:ins w:id="7511" w:author="User" w:date="2021-09-13T18:20:00Z"/>
          <w:rFonts w:cs="Arial" w:hint="eastAsia"/>
          <w:color w:val="000000" w:themeColor="text1"/>
          <w:shd w:val="clear" w:color="auto" w:fill="FFFFFF"/>
          <w:lang w:val="en-US"/>
        </w:rPr>
      </w:pPr>
    </w:p>
    <w:p w14:paraId="0D41ED34" w14:textId="35358DA0" w:rsidR="00A9280A" w:rsidRDefault="00A9280A" w:rsidP="00E30B92">
      <w:pPr>
        <w:pStyle w:val="13"/>
        <w:rPr>
          <w:ins w:id="7512" w:author="User" w:date="2021-09-13T18:20:00Z"/>
          <w:rFonts w:cs="Arial" w:hint="eastAsia"/>
          <w:color w:val="000000" w:themeColor="text1"/>
          <w:shd w:val="clear" w:color="auto" w:fill="FFFFFF"/>
          <w:lang w:val="en-US"/>
        </w:rPr>
      </w:pPr>
    </w:p>
    <w:p w14:paraId="628713A1" w14:textId="730905E4" w:rsidR="00A9280A" w:rsidRDefault="00A9280A" w:rsidP="00E30B92">
      <w:pPr>
        <w:pStyle w:val="13"/>
        <w:rPr>
          <w:ins w:id="7513" w:author="User" w:date="2021-09-13T18:20:00Z"/>
          <w:rFonts w:cs="Arial" w:hint="eastAsia"/>
          <w:color w:val="000000" w:themeColor="text1"/>
          <w:shd w:val="clear" w:color="auto" w:fill="FFFFFF"/>
          <w:lang w:val="en-US"/>
        </w:rPr>
      </w:pPr>
    </w:p>
    <w:p w14:paraId="3C33E614" w14:textId="2E0E569F" w:rsidR="00A9280A" w:rsidRDefault="00A9280A" w:rsidP="00E30B92">
      <w:pPr>
        <w:pStyle w:val="13"/>
        <w:rPr>
          <w:ins w:id="7514" w:author="User" w:date="2021-09-13T18:20:00Z"/>
          <w:rFonts w:cs="Arial" w:hint="eastAsia"/>
          <w:color w:val="000000" w:themeColor="text1"/>
          <w:shd w:val="clear" w:color="auto" w:fill="FFFFFF"/>
          <w:lang w:val="en-US"/>
        </w:rPr>
      </w:pPr>
    </w:p>
    <w:p w14:paraId="771DE4EE" w14:textId="50E47020" w:rsidR="00A9280A" w:rsidRDefault="00A9280A" w:rsidP="00E30B92">
      <w:pPr>
        <w:pStyle w:val="13"/>
        <w:rPr>
          <w:ins w:id="7515" w:author="User" w:date="2021-09-13T18:20:00Z"/>
          <w:rFonts w:cs="Arial" w:hint="eastAsia"/>
          <w:color w:val="000000" w:themeColor="text1"/>
          <w:shd w:val="clear" w:color="auto" w:fill="FFFFFF"/>
          <w:lang w:val="en-US"/>
        </w:rPr>
      </w:pPr>
    </w:p>
    <w:p w14:paraId="66AE6A97" w14:textId="4C3C236F" w:rsidR="00A9280A" w:rsidRDefault="00A9280A" w:rsidP="00E30B92">
      <w:pPr>
        <w:pStyle w:val="13"/>
        <w:rPr>
          <w:ins w:id="7516" w:author="User" w:date="2021-09-13T18:20:00Z"/>
          <w:rFonts w:cs="Arial" w:hint="eastAsia"/>
          <w:color w:val="000000" w:themeColor="text1"/>
          <w:shd w:val="clear" w:color="auto" w:fill="FFFFFF"/>
          <w:lang w:val="en-US"/>
        </w:rPr>
      </w:pPr>
    </w:p>
    <w:p w14:paraId="3A28277A" w14:textId="317F381B" w:rsidR="00A9280A" w:rsidRDefault="00A9280A" w:rsidP="00E30B92">
      <w:pPr>
        <w:pStyle w:val="13"/>
        <w:rPr>
          <w:ins w:id="7517" w:author="User" w:date="2021-09-13T18:20:00Z"/>
          <w:rFonts w:cs="Arial" w:hint="eastAsia"/>
          <w:color w:val="000000" w:themeColor="text1"/>
          <w:shd w:val="clear" w:color="auto" w:fill="FFFFFF"/>
          <w:lang w:val="en-US"/>
        </w:rPr>
      </w:pPr>
    </w:p>
    <w:p w14:paraId="27F8BC6D" w14:textId="0C61657D" w:rsidR="00A9280A" w:rsidRDefault="00A9280A" w:rsidP="00E30B92">
      <w:pPr>
        <w:pStyle w:val="13"/>
        <w:rPr>
          <w:ins w:id="7518" w:author="User" w:date="2021-09-13T18:20:00Z"/>
          <w:rFonts w:cs="Arial" w:hint="eastAsia"/>
          <w:color w:val="000000" w:themeColor="text1"/>
          <w:shd w:val="clear" w:color="auto" w:fill="FFFFFF"/>
          <w:lang w:val="en-US"/>
        </w:rPr>
      </w:pPr>
    </w:p>
    <w:p w14:paraId="0F7F2642" w14:textId="1BEB6E26" w:rsidR="00A9280A" w:rsidRDefault="00A9280A" w:rsidP="00E30B92">
      <w:pPr>
        <w:pStyle w:val="13"/>
        <w:rPr>
          <w:ins w:id="7519" w:author="User" w:date="2021-09-13T18:20:00Z"/>
          <w:rFonts w:cs="Arial" w:hint="eastAsia"/>
          <w:color w:val="000000" w:themeColor="text1"/>
          <w:shd w:val="clear" w:color="auto" w:fill="FFFFFF"/>
          <w:lang w:val="en-US"/>
        </w:rPr>
      </w:pPr>
    </w:p>
    <w:p w14:paraId="31ED55D0" w14:textId="0DCF6C08" w:rsidR="00A9280A" w:rsidRDefault="00A9280A">
      <w:pPr>
        <w:pStyle w:val="7"/>
        <w:rPr>
          <w:ins w:id="7520" w:author="User" w:date="2021-09-13T18:20:00Z"/>
          <w:rFonts w:hint="eastAsia"/>
          <w:shd w:val="clear" w:color="auto" w:fill="FFFFFF"/>
        </w:rPr>
        <w:pPrChange w:id="7521" w:author="User" w:date="2021-09-13T18:21:00Z">
          <w:pPr>
            <w:pStyle w:val="13"/>
          </w:pPr>
        </w:pPrChange>
      </w:pPr>
      <w:ins w:id="7522" w:author="User" w:date="2021-09-13T18:22:00Z">
        <w:r>
          <w:rPr>
            <w:rFonts w:hint="eastAsia"/>
          </w:rPr>
          <w:t>諮詢服務計畫</w:t>
        </w:r>
      </w:ins>
    </w:p>
    <w:p w14:paraId="09ED13E1" w14:textId="77777777" w:rsidR="00A9280A" w:rsidRPr="00CE1BAE" w:rsidRDefault="00A9280A" w:rsidP="00A9280A">
      <w:pPr>
        <w:pStyle w:val="13"/>
        <w:jc w:val="center"/>
        <w:rPr>
          <w:ins w:id="7523" w:author="User" w:date="2021-09-13T18:22:00Z"/>
          <w:rFonts w:hint="eastAsia"/>
        </w:rPr>
      </w:pPr>
      <w:ins w:id="7524" w:author="User" w:date="2021-09-13T18:22:00Z">
        <w:r w:rsidRPr="00CE1BAE">
          <w:rPr>
            <w:rFonts w:hint="eastAsia"/>
          </w:rPr>
          <w:t>威傑科技有限公司諮詢服務</w:t>
        </w:r>
      </w:ins>
    </w:p>
    <w:p w14:paraId="67206757" w14:textId="77777777" w:rsidR="00A9280A" w:rsidRPr="00CE1BAE" w:rsidRDefault="00A9280A" w:rsidP="00A9280A">
      <w:pPr>
        <w:pStyle w:val="13"/>
        <w:numPr>
          <w:ilvl w:val="0"/>
          <w:numId w:val="451"/>
        </w:numPr>
        <w:ind w:firstLineChars="0"/>
        <w:rPr>
          <w:ins w:id="7525" w:author="User" w:date="2021-09-13T18:22:00Z"/>
          <w:rFonts w:hint="eastAsia"/>
        </w:rPr>
      </w:pPr>
      <w:ins w:id="7526" w:author="User" w:date="2021-09-13T18:22:00Z">
        <w:r w:rsidRPr="00CE1BAE">
          <w:rPr>
            <w:rFonts w:hint="eastAsia"/>
          </w:rPr>
          <w:t>目的</w:t>
        </w:r>
      </w:ins>
    </w:p>
    <w:p w14:paraId="6129752E" w14:textId="47EE82E8" w:rsidR="00A9280A" w:rsidRPr="00CE1BAE" w:rsidRDefault="00A9280A" w:rsidP="00A9280A">
      <w:pPr>
        <w:pStyle w:val="13"/>
        <w:rPr>
          <w:ins w:id="7527" w:author="User" w:date="2021-09-13T18:22:00Z"/>
          <w:rFonts w:hint="eastAsia"/>
        </w:rPr>
      </w:pPr>
      <w:ins w:id="7528" w:author="User" w:date="2021-09-13T18:22:00Z">
        <w:r w:rsidRPr="00CE1BAE">
          <w:rPr>
            <w:rFonts w:hint="eastAsia"/>
          </w:rPr>
          <w:t>旨在使局內、路巡作業了解本系統各項作業，促進與協助本案創意開發的知識內容；同時，藉由諮詢服務計畫的機制，輔以蒐集問題、診斷、輔導、問題確立、風險評估等，形塑本案發展</w:t>
        </w:r>
      </w:ins>
      <w:ins w:id="7529" w:author="Jackson Wang" w:date="2021-09-14T16:35:00Z">
        <w:r w:rsidR="0080058E">
          <w:rPr>
            <w:rFonts w:hint="eastAsia"/>
          </w:rPr>
          <w:t>，如圖</w:t>
        </w:r>
      </w:ins>
      <w:ins w:id="7530" w:author="Jackson Wang" w:date="2021-09-14T16:36:00Z">
        <w:r w:rsidR="0080058E">
          <w:rPr>
            <w:rFonts w:hint="eastAsia"/>
          </w:rPr>
          <w:t>二十七所示</w:t>
        </w:r>
      </w:ins>
      <w:ins w:id="7531" w:author="User" w:date="2021-09-13T18:22:00Z">
        <w:r w:rsidRPr="00CE1BAE">
          <w:rPr>
            <w:rFonts w:hint="eastAsia"/>
          </w:rPr>
          <w:t>。</w:t>
        </w:r>
      </w:ins>
    </w:p>
    <w:p w14:paraId="0E815A3A" w14:textId="77777777" w:rsidR="00A9280A" w:rsidRPr="00CE1BAE" w:rsidRDefault="00A9280A" w:rsidP="00A9280A">
      <w:pPr>
        <w:pStyle w:val="13"/>
        <w:numPr>
          <w:ilvl w:val="0"/>
          <w:numId w:val="451"/>
        </w:numPr>
        <w:ind w:firstLineChars="0"/>
        <w:rPr>
          <w:ins w:id="7532" w:author="User" w:date="2021-09-13T18:22:00Z"/>
          <w:rFonts w:hint="eastAsia"/>
        </w:rPr>
      </w:pPr>
      <w:ins w:id="7533" w:author="User" w:date="2021-09-13T18:22:00Z">
        <w:r w:rsidRPr="00CE1BAE">
          <w:rPr>
            <w:rFonts w:hint="eastAsia"/>
          </w:rPr>
          <w:t>定義與原則</w:t>
        </w:r>
      </w:ins>
    </w:p>
    <w:p w14:paraId="56392E63" w14:textId="20366B2D" w:rsidR="00A9280A" w:rsidRDefault="00A9280A" w:rsidP="00A9280A">
      <w:pPr>
        <w:pStyle w:val="13"/>
        <w:rPr>
          <w:ins w:id="7534" w:author="User" w:date="2021-09-13T18:20:00Z"/>
          <w:rFonts w:cs="Arial" w:hint="eastAsia"/>
          <w:color w:val="000000" w:themeColor="text1"/>
          <w:shd w:val="clear" w:color="auto" w:fill="FFFFFF"/>
          <w:lang w:val="en-US"/>
        </w:rPr>
      </w:pPr>
      <w:ins w:id="7535" w:author="User" w:date="2021-09-13T18:22:00Z">
        <w:r w:rsidRPr="00C06385">
          <w:rPr>
            <w:rFonts w:hint="eastAsia"/>
          </w:rPr>
          <w:t>諮詢服務計畫將透過一套服務流程，提供即時或非即時之問題排除，透過本服務計畫降低彼此因溝通不順暢所產生的誤會，增加本案作業達成效率</w:t>
        </w:r>
        <w:r>
          <w:rPr>
            <w:rFonts w:hint="eastAsia"/>
          </w:rPr>
          <w:t>。</w:t>
        </w:r>
      </w:ins>
    </w:p>
    <w:tbl>
      <w:tblPr>
        <w:tblStyle w:val="a9"/>
        <w:tblW w:w="0" w:type="auto"/>
        <w:tblInd w:w="100" w:type="dxa"/>
        <w:tblLook w:val="04A0" w:firstRow="1" w:lastRow="0" w:firstColumn="1" w:lastColumn="0" w:noHBand="0" w:noVBand="1"/>
      </w:tblPr>
      <w:tblGrid>
        <w:gridCol w:w="8960"/>
      </w:tblGrid>
      <w:tr w:rsidR="00A9280A" w14:paraId="1E0FBEAE" w14:textId="77777777" w:rsidTr="00FE22BE">
        <w:trPr>
          <w:ins w:id="7536" w:author="User" w:date="2021-09-13T18:22:00Z"/>
        </w:trPr>
        <w:tc>
          <w:tcPr>
            <w:tcW w:w="8960" w:type="dxa"/>
          </w:tcPr>
          <w:p w14:paraId="373D36D9" w14:textId="41F87FC9"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37" w:author="User" w:date="2021-09-13T18:22:00Z"/>
                <w:rFonts w:cs="Arial" w:hint="eastAsia"/>
                <w:color w:val="000000" w:themeColor="text1"/>
                <w:shd w:val="clear" w:color="auto" w:fill="FFFFFF"/>
                <w:lang w:val="en-US"/>
              </w:rPr>
            </w:pPr>
            <w:ins w:id="7538" w:author="User" w:date="2021-09-13T18:24:00Z">
              <w:r w:rsidRPr="00AE0C01">
                <w:rPr>
                  <w:rFonts w:hint="eastAsia"/>
                  <w:noProof/>
                  <w:lang w:val="en-US"/>
                </w:rPr>
                <mc:AlternateContent>
                  <mc:Choice Requires="wpg">
                    <w:drawing>
                      <wp:anchor distT="0" distB="0" distL="114300" distR="114300" simplePos="0" relativeHeight="251818496" behindDoc="0" locked="0" layoutInCell="1" allowOverlap="1" wp14:anchorId="754B260C" wp14:editId="0DD26B20">
                        <wp:simplePos x="0" y="0"/>
                        <wp:positionH relativeFrom="column">
                          <wp:posOffset>1753235</wp:posOffset>
                        </wp:positionH>
                        <wp:positionV relativeFrom="paragraph">
                          <wp:posOffset>-1905</wp:posOffset>
                        </wp:positionV>
                        <wp:extent cx="3473479" cy="5230121"/>
                        <wp:effectExtent l="0" t="0" r="12700" b="27940"/>
                        <wp:wrapNone/>
                        <wp:docPr id="401" name="群組 401"/>
                        <wp:cNvGraphicFramePr/>
                        <a:graphic xmlns:a="http://schemas.openxmlformats.org/drawingml/2006/main">
                          <a:graphicData uri="http://schemas.microsoft.com/office/word/2010/wordprocessingGroup">
                            <wpg:wgp>
                              <wpg:cNvGrpSpPr/>
                              <wpg:grpSpPr>
                                <a:xfrm>
                                  <a:off x="0" y="0"/>
                                  <a:ext cx="3473479" cy="5230121"/>
                                  <a:chOff x="-132391" y="25302"/>
                                  <a:chExt cx="3805233" cy="5788462"/>
                                </a:xfrm>
                              </wpg:grpSpPr>
                              <wps:wsp>
                                <wps:cNvPr id="402" name="矩形: 圓角 402"/>
                                <wps:cNvSpPr/>
                                <wps:spPr>
                                  <a:xfrm>
                                    <a:off x="198083" y="4572745"/>
                                    <a:ext cx="1463040" cy="442408"/>
                                  </a:xfrm>
                                  <a:prstGeom prst="roundRect">
                                    <a:avLst/>
                                  </a:prstGeom>
                                  <a:ln/>
                                </wps:spPr>
                                <wps:style>
                                  <a:lnRef idx="1">
                                    <a:schemeClr val="dk1"/>
                                  </a:lnRef>
                                  <a:fillRef idx="2">
                                    <a:schemeClr val="dk1"/>
                                  </a:fillRef>
                                  <a:effectRef idx="1">
                                    <a:schemeClr val="dk1"/>
                                  </a:effectRef>
                                  <a:fontRef idx="minor">
                                    <a:schemeClr val="dk1"/>
                                  </a:fontRef>
                                </wps:style>
                                <wps:txbx>
                                  <w:txbxContent>
                                    <w:p w14:paraId="2F9AB970"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追蹤結果</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03" name="流程圖: 決策 403"/>
                                <wps:cNvSpPr/>
                                <wps:spPr>
                                  <a:xfrm>
                                    <a:off x="-50759" y="2335603"/>
                                    <a:ext cx="1927860" cy="1047643"/>
                                  </a:xfrm>
                                  <a:prstGeom prst="flowChartDecision">
                                    <a:avLst/>
                                  </a:prstGeom>
                                  <a:ln/>
                                </wps:spPr>
                                <wps:style>
                                  <a:lnRef idx="1">
                                    <a:schemeClr val="dk1"/>
                                  </a:lnRef>
                                  <a:fillRef idx="2">
                                    <a:schemeClr val="dk1"/>
                                  </a:fillRef>
                                  <a:effectRef idx="1">
                                    <a:schemeClr val="dk1"/>
                                  </a:effectRef>
                                  <a:fontRef idx="minor">
                                    <a:schemeClr val="dk1"/>
                                  </a:fontRef>
                                </wps:style>
                                <wps:txbx>
                                  <w:txbxContent>
                                    <w:p w14:paraId="7A972384"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線上問題是否排除</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04" name="接點: 肘形 404"/>
                                <wps:cNvCnPr/>
                                <wps:spPr>
                                  <a:xfrm>
                                    <a:off x="1947861" y="2857248"/>
                                    <a:ext cx="1054439" cy="396675"/>
                                  </a:xfrm>
                                  <a:prstGeom prst="bentConnector3">
                                    <a:avLst>
                                      <a:gd name="adj1" fmla="val 99876"/>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405" name="流程圖: 結束點 405"/>
                                <wps:cNvSpPr/>
                                <wps:spPr>
                                  <a:xfrm>
                                    <a:off x="83790" y="25302"/>
                                    <a:ext cx="1760220" cy="556803"/>
                                  </a:xfrm>
                                  <a:prstGeom prst="flowChartTerminator">
                                    <a:avLst/>
                                  </a:prstGeom>
                                  <a:ln/>
                                </wps:spPr>
                                <wps:style>
                                  <a:lnRef idx="1">
                                    <a:schemeClr val="dk1"/>
                                  </a:lnRef>
                                  <a:fillRef idx="2">
                                    <a:schemeClr val="dk1"/>
                                  </a:fillRef>
                                  <a:effectRef idx="1">
                                    <a:schemeClr val="dk1"/>
                                  </a:effectRef>
                                  <a:fontRef idx="minor">
                                    <a:schemeClr val="dk1"/>
                                  </a:fontRef>
                                </wps:style>
                                <wps:txbx>
                                  <w:txbxContent>
                                    <w:p w14:paraId="46A88DCB" w14:textId="77777777" w:rsidR="00987F2E" w:rsidRPr="0020202C" w:rsidRDefault="00987F2E" w:rsidP="00A9280A">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問題產生</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06" name="流程圖: 接點 406"/>
                                <wps:cNvSpPr/>
                                <wps:spPr>
                                  <a:xfrm>
                                    <a:off x="-132391" y="763507"/>
                                    <a:ext cx="2080260" cy="1395464"/>
                                  </a:xfrm>
                                  <a:prstGeom prst="flowChartConnector">
                                    <a:avLst/>
                                  </a:prstGeom>
                                  <a:ln/>
                                </wps:spPr>
                                <wps:style>
                                  <a:lnRef idx="1">
                                    <a:schemeClr val="dk1"/>
                                  </a:lnRef>
                                  <a:fillRef idx="2">
                                    <a:schemeClr val="dk1"/>
                                  </a:fillRef>
                                  <a:effectRef idx="1">
                                    <a:schemeClr val="dk1"/>
                                  </a:effectRef>
                                  <a:fontRef idx="minor">
                                    <a:schemeClr val="dk1"/>
                                  </a:fontRef>
                                </wps:style>
                                <wps:txbx>
                                  <w:txbxContent>
                                    <w:p w14:paraId="01FF43E3"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各類通訊方法</w:t>
                                      </w:r>
                                    </w:p>
                                    <w:p w14:paraId="38DC03A1" w14:textId="77777777" w:rsidR="00987F2E" w:rsidRPr="0020202C" w:rsidRDefault="00987F2E" w:rsidP="00A9280A">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書面(含電子郵件)</w:t>
                                      </w:r>
                                    </w:p>
                                    <w:p w14:paraId="6B83F8C0" w14:textId="77777777" w:rsidR="00987F2E" w:rsidRPr="0020202C" w:rsidRDefault="00987F2E" w:rsidP="00A9280A">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電話</w:t>
                                      </w:r>
                                    </w:p>
                                    <w:p w14:paraId="40EAD69C" w14:textId="77777777" w:rsidR="00987F2E" w:rsidRPr="0020202C" w:rsidRDefault="00987F2E" w:rsidP="00A9280A">
                                      <w:pPr>
                                        <w:ind w:left="240" w:hanging="240"/>
                                        <w:jc w:val="center"/>
                                        <w:rPr>
                                          <w:rFonts w:ascii="標楷體" w:hAnsi="標楷體"/>
                                          <w:sz w:val="24"/>
                                          <w:szCs w:val="24"/>
                                        </w:rPr>
                                      </w:pPr>
                                      <w:r w:rsidRPr="0020202C">
                                        <w:rPr>
                                          <w:rFonts w:ascii="標楷體" w:hAnsi="標楷體" w:hint="eastAsia"/>
                                          <w:sz w:val="24"/>
                                          <w:szCs w:val="24"/>
                                        </w:rPr>
                                        <w:t>通訊軟體</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07" name="矩形: 圓角 407"/>
                                <wps:cNvSpPr/>
                                <wps:spPr>
                                  <a:xfrm>
                                    <a:off x="2369822" y="3253957"/>
                                    <a:ext cx="1303020" cy="541020"/>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p w14:paraId="5A344C09"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現場問題排除</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08" name="直線單箭頭接點 408"/>
                                <wps:cNvCnPr/>
                                <wps:spPr>
                                  <a:xfrm>
                                    <a:off x="913172" y="586576"/>
                                    <a:ext cx="0" cy="176927"/>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409" name="直線單箭頭接點 409"/>
                                <wps:cNvCnPr>
                                  <a:stCxn id="406" idx="4"/>
                                  <a:endCxn id="403" idx="0"/>
                                </wps:cNvCnPr>
                                <wps:spPr>
                                  <a:xfrm>
                                    <a:off x="907739" y="2158971"/>
                                    <a:ext cx="5432" cy="176633"/>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410" name="直線單箭頭接點 410"/>
                                <wps:cNvCnPr/>
                                <wps:spPr>
                                  <a:xfrm>
                                    <a:off x="913172" y="3383247"/>
                                    <a:ext cx="0" cy="328179"/>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411" name="文字方塊 2"/>
                                <wps:cNvSpPr txBox="1">
                                  <a:spLocks noChangeArrowheads="1"/>
                                </wps:cNvSpPr>
                                <wps:spPr bwMode="auto">
                                  <a:xfrm>
                                    <a:off x="2138692" y="2557172"/>
                                    <a:ext cx="381000" cy="297180"/>
                                  </a:xfrm>
                                  <a:prstGeom prst="rect">
                                    <a:avLst/>
                                  </a:prstGeom>
                                  <a:solidFill>
                                    <a:srgbClr val="FFFFFF"/>
                                  </a:solidFill>
                                  <a:ln w="9525">
                                    <a:noFill/>
                                    <a:miter lim="800000"/>
                                    <a:headEnd/>
                                    <a:tailEnd/>
                                  </a:ln>
                                </wps:spPr>
                                <wps:txbx>
                                  <w:txbxContent>
                                    <w:p w14:paraId="319A8CF1" w14:textId="77777777" w:rsidR="00987F2E" w:rsidRPr="0020202C" w:rsidRDefault="00987F2E" w:rsidP="00A9280A">
                                      <w:pPr>
                                        <w:ind w:left="240" w:hanging="240"/>
                                        <w:rPr>
                                          <w:rFonts w:ascii="標楷體" w:hAnsi="標楷體"/>
                                          <w:sz w:val="24"/>
                                          <w:szCs w:val="24"/>
                                        </w:rPr>
                                      </w:pPr>
                                      <w:r w:rsidRPr="0020202C">
                                        <w:rPr>
                                          <w:rFonts w:ascii="標楷體" w:hAnsi="標楷體" w:hint="eastAsia"/>
                                          <w:sz w:val="24"/>
                                          <w:szCs w:val="24"/>
                                        </w:rPr>
                                        <w:t>否</w:t>
                                      </w:r>
                                    </w:p>
                                  </w:txbxContent>
                                </wps:txbx>
                                <wps:bodyPr rot="0" vert="horz" wrap="square" lIns="91440" tIns="45720" rIns="91440" bIns="45720" anchor="t" anchorCtr="0">
                                  <a:noAutofit/>
                                </wps:bodyPr>
                              </wps:wsp>
                              <wps:wsp>
                                <wps:cNvPr id="412" name="流程圖: 文件 412"/>
                                <wps:cNvSpPr/>
                                <wps:spPr>
                                  <a:xfrm>
                                    <a:off x="245041" y="3704014"/>
                                    <a:ext cx="1348740" cy="643420"/>
                                  </a:xfrm>
                                  <a:prstGeom prst="flowChartDocument">
                                    <a:avLst/>
                                  </a:prstGeom>
                                  <a:ln/>
                                </wps:spPr>
                                <wps:style>
                                  <a:lnRef idx="1">
                                    <a:schemeClr val="dk1"/>
                                  </a:lnRef>
                                  <a:fillRef idx="2">
                                    <a:schemeClr val="dk1"/>
                                  </a:fillRef>
                                  <a:effectRef idx="1">
                                    <a:schemeClr val="dk1"/>
                                  </a:effectRef>
                                  <a:fontRef idx="minor">
                                    <a:schemeClr val="dk1"/>
                                  </a:fontRef>
                                </wps:style>
                                <wps:txbx>
                                  <w:txbxContent>
                                    <w:p w14:paraId="4151A8D8" w14:textId="77777777" w:rsidR="00987F2E" w:rsidRPr="0020202C" w:rsidRDefault="00987F2E" w:rsidP="00A9280A">
                                      <w:pPr>
                                        <w:ind w:left="240" w:hanging="240"/>
                                        <w:jc w:val="center"/>
                                        <w:rPr>
                                          <w:rFonts w:ascii="標楷體" w:hAnsi="標楷體"/>
                                          <w:sz w:val="24"/>
                                          <w:szCs w:val="24"/>
                                        </w:rPr>
                                      </w:pPr>
                                      <w:r w:rsidRPr="0020202C">
                                        <w:rPr>
                                          <w:rFonts w:ascii="標楷體" w:hAnsi="標楷體" w:hint="eastAsia"/>
                                          <w:b/>
                                          <w:bCs/>
                                          <w:sz w:val="24"/>
                                          <w:szCs w:val="24"/>
                                        </w:rPr>
                                        <w:t>問題記錄</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14" name="文字方塊 2"/>
                                <wps:cNvSpPr txBox="1">
                                  <a:spLocks noChangeArrowheads="1"/>
                                </wps:cNvSpPr>
                                <wps:spPr bwMode="auto">
                                  <a:xfrm>
                                    <a:off x="1189920" y="3280888"/>
                                    <a:ext cx="403860" cy="320040"/>
                                  </a:xfrm>
                                  <a:prstGeom prst="rect">
                                    <a:avLst/>
                                  </a:prstGeom>
                                  <a:solidFill>
                                    <a:srgbClr val="FFFFFF"/>
                                  </a:solidFill>
                                  <a:ln w="9525">
                                    <a:noFill/>
                                    <a:miter lim="800000"/>
                                    <a:headEnd/>
                                    <a:tailEnd/>
                                  </a:ln>
                                </wps:spPr>
                                <wps:txbx>
                                  <w:txbxContent>
                                    <w:p w14:paraId="1A59EF9E" w14:textId="77777777" w:rsidR="00987F2E" w:rsidRPr="0020202C" w:rsidRDefault="00987F2E" w:rsidP="00A9280A">
                                      <w:pPr>
                                        <w:ind w:left="240" w:hanging="240"/>
                                        <w:rPr>
                                          <w:rFonts w:ascii="標楷體" w:hAnsi="標楷體"/>
                                          <w:sz w:val="24"/>
                                          <w:szCs w:val="24"/>
                                        </w:rPr>
                                      </w:pPr>
                                      <w:r w:rsidRPr="0020202C">
                                        <w:rPr>
                                          <w:rFonts w:ascii="標楷體" w:hAnsi="標楷體" w:hint="eastAsia"/>
                                          <w:sz w:val="24"/>
                                          <w:szCs w:val="24"/>
                                        </w:rPr>
                                        <w:t>是</w:t>
                                      </w:r>
                                    </w:p>
                                  </w:txbxContent>
                                </wps:txbx>
                                <wps:bodyPr rot="0" vert="horz" wrap="square" lIns="91440" tIns="45720" rIns="91440" bIns="45720" anchor="t" anchorCtr="0">
                                  <a:noAutofit/>
                                </wps:bodyPr>
                              </wps:wsp>
                              <wps:wsp>
                                <wps:cNvPr id="415" name="流程圖: 結束點 415"/>
                                <wps:cNvSpPr/>
                                <wps:spPr>
                                  <a:xfrm>
                                    <a:off x="131301" y="5295604"/>
                                    <a:ext cx="1645921" cy="518160"/>
                                  </a:xfrm>
                                  <a:prstGeom prst="flowChartTerminator">
                                    <a:avLst/>
                                  </a:prstGeom>
                                  <a:ln/>
                                </wps:spPr>
                                <wps:style>
                                  <a:lnRef idx="1">
                                    <a:schemeClr val="dk1"/>
                                  </a:lnRef>
                                  <a:fillRef idx="2">
                                    <a:schemeClr val="dk1"/>
                                  </a:fillRef>
                                  <a:effectRef idx="1">
                                    <a:schemeClr val="dk1"/>
                                  </a:effectRef>
                                  <a:fontRef idx="minor">
                                    <a:schemeClr val="dk1"/>
                                  </a:fontRef>
                                </wps:style>
                                <wps:txbx>
                                  <w:txbxContent>
                                    <w:p w14:paraId="44C06988" w14:textId="77777777" w:rsidR="00987F2E" w:rsidRPr="0020202C" w:rsidRDefault="00987F2E" w:rsidP="00A9280A">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問題解決</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416" name="接點: 肘形 416"/>
                                <wps:cNvCnPr/>
                                <wps:spPr>
                                  <a:xfrm rot="5400000">
                                    <a:off x="2129065" y="3168724"/>
                                    <a:ext cx="281916" cy="1352504"/>
                                  </a:xfrm>
                                  <a:prstGeom prst="bentConnector2">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417" name="直線單箭頭接點 417"/>
                                <wps:cNvCnPr/>
                                <wps:spPr>
                                  <a:xfrm>
                                    <a:off x="913172" y="4303082"/>
                                    <a:ext cx="0" cy="269660"/>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418" name="直線單箭頭接點 418"/>
                                <wps:cNvCnPr/>
                                <wps:spPr>
                                  <a:xfrm>
                                    <a:off x="893034" y="5041810"/>
                                    <a:ext cx="0" cy="253791"/>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54B260C" id="群組 401" o:spid="_x0000_s1103" style="position:absolute;margin-left:138.05pt;margin-top:-.15pt;width:273.5pt;height:411.8pt;z-index:251818496;mso-width-relative:margin;mso-height-relative:margin" coordorigin="-1323,253" coordsize="38052,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">
                        <v:roundrect id="矩形: 圓角 402" o:spid="_x0000_s1104" style="position:absolute;left:1980;top:45727;width:14631;height:4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" fillcolor="gray [1616]" strokecolor="black [3040]">
                          <v:fill color2="#d9d9d9 [496]" rotate="t" angle="180" colors="0 #bcbcbc;22938f #d0d0d0;1 #ededed" focus="100%" type="gradient"/>
                          <v:textbox inset="4pt,4pt,4pt,4pt">
                            <w:txbxContent>
                              <w:p w14:paraId="2F9AB970"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追蹤結果</w:t>
                                </w:r>
                              </w:p>
                            </w:txbxContent>
                          </v:textbox>
                        </v:roundrect>
                        <v:shape id="流程圖: 決策 403" o:spid="_x0000_s1105" type="#_x0000_t110" style="position:absolute;left:-507;top:23356;width:19278;height:10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" fillcolor="gray [1616]" strokecolor="black [3040]">
                          <v:fill color2="#d9d9d9 [496]" rotate="t" angle="180" colors="0 #bcbcbc;22938f #d0d0d0;1 #ededed" focus="100%" type="gradient"/>
                          <v:textbox inset="4pt,4pt,4pt,4pt">
                            <w:txbxContent>
                              <w:p w14:paraId="7A972384"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線上問題是否排除</w:t>
                                </w:r>
                              </w:p>
                            </w:txbxContent>
                          </v:textbox>
                        </v:shape>
                        <v:shape id="接點: 肘形 404" o:spid="_x0000_s1106" type="#_x0000_t34" style="position:absolute;left:19478;top:28572;width:10545;height:39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" adj="21573" strokeweight="2pt">
                          <v:stroke endarrow="block" miterlimit="4"/>
                        </v:shape>
                        <v:shape id="流程圖: 結束點 405" o:spid="_x0000_s1107" type="#_x0000_t116" style="position:absolute;left:837;top:253;width:17603;height:5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" fillcolor="gray [1616]" strokecolor="black [3040]">
                          <v:fill color2="#d9d9d9 [496]" rotate="t" angle="180" colors="0 #bcbcbc;22938f #d0d0d0;1 #ededed" focus="100%" type="gradient"/>
                          <v:textbox inset="4pt,4pt,4pt,4pt">
                            <w:txbxContent>
                              <w:p w14:paraId="46A88DCB" w14:textId="77777777" w:rsidR="00987F2E" w:rsidRPr="0020202C" w:rsidRDefault="00987F2E" w:rsidP="00A9280A">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問題產生</w:t>
                                </w:r>
                              </w:p>
                            </w:txbxContent>
                          </v:textbox>
                        </v:shape>
                        <v:shape id="流程圖: 接點 406" o:spid="_x0000_s1108" type="#_x0000_t120" style="position:absolute;left:-1323;top:7635;width:20801;height:13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" fillcolor="gray [1616]" strokecolor="black [3040]">
                          <v:fill color2="#d9d9d9 [496]" rotate="t" angle="180" colors="0 #bcbcbc;22938f #d0d0d0;1 #ededed" focus="100%" type="gradient"/>
                          <v:textbox inset="4pt,4pt,4pt,4pt">
                            <w:txbxContent>
                              <w:p w14:paraId="01FF43E3"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各類通訊方法</w:t>
                                </w:r>
                              </w:p>
                              <w:p w14:paraId="38DC03A1" w14:textId="77777777" w:rsidR="00987F2E" w:rsidRPr="0020202C" w:rsidRDefault="00987F2E" w:rsidP="00A9280A">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書面(含電子郵件)</w:t>
                                </w:r>
                              </w:p>
                              <w:p w14:paraId="6B83F8C0" w14:textId="77777777" w:rsidR="00987F2E" w:rsidRPr="0020202C" w:rsidRDefault="00987F2E" w:rsidP="00A9280A">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電話</w:t>
                                </w:r>
                              </w:p>
                              <w:p w14:paraId="40EAD69C" w14:textId="77777777" w:rsidR="00987F2E" w:rsidRPr="0020202C" w:rsidRDefault="00987F2E" w:rsidP="00A9280A">
                                <w:pPr>
                                  <w:ind w:left="240" w:hanging="240"/>
                                  <w:jc w:val="center"/>
                                  <w:rPr>
                                    <w:rFonts w:ascii="標楷體" w:hAnsi="標楷體"/>
                                    <w:sz w:val="24"/>
                                    <w:szCs w:val="24"/>
                                  </w:rPr>
                                </w:pPr>
                                <w:r w:rsidRPr="0020202C">
                                  <w:rPr>
                                    <w:rFonts w:ascii="標楷體" w:hAnsi="標楷體" w:hint="eastAsia"/>
                                    <w:sz w:val="24"/>
                                    <w:szCs w:val="24"/>
                                  </w:rPr>
                                  <w:t>通訊軟體</w:t>
                                </w:r>
                              </w:p>
                            </w:txbxContent>
                          </v:textbox>
                        </v:shape>
                        <v:roundrect id="矩形: 圓角 407" o:spid="_x0000_s1109" style="position:absolute;left:23698;top:32539;width:13030;height:5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" fillcolor="#80d0ff [1620]" strokecolor="#0099f2 [3044]">
                          <v:fill color2="#d9f1ff [500]" rotate="t" angle="180" colors="0 #78cbff;22938f #a1d8ff;1 #d7eeff" focus="100%" type="gradient"/>
                          <v:textbox inset="4pt,4pt,4pt,4pt">
                            <w:txbxContent>
                              <w:p w14:paraId="5A344C09" w14:textId="77777777" w:rsidR="00987F2E" w:rsidRPr="0020202C" w:rsidRDefault="00987F2E" w:rsidP="00A9280A">
                                <w:pPr>
                                  <w:ind w:left="240" w:hanging="240"/>
                                  <w:jc w:val="center"/>
                                  <w:rPr>
                                    <w:rFonts w:ascii="標楷體" w:hAnsi="標楷體"/>
                                    <w:b/>
                                    <w:bCs/>
                                    <w:sz w:val="24"/>
                                    <w:szCs w:val="24"/>
                                  </w:rPr>
                                </w:pPr>
                                <w:r w:rsidRPr="0020202C">
                                  <w:rPr>
                                    <w:rFonts w:ascii="標楷體" w:hAnsi="標楷體" w:hint="eastAsia"/>
                                    <w:b/>
                                    <w:bCs/>
                                    <w:sz w:val="24"/>
                                    <w:szCs w:val="24"/>
                                  </w:rPr>
                                  <w:t>現場問題排除</w:t>
                                </w:r>
                              </w:p>
                            </w:txbxContent>
                          </v:textbox>
                        </v:roundrect>
                        <v:shape id="直線單箭頭接點 408" o:spid="_x0000_s1110" type="#_x0000_t32" style="position:absolute;left:9131;top:5865;width:0;height:17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" strokeweight="2pt">
                          <v:stroke endarrow="block" miterlimit="4" joinstyle="miter"/>
                        </v:shape>
                        <v:shape id="直線單箭頭接點 409" o:spid="_x0000_s1111" type="#_x0000_t32" style="position:absolute;left:9077;top:21589;width:54;height:1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" strokeweight="2pt">
                          <v:stroke endarrow="block" miterlimit="4" joinstyle="miter"/>
                        </v:shape>
                        <v:shape id="直線單箭頭接點 410" o:spid="_x0000_s1112" type="#_x0000_t32" style="position:absolute;left:9131;top:33832;width:0;height:32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" strokeweight="2pt">
                          <v:stroke endarrow="block" miterlimit="4" joinstyle="miter"/>
                        </v:shape>
                        <v:shape id="_x0000_s1113" type="#_x0000_t202" style="position:absolute;left:21386;top:25571;width:381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" stroked="f">
                          <v:textbox>
                            <w:txbxContent>
                              <w:p w14:paraId="319A8CF1" w14:textId="77777777" w:rsidR="00987F2E" w:rsidRPr="0020202C" w:rsidRDefault="00987F2E" w:rsidP="00A9280A">
                                <w:pPr>
                                  <w:ind w:left="240" w:hanging="240"/>
                                  <w:rPr>
                                    <w:rFonts w:ascii="標楷體" w:hAnsi="標楷體"/>
                                    <w:sz w:val="24"/>
                                    <w:szCs w:val="24"/>
                                  </w:rPr>
                                </w:pPr>
                                <w:r w:rsidRPr="0020202C">
                                  <w:rPr>
                                    <w:rFonts w:ascii="標楷體" w:hAnsi="標楷體" w:hint="eastAsia"/>
                                    <w:sz w:val="24"/>
                                    <w:szCs w:val="24"/>
                                  </w:rPr>
                                  <w:t>否</w:t>
                                </w:r>
                              </w:p>
                            </w:txbxContent>
                          </v:textbox>
                        </v:shape>
                        <v:shape id="流程圖: 文件 412" o:spid="_x0000_s1114" type="#_x0000_t114" style="position:absolute;left:2450;top:37040;width:13487;height:6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" fillcolor="gray [1616]" strokecolor="black [3040]">
                          <v:fill color2="#d9d9d9 [496]" rotate="t" angle="180" colors="0 #bcbcbc;22938f #d0d0d0;1 #ededed" focus="100%" type="gradient"/>
                          <v:textbox inset="4pt,4pt,4pt,4pt">
                            <w:txbxContent>
                              <w:p w14:paraId="4151A8D8" w14:textId="77777777" w:rsidR="00987F2E" w:rsidRPr="0020202C" w:rsidRDefault="00987F2E" w:rsidP="00A9280A">
                                <w:pPr>
                                  <w:ind w:left="240" w:hanging="240"/>
                                  <w:jc w:val="center"/>
                                  <w:rPr>
                                    <w:rFonts w:ascii="標楷體" w:hAnsi="標楷體"/>
                                    <w:sz w:val="24"/>
                                    <w:szCs w:val="24"/>
                                  </w:rPr>
                                </w:pPr>
                                <w:r w:rsidRPr="0020202C">
                                  <w:rPr>
                                    <w:rFonts w:ascii="標楷體" w:hAnsi="標楷體" w:hint="eastAsia"/>
                                    <w:b/>
                                    <w:bCs/>
                                    <w:sz w:val="24"/>
                                    <w:szCs w:val="24"/>
                                  </w:rPr>
                                  <w:t>問題記錄</w:t>
                                </w:r>
                              </w:p>
                            </w:txbxContent>
                          </v:textbox>
                        </v:shape>
                        <v:shape id="_x0000_s1115" type="#_x0000_t202" style="position:absolute;left:11899;top:32808;width:4038;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" stroked="f">
                          <v:textbox>
                            <w:txbxContent>
                              <w:p w14:paraId="1A59EF9E" w14:textId="77777777" w:rsidR="00987F2E" w:rsidRPr="0020202C" w:rsidRDefault="00987F2E" w:rsidP="00A9280A">
                                <w:pPr>
                                  <w:ind w:left="240" w:hanging="240"/>
                                  <w:rPr>
                                    <w:rFonts w:ascii="標楷體" w:hAnsi="標楷體"/>
                                    <w:sz w:val="24"/>
                                    <w:szCs w:val="24"/>
                                  </w:rPr>
                                </w:pPr>
                                <w:r w:rsidRPr="0020202C">
                                  <w:rPr>
                                    <w:rFonts w:ascii="標楷體" w:hAnsi="標楷體" w:hint="eastAsia"/>
                                    <w:sz w:val="24"/>
                                    <w:szCs w:val="24"/>
                                  </w:rPr>
                                  <w:t>是</w:t>
                                </w:r>
                              </w:p>
                            </w:txbxContent>
                          </v:textbox>
                        </v:shape>
                        <v:shape id="流程圖: 結束點 415" o:spid="_x0000_s1116" type="#_x0000_t116" style="position:absolute;left:1313;top:52956;width:16459;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" fillcolor="gray [1616]" strokecolor="black [3040]">
                          <v:fill color2="#d9d9d9 [496]" rotate="t" angle="180" colors="0 #bcbcbc;22938f #d0d0d0;1 #ededed" focus="100%" type="gradient"/>
                          <v:textbox inset="4pt,4pt,4pt,4pt">
                            <w:txbxContent>
                              <w:p w14:paraId="44C06988" w14:textId="77777777" w:rsidR="00987F2E" w:rsidRPr="0020202C" w:rsidRDefault="00987F2E" w:rsidP="00A9280A">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問題解決</w:t>
                                </w:r>
                              </w:p>
                            </w:txbxContent>
                          </v:textbox>
                        </v:shape>
                        <v:shapetype id="_x0000_t33" coordsize="21600,21600" o:spt="33" o:oned="t" path="m,l21600,r,21600e" filled="f">
                          <v:stroke joinstyle="miter"/>
                          <v:path arrowok="t" fillok="f" o:connecttype="none"/>
                          <o:lock v:ext="edit" shapetype="t"/>
                        </v:shapetype>
                        <v:shape id="接點: 肘形 416" o:spid="_x0000_s1117" type="#_x0000_t33" style="position:absolute;left:21290;top:31687;width:2819;height:135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" strokeweight="2pt">
                          <v:stroke endarrow="block" miterlimit="4"/>
                        </v:shape>
                        <v:shape id="直線單箭頭接點 417" o:spid="_x0000_s1118" type="#_x0000_t32" style="position:absolute;left:9131;top:43030;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" strokeweight="2pt">
                          <v:stroke endarrow="block" miterlimit="4" joinstyle="miter"/>
                        </v:shape>
                        <v:shape id="直線單箭頭接點 418" o:spid="_x0000_s1119" type="#_x0000_t32" style="position:absolute;left:8930;top:50418;width:0;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" strokeweight="2pt">
                          <v:stroke endarrow="block" miterlimit="4" joinstyle="miter"/>
                        </v:shape>
                      </v:group>
                    </w:pict>
                  </mc:Fallback>
                </mc:AlternateContent>
              </w:r>
            </w:ins>
          </w:p>
          <w:p w14:paraId="10FBDEBA"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39" w:author="User" w:date="2021-09-13T18:22:00Z"/>
                <w:rFonts w:cs="Arial" w:hint="eastAsia"/>
                <w:color w:val="000000" w:themeColor="text1"/>
                <w:shd w:val="clear" w:color="auto" w:fill="FFFFFF"/>
                <w:lang w:val="en-US"/>
              </w:rPr>
            </w:pPr>
          </w:p>
          <w:p w14:paraId="6C02B379"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0" w:author="User" w:date="2021-09-13T18:22:00Z"/>
                <w:rFonts w:cs="Arial" w:hint="eastAsia"/>
                <w:color w:val="000000" w:themeColor="text1"/>
                <w:shd w:val="clear" w:color="auto" w:fill="FFFFFF"/>
                <w:lang w:val="en-US"/>
              </w:rPr>
            </w:pPr>
          </w:p>
          <w:p w14:paraId="6C6C2A62"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1" w:author="User" w:date="2021-09-13T18:22:00Z"/>
                <w:rFonts w:cs="Arial" w:hint="eastAsia"/>
                <w:color w:val="000000" w:themeColor="text1"/>
                <w:shd w:val="clear" w:color="auto" w:fill="FFFFFF"/>
                <w:lang w:val="en-US"/>
              </w:rPr>
            </w:pPr>
          </w:p>
          <w:p w14:paraId="5EC7C42D"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2" w:author="User" w:date="2021-09-13T18:22:00Z"/>
                <w:rFonts w:cs="Arial" w:hint="eastAsia"/>
                <w:color w:val="000000" w:themeColor="text1"/>
                <w:shd w:val="clear" w:color="auto" w:fill="FFFFFF"/>
                <w:lang w:val="en-US"/>
              </w:rPr>
            </w:pPr>
          </w:p>
          <w:p w14:paraId="7CED37FE"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3" w:author="User" w:date="2021-09-13T18:22:00Z"/>
                <w:rFonts w:cs="Arial" w:hint="eastAsia"/>
                <w:color w:val="000000" w:themeColor="text1"/>
                <w:shd w:val="clear" w:color="auto" w:fill="FFFFFF"/>
                <w:lang w:val="en-US"/>
              </w:rPr>
            </w:pPr>
          </w:p>
          <w:p w14:paraId="525CF3B0"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4" w:author="User" w:date="2021-09-13T18:22:00Z"/>
                <w:rFonts w:cs="Arial" w:hint="eastAsia"/>
                <w:color w:val="000000" w:themeColor="text1"/>
                <w:shd w:val="clear" w:color="auto" w:fill="FFFFFF"/>
                <w:lang w:val="en-US"/>
              </w:rPr>
            </w:pPr>
          </w:p>
          <w:p w14:paraId="659D9D4B"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5" w:author="User" w:date="2021-09-13T18:22:00Z"/>
                <w:rFonts w:cs="Arial" w:hint="eastAsia"/>
                <w:color w:val="000000" w:themeColor="text1"/>
                <w:shd w:val="clear" w:color="auto" w:fill="FFFFFF"/>
                <w:lang w:val="en-US"/>
              </w:rPr>
            </w:pPr>
          </w:p>
          <w:p w14:paraId="53E2E41D"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6" w:author="User" w:date="2021-09-13T18:22:00Z"/>
                <w:rFonts w:cs="Arial" w:hint="eastAsia"/>
                <w:color w:val="000000" w:themeColor="text1"/>
                <w:shd w:val="clear" w:color="auto" w:fill="FFFFFF"/>
                <w:lang w:val="en-US"/>
              </w:rPr>
            </w:pPr>
          </w:p>
          <w:p w14:paraId="7A507642"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7" w:author="User" w:date="2021-09-13T18:22:00Z"/>
                <w:rFonts w:cs="Arial" w:hint="eastAsia"/>
                <w:color w:val="000000" w:themeColor="text1"/>
                <w:shd w:val="clear" w:color="auto" w:fill="FFFFFF"/>
                <w:lang w:val="en-US"/>
              </w:rPr>
            </w:pPr>
          </w:p>
          <w:p w14:paraId="51481EBD"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8" w:author="User" w:date="2021-09-13T18:22:00Z"/>
                <w:rFonts w:cs="Arial" w:hint="eastAsia"/>
                <w:color w:val="000000" w:themeColor="text1"/>
                <w:shd w:val="clear" w:color="auto" w:fill="FFFFFF"/>
                <w:lang w:val="en-US"/>
              </w:rPr>
            </w:pPr>
          </w:p>
          <w:p w14:paraId="0805794B" w14:textId="2AA6B973"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49" w:author="User" w:date="2021-09-13T18:29:00Z"/>
                <w:rFonts w:cs="Arial" w:hint="eastAsia"/>
                <w:color w:val="000000" w:themeColor="text1"/>
                <w:shd w:val="clear" w:color="auto" w:fill="FFFFFF"/>
                <w:lang w:val="en-US"/>
              </w:rPr>
            </w:pPr>
          </w:p>
          <w:p w14:paraId="592529CC" w14:textId="77777777" w:rsidR="00FE22BE" w:rsidRDefault="00FE22BE"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50" w:author="User" w:date="2021-09-13T18:22:00Z"/>
                <w:rFonts w:cs="Arial" w:hint="eastAsia"/>
                <w:color w:val="000000" w:themeColor="text1"/>
                <w:shd w:val="clear" w:color="auto" w:fill="FFFFFF"/>
                <w:lang w:val="en-US"/>
              </w:rPr>
            </w:pPr>
          </w:p>
          <w:p w14:paraId="1E6C3843"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51" w:author="User" w:date="2021-09-13T18:22:00Z"/>
                <w:rFonts w:cs="Arial" w:hint="eastAsia"/>
                <w:color w:val="000000" w:themeColor="text1"/>
                <w:shd w:val="clear" w:color="auto" w:fill="FFFFFF"/>
                <w:lang w:val="en-US"/>
              </w:rPr>
            </w:pPr>
          </w:p>
          <w:p w14:paraId="62B005E4"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52" w:author="User" w:date="2021-09-13T18:22:00Z"/>
                <w:rFonts w:cs="Arial" w:hint="eastAsia"/>
                <w:color w:val="000000" w:themeColor="text1"/>
                <w:shd w:val="clear" w:color="auto" w:fill="FFFFFF"/>
                <w:lang w:val="en-US"/>
              </w:rPr>
            </w:pPr>
          </w:p>
          <w:p w14:paraId="2113CEA8"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53" w:author="User" w:date="2021-09-13T18:22:00Z"/>
                <w:rFonts w:cs="Arial" w:hint="eastAsia"/>
                <w:color w:val="000000" w:themeColor="text1"/>
                <w:shd w:val="clear" w:color="auto" w:fill="FFFFFF"/>
                <w:lang w:val="en-US"/>
              </w:rPr>
            </w:pPr>
          </w:p>
          <w:p w14:paraId="63F0066D" w14:textId="77777777" w:rsidR="00A9280A" w:rsidRDefault="00A9280A" w:rsidP="00E30B92">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rPr>
                <w:ins w:id="7554" w:author="User" w:date="2021-09-13T18:22:00Z"/>
                <w:rFonts w:cs="Arial" w:hint="eastAsia"/>
                <w:color w:val="000000" w:themeColor="text1"/>
                <w:shd w:val="clear" w:color="auto" w:fill="FFFFFF"/>
                <w:lang w:val="en-US"/>
              </w:rPr>
            </w:pPr>
          </w:p>
          <w:p w14:paraId="0918F8DC" w14:textId="3D539E4C" w:rsidR="00A9280A" w:rsidRDefault="00FE22BE">
            <w:pPr>
              <w:pStyle w:val="afb"/>
              <w:ind w:left="200" w:hanging="200"/>
              <w:rPr>
                <w:ins w:id="7555" w:author="User" w:date="2021-09-13T18:22:00Z"/>
                <w:rFonts w:cs="Arial" w:hint="eastAsia"/>
                <w:color w:val="000000" w:themeColor="text1"/>
                <w:shd w:val="clear" w:color="auto" w:fill="FFFFFF"/>
              </w:rPr>
              <w:pPrChange w:id="7556" w:author="User" w:date="2021-09-13T18:29:00Z">
                <w:pPr>
                  <w:pStyle w:val="13"/>
                  <w:pBdr>
                    <w:top w:val="none" w:sz="0" w:space="0" w:color="auto"/>
                    <w:left w:val="none" w:sz="0" w:space="0" w:color="auto"/>
                    <w:bottom w:val="none" w:sz="0" w:space="0" w:color="auto"/>
                    <w:right w:val="none" w:sz="0" w:space="0" w:color="auto"/>
                    <w:between w:val="none" w:sz="0" w:space="0" w:color="auto"/>
                    <w:bar w:val="none" w:sz="0" w:color="auto"/>
                  </w:pBdr>
                  <w:ind w:left="0" w:firstLineChars="0" w:firstLine="0"/>
                </w:pPr>
              </w:pPrChange>
            </w:pPr>
            <w:bookmarkStart w:id="7557" w:name="_Toc85792043"/>
            <w:ins w:id="7558" w:author="User" w:date="2021-09-13T18:28: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r>
                <w:rPr>
                  <w:rFonts w:hint="eastAsia"/>
                </w:rPr>
                <w:fldChar w:fldCharType="separate"/>
              </w:r>
              <w:r w:rsidR="00853FBC">
                <w:rPr>
                  <w:rFonts w:hint="eastAsia"/>
                  <w:noProof/>
                </w:rPr>
                <w:t>二十七</w:t>
              </w:r>
              <w:r>
                <w:rPr>
                  <w:rFonts w:hint="eastAsia"/>
                </w:rPr>
                <w:fldChar w:fldCharType="end"/>
              </w:r>
              <w:r>
                <w:rPr>
                  <w:rFonts w:hint="eastAsia"/>
                </w:rPr>
                <w:t>：</w:t>
              </w:r>
              <w:r w:rsidRPr="00523C0F">
                <w:rPr>
                  <w:rFonts w:hint="eastAsia"/>
                </w:rPr>
                <w:t>威傑科技有限公司諮詢服務流程</w:t>
              </w:r>
            </w:ins>
            <w:ins w:id="7559" w:author="User" w:date="2021-09-14T16:55:00Z">
              <w:r w:rsidR="00284EA9">
                <w:rPr>
                  <w:rFonts w:hint="eastAsia"/>
                </w:rPr>
                <w:t>圖</w:t>
              </w:r>
            </w:ins>
            <w:bookmarkEnd w:id="7557"/>
          </w:p>
        </w:tc>
      </w:tr>
    </w:tbl>
    <w:p w14:paraId="466FCC16" w14:textId="77777777" w:rsidR="00FE22BE" w:rsidRDefault="00FE22BE" w:rsidP="00FE22BE">
      <w:pPr>
        <w:pStyle w:val="13"/>
        <w:numPr>
          <w:ilvl w:val="0"/>
          <w:numId w:val="451"/>
        </w:numPr>
        <w:ind w:firstLineChars="0"/>
        <w:rPr>
          <w:ins w:id="7560" w:author="User" w:date="2021-09-13T18:31:00Z"/>
          <w:rFonts w:hint="eastAsia"/>
        </w:rPr>
      </w:pPr>
      <w:ins w:id="7561" w:author="User" w:date="2021-09-13T18:31:00Z">
        <w:r>
          <w:rPr>
            <w:rFonts w:hint="eastAsia"/>
          </w:rPr>
          <w:t>諮詢服務內容</w:t>
        </w:r>
      </w:ins>
    </w:p>
    <w:p w14:paraId="49F53DB6" w14:textId="12AF775D" w:rsidR="00FE22BE" w:rsidRDefault="00FE22BE" w:rsidP="00FE22BE">
      <w:pPr>
        <w:pStyle w:val="13"/>
        <w:numPr>
          <w:ilvl w:val="3"/>
          <w:numId w:val="454"/>
        </w:numPr>
        <w:ind w:firstLineChars="0"/>
        <w:rPr>
          <w:ins w:id="7562" w:author="User" w:date="2021-09-13T18:31:00Z"/>
          <w:rFonts w:hint="eastAsia"/>
        </w:rPr>
      </w:pPr>
      <w:ins w:id="7563" w:author="User" w:date="2021-09-13T18:31:00Z">
        <w:r w:rsidRPr="008C3569">
          <w:rPr>
            <w:rFonts w:hint="eastAsia"/>
          </w:rPr>
          <w:t>服務對象：本系統市府相關作業同仁，本系統外部相關工作人員，及本公司內部工作同仁</w:t>
        </w:r>
      </w:ins>
      <w:ins w:id="7564" w:author="Jackson Wang" w:date="2021-09-14T16:35:00Z">
        <w:r w:rsidR="0080058E">
          <w:rPr>
            <w:rFonts w:hint="eastAsia"/>
          </w:rPr>
          <w:t>，如表二十</w:t>
        </w:r>
        <w:del w:id="7565" w:author="User" w:date="2021-10-22T10:42:00Z">
          <w:r w:rsidR="0080058E" w:rsidDel="00B84A2C">
            <w:rPr>
              <w:rFonts w:hint="eastAsia"/>
            </w:rPr>
            <w:delText>二</w:delText>
          </w:r>
        </w:del>
      </w:ins>
      <w:ins w:id="7566" w:author="User" w:date="2021-10-22T10:42:00Z">
        <w:r w:rsidR="00B84A2C">
          <w:rPr>
            <w:rFonts w:hint="eastAsia"/>
          </w:rPr>
          <w:t>三</w:t>
        </w:r>
      </w:ins>
      <w:ins w:id="7567" w:author="Jackson Wang" w:date="2021-09-14T16:35:00Z">
        <w:r w:rsidR="0080058E">
          <w:rPr>
            <w:rFonts w:hint="eastAsia"/>
          </w:rPr>
          <w:t>所示</w:t>
        </w:r>
      </w:ins>
      <w:ins w:id="7568" w:author="User" w:date="2021-09-13T18:31:00Z">
        <w:r w:rsidRPr="008C3569">
          <w:rPr>
            <w:rFonts w:hint="eastAsia"/>
          </w:rPr>
          <w:t>。</w:t>
        </w:r>
      </w:ins>
    </w:p>
    <w:p w14:paraId="5ECBD661" w14:textId="63E717DC" w:rsidR="00974DCA" w:rsidRDefault="00974DCA">
      <w:pPr>
        <w:pStyle w:val="afb"/>
        <w:keepNext/>
        <w:ind w:left="200" w:hanging="200"/>
        <w:rPr>
          <w:ins w:id="7569" w:author="User" w:date="2021-09-14T15:47:00Z"/>
          <w:rFonts w:hint="eastAsia"/>
        </w:rPr>
        <w:pPrChange w:id="7570" w:author="User" w:date="2021-09-14T15:47:00Z">
          <w:pPr>
            <w:ind w:left="280" w:hanging="280"/>
          </w:pPr>
        </w:pPrChange>
      </w:pPr>
      <w:bookmarkStart w:id="7571" w:name="_Toc85792209"/>
      <w:ins w:id="7572" w:author="User" w:date="2021-09-14T15:4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7573" w:author="User" w:date="2021-09-14T15:47:00Z">
        <w:r w:rsidR="00853FBC">
          <w:rPr>
            <w:rFonts w:hint="eastAsia"/>
            <w:noProof/>
          </w:rPr>
          <w:t>二十四</w:t>
        </w:r>
        <w:r>
          <w:rPr>
            <w:rFonts w:hint="eastAsia"/>
          </w:rPr>
          <w:fldChar w:fldCharType="end"/>
        </w:r>
        <w:r>
          <w:rPr>
            <w:rFonts w:hint="eastAsia"/>
          </w:rPr>
          <w:t>：諮詢服務對象一覽表</w:t>
        </w:r>
        <w:bookmarkEnd w:id="7571"/>
      </w:ins>
    </w:p>
    <w:tbl>
      <w:tblPr>
        <w:tblStyle w:val="a9"/>
        <w:tblW w:w="9057" w:type="dxa"/>
        <w:tblInd w:w="-5" w:type="dxa"/>
        <w:tblLook w:val="04A0" w:firstRow="1" w:lastRow="0" w:firstColumn="1" w:lastColumn="0" w:noHBand="0" w:noVBand="1"/>
      </w:tblPr>
      <w:tblGrid>
        <w:gridCol w:w="2977"/>
        <w:gridCol w:w="3544"/>
        <w:gridCol w:w="2536"/>
      </w:tblGrid>
      <w:tr w:rsidR="00FE22BE" w14:paraId="5F9D7B4C" w14:textId="77777777" w:rsidTr="00E01FD6">
        <w:trPr>
          <w:ins w:id="7574" w:author="User" w:date="2021-09-13T18:31:00Z"/>
        </w:trPr>
        <w:tc>
          <w:tcPr>
            <w:tcW w:w="2977" w:type="dxa"/>
          </w:tcPr>
          <w:p w14:paraId="604D4129" w14:textId="77777777" w:rsidR="00FE22BE" w:rsidRDefault="00FE22BE" w:rsidP="00E01FD6">
            <w:pPr>
              <w:ind w:left="280" w:hanging="280"/>
              <w:rPr>
                <w:ins w:id="7575" w:author="User" w:date="2021-09-13T18:31:00Z"/>
                <w:rFonts w:hint="eastAsia"/>
              </w:rPr>
            </w:pPr>
            <w:ins w:id="7576" w:author="User" w:date="2021-09-13T18:31:00Z">
              <w:r>
                <w:rPr>
                  <w:rFonts w:hint="eastAsia"/>
                </w:rPr>
                <w:t>臺南市政府</w:t>
              </w:r>
            </w:ins>
          </w:p>
        </w:tc>
        <w:tc>
          <w:tcPr>
            <w:tcW w:w="3544" w:type="dxa"/>
          </w:tcPr>
          <w:p w14:paraId="0EC9BE21" w14:textId="77777777" w:rsidR="00FE22BE" w:rsidRDefault="00FE22BE" w:rsidP="00E01FD6">
            <w:pPr>
              <w:ind w:left="280" w:hanging="280"/>
              <w:rPr>
                <w:ins w:id="7577" w:author="User" w:date="2021-09-13T18:31:00Z"/>
                <w:rFonts w:hint="eastAsia"/>
              </w:rPr>
            </w:pPr>
            <w:ins w:id="7578" w:author="User" w:date="2021-09-13T18:31:00Z">
              <w:r>
                <w:rPr>
                  <w:rFonts w:hint="eastAsia"/>
                </w:rPr>
                <w:t>外部相關工作人員</w:t>
              </w:r>
            </w:ins>
          </w:p>
        </w:tc>
        <w:tc>
          <w:tcPr>
            <w:tcW w:w="2536" w:type="dxa"/>
          </w:tcPr>
          <w:p w14:paraId="6C8FB19B" w14:textId="77777777" w:rsidR="00FE22BE" w:rsidRDefault="00FE22BE" w:rsidP="00E01FD6">
            <w:pPr>
              <w:ind w:left="280" w:hanging="280"/>
              <w:rPr>
                <w:ins w:id="7579" w:author="User" w:date="2021-09-13T18:31:00Z"/>
                <w:rFonts w:hint="eastAsia"/>
              </w:rPr>
            </w:pPr>
            <w:ins w:id="7580" w:author="User" w:date="2021-09-13T18:31:00Z">
              <w:r>
                <w:rPr>
                  <w:rFonts w:hint="eastAsia"/>
                </w:rPr>
                <w:t>本公司</w:t>
              </w:r>
            </w:ins>
          </w:p>
        </w:tc>
      </w:tr>
      <w:tr w:rsidR="00FE22BE" w14:paraId="56A40388" w14:textId="77777777" w:rsidTr="00E01FD6">
        <w:trPr>
          <w:ins w:id="7581" w:author="User" w:date="2021-09-13T18:31:00Z"/>
        </w:trPr>
        <w:tc>
          <w:tcPr>
            <w:tcW w:w="2977" w:type="dxa"/>
          </w:tcPr>
          <w:p w14:paraId="378FF358" w14:textId="77777777" w:rsidR="00FE22BE" w:rsidRDefault="00FE22BE" w:rsidP="00E01FD6">
            <w:pPr>
              <w:ind w:left="280" w:hanging="280"/>
              <w:rPr>
                <w:ins w:id="7582" w:author="User" w:date="2021-09-13T18:31:00Z"/>
                <w:rFonts w:hint="eastAsia"/>
              </w:rPr>
            </w:pPr>
            <w:ins w:id="7583" w:author="User" w:date="2021-09-13T18:31:00Z">
              <w:r>
                <w:rPr>
                  <w:rFonts w:hint="eastAsia"/>
                </w:rPr>
                <w:t>工務局工作同仁</w:t>
              </w:r>
            </w:ins>
          </w:p>
        </w:tc>
        <w:tc>
          <w:tcPr>
            <w:tcW w:w="3544" w:type="dxa"/>
          </w:tcPr>
          <w:p w14:paraId="28773D8E" w14:textId="77777777" w:rsidR="00FE22BE" w:rsidRDefault="00FE22BE" w:rsidP="00E01FD6">
            <w:pPr>
              <w:ind w:left="280" w:hanging="280"/>
              <w:rPr>
                <w:ins w:id="7584" w:author="User" w:date="2021-09-13T18:31:00Z"/>
                <w:rFonts w:hint="eastAsia"/>
              </w:rPr>
            </w:pPr>
            <w:ins w:id="7585" w:author="User" w:date="2021-09-13T18:31:00Z">
              <w:r>
                <w:rPr>
                  <w:rFonts w:hint="eastAsia"/>
                </w:rPr>
                <w:t>路巡工作員</w:t>
              </w:r>
            </w:ins>
          </w:p>
          <w:p w14:paraId="0181281D" w14:textId="77777777" w:rsidR="00FE22BE" w:rsidRDefault="00FE22BE" w:rsidP="00E01FD6">
            <w:pPr>
              <w:ind w:left="280" w:hanging="280"/>
              <w:rPr>
                <w:ins w:id="7586" w:author="User" w:date="2021-09-13T18:31:00Z"/>
                <w:rFonts w:hint="eastAsia"/>
              </w:rPr>
            </w:pPr>
            <w:ins w:id="7587" w:author="User" w:date="2021-09-13T18:31:00Z">
              <w:r>
                <w:rPr>
                  <w:rFonts w:hint="eastAsia"/>
                </w:rPr>
                <w:t>皇輿科技有限公司相關作業人員</w:t>
              </w:r>
            </w:ins>
          </w:p>
        </w:tc>
        <w:tc>
          <w:tcPr>
            <w:tcW w:w="2536" w:type="dxa"/>
          </w:tcPr>
          <w:p w14:paraId="52EC8480" w14:textId="77777777" w:rsidR="00FE22BE" w:rsidRDefault="00FE22BE" w:rsidP="00E01FD6">
            <w:pPr>
              <w:ind w:left="280" w:hanging="280"/>
              <w:rPr>
                <w:ins w:id="7588" w:author="User" w:date="2021-09-13T18:31:00Z"/>
                <w:rFonts w:hint="eastAsia"/>
              </w:rPr>
            </w:pPr>
            <w:ins w:id="7589" w:author="User" w:date="2021-09-13T18:31:00Z">
              <w:r>
                <w:rPr>
                  <w:rFonts w:hint="eastAsia"/>
                </w:rPr>
                <w:t>內部工作同仁</w:t>
              </w:r>
            </w:ins>
          </w:p>
        </w:tc>
      </w:tr>
    </w:tbl>
    <w:p w14:paraId="6D286653" w14:textId="77777777" w:rsidR="00FE22BE" w:rsidRDefault="00FE22BE" w:rsidP="00FE22BE">
      <w:pPr>
        <w:pStyle w:val="13"/>
        <w:ind w:left="567" w:firstLineChars="0" w:firstLine="0"/>
        <w:rPr>
          <w:ins w:id="7590" w:author="User" w:date="2021-09-13T18:31:00Z"/>
          <w:rFonts w:hint="eastAsia"/>
        </w:rPr>
      </w:pPr>
    </w:p>
    <w:p w14:paraId="41EA69E6" w14:textId="08240EA6" w:rsidR="00FE22BE" w:rsidRPr="00610902" w:rsidRDefault="00FE22BE" w:rsidP="00FE22BE">
      <w:pPr>
        <w:pStyle w:val="13"/>
        <w:numPr>
          <w:ilvl w:val="3"/>
          <w:numId w:val="454"/>
        </w:numPr>
        <w:ind w:firstLineChars="0"/>
        <w:rPr>
          <w:ins w:id="7591" w:author="User" w:date="2021-09-13T18:31:00Z"/>
          <w:rFonts w:hint="eastAsia"/>
        </w:rPr>
      </w:pPr>
      <w:ins w:id="7592" w:author="User" w:date="2021-09-13T18:31:00Z">
        <w:r w:rsidRPr="008C3569">
          <w:rPr>
            <w:rFonts w:hint="eastAsia"/>
          </w:rPr>
          <w:t>服務方式：以電話、通訊軟體、書面</w:t>
        </w:r>
        <w:r w:rsidRPr="008C3569">
          <w:rPr>
            <w:rFonts w:hint="eastAsia"/>
          </w:rPr>
          <w:t xml:space="preserve"> (</w:t>
        </w:r>
        <w:r w:rsidRPr="008C3569">
          <w:rPr>
            <w:rFonts w:hint="eastAsia"/>
          </w:rPr>
          <w:t>含電子郵件</w:t>
        </w:r>
        <w:r w:rsidRPr="008C3569">
          <w:rPr>
            <w:rFonts w:hint="eastAsia"/>
          </w:rPr>
          <w:t xml:space="preserve">) </w:t>
        </w:r>
        <w:r w:rsidRPr="008C3569">
          <w:rPr>
            <w:rFonts w:hint="eastAsia"/>
          </w:rPr>
          <w:t>及現場訪視方式提供</w:t>
        </w:r>
      </w:ins>
      <w:ins w:id="7593" w:author="Jackson Wang" w:date="2021-09-14T16:34:00Z">
        <w:r w:rsidR="0080058E">
          <w:rPr>
            <w:rFonts w:hint="eastAsia"/>
          </w:rPr>
          <w:t>，如表二十</w:t>
        </w:r>
        <w:del w:id="7594" w:author="User" w:date="2021-10-22T10:42:00Z">
          <w:r w:rsidR="0080058E" w:rsidDel="00B84A2C">
            <w:rPr>
              <w:rFonts w:hint="eastAsia"/>
            </w:rPr>
            <w:delText>三</w:delText>
          </w:r>
        </w:del>
      </w:ins>
      <w:ins w:id="7595" w:author="User" w:date="2021-10-22T10:42:00Z">
        <w:r w:rsidR="00B84A2C">
          <w:rPr>
            <w:rFonts w:hint="eastAsia"/>
          </w:rPr>
          <w:t>四</w:t>
        </w:r>
      </w:ins>
      <w:ins w:id="7596" w:author="Jackson Wang" w:date="2021-09-14T16:34:00Z">
        <w:r w:rsidR="0080058E">
          <w:rPr>
            <w:rFonts w:hint="eastAsia"/>
          </w:rPr>
          <w:t>及圖二十八</w:t>
        </w:r>
      </w:ins>
      <w:ins w:id="7597" w:author="Jackson Wang" w:date="2021-09-14T16:35:00Z">
        <w:r w:rsidR="0080058E">
          <w:rPr>
            <w:rFonts w:hint="eastAsia"/>
          </w:rPr>
          <w:t>所示</w:t>
        </w:r>
      </w:ins>
      <w:ins w:id="7598" w:author="User" w:date="2021-09-13T18:31:00Z">
        <w:r w:rsidRPr="008C3569">
          <w:rPr>
            <w:rFonts w:hint="eastAsia"/>
          </w:rPr>
          <w:t>。</w:t>
        </w:r>
      </w:ins>
    </w:p>
    <w:p w14:paraId="16666B67" w14:textId="02D145AE" w:rsidR="00974DCA" w:rsidRDefault="00974DCA">
      <w:pPr>
        <w:pStyle w:val="afb"/>
        <w:keepNext/>
        <w:ind w:left="200" w:hanging="200"/>
        <w:rPr>
          <w:ins w:id="7599" w:author="User" w:date="2021-09-14T15:47:00Z"/>
          <w:rFonts w:hint="eastAsia"/>
        </w:rPr>
        <w:pPrChange w:id="7600" w:author="User" w:date="2021-09-14T15:47:00Z">
          <w:pPr>
            <w:ind w:left="280" w:hanging="280"/>
          </w:pPr>
        </w:pPrChange>
      </w:pPr>
      <w:bookmarkStart w:id="7601" w:name="_Toc85792210"/>
      <w:ins w:id="7602" w:author="User" w:date="2021-09-14T15:47:00Z">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CHINESENUM3 </w:instrText>
        </w:r>
      </w:ins>
      <w:r>
        <w:rPr>
          <w:rFonts w:hint="eastAsia"/>
        </w:rPr>
        <w:fldChar w:fldCharType="separate"/>
      </w:r>
      <w:ins w:id="7603" w:author="User" w:date="2021-09-14T15:47:00Z">
        <w:r w:rsidR="00853FBC">
          <w:rPr>
            <w:rFonts w:hint="eastAsia"/>
            <w:noProof/>
          </w:rPr>
          <w:t>二十五</w:t>
        </w:r>
        <w:r>
          <w:rPr>
            <w:rFonts w:hint="eastAsia"/>
          </w:rPr>
          <w:fldChar w:fldCharType="end"/>
        </w:r>
        <w:r>
          <w:rPr>
            <w:rFonts w:hint="eastAsia"/>
          </w:rPr>
          <w:t>：服務方式一覽表</w:t>
        </w:r>
        <w:bookmarkEnd w:id="7601"/>
      </w:ins>
    </w:p>
    <w:tbl>
      <w:tblPr>
        <w:tblStyle w:val="a9"/>
        <w:tblW w:w="9067" w:type="dxa"/>
        <w:tblLook w:val="04A0" w:firstRow="1" w:lastRow="0" w:firstColumn="1" w:lastColumn="0" w:noHBand="0" w:noVBand="1"/>
        <w:tblPrChange w:id="7604" w:author="User" w:date="2021-09-13T18:31:00Z">
          <w:tblPr>
            <w:tblStyle w:val="a9"/>
            <w:tblW w:w="9067" w:type="dxa"/>
            <w:tblLook w:val="04A0" w:firstRow="1" w:lastRow="0" w:firstColumn="1" w:lastColumn="0" w:noHBand="0" w:noVBand="1"/>
          </w:tblPr>
        </w:tblPrChange>
      </w:tblPr>
      <w:tblGrid>
        <w:gridCol w:w="1896"/>
        <w:gridCol w:w="1785"/>
        <w:gridCol w:w="3827"/>
        <w:gridCol w:w="1559"/>
        <w:tblGridChange w:id="7605">
          <w:tblGrid>
            <w:gridCol w:w="1896"/>
            <w:gridCol w:w="2036"/>
            <w:gridCol w:w="3716"/>
            <w:gridCol w:w="1419"/>
          </w:tblGrid>
        </w:tblGridChange>
      </w:tblGrid>
      <w:tr w:rsidR="00FE22BE" w:rsidRPr="008C3569" w14:paraId="6D4C1887" w14:textId="77777777" w:rsidTr="00FE22BE">
        <w:trPr>
          <w:ins w:id="7606" w:author="User" w:date="2021-09-13T18:31:00Z"/>
        </w:trPr>
        <w:tc>
          <w:tcPr>
            <w:tcW w:w="1896" w:type="dxa"/>
            <w:vAlign w:val="center"/>
            <w:tcPrChange w:id="7607" w:author="User" w:date="2021-09-13T18:31:00Z">
              <w:tcPr>
                <w:tcW w:w="1896" w:type="dxa"/>
                <w:vAlign w:val="center"/>
              </w:tcPr>
            </w:tcPrChange>
          </w:tcPr>
          <w:p w14:paraId="58ED7E2F" w14:textId="77777777" w:rsidR="00FE22BE" w:rsidRPr="00CE1BAE" w:rsidRDefault="00FE22BE" w:rsidP="00E01FD6">
            <w:pPr>
              <w:ind w:left="280" w:hanging="280"/>
              <w:rPr>
                <w:ins w:id="7608" w:author="User" w:date="2021-09-13T18:31:00Z"/>
                <w:rFonts w:hint="eastAsia"/>
              </w:rPr>
            </w:pPr>
            <w:ins w:id="7609" w:author="User" w:date="2021-09-13T18:31:00Z">
              <w:r w:rsidRPr="00CE1BAE">
                <w:rPr>
                  <w:rFonts w:hint="eastAsia"/>
                </w:rPr>
                <w:t>電話</w:t>
              </w:r>
            </w:ins>
          </w:p>
        </w:tc>
        <w:tc>
          <w:tcPr>
            <w:tcW w:w="1785" w:type="dxa"/>
            <w:vAlign w:val="center"/>
            <w:tcPrChange w:id="7610" w:author="User" w:date="2021-09-13T18:31:00Z">
              <w:tcPr>
                <w:tcW w:w="2036" w:type="dxa"/>
                <w:vAlign w:val="center"/>
              </w:tcPr>
            </w:tcPrChange>
          </w:tcPr>
          <w:p w14:paraId="2A0EC4EA" w14:textId="77777777" w:rsidR="00FE22BE" w:rsidRPr="00CE1BAE" w:rsidRDefault="00FE22BE" w:rsidP="00E01FD6">
            <w:pPr>
              <w:ind w:left="280" w:hanging="280"/>
              <w:rPr>
                <w:ins w:id="7611" w:author="User" w:date="2021-09-13T18:31:00Z"/>
                <w:rFonts w:hint="eastAsia"/>
              </w:rPr>
            </w:pPr>
            <w:ins w:id="7612" w:author="User" w:date="2021-09-13T18:31:00Z">
              <w:r w:rsidRPr="00CE1BAE">
                <w:rPr>
                  <w:rFonts w:hint="eastAsia"/>
                </w:rPr>
                <w:t>通訊軟體</w:t>
              </w:r>
            </w:ins>
          </w:p>
        </w:tc>
        <w:tc>
          <w:tcPr>
            <w:tcW w:w="3827" w:type="dxa"/>
            <w:vAlign w:val="center"/>
            <w:tcPrChange w:id="7613" w:author="User" w:date="2021-09-13T18:31:00Z">
              <w:tcPr>
                <w:tcW w:w="3716" w:type="dxa"/>
                <w:vAlign w:val="center"/>
              </w:tcPr>
            </w:tcPrChange>
          </w:tcPr>
          <w:p w14:paraId="13A517CE" w14:textId="77777777" w:rsidR="00FE22BE" w:rsidRPr="00CE1BAE" w:rsidRDefault="00FE22BE" w:rsidP="00E01FD6">
            <w:pPr>
              <w:ind w:left="280" w:hanging="280"/>
              <w:rPr>
                <w:ins w:id="7614" w:author="User" w:date="2021-09-13T18:31:00Z"/>
                <w:rFonts w:hint="eastAsia"/>
              </w:rPr>
            </w:pPr>
            <w:ins w:id="7615" w:author="User" w:date="2021-09-13T18:31:00Z">
              <w:r w:rsidRPr="00CE1BAE">
                <w:rPr>
                  <w:rFonts w:hint="eastAsia"/>
                </w:rPr>
                <w:t>書面</w:t>
              </w:r>
              <w:r w:rsidRPr="00CE1BAE">
                <w:t>(</w:t>
              </w:r>
              <w:r w:rsidRPr="00CE1BAE">
                <w:t>含電子郵件</w:t>
              </w:r>
              <w:r w:rsidRPr="00CE1BAE">
                <w:t>)</w:t>
              </w:r>
            </w:ins>
          </w:p>
        </w:tc>
        <w:tc>
          <w:tcPr>
            <w:tcW w:w="1559" w:type="dxa"/>
            <w:vAlign w:val="center"/>
            <w:tcPrChange w:id="7616" w:author="User" w:date="2021-09-13T18:31:00Z">
              <w:tcPr>
                <w:tcW w:w="1419" w:type="dxa"/>
                <w:vAlign w:val="center"/>
              </w:tcPr>
            </w:tcPrChange>
          </w:tcPr>
          <w:p w14:paraId="3F8F08A9" w14:textId="77777777" w:rsidR="00FE22BE" w:rsidRPr="00CE1BAE" w:rsidRDefault="00FE22BE" w:rsidP="00E01FD6">
            <w:pPr>
              <w:ind w:left="280" w:hanging="280"/>
              <w:rPr>
                <w:ins w:id="7617" w:author="User" w:date="2021-09-13T18:31:00Z"/>
                <w:rFonts w:hint="eastAsia"/>
              </w:rPr>
            </w:pPr>
            <w:ins w:id="7618" w:author="User" w:date="2021-09-13T18:31:00Z">
              <w:r w:rsidRPr="00CE1BAE">
                <w:rPr>
                  <w:rFonts w:hint="eastAsia"/>
                </w:rPr>
                <w:t>現場問題排除</w:t>
              </w:r>
            </w:ins>
          </w:p>
        </w:tc>
      </w:tr>
      <w:tr w:rsidR="00FE22BE" w:rsidRPr="008C3569" w14:paraId="07A46EC9" w14:textId="77777777" w:rsidTr="00FE22BE">
        <w:trPr>
          <w:cantSplit/>
          <w:trHeight w:val="1134"/>
          <w:ins w:id="7619" w:author="User" w:date="2021-09-13T18:31:00Z"/>
          <w:trPrChange w:id="7620" w:author="User" w:date="2021-09-13T18:31:00Z">
            <w:trPr>
              <w:cantSplit/>
              <w:trHeight w:val="1134"/>
            </w:trPr>
          </w:trPrChange>
        </w:trPr>
        <w:tc>
          <w:tcPr>
            <w:tcW w:w="1896" w:type="dxa"/>
            <w:vAlign w:val="center"/>
            <w:tcPrChange w:id="7621" w:author="User" w:date="2021-09-13T18:31:00Z">
              <w:tcPr>
                <w:tcW w:w="1896" w:type="dxa"/>
                <w:vAlign w:val="center"/>
              </w:tcPr>
            </w:tcPrChange>
          </w:tcPr>
          <w:p w14:paraId="1B55EAC8" w14:textId="77777777" w:rsidR="00FE22BE" w:rsidRPr="00CE1BAE" w:rsidRDefault="00FE22BE" w:rsidP="00E01FD6">
            <w:pPr>
              <w:ind w:left="280" w:hanging="280"/>
              <w:rPr>
                <w:ins w:id="7622" w:author="User" w:date="2021-09-13T18:31:00Z"/>
                <w:rFonts w:hint="eastAsia"/>
              </w:rPr>
            </w:pPr>
            <w:ins w:id="7623" w:author="User" w:date="2021-09-13T18:31:00Z">
              <w:r w:rsidRPr="00CE1BAE">
                <w:t>03-6668931</w:t>
              </w:r>
            </w:ins>
          </w:p>
          <w:p w14:paraId="4A1CB852" w14:textId="77777777" w:rsidR="00FE22BE" w:rsidRPr="00CE1BAE" w:rsidRDefault="00FE22BE" w:rsidP="00E01FD6">
            <w:pPr>
              <w:ind w:left="280" w:hanging="280"/>
              <w:rPr>
                <w:ins w:id="7624" w:author="User" w:date="2021-09-13T18:31:00Z"/>
                <w:rFonts w:hint="eastAsia"/>
              </w:rPr>
            </w:pPr>
            <w:ins w:id="7625" w:author="User" w:date="2021-09-13T18:31:00Z">
              <w:r w:rsidRPr="00CE1BAE">
                <w:t>03-6668921</w:t>
              </w:r>
            </w:ins>
          </w:p>
          <w:p w14:paraId="4AD80E6F" w14:textId="77777777" w:rsidR="00FE22BE" w:rsidRPr="00CE1BAE" w:rsidRDefault="00FE22BE" w:rsidP="00E01FD6">
            <w:pPr>
              <w:ind w:left="280" w:hanging="280"/>
              <w:rPr>
                <w:ins w:id="7626" w:author="User" w:date="2021-09-13T18:31:00Z"/>
                <w:rFonts w:hint="eastAsia"/>
              </w:rPr>
            </w:pPr>
            <w:ins w:id="7627" w:author="User" w:date="2021-09-13T18:31:00Z">
              <w:r w:rsidRPr="00CE1BAE">
                <w:t>0988602458</w:t>
              </w:r>
            </w:ins>
          </w:p>
        </w:tc>
        <w:tc>
          <w:tcPr>
            <w:tcW w:w="1785" w:type="dxa"/>
            <w:vAlign w:val="center"/>
            <w:tcPrChange w:id="7628" w:author="User" w:date="2021-09-13T18:31:00Z">
              <w:tcPr>
                <w:tcW w:w="2036" w:type="dxa"/>
                <w:vAlign w:val="center"/>
              </w:tcPr>
            </w:tcPrChange>
          </w:tcPr>
          <w:p w14:paraId="5DAEA0B3" w14:textId="77777777" w:rsidR="00FE22BE" w:rsidRPr="00CE1BAE" w:rsidRDefault="00FE22BE" w:rsidP="00E01FD6">
            <w:pPr>
              <w:ind w:left="280" w:hanging="280"/>
              <w:rPr>
                <w:ins w:id="7629" w:author="User" w:date="2021-09-13T18:31:00Z"/>
                <w:rFonts w:hint="eastAsia"/>
              </w:rPr>
            </w:pPr>
            <w:ins w:id="7630" w:author="User" w:date="2021-09-13T18:31:00Z">
              <w:r w:rsidRPr="00CE1BAE">
                <w:t>LINE</w:t>
              </w:r>
              <w:r w:rsidRPr="00CE1BAE">
                <w:rPr>
                  <w:rFonts w:hint="eastAsia"/>
                </w:rPr>
                <w:t>：</w:t>
              </w:r>
            </w:ins>
          </w:p>
          <w:p w14:paraId="0F57CDD8" w14:textId="77777777" w:rsidR="00FE22BE" w:rsidRPr="00CE1BAE" w:rsidRDefault="00FE22BE" w:rsidP="00E01FD6">
            <w:pPr>
              <w:ind w:left="280" w:hanging="280"/>
              <w:rPr>
                <w:ins w:id="7631" w:author="User" w:date="2021-09-13T18:31:00Z"/>
                <w:rFonts w:hint="eastAsia"/>
              </w:rPr>
            </w:pPr>
            <w:ins w:id="7632" w:author="User" w:date="2021-09-13T18:31:00Z">
              <w:r w:rsidRPr="00CE1BAE">
                <w:rPr>
                  <w:rFonts w:hint="eastAsia"/>
                </w:rPr>
                <w:t>威傑科技</w:t>
              </w:r>
              <w:r w:rsidRPr="00CE1BAE">
                <w:t>1</w:t>
              </w:r>
            </w:ins>
          </w:p>
          <w:p w14:paraId="368090A4" w14:textId="77777777" w:rsidR="00FE22BE" w:rsidRPr="00CE1BAE" w:rsidRDefault="00FE22BE" w:rsidP="00E01FD6">
            <w:pPr>
              <w:ind w:left="280" w:hanging="280"/>
              <w:rPr>
                <w:ins w:id="7633" w:author="User" w:date="2021-09-13T18:31:00Z"/>
                <w:rFonts w:hint="eastAsia"/>
              </w:rPr>
            </w:pPr>
            <w:ins w:id="7634" w:author="User" w:date="2021-09-13T18:31:00Z">
              <w:r w:rsidRPr="00CE1BAE">
                <w:rPr>
                  <w:rFonts w:hint="eastAsia"/>
                </w:rPr>
                <w:t>威傑科技</w:t>
              </w:r>
              <w:r w:rsidRPr="00CE1BAE">
                <w:t>2</w:t>
              </w:r>
            </w:ins>
          </w:p>
          <w:p w14:paraId="7D39ADC1" w14:textId="77777777" w:rsidR="00FE22BE" w:rsidRPr="00CE1BAE" w:rsidRDefault="00FE22BE" w:rsidP="00E01FD6">
            <w:pPr>
              <w:ind w:left="280" w:hanging="280"/>
              <w:rPr>
                <w:ins w:id="7635" w:author="User" w:date="2021-09-13T18:31:00Z"/>
                <w:rFonts w:hint="eastAsia"/>
              </w:rPr>
            </w:pPr>
            <w:ins w:id="7636" w:author="User" w:date="2021-09-13T18:31:00Z">
              <w:r w:rsidRPr="00CE1BAE">
                <w:t>SKYPY</w:t>
              </w:r>
              <w:r w:rsidRPr="00CE1BAE">
                <w:rPr>
                  <w:rFonts w:hint="eastAsia"/>
                </w:rPr>
                <w:t>：</w:t>
              </w:r>
            </w:ins>
          </w:p>
          <w:p w14:paraId="28CBBE93" w14:textId="77777777" w:rsidR="00FE22BE" w:rsidRDefault="00FE22BE" w:rsidP="00E01FD6">
            <w:pPr>
              <w:ind w:left="280" w:hanging="280"/>
              <w:rPr>
                <w:ins w:id="7637" w:author="User" w:date="2021-09-13T18:31:00Z"/>
                <w:rFonts w:hint="eastAsia"/>
              </w:rPr>
            </w:pPr>
            <w:ins w:id="7638" w:author="User" w:date="2021-09-13T18:31:00Z">
              <w:r w:rsidRPr="00CE1BAE">
                <w:t>Infoot</w:t>
              </w:r>
            </w:ins>
          </w:p>
          <w:p w14:paraId="2B5AD1D0" w14:textId="77777777" w:rsidR="00FE22BE" w:rsidRPr="00CE1BAE" w:rsidRDefault="00FE22BE" w:rsidP="00E01FD6">
            <w:pPr>
              <w:ind w:left="280" w:hanging="280"/>
              <w:rPr>
                <w:ins w:id="7639" w:author="User" w:date="2021-09-13T18:31:00Z"/>
                <w:rFonts w:hint="eastAsia"/>
              </w:rPr>
            </w:pPr>
            <w:ins w:id="7640" w:author="User" w:date="2021-09-13T18:31:00Z">
              <w:r w:rsidRPr="00CE1BAE">
                <w:t>(</w:t>
              </w:r>
              <w:r w:rsidRPr="00CE1BAE">
                <w:t>威傑助理</w:t>
              </w:r>
              <w:r w:rsidRPr="00CE1BAE">
                <w:t>)</w:t>
              </w:r>
            </w:ins>
          </w:p>
        </w:tc>
        <w:tc>
          <w:tcPr>
            <w:tcW w:w="3827" w:type="dxa"/>
            <w:vAlign w:val="center"/>
            <w:tcPrChange w:id="7641" w:author="User" w:date="2021-09-13T18:31:00Z">
              <w:tcPr>
                <w:tcW w:w="3716" w:type="dxa"/>
                <w:vAlign w:val="center"/>
              </w:tcPr>
            </w:tcPrChange>
          </w:tcPr>
          <w:p w14:paraId="562FEC2E" w14:textId="77777777" w:rsidR="00FE22BE" w:rsidRPr="00CE1BAE" w:rsidRDefault="00FE22BE" w:rsidP="00E01FD6">
            <w:pPr>
              <w:ind w:left="280" w:hanging="280"/>
              <w:rPr>
                <w:ins w:id="7642" w:author="User" w:date="2021-09-13T18:31:00Z"/>
                <w:rFonts w:hint="eastAsia"/>
              </w:rPr>
            </w:pPr>
            <w:ins w:id="7643" w:author="User" w:date="2021-09-13T18:31:00Z">
              <w:r w:rsidRPr="00CE1BAE">
                <w:rPr>
                  <w:rFonts w:hint="eastAsia"/>
                </w:rPr>
                <w:t>書面</w:t>
              </w:r>
            </w:ins>
          </w:p>
          <w:p w14:paraId="078495D4" w14:textId="77777777" w:rsidR="00FE22BE" w:rsidRPr="00CE1BAE" w:rsidRDefault="00FE22BE" w:rsidP="00E01FD6">
            <w:pPr>
              <w:ind w:left="280" w:hanging="280"/>
              <w:rPr>
                <w:ins w:id="7644" w:author="User" w:date="2021-09-13T18:31:00Z"/>
                <w:rFonts w:hint="eastAsia"/>
              </w:rPr>
            </w:pPr>
            <w:ins w:id="7645" w:author="User" w:date="2021-09-13T18:31:00Z">
              <w:r w:rsidRPr="00CE1BAE">
                <w:fldChar w:fldCharType="begin"/>
              </w:r>
              <w:r w:rsidRPr="00CE1BAE">
                <w:instrText xml:space="preserve"> HYPERLINK "mailto:SUP@INFOWIZE.COM.TW" </w:instrText>
              </w:r>
              <w:r w:rsidRPr="00CE1BAE">
                <w:fldChar w:fldCharType="separate"/>
              </w:r>
              <w:r w:rsidRPr="00CE1BAE">
                <w:rPr>
                  <w:rStyle w:val="a4"/>
                </w:rPr>
                <w:t>SUP@INFOWIZE.COM.TW</w:t>
              </w:r>
              <w:r w:rsidRPr="00CE1BAE">
                <w:rPr>
                  <w:rStyle w:val="a4"/>
                </w:rPr>
                <w:fldChar w:fldCharType="end"/>
              </w:r>
            </w:ins>
          </w:p>
        </w:tc>
        <w:tc>
          <w:tcPr>
            <w:tcW w:w="1559" w:type="dxa"/>
            <w:vAlign w:val="center"/>
            <w:tcPrChange w:id="7646" w:author="User" w:date="2021-09-13T18:31:00Z">
              <w:tcPr>
                <w:tcW w:w="1419" w:type="dxa"/>
                <w:vAlign w:val="center"/>
              </w:tcPr>
            </w:tcPrChange>
          </w:tcPr>
          <w:p w14:paraId="047495D3" w14:textId="77777777" w:rsidR="00FE22BE" w:rsidRPr="00CE1BAE" w:rsidRDefault="00FE22BE">
            <w:pPr>
              <w:ind w:left="0" w:firstLineChars="0" w:firstLine="0"/>
              <w:jc w:val="both"/>
              <w:rPr>
                <w:ins w:id="7647" w:author="User" w:date="2021-09-13T18:31:00Z"/>
                <w:rFonts w:hint="eastAsia"/>
              </w:rPr>
              <w:pPrChange w:id="7648" w:author="User" w:date="2021-09-13T18:31:00Z">
                <w:pPr>
                  <w:ind w:left="280" w:hanging="280"/>
                  <w:jc w:val="both"/>
                </w:pPr>
              </w:pPrChange>
            </w:pPr>
            <w:ins w:id="7649" w:author="User" w:date="2021-09-13T18:31:00Z">
              <w:r w:rsidRPr="00CE1BAE">
                <w:rPr>
                  <w:rFonts w:hint="eastAsia"/>
                </w:rPr>
                <w:t>無法藉由電話、通訊軟體、電子郵件等解決之項目，提供現場問題排除。</w:t>
              </w:r>
            </w:ins>
          </w:p>
        </w:tc>
      </w:tr>
    </w:tbl>
    <w:p w14:paraId="4A3AD229" w14:textId="77777777" w:rsidR="00FE22BE" w:rsidRDefault="00FE22BE" w:rsidP="00FE22BE">
      <w:pPr>
        <w:pStyle w:val="13"/>
        <w:ind w:left="567" w:firstLineChars="0" w:firstLine="0"/>
        <w:rPr>
          <w:ins w:id="7650" w:author="User" w:date="2021-09-13T18:31:00Z"/>
          <w:rFonts w:hint="eastAsia"/>
          <w:lang w:val="en-US"/>
        </w:rPr>
      </w:pPr>
    </w:p>
    <w:p w14:paraId="19221990" w14:textId="77777777" w:rsidR="00FE22BE" w:rsidRDefault="00FE22BE">
      <w:pPr>
        <w:keepNext/>
        <w:ind w:left="280" w:hanging="280"/>
        <w:rPr>
          <w:ins w:id="7651" w:author="User" w:date="2021-09-13T18:32:00Z"/>
          <w:rFonts w:hint="eastAsia"/>
        </w:rPr>
        <w:pPrChange w:id="7652" w:author="User" w:date="2021-09-13T18:32:00Z">
          <w:pPr>
            <w:ind w:left="280" w:hanging="280"/>
          </w:pPr>
        </w:pPrChange>
      </w:pPr>
      <w:ins w:id="7653" w:author="User" w:date="2021-09-13T18:31:00Z">
        <w:r w:rsidRPr="00B72E6E">
          <w:rPr>
            <w:rFonts w:hint="eastAsia"/>
            <w:noProof/>
          </w:rPr>
          <w:drawing>
            <wp:inline distT="0" distB="0" distL="0" distR="0" wp14:anchorId="11E7A0A7" wp14:editId="7E0AD3C5">
              <wp:extent cx="5798820" cy="2701290"/>
              <wp:effectExtent l="0" t="57150" r="0" b="0"/>
              <wp:docPr id="422" name="資料庫圖表 4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ins>
    </w:p>
    <w:p w14:paraId="4D9D5120" w14:textId="76B333EB" w:rsidR="00FE22BE" w:rsidRDefault="00FE22BE">
      <w:pPr>
        <w:pStyle w:val="afb"/>
        <w:ind w:left="200" w:hanging="200"/>
        <w:rPr>
          <w:ins w:id="7654" w:author="User" w:date="2021-09-13T18:31:00Z"/>
          <w:rFonts w:hint="eastAsia"/>
        </w:rPr>
        <w:pPrChange w:id="7655" w:author="User" w:date="2021-09-13T18:32:00Z">
          <w:pPr>
            <w:ind w:left="280" w:hanging="280"/>
          </w:pPr>
        </w:pPrChange>
      </w:pPr>
      <w:bookmarkStart w:id="7656" w:name="_Toc85792044"/>
      <w:ins w:id="7657" w:author="User" w:date="2021-09-13T18:32:00Z">
        <w:r>
          <w:rPr>
            <w:rFonts w:hint="eastAsia"/>
          </w:rPr>
          <w:t>圖</w:t>
        </w:r>
        <w:r>
          <w:rPr>
            <w:rFonts w:hint="eastAsia"/>
          </w:rPr>
          <w:t xml:space="preserve"> </w:t>
        </w:r>
        <w:r>
          <w:rPr>
            <w:rFonts w:hint="eastAsia"/>
          </w:rPr>
          <w:fldChar w:fldCharType="begin"/>
        </w:r>
        <w:r>
          <w:rPr>
            <w:rFonts w:hint="eastAsia"/>
          </w:rPr>
          <w:instrText xml:space="preserve"> SEQ </w:instrText>
        </w:r>
        <w:r>
          <w:rPr>
            <w:rFonts w:hint="eastAsia"/>
          </w:rPr>
          <w:instrText>圖</w:instrText>
        </w:r>
        <w:r>
          <w:rPr>
            <w:rFonts w:hint="eastAsia"/>
          </w:rPr>
          <w:instrText xml:space="preserve"> \* CHINESENUM3 </w:instrText>
        </w:r>
      </w:ins>
      <w:r>
        <w:rPr>
          <w:rFonts w:hint="eastAsia"/>
        </w:rPr>
        <w:fldChar w:fldCharType="separate"/>
      </w:r>
      <w:ins w:id="7658" w:author="User" w:date="2021-09-13T18:32:00Z">
        <w:r w:rsidR="00853FBC">
          <w:rPr>
            <w:rFonts w:hint="eastAsia"/>
            <w:noProof/>
          </w:rPr>
          <w:t>二十八</w:t>
        </w:r>
        <w:r>
          <w:rPr>
            <w:rFonts w:hint="eastAsia"/>
          </w:rPr>
          <w:fldChar w:fldCharType="end"/>
        </w:r>
        <w:r>
          <w:rPr>
            <w:rFonts w:hint="eastAsia"/>
          </w:rPr>
          <w:t>：</w:t>
        </w:r>
        <w:r w:rsidRPr="005C3E74">
          <w:rPr>
            <w:rFonts w:hint="eastAsia"/>
          </w:rPr>
          <w:t>提供服務之通訊方式圖</w:t>
        </w:r>
      </w:ins>
      <w:bookmarkEnd w:id="7656"/>
    </w:p>
    <w:p w14:paraId="1417C83E" w14:textId="77777777" w:rsidR="00FE22BE" w:rsidRDefault="00FE22BE" w:rsidP="00FE22BE">
      <w:pPr>
        <w:pStyle w:val="13"/>
        <w:ind w:left="567" w:firstLineChars="0" w:firstLine="0"/>
        <w:rPr>
          <w:ins w:id="7659" w:author="User" w:date="2021-09-13T18:31:00Z"/>
          <w:rFonts w:hint="eastAsia"/>
          <w:lang w:val="en-US"/>
        </w:rPr>
      </w:pPr>
    </w:p>
    <w:p w14:paraId="6F699DFB" w14:textId="77777777" w:rsidR="00FE22BE" w:rsidRPr="00A478A9" w:rsidRDefault="00FE22BE" w:rsidP="00FE22BE">
      <w:pPr>
        <w:pStyle w:val="13"/>
        <w:numPr>
          <w:ilvl w:val="3"/>
          <w:numId w:val="454"/>
        </w:numPr>
        <w:ind w:firstLineChars="0"/>
        <w:rPr>
          <w:ins w:id="7660" w:author="User" w:date="2021-09-13T18:31:00Z"/>
          <w:rFonts w:hint="eastAsia"/>
        </w:rPr>
      </w:pPr>
      <w:ins w:id="7661" w:author="User" w:date="2021-09-13T18:31:00Z">
        <w:r>
          <w:rPr>
            <w:rFonts w:hint="eastAsia"/>
          </w:rPr>
          <w:t>諮詢服務時間：人事行政局公告上班日，</w:t>
        </w:r>
        <w:r>
          <w:rPr>
            <w:rFonts w:hint="eastAsia"/>
          </w:rPr>
          <w:t>8</w:t>
        </w:r>
        <w:r>
          <w:rPr>
            <w:rFonts w:hint="eastAsia"/>
          </w:rPr>
          <w:t>：</w:t>
        </w:r>
        <w:r>
          <w:rPr>
            <w:rFonts w:hint="eastAsia"/>
          </w:rPr>
          <w:t>30~12</w:t>
        </w:r>
        <w:r>
          <w:rPr>
            <w:rFonts w:hint="eastAsia"/>
          </w:rPr>
          <w:t>：</w:t>
        </w:r>
        <w:r>
          <w:rPr>
            <w:rFonts w:hint="eastAsia"/>
          </w:rPr>
          <w:t>00  13</w:t>
        </w:r>
        <w:r>
          <w:rPr>
            <w:rFonts w:hint="eastAsia"/>
          </w:rPr>
          <w:t>：</w:t>
        </w:r>
        <w:r>
          <w:rPr>
            <w:rFonts w:hint="eastAsia"/>
          </w:rPr>
          <w:t>30~18</w:t>
        </w:r>
        <w:r>
          <w:rPr>
            <w:rFonts w:hint="eastAsia"/>
          </w:rPr>
          <w:t>：</w:t>
        </w:r>
        <w:r>
          <w:rPr>
            <w:rFonts w:hint="eastAsia"/>
          </w:rPr>
          <w:t>00</w:t>
        </w:r>
        <w:r>
          <w:rPr>
            <w:rFonts w:hint="eastAsia"/>
          </w:rPr>
          <w:t>。</w:t>
        </w:r>
      </w:ins>
    </w:p>
    <w:p w14:paraId="75393D1D" w14:textId="41DE8D83" w:rsidR="00A9280A" w:rsidRDefault="00FE22BE" w:rsidP="00FE22BE">
      <w:pPr>
        <w:pStyle w:val="13"/>
        <w:rPr>
          <w:ins w:id="7662" w:author="User" w:date="2021-09-13T18:29:00Z"/>
          <w:rFonts w:cs="Arial" w:hint="eastAsia"/>
          <w:color w:val="000000" w:themeColor="text1"/>
          <w:shd w:val="clear" w:color="auto" w:fill="FFFFFF"/>
        </w:rPr>
      </w:pPr>
      <w:ins w:id="7663" w:author="User" w:date="2021-09-13T18:31:00Z">
        <w:r w:rsidRPr="001A58B3">
          <w:rPr>
            <w:rFonts w:hint="eastAsia"/>
          </w:rPr>
          <w:t>諮詢服務；經初步瞭解後，視個案需求再行安排進一步的諮詢訪視服務。</w:t>
        </w:r>
      </w:ins>
    </w:p>
    <w:p w14:paraId="7E7A4AF1" w14:textId="106C3E9C" w:rsidR="00715B48" w:rsidRDefault="00E01FD6" w:rsidP="002F18F5">
      <w:pPr>
        <w:pStyle w:val="7"/>
        <w:rPr>
          <w:ins w:id="7664" w:author="User" w:date="2021-09-14T11:23:00Z"/>
          <w:rFonts w:hint="eastAsia"/>
        </w:rPr>
      </w:pPr>
      <w:ins w:id="7665" w:author="User" w:date="2021-09-14T11:23:00Z">
        <w:r w:rsidRPr="00E01FD6">
          <w:rPr>
            <w:rFonts w:hint="eastAsia"/>
            <w:rPrChange w:id="7666" w:author="User" w:date="2021-09-14T11:23:00Z">
              <w:rPr>
                <w:rStyle w:val="10"/>
                <w:rFonts w:hint="eastAsia"/>
                <w:b w:val="0"/>
              </w:rPr>
            </w:rPrChange>
          </w:rPr>
          <w:t>資</w:t>
        </w:r>
        <w:r w:rsidRPr="00AE0C01">
          <w:t>通安全</w:t>
        </w:r>
        <w:r w:rsidRPr="002F18F5">
          <w:rPr>
            <w:rFonts w:hint="eastAsia"/>
          </w:rPr>
          <w:t>及</w:t>
        </w:r>
        <w:r w:rsidRPr="00526819">
          <w:t>保密計</w:t>
        </w:r>
      </w:ins>
      <w:ins w:id="7667" w:author="User" w:date="2021-09-14T11:24:00Z">
        <w:r>
          <w:rPr>
            <w:rFonts w:hint="eastAsia"/>
          </w:rPr>
          <w:t>畫</w:t>
        </w:r>
      </w:ins>
    </w:p>
    <w:p w14:paraId="34BA43A1" w14:textId="632803E7" w:rsidR="00E01FD6" w:rsidRDefault="00AC0A61">
      <w:pPr>
        <w:pStyle w:val="13"/>
        <w:ind w:left="0" w:firstLineChars="0" w:firstLine="0"/>
        <w:rPr>
          <w:ins w:id="7668" w:author="User" w:date="2021-09-14T11:26:00Z"/>
          <w:rFonts w:hint="eastAsia"/>
        </w:rPr>
        <w:pPrChange w:id="7669" w:author="User" w:date="2021-09-14T11:50:00Z">
          <w:pPr>
            <w:pStyle w:val="4"/>
            <w:numPr>
              <w:numId w:val="485"/>
            </w:numPr>
            <w:ind w:hanging="480"/>
          </w:pPr>
        </w:pPrChange>
      </w:pPr>
      <w:ins w:id="7670" w:author="User" w:date="2021-09-14T11:50:00Z">
        <w:r>
          <w:rPr>
            <w:rFonts w:hint="eastAsia"/>
          </w:rPr>
          <w:t>一、</w:t>
        </w:r>
      </w:ins>
      <w:ins w:id="7671" w:author="User" w:date="2021-09-14T11:24:00Z">
        <w:r w:rsidR="00E01FD6">
          <w:t>資訊及資通系統之管理</w:t>
        </w:r>
      </w:ins>
    </w:p>
    <w:p w14:paraId="37130D69" w14:textId="45A70E0B" w:rsidR="00E01FD6" w:rsidRDefault="00AC0A61">
      <w:pPr>
        <w:pStyle w:val="-1"/>
        <w:numPr>
          <w:ilvl w:val="0"/>
          <w:numId w:val="0"/>
        </w:numPr>
        <w:rPr>
          <w:ins w:id="7672" w:author="User" w:date="2021-09-14T11:24:00Z"/>
        </w:rPr>
        <w:pPrChange w:id="7673" w:author="User" w:date="2021-09-14T11:50:00Z">
          <w:pPr>
            <w:pStyle w:val="3"/>
            <w:numPr>
              <w:numId w:val="480"/>
            </w:numPr>
            <w:spacing w:beforeLines="0" w:before="240" w:afterLines="0" w:after="120"/>
            <w:ind w:right="280" w:hanging="480"/>
          </w:pPr>
        </w:pPrChange>
      </w:pPr>
      <w:ins w:id="7674" w:author="User" w:date="2021-09-14T11:50:00Z">
        <w:r>
          <w:rPr>
            <w:rFonts w:hint="eastAsia"/>
          </w:rPr>
          <w:t>(</w:t>
        </w:r>
        <w:r>
          <w:rPr>
            <w:rFonts w:hint="eastAsia"/>
          </w:rPr>
          <w:t>一</w:t>
        </w:r>
        <w:r>
          <w:rPr>
            <w:rFonts w:hint="eastAsia"/>
          </w:rPr>
          <w:t>)</w:t>
        </w:r>
      </w:ins>
      <w:ins w:id="7675" w:author="User" w:date="2021-09-14T11:24:00Z">
        <w:r w:rsidR="00E01FD6">
          <w:t>資訊及資通系統之保管</w:t>
        </w:r>
      </w:ins>
    </w:p>
    <w:p w14:paraId="0D5BF62D" w14:textId="77777777" w:rsidR="0055465E" w:rsidRDefault="0055465E" w:rsidP="0055465E">
      <w:pPr>
        <w:pStyle w:val="13"/>
        <w:ind w:leftChars="50" w:left="420" w:hangingChars="100" w:hanging="280"/>
        <w:rPr>
          <w:ins w:id="7676" w:author="User" w:date="2021-09-14T11:51:00Z"/>
          <w:rFonts w:hint="eastAsia"/>
        </w:rPr>
      </w:pPr>
      <w:ins w:id="7677" w:author="User" w:date="2021-09-14T11:51:00Z">
        <w:r>
          <w:rPr>
            <w:rFonts w:hint="eastAsia"/>
          </w:rPr>
          <w:t>1.</w:t>
        </w:r>
      </w:ins>
      <w:ins w:id="7678" w:author="User" w:date="2021-09-14T11:24:00Z">
        <w:r w:rsidR="00E01FD6">
          <w:t>資訊及資通系統管理人應確保資訊及資通系統已盤點造冊並適切分級，</w:t>
        </w:r>
        <w:r w:rsidR="00E01FD6">
          <w:t xml:space="preserve"> </w:t>
        </w:r>
        <w:r w:rsidR="00E01FD6">
          <w:t>並持續更新以確保其正確性。</w:t>
        </w:r>
      </w:ins>
    </w:p>
    <w:p w14:paraId="746840EA" w14:textId="77777777" w:rsidR="0055465E" w:rsidRDefault="0055465E" w:rsidP="0055465E">
      <w:pPr>
        <w:pStyle w:val="13"/>
        <w:ind w:leftChars="50" w:left="420" w:hangingChars="100" w:hanging="280"/>
        <w:rPr>
          <w:ins w:id="7679" w:author="User" w:date="2021-09-14T11:52:00Z"/>
          <w:rFonts w:hint="eastAsia"/>
        </w:rPr>
      </w:pPr>
      <w:ins w:id="7680" w:author="User" w:date="2021-09-14T11:51:00Z">
        <w:r>
          <w:rPr>
            <w:rFonts w:hint="eastAsia"/>
          </w:rPr>
          <w:t>2.</w:t>
        </w:r>
      </w:ins>
      <w:ins w:id="7681" w:author="User" w:date="2021-09-14T11:24:00Z">
        <w:r w:rsidR="00E01FD6">
          <w:t>資訊及資通系統管理人應確保資訊及資通系統被妥善的保存或備份。</w:t>
        </w:r>
      </w:ins>
    </w:p>
    <w:p w14:paraId="14570FAE" w14:textId="77777777" w:rsidR="0055465E" w:rsidRDefault="0055465E" w:rsidP="0055465E">
      <w:pPr>
        <w:pStyle w:val="13"/>
        <w:ind w:leftChars="50" w:left="420" w:hangingChars="100" w:hanging="280"/>
        <w:rPr>
          <w:ins w:id="7682" w:author="User" w:date="2021-09-14T11:52:00Z"/>
          <w:rFonts w:hint="eastAsia"/>
        </w:rPr>
      </w:pPr>
      <w:ins w:id="7683" w:author="User" w:date="2021-09-14T11:52:00Z">
        <w:r>
          <w:rPr>
            <w:rFonts w:hint="eastAsia"/>
          </w:rPr>
          <w:t>3.</w:t>
        </w:r>
      </w:ins>
      <w:ins w:id="7684" w:author="User" w:date="2021-09-14T11:24:00Z">
        <w:r w:rsidR="00E01FD6">
          <w:t>資訊及資通系統管理人應確保重要之資訊及資通系統已採取適當之存取控制政策。</w:t>
        </w:r>
      </w:ins>
    </w:p>
    <w:p w14:paraId="2252EA10" w14:textId="1D44048D" w:rsidR="00E01FD6" w:rsidRPr="0008548F" w:rsidRDefault="0055465E">
      <w:pPr>
        <w:pStyle w:val="13"/>
        <w:ind w:leftChars="50" w:left="420" w:hangingChars="100" w:hanging="280"/>
        <w:rPr>
          <w:ins w:id="7685" w:author="User" w:date="2021-09-14T11:24:00Z"/>
        </w:rPr>
        <w:pPrChange w:id="7686" w:author="User" w:date="2021-09-14T11:52:00Z">
          <w:pPr>
            <w:pStyle w:val="3"/>
            <w:numPr>
              <w:numId w:val="480"/>
            </w:numPr>
            <w:spacing w:beforeLines="0" w:before="240" w:afterLines="0" w:after="120"/>
            <w:ind w:right="280" w:hanging="480"/>
          </w:pPr>
        </w:pPrChange>
      </w:pPr>
      <w:ins w:id="7687" w:author="User" w:date="2021-09-14T11:52:00Z">
        <w:r>
          <w:rPr>
            <w:rFonts w:hint="eastAsia"/>
          </w:rPr>
          <w:t>(</w:t>
        </w:r>
        <w:r>
          <w:rPr>
            <w:rFonts w:hint="eastAsia"/>
          </w:rPr>
          <w:t>二</w:t>
        </w:r>
        <w:r>
          <w:rPr>
            <w:rFonts w:hint="eastAsia"/>
          </w:rPr>
          <w:t>)</w:t>
        </w:r>
      </w:ins>
      <w:ins w:id="7688" w:author="User" w:date="2021-09-14T11:24:00Z">
        <w:r w:rsidR="00E01FD6" w:rsidRPr="0008548F">
          <w:t>資訊及資通系統之使用</w:t>
        </w:r>
      </w:ins>
    </w:p>
    <w:p w14:paraId="65DC905C" w14:textId="77777777" w:rsidR="0055465E" w:rsidRDefault="0055465E" w:rsidP="0055465E">
      <w:pPr>
        <w:pStyle w:val="13"/>
        <w:ind w:leftChars="50" w:left="420" w:hangingChars="100" w:hanging="280"/>
        <w:rPr>
          <w:ins w:id="7689" w:author="User" w:date="2021-09-14T11:52:00Z"/>
          <w:rFonts w:hint="eastAsia"/>
        </w:rPr>
      </w:pPr>
      <w:ins w:id="7690" w:author="User" w:date="2021-09-14T11:52:00Z">
        <w:r>
          <w:rPr>
            <w:rFonts w:hint="eastAsia"/>
          </w:rPr>
          <w:t>1.</w:t>
        </w:r>
      </w:ins>
      <w:ins w:id="7691" w:author="User" w:date="2021-09-14T11:24:00Z">
        <w:r w:rsidR="00E01FD6" w:rsidRPr="002B045C">
          <w:t>本</w:t>
        </w:r>
        <w:r w:rsidR="00E01FD6">
          <w:rPr>
            <w:rFonts w:hint="eastAsia"/>
          </w:rPr>
          <w:t>公司</w:t>
        </w:r>
        <w:r w:rsidR="00E01FD6" w:rsidRPr="002B045C">
          <w:t>同仁使用資訊及資通系統前應經其管理人授權。</w:t>
        </w:r>
      </w:ins>
    </w:p>
    <w:p w14:paraId="68266041" w14:textId="77777777" w:rsidR="0055465E" w:rsidRDefault="0055465E" w:rsidP="0055465E">
      <w:pPr>
        <w:pStyle w:val="13"/>
        <w:ind w:leftChars="50" w:left="420" w:hangingChars="100" w:hanging="280"/>
        <w:rPr>
          <w:ins w:id="7692" w:author="User" w:date="2021-09-14T11:52:00Z"/>
          <w:rFonts w:hint="eastAsia"/>
        </w:rPr>
      </w:pPr>
      <w:ins w:id="7693" w:author="User" w:date="2021-09-14T11:52:00Z">
        <w:r>
          <w:rPr>
            <w:rFonts w:hint="eastAsia"/>
          </w:rPr>
          <w:t>2.</w:t>
        </w:r>
      </w:ins>
      <w:ins w:id="7694" w:author="User" w:date="2021-09-14T11:24:00Z">
        <w:r w:rsidR="00E01FD6" w:rsidRPr="002B045C">
          <w:t>本</w:t>
        </w:r>
        <w:r w:rsidR="00E01FD6">
          <w:rPr>
            <w:rFonts w:hint="eastAsia"/>
          </w:rPr>
          <w:t>公司</w:t>
        </w:r>
        <w:r w:rsidR="00E01FD6" w:rsidRPr="002B045C">
          <w:t>同仁使用資訊及資通系統時，應留意其資通安全要求事項，並負</w:t>
        </w:r>
        <w:r w:rsidR="00E01FD6" w:rsidRPr="0008548F">
          <w:rPr>
            <w:b/>
          </w:rPr>
          <w:t>保密</w:t>
        </w:r>
        <w:r w:rsidR="00E01FD6" w:rsidRPr="002B045C">
          <w:t>對應之責任。</w:t>
        </w:r>
      </w:ins>
    </w:p>
    <w:p w14:paraId="47BD93A2" w14:textId="77777777" w:rsidR="0055465E" w:rsidRDefault="0055465E" w:rsidP="0055465E">
      <w:pPr>
        <w:pStyle w:val="13"/>
        <w:ind w:leftChars="50" w:left="420" w:hangingChars="100" w:hanging="280"/>
        <w:rPr>
          <w:ins w:id="7695" w:author="User" w:date="2021-09-14T11:53:00Z"/>
          <w:rFonts w:hint="eastAsia"/>
        </w:rPr>
      </w:pPr>
      <w:ins w:id="7696" w:author="User" w:date="2021-09-14T11:53:00Z">
        <w:r>
          <w:rPr>
            <w:rFonts w:hint="eastAsia"/>
          </w:rPr>
          <w:t>3.</w:t>
        </w:r>
      </w:ins>
      <w:ins w:id="7697" w:author="User" w:date="2021-09-14T11:24:00Z">
        <w:r w:rsidR="00E01FD6" w:rsidRPr="0008548F">
          <w:t>本</w:t>
        </w:r>
        <w:r w:rsidR="00E01FD6" w:rsidRPr="0008548F">
          <w:rPr>
            <w:rFonts w:hint="eastAsia"/>
          </w:rPr>
          <w:t>公司</w:t>
        </w:r>
        <w:r w:rsidR="00E01FD6" w:rsidRPr="0008548F">
          <w:t>同仁使用資訊及資通系統後，應依規定之程序歸還。資訊類資訊之歸還應確保相關資訊已正確移轉，並安全地自原設備上抺除</w:t>
        </w:r>
        <w:r w:rsidR="00E01FD6" w:rsidRPr="002B045C">
          <w:t>。</w:t>
        </w:r>
      </w:ins>
    </w:p>
    <w:p w14:paraId="51E4CBDA" w14:textId="77777777" w:rsidR="0055465E" w:rsidRDefault="0055465E" w:rsidP="0055465E">
      <w:pPr>
        <w:pStyle w:val="13"/>
        <w:ind w:leftChars="50" w:left="420" w:hangingChars="100" w:hanging="280"/>
        <w:rPr>
          <w:ins w:id="7698" w:author="User" w:date="2021-09-14T11:53:00Z"/>
          <w:rFonts w:hint="eastAsia"/>
        </w:rPr>
      </w:pPr>
      <w:ins w:id="7699" w:author="User" w:date="2021-09-14T11:53:00Z">
        <w:r>
          <w:rPr>
            <w:rFonts w:hint="eastAsia"/>
          </w:rPr>
          <w:t>4.</w:t>
        </w:r>
      </w:ins>
      <w:ins w:id="7700" w:author="User" w:date="2021-09-14T11:24:00Z">
        <w:r w:rsidR="00E01FD6" w:rsidRPr="002B045C">
          <w:t>非本</w:t>
        </w:r>
        <w:r w:rsidR="00E01FD6">
          <w:rPr>
            <w:rFonts w:hint="eastAsia"/>
          </w:rPr>
          <w:t>公司</w:t>
        </w:r>
        <w:r w:rsidR="00E01FD6" w:rsidRPr="002B045C">
          <w:t>同仁使用本</w:t>
        </w:r>
        <w:r w:rsidR="00E01FD6">
          <w:rPr>
            <w:rFonts w:hint="eastAsia"/>
          </w:rPr>
          <w:t>公司</w:t>
        </w:r>
        <w:r w:rsidR="00E01FD6" w:rsidRPr="002B045C">
          <w:t>之資訊及</w:t>
        </w:r>
        <w:r w:rsidR="00E01FD6">
          <w:t>資通系統，應確實遵守本</w:t>
        </w:r>
        <w:r w:rsidR="00E01FD6">
          <w:rPr>
            <w:rFonts w:hint="eastAsia"/>
          </w:rPr>
          <w:t>公司</w:t>
        </w:r>
        <w:r w:rsidR="00E01FD6">
          <w:t>之相關資通安全要求，且未經授權不得任意複製資訊。</w:t>
        </w:r>
      </w:ins>
    </w:p>
    <w:p w14:paraId="7004D171" w14:textId="4D3B754C" w:rsidR="00E01FD6" w:rsidRDefault="0055465E" w:rsidP="0055465E">
      <w:pPr>
        <w:pStyle w:val="13"/>
        <w:ind w:leftChars="50" w:left="420" w:hangingChars="100" w:hanging="280"/>
        <w:rPr>
          <w:ins w:id="7701" w:author="User" w:date="2021-09-14T11:53:00Z"/>
          <w:rFonts w:hint="eastAsia"/>
        </w:rPr>
      </w:pPr>
      <w:ins w:id="7702" w:author="User" w:date="2021-09-14T11:53:00Z">
        <w:r>
          <w:rPr>
            <w:rFonts w:hint="eastAsia"/>
          </w:rPr>
          <w:t>5.</w:t>
        </w:r>
      </w:ins>
      <w:ins w:id="7703" w:author="User" w:date="2021-09-14T11:24:00Z">
        <w:r w:rsidR="00E01FD6" w:rsidRPr="0008548F">
          <w:t>對於資訊及資通系統，宜識別並以文件記錄及實作可被接受使用之規則。</w:t>
        </w:r>
      </w:ins>
    </w:p>
    <w:p w14:paraId="54552016" w14:textId="40655403" w:rsidR="00E01FD6" w:rsidRDefault="0055465E">
      <w:pPr>
        <w:pStyle w:val="13"/>
        <w:ind w:left="0" w:firstLineChars="0" w:firstLine="0"/>
        <w:rPr>
          <w:ins w:id="7704" w:author="User" w:date="2021-09-14T11:24:00Z"/>
        </w:rPr>
        <w:pPrChange w:id="7705" w:author="User" w:date="2021-09-14T11:53:00Z">
          <w:pPr>
            <w:pStyle w:val="3"/>
            <w:numPr>
              <w:numId w:val="480"/>
            </w:numPr>
            <w:spacing w:beforeLines="0" w:before="240" w:afterLines="0" w:after="120"/>
            <w:ind w:right="280" w:hanging="480"/>
          </w:pPr>
        </w:pPrChange>
      </w:pPr>
      <w:ins w:id="7706" w:author="User" w:date="2021-09-14T11:53:00Z">
        <w:r>
          <w:rPr>
            <w:rFonts w:hint="eastAsia"/>
          </w:rPr>
          <w:t>(</w:t>
        </w:r>
        <w:r>
          <w:rPr>
            <w:rFonts w:hint="eastAsia"/>
          </w:rPr>
          <w:t>三</w:t>
        </w:r>
        <w:r>
          <w:rPr>
            <w:rFonts w:hint="eastAsia"/>
          </w:rPr>
          <w:t>)</w:t>
        </w:r>
      </w:ins>
      <w:ins w:id="7707" w:author="User" w:date="2021-09-14T11:24:00Z">
        <w:r w:rsidR="00E01FD6">
          <w:t>資訊及資通系統之刪除或汰除</w:t>
        </w:r>
        <w:r w:rsidR="00E01FD6">
          <w:t xml:space="preserve"> </w:t>
        </w:r>
      </w:ins>
    </w:p>
    <w:p w14:paraId="292C7947" w14:textId="77777777" w:rsidR="0055465E" w:rsidRDefault="0055465E" w:rsidP="0055465E">
      <w:pPr>
        <w:pStyle w:val="13"/>
        <w:ind w:leftChars="50" w:left="420" w:hangingChars="100" w:hanging="280"/>
        <w:rPr>
          <w:ins w:id="7708" w:author="User" w:date="2021-09-14T11:54:00Z"/>
          <w:rFonts w:hint="eastAsia"/>
        </w:rPr>
      </w:pPr>
      <w:ins w:id="7709" w:author="User" w:date="2021-09-14T11:53:00Z">
        <w:r>
          <w:rPr>
            <w:rFonts w:hint="eastAsia"/>
          </w:rPr>
          <w:t>1.</w:t>
        </w:r>
      </w:ins>
      <w:ins w:id="7710" w:author="User" w:date="2021-09-14T11:24:00Z">
        <w:r w:rsidR="00E01FD6">
          <w:t>資訊及資通系統之刪除或汰除前應評估</w:t>
        </w:r>
        <w:r w:rsidR="00E01FD6">
          <w:rPr>
            <w:rFonts w:hint="eastAsia"/>
          </w:rPr>
          <w:t>公司</w:t>
        </w:r>
        <w:r w:rsidR="00E01FD6">
          <w:t>是否已無需使用該等資訊</w:t>
        </w:r>
        <w:r w:rsidR="00E01FD6">
          <w:t xml:space="preserve"> </w:t>
        </w:r>
        <w:r w:rsidR="00E01FD6">
          <w:t>及資通系統，或該等資訊及資通系統是否已妥善移轉或備份。</w:t>
        </w:r>
      </w:ins>
    </w:p>
    <w:p w14:paraId="36BA9795" w14:textId="77777777" w:rsidR="0055465E" w:rsidRDefault="0055465E" w:rsidP="0055465E">
      <w:pPr>
        <w:pStyle w:val="13"/>
        <w:ind w:leftChars="50" w:left="420" w:hangingChars="100" w:hanging="280"/>
        <w:rPr>
          <w:ins w:id="7711" w:author="User" w:date="2021-09-14T11:54:00Z"/>
          <w:rFonts w:hint="eastAsia"/>
        </w:rPr>
      </w:pPr>
      <w:ins w:id="7712" w:author="User" w:date="2021-09-14T11:54:00Z">
        <w:r>
          <w:rPr>
            <w:rFonts w:hint="eastAsia"/>
          </w:rPr>
          <w:t>2.</w:t>
        </w:r>
      </w:ins>
      <w:ins w:id="7713" w:author="User" w:date="2021-09-14T11:24:00Z">
        <w:r w:rsidR="00E01FD6">
          <w:t>資訊及資通系統之刪除或汰除時宜加以清查，以確保所有機敏性資訊及具使用授權軟體已被移除或安全覆寫。</w:t>
        </w:r>
      </w:ins>
    </w:p>
    <w:p w14:paraId="6476AA2C" w14:textId="12F36026" w:rsidR="00E01FD6" w:rsidRDefault="0055465E">
      <w:pPr>
        <w:pStyle w:val="13"/>
        <w:ind w:leftChars="50" w:left="420" w:hangingChars="100" w:hanging="280"/>
        <w:rPr>
          <w:ins w:id="7714" w:author="User" w:date="2021-09-14T11:24:00Z"/>
          <w:rFonts w:hint="eastAsia"/>
        </w:rPr>
        <w:pPrChange w:id="7715" w:author="User" w:date="2021-09-14T11:54:00Z">
          <w:pPr>
            <w:pStyle w:val="4"/>
            <w:numPr>
              <w:numId w:val="483"/>
            </w:numPr>
            <w:pBdr>
              <w:top w:val="none" w:sz="0" w:space="0" w:color="auto"/>
              <w:left w:val="none" w:sz="0" w:space="0" w:color="auto"/>
              <w:bottom w:val="none" w:sz="0" w:space="0" w:color="auto"/>
              <w:right w:val="none" w:sz="0" w:space="0" w:color="auto"/>
              <w:between w:val="none" w:sz="0" w:space="0" w:color="auto"/>
              <w:bar w:val="none" w:sz="0" w:color="auto"/>
            </w:pBdr>
            <w:spacing w:beforeLines="0" w:before="0" w:afterLines="0" w:after="0"/>
            <w:ind w:hanging="480"/>
          </w:pPr>
        </w:pPrChange>
      </w:pPr>
      <w:ins w:id="7716" w:author="User" w:date="2021-09-14T11:54:00Z">
        <w:r>
          <w:rPr>
            <w:rFonts w:hint="eastAsia"/>
          </w:rPr>
          <w:t>3.</w:t>
        </w:r>
      </w:ins>
      <w:ins w:id="7717" w:author="User" w:date="2021-09-14T11:24:00Z">
        <w:r w:rsidR="00E01FD6">
          <w:t>具機敏性之資訊或具授權軟體之資通系統，宜採取實體銷毀，或以毀損、</w:t>
        </w:r>
        <w:r w:rsidR="00E01FD6">
          <w:t xml:space="preserve"> </w:t>
        </w:r>
        <w:r w:rsidR="00E01FD6">
          <w:t>刪除或覆寫之技術，使原始資訊無法被讀取，並避免僅使用標準刪除或格式化功能。</w:t>
        </w:r>
      </w:ins>
    </w:p>
    <w:p w14:paraId="376B371F" w14:textId="5A57B3FA" w:rsidR="00E01FD6" w:rsidRDefault="0055465E">
      <w:pPr>
        <w:pStyle w:val="13"/>
        <w:ind w:left="0" w:firstLineChars="0" w:firstLine="0"/>
        <w:rPr>
          <w:ins w:id="7718" w:author="User" w:date="2021-09-14T11:24:00Z"/>
          <w:rFonts w:hint="eastAsia"/>
        </w:rPr>
        <w:pPrChange w:id="7719" w:author="User" w:date="2021-09-14T11:54:00Z">
          <w:pPr>
            <w:pStyle w:val="2"/>
            <w:spacing w:beforeLines="0" w:before="240" w:afterLines="0" w:after="240"/>
            <w:ind w:left="320" w:firstLineChars="0" w:hanging="320"/>
            <w:jc w:val="left"/>
          </w:pPr>
        </w:pPrChange>
      </w:pPr>
      <w:ins w:id="7720" w:author="User" w:date="2021-09-14T11:54:00Z">
        <w:r>
          <w:rPr>
            <w:rFonts w:hint="eastAsia"/>
          </w:rPr>
          <w:t>二、</w:t>
        </w:r>
      </w:ins>
      <w:ins w:id="7721" w:author="User" w:date="2021-09-14T11:24:00Z">
        <w:r w:rsidR="00E01FD6">
          <w:t>存取控制與加密機制管理</w:t>
        </w:r>
      </w:ins>
    </w:p>
    <w:p w14:paraId="272E71A3" w14:textId="37559623" w:rsidR="00E01FD6" w:rsidRDefault="0055465E">
      <w:pPr>
        <w:pStyle w:val="13"/>
        <w:ind w:left="0" w:firstLineChars="0" w:firstLine="0"/>
        <w:rPr>
          <w:ins w:id="7722" w:author="User" w:date="2021-09-14T11:24:00Z"/>
        </w:rPr>
        <w:pPrChange w:id="7723" w:author="User" w:date="2021-09-14T11:54:00Z">
          <w:pPr>
            <w:pStyle w:val="3"/>
            <w:numPr>
              <w:numId w:val="484"/>
            </w:numPr>
            <w:spacing w:beforeLines="0" w:before="240" w:afterLines="0" w:after="120"/>
            <w:ind w:right="280" w:hanging="480"/>
          </w:pPr>
        </w:pPrChange>
      </w:pPr>
      <w:ins w:id="7724" w:author="User" w:date="2021-09-14T11:54:00Z">
        <w:r>
          <w:rPr>
            <w:rFonts w:hint="eastAsia"/>
          </w:rPr>
          <w:t>(</w:t>
        </w:r>
        <w:r>
          <w:rPr>
            <w:rFonts w:hint="eastAsia"/>
          </w:rPr>
          <w:t>一</w:t>
        </w:r>
        <w:r>
          <w:rPr>
            <w:rFonts w:hint="eastAsia"/>
          </w:rPr>
          <w:t>)</w:t>
        </w:r>
      </w:ins>
      <w:ins w:id="7725" w:author="User" w:date="2021-09-14T11:24:00Z">
        <w:r w:rsidR="00E01FD6">
          <w:t>網路安全控管</w:t>
        </w:r>
      </w:ins>
    </w:p>
    <w:p w14:paraId="3BCA37BB" w14:textId="79D4A2C0" w:rsidR="00E01FD6" w:rsidRDefault="0055465E">
      <w:pPr>
        <w:pStyle w:val="13"/>
        <w:ind w:left="0" w:firstLineChars="0" w:firstLine="0"/>
        <w:rPr>
          <w:ins w:id="7726" w:author="User" w:date="2021-09-14T11:24:00Z"/>
        </w:rPr>
        <w:pPrChange w:id="7727" w:author="User" w:date="2021-09-14T11:54:00Z">
          <w:pPr>
            <w:pStyle w:val="3"/>
            <w:numPr>
              <w:numId w:val="0"/>
            </w:numPr>
            <w:spacing w:before="240" w:after="120"/>
            <w:ind w:left="0" w:right="280"/>
          </w:pPr>
        </w:pPrChange>
      </w:pPr>
      <w:ins w:id="7728" w:author="User" w:date="2021-09-14T11:54:00Z">
        <w:r>
          <w:rPr>
            <w:rFonts w:hint="eastAsia"/>
          </w:rPr>
          <w:t>1.</w:t>
        </w:r>
      </w:ins>
      <w:ins w:id="7729" w:author="User" w:date="2021-09-14T11:24:00Z">
        <w:r w:rsidR="00E01FD6">
          <w:t>本</w:t>
        </w:r>
        <w:r w:rsidR="00E01FD6">
          <w:rPr>
            <w:rFonts w:hint="eastAsia"/>
          </w:rPr>
          <w:t>公司</w:t>
        </w:r>
        <w:r w:rsidR="00E01FD6">
          <w:t>之網路區域劃分如下：</w:t>
        </w:r>
        <w:r w:rsidR="00E01FD6">
          <w:t xml:space="preserve"> </w:t>
        </w:r>
      </w:ins>
    </w:p>
    <w:p w14:paraId="600B57AF" w14:textId="77777777" w:rsidR="0055465E" w:rsidRDefault="0055465E" w:rsidP="0055465E">
      <w:pPr>
        <w:pStyle w:val="13"/>
        <w:ind w:left="560" w:hangingChars="200" w:hanging="560"/>
        <w:rPr>
          <w:ins w:id="7730" w:author="User" w:date="2021-09-14T11:55:00Z"/>
          <w:rFonts w:hint="eastAsia"/>
        </w:rPr>
      </w:pPr>
      <w:ins w:id="7731" w:author="User" w:date="2021-09-14T11:54:00Z">
        <w:r>
          <w:rPr>
            <w:rFonts w:hint="eastAsia"/>
          </w:rPr>
          <w:t>(</w:t>
        </w:r>
      </w:ins>
      <w:ins w:id="7732" w:author="User" w:date="2021-09-14T11:32:00Z">
        <w:r w:rsidR="0093410C">
          <w:rPr>
            <w:rFonts w:hint="eastAsia"/>
          </w:rPr>
          <w:t>1</w:t>
        </w:r>
      </w:ins>
      <w:ins w:id="7733" w:author="User" w:date="2021-09-14T11:54:00Z">
        <w:r>
          <w:rPr>
            <w:rFonts w:hint="eastAsia"/>
          </w:rPr>
          <w:t>)</w:t>
        </w:r>
      </w:ins>
      <w:ins w:id="7734" w:author="User" w:date="2021-09-14T11:24:00Z">
        <w:r w:rsidR="00E01FD6">
          <w:t>外部網路：對外網路區域，連接外部廣域網路</w:t>
        </w:r>
        <w:r w:rsidR="00E01FD6">
          <w:t>(Wide Area Network, WAN)</w:t>
        </w:r>
        <w:r w:rsidR="00E01FD6">
          <w:t>。</w:t>
        </w:r>
      </w:ins>
    </w:p>
    <w:p w14:paraId="7DED8EE6" w14:textId="2D2149B8" w:rsidR="0093410C" w:rsidRDefault="0055465E" w:rsidP="00AE0C01">
      <w:pPr>
        <w:pStyle w:val="13"/>
        <w:ind w:left="560" w:hangingChars="200" w:hanging="560"/>
        <w:rPr>
          <w:ins w:id="7735" w:author="User" w:date="2021-09-14T11:37:00Z"/>
          <w:rFonts w:hint="eastAsia"/>
        </w:rPr>
      </w:pPr>
      <w:ins w:id="7736" w:author="User" w:date="2021-09-14T11:55:00Z">
        <w:r>
          <w:rPr>
            <w:rFonts w:hint="eastAsia"/>
          </w:rPr>
          <w:t>(</w:t>
        </w:r>
      </w:ins>
      <w:ins w:id="7737" w:author="User" w:date="2021-09-14T11:32:00Z">
        <w:r w:rsidR="0093410C">
          <w:rPr>
            <w:rFonts w:hint="eastAsia"/>
          </w:rPr>
          <w:t>2</w:t>
        </w:r>
      </w:ins>
      <w:ins w:id="7738" w:author="User" w:date="2021-09-14T11:55:00Z">
        <w:r>
          <w:rPr>
            <w:rFonts w:hint="eastAsia"/>
          </w:rPr>
          <w:t>)</w:t>
        </w:r>
      </w:ins>
      <w:ins w:id="7739" w:author="User" w:date="2021-09-14T11:24:00Z">
        <w:r w:rsidR="00E01FD6">
          <w:t>內部區域網路</w:t>
        </w:r>
        <w:r w:rsidR="00E01FD6">
          <w:t xml:space="preserve"> (Local Area Network, LAN) </w:t>
        </w:r>
        <w:r w:rsidR="00E01FD6">
          <w:t>：</w:t>
        </w:r>
        <w:r w:rsidR="00E01FD6">
          <w:rPr>
            <w:rFonts w:hint="eastAsia"/>
          </w:rPr>
          <w:t>公司</w:t>
        </w:r>
        <w:r w:rsidR="00E01FD6">
          <w:t>內部單位人員及內部伺服器使用之網路區段。</w:t>
        </w:r>
      </w:ins>
    </w:p>
    <w:p w14:paraId="65570791" w14:textId="77777777" w:rsidR="0055465E" w:rsidRDefault="0093410C" w:rsidP="0055465E">
      <w:pPr>
        <w:pStyle w:val="13"/>
        <w:ind w:leftChars="50" w:left="420" w:hangingChars="100" w:hanging="280"/>
        <w:rPr>
          <w:ins w:id="7740" w:author="User" w:date="2021-09-14T11:56:00Z"/>
          <w:rFonts w:hint="eastAsia"/>
        </w:rPr>
      </w:pPr>
      <w:ins w:id="7741" w:author="User" w:date="2021-09-14T11:38:00Z">
        <w:r>
          <w:rPr>
            <w:rFonts w:hint="eastAsia"/>
          </w:rPr>
          <w:t>2</w:t>
        </w:r>
      </w:ins>
      <w:ins w:id="7742" w:author="User" w:date="2021-09-14T11:55:00Z">
        <w:r w:rsidR="0055465E">
          <w:rPr>
            <w:rFonts w:hint="eastAsia"/>
          </w:rPr>
          <w:t>.</w:t>
        </w:r>
      </w:ins>
      <w:ins w:id="7743" w:author="User" w:date="2021-09-14T11:24:00Z">
        <w:r w:rsidR="00E01FD6">
          <w:t>外部網路、非軍事區及內部區域網路間連線需經防火牆進行存取控制，</w:t>
        </w:r>
        <w:r w:rsidR="00E01FD6">
          <w:t xml:space="preserve"> </w:t>
        </w:r>
        <w:r w:rsidR="00E01FD6">
          <w:t>非允許的服務與來源不能進入其他區域。</w:t>
        </w:r>
      </w:ins>
    </w:p>
    <w:p w14:paraId="718D16E4" w14:textId="79E609E6" w:rsidR="0093410C" w:rsidRDefault="0055465E" w:rsidP="0055465E">
      <w:pPr>
        <w:pStyle w:val="13"/>
        <w:ind w:leftChars="50" w:left="420" w:hangingChars="100" w:hanging="280"/>
        <w:rPr>
          <w:ins w:id="7744" w:author="User" w:date="2021-09-14T11:56:00Z"/>
          <w:rFonts w:hint="eastAsia"/>
        </w:rPr>
      </w:pPr>
      <w:ins w:id="7745" w:author="User" w:date="2021-09-14T11:56:00Z">
        <w:r>
          <w:rPr>
            <w:rFonts w:hint="eastAsia"/>
          </w:rPr>
          <w:t>3.</w:t>
        </w:r>
      </w:ins>
      <w:ins w:id="7746" w:author="User" w:date="2021-09-14T11:34:00Z">
        <w:r w:rsidR="0093410C">
          <w:t>定期檢視防火牆政策是否適當，並適時進行防火牆軟、硬體之必要更新或升級</w:t>
        </w:r>
      </w:ins>
      <w:ins w:id="7747" w:author="User" w:date="2021-09-14T11:39:00Z">
        <w:r w:rsidR="0093410C">
          <w:rPr>
            <w:rFonts w:hint="eastAsia"/>
          </w:rPr>
          <w:t>。</w:t>
        </w:r>
      </w:ins>
    </w:p>
    <w:p w14:paraId="0916BEEF" w14:textId="5C7973D3" w:rsidR="0055465E" w:rsidRDefault="0055465E" w:rsidP="0055465E">
      <w:pPr>
        <w:pStyle w:val="13"/>
        <w:ind w:leftChars="50" w:left="420" w:hangingChars="100" w:hanging="280"/>
        <w:rPr>
          <w:ins w:id="7748" w:author="User" w:date="2021-09-14T11:56:00Z"/>
          <w:rFonts w:hint="eastAsia"/>
        </w:rPr>
      </w:pPr>
      <w:ins w:id="7749" w:author="User" w:date="2021-09-14T11:56:00Z">
        <w:r>
          <w:rPr>
            <w:rFonts w:hint="eastAsia"/>
          </w:rPr>
          <w:t>4.</w:t>
        </w:r>
        <w:r>
          <w:t>對於通過防火牆之來源端主機</w:t>
        </w:r>
        <w:r>
          <w:t xml:space="preserve"> IP </w:t>
        </w:r>
        <w:r>
          <w:t>位址、目的端主機</w:t>
        </w:r>
        <w:r>
          <w:t xml:space="preserve"> IP </w:t>
        </w:r>
        <w:r>
          <w:t>位址、來源通訊埠編號、目的地通訊埠編號、通訊協定、登入登出時間、存取時間以及採取的行動，均應予確實記錄</w:t>
        </w:r>
        <w:r>
          <w:rPr>
            <w:rFonts w:hint="eastAsia"/>
          </w:rPr>
          <w:t>。</w:t>
        </w:r>
      </w:ins>
    </w:p>
    <w:p w14:paraId="3A5D4FFA" w14:textId="3AAD48B5" w:rsidR="0055465E" w:rsidRDefault="0055465E" w:rsidP="0055465E">
      <w:pPr>
        <w:pStyle w:val="13"/>
        <w:ind w:leftChars="50" w:left="420" w:hangingChars="100" w:hanging="280"/>
        <w:rPr>
          <w:ins w:id="7750" w:author="User" w:date="2021-09-14T11:56:00Z"/>
          <w:rFonts w:hint="eastAsia"/>
        </w:rPr>
      </w:pPr>
      <w:ins w:id="7751" w:author="User" w:date="2021-09-14T11:56:00Z">
        <w:r>
          <w:rPr>
            <w:rFonts w:hint="eastAsia"/>
          </w:rPr>
          <w:t>5.</w:t>
        </w:r>
        <w:r w:rsidRPr="0055465E">
          <w:rPr>
            <w:rFonts w:hint="eastAsia"/>
          </w:rPr>
          <w:t xml:space="preserve"> </w:t>
        </w:r>
        <w:r>
          <w:t>本</w:t>
        </w:r>
        <w:r>
          <w:rPr>
            <w:rFonts w:hint="eastAsia"/>
          </w:rPr>
          <w:t>公司</w:t>
        </w:r>
        <w:r>
          <w:t>內部網路之區域應做合理之區隔，使用者應經授權後在授權之範圍內存取網路資源</w:t>
        </w:r>
        <w:r>
          <w:rPr>
            <w:rFonts w:hint="eastAsia"/>
          </w:rPr>
          <w:t>。</w:t>
        </w:r>
      </w:ins>
    </w:p>
    <w:p w14:paraId="24CB1B00" w14:textId="6FDA896D" w:rsidR="0055465E" w:rsidRDefault="0055465E" w:rsidP="0055465E">
      <w:pPr>
        <w:pStyle w:val="13"/>
        <w:ind w:leftChars="50" w:left="420" w:hangingChars="100" w:hanging="280"/>
        <w:rPr>
          <w:ins w:id="7752" w:author="User" w:date="2021-09-14T11:57:00Z"/>
          <w:rFonts w:hint="eastAsia"/>
        </w:rPr>
      </w:pPr>
      <w:ins w:id="7753" w:author="User" w:date="2021-09-14T11:56:00Z">
        <w:r>
          <w:rPr>
            <w:rFonts w:hint="eastAsia"/>
          </w:rPr>
          <w:t>6.</w:t>
        </w:r>
      </w:ins>
      <w:ins w:id="7754" w:author="User" w:date="2021-09-14T11:57:00Z">
        <w:r w:rsidRPr="0055465E">
          <w:t xml:space="preserve"> </w:t>
        </w:r>
        <w:r>
          <w:t>對網路系統管理人員或資通安全主管人員的操作，均應建立詳細的紀錄。並應定期檢視網路安全相關設備設定規則與其日誌紀錄，並檢討執行情形</w:t>
        </w:r>
      </w:ins>
    </w:p>
    <w:p w14:paraId="2DD7048C" w14:textId="08719FF1" w:rsidR="0055465E" w:rsidRDefault="0055465E" w:rsidP="0055465E">
      <w:pPr>
        <w:pStyle w:val="13"/>
        <w:ind w:leftChars="50" w:left="420" w:hangingChars="100" w:hanging="280"/>
        <w:rPr>
          <w:ins w:id="7755" w:author="User" w:date="2021-09-14T11:57:00Z"/>
          <w:rFonts w:hint="eastAsia"/>
        </w:rPr>
      </w:pPr>
      <w:ins w:id="7756" w:author="User" w:date="2021-09-14T11:57:00Z">
        <w:r>
          <w:rPr>
            <w:rFonts w:hint="eastAsia"/>
          </w:rPr>
          <w:t>7.</w:t>
        </w:r>
        <w:r w:rsidRPr="0055465E">
          <w:t xml:space="preserve"> </w:t>
        </w:r>
        <w:r>
          <w:t>使用者應依規定之方式存取網路服務，不得於辦公室內私裝電腦及網路通訊等相關設備</w:t>
        </w:r>
        <w:r>
          <w:rPr>
            <w:rFonts w:hint="eastAsia"/>
          </w:rPr>
          <w:t>。</w:t>
        </w:r>
      </w:ins>
    </w:p>
    <w:p w14:paraId="0A1184F8" w14:textId="6AD8DDEC" w:rsidR="0055465E" w:rsidRDefault="0055465E" w:rsidP="0055465E">
      <w:pPr>
        <w:pStyle w:val="13"/>
        <w:ind w:leftChars="50" w:left="420" w:hangingChars="100" w:hanging="280"/>
        <w:rPr>
          <w:ins w:id="7757" w:author="User" w:date="2021-09-14T11:57:00Z"/>
          <w:rFonts w:hint="eastAsia"/>
        </w:rPr>
      </w:pPr>
      <w:ins w:id="7758" w:author="User" w:date="2021-09-14T11:57:00Z">
        <w:r>
          <w:rPr>
            <w:rFonts w:hint="eastAsia"/>
          </w:rPr>
          <w:t>8.</w:t>
        </w:r>
        <w:r w:rsidRPr="0055465E">
          <w:t xml:space="preserve"> </w:t>
        </w:r>
        <w:r>
          <w:t>網域名稱系統</w:t>
        </w:r>
        <w:r>
          <w:t>(DNS)</w:t>
        </w:r>
        <w:r>
          <w:t>防</w:t>
        </w:r>
        <w:r>
          <w:rPr>
            <w:rFonts w:hint="eastAsia"/>
          </w:rPr>
          <w:t>護</w:t>
        </w:r>
      </w:ins>
    </w:p>
    <w:p w14:paraId="1CC68871" w14:textId="37489728" w:rsidR="0055465E" w:rsidRDefault="0055465E" w:rsidP="0055465E">
      <w:pPr>
        <w:pStyle w:val="13"/>
        <w:ind w:leftChars="50" w:left="420" w:hangingChars="100" w:hanging="280"/>
        <w:rPr>
          <w:ins w:id="7759" w:author="User" w:date="2021-09-14T11:57:00Z"/>
          <w:rFonts w:hint="eastAsia"/>
        </w:rPr>
      </w:pPr>
      <w:ins w:id="7760" w:author="User" w:date="2021-09-14T11:57:00Z">
        <w:r>
          <w:rPr>
            <w:rFonts w:hint="eastAsia"/>
          </w:rPr>
          <w:t>(1)</w:t>
        </w:r>
        <w:r>
          <w:t>一般伺服器應關閉</w:t>
        </w:r>
        <w:r>
          <w:t xml:space="preserve"> DNS </w:t>
        </w:r>
        <w:r>
          <w:t>服務，防火牆政策亦應針對</w:t>
        </w:r>
        <w:r>
          <w:t xml:space="preserve"> DNS </w:t>
        </w:r>
        <w:r>
          <w:t>進行控管，</w:t>
        </w:r>
        <w:r>
          <w:t xml:space="preserve"> </w:t>
        </w:r>
        <w:r>
          <w:t>關閉不需要的</w:t>
        </w:r>
        <w:r>
          <w:t xml:space="preserve"> DNS </w:t>
        </w:r>
        <w:r>
          <w:t>服務存取</w:t>
        </w:r>
        <w:r>
          <w:rPr>
            <w:rFonts w:hint="eastAsia"/>
          </w:rPr>
          <w:t>。</w:t>
        </w:r>
      </w:ins>
    </w:p>
    <w:p w14:paraId="20CE3833" w14:textId="29BC48FB" w:rsidR="0055465E" w:rsidRDefault="0055465E" w:rsidP="0055465E">
      <w:pPr>
        <w:pStyle w:val="13"/>
        <w:ind w:leftChars="50" w:left="420" w:hangingChars="100" w:hanging="280"/>
        <w:rPr>
          <w:ins w:id="7761" w:author="User" w:date="2021-09-14T11:58:00Z"/>
          <w:rFonts w:hint="eastAsia"/>
        </w:rPr>
      </w:pPr>
      <w:ins w:id="7762" w:author="User" w:date="2021-09-14T11:57:00Z">
        <w:r>
          <w:rPr>
            <w:rFonts w:hint="eastAsia"/>
          </w:rPr>
          <w:t>(2)</w:t>
        </w:r>
      </w:ins>
      <w:ins w:id="7763" w:author="User" w:date="2021-09-14T11:58:00Z">
        <w:r>
          <w:t xml:space="preserve">DNS </w:t>
        </w:r>
        <w:r>
          <w:t>伺服器應經常性進行弱點漏洞管理與修補、落實存取管控機制</w:t>
        </w:r>
        <w:r>
          <w:rPr>
            <w:rFonts w:hint="eastAsia"/>
          </w:rPr>
          <w:t>。</w:t>
        </w:r>
      </w:ins>
    </w:p>
    <w:p w14:paraId="4BC41A56" w14:textId="76DBA86D" w:rsidR="0055465E" w:rsidRDefault="0055465E" w:rsidP="0055465E">
      <w:pPr>
        <w:pStyle w:val="13"/>
        <w:ind w:leftChars="50" w:left="420" w:hangingChars="100" w:hanging="280"/>
        <w:rPr>
          <w:ins w:id="7764" w:author="User" w:date="2021-09-14T11:58:00Z"/>
          <w:rFonts w:hint="eastAsia"/>
        </w:rPr>
      </w:pPr>
      <w:ins w:id="7765" w:author="User" w:date="2021-09-14T11:58:00Z">
        <w:r>
          <w:rPr>
            <w:rFonts w:hint="eastAsia"/>
          </w:rPr>
          <w:t>(</w:t>
        </w:r>
        <w:r>
          <w:t>3)</w:t>
        </w:r>
        <w:r>
          <w:t>內部主機位置查詢應指向</w:t>
        </w:r>
        <w:r>
          <w:rPr>
            <w:rFonts w:hint="eastAsia"/>
          </w:rPr>
          <w:t>公司</w:t>
        </w:r>
        <w:r>
          <w:t>內部</w:t>
        </w:r>
        <w:r>
          <w:t xml:space="preserve"> DNS </w:t>
        </w:r>
        <w:r>
          <w:t>伺服器</w:t>
        </w:r>
        <w:r>
          <w:rPr>
            <w:rFonts w:hint="eastAsia"/>
          </w:rPr>
          <w:t>。</w:t>
        </w:r>
      </w:ins>
    </w:p>
    <w:p w14:paraId="63D96810" w14:textId="12D5468B" w:rsidR="0055465E" w:rsidRDefault="0055465E" w:rsidP="0055465E">
      <w:pPr>
        <w:pStyle w:val="13"/>
        <w:ind w:leftChars="50" w:left="420" w:hangingChars="100" w:hanging="280"/>
        <w:rPr>
          <w:ins w:id="7766" w:author="User" w:date="2021-09-14T11:57:00Z"/>
          <w:rFonts w:hint="eastAsia"/>
        </w:rPr>
      </w:pPr>
      <w:ins w:id="7767" w:author="User" w:date="2021-09-14T11:58:00Z">
        <w:r>
          <w:rPr>
            <w:rFonts w:hint="eastAsia"/>
          </w:rPr>
          <w:t>9</w:t>
        </w:r>
        <w:r>
          <w:t>.</w:t>
        </w:r>
      </w:ins>
      <w:ins w:id="7768" w:author="User" w:date="2021-09-14T11:59:00Z">
        <w:r w:rsidRPr="0055465E">
          <w:t xml:space="preserve"> </w:t>
        </w:r>
        <w:r>
          <w:t>無線網路防</w:t>
        </w:r>
        <w:r>
          <w:rPr>
            <w:rFonts w:hint="eastAsia"/>
          </w:rPr>
          <w:t>護</w:t>
        </w:r>
      </w:ins>
    </w:p>
    <w:p w14:paraId="6FC88BD7" w14:textId="0BAD2D8C" w:rsidR="0055465E" w:rsidRDefault="0055465E" w:rsidP="0055465E">
      <w:pPr>
        <w:pStyle w:val="13"/>
        <w:ind w:leftChars="50" w:left="420" w:hangingChars="100" w:hanging="280"/>
        <w:rPr>
          <w:ins w:id="7769" w:author="User" w:date="2021-09-14T11:59:00Z"/>
          <w:rFonts w:hint="eastAsia"/>
        </w:rPr>
      </w:pPr>
      <w:ins w:id="7770" w:author="User" w:date="2021-09-14T11:59:00Z">
        <w:r>
          <w:rPr>
            <w:rFonts w:hint="eastAsia"/>
          </w:rPr>
          <w:t>(1)</w:t>
        </w:r>
        <w:r w:rsidRPr="0055465E">
          <w:t xml:space="preserve"> </w:t>
        </w:r>
        <w:r>
          <w:t>機密資料原則不得透過無線網路及設備存取、處理或傳送</w:t>
        </w:r>
        <w:r>
          <w:rPr>
            <w:rFonts w:hint="eastAsia"/>
          </w:rPr>
          <w:t>。</w:t>
        </w:r>
      </w:ins>
    </w:p>
    <w:p w14:paraId="0DB91ABF" w14:textId="2BAF31D5" w:rsidR="0055465E" w:rsidRDefault="0055465E" w:rsidP="0055465E">
      <w:pPr>
        <w:pStyle w:val="13"/>
        <w:ind w:leftChars="50" w:left="560" w:hangingChars="150" w:hanging="420"/>
        <w:rPr>
          <w:ins w:id="7771" w:author="User" w:date="2021-09-14T11:59:00Z"/>
          <w:rFonts w:hint="eastAsia"/>
        </w:rPr>
      </w:pPr>
      <w:ins w:id="7772" w:author="User" w:date="2021-09-14T11:59:00Z">
        <w:r>
          <w:rPr>
            <w:rFonts w:hint="eastAsia"/>
          </w:rPr>
          <w:t>(</w:t>
        </w:r>
        <w:r>
          <w:t>2)</w:t>
        </w:r>
        <w:r w:rsidRPr="0055465E">
          <w:t xml:space="preserve"> </w:t>
        </w:r>
        <w:r>
          <w:t>無線設備應具備安全防護機制以降低阻斷式攻擊風險，且無線網路之安全防護機制應包含外來威脅及預防內部潛在干擾</w:t>
        </w:r>
        <w:r>
          <w:rPr>
            <w:rFonts w:hint="eastAsia"/>
          </w:rPr>
          <w:t>。</w:t>
        </w:r>
      </w:ins>
    </w:p>
    <w:p w14:paraId="7B177AB0" w14:textId="6EF0FA1E" w:rsidR="0055465E" w:rsidRDefault="0055465E" w:rsidP="0055465E">
      <w:pPr>
        <w:pStyle w:val="13"/>
        <w:ind w:leftChars="50" w:left="560" w:hangingChars="150" w:hanging="420"/>
        <w:rPr>
          <w:ins w:id="7773" w:author="User" w:date="2021-09-14T11:59:00Z"/>
          <w:rFonts w:hint="eastAsia"/>
        </w:rPr>
      </w:pPr>
      <w:ins w:id="7774" w:author="User" w:date="2021-09-14T11:59:00Z">
        <w:r>
          <w:rPr>
            <w:rFonts w:hint="eastAsia"/>
          </w:rPr>
          <w:t>(</w:t>
        </w:r>
        <w:r>
          <w:t>3)</w:t>
        </w:r>
        <w:r w:rsidRPr="0055465E">
          <w:t xml:space="preserve"> </w:t>
        </w:r>
        <w:r>
          <w:t>行動通訊或紅外線傳輸等無線設備，原則不得攜入涉及或處理機密資料之區域</w:t>
        </w:r>
        <w:r>
          <w:rPr>
            <w:rFonts w:hint="eastAsia"/>
          </w:rPr>
          <w:t>。</w:t>
        </w:r>
      </w:ins>
    </w:p>
    <w:p w14:paraId="2DB84723" w14:textId="3AF3131E" w:rsidR="0055465E" w:rsidRDefault="0055465E" w:rsidP="0055465E">
      <w:pPr>
        <w:pStyle w:val="13"/>
        <w:ind w:leftChars="50" w:left="560" w:hangingChars="150" w:hanging="420"/>
        <w:rPr>
          <w:ins w:id="7775" w:author="User" w:date="2021-09-14T12:00:00Z"/>
          <w:rFonts w:hint="eastAsia"/>
        </w:rPr>
      </w:pPr>
      <w:ins w:id="7776" w:author="User" w:date="2021-09-14T12:00:00Z">
        <w:r>
          <w:rPr>
            <w:rFonts w:hint="eastAsia"/>
          </w:rPr>
          <w:t>(</w:t>
        </w:r>
        <w:r>
          <w:t>4)</w:t>
        </w:r>
        <w:r w:rsidRPr="0055465E">
          <w:t xml:space="preserve"> </w:t>
        </w:r>
        <w:r>
          <w:t>用以儲存或傳輸資料且具無線傳輸功能之個人電子設備與工作站，應安裝防毒軟體，並定期更新病毒碼</w:t>
        </w:r>
        <w:r>
          <w:rPr>
            <w:rFonts w:hint="eastAsia"/>
          </w:rPr>
          <w:t>。</w:t>
        </w:r>
      </w:ins>
    </w:p>
    <w:p w14:paraId="1A314AE8" w14:textId="4C6C5336" w:rsidR="0055465E" w:rsidRDefault="00275EB6" w:rsidP="0055465E">
      <w:pPr>
        <w:pStyle w:val="13"/>
        <w:ind w:leftChars="50" w:left="560" w:hangingChars="150" w:hanging="420"/>
        <w:rPr>
          <w:ins w:id="7777" w:author="User" w:date="2021-09-14T12:00:00Z"/>
          <w:rFonts w:hint="eastAsia"/>
          <w:lang w:val="en-US"/>
        </w:rPr>
      </w:pPr>
      <w:ins w:id="7778" w:author="User" w:date="2021-09-14T12:01:00Z">
        <w:r>
          <w:rPr>
            <w:rFonts w:hint="eastAsia"/>
          </w:rPr>
          <w:t>(</w:t>
        </w:r>
        <w:r>
          <w:rPr>
            <w:rFonts w:hint="eastAsia"/>
          </w:rPr>
          <w:t>二</w:t>
        </w:r>
        <w:r>
          <w:rPr>
            <w:rFonts w:hint="eastAsia"/>
          </w:rPr>
          <w:t>)</w:t>
        </w:r>
      </w:ins>
      <w:ins w:id="7779" w:author="User" w:date="2021-09-14T12:00:00Z">
        <w:r w:rsidR="0055465E" w:rsidRPr="0055465E">
          <w:t xml:space="preserve"> </w:t>
        </w:r>
        <w:r w:rsidR="0055465E">
          <w:t>資通系統權限管</w:t>
        </w:r>
        <w:r w:rsidR="0055465E">
          <w:rPr>
            <w:rFonts w:hint="eastAsia"/>
          </w:rPr>
          <w:t>理</w:t>
        </w:r>
      </w:ins>
    </w:p>
    <w:p w14:paraId="35EAD973" w14:textId="62AA6291" w:rsidR="0055465E" w:rsidRDefault="0055465E" w:rsidP="0055465E">
      <w:pPr>
        <w:pStyle w:val="13"/>
        <w:ind w:leftChars="50" w:left="560" w:hangingChars="150" w:hanging="420"/>
        <w:rPr>
          <w:ins w:id="7780" w:author="User" w:date="2021-09-14T12:00:00Z"/>
          <w:rFonts w:hint="eastAsia"/>
        </w:rPr>
      </w:pPr>
      <w:ins w:id="7781" w:author="User" w:date="2021-09-14T12:00:00Z">
        <w:r>
          <w:rPr>
            <w:rFonts w:hint="eastAsia"/>
            <w:lang w:val="en-US"/>
          </w:rPr>
          <w:t>1</w:t>
        </w:r>
      </w:ins>
      <w:ins w:id="7782" w:author="User" w:date="2021-09-14T12:01:00Z">
        <w:r w:rsidR="00275EB6">
          <w:rPr>
            <w:rFonts w:hint="eastAsia"/>
            <w:lang w:val="en-US"/>
          </w:rPr>
          <w:t>.</w:t>
        </w:r>
      </w:ins>
      <w:ins w:id="7783" w:author="User" w:date="2021-09-14T12:00:00Z">
        <w:r>
          <w:t>本</w:t>
        </w:r>
        <w:r>
          <w:rPr>
            <w:rFonts w:hint="eastAsia"/>
          </w:rPr>
          <w:t>公司</w:t>
        </w:r>
        <w:r>
          <w:t>之資通系統應設置通行碼管理，通行碼之要求需滿足</w:t>
        </w:r>
        <w:r>
          <w:rPr>
            <w:rFonts w:hint="eastAsia"/>
          </w:rPr>
          <w:t>：</w:t>
        </w:r>
      </w:ins>
    </w:p>
    <w:p w14:paraId="2952CF2F" w14:textId="2C14D44B" w:rsidR="0055465E" w:rsidRDefault="00275EB6" w:rsidP="0055465E">
      <w:pPr>
        <w:pStyle w:val="13"/>
        <w:ind w:leftChars="50" w:left="560" w:hangingChars="150" w:hanging="420"/>
        <w:rPr>
          <w:ins w:id="7784" w:author="User" w:date="2021-09-14T12:02:00Z"/>
          <w:rFonts w:hint="eastAsia"/>
        </w:rPr>
      </w:pPr>
      <w:ins w:id="7785" w:author="User" w:date="2021-09-14T12:01:00Z">
        <w:r>
          <w:rPr>
            <w:rFonts w:hint="eastAsia"/>
            <w:lang w:val="en-US"/>
          </w:rPr>
          <w:t>(1)</w:t>
        </w:r>
      </w:ins>
      <w:ins w:id="7786" w:author="User" w:date="2021-09-14T12:02:00Z">
        <w:r w:rsidRPr="00275EB6">
          <w:t xml:space="preserve"> </w:t>
        </w:r>
        <w:r>
          <w:t>通行碼長度</w:t>
        </w:r>
        <w:r>
          <w:t xml:space="preserve"> 8 </w:t>
        </w:r>
        <w:r>
          <w:t>碼以上</w:t>
        </w:r>
        <w:r>
          <w:rPr>
            <w:rFonts w:hint="eastAsia"/>
          </w:rPr>
          <w:t>。</w:t>
        </w:r>
      </w:ins>
    </w:p>
    <w:p w14:paraId="36211BE9" w14:textId="7B321BED" w:rsidR="00275EB6" w:rsidRDefault="00275EB6" w:rsidP="0055465E">
      <w:pPr>
        <w:pStyle w:val="13"/>
        <w:ind w:leftChars="50" w:left="560" w:hangingChars="150" w:hanging="420"/>
        <w:rPr>
          <w:ins w:id="7787" w:author="User" w:date="2021-09-14T12:02:00Z"/>
          <w:rFonts w:hint="eastAsia"/>
        </w:rPr>
      </w:pPr>
      <w:ins w:id="7788" w:author="User" w:date="2021-09-14T12:02:00Z">
        <w:r>
          <w:rPr>
            <w:rFonts w:hint="eastAsia"/>
          </w:rPr>
          <w:t>(2)</w:t>
        </w:r>
        <w:r w:rsidRPr="00275EB6">
          <w:t xml:space="preserve"> </w:t>
        </w:r>
        <w:r>
          <w:t>通行碼複雜度應包含英文大寫小寫、特殊符號或數字兩種以上</w:t>
        </w:r>
        <w:r>
          <w:rPr>
            <w:rFonts w:hint="eastAsia"/>
          </w:rPr>
          <w:t>。</w:t>
        </w:r>
      </w:ins>
    </w:p>
    <w:p w14:paraId="4C663E05" w14:textId="3A6F67B4" w:rsidR="00275EB6" w:rsidRDefault="00275EB6" w:rsidP="0055465E">
      <w:pPr>
        <w:pStyle w:val="13"/>
        <w:ind w:leftChars="50" w:left="560" w:hangingChars="150" w:hanging="420"/>
        <w:rPr>
          <w:ins w:id="7789" w:author="User" w:date="2021-09-14T12:02:00Z"/>
          <w:rFonts w:hint="eastAsia"/>
        </w:rPr>
      </w:pPr>
      <w:ins w:id="7790" w:author="User" w:date="2021-09-14T12:02:00Z">
        <w:r>
          <w:rPr>
            <w:rFonts w:hint="eastAsia"/>
          </w:rPr>
          <w:t>(3)</w:t>
        </w:r>
        <w:r w:rsidRPr="00275EB6">
          <w:t xml:space="preserve"> </w:t>
        </w:r>
        <w:r>
          <w:t>使用者每</w:t>
        </w:r>
        <w:r>
          <w:t xml:space="preserve"> 90 </w:t>
        </w:r>
        <w:r>
          <w:t>天應更換一次通行碼</w:t>
        </w:r>
        <w:r>
          <w:rPr>
            <w:rFonts w:hint="eastAsia"/>
          </w:rPr>
          <w:t>。</w:t>
        </w:r>
      </w:ins>
    </w:p>
    <w:p w14:paraId="5EEA3AC8" w14:textId="61C2B7C9" w:rsidR="00275EB6" w:rsidRDefault="00275EB6">
      <w:pPr>
        <w:pStyle w:val="13"/>
        <w:ind w:leftChars="50" w:left="420" w:hangingChars="100" w:hanging="280"/>
        <w:rPr>
          <w:ins w:id="7791" w:author="User" w:date="2021-09-14T12:02:00Z"/>
          <w:rFonts w:hint="eastAsia"/>
        </w:rPr>
        <w:pPrChange w:id="7792" w:author="User" w:date="2021-09-14T12:03:00Z">
          <w:pPr>
            <w:pStyle w:val="13"/>
            <w:ind w:leftChars="50" w:left="560" w:hangingChars="150" w:hanging="420"/>
          </w:pPr>
        </w:pPrChange>
      </w:pPr>
      <w:ins w:id="7793" w:author="User" w:date="2021-09-14T12:02:00Z">
        <w:r>
          <w:rPr>
            <w:rFonts w:hint="eastAsia"/>
            <w:lang w:val="en-US"/>
          </w:rPr>
          <w:t>2.</w:t>
        </w:r>
        <w:r w:rsidRPr="00275EB6">
          <w:t xml:space="preserve"> </w:t>
        </w:r>
        <w:r>
          <w:t>使用者使用資通系統前應經授權，並使用唯一之使用者</w:t>
        </w:r>
        <w:r>
          <w:t xml:space="preserve"> ID</w:t>
        </w:r>
        <w:r>
          <w:t>，除有特殊營運或作業必要經核准並記錄外，不得共用</w:t>
        </w:r>
        <w:r>
          <w:t xml:space="preserve"> ID</w:t>
        </w:r>
        <w:r>
          <w:rPr>
            <w:rFonts w:hint="eastAsia"/>
          </w:rPr>
          <w:t>。</w:t>
        </w:r>
      </w:ins>
    </w:p>
    <w:p w14:paraId="061178E2" w14:textId="28AF9CE9" w:rsidR="00275EB6" w:rsidRDefault="00275EB6" w:rsidP="00275EB6">
      <w:pPr>
        <w:pStyle w:val="13"/>
        <w:ind w:leftChars="50" w:left="420" w:hangingChars="100" w:hanging="280"/>
        <w:rPr>
          <w:ins w:id="7794" w:author="User" w:date="2021-09-14T12:03:00Z"/>
          <w:rFonts w:hint="eastAsia"/>
        </w:rPr>
      </w:pPr>
      <w:ins w:id="7795" w:author="User" w:date="2021-09-14T12:02:00Z">
        <w:r>
          <w:rPr>
            <w:rFonts w:hint="eastAsia"/>
          </w:rPr>
          <w:t>3.</w:t>
        </w:r>
        <w:r w:rsidRPr="00275EB6">
          <w:t xml:space="preserve"> </w:t>
        </w:r>
        <w:r>
          <w:t>使用者無繼續使用資通系統時，應立即停用或移除使用者</w:t>
        </w:r>
        <w:r>
          <w:t xml:space="preserve"> ID</w:t>
        </w:r>
        <w:r>
          <w:t>，資通系統</w:t>
        </w:r>
        <w:r>
          <w:t xml:space="preserve"> </w:t>
        </w:r>
        <w:r>
          <w:t>管理者應定期清查使用者之權限</w:t>
        </w:r>
      </w:ins>
      <w:ins w:id="7796" w:author="User" w:date="2021-09-14T12:03:00Z">
        <w:r>
          <w:rPr>
            <w:rFonts w:hint="eastAsia"/>
          </w:rPr>
          <w:t>。</w:t>
        </w:r>
      </w:ins>
    </w:p>
    <w:p w14:paraId="74236458" w14:textId="344A6245" w:rsidR="00275EB6" w:rsidRDefault="00275EB6" w:rsidP="00275EB6">
      <w:pPr>
        <w:pStyle w:val="13"/>
        <w:ind w:leftChars="50" w:left="420" w:hangingChars="100" w:hanging="280"/>
        <w:rPr>
          <w:ins w:id="7797" w:author="User" w:date="2021-09-14T12:03:00Z"/>
          <w:rFonts w:hint="eastAsia"/>
        </w:rPr>
      </w:pPr>
      <w:ins w:id="7798" w:author="User" w:date="2021-09-14T12:03:00Z">
        <w:r>
          <w:rPr>
            <w:rFonts w:hint="eastAsia"/>
          </w:rPr>
          <w:t>(</w:t>
        </w:r>
        <w:r>
          <w:rPr>
            <w:rFonts w:hint="eastAsia"/>
          </w:rPr>
          <w:t>三</w:t>
        </w:r>
        <w:r>
          <w:rPr>
            <w:rFonts w:hint="eastAsia"/>
          </w:rPr>
          <w:t>)</w:t>
        </w:r>
        <w:r w:rsidRPr="00275EB6">
          <w:t xml:space="preserve"> </w:t>
        </w:r>
        <w:r>
          <w:t>加密管</w:t>
        </w:r>
        <w:r>
          <w:rPr>
            <w:rFonts w:hint="eastAsia"/>
          </w:rPr>
          <w:t>理</w:t>
        </w:r>
      </w:ins>
    </w:p>
    <w:p w14:paraId="24A8D27A" w14:textId="1850EE9F" w:rsidR="00275EB6" w:rsidRDefault="00275EB6" w:rsidP="00275EB6">
      <w:pPr>
        <w:pStyle w:val="13"/>
        <w:ind w:leftChars="50" w:left="420" w:hangingChars="100" w:hanging="280"/>
        <w:rPr>
          <w:ins w:id="7799" w:author="User" w:date="2021-09-14T12:03:00Z"/>
          <w:rFonts w:hint="eastAsia"/>
        </w:rPr>
      </w:pPr>
      <w:ins w:id="7800" w:author="User" w:date="2021-09-14T12:03:00Z">
        <w:r>
          <w:rPr>
            <w:rFonts w:hint="eastAsia"/>
          </w:rPr>
          <w:t>1.</w:t>
        </w:r>
        <w:r w:rsidRPr="00275EB6">
          <w:t xml:space="preserve"> </w:t>
        </w:r>
        <w:r>
          <w:t>本</w:t>
        </w:r>
        <w:r>
          <w:rPr>
            <w:rFonts w:hint="eastAsia"/>
          </w:rPr>
          <w:t>公司</w:t>
        </w:r>
        <w:r>
          <w:t>之機密資訊於儲存或傳輸時應進行加密</w:t>
        </w:r>
        <w:r>
          <w:rPr>
            <w:rFonts w:hint="eastAsia"/>
          </w:rPr>
          <w:t>。</w:t>
        </w:r>
      </w:ins>
    </w:p>
    <w:p w14:paraId="73DF17AF" w14:textId="60B388FD" w:rsidR="00275EB6" w:rsidRDefault="00275EB6" w:rsidP="00275EB6">
      <w:pPr>
        <w:pStyle w:val="13"/>
        <w:ind w:leftChars="50" w:left="420" w:hangingChars="100" w:hanging="280"/>
        <w:rPr>
          <w:ins w:id="7801" w:author="User" w:date="2021-09-14T12:04:00Z"/>
          <w:rFonts w:hint="eastAsia"/>
        </w:rPr>
      </w:pPr>
      <w:ins w:id="7802" w:author="User" w:date="2021-09-14T12:03:00Z">
        <w:r>
          <w:rPr>
            <w:rFonts w:hint="eastAsia"/>
          </w:rPr>
          <w:t>2.</w:t>
        </w:r>
      </w:ins>
      <w:ins w:id="7803" w:author="User" w:date="2021-09-14T12:04:00Z">
        <w:r w:rsidRPr="00275EB6">
          <w:t xml:space="preserve"> </w:t>
        </w:r>
        <w:r>
          <w:t>本</w:t>
        </w:r>
        <w:r>
          <w:rPr>
            <w:rFonts w:hint="eastAsia"/>
          </w:rPr>
          <w:t>公司</w:t>
        </w:r>
        <w:r>
          <w:t>之加密保護措施應遵守下列規定</w:t>
        </w:r>
        <w:r>
          <w:rPr>
            <w:rFonts w:hint="eastAsia"/>
          </w:rPr>
          <w:t>：</w:t>
        </w:r>
      </w:ins>
    </w:p>
    <w:p w14:paraId="629B406D" w14:textId="04F309E0" w:rsidR="00275EB6" w:rsidRDefault="00275EB6" w:rsidP="00275EB6">
      <w:pPr>
        <w:pStyle w:val="13"/>
        <w:ind w:leftChars="50" w:left="420" w:hangingChars="100" w:hanging="280"/>
        <w:rPr>
          <w:ins w:id="7804" w:author="User" w:date="2021-09-14T12:04:00Z"/>
          <w:rFonts w:hint="eastAsia"/>
        </w:rPr>
      </w:pPr>
      <w:ins w:id="7805" w:author="User" w:date="2021-09-14T12:04:00Z">
        <w:r>
          <w:rPr>
            <w:rFonts w:hint="eastAsia"/>
          </w:rPr>
          <w:t>(1)</w:t>
        </w:r>
        <w:r w:rsidRPr="00275EB6">
          <w:t xml:space="preserve"> </w:t>
        </w:r>
        <w:r>
          <w:t>應落實使用者更新加密裝置並備份金鑰</w:t>
        </w:r>
        <w:r>
          <w:rPr>
            <w:rFonts w:hint="eastAsia"/>
          </w:rPr>
          <w:t>。</w:t>
        </w:r>
      </w:ins>
    </w:p>
    <w:p w14:paraId="142B01D3" w14:textId="113148B1" w:rsidR="00275EB6" w:rsidRDefault="00275EB6" w:rsidP="00275EB6">
      <w:pPr>
        <w:pStyle w:val="13"/>
        <w:ind w:leftChars="50" w:left="420" w:hangingChars="100" w:hanging="280"/>
        <w:rPr>
          <w:ins w:id="7806" w:author="User" w:date="2021-09-14T12:04:00Z"/>
          <w:rFonts w:hint="eastAsia"/>
        </w:rPr>
      </w:pPr>
      <w:ins w:id="7807" w:author="User" w:date="2021-09-14T12:04:00Z">
        <w:r>
          <w:rPr>
            <w:rFonts w:hint="eastAsia"/>
          </w:rPr>
          <w:t>(2)</w:t>
        </w:r>
        <w:r w:rsidRPr="00275EB6">
          <w:t xml:space="preserve"> </w:t>
        </w:r>
        <w:r>
          <w:t>應避免留存解密資訊</w:t>
        </w:r>
        <w:r>
          <w:rPr>
            <w:rFonts w:hint="eastAsia"/>
          </w:rPr>
          <w:t>。</w:t>
        </w:r>
      </w:ins>
    </w:p>
    <w:p w14:paraId="613B1F34" w14:textId="325D15A5" w:rsidR="00275EB6" w:rsidRDefault="00275EB6" w:rsidP="00275EB6">
      <w:pPr>
        <w:pStyle w:val="13"/>
        <w:ind w:leftChars="50" w:left="420" w:hangingChars="100" w:hanging="280"/>
        <w:rPr>
          <w:ins w:id="7808" w:author="User" w:date="2021-09-14T13:18:00Z"/>
          <w:rFonts w:hint="eastAsia"/>
        </w:rPr>
      </w:pPr>
      <w:ins w:id="7809" w:author="User" w:date="2021-09-14T12:04:00Z">
        <w:r>
          <w:rPr>
            <w:rFonts w:hint="eastAsia"/>
          </w:rPr>
          <w:t>(3)</w:t>
        </w:r>
        <w:r w:rsidRPr="00275EB6">
          <w:t xml:space="preserve"> </w:t>
        </w:r>
        <w:r>
          <w:t>一旦加密資訊具遭破解跡象，應立即更改之</w:t>
        </w:r>
        <w:r>
          <w:rPr>
            <w:rFonts w:hint="eastAsia"/>
          </w:rPr>
          <w:t>。</w:t>
        </w:r>
      </w:ins>
    </w:p>
    <w:p w14:paraId="38142725" w14:textId="6468C87F" w:rsidR="00206681" w:rsidRDefault="00206681" w:rsidP="00275EB6">
      <w:pPr>
        <w:pStyle w:val="13"/>
        <w:ind w:leftChars="50" w:left="420" w:hangingChars="100" w:hanging="280"/>
        <w:rPr>
          <w:ins w:id="7810" w:author="User" w:date="2021-09-14T13:18:00Z"/>
          <w:rFonts w:hint="eastAsia"/>
        </w:rPr>
      </w:pPr>
      <w:ins w:id="7811" w:author="User" w:date="2021-09-14T13:18:00Z">
        <w:r>
          <w:rPr>
            <w:rFonts w:hint="eastAsia"/>
          </w:rPr>
          <w:t>三、</w:t>
        </w:r>
        <w:r>
          <w:t>作業與通訊安全管</w:t>
        </w:r>
        <w:r>
          <w:rPr>
            <w:rFonts w:hint="eastAsia"/>
          </w:rPr>
          <w:t>理</w:t>
        </w:r>
      </w:ins>
    </w:p>
    <w:p w14:paraId="22E0A4E1" w14:textId="55E5FCBC" w:rsidR="00206681" w:rsidRDefault="00206681" w:rsidP="00275EB6">
      <w:pPr>
        <w:pStyle w:val="13"/>
        <w:ind w:leftChars="50" w:left="420" w:hangingChars="100" w:hanging="280"/>
        <w:rPr>
          <w:ins w:id="7812" w:author="User" w:date="2021-09-14T13:18:00Z"/>
          <w:rFonts w:hint="eastAsia"/>
        </w:rPr>
      </w:pPr>
      <w:ins w:id="7813" w:author="User" w:date="2021-09-14T13:18:00Z">
        <w:r>
          <w:rPr>
            <w:rFonts w:hint="eastAsia"/>
          </w:rPr>
          <w:t>(</w:t>
        </w:r>
        <w:r>
          <w:rPr>
            <w:rFonts w:hint="eastAsia"/>
          </w:rPr>
          <w:t>一</w:t>
        </w:r>
        <w:r>
          <w:rPr>
            <w:rFonts w:hint="eastAsia"/>
          </w:rPr>
          <w:t>)</w:t>
        </w:r>
      </w:ins>
    </w:p>
    <w:p w14:paraId="2BD25DCE" w14:textId="4AB101CC" w:rsidR="00206681" w:rsidRDefault="00206681" w:rsidP="00275EB6">
      <w:pPr>
        <w:pStyle w:val="13"/>
        <w:ind w:leftChars="50" w:left="420" w:hangingChars="100" w:hanging="280"/>
        <w:rPr>
          <w:ins w:id="7814" w:author="User" w:date="2021-09-14T13:19:00Z"/>
          <w:rFonts w:hint="eastAsia"/>
        </w:rPr>
      </w:pPr>
      <w:ins w:id="7815" w:author="User" w:date="2021-09-14T13:19:00Z">
        <w:r>
          <w:rPr>
            <w:rFonts w:hint="eastAsia"/>
            <w:lang w:val="en-US"/>
          </w:rPr>
          <w:t>1.</w:t>
        </w:r>
        <w:r w:rsidRPr="00206681">
          <w:t xml:space="preserve"> </w:t>
        </w:r>
        <w:r>
          <w:t>本</w:t>
        </w:r>
        <w:r>
          <w:rPr>
            <w:rFonts w:hint="eastAsia"/>
          </w:rPr>
          <w:t>公司</w:t>
        </w:r>
        <w:r>
          <w:t>之主機及個人電腦應安裝防毒軟體，並排程進行軟、硬體之必要更新或升級</w:t>
        </w:r>
        <w:r>
          <w:rPr>
            <w:rFonts w:hint="eastAsia"/>
          </w:rPr>
          <w:t>。</w:t>
        </w:r>
      </w:ins>
    </w:p>
    <w:p w14:paraId="039EB998" w14:textId="3A270981" w:rsidR="00206681" w:rsidRDefault="00206681" w:rsidP="00206681">
      <w:pPr>
        <w:pStyle w:val="13"/>
        <w:ind w:leftChars="50" w:left="560" w:hangingChars="150" w:hanging="420"/>
        <w:rPr>
          <w:ins w:id="7816" w:author="User" w:date="2021-09-14T13:19:00Z"/>
          <w:rFonts w:hint="eastAsia"/>
        </w:rPr>
      </w:pPr>
      <w:ins w:id="7817" w:author="User" w:date="2021-09-14T13:19:00Z">
        <w:r>
          <w:rPr>
            <w:rFonts w:hint="eastAsia"/>
          </w:rPr>
          <w:t>(1)</w:t>
        </w:r>
        <w:r w:rsidRPr="00206681">
          <w:t xml:space="preserve"> </w:t>
        </w:r>
        <w:r>
          <w:t>經任何形式之儲存媒體所取得之檔案，於使用前應先掃描有無惡意軟體</w:t>
        </w:r>
        <w:r>
          <w:rPr>
            <w:rFonts w:hint="eastAsia"/>
          </w:rPr>
          <w:t>。</w:t>
        </w:r>
      </w:ins>
    </w:p>
    <w:p w14:paraId="06A47C8C" w14:textId="4347A3E1" w:rsidR="00206681" w:rsidRDefault="00206681" w:rsidP="00206681">
      <w:pPr>
        <w:pStyle w:val="13"/>
        <w:ind w:leftChars="50" w:left="560" w:hangingChars="150" w:hanging="420"/>
        <w:rPr>
          <w:ins w:id="7818" w:author="User" w:date="2021-09-14T13:19:00Z"/>
          <w:rFonts w:hint="eastAsia"/>
        </w:rPr>
      </w:pPr>
      <w:ins w:id="7819" w:author="User" w:date="2021-09-14T13:19:00Z">
        <w:r>
          <w:rPr>
            <w:rFonts w:hint="eastAsia"/>
          </w:rPr>
          <w:t>(2)</w:t>
        </w:r>
        <w:r w:rsidRPr="00206681">
          <w:t xml:space="preserve"> </w:t>
        </w:r>
        <w:r>
          <w:t>電子郵件附件及下載檔案於使用前，宜於他處先掃描有無惡意軟體</w:t>
        </w:r>
        <w:r>
          <w:rPr>
            <w:rFonts w:hint="eastAsia"/>
          </w:rPr>
          <w:t>。</w:t>
        </w:r>
      </w:ins>
    </w:p>
    <w:p w14:paraId="2E66B83F" w14:textId="5F832CDF" w:rsidR="00206681" w:rsidRDefault="00206681">
      <w:pPr>
        <w:pStyle w:val="13"/>
        <w:ind w:leftChars="50" w:left="560" w:hangingChars="150" w:hanging="420"/>
        <w:rPr>
          <w:ins w:id="7820" w:author="User" w:date="2021-09-14T13:19:00Z"/>
          <w:rFonts w:hint="eastAsia"/>
        </w:rPr>
        <w:pPrChange w:id="7821" w:author="User" w:date="2021-09-14T13:19:00Z">
          <w:pPr>
            <w:pStyle w:val="13"/>
            <w:ind w:leftChars="50" w:left="420" w:hangingChars="100" w:hanging="280"/>
          </w:pPr>
        </w:pPrChange>
      </w:pPr>
      <w:ins w:id="7822" w:author="User" w:date="2021-09-14T13:20:00Z">
        <w:r>
          <w:rPr>
            <w:rFonts w:hint="eastAsia"/>
          </w:rPr>
          <w:t>(3)</w:t>
        </w:r>
        <w:r w:rsidRPr="00206681">
          <w:t xml:space="preserve"> </w:t>
        </w:r>
        <w:r>
          <w:t>確實執行網頁惡意軟體掃描</w:t>
        </w:r>
      </w:ins>
    </w:p>
    <w:p w14:paraId="187E0EEC" w14:textId="158DC8DC" w:rsidR="00206681" w:rsidRDefault="00206681" w:rsidP="00275EB6">
      <w:pPr>
        <w:pStyle w:val="13"/>
        <w:ind w:leftChars="50" w:left="420" w:hangingChars="100" w:hanging="280"/>
        <w:rPr>
          <w:ins w:id="7823" w:author="User" w:date="2021-09-14T13:20:00Z"/>
          <w:rFonts w:hint="eastAsia"/>
        </w:rPr>
      </w:pPr>
      <w:ins w:id="7824" w:author="User" w:date="2021-09-14T13:20:00Z">
        <w:r>
          <w:rPr>
            <w:rFonts w:hint="eastAsia"/>
            <w:lang w:val="en-US"/>
          </w:rPr>
          <w:t>3.</w:t>
        </w:r>
        <w:r w:rsidRPr="00206681">
          <w:t xml:space="preserve"> </w:t>
        </w:r>
        <w:r>
          <w:t>使用者不得私自瀏覽已知或有嫌疑之惡意網站</w:t>
        </w:r>
        <w:r>
          <w:rPr>
            <w:rFonts w:hint="eastAsia"/>
          </w:rPr>
          <w:t>。</w:t>
        </w:r>
      </w:ins>
    </w:p>
    <w:p w14:paraId="7B5F4C20" w14:textId="246480E6" w:rsidR="00206681" w:rsidRDefault="00206681" w:rsidP="00275EB6">
      <w:pPr>
        <w:pStyle w:val="13"/>
        <w:ind w:leftChars="50" w:left="420" w:hangingChars="100" w:hanging="280"/>
        <w:rPr>
          <w:ins w:id="7825" w:author="User" w:date="2021-09-14T13:20:00Z"/>
          <w:rFonts w:hint="eastAsia"/>
        </w:rPr>
      </w:pPr>
      <w:ins w:id="7826" w:author="User" w:date="2021-09-14T13:20:00Z">
        <w:r>
          <w:rPr>
            <w:rFonts w:hint="eastAsia"/>
          </w:rPr>
          <w:t>4.</w:t>
        </w:r>
        <w:r w:rsidRPr="00206681">
          <w:t xml:space="preserve"> </w:t>
        </w:r>
        <w:r>
          <w:t>設備管理者應定期進行作業系統及軟體更新，以避免惡意軟體利用系統或軟體漏洞進行攻擊</w:t>
        </w:r>
        <w:r>
          <w:rPr>
            <w:rFonts w:hint="eastAsia"/>
          </w:rPr>
          <w:t>。</w:t>
        </w:r>
      </w:ins>
    </w:p>
    <w:p w14:paraId="3EB1B17A" w14:textId="66733221" w:rsidR="00206681" w:rsidRDefault="00206681" w:rsidP="00275EB6">
      <w:pPr>
        <w:pStyle w:val="13"/>
        <w:ind w:leftChars="50" w:left="420" w:hangingChars="100" w:hanging="280"/>
        <w:rPr>
          <w:ins w:id="7827" w:author="User" w:date="2021-09-14T13:20:00Z"/>
          <w:rFonts w:hint="eastAsia"/>
        </w:rPr>
      </w:pPr>
      <w:ins w:id="7828" w:author="User" w:date="2021-09-14T13:20:00Z">
        <w:r>
          <w:rPr>
            <w:rFonts w:hint="eastAsia"/>
          </w:rPr>
          <w:t>(</w:t>
        </w:r>
        <w:r>
          <w:rPr>
            <w:rFonts w:hint="eastAsia"/>
          </w:rPr>
          <w:t>二</w:t>
        </w:r>
        <w:r>
          <w:rPr>
            <w:rFonts w:hint="eastAsia"/>
          </w:rPr>
          <w:t>)</w:t>
        </w:r>
        <w:r w:rsidRPr="00206681">
          <w:t xml:space="preserve"> </w:t>
        </w:r>
        <w:r>
          <w:t>遠距工作之安全措施</w:t>
        </w:r>
      </w:ins>
    </w:p>
    <w:p w14:paraId="6C571645" w14:textId="4FD4507F" w:rsidR="00206681" w:rsidRDefault="00206681" w:rsidP="00275EB6">
      <w:pPr>
        <w:pStyle w:val="13"/>
        <w:ind w:leftChars="50" w:left="420" w:hangingChars="100" w:hanging="280"/>
        <w:rPr>
          <w:ins w:id="7829" w:author="User" w:date="2021-09-14T13:21:00Z"/>
          <w:rFonts w:hint="eastAsia"/>
        </w:rPr>
      </w:pPr>
      <w:ins w:id="7830" w:author="User" w:date="2021-09-14T13:20:00Z">
        <w:r>
          <w:rPr>
            <w:rFonts w:hint="eastAsia"/>
          </w:rPr>
          <w:t>1.</w:t>
        </w:r>
      </w:ins>
      <w:ins w:id="7831" w:author="User" w:date="2021-09-14T13:21:00Z">
        <w:r w:rsidRPr="00206681">
          <w:t xml:space="preserve"> </w:t>
        </w:r>
        <w:r>
          <w:t>本</w:t>
        </w:r>
        <w:r>
          <w:rPr>
            <w:rFonts w:hint="eastAsia"/>
          </w:rPr>
          <w:t>公司</w:t>
        </w:r>
        <w:r>
          <w:t>資通系統之操作及維護以現場操作為原則，避免使用遠距工作，</w:t>
        </w:r>
        <w:r>
          <w:t xml:space="preserve"> </w:t>
        </w:r>
        <w:r>
          <w:t>如有緊急需求時，應申請並經資通安全推動小組同意後始可開通</w:t>
        </w:r>
        <w:r>
          <w:rPr>
            <w:rFonts w:hint="eastAsia"/>
          </w:rPr>
          <w:t>。</w:t>
        </w:r>
      </w:ins>
    </w:p>
    <w:p w14:paraId="1F20EE9B" w14:textId="1AA0F709" w:rsidR="00206681" w:rsidRDefault="00206681" w:rsidP="00275EB6">
      <w:pPr>
        <w:pStyle w:val="13"/>
        <w:ind w:leftChars="50" w:left="420" w:hangingChars="100" w:hanging="280"/>
        <w:rPr>
          <w:ins w:id="7832" w:author="User" w:date="2021-09-14T13:21:00Z"/>
          <w:rFonts w:hint="eastAsia"/>
        </w:rPr>
      </w:pPr>
      <w:ins w:id="7833" w:author="User" w:date="2021-09-14T13:21:00Z">
        <w:r>
          <w:rPr>
            <w:rFonts w:hint="eastAsia"/>
          </w:rPr>
          <w:t>2.</w:t>
        </w:r>
        <w:r w:rsidRPr="00206681">
          <w:t xml:space="preserve"> </w:t>
        </w:r>
        <w:r>
          <w:t>資通安全推動小組應定期審查已授權之遠距工作需求是否適當</w:t>
        </w:r>
        <w:r>
          <w:rPr>
            <w:rFonts w:hint="eastAsia"/>
          </w:rPr>
          <w:t>。</w:t>
        </w:r>
      </w:ins>
    </w:p>
    <w:p w14:paraId="2C31E079" w14:textId="7C8F4DA0" w:rsidR="00206681" w:rsidRDefault="00206681" w:rsidP="00275EB6">
      <w:pPr>
        <w:pStyle w:val="13"/>
        <w:ind w:leftChars="50" w:left="420" w:hangingChars="100" w:hanging="280"/>
        <w:rPr>
          <w:ins w:id="7834" w:author="User" w:date="2021-09-14T13:21:00Z"/>
          <w:rFonts w:hint="eastAsia"/>
        </w:rPr>
      </w:pPr>
      <w:ins w:id="7835" w:author="User" w:date="2021-09-14T13:21:00Z">
        <w:r>
          <w:rPr>
            <w:rFonts w:hint="eastAsia"/>
          </w:rPr>
          <w:t>3.</w:t>
        </w:r>
        <w:r w:rsidRPr="00206681">
          <w:t xml:space="preserve"> </w:t>
        </w:r>
        <w:r>
          <w:t>針對遠距工作之連線應採適當之防護措施</w:t>
        </w:r>
        <w:r>
          <w:t>(</w:t>
        </w:r>
        <w:r>
          <w:t>並包含伺服器端之集中過濾</w:t>
        </w:r>
        <w:r>
          <w:t xml:space="preserve"> </w:t>
        </w:r>
        <w:r>
          <w:t>機制檢查使用者之授權</w:t>
        </w:r>
        <w:r>
          <w:t>)</w:t>
        </w:r>
        <w:r>
          <w:t>，並且記錄其登入情形</w:t>
        </w:r>
        <w:r>
          <w:rPr>
            <w:rFonts w:hint="eastAsia"/>
          </w:rPr>
          <w:t>。</w:t>
        </w:r>
      </w:ins>
    </w:p>
    <w:p w14:paraId="20A1F667" w14:textId="00FF99D0" w:rsidR="00206681" w:rsidRDefault="00206681" w:rsidP="00275EB6">
      <w:pPr>
        <w:pStyle w:val="13"/>
        <w:ind w:leftChars="50" w:left="420" w:hangingChars="100" w:hanging="280"/>
        <w:rPr>
          <w:ins w:id="7836" w:author="User" w:date="2021-09-14T13:22:00Z"/>
          <w:rFonts w:hint="eastAsia"/>
        </w:rPr>
      </w:pPr>
      <w:ins w:id="7837" w:author="User" w:date="2021-09-14T13:22:00Z">
        <w:r>
          <w:rPr>
            <w:rFonts w:hint="eastAsia"/>
            <w:lang w:val="en-US"/>
          </w:rPr>
          <w:t>(1)</w:t>
        </w:r>
        <w:r w:rsidRPr="00206681">
          <w:t xml:space="preserve"> </w:t>
        </w:r>
        <w:r>
          <w:t>提供適當通訊設備，並指定遠端存取之方式</w:t>
        </w:r>
        <w:r>
          <w:rPr>
            <w:rFonts w:hint="eastAsia"/>
          </w:rPr>
          <w:t>。</w:t>
        </w:r>
      </w:ins>
    </w:p>
    <w:p w14:paraId="68BC7875" w14:textId="538A2968" w:rsidR="00206681" w:rsidRDefault="00206681" w:rsidP="00275EB6">
      <w:pPr>
        <w:pStyle w:val="13"/>
        <w:ind w:leftChars="50" w:left="420" w:hangingChars="100" w:hanging="280"/>
        <w:rPr>
          <w:ins w:id="7838" w:author="User" w:date="2021-09-14T13:22:00Z"/>
          <w:rFonts w:hint="eastAsia"/>
        </w:rPr>
      </w:pPr>
      <w:ins w:id="7839" w:author="User" w:date="2021-09-14T13:22:00Z">
        <w:r>
          <w:rPr>
            <w:rFonts w:hint="eastAsia"/>
          </w:rPr>
          <w:t>(2)</w:t>
        </w:r>
        <w:r w:rsidRPr="00206681">
          <w:t xml:space="preserve"> </w:t>
        </w:r>
        <w:r>
          <w:t>提供虛擬桌面存取，以防止於私有設備上處理及儲存資訊</w:t>
        </w:r>
        <w:r>
          <w:rPr>
            <w:rFonts w:hint="eastAsia"/>
          </w:rPr>
          <w:t>。</w:t>
        </w:r>
      </w:ins>
    </w:p>
    <w:p w14:paraId="76635CC9" w14:textId="73809F55" w:rsidR="00206681" w:rsidRDefault="00206681" w:rsidP="00275EB6">
      <w:pPr>
        <w:pStyle w:val="13"/>
        <w:ind w:leftChars="50" w:left="420" w:hangingChars="100" w:hanging="280"/>
        <w:rPr>
          <w:ins w:id="7840" w:author="User" w:date="2021-09-14T13:22:00Z"/>
          <w:rFonts w:hint="eastAsia"/>
        </w:rPr>
      </w:pPr>
      <w:ins w:id="7841" w:author="User" w:date="2021-09-14T13:22:00Z">
        <w:r>
          <w:rPr>
            <w:rFonts w:hint="eastAsia"/>
          </w:rPr>
          <w:t>(3)</w:t>
        </w:r>
        <w:r w:rsidRPr="00206681">
          <w:t xml:space="preserve"> </w:t>
        </w:r>
        <w:r>
          <w:t>進行遠距工作時之安全監視</w:t>
        </w:r>
        <w:r>
          <w:rPr>
            <w:rFonts w:hint="eastAsia"/>
          </w:rPr>
          <w:t>。</w:t>
        </w:r>
      </w:ins>
    </w:p>
    <w:p w14:paraId="286D6F13" w14:textId="33F0BA5E" w:rsidR="00206681" w:rsidRDefault="00206681" w:rsidP="00275EB6">
      <w:pPr>
        <w:pStyle w:val="13"/>
        <w:ind w:leftChars="50" w:left="420" w:hangingChars="100" w:hanging="280"/>
        <w:rPr>
          <w:ins w:id="7842" w:author="User" w:date="2021-09-14T13:22:00Z"/>
          <w:rFonts w:hint="eastAsia"/>
        </w:rPr>
      </w:pPr>
      <w:ins w:id="7843" w:author="User" w:date="2021-09-14T13:22:00Z">
        <w:r>
          <w:rPr>
            <w:rFonts w:hint="eastAsia"/>
          </w:rPr>
          <w:t>(4)</w:t>
        </w:r>
        <w:r w:rsidRPr="00206681">
          <w:t xml:space="preserve"> </w:t>
        </w:r>
        <w:r>
          <w:t>遠距工作終止時之存取權限撤銷，並應返還相關設備</w:t>
        </w:r>
      </w:ins>
    </w:p>
    <w:p w14:paraId="1B98B92F" w14:textId="34E23DCE" w:rsidR="00206681" w:rsidRDefault="00206681" w:rsidP="00275EB6">
      <w:pPr>
        <w:pStyle w:val="13"/>
        <w:ind w:leftChars="50" w:left="420" w:hangingChars="100" w:hanging="280"/>
        <w:rPr>
          <w:ins w:id="7844" w:author="User" w:date="2021-09-14T13:23:00Z"/>
          <w:rFonts w:hint="eastAsia"/>
        </w:rPr>
      </w:pPr>
      <w:ins w:id="7845" w:author="User" w:date="2021-09-14T13:23:00Z">
        <w:r>
          <w:rPr>
            <w:rFonts w:hint="eastAsia"/>
            <w:lang w:val="en-US"/>
          </w:rPr>
          <w:t>(</w:t>
        </w:r>
        <w:r>
          <w:rPr>
            <w:rFonts w:hint="eastAsia"/>
            <w:lang w:val="en-US"/>
          </w:rPr>
          <w:t>三</w:t>
        </w:r>
        <w:r>
          <w:rPr>
            <w:rFonts w:hint="eastAsia"/>
            <w:lang w:val="en-US"/>
          </w:rPr>
          <w:t>)</w:t>
        </w:r>
        <w:r w:rsidRPr="00206681">
          <w:t xml:space="preserve"> </w:t>
        </w:r>
        <w:r>
          <w:t>電子郵件安全管</w:t>
        </w:r>
        <w:r>
          <w:rPr>
            <w:rFonts w:hint="eastAsia"/>
          </w:rPr>
          <w:t>理</w:t>
        </w:r>
      </w:ins>
    </w:p>
    <w:p w14:paraId="6669E21F" w14:textId="5E10C59A" w:rsidR="00206681" w:rsidRDefault="00206681" w:rsidP="00275EB6">
      <w:pPr>
        <w:pStyle w:val="13"/>
        <w:ind w:leftChars="50" w:left="420" w:hangingChars="100" w:hanging="280"/>
        <w:rPr>
          <w:ins w:id="7846" w:author="User" w:date="2021-09-14T13:24:00Z"/>
          <w:rFonts w:hint="eastAsia"/>
        </w:rPr>
      </w:pPr>
      <w:ins w:id="7847" w:author="User" w:date="2021-09-14T13:23:00Z">
        <w:r>
          <w:rPr>
            <w:rFonts w:hint="eastAsia"/>
          </w:rPr>
          <w:t>1.</w:t>
        </w:r>
        <w:r w:rsidRPr="00206681">
          <w:t xml:space="preserve"> </w:t>
        </w:r>
        <w:r>
          <w:t>本</w:t>
        </w:r>
        <w:r>
          <w:rPr>
            <w:rFonts w:hint="eastAsia"/>
          </w:rPr>
          <w:t>公司</w:t>
        </w:r>
        <w:r>
          <w:t>人員到職後應經申請方可使用電子郵件帳號，並應於人員離職後</w:t>
        </w:r>
        <w:r>
          <w:rPr>
            <w:rFonts w:hint="eastAsia"/>
          </w:rPr>
          <w:t>修改</w:t>
        </w:r>
        <w:r>
          <w:t>電子郵件帳號</w:t>
        </w:r>
        <w:r>
          <w:rPr>
            <w:rFonts w:hint="eastAsia"/>
          </w:rPr>
          <w:t>密碼等</w:t>
        </w:r>
        <w:r>
          <w:t>之使用</w:t>
        </w:r>
        <w:r>
          <w:rPr>
            <w:rFonts w:hint="eastAsia"/>
          </w:rPr>
          <w:t>，</w:t>
        </w:r>
        <w:r>
          <w:t>管理及使用規定如下</w:t>
        </w:r>
      </w:ins>
      <w:ins w:id="7848" w:author="User" w:date="2021-09-14T13:24:00Z">
        <w:r>
          <w:rPr>
            <w:rFonts w:hint="eastAsia"/>
          </w:rPr>
          <w:t>：</w:t>
        </w:r>
      </w:ins>
    </w:p>
    <w:p w14:paraId="44799EDB" w14:textId="4601E4E8" w:rsidR="00206681" w:rsidRDefault="00206681" w:rsidP="00275EB6">
      <w:pPr>
        <w:pStyle w:val="13"/>
        <w:ind w:leftChars="50" w:left="420" w:hangingChars="100" w:hanging="280"/>
        <w:rPr>
          <w:ins w:id="7849" w:author="User" w:date="2021-09-14T13:25:00Z"/>
          <w:rFonts w:hint="eastAsia"/>
        </w:rPr>
      </w:pPr>
      <w:ins w:id="7850" w:author="User" w:date="2021-09-14T13:24:00Z">
        <w:r>
          <w:rPr>
            <w:rFonts w:hint="eastAsia"/>
          </w:rPr>
          <w:t>(1)</w:t>
        </w:r>
      </w:ins>
      <w:ins w:id="7851" w:author="User" w:date="2021-09-14T13:25:00Z">
        <w:r w:rsidRPr="00206681">
          <w:t xml:space="preserve"> </w:t>
        </w:r>
        <w:r>
          <w:t>電子郵件系統管理人應定期清查電子郵件帳號</w:t>
        </w:r>
      </w:ins>
    </w:p>
    <w:p w14:paraId="51B77544" w14:textId="5A496EAB" w:rsidR="00206681" w:rsidRDefault="00206681" w:rsidP="00206681">
      <w:pPr>
        <w:pStyle w:val="13"/>
        <w:ind w:leftChars="50" w:left="560" w:hangingChars="150" w:hanging="420"/>
        <w:rPr>
          <w:ins w:id="7852" w:author="User" w:date="2021-09-14T13:25:00Z"/>
          <w:rFonts w:hint="eastAsia"/>
        </w:rPr>
      </w:pPr>
      <w:ins w:id="7853" w:author="User" w:date="2021-09-14T13:25:00Z">
        <w:r>
          <w:rPr>
            <w:rFonts w:hint="eastAsia"/>
          </w:rPr>
          <w:t>(2)</w:t>
        </w:r>
        <w:r w:rsidRPr="00206681">
          <w:t xml:space="preserve"> </w:t>
        </w:r>
        <w:r>
          <w:t>使用者使用電子郵件時應提高警覺，避免讀取來歷不明之郵件或含有巨集檔案之郵件，以防範社交工程攻擊</w:t>
        </w:r>
        <w:r>
          <w:rPr>
            <w:rFonts w:hint="eastAsia"/>
          </w:rPr>
          <w:t>。</w:t>
        </w:r>
      </w:ins>
    </w:p>
    <w:p w14:paraId="4E277B59" w14:textId="0A3CB281" w:rsidR="00206681" w:rsidRDefault="00206681" w:rsidP="00206681">
      <w:pPr>
        <w:pStyle w:val="13"/>
        <w:ind w:leftChars="50" w:left="560" w:hangingChars="150" w:hanging="420"/>
        <w:rPr>
          <w:ins w:id="7854" w:author="User" w:date="2021-09-14T13:25:00Z"/>
          <w:rFonts w:hint="eastAsia"/>
        </w:rPr>
      </w:pPr>
      <w:ins w:id="7855" w:author="User" w:date="2021-09-14T13:25:00Z">
        <w:r>
          <w:rPr>
            <w:rFonts w:hint="eastAsia"/>
          </w:rPr>
          <w:t>(3)</w:t>
        </w:r>
        <w:r w:rsidRPr="00206681">
          <w:t xml:space="preserve"> </w:t>
        </w:r>
        <w:r>
          <w:t>電子郵件傳送含有個人資料之信件應加密，原則不得以電子郵件</w:t>
        </w:r>
        <w:r>
          <w:t xml:space="preserve"> </w:t>
        </w:r>
        <w:r>
          <w:t>傳送機密性或敏感性之資料，如有業務需求者應依相關規定進行加</w:t>
        </w:r>
        <w:r>
          <w:t xml:space="preserve"> </w:t>
        </w:r>
        <w:r>
          <w:t>密或其他之防護措施</w:t>
        </w:r>
        <w:r>
          <w:rPr>
            <w:rFonts w:hint="eastAsia"/>
          </w:rPr>
          <w:t>。</w:t>
        </w:r>
      </w:ins>
    </w:p>
    <w:p w14:paraId="5598AA05" w14:textId="5912B45C" w:rsidR="00206681" w:rsidRDefault="00206681" w:rsidP="00206681">
      <w:pPr>
        <w:pStyle w:val="13"/>
        <w:ind w:leftChars="50" w:left="560" w:hangingChars="150" w:hanging="420"/>
        <w:rPr>
          <w:ins w:id="7856" w:author="User" w:date="2021-09-14T13:26:00Z"/>
          <w:rFonts w:hint="eastAsia"/>
        </w:rPr>
      </w:pPr>
      <w:ins w:id="7857" w:author="User" w:date="2021-09-14T13:25:00Z">
        <w:r>
          <w:rPr>
            <w:rFonts w:hint="eastAsia"/>
          </w:rPr>
          <w:t>(4)</w:t>
        </w:r>
      </w:ins>
      <w:ins w:id="7858" w:author="User" w:date="2021-09-14T13:26:00Z">
        <w:r w:rsidRPr="00206681">
          <w:t xml:space="preserve"> </w:t>
        </w:r>
        <w:r>
          <w:t>使用者不得利用</w:t>
        </w:r>
        <w:r>
          <w:rPr>
            <w:rFonts w:hint="eastAsia"/>
          </w:rPr>
          <w:t>公司</w:t>
        </w:r>
        <w:r>
          <w:t>所提供電子郵件服務從事侵害他人權益或違法之行為</w:t>
        </w:r>
        <w:r>
          <w:rPr>
            <w:rFonts w:hint="eastAsia"/>
          </w:rPr>
          <w:t>。</w:t>
        </w:r>
      </w:ins>
    </w:p>
    <w:p w14:paraId="3D9E1E30" w14:textId="6441EED6" w:rsidR="00206681" w:rsidRDefault="00206681" w:rsidP="00206681">
      <w:pPr>
        <w:pStyle w:val="13"/>
        <w:ind w:leftChars="50" w:left="560" w:hangingChars="150" w:hanging="420"/>
        <w:rPr>
          <w:ins w:id="7859" w:author="User" w:date="2021-09-14T13:26:00Z"/>
          <w:rFonts w:hint="eastAsia"/>
        </w:rPr>
      </w:pPr>
      <w:ins w:id="7860" w:author="User" w:date="2021-09-14T13:26:00Z">
        <w:r>
          <w:rPr>
            <w:rFonts w:hint="eastAsia"/>
          </w:rPr>
          <w:t>(5)</w:t>
        </w:r>
        <w:r w:rsidRPr="00206681">
          <w:t xml:space="preserve"> </w:t>
        </w:r>
        <w:r>
          <w:t>使用者應確保電子郵件傳送時之傳遞正確性</w:t>
        </w:r>
        <w:r>
          <w:rPr>
            <w:rFonts w:hint="eastAsia"/>
          </w:rPr>
          <w:t>。</w:t>
        </w:r>
      </w:ins>
    </w:p>
    <w:p w14:paraId="507482D9" w14:textId="09210268" w:rsidR="00206681" w:rsidRDefault="00206681" w:rsidP="00206681">
      <w:pPr>
        <w:pStyle w:val="13"/>
        <w:ind w:leftChars="50" w:left="560" w:hangingChars="150" w:hanging="420"/>
        <w:rPr>
          <w:ins w:id="7861" w:author="User" w:date="2021-09-14T13:26:00Z"/>
          <w:rFonts w:hint="eastAsia"/>
        </w:rPr>
      </w:pPr>
      <w:ins w:id="7862" w:author="User" w:date="2021-09-14T13:26:00Z">
        <w:r>
          <w:rPr>
            <w:rFonts w:hint="eastAsia"/>
          </w:rPr>
          <w:t>(6)</w:t>
        </w:r>
        <w:r w:rsidRPr="00206681">
          <w:t xml:space="preserve"> </w:t>
        </w:r>
        <w:r>
          <w:t>使用者使用電子郵件時，應注意電子簽章之要求事項</w:t>
        </w:r>
        <w:r>
          <w:rPr>
            <w:rFonts w:hint="eastAsia"/>
          </w:rPr>
          <w:t>。</w:t>
        </w:r>
      </w:ins>
    </w:p>
    <w:p w14:paraId="52660847" w14:textId="5B93A2AD" w:rsidR="00206681" w:rsidRDefault="00206681" w:rsidP="00206681">
      <w:pPr>
        <w:pStyle w:val="13"/>
        <w:ind w:leftChars="50" w:left="560" w:hangingChars="150" w:hanging="420"/>
        <w:rPr>
          <w:ins w:id="7863" w:author="User" w:date="2021-09-14T13:26:00Z"/>
          <w:rFonts w:hint="eastAsia"/>
        </w:rPr>
      </w:pPr>
      <w:ins w:id="7864" w:author="User" w:date="2021-09-14T13:26:00Z">
        <w:r>
          <w:rPr>
            <w:rFonts w:hint="eastAsia"/>
          </w:rPr>
          <w:t>(7)</w:t>
        </w:r>
        <w:r w:rsidRPr="00206681">
          <w:t xml:space="preserve"> </w:t>
        </w:r>
        <w:r>
          <w:t>電子郵件伺服器應設置防毒及過濾機制，並適時進行軟硬體之必要更新</w:t>
        </w:r>
        <w:r>
          <w:rPr>
            <w:rFonts w:hint="eastAsia"/>
          </w:rPr>
          <w:t>。</w:t>
        </w:r>
      </w:ins>
    </w:p>
    <w:p w14:paraId="49D49E70" w14:textId="13E7A7D2" w:rsidR="00206681" w:rsidRDefault="00206681" w:rsidP="00206681">
      <w:pPr>
        <w:pStyle w:val="13"/>
        <w:ind w:leftChars="50" w:left="560" w:hangingChars="150" w:hanging="420"/>
        <w:rPr>
          <w:ins w:id="7865" w:author="User" w:date="2021-09-14T13:27:00Z"/>
          <w:rFonts w:hint="eastAsia"/>
        </w:rPr>
      </w:pPr>
      <w:ins w:id="7866" w:author="User" w:date="2021-09-14T13:26:00Z">
        <w:r>
          <w:rPr>
            <w:rFonts w:hint="eastAsia"/>
          </w:rPr>
          <w:t>(</w:t>
        </w:r>
      </w:ins>
      <w:ins w:id="7867" w:author="User" w:date="2021-09-14T13:27:00Z">
        <w:r>
          <w:rPr>
            <w:rFonts w:hint="eastAsia"/>
          </w:rPr>
          <w:t>四</w:t>
        </w:r>
        <w:r>
          <w:rPr>
            <w:rFonts w:hint="eastAsia"/>
          </w:rPr>
          <w:t>)</w:t>
        </w:r>
        <w:r w:rsidRPr="00206681">
          <w:t xml:space="preserve"> </w:t>
        </w:r>
        <w:r>
          <w:t>確保實體與環境安全措施說明</w:t>
        </w:r>
        <w:r>
          <w:rPr>
            <w:rFonts w:hint="eastAsia"/>
          </w:rPr>
          <w:t>：</w:t>
        </w:r>
      </w:ins>
    </w:p>
    <w:p w14:paraId="391DD81D" w14:textId="79AA4C55" w:rsidR="00206681" w:rsidRDefault="00206681" w:rsidP="00206681">
      <w:pPr>
        <w:pStyle w:val="13"/>
        <w:ind w:leftChars="50" w:left="560" w:hangingChars="150" w:hanging="420"/>
        <w:rPr>
          <w:ins w:id="7868" w:author="User" w:date="2021-09-14T13:27:00Z"/>
          <w:rFonts w:hint="eastAsia"/>
        </w:rPr>
      </w:pPr>
      <w:ins w:id="7869" w:author="User" w:date="2021-09-14T13:27:00Z">
        <w:r>
          <w:rPr>
            <w:rFonts w:hint="eastAsia"/>
          </w:rPr>
          <w:t>1.</w:t>
        </w:r>
        <w:r w:rsidRPr="00206681">
          <w:t xml:space="preserve"> </w:t>
        </w:r>
        <w:r>
          <w:t>電腦機房之門禁管</w:t>
        </w:r>
        <w:r>
          <w:rPr>
            <w:rFonts w:hint="eastAsia"/>
          </w:rPr>
          <w:t>理</w:t>
        </w:r>
      </w:ins>
    </w:p>
    <w:p w14:paraId="153F5244" w14:textId="3C706149" w:rsidR="00206681" w:rsidRDefault="00206681" w:rsidP="00206681">
      <w:pPr>
        <w:pStyle w:val="13"/>
        <w:ind w:leftChars="50" w:left="560" w:hangingChars="150" w:hanging="420"/>
        <w:rPr>
          <w:ins w:id="7870" w:author="User" w:date="2021-09-14T13:25:00Z"/>
          <w:rFonts w:hint="eastAsia"/>
        </w:rPr>
      </w:pPr>
      <w:ins w:id="7871" w:author="User" w:date="2021-09-14T13:27:00Z">
        <w:r>
          <w:rPr>
            <w:rFonts w:hint="eastAsia"/>
          </w:rPr>
          <w:t>(1)</w:t>
        </w:r>
      </w:ins>
      <w:ins w:id="7872" w:author="User" w:date="2021-09-14T13:28:00Z">
        <w:r w:rsidR="00694DF2" w:rsidRPr="00694DF2">
          <w:t xml:space="preserve"> </w:t>
        </w:r>
        <w:r w:rsidR="00694DF2">
          <w:t>本</w:t>
        </w:r>
        <w:r w:rsidR="00694DF2">
          <w:rPr>
            <w:rFonts w:hint="eastAsia"/>
          </w:rPr>
          <w:t>公司</w:t>
        </w:r>
        <w:r w:rsidR="00694DF2">
          <w:t>之電腦機房，與非電信、傳播事業之設備或機房進行實體隔離，並具備獨立出入口。該出入口應設置全天候入侵告警與錄影監控之門禁安全管理系統，告警與錄影紀錄至少應保存</w:t>
        </w:r>
        <w:r w:rsidR="00694DF2">
          <w:rPr>
            <w:rFonts w:hint="eastAsia"/>
          </w:rPr>
          <w:t>一</w:t>
        </w:r>
        <w:r w:rsidR="00694DF2">
          <w:t>個月</w:t>
        </w:r>
        <w:r w:rsidR="00694DF2">
          <w:rPr>
            <w:rFonts w:hint="eastAsia"/>
          </w:rPr>
          <w:t>。</w:t>
        </w:r>
      </w:ins>
    </w:p>
    <w:p w14:paraId="5BD72F86" w14:textId="53AD5F49" w:rsidR="00694DF2" w:rsidRDefault="00206681" w:rsidP="00206681">
      <w:pPr>
        <w:pStyle w:val="13"/>
        <w:ind w:leftChars="50" w:left="560" w:hangingChars="150" w:hanging="420"/>
        <w:rPr>
          <w:ins w:id="7873" w:author="User" w:date="2021-09-14T13:28:00Z"/>
          <w:rFonts w:hint="eastAsia"/>
        </w:rPr>
      </w:pPr>
      <w:ins w:id="7874" w:author="User" w:date="2021-09-14T13:28:00Z">
        <w:r>
          <w:rPr>
            <w:rFonts w:hint="eastAsia"/>
          </w:rPr>
          <w:t>(2)</w:t>
        </w:r>
        <w:r w:rsidR="00694DF2" w:rsidRPr="00694DF2">
          <w:t xml:space="preserve"> </w:t>
        </w:r>
        <w:r w:rsidR="00694DF2">
          <w:t>本</w:t>
        </w:r>
        <w:r w:rsidR="00694DF2">
          <w:rPr>
            <w:rFonts w:hint="eastAsia"/>
          </w:rPr>
          <w:t>公司</w:t>
        </w:r>
        <w:r w:rsidR="00694DF2">
          <w:t>之資料中心及電腦機房，除設置、維護、監督或其他營運必要之目的外，禁止任何人進入</w:t>
        </w:r>
        <w:r w:rsidR="00694DF2">
          <w:rPr>
            <w:rFonts w:hint="eastAsia"/>
          </w:rPr>
          <w:t>。</w:t>
        </w:r>
      </w:ins>
    </w:p>
    <w:p w14:paraId="223FFA9A" w14:textId="7A0C3F7C" w:rsidR="00206681" w:rsidRDefault="00694DF2">
      <w:pPr>
        <w:pStyle w:val="13"/>
        <w:ind w:leftChars="50" w:left="560" w:hangingChars="150" w:hanging="420"/>
        <w:rPr>
          <w:ins w:id="7875" w:author="User" w:date="2021-09-14T13:24:00Z"/>
          <w:rFonts w:hint="eastAsia"/>
        </w:rPr>
        <w:pPrChange w:id="7876" w:author="User" w:date="2021-09-14T13:25:00Z">
          <w:pPr>
            <w:pStyle w:val="13"/>
            <w:ind w:leftChars="50" w:left="420" w:hangingChars="100" w:hanging="280"/>
          </w:pPr>
        </w:pPrChange>
      </w:pPr>
      <w:ins w:id="7877" w:author="User" w:date="2021-09-14T13:28:00Z">
        <w:r>
          <w:rPr>
            <w:rFonts w:hint="eastAsia"/>
          </w:rPr>
          <w:t>(3)</w:t>
        </w:r>
        <w:r w:rsidRPr="00694DF2">
          <w:t xml:space="preserve"> </w:t>
        </w:r>
        <w:r>
          <w:t>其他</w:t>
        </w:r>
        <w:r>
          <w:rPr>
            <w:rFonts w:hint="eastAsia"/>
          </w:rPr>
          <w:t>公司</w:t>
        </w:r>
        <w:r>
          <w:t>人員或來訪人員應申請及授權後方可進入資料中心及電腦機房</w:t>
        </w:r>
        <w:r>
          <w:rPr>
            <w:rFonts w:hint="eastAsia"/>
          </w:rPr>
          <w:t>。</w:t>
        </w:r>
      </w:ins>
    </w:p>
    <w:p w14:paraId="78573B69" w14:textId="027ADCC1" w:rsidR="00206681" w:rsidRDefault="00206681" w:rsidP="00275EB6">
      <w:pPr>
        <w:pStyle w:val="13"/>
        <w:ind w:leftChars="50" w:left="420" w:hangingChars="100" w:hanging="280"/>
        <w:rPr>
          <w:ins w:id="7878" w:author="User" w:date="2021-09-14T13:29:00Z"/>
          <w:rFonts w:hint="eastAsia"/>
        </w:rPr>
      </w:pPr>
      <w:ins w:id="7879" w:author="User" w:date="2021-09-14T13:24:00Z">
        <w:r>
          <w:rPr>
            <w:rFonts w:hint="eastAsia"/>
          </w:rPr>
          <w:t>2.</w:t>
        </w:r>
      </w:ins>
      <w:ins w:id="7880" w:author="User" w:date="2021-09-14T13:28:00Z">
        <w:r w:rsidR="00694DF2" w:rsidRPr="00694DF2">
          <w:t xml:space="preserve"> </w:t>
        </w:r>
        <w:r w:rsidR="00694DF2">
          <w:t>資料中心及電腦機房之環境控制</w:t>
        </w:r>
      </w:ins>
    </w:p>
    <w:p w14:paraId="3E737C27" w14:textId="2056DD55" w:rsidR="00694DF2" w:rsidRDefault="00694DF2">
      <w:pPr>
        <w:pStyle w:val="13"/>
        <w:ind w:leftChars="50" w:left="560" w:hangingChars="150" w:hanging="420"/>
        <w:rPr>
          <w:ins w:id="7881" w:author="User" w:date="2021-09-14T13:29:00Z"/>
          <w:rFonts w:hint="eastAsia"/>
        </w:rPr>
        <w:pPrChange w:id="7882" w:author="User" w:date="2021-09-14T13:31:00Z">
          <w:pPr>
            <w:pStyle w:val="13"/>
            <w:ind w:leftChars="50" w:left="420" w:hangingChars="100" w:hanging="280"/>
          </w:pPr>
        </w:pPrChange>
      </w:pPr>
      <w:ins w:id="7883" w:author="User" w:date="2021-09-14T13:29:00Z">
        <w:r>
          <w:rPr>
            <w:rFonts w:hint="eastAsia"/>
          </w:rPr>
          <w:t>(1)</w:t>
        </w:r>
        <w:r w:rsidRPr="00694DF2">
          <w:t xml:space="preserve"> </w:t>
        </w:r>
        <w:r>
          <w:t>電腦機房之空調、電力應建立備援措施</w:t>
        </w:r>
        <w:r>
          <w:rPr>
            <w:rFonts w:hint="eastAsia"/>
          </w:rPr>
          <w:t>。</w:t>
        </w:r>
      </w:ins>
    </w:p>
    <w:p w14:paraId="1544FEA7" w14:textId="5C8305F5" w:rsidR="00694DF2" w:rsidRDefault="00694DF2">
      <w:pPr>
        <w:pStyle w:val="13"/>
        <w:ind w:leftChars="50" w:left="560" w:hangingChars="150" w:hanging="420"/>
        <w:rPr>
          <w:ins w:id="7884" w:author="User" w:date="2021-09-14T13:29:00Z"/>
          <w:rFonts w:hint="eastAsia"/>
        </w:rPr>
        <w:pPrChange w:id="7885" w:author="User" w:date="2021-09-14T13:31:00Z">
          <w:pPr>
            <w:pStyle w:val="13"/>
            <w:ind w:leftChars="50" w:left="420" w:hangingChars="100" w:hanging="280"/>
          </w:pPr>
        </w:pPrChange>
      </w:pPr>
      <w:ins w:id="7886" w:author="User" w:date="2021-09-14T13:29:00Z">
        <w:r>
          <w:rPr>
            <w:rFonts w:hint="eastAsia"/>
          </w:rPr>
          <w:t>(2)</w:t>
        </w:r>
      </w:ins>
      <w:ins w:id="7887" w:author="User" w:date="2021-09-14T13:30:00Z">
        <w:r w:rsidRPr="00694DF2">
          <w:t xml:space="preserve"> </w:t>
        </w:r>
        <w:r>
          <w:t>電腦機房之溫濕度管控範圍為</w:t>
        </w:r>
        <w:r>
          <w:rPr>
            <w:rFonts w:hint="eastAsia"/>
          </w:rPr>
          <w:t>攝式</w:t>
        </w:r>
        <w:r>
          <w:rPr>
            <w:rFonts w:hint="eastAsia"/>
          </w:rPr>
          <w:t xml:space="preserve"> </w:t>
        </w:r>
        <w:r>
          <w:t>24</w:t>
        </w:r>
        <w:r>
          <w:rPr>
            <w:rFonts w:hint="eastAsia"/>
          </w:rPr>
          <w:t>度至</w:t>
        </w:r>
        <w:r>
          <w:rPr>
            <w:rFonts w:hint="eastAsia"/>
          </w:rPr>
          <w:t>2</w:t>
        </w:r>
        <w:r>
          <w:t>8</w:t>
        </w:r>
        <w:r>
          <w:rPr>
            <w:rFonts w:hint="eastAsia"/>
          </w:rPr>
          <w:t>度之間。</w:t>
        </w:r>
      </w:ins>
    </w:p>
    <w:p w14:paraId="309AC5CF" w14:textId="027E8140" w:rsidR="00694DF2" w:rsidRDefault="00694DF2">
      <w:pPr>
        <w:pStyle w:val="13"/>
        <w:ind w:leftChars="50" w:left="560" w:hangingChars="150" w:hanging="420"/>
        <w:rPr>
          <w:ins w:id="7888" w:author="User" w:date="2021-09-14T13:31:00Z"/>
          <w:rFonts w:hint="eastAsia"/>
        </w:rPr>
        <w:pPrChange w:id="7889" w:author="User" w:date="2021-09-14T13:31:00Z">
          <w:pPr>
            <w:pStyle w:val="13"/>
            <w:ind w:leftChars="50" w:left="420" w:hangingChars="100" w:hanging="280"/>
          </w:pPr>
        </w:pPrChange>
      </w:pPr>
      <w:ins w:id="7890" w:author="User" w:date="2021-09-14T13:29:00Z">
        <w:r>
          <w:rPr>
            <w:rFonts w:hint="eastAsia"/>
          </w:rPr>
          <w:t>(3)</w:t>
        </w:r>
      </w:ins>
      <w:ins w:id="7891" w:author="User" w:date="2021-09-14T13:31:00Z">
        <w:r w:rsidRPr="00694DF2">
          <w:t xml:space="preserve"> </w:t>
        </w:r>
        <w:r>
          <w:t>電腦機房應安裝之安全偵測及防護措施，包括熱度及煙霧偵測設備、火災警報設備、溫濕度監控設備、漏水偵測設備、入侵者偵測系統，以減少環境不安全引發之危險</w:t>
        </w:r>
        <w:r>
          <w:rPr>
            <w:rFonts w:hint="eastAsia"/>
          </w:rPr>
          <w:t>。</w:t>
        </w:r>
      </w:ins>
    </w:p>
    <w:p w14:paraId="4A311F7C" w14:textId="5F497962" w:rsidR="00694DF2" w:rsidRDefault="00694DF2">
      <w:pPr>
        <w:pStyle w:val="13"/>
        <w:ind w:leftChars="50" w:left="560" w:hangingChars="150" w:hanging="420"/>
        <w:rPr>
          <w:ins w:id="7892" w:author="User" w:date="2021-09-14T13:24:00Z"/>
          <w:rFonts w:hint="eastAsia"/>
        </w:rPr>
        <w:pPrChange w:id="7893" w:author="User" w:date="2021-09-14T13:31:00Z">
          <w:pPr>
            <w:pStyle w:val="13"/>
            <w:ind w:leftChars="50" w:left="420" w:hangingChars="100" w:hanging="280"/>
          </w:pPr>
        </w:pPrChange>
      </w:pPr>
      <w:ins w:id="7894" w:author="User" w:date="2021-09-14T13:31:00Z">
        <w:r>
          <w:rPr>
            <w:rFonts w:hint="eastAsia"/>
          </w:rPr>
          <w:t>(4)</w:t>
        </w:r>
        <w:r w:rsidRPr="00694DF2">
          <w:t xml:space="preserve"> </w:t>
        </w:r>
        <w:r>
          <w:t>各項安全設備應定期執行檢查、維修，並應定時針對設備之管理者進行適當之安全設備使用訓練</w:t>
        </w:r>
        <w:r>
          <w:rPr>
            <w:rFonts w:hint="eastAsia"/>
          </w:rPr>
          <w:t>。</w:t>
        </w:r>
      </w:ins>
    </w:p>
    <w:p w14:paraId="76D67012" w14:textId="026596B8" w:rsidR="00206681" w:rsidRDefault="00206681" w:rsidP="00275EB6">
      <w:pPr>
        <w:pStyle w:val="13"/>
        <w:ind w:leftChars="50" w:left="420" w:hangingChars="100" w:hanging="280"/>
        <w:rPr>
          <w:ins w:id="7895" w:author="User" w:date="2021-09-14T13:32:00Z"/>
          <w:rFonts w:hint="eastAsia"/>
        </w:rPr>
      </w:pPr>
      <w:ins w:id="7896" w:author="User" w:date="2021-09-14T13:24:00Z">
        <w:r>
          <w:rPr>
            <w:rFonts w:hint="eastAsia"/>
          </w:rPr>
          <w:t>3.</w:t>
        </w:r>
      </w:ins>
      <w:ins w:id="7897" w:author="User" w:date="2021-09-14T13:31:00Z">
        <w:r w:rsidR="00694DF2">
          <w:t xml:space="preserve"> </w:t>
        </w:r>
        <w:r w:rsidR="00694DF2">
          <w:t>辦公室區域之實體與環境安全措</w:t>
        </w:r>
      </w:ins>
      <w:ins w:id="7898" w:author="User" w:date="2021-09-14T13:32:00Z">
        <w:r w:rsidR="00694DF2">
          <w:rPr>
            <w:rFonts w:hint="eastAsia"/>
          </w:rPr>
          <w:t>施</w:t>
        </w:r>
      </w:ins>
    </w:p>
    <w:p w14:paraId="37042596" w14:textId="77777777" w:rsidR="00694DF2" w:rsidRDefault="00694DF2" w:rsidP="00694DF2">
      <w:pPr>
        <w:pStyle w:val="13"/>
        <w:ind w:leftChars="50" w:left="560" w:hangingChars="150" w:hanging="420"/>
        <w:rPr>
          <w:ins w:id="7899" w:author="User" w:date="2021-09-14T13:33:00Z"/>
          <w:rFonts w:hint="eastAsia"/>
        </w:rPr>
      </w:pPr>
      <w:ins w:id="7900" w:author="User" w:date="2021-09-14T13:33:00Z">
        <w:r>
          <w:rPr>
            <w:rFonts w:hint="eastAsia"/>
          </w:rPr>
          <w:t>(1)</w:t>
        </w:r>
        <w:r w:rsidRPr="00694DF2">
          <w:t xml:space="preserve"> </w:t>
        </w:r>
        <w:r>
          <w:t>應考量採用辦公桌面的淨空政策，以減少文件及可移除式媒體等在辦公時間之外遭未被授權的人員取用、遺失或是被破壞的機會</w:t>
        </w:r>
        <w:r>
          <w:rPr>
            <w:rFonts w:hint="eastAsia"/>
          </w:rPr>
          <w:t>。</w:t>
        </w:r>
      </w:ins>
    </w:p>
    <w:p w14:paraId="2DD69DFE" w14:textId="77777777" w:rsidR="00694DF2" w:rsidRDefault="00694DF2" w:rsidP="00694DF2">
      <w:pPr>
        <w:pStyle w:val="13"/>
        <w:ind w:leftChars="50" w:left="560" w:hangingChars="150" w:hanging="420"/>
        <w:rPr>
          <w:ins w:id="7901" w:author="User" w:date="2021-09-14T13:33:00Z"/>
          <w:rFonts w:hint="eastAsia"/>
        </w:rPr>
      </w:pPr>
      <w:ins w:id="7902" w:author="User" w:date="2021-09-14T13:33:00Z">
        <w:r>
          <w:rPr>
            <w:rFonts w:hint="eastAsia"/>
          </w:rPr>
          <w:t>(2)</w:t>
        </w:r>
        <w:r w:rsidRPr="00694DF2">
          <w:t xml:space="preserve"> </w:t>
        </w:r>
        <w:r>
          <w:t>文件及可移除式媒體在不使用或不上班時，應存放在櫃子內</w:t>
        </w:r>
        <w:r>
          <w:rPr>
            <w:rFonts w:hint="eastAsia"/>
          </w:rPr>
          <w:t>。</w:t>
        </w:r>
      </w:ins>
    </w:p>
    <w:p w14:paraId="71804637" w14:textId="41D64D2E" w:rsidR="00694DF2" w:rsidRDefault="00694DF2" w:rsidP="00694DF2">
      <w:pPr>
        <w:pStyle w:val="13"/>
        <w:ind w:leftChars="50" w:left="560" w:hangingChars="150" w:hanging="420"/>
        <w:rPr>
          <w:ins w:id="7903" w:author="User" w:date="2021-09-14T13:33:00Z"/>
          <w:rFonts w:hint="eastAsia"/>
        </w:rPr>
      </w:pPr>
      <w:ins w:id="7904" w:author="User" w:date="2021-09-14T13:33:00Z">
        <w:r>
          <w:rPr>
            <w:rFonts w:hint="eastAsia"/>
          </w:rPr>
          <w:t>(3)</w:t>
        </w:r>
      </w:ins>
      <w:ins w:id="7905" w:author="User" w:date="2021-09-14T13:34:00Z">
        <w:r w:rsidRPr="00694DF2">
          <w:t xml:space="preserve"> </w:t>
        </w:r>
        <w:r>
          <w:t>機密性及敏感性資訊，不使用或下班時應該上鎖</w:t>
        </w:r>
        <w:r>
          <w:rPr>
            <w:rFonts w:hint="eastAsia"/>
          </w:rPr>
          <w:t>。</w:t>
        </w:r>
      </w:ins>
    </w:p>
    <w:p w14:paraId="43445A65" w14:textId="242ADADE" w:rsidR="00694DF2" w:rsidRDefault="00694DF2" w:rsidP="00694DF2">
      <w:pPr>
        <w:pStyle w:val="13"/>
        <w:ind w:leftChars="50" w:left="560" w:hangingChars="150" w:hanging="420"/>
        <w:rPr>
          <w:ins w:id="7906" w:author="User" w:date="2021-09-14T13:34:00Z"/>
          <w:rFonts w:hint="eastAsia"/>
        </w:rPr>
      </w:pPr>
      <w:ins w:id="7907" w:author="User" w:date="2021-09-14T13:33:00Z">
        <w:r>
          <w:rPr>
            <w:rFonts w:hint="eastAsia"/>
          </w:rPr>
          <w:t>(4)</w:t>
        </w:r>
      </w:ins>
      <w:ins w:id="7908" w:author="User" w:date="2021-09-14T13:34:00Z">
        <w:r w:rsidRPr="00694DF2">
          <w:t xml:space="preserve"> </w:t>
        </w:r>
        <w:r>
          <w:t>機密資訊或處理機密資訊之資通系統應避免存放或設置於公眾可接觸之場域</w:t>
        </w:r>
        <w:r>
          <w:rPr>
            <w:rFonts w:hint="eastAsia"/>
          </w:rPr>
          <w:t>。</w:t>
        </w:r>
      </w:ins>
    </w:p>
    <w:p w14:paraId="1B1B41CE" w14:textId="71EC85FC" w:rsidR="00694DF2" w:rsidRDefault="00694DF2" w:rsidP="00694DF2">
      <w:pPr>
        <w:pStyle w:val="13"/>
        <w:ind w:leftChars="50" w:left="560" w:hangingChars="150" w:hanging="420"/>
        <w:rPr>
          <w:ins w:id="7909" w:author="User" w:date="2021-09-14T13:34:00Z"/>
          <w:rFonts w:hint="eastAsia"/>
        </w:rPr>
      </w:pPr>
      <w:ins w:id="7910" w:author="User" w:date="2021-09-14T13:34:00Z">
        <w:r>
          <w:rPr>
            <w:rFonts w:hint="eastAsia"/>
          </w:rPr>
          <w:t>(5)</w:t>
        </w:r>
        <w:r w:rsidRPr="00694DF2">
          <w:t xml:space="preserve"> </w:t>
        </w:r>
        <w:r>
          <w:t>顯示存放機密資訊或具處理機密資訊之資通系統地點之通訊錄及內部人員電話簿，不宜讓未經授權者輕易取得</w:t>
        </w:r>
        <w:r>
          <w:rPr>
            <w:rFonts w:hint="eastAsia"/>
          </w:rPr>
          <w:t>。</w:t>
        </w:r>
      </w:ins>
    </w:p>
    <w:p w14:paraId="5A6CBD99" w14:textId="77777777" w:rsidR="00694DF2" w:rsidRDefault="00694DF2" w:rsidP="00694DF2">
      <w:pPr>
        <w:pStyle w:val="13"/>
        <w:ind w:leftChars="50" w:left="560" w:hangingChars="150" w:hanging="420"/>
        <w:rPr>
          <w:ins w:id="7911" w:author="User" w:date="2021-09-14T13:35:00Z"/>
          <w:rFonts w:hint="eastAsia"/>
          <w:lang w:val="en-US"/>
        </w:rPr>
      </w:pPr>
      <w:ins w:id="7912" w:author="User" w:date="2021-09-14T13:34:00Z">
        <w:r>
          <w:rPr>
            <w:rFonts w:hint="eastAsia"/>
          </w:rPr>
          <w:t>(6)</w:t>
        </w:r>
        <w:r w:rsidRPr="00694DF2">
          <w:t xml:space="preserve"> </w:t>
        </w:r>
        <w:r>
          <w:t>資訊或資通系統相關設備，未經管理人授權，不得被帶離辦公室</w:t>
        </w:r>
        <w:r>
          <w:rPr>
            <w:rFonts w:hint="eastAsia"/>
          </w:rPr>
          <w:t>。</w:t>
        </w:r>
      </w:ins>
    </w:p>
    <w:p w14:paraId="4E6306FA" w14:textId="7F4D92D2" w:rsidR="00694DF2" w:rsidRDefault="00694DF2" w:rsidP="00694DF2">
      <w:pPr>
        <w:pStyle w:val="13"/>
        <w:ind w:leftChars="50" w:left="560" w:hangingChars="150" w:hanging="420"/>
        <w:rPr>
          <w:ins w:id="7913" w:author="User" w:date="2021-09-14T13:35:00Z"/>
          <w:rFonts w:hint="eastAsia"/>
        </w:rPr>
      </w:pPr>
      <w:ins w:id="7914" w:author="User" w:date="2021-09-14T13:35:00Z">
        <w:r>
          <w:rPr>
            <w:rFonts w:hint="eastAsia"/>
          </w:rPr>
          <w:t>(</w:t>
        </w:r>
        <w:r>
          <w:rPr>
            <w:rFonts w:hint="eastAsia"/>
          </w:rPr>
          <w:t>五</w:t>
        </w:r>
        <w:r>
          <w:rPr>
            <w:rFonts w:hint="eastAsia"/>
          </w:rPr>
          <w:t>)</w:t>
        </w:r>
        <w:r w:rsidRPr="00694DF2">
          <w:t xml:space="preserve"> </w:t>
        </w:r>
        <w:r>
          <w:t>資料備</w:t>
        </w:r>
        <w:r>
          <w:rPr>
            <w:rFonts w:hint="eastAsia"/>
          </w:rPr>
          <w:t>份</w:t>
        </w:r>
      </w:ins>
    </w:p>
    <w:p w14:paraId="3D17F5A4" w14:textId="369A4B49" w:rsidR="00694DF2" w:rsidRDefault="00694DF2" w:rsidP="00694DF2">
      <w:pPr>
        <w:pStyle w:val="13"/>
        <w:ind w:leftChars="50" w:left="420" w:hangingChars="100" w:hanging="280"/>
        <w:rPr>
          <w:ins w:id="7915" w:author="User" w:date="2021-09-14T13:36:00Z"/>
          <w:rFonts w:hint="eastAsia"/>
        </w:rPr>
      </w:pPr>
      <w:ins w:id="7916" w:author="User" w:date="2021-09-14T13:36:00Z">
        <w:r>
          <w:rPr>
            <w:rFonts w:hint="eastAsia"/>
          </w:rPr>
          <w:t>1.</w:t>
        </w:r>
        <w:r w:rsidRPr="00694DF2">
          <w:t xml:space="preserve"> </w:t>
        </w:r>
        <w:r>
          <w:t>重要資料及核心資通系統應進行資料備份，其備份之頻率應滿足復原時間點目標之要求</w:t>
        </w:r>
        <w:r>
          <w:rPr>
            <w:rFonts w:hint="eastAsia"/>
          </w:rPr>
          <w:t>。</w:t>
        </w:r>
      </w:ins>
    </w:p>
    <w:p w14:paraId="5846F5BA" w14:textId="06AF385E" w:rsidR="00694DF2" w:rsidRDefault="00694DF2" w:rsidP="00694DF2">
      <w:pPr>
        <w:pStyle w:val="13"/>
        <w:ind w:leftChars="50" w:left="420" w:hangingChars="100" w:hanging="280"/>
        <w:rPr>
          <w:ins w:id="7917" w:author="User" w:date="2021-09-14T13:36:00Z"/>
          <w:rFonts w:hint="eastAsia"/>
        </w:rPr>
      </w:pPr>
      <w:ins w:id="7918" w:author="User" w:date="2021-09-14T13:36:00Z">
        <w:r>
          <w:rPr>
            <w:rFonts w:hint="eastAsia"/>
          </w:rPr>
          <w:t>2.</w:t>
        </w:r>
        <w:r w:rsidRPr="00694DF2">
          <w:t xml:space="preserve"> </w:t>
        </w:r>
        <w:r>
          <w:t>本</w:t>
        </w:r>
        <w:r>
          <w:rPr>
            <w:rFonts w:hint="eastAsia"/>
          </w:rPr>
          <w:t>公司</w:t>
        </w:r>
        <w:r>
          <w:t>每</w:t>
        </w:r>
        <w:r>
          <w:rPr>
            <w:rFonts w:hint="eastAsia"/>
          </w:rPr>
          <w:t>月</w:t>
        </w:r>
        <w:r>
          <w:t>確認核心資通系統資料備份之有效性。且測試該等資料備份時，宜於專屬之測試系統上執行，而非直接於覆寫回原資通系統</w:t>
        </w:r>
        <w:r>
          <w:rPr>
            <w:rFonts w:hint="eastAsia"/>
          </w:rPr>
          <w:t>。</w:t>
        </w:r>
      </w:ins>
    </w:p>
    <w:p w14:paraId="0B12120B" w14:textId="01399CEB" w:rsidR="00694DF2" w:rsidRDefault="00694DF2">
      <w:pPr>
        <w:pStyle w:val="13"/>
        <w:ind w:leftChars="50" w:left="420" w:hangingChars="100" w:hanging="280"/>
        <w:rPr>
          <w:ins w:id="7919" w:author="User" w:date="2021-09-14T13:35:00Z"/>
          <w:rFonts w:hint="eastAsia"/>
        </w:rPr>
        <w:pPrChange w:id="7920" w:author="User" w:date="2021-09-14T13:36:00Z">
          <w:pPr>
            <w:pStyle w:val="13"/>
            <w:ind w:leftChars="50" w:left="560" w:hangingChars="150" w:hanging="420"/>
          </w:pPr>
        </w:pPrChange>
      </w:pPr>
      <w:ins w:id="7921" w:author="User" w:date="2021-09-14T13:36:00Z">
        <w:r>
          <w:rPr>
            <w:rFonts w:hint="eastAsia"/>
          </w:rPr>
          <w:t>3.</w:t>
        </w:r>
        <w:r w:rsidRPr="00694DF2">
          <w:t xml:space="preserve"> </w:t>
        </w:r>
        <w:r>
          <w:t>敏感或機密性資訊之備份應加密保護</w:t>
        </w:r>
        <w:r>
          <w:rPr>
            <w:rFonts w:hint="eastAsia"/>
          </w:rPr>
          <w:t>。</w:t>
        </w:r>
      </w:ins>
    </w:p>
    <w:p w14:paraId="7552360B" w14:textId="3CA02236" w:rsidR="00694DF2" w:rsidRDefault="00694DF2" w:rsidP="00694DF2">
      <w:pPr>
        <w:pStyle w:val="13"/>
        <w:ind w:leftChars="50" w:left="560" w:hangingChars="150" w:hanging="420"/>
        <w:rPr>
          <w:ins w:id="7922" w:author="User" w:date="2021-09-14T13:37:00Z"/>
          <w:rFonts w:hint="eastAsia"/>
        </w:rPr>
      </w:pPr>
      <w:ins w:id="7923" w:author="User" w:date="2021-09-14T13:36:00Z">
        <w:r>
          <w:rPr>
            <w:rFonts w:hint="eastAsia"/>
          </w:rPr>
          <w:t>(</w:t>
        </w:r>
        <w:r>
          <w:rPr>
            <w:rFonts w:hint="eastAsia"/>
          </w:rPr>
          <w:t>六</w:t>
        </w:r>
      </w:ins>
      <w:ins w:id="7924" w:author="User" w:date="2021-09-14T13:37:00Z">
        <w:r>
          <w:rPr>
            <w:rFonts w:hint="eastAsia"/>
          </w:rPr>
          <w:t>)</w:t>
        </w:r>
        <w:r w:rsidRPr="00694DF2">
          <w:t xml:space="preserve"> </w:t>
        </w:r>
        <w:r>
          <w:t>媒體防護措</w:t>
        </w:r>
        <w:r>
          <w:rPr>
            <w:rFonts w:hint="eastAsia"/>
          </w:rPr>
          <w:t>施</w:t>
        </w:r>
      </w:ins>
    </w:p>
    <w:p w14:paraId="664D4948" w14:textId="443EFF3F" w:rsidR="00694DF2" w:rsidRDefault="00694DF2" w:rsidP="00694DF2">
      <w:pPr>
        <w:pStyle w:val="13"/>
        <w:ind w:leftChars="50" w:left="420" w:hangingChars="100" w:hanging="280"/>
        <w:rPr>
          <w:ins w:id="7925" w:author="User" w:date="2021-09-14T13:37:00Z"/>
          <w:rFonts w:hint="eastAsia"/>
        </w:rPr>
      </w:pPr>
      <w:ins w:id="7926" w:author="User" w:date="2021-09-14T13:37:00Z">
        <w:r>
          <w:rPr>
            <w:rFonts w:hint="eastAsia"/>
          </w:rPr>
          <w:t>1.</w:t>
        </w:r>
        <w:r w:rsidRPr="00694DF2">
          <w:t xml:space="preserve"> </w:t>
        </w:r>
        <w:r>
          <w:t>使用隨身碟或磁片等存放資料時，具機密性、敏感性之資料應與一般資料分開儲存，不得混用並妥善保管</w:t>
        </w:r>
        <w:r>
          <w:rPr>
            <w:rFonts w:hint="eastAsia"/>
          </w:rPr>
          <w:t>。</w:t>
        </w:r>
      </w:ins>
    </w:p>
    <w:p w14:paraId="3FD2F1B3" w14:textId="2BBFA0A4" w:rsidR="00694DF2" w:rsidRDefault="00694DF2" w:rsidP="00694DF2">
      <w:pPr>
        <w:pStyle w:val="13"/>
        <w:ind w:leftChars="50" w:left="420" w:hangingChars="100" w:hanging="280"/>
        <w:rPr>
          <w:ins w:id="7927" w:author="User" w:date="2021-09-14T13:37:00Z"/>
          <w:rFonts w:hint="eastAsia"/>
        </w:rPr>
      </w:pPr>
      <w:ins w:id="7928" w:author="User" w:date="2021-09-14T13:37:00Z">
        <w:r>
          <w:rPr>
            <w:rFonts w:hint="eastAsia"/>
          </w:rPr>
          <w:t>2.</w:t>
        </w:r>
        <w:r w:rsidRPr="00694DF2">
          <w:t xml:space="preserve"> </w:t>
        </w:r>
        <w:r>
          <w:t>資訊如以實體儲存媒體方式傳送，應留意實體儲存媒體之包裝，選擇適當人員進行傳送，並應保留傳送及簽收之記錄</w:t>
        </w:r>
        <w:r>
          <w:rPr>
            <w:rFonts w:hint="eastAsia"/>
          </w:rPr>
          <w:t>。</w:t>
        </w:r>
      </w:ins>
    </w:p>
    <w:p w14:paraId="71827404" w14:textId="0FDBE2BE" w:rsidR="00694DF2" w:rsidRDefault="00694DF2" w:rsidP="00694DF2">
      <w:pPr>
        <w:pStyle w:val="13"/>
        <w:ind w:leftChars="50" w:left="420" w:hangingChars="100" w:hanging="280"/>
        <w:rPr>
          <w:ins w:id="7929" w:author="User" w:date="2021-09-14T13:37:00Z"/>
          <w:rFonts w:hint="eastAsia"/>
        </w:rPr>
      </w:pPr>
      <w:ins w:id="7930" w:author="User" w:date="2021-09-14T13:37:00Z">
        <w:r>
          <w:rPr>
            <w:rFonts w:hint="eastAsia"/>
          </w:rPr>
          <w:t>3.</w:t>
        </w:r>
        <w:r w:rsidRPr="00694DF2">
          <w:t xml:space="preserve"> </w:t>
        </w:r>
        <w:r>
          <w:t>對機密與敏感性資料之儲存媒體實施防護措施，包含機密與敏感之紙本，應保存於上鎖之櫃子，且需由專人管理鑰匙</w:t>
        </w:r>
        <w:r>
          <w:rPr>
            <w:rFonts w:hint="eastAsia"/>
          </w:rPr>
          <w:t>。</w:t>
        </w:r>
      </w:ins>
    </w:p>
    <w:p w14:paraId="0196399E" w14:textId="582846E3" w:rsidR="00694DF2" w:rsidRDefault="00694DF2" w:rsidP="00694DF2">
      <w:pPr>
        <w:pStyle w:val="13"/>
        <w:ind w:leftChars="50" w:left="420" w:hangingChars="100" w:hanging="280"/>
        <w:rPr>
          <w:ins w:id="7931" w:author="User" w:date="2021-09-14T13:38:00Z"/>
          <w:rFonts w:hint="eastAsia"/>
        </w:rPr>
      </w:pPr>
      <w:ins w:id="7932" w:author="User" w:date="2021-09-14T13:38:00Z">
        <w:r>
          <w:rPr>
            <w:rFonts w:hint="eastAsia"/>
          </w:rPr>
          <w:t>(</w:t>
        </w:r>
        <w:r>
          <w:rPr>
            <w:rFonts w:hint="eastAsia"/>
          </w:rPr>
          <w:t>七</w:t>
        </w:r>
        <w:r>
          <w:rPr>
            <w:rFonts w:hint="eastAsia"/>
          </w:rPr>
          <w:t>)</w:t>
        </w:r>
        <w:r w:rsidRPr="00694DF2">
          <w:t xml:space="preserve"> </w:t>
        </w:r>
        <w:r>
          <w:t>電腦使用之安全管</w:t>
        </w:r>
        <w:r>
          <w:rPr>
            <w:rFonts w:hint="eastAsia"/>
          </w:rPr>
          <w:t>理</w:t>
        </w:r>
      </w:ins>
    </w:p>
    <w:p w14:paraId="1C3454D9" w14:textId="015D9E39" w:rsidR="00694DF2" w:rsidRDefault="00694DF2" w:rsidP="00694DF2">
      <w:pPr>
        <w:pStyle w:val="13"/>
        <w:ind w:leftChars="50" w:left="420" w:hangingChars="100" w:hanging="280"/>
        <w:rPr>
          <w:ins w:id="7933" w:author="User" w:date="2021-09-14T13:38:00Z"/>
          <w:rFonts w:hint="eastAsia"/>
        </w:rPr>
      </w:pPr>
      <w:ins w:id="7934" w:author="User" w:date="2021-09-14T13:38:00Z">
        <w:r>
          <w:rPr>
            <w:rFonts w:hint="eastAsia"/>
          </w:rPr>
          <w:t>1.</w:t>
        </w:r>
        <w:r w:rsidRPr="00694DF2">
          <w:t xml:space="preserve"> </w:t>
        </w:r>
        <w:r>
          <w:t>電腦、業務系統或自然人憑證，若超過十五分鐘不使用時，應立即登出或啟動螢幕保護功能並取出自然人憑證</w:t>
        </w:r>
        <w:r>
          <w:rPr>
            <w:rFonts w:hint="eastAsia"/>
          </w:rPr>
          <w:t>。</w:t>
        </w:r>
      </w:ins>
    </w:p>
    <w:p w14:paraId="7F8BA262" w14:textId="49BC23D5" w:rsidR="00694DF2" w:rsidRDefault="00694DF2" w:rsidP="00694DF2">
      <w:pPr>
        <w:pStyle w:val="13"/>
        <w:ind w:leftChars="50" w:left="420" w:hangingChars="100" w:hanging="280"/>
        <w:rPr>
          <w:ins w:id="7935" w:author="User" w:date="2021-09-14T13:38:00Z"/>
          <w:rFonts w:hint="eastAsia"/>
        </w:rPr>
      </w:pPr>
      <w:ins w:id="7936" w:author="User" w:date="2021-09-14T13:38:00Z">
        <w:r>
          <w:rPr>
            <w:rFonts w:hint="eastAsia"/>
          </w:rPr>
          <w:t>2.</w:t>
        </w:r>
        <w:r w:rsidRPr="00694DF2">
          <w:t xml:space="preserve"> </w:t>
        </w:r>
        <w:r>
          <w:t>禁止私自安裝點對點檔案分享軟體及未經合法授權軟體</w:t>
        </w:r>
        <w:r>
          <w:rPr>
            <w:rFonts w:hint="eastAsia"/>
          </w:rPr>
          <w:t>。</w:t>
        </w:r>
      </w:ins>
    </w:p>
    <w:p w14:paraId="51B77CBE" w14:textId="6775D4D9" w:rsidR="00694DF2" w:rsidRDefault="00694DF2" w:rsidP="00694DF2">
      <w:pPr>
        <w:pStyle w:val="13"/>
        <w:ind w:leftChars="50" w:left="420" w:hangingChars="100" w:hanging="280"/>
        <w:rPr>
          <w:ins w:id="7937" w:author="User" w:date="2021-09-14T13:38:00Z"/>
          <w:rFonts w:hint="eastAsia"/>
        </w:rPr>
      </w:pPr>
      <w:ins w:id="7938" w:author="User" w:date="2021-09-14T13:38:00Z">
        <w:r>
          <w:rPr>
            <w:rFonts w:hint="eastAsia"/>
          </w:rPr>
          <w:t>3.</w:t>
        </w:r>
        <w:r w:rsidRPr="00694DF2">
          <w:t xml:space="preserve"> </w:t>
        </w:r>
        <w:r>
          <w:t>連網電腦應隨時配合更新作業系統、應用程式漏洞修補程式及防毒病毒碼等</w:t>
        </w:r>
        <w:r>
          <w:rPr>
            <w:rFonts w:hint="eastAsia"/>
          </w:rPr>
          <w:t>。</w:t>
        </w:r>
      </w:ins>
    </w:p>
    <w:p w14:paraId="2E7368AB" w14:textId="3E182814" w:rsidR="00694DF2" w:rsidRDefault="00694DF2" w:rsidP="00694DF2">
      <w:pPr>
        <w:pStyle w:val="13"/>
        <w:ind w:leftChars="50" w:left="420" w:hangingChars="100" w:hanging="280"/>
        <w:rPr>
          <w:ins w:id="7939" w:author="User" w:date="2021-09-14T13:39:00Z"/>
          <w:rFonts w:hint="eastAsia"/>
        </w:rPr>
      </w:pPr>
      <w:ins w:id="7940" w:author="User" w:date="2021-09-14T13:38:00Z">
        <w:r>
          <w:rPr>
            <w:rFonts w:hint="eastAsia"/>
          </w:rPr>
          <w:t>4.</w:t>
        </w:r>
      </w:ins>
      <w:ins w:id="7941" w:author="User" w:date="2021-09-14T13:39:00Z">
        <w:r w:rsidRPr="00694DF2">
          <w:t xml:space="preserve"> </w:t>
        </w:r>
        <w:r>
          <w:t>筆記型電腦及實體隔離電腦應定期以人工方式更新作業系統、應用程式漏洞修補程式及防毒病毒碼等</w:t>
        </w:r>
        <w:r>
          <w:rPr>
            <w:rFonts w:hint="eastAsia"/>
          </w:rPr>
          <w:t>。</w:t>
        </w:r>
      </w:ins>
    </w:p>
    <w:p w14:paraId="3FC65AF6" w14:textId="39C33D68" w:rsidR="00694DF2" w:rsidRDefault="00694DF2" w:rsidP="00694DF2">
      <w:pPr>
        <w:pStyle w:val="13"/>
        <w:ind w:leftChars="50" w:left="420" w:hangingChars="100" w:hanging="280"/>
        <w:rPr>
          <w:ins w:id="7942" w:author="User" w:date="2021-09-14T13:39:00Z"/>
          <w:rFonts w:hint="eastAsia"/>
        </w:rPr>
      </w:pPr>
      <w:ins w:id="7943" w:author="User" w:date="2021-09-14T13:39:00Z">
        <w:r>
          <w:rPr>
            <w:rFonts w:hint="eastAsia"/>
          </w:rPr>
          <w:t>5.</w:t>
        </w:r>
        <w:r w:rsidRPr="00694DF2">
          <w:t xml:space="preserve"> </w:t>
        </w:r>
        <w:r>
          <w:t>下班時應關閉電腦及螢幕電源</w:t>
        </w:r>
        <w:r>
          <w:rPr>
            <w:rFonts w:hint="eastAsia"/>
          </w:rPr>
          <w:t>。</w:t>
        </w:r>
      </w:ins>
    </w:p>
    <w:p w14:paraId="1217A13D" w14:textId="7CCB2CA6" w:rsidR="00694DF2" w:rsidRDefault="00694DF2" w:rsidP="00694DF2">
      <w:pPr>
        <w:pStyle w:val="13"/>
        <w:ind w:leftChars="50" w:left="420" w:hangingChars="100" w:hanging="280"/>
        <w:rPr>
          <w:ins w:id="7944" w:author="User" w:date="2021-09-14T13:39:00Z"/>
          <w:rFonts w:hint="eastAsia"/>
        </w:rPr>
      </w:pPr>
      <w:ins w:id="7945" w:author="User" w:date="2021-09-14T13:39:00Z">
        <w:r>
          <w:rPr>
            <w:rFonts w:hint="eastAsia"/>
          </w:rPr>
          <w:t>6.</w:t>
        </w:r>
        <w:r w:rsidRPr="00694DF2">
          <w:t xml:space="preserve"> </w:t>
        </w:r>
        <w:r>
          <w:t>如發現資安問題，應主動循</w:t>
        </w:r>
        <w:r>
          <w:rPr>
            <w:rFonts w:hint="eastAsia"/>
          </w:rPr>
          <w:t>公司</w:t>
        </w:r>
        <w:r>
          <w:t>及主管機關之通報程序通報</w:t>
        </w:r>
        <w:r>
          <w:rPr>
            <w:rFonts w:hint="eastAsia"/>
          </w:rPr>
          <w:t>。</w:t>
        </w:r>
      </w:ins>
    </w:p>
    <w:p w14:paraId="197CD325" w14:textId="021D3867" w:rsidR="00694DF2" w:rsidRDefault="00694DF2">
      <w:pPr>
        <w:pStyle w:val="13"/>
        <w:ind w:leftChars="50" w:left="420" w:hangingChars="100" w:hanging="280"/>
        <w:rPr>
          <w:ins w:id="7946" w:author="User" w:date="2021-09-14T13:35:00Z"/>
          <w:rFonts w:hint="eastAsia"/>
        </w:rPr>
        <w:pPrChange w:id="7947" w:author="User" w:date="2021-09-14T13:37:00Z">
          <w:pPr>
            <w:pStyle w:val="13"/>
            <w:ind w:leftChars="50" w:left="560" w:hangingChars="150" w:hanging="420"/>
          </w:pPr>
        </w:pPrChange>
      </w:pPr>
      <w:ins w:id="7948" w:author="User" w:date="2021-09-14T13:39:00Z">
        <w:r>
          <w:rPr>
            <w:rFonts w:hint="eastAsia"/>
          </w:rPr>
          <w:t>7.</w:t>
        </w:r>
        <w:r w:rsidRPr="00694DF2">
          <w:t xml:space="preserve"> </w:t>
        </w:r>
        <w:r>
          <w:t>支援資訊作業的相關設施如影印機、傳真機等，應安置在適當地點，以降低未經授權之人員進入管制區的風險，及減少敏感性資訊遭破解或洩漏之機會</w:t>
        </w:r>
        <w:r>
          <w:rPr>
            <w:rFonts w:hint="eastAsia"/>
          </w:rPr>
          <w:t>。</w:t>
        </w:r>
      </w:ins>
    </w:p>
    <w:p w14:paraId="364420F7" w14:textId="5CDAF701" w:rsidR="00694DF2" w:rsidRDefault="00694DF2" w:rsidP="00694DF2">
      <w:pPr>
        <w:pStyle w:val="13"/>
        <w:ind w:leftChars="50" w:left="560" w:hangingChars="150" w:hanging="420"/>
        <w:rPr>
          <w:ins w:id="7949" w:author="User" w:date="2021-09-14T13:40:00Z"/>
          <w:rFonts w:hint="eastAsia"/>
        </w:rPr>
      </w:pPr>
      <w:ins w:id="7950" w:author="User" w:date="2021-09-14T13:39:00Z">
        <w:r>
          <w:rPr>
            <w:rFonts w:hint="eastAsia"/>
          </w:rPr>
          <w:t>(</w:t>
        </w:r>
        <w:r>
          <w:rPr>
            <w:rFonts w:hint="eastAsia"/>
          </w:rPr>
          <w:t>八</w:t>
        </w:r>
        <w:r>
          <w:rPr>
            <w:rFonts w:hint="eastAsia"/>
          </w:rPr>
          <w:t>)</w:t>
        </w:r>
      </w:ins>
      <w:ins w:id="7951" w:author="User" w:date="2021-09-14T13:40:00Z">
        <w:r w:rsidRPr="00694DF2">
          <w:t xml:space="preserve"> </w:t>
        </w:r>
        <w:r>
          <w:t>行動設備之安全管</w:t>
        </w:r>
        <w:r>
          <w:rPr>
            <w:rFonts w:hint="eastAsia"/>
          </w:rPr>
          <w:t>理</w:t>
        </w:r>
      </w:ins>
    </w:p>
    <w:p w14:paraId="5742D62D" w14:textId="7BFEE95F" w:rsidR="00694DF2" w:rsidRDefault="00694DF2" w:rsidP="00694DF2">
      <w:pPr>
        <w:pStyle w:val="13"/>
        <w:ind w:leftChars="50" w:left="560" w:hangingChars="150" w:hanging="420"/>
        <w:rPr>
          <w:ins w:id="7952" w:author="User" w:date="2021-09-14T13:40:00Z"/>
          <w:rFonts w:hint="eastAsia"/>
        </w:rPr>
      </w:pPr>
      <w:ins w:id="7953" w:author="User" w:date="2021-09-14T13:40:00Z">
        <w:r>
          <w:rPr>
            <w:rFonts w:hint="eastAsia"/>
          </w:rPr>
          <w:t>1.</w:t>
        </w:r>
        <w:r w:rsidR="00B30D3F" w:rsidRPr="00B30D3F">
          <w:t xml:space="preserve"> </w:t>
        </w:r>
        <w:r w:rsidR="00B30D3F">
          <w:t>機密資料不得由未經許可之行動設備存取、處理或傳送</w:t>
        </w:r>
        <w:r w:rsidR="00B30D3F">
          <w:rPr>
            <w:rFonts w:hint="eastAsia"/>
          </w:rPr>
          <w:t>。</w:t>
        </w:r>
      </w:ins>
    </w:p>
    <w:p w14:paraId="69CFECFD" w14:textId="64DE68D9" w:rsidR="00694DF2" w:rsidRDefault="00694DF2" w:rsidP="00694DF2">
      <w:pPr>
        <w:pStyle w:val="13"/>
        <w:ind w:leftChars="50" w:left="560" w:hangingChars="150" w:hanging="420"/>
        <w:rPr>
          <w:ins w:id="7954" w:author="User" w:date="2021-09-14T13:40:00Z"/>
          <w:rFonts w:hint="eastAsia"/>
        </w:rPr>
      </w:pPr>
      <w:ins w:id="7955" w:author="User" w:date="2021-09-14T13:40:00Z">
        <w:r>
          <w:rPr>
            <w:rFonts w:hint="eastAsia"/>
          </w:rPr>
          <w:t>2.</w:t>
        </w:r>
        <w:r w:rsidR="00B30D3F" w:rsidRPr="00B30D3F">
          <w:t xml:space="preserve"> </w:t>
        </w:r>
        <w:r w:rsidR="00B30D3F">
          <w:t>機敏會議或場所不得攜帶未經許可之行動設備進入</w:t>
        </w:r>
        <w:r w:rsidR="00B30D3F">
          <w:rPr>
            <w:rFonts w:hint="eastAsia"/>
          </w:rPr>
          <w:t>。</w:t>
        </w:r>
      </w:ins>
    </w:p>
    <w:p w14:paraId="416966BE" w14:textId="55F445F6" w:rsidR="00B30D3F" w:rsidRDefault="00B30D3F" w:rsidP="00694DF2">
      <w:pPr>
        <w:pStyle w:val="13"/>
        <w:ind w:leftChars="50" w:left="560" w:hangingChars="150" w:hanging="420"/>
        <w:rPr>
          <w:ins w:id="7956" w:author="User" w:date="2021-09-14T13:39:00Z"/>
          <w:rFonts w:hint="eastAsia"/>
        </w:rPr>
      </w:pPr>
      <w:ins w:id="7957" w:author="User" w:date="2021-09-14T13:40:00Z">
        <w:r>
          <w:rPr>
            <w:rFonts w:hint="eastAsia"/>
          </w:rPr>
          <w:t>(</w:t>
        </w:r>
        <w:r>
          <w:rPr>
            <w:rFonts w:hint="eastAsia"/>
          </w:rPr>
          <w:t>九</w:t>
        </w:r>
        <w:r>
          <w:rPr>
            <w:rFonts w:hint="eastAsia"/>
          </w:rPr>
          <w:t>)</w:t>
        </w:r>
        <w:r w:rsidRPr="00B30D3F">
          <w:t xml:space="preserve"> </w:t>
        </w:r>
        <w:r>
          <w:t>即時通訊軟體之安全管</w:t>
        </w:r>
        <w:r>
          <w:rPr>
            <w:rFonts w:hint="eastAsia"/>
          </w:rPr>
          <w:t>理</w:t>
        </w:r>
      </w:ins>
    </w:p>
    <w:p w14:paraId="5A8ADC5D" w14:textId="43B65A59" w:rsidR="00B30D3F" w:rsidRDefault="00B30D3F">
      <w:pPr>
        <w:pStyle w:val="13"/>
        <w:ind w:leftChars="50" w:left="420" w:hangingChars="100" w:hanging="280"/>
        <w:rPr>
          <w:ins w:id="7958" w:author="User" w:date="2021-09-14T13:41:00Z"/>
          <w:rFonts w:hint="eastAsia"/>
        </w:rPr>
        <w:pPrChange w:id="7959" w:author="User" w:date="2021-09-14T13:41:00Z">
          <w:pPr>
            <w:pStyle w:val="13"/>
            <w:ind w:leftChars="50" w:left="560" w:hangingChars="150" w:hanging="420"/>
          </w:pPr>
        </w:pPrChange>
      </w:pPr>
      <w:ins w:id="7960" w:author="User" w:date="2021-09-14T13:41:00Z">
        <w:r>
          <w:rPr>
            <w:rFonts w:hint="eastAsia"/>
          </w:rPr>
          <w:t>1.</w:t>
        </w:r>
        <w:r w:rsidRPr="00B30D3F">
          <w:t xml:space="preserve"> </w:t>
        </w:r>
        <w:r>
          <w:t>使用即時通訊軟體傳遞</w:t>
        </w:r>
        <w:r>
          <w:rPr>
            <w:rFonts w:hint="eastAsia"/>
          </w:rPr>
          <w:t>公司</w:t>
        </w:r>
        <w:r>
          <w:t>內部公務訊息，其內容不得涉及機密資料。但有業務需求者，應使用</w:t>
        </w:r>
        <w:r>
          <w:rPr>
            <w:rFonts w:hint="eastAsia"/>
          </w:rPr>
          <w:t>公司</w:t>
        </w:r>
        <w:r>
          <w:t>指定</w:t>
        </w:r>
        <w:r>
          <w:t xml:space="preserve"> </w:t>
        </w:r>
        <w:r>
          <w:t>之軟、硬體，並依相關規定辦理</w:t>
        </w:r>
        <w:r>
          <w:rPr>
            <w:rFonts w:hint="eastAsia"/>
          </w:rPr>
          <w:t>。</w:t>
        </w:r>
      </w:ins>
    </w:p>
    <w:p w14:paraId="6F86256F" w14:textId="0B7250AD" w:rsidR="00694DF2" w:rsidRDefault="00B30D3F" w:rsidP="00694DF2">
      <w:pPr>
        <w:pStyle w:val="13"/>
        <w:ind w:leftChars="50" w:left="560" w:hangingChars="150" w:hanging="420"/>
        <w:rPr>
          <w:ins w:id="7961" w:author="User" w:date="2021-09-14T13:41:00Z"/>
          <w:rFonts w:hint="eastAsia"/>
        </w:rPr>
      </w:pPr>
      <w:ins w:id="7962" w:author="User" w:date="2021-09-14T13:41:00Z">
        <w:r>
          <w:rPr>
            <w:rFonts w:hint="eastAsia"/>
          </w:rPr>
          <w:t>2.</w:t>
        </w:r>
        <w:r w:rsidRPr="00B30D3F">
          <w:t xml:space="preserve"> </w:t>
        </w:r>
        <w:r>
          <w:t>使用於傳遞公務訊息之即時通訊軟體應具備下列安全性需求</w:t>
        </w:r>
        <w:r>
          <w:rPr>
            <w:rFonts w:hint="eastAsia"/>
          </w:rPr>
          <w:t>：</w:t>
        </w:r>
      </w:ins>
    </w:p>
    <w:p w14:paraId="6CB87311" w14:textId="6F58F87B" w:rsidR="00B30D3F" w:rsidRDefault="00694DF2" w:rsidP="00694DF2">
      <w:pPr>
        <w:pStyle w:val="13"/>
        <w:ind w:leftChars="50" w:left="560" w:hangingChars="150" w:hanging="420"/>
        <w:rPr>
          <w:ins w:id="7963" w:author="User" w:date="2021-09-14T13:45:00Z"/>
          <w:rFonts w:hint="eastAsia"/>
        </w:rPr>
      </w:pPr>
      <w:ins w:id="7964" w:author="User" w:date="2021-09-14T13:32:00Z">
        <w:r>
          <w:rPr>
            <w:rFonts w:hint="eastAsia"/>
          </w:rPr>
          <w:t>(1)</w:t>
        </w:r>
      </w:ins>
      <w:ins w:id="7965" w:author="User" w:date="2021-09-14T13:45:00Z">
        <w:r w:rsidR="00B30D3F" w:rsidRPr="00B30D3F">
          <w:t xml:space="preserve"> </w:t>
        </w:r>
        <w:r w:rsidR="00B30D3F">
          <w:t>用戶端應有身分識別及認證機制</w:t>
        </w:r>
        <w:r w:rsidR="00B30D3F">
          <w:rPr>
            <w:rFonts w:hint="eastAsia"/>
          </w:rPr>
          <w:t>。</w:t>
        </w:r>
      </w:ins>
    </w:p>
    <w:p w14:paraId="42E0AFCC" w14:textId="04118296" w:rsidR="00B30D3F" w:rsidRDefault="00694DF2" w:rsidP="00694DF2">
      <w:pPr>
        <w:pStyle w:val="13"/>
        <w:ind w:leftChars="50" w:left="560" w:hangingChars="150" w:hanging="420"/>
        <w:rPr>
          <w:ins w:id="7966" w:author="User" w:date="2021-09-14T13:45:00Z"/>
          <w:rFonts w:hint="eastAsia"/>
        </w:rPr>
      </w:pPr>
      <w:ins w:id="7967" w:author="User" w:date="2021-09-14T13:32:00Z">
        <w:r>
          <w:rPr>
            <w:rFonts w:hint="eastAsia"/>
          </w:rPr>
          <w:t>(2)</w:t>
        </w:r>
      </w:ins>
      <w:ins w:id="7968" w:author="User" w:date="2021-09-14T13:45:00Z">
        <w:r w:rsidR="00B30D3F" w:rsidRPr="00B30D3F">
          <w:t xml:space="preserve"> </w:t>
        </w:r>
        <w:r w:rsidR="00B30D3F">
          <w:t>訊息於傳輸過程應有安全加密機制</w:t>
        </w:r>
        <w:r w:rsidR="00B30D3F">
          <w:rPr>
            <w:rFonts w:hint="eastAsia"/>
          </w:rPr>
          <w:t>。</w:t>
        </w:r>
      </w:ins>
    </w:p>
    <w:p w14:paraId="2D7E660B" w14:textId="178260FE" w:rsidR="00B30D3F" w:rsidRDefault="00694DF2" w:rsidP="00694DF2">
      <w:pPr>
        <w:pStyle w:val="13"/>
        <w:ind w:leftChars="50" w:left="560" w:hangingChars="150" w:hanging="420"/>
        <w:rPr>
          <w:ins w:id="7969" w:author="User" w:date="2021-09-14T13:46:00Z"/>
          <w:rFonts w:hint="eastAsia"/>
        </w:rPr>
      </w:pPr>
      <w:ins w:id="7970" w:author="User" w:date="2021-09-14T13:32:00Z">
        <w:r>
          <w:rPr>
            <w:rFonts w:hint="eastAsia"/>
          </w:rPr>
          <w:t>(3)</w:t>
        </w:r>
      </w:ins>
      <w:ins w:id="7971" w:author="User" w:date="2021-09-14T13:45:00Z">
        <w:r w:rsidR="00B30D3F" w:rsidRPr="00B30D3F">
          <w:t xml:space="preserve"> </w:t>
        </w:r>
        <w:r w:rsidR="00B30D3F">
          <w:t>伺服器通訊紀錄（</w:t>
        </w:r>
        <w:r w:rsidR="00B30D3F">
          <w:t>log</w:t>
        </w:r>
        <w:r w:rsidR="00B30D3F">
          <w:t>）應至少保存六個月</w:t>
        </w:r>
        <w:r w:rsidR="00B30D3F">
          <w:rPr>
            <w:rFonts w:hint="eastAsia"/>
          </w:rPr>
          <w:t>。</w:t>
        </w:r>
      </w:ins>
    </w:p>
    <w:p w14:paraId="553EA5E7" w14:textId="2AFB6642" w:rsidR="00B30D3F" w:rsidRDefault="00B30D3F" w:rsidP="00B30D3F">
      <w:pPr>
        <w:pStyle w:val="13"/>
        <w:ind w:leftChars="50" w:left="700" w:hangingChars="200" w:hanging="560"/>
        <w:rPr>
          <w:ins w:id="7972" w:author="User" w:date="2021-09-14T13:46:00Z"/>
          <w:rFonts w:hint="eastAsia"/>
        </w:rPr>
      </w:pPr>
      <w:ins w:id="7973" w:author="User" w:date="2021-09-14T13:46:00Z">
        <w:r>
          <w:rPr>
            <w:rFonts w:hint="eastAsia"/>
          </w:rPr>
          <w:t>四、</w:t>
        </w:r>
        <w:r>
          <w:t>系統獲取、開發及維護說明：</w:t>
        </w:r>
        <w:r w:rsidRPr="004B5EF6">
          <w:rPr>
            <w:rFonts w:hint="eastAsia"/>
            <w:color w:val="000000" w:themeColor="text1"/>
          </w:rPr>
          <w:t>公司</w:t>
        </w:r>
        <w:r w:rsidRPr="004B5EF6">
          <w:rPr>
            <w:color w:val="000000" w:themeColor="text1"/>
          </w:rPr>
          <w:t>如有委外設計、維運資通系統者，應自行參照相關業務</w:t>
        </w:r>
        <w:r w:rsidRPr="004B5EF6">
          <w:rPr>
            <w:color w:val="000000" w:themeColor="text1"/>
          </w:rPr>
          <w:t xml:space="preserve"> </w:t>
        </w:r>
        <w:r w:rsidRPr="004B5EF6">
          <w:rPr>
            <w:color w:val="000000" w:themeColor="text1"/>
          </w:rPr>
          <w:t>管理規則資通安全管理專章之規定予以增列，俾符合法規要求</w:t>
        </w:r>
        <w:r>
          <w:rPr>
            <w:rFonts w:hint="eastAsia"/>
            <w:color w:val="000000" w:themeColor="text1"/>
          </w:rPr>
          <w:t>。</w:t>
        </w:r>
      </w:ins>
    </w:p>
    <w:p w14:paraId="6990D627" w14:textId="1F4E09E8" w:rsidR="00B30D3F" w:rsidRPr="00D64D5A" w:rsidRDefault="00B30D3F">
      <w:pPr>
        <w:pStyle w:val="13"/>
        <w:ind w:leftChars="50" w:left="420" w:hangingChars="100" w:hanging="280"/>
        <w:rPr>
          <w:ins w:id="7974" w:author="User" w:date="2021-09-14T13:45:00Z"/>
          <w:rFonts w:hint="eastAsia"/>
          <w:color w:val="000000" w:themeColor="text1"/>
          <w:rPrChange w:id="7975" w:author="User" w:date="2021-10-21T14:51:00Z">
            <w:rPr>
              <w:ins w:id="7976" w:author="User" w:date="2021-09-14T13:45:00Z"/>
              <w:rFonts w:hint="eastAsia"/>
            </w:rPr>
          </w:rPrChange>
        </w:rPr>
        <w:pPrChange w:id="7977" w:author="User" w:date="2021-09-14T13:47:00Z">
          <w:pPr>
            <w:pStyle w:val="13"/>
            <w:ind w:leftChars="50" w:left="560" w:hangingChars="150" w:hanging="420"/>
          </w:pPr>
        </w:pPrChange>
      </w:pPr>
      <w:ins w:id="7978" w:author="User" w:date="2021-09-14T13:46:00Z">
        <w:r>
          <w:rPr>
            <w:rFonts w:hint="eastAsia"/>
          </w:rPr>
          <w:t>1.</w:t>
        </w:r>
        <w:r w:rsidRPr="00B30D3F">
          <w:t xml:space="preserve"> </w:t>
        </w:r>
        <w:r>
          <w:t>本</w:t>
        </w:r>
        <w:r>
          <w:rPr>
            <w:rFonts w:hint="eastAsia"/>
          </w:rPr>
          <w:t>公司</w:t>
        </w:r>
        <w:r>
          <w:t>之資通系統應依「資通安全責任</w:t>
        </w:r>
        <w:r w:rsidRPr="00D64D5A">
          <w:rPr>
            <w:rFonts w:hint="eastAsia"/>
            <w:color w:val="000000" w:themeColor="text1"/>
            <w:rPrChange w:id="7979" w:author="User" w:date="2021-10-21T14:51:00Z">
              <w:rPr>
                <w:rFonts w:hint="eastAsia"/>
              </w:rPr>
            </w:rPrChange>
          </w:rPr>
          <w:t>等級分級辦法」附表八之規定完成系統防護需求分級，依分級之結果，完成附表九中資通系統防護基準，</w:t>
        </w:r>
        <w:r w:rsidRPr="00D64D5A">
          <w:rPr>
            <w:rFonts w:hint="eastAsia"/>
            <w:color w:val="000000" w:themeColor="text1"/>
            <w:rPrChange w:id="7980" w:author="User" w:date="2021-10-21T14:51:00Z">
              <w:rPr>
                <w:rFonts w:hint="eastAsia"/>
              </w:rPr>
            </w:rPrChange>
          </w:rPr>
          <w:t xml:space="preserve"> </w:t>
        </w:r>
        <w:r w:rsidRPr="00D64D5A">
          <w:rPr>
            <w:rFonts w:hint="eastAsia"/>
            <w:color w:val="000000" w:themeColor="text1"/>
            <w:rPrChange w:id="7981" w:author="User" w:date="2021-10-21T14:51:00Z">
              <w:rPr>
                <w:rFonts w:hint="eastAsia"/>
              </w:rPr>
            </w:rPrChange>
          </w:rPr>
          <w:t>並注意下列事項；</w:t>
        </w:r>
      </w:ins>
    </w:p>
    <w:p w14:paraId="7274682F" w14:textId="789E2488" w:rsidR="00B30D3F" w:rsidRDefault="00B30D3F" w:rsidP="00694DF2">
      <w:pPr>
        <w:pStyle w:val="13"/>
        <w:ind w:leftChars="50" w:left="560" w:hangingChars="150" w:hanging="420"/>
        <w:rPr>
          <w:ins w:id="7982" w:author="User" w:date="2021-09-14T13:47:00Z"/>
          <w:rFonts w:hint="eastAsia"/>
        </w:rPr>
      </w:pPr>
      <w:ins w:id="7983" w:author="User" w:date="2021-09-14T13:47:00Z">
        <w:r w:rsidRPr="00D64D5A">
          <w:rPr>
            <w:rFonts w:hint="eastAsia"/>
            <w:color w:val="000000" w:themeColor="text1"/>
            <w:rPrChange w:id="7984" w:author="User" w:date="2021-10-21T14:51:00Z">
              <w:rPr>
                <w:rFonts w:hint="eastAsia"/>
              </w:rPr>
            </w:rPrChange>
          </w:rPr>
          <w:t xml:space="preserve">(1) </w:t>
        </w:r>
        <w:r w:rsidRPr="00D64D5A">
          <w:rPr>
            <w:rFonts w:hint="eastAsia"/>
            <w:color w:val="000000" w:themeColor="text1"/>
            <w:rPrChange w:id="7985" w:author="User" w:date="2021-10-21T14:51:00Z">
              <w:rPr>
                <w:rFonts w:hint="eastAsia"/>
              </w:rPr>
            </w:rPrChange>
          </w:rPr>
          <w:t>開發過程請依安全系統發展生命週期</w:t>
        </w:r>
        <w:r w:rsidRPr="00D64D5A">
          <w:rPr>
            <w:rFonts w:hint="eastAsia"/>
            <w:color w:val="000000" w:themeColor="text1"/>
            <w:rPrChange w:id="7986" w:author="User" w:date="2021-10-21T14:51:00Z">
              <w:rPr>
                <w:rFonts w:hint="eastAsia"/>
              </w:rPr>
            </w:rPrChange>
          </w:rPr>
          <w:t>(Secure Software Development Life Cycle,SSDLC)</w:t>
        </w:r>
        <w:r w:rsidRPr="00D64D5A">
          <w:rPr>
            <w:rFonts w:hint="eastAsia"/>
            <w:color w:val="000000" w:themeColor="text1"/>
            <w:rPrChange w:id="7987" w:author="User" w:date="2021-10-21T14:51:00Z">
              <w:rPr>
                <w:rFonts w:hint="eastAsia"/>
              </w:rPr>
            </w:rPrChange>
          </w:rPr>
          <w:t>納入資安要求，並參考行政院國家資通安全會報</w:t>
        </w:r>
        <w:r w:rsidRPr="00D64D5A">
          <w:rPr>
            <w:rFonts w:hint="eastAsia"/>
            <w:color w:val="000000" w:themeColor="text1"/>
            <w:rPrChange w:id="7988" w:author="User" w:date="2021-10-21T14:51:00Z">
              <w:rPr>
                <w:rFonts w:hint="eastAsia"/>
              </w:rPr>
            </w:rPrChange>
          </w:rPr>
          <w:t xml:space="preserve"> </w:t>
        </w:r>
        <w:r w:rsidRPr="00D64D5A">
          <w:rPr>
            <w:rFonts w:hint="eastAsia"/>
            <w:color w:val="000000" w:themeColor="text1"/>
            <w:rPrChange w:id="7989" w:author="User" w:date="2021-10-21T14:51:00Z">
              <w:rPr>
                <w:rFonts w:hint="eastAsia"/>
              </w:rPr>
            </w:rPrChange>
          </w:rPr>
          <w:t>頒布之最新「安全軟體發展流程指引」、「安全軟體設計指</w:t>
        </w:r>
        <w:r>
          <w:t>引」及「安全軟體測試指引」</w:t>
        </w:r>
        <w:r>
          <w:rPr>
            <w:rFonts w:hint="eastAsia"/>
          </w:rPr>
          <w:t>。</w:t>
        </w:r>
      </w:ins>
    </w:p>
    <w:p w14:paraId="3CC1A3E6" w14:textId="0F749792" w:rsidR="00B30D3F" w:rsidRDefault="00B30D3F" w:rsidP="00694DF2">
      <w:pPr>
        <w:pStyle w:val="13"/>
        <w:ind w:leftChars="50" w:left="560" w:hangingChars="150" w:hanging="420"/>
        <w:rPr>
          <w:ins w:id="7990" w:author="User" w:date="2021-09-14T13:48:00Z"/>
          <w:rFonts w:hint="eastAsia"/>
        </w:rPr>
      </w:pPr>
      <w:ins w:id="7991" w:author="User" w:date="2021-09-14T13:47:00Z">
        <w:r>
          <w:rPr>
            <w:rFonts w:hint="eastAsia"/>
          </w:rPr>
          <w:t>(2)</w:t>
        </w:r>
      </w:ins>
      <w:ins w:id="7992" w:author="User" w:date="2021-09-14T13:48:00Z">
        <w:r w:rsidRPr="00B30D3F">
          <w:t xml:space="preserve"> </w:t>
        </w:r>
        <w:r>
          <w:t>於資通系統開發前，設計安全性要求，包含機敏資料存取、用戶登入資訊檢核及用戶輸入輸出之檢查過濾，並檢討執行情形</w:t>
        </w:r>
        <w:r>
          <w:rPr>
            <w:rFonts w:hint="eastAsia"/>
          </w:rPr>
          <w:t>。</w:t>
        </w:r>
      </w:ins>
    </w:p>
    <w:p w14:paraId="300565D9" w14:textId="77777777" w:rsidR="00B30D3F" w:rsidRDefault="00B30D3F" w:rsidP="00694DF2">
      <w:pPr>
        <w:pStyle w:val="13"/>
        <w:ind w:leftChars="50" w:left="560" w:hangingChars="150" w:hanging="420"/>
        <w:rPr>
          <w:ins w:id="7993" w:author="User" w:date="2021-09-14T13:48:00Z"/>
          <w:rFonts w:hint="eastAsia"/>
        </w:rPr>
      </w:pPr>
      <w:ins w:id="7994" w:author="User" w:date="2021-09-14T13:47:00Z">
        <w:r>
          <w:rPr>
            <w:rFonts w:hint="eastAsia"/>
          </w:rPr>
          <w:t>(3)</w:t>
        </w:r>
      </w:ins>
      <w:ins w:id="7995" w:author="User" w:date="2021-09-14T13:48:00Z">
        <w:r w:rsidRPr="00B30D3F">
          <w:t xml:space="preserve"> </w:t>
        </w:r>
        <w:r>
          <w:t>於上線前執行安全性要求測試，包含機敏資料存取、用戶登入資訊檢</w:t>
        </w:r>
        <w:r>
          <w:t xml:space="preserve"> </w:t>
        </w:r>
        <w:r>
          <w:t>核及用戶輸入輸出之檢查過濾測試，並檢討執行情形</w:t>
        </w:r>
        <w:r>
          <w:rPr>
            <w:rFonts w:hint="eastAsia"/>
          </w:rPr>
          <w:t>。</w:t>
        </w:r>
      </w:ins>
    </w:p>
    <w:p w14:paraId="09FB2ABC" w14:textId="0E6E03A6" w:rsidR="00B30D3F" w:rsidRDefault="00694DF2" w:rsidP="00694DF2">
      <w:pPr>
        <w:pStyle w:val="13"/>
        <w:ind w:leftChars="50" w:left="560" w:hangingChars="150" w:hanging="420"/>
        <w:rPr>
          <w:ins w:id="7996" w:author="User" w:date="2021-09-14T13:49:00Z"/>
          <w:rFonts w:hint="eastAsia"/>
        </w:rPr>
      </w:pPr>
      <w:ins w:id="7997" w:author="User" w:date="2021-09-14T13:32:00Z">
        <w:r>
          <w:rPr>
            <w:rFonts w:hint="eastAsia"/>
          </w:rPr>
          <w:t>(4)</w:t>
        </w:r>
      </w:ins>
      <w:ins w:id="7998" w:author="User" w:date="2021-09-14T13:48:00Z">
        <w:r w:rsidR="00B30D3F" w:rsidRPr="00B30D3F">
          <w:t xml:space="preserve"> </w:t>
        </w:r>
        <w:r w:rsidR="00B30D3F">
          <w:t>執行資通系統源碼安全措施，包含源碼存取控制與版本控管，並檢討</w:t>
        </w:r>
        <w:r w:rsidR="00B30D3F">
          <w:t xml:space="preserve"> </w:t>
        </w:r>
        <w:r w:rsidR="00B30D3F">
          <w:t>執行情形</w:t>
        </w:r>
      </w:ins>
      <w:ins w:id="7999" w:author="User" w:date="2021-09-14T13:49:00Z">
        <w:r w:rsidR="00B30D3F">
          <w:rPr>
            <w:rFonts w:hint="eastAsia"/>
          </w:rPr>
          <w:t>。</w:t>
        </w:r>
      </w:ins>
    </w:p>
    <w:p w14:paraId="2D8EA011" w14:textId="409EC802" w:rsidR="00B30D3F" w:rsidRDefault="00B30D3F" w:rsidP="00B30D3F">
      <w:pPr>
        <w:pStyle w:val="13"/>
        <w:ind w:leftChars="50" w:left="700" w:hangingChars="200" w:hanging="560"/>
        <w:rPr>
          <w:ins w:id="8000" w:author="User" w:date="2021-09-14T13:50:00Z"/>
          <w:rFonts w:hint="eastAsia"/>
        </w:rPr>
      </w:pPr>
      <w:ins w:id="8001" w:author="User" w:date="2021-09-14T13:49:00Z">
        <w:r>
          <w:rPr>
            <w:rFonts w:hint="eastAsia"/>
          </w:rPr>
          <w:t>五、</w:t>
        </w:r>
        <w:r>
          <w:t>執行資通安全健診本</w:t>
        </w:r>
        <w:r>
          <w:rPr>
            <w:rFonts w:hint="eastAsia"/>
          </w:rPr>
          <w:t>公司</w:t>
        </w:r>
        <w:r>
          <w:t xml:space="preserve">(A </w:t>
        </w:r>
        <w:r>
          <w:t>級每年，其他級每</w:t>
        </w:r>
        <w:r>
          <w:t xml:space="preserve"> 2 </w:t>
        </w:r>
        <w:r>
          <w:t>年</w:t>
        </w:r>
        <w:r>
          <w:t>)</w:t>
        </w:r>
        <w:r>
          <w:t>應辦理資通安全健診，至少應包含下列項目，並檢討執行情形：</w:t>
        </w:r>
      </w:ins>
    </w:p>
    <w:p w14:paraId="266BC5E0" w14:textId="4AAC2081" w:rsidR="00B30D3F" w:rsidRDefault="00B30D3F" w:rsidP="00B30D3F">
      <w:pPr>
        <w:pStyle w:val="13"/>
        <w:ind w:leftChars="50" w:left="700" w:hangingChars="200" w:hanging="560"/>
        <w:rPr>
          <w:ins w:id="8002" w:author="User" w:date="2021-09-14T13:50:00Z"/>
          <w:rFonts w:hint="eastAsia"/>
        </w:rPr>
      </w:pPr>
      <w:ins w:id="8003" w:author="User" w:date="2021-09-14T13:50:00Z">
        <w:r>
          <w:rPr>
            <w:rFonts w:hint="eastAsia"/>
          </w:rPr>
          <w:t>1.</w:t>
        </w:r>
        <w:r w:rsidRPr="00B30D3F">
          <w:t xml:space="preserve"> </w:t>
        </w:r>
        <w:r>
          <w:t>網路架構檢視</w:t>
        </w:r>
        <w:r>
          <w:rPr>
            <w:rFonts w:hint="eastAsia"/>
          </w:rPr>
          <w:t>。</w:t>
        </w:r>
      </w:ins>
    </w:p>
    <w:p w14:paraId="1032B347" w14:textId="4867C0C4" w:rsidR="00B30D3F" w:rsidRDefault="00B30D3F" w:rsidP="00B30D3F">
      <w:pPr>
        <w:pStyle w:val="13"/>
        <w:ind w:leftChars="50" w:left="700" w:hangingChars="200" w:hanging="560"/>
        <w:rPr>
          <w:ins w:id="8004" w:author="User" w:date="2021-09-14T13:50:00Z"/>
          <w:rFonts w:hint="eastAsia"/>
        </w:rPr>
      </w:pPr>
      <w:ins w:id="8005" w:author="User" w:date="2021-09-14T13:50:00Z">
        <w:r>
          <w:rPr>
            <w:rFonts w:hint="eastAsia"/>
          </w:rPr>
          <w:t>2.</w:t>
        </w:r>
        <w:r w:rsidRPr="00B30D3F">
          <w:t xml:space="preserve"> </w:t>
        </w:r>
        <w:r>
          <w:t>網路惡意活動檢視</w:t>
        </w:r>
        <w:r>
          <w:rPr>
            <w:rFonts w:hint="eastAsia"/>
          </w:rPr>
          <w:t>。</w:t>
        </w:r>
      </w:ins>
    </w:p>
    <w:p w14:paraId="6372E511" w14:textId="4F5AF91E" w:rsidR="00B30D3F" w:rsidRDefault="00B30D3F" w:rsidP="00B30D3F">
      <w:pPr>
        <w:pStyle w:val="13"/>
        <w:ind w:leftChars="50" w:left="700" w:hangingChars="200" w:hanging="560"/>
        <w:rPr>
          <w:ins w:id="8006" w:author="User" w:date="2021-09-14T13:50:00Z"/>
          <w:rFonts w:hint="eastAsia"/>
        </w:rPr>
      </w:pPr>
      <w:ins w:id="8007" w:author="User" w:date="2021-09-14T13:50:00Z">
        <w:r>
          <w:rPr>
            <w:rFonts w:hint="eastAsia"/>
          </w:rPr>
          <w:t>3.</w:t>
        </w:r>
        <w:r w:rsidRPr="00B30D3F">
          <w:t xml:space="preserve"> </w:t>
        </w:r>
        <w:r>
          <w:t>使用者端電腦惡意活動檢視</w:t>
        </w:r>
      </w:ins>
      <w:ins w:id="8008" w:author="User" w:date="2021-09-14T13:51:00Z">
        <w:r>
          <w:rPr>
            <w:rFonts w:hint="eastAsia"/>
          </w:rPr>
          <w:t>。</w:t>
        </w:r>
      </w:ins>
    </w:p>
    <w:p w14:paraId="276C9D4C" w14:textId="7013CC89" w:rsidR="00B30D3F" w:rsidRDefault="00B30D3F" w:rsidP="00B30D3F">
      <w:pPr>
        <w:pStyle w:val="13"/>
        <w:ind w:leftChars="50" w:left="700" w:hangingChars="200" w:hanging="560"/>
        <w:rPr>
          <w:ins w:id="8009" w:author="User" w:date="2021-09-14T13:50:00Z"/>
          <w:rFonts w:hint="eastAsia"/>
        </w:rPr>
      </w:pPr>
      <w:ins w:id="8010" w:author="User" w:date="2021-09-14T13:50:00Z">
        <w:r>
          <w:rPr>
            <w:rFonts w:hint="eastAsia"/>
          </w:rPr>
          <w:t>4.</w:t>
        </w:r>
        <w:r w:rsidRPr="00B30D3F">
          <w:t xml:space="preserve"> </w:t>
        </w:r>
        <w:r>
          <w:t>伺服器主機惡意活動檢視</w:t>
        </w:r>
      </w:ins>
      <w:ins w:id="8011" w:author="User" w:date="2021-09-14T13:51:00Z">
        <w:r>
          <w:rPr>
            <w:rFonts w:hint="eastAsia"/>
          </w:rPr>
          <w:t>。</w:t>
        </w:r>
      </w:ins>
    </w:p>
    <w:p w14:paraId="5867CC1F" w14:textId="429A9F67" w:rsidR="00B30D3F" w:rsidRDefault="00B30D3F">
      <w:pPr>
        <w:pStyle w:val="13"/>
        <w:ind w:leftChars="50" w:left="700" w:hangingChars="200" w:hanging="560"/>
        <w:rPr>
          <w:ins w:id="8012" w:author="User" w:date="2021-09-14T13:49:00Z"/>
          <w:rFonts w:hint="eastAsia"/>
        </w:rPr>
        <w:pPrChange w:id="8013" w:author="User" w:date="2021-09-14T13:49:00Z">
          <w:pPr>
            <w:pStyle w:val="13"/>
            <w:ind w:leftChars="50" w:left="560" w:hangingChars="150" w:hanging="420"/>
          </w:pPr>
        </w:pPrChange>
      </w:pPr>
      <w:ins w:id="8014" w:author="User" w:date="2021-09-14T13:50:00Z">
        <w:r>
          <w:rPr>
            <w:rFonts w:hint="eastAsia"/>
          </w:rPr>
          <w:t>5.</w:t>
        </w:r>
        <w:r w:rsidRPr="00B30D3F">
          <w:t xml:space="preserve"> </w:t>
        </w:r>
        <w:r>
          <w:t>安全設定檢視</w:t>
        </w:r>
      </w:ins>
      <w:ins w:id="8015" w:author="User" w:date="2021-09-14T13:51:00Z">
        <w:r>
          <w:rPr>
            <w:rFonts w:hint="eastAsia"/>
          </w:rPr>
          <w:t>。</w:t>
        </w:r>
      </w:ins>
    </w:p>
    <w:p w14:paraId="4ED6C1A4" w14:textId="14921885" w:rsidR="00B30D3F" w:rsidRDefault="00154830" w:rsidP="00694DF2">
      <w:pPr>
        <w:pStyle w:val="13"/>
        <w:ind w:leftChars="50" w:left="560" w:hangingChars="150" w:hanging="420"/>
        <w:rPr>
          <w:ins w:id="8016" w:author="User" w:date="2021-09-14T13:52:00Z"/>
          <w:rFonts w:hint="eastAsia"/>
        </w:rPr>
      </w:pPr>
      <w:ins w:id="8017" w:author="User" w:date="2021-09-14T13:51:00Z">
        <w:r>
          <w:rPr>
            <w:rFonts w:hint="eastAsia"/>
          </w:rPr>
          <w:t>六、</w:t>
        </w:r>
      </w:ins>
      <w:ins w:id="8018" w:author="User" w:date="2021-09-14T13:52:00Z">
        <w:r>
          <w:t>資通安全防護設</w:t>
        </w:r>
        <w:r>
          <w:rPr>
            <w:rFonts w:hint="eastAsia"/>
          </w:rPr>
          <w:t>備</w:t>
        </w:r>
      </w:ins>
    </w:p>
    <w:p w14:paraId="43C356DF" w14:textId="18123C61" w:rsidR="00154830" w:rsidRDefault="00154830" w:rsidP="00154830">
      <w:pPr>
        <w:pStyle w:val="13"/>
        <w:ind w:leftChars="50" w:left="420" w:hangingChars="100" w:hanging="280"/>
        <w:rPr>
          <w:ins w:id="8019" w:author="User" w:date="2021-09-14T13:52:00Z"/>
          <w:rFonts w:hint="eastAsia"/>
        </w:rPr>
      </w:pPr>
      <w:ins w:id="8020" w:author="User" w:date="2021-09-14T13:52:00Z">
        <w:r>
          <w:rPr>
            <w:rFonts w:hint="eastAsia"/>
          </w:rPr>
          <w:t>1.</w:t>
        </w:r>
        <w:r w:rsidRPr="00154830">
          <w:t xml:space="preserve"> </w:t>
        </w:r>
        <w:r>
          <w:t>本</w:t>
        </w:r>
        <w:r>
          <w:rPr>
            <w:rFonts w:hint="eastAsia"/>
          </w:rPr>
          <w:t>公司</w:t>
        </w:r>
        <w:r>
          <w:t>應建置防毒軟體、網路防火牆、電子郵件過濾裝置，持續使用並適時進行軟、硬體之必要更新或升級</w:t>
        </w:r>
        <w:r>
          <w:rPr>
            <w:rFonts w:hint="eastAsia"/>
          </w:rPr>
          <w:t>。</w:t>
        </w:r>
      </w:ins>
    </w:p>
    <w:p w14:paraId="0EA31E26" w14:textId="265CC5DE" w:rsidR="00154830" w:rsidRDefault="00154830">
      <w:pPr>
        <w:pStyle w:val="13"/>
        <w:ind w:leftChars="50" w:left="420" w:hangingChars="100" w:hanging="280"/>
        <w:rPr>
          <w:ins w:id="8021" w:author="User" w:date="2021-09-14T13:52:00Z"/>
          <w:rFonts w:hint="eastAsia"/>
        </w:rPr>
        <w:pPrChange w:id="8022" w:author="User" w:date="2021-09-14T13:52:00Z">
          <w:pPr>
            <w:pStyle w:val="13"/>
            <w:ind w:leftChars="50" w:left="560" w:hangingChars="150" w:hanging="420"/>
          </w:pPr>
        </w:pPrChange>
      </w:pPr>
      <w:ins w:id="8023" w:author="User" w:date="2021-09-14T13:52:00Z">
        <w:r>
          <w:rPr>
            <w:rFonts w:hint="eastAsia"/>
          </w:rPr>
          <w:t>2.</w:t>
        </w:r>
        <w:r w:rsidRPr="00154830">
          <w:t xml:space="preserve"> </w:t>
        </w:r>
        <w:r>
          <w:t>資安設備應定期備份日誌紀錄，定期檢視並由主管複核執行成果及檢討</w:t>
        </w:r>
        <w:r>
          <w:t xml:space="preserve"> </w:t>
        </w:r>
        <w:r>
          <w:t>執行情形</w:t>
        </w:r>
        <w:r>
          <w:rPr>
            <w:rFonts w:hint="eastAsia"/>
          </w:rPr>
          <w:t>。</w:t>
        </w:r>
      </w:ins>
    </w:p>
    <w:p w14:paraId="2E185A63" w14:textId="351BCEC1" w:rsidR="00154830" w:rsidRDefault="00154830" w:rsidP="00154830">
      <w:pPr>
        <w:pStyle w:val="13"/>
        <w:ind w:leftChars="50" w:left="560" w:hangingChars="150" w:hanging="420"/>
        <w:jc w:val="center"/>
        <w:rPr>
          <w:ins w:id="8024" w:author="User" w:date="2021-09-14T13:53:00Z"/>
          <w:rFonts w:hint="eastAsia"/>
        </w:rPr>
      </w:pPr>
      <w:ins w:id="8025" w:author="User" w:date="2021-09-14T13:53:00Z">
        <w:r>
          <w:t>資通安全事件通報、應變及演練相關機制</w:t>
        </w:r>
      </w:ins>
    </w:p>
    <w:p w14:paraId="06D78EC5" w14:textId="5D1767E3" w:rsidR="00154830" w:rsidRDefault="00154830">
      <w:pPr>
        <w:pStyle w:val="13"/>
        <w:rPr>
          <w:ins w:id="8026" w:author="User" w:date="2021-09-14T13:48:00Z"/>
          <w:rFonts w:hint="eastAsia"/>
        </w:rPr>
        <w:pPrChange w:id="8027" w:author="User" w:date="2021-09-14T13:53:00Z">
          <w:pPr>
            <w:pStyle w:val="13"/>
            <w:ind w:leftChars="50" w:left="560" w:hangingChars="150" w:hanging="420"/>
          </w:pPr>
        </w:pPrChange>
      </w:pPr>
      <w:ins w:id="8028" w:author="User" w:date="2021-09-14T13:53:00Z">
        <w:r w:rsidRPr="00DB2741">
          <w:t>為即時掌控資通安全事件，並有效降低其所造成之損害，本</w:t>
        </w:r>
        <w:r w:rsidRPr="00DB2741">
          <w:rPr>
            <w:rFonts w:hint="eastAsia"/>
          </w:rPr>
          <w:t>公司</w:t>
        </w:r>
        <w:r w:rsidRPr="00DB2741">
          <w:t>應訂定資通安全事件通報、應變及演練相關機制，詳</w:t>
        </w:r>
        <w:r w:rsidRPr="00DB2741">
          <w:rPr>
            <w:rFonts w:hint="eastAsia"/>
          </w:rPr>
          <w:t>資安等相關事故預防、通報及應變機制</w:t>
        </w:r>
        <w:r>
          <w:rPr>
            <w:rFonts w:hint="eastAsia"/>
          </w:rPr>
          <w:t>。</w:t>
        </w:r>
      </w:ins>
    </w:p>
    <w:p w14:paraId="65BBF2DF" w14:textId="54C0254A" w:rsidR="00427F85" w:rsidRPr="003E6DC2" w:rsidDel="008C0EC4" w:rsidRDefault="004E52D0">
      <w:pPr>
        <w:pStyle w:val="13"/>
        <w:ind w:leftChars="50" w:left="560" w:hangingChars="150" w:hanging="420"/>
        <w:rPr>
          <w:del w:id="8029" w:author="User" w:date="2021-09-13T11:09:00Z"/>
          <w:rFonts w:hint="eastAsia"/>
        </w:rPr>
        <w:pPrChange w:id="8030" w:author="User" w:date="2021-09-14T13:59:00Z">
          <w:pPr>
            <w:pStyle w:val="13"/>
          </w:pPr>
        </w:pPrChange>
      </w:pPr>
      <w:del w:id="8031" w:author="User" w:date="2021-09-12T14:50:00Z">
        <w:r w:rsidRPr="003E6DC2" w:rsidDel="009C202F">
          <w:rPr>
            <w:noProof/>
          </w:rPr>
          <mc:AlternateContent>
            <mc:Choice Requires="wps">
              <w:drawing>
                <wp:anchor distT="0" distB="0" distL="114300" distR="114300" simplePos="0" relativeHeight="251698688" behindDoc="0" locked="0" layoutInCell="1" allowOverlap="1" wp14:anchorId="235DF8F2" wp14:editId="76F3D9B2">
                  <wp:simplePos x="0" y="0"/>
                  <wp:positionH relativeFrom="column">
                    <wp:posOffset>981710</wp:posOffset>
                  </wp:positionH>
                  <wp:positionV relativeFrom="paragraph">
                    <wp:posOffset>71755</wp:posOffset>
                  </wp:positionV>
                  <wp:extent cx="3939540" cy="635"/>
                  <wp:effectExtent l="0" t="0" r="3810" b="6350"/>
                  <wp:wrapThrough wrapText="bothSides">
                    <wp:wrapPolygon edited="0">
                      <wp:start x="0" y="0"/>
                      <wp:lineTo x="0" y="19938"/>
                      <wp:lineTo x="21516" y="19938"/>
                      <wp:lineTo x="21516" y="0"/>
                      <wp:lineTo x="0" y="0"/>
                    </wp:wrapPolygon>
                  </wp:wrapThrough>
                  <wp:docPr id="328" name="文字方塊 328"/>
                  <wp:cNvGraphicFramePr/>
                  <a:graphic xmlns:a="http://schemas.openxmlformats.org/drawingml/2006/main">
                    <a:graphicData uri="http://schemas.microsoft.com/office/word/2010/wordprocessingShape">
                      <wps:wsp>
                        <wps:cNvSpPr txBox="1"/>
                        <wps:spPr>
                          <a:xfrm>
                            <a:off x="0" y="0"/>
                            <a:ext cx="3939540" cy="635"/>
                          </a:xfrm>
                          <a:prstGeom prst="rect">
                            <a:avLst/>
                          </a:prstGeom>
                          <a:solidFill>
                            <a:prstClr val="white"/>
                          </a:solidFill>
                          <a:ln>
                            <a:noFill/>
                          </a:ln>
                          <a:effectLst/>
                        </wps:spPr>
                        <wps:txbx>
                          <w:txbxContent>
                            <w:p w14:paraId="79BD6E56" w14:textId="29EC9436" w:rsidR="00987F2E" w:rsidRPr="003D454A" w:rsidRDefault="00987F2E">
                              <w:pPr>
                                <w:pStyle w:val="afb"/>
                                <w:ind w:left="200" w:hanging="200"/>
                                <w:rPr>
                                  <w:rFonts w:hint="eastAsia"/>
                                  <w:bCs/>
                                  <w:noProof/>
                                  <w:color w:val="000000" w:themeColor="text1"/>
                                  <w:kern w:val="24"/>
                                  <w:sz w:val="28"/>
                                  <w:szCs w:val="28"/>
                                  <w:lang w:val="zh-TW"/>
                                </w:rPr>
                              </w:pPr>
                              <w:bookmarkStart w:id="8032" w:name="_Toc82523429"/>
                              <w:bookmarkStart w:id="8033" w:name="_Toc82525909"/>
                              <w:bookmarkStart w:id="8034" w:name="_Toc82531005"/>
                              <w:bookmarkStart w:id="8035" w:name="_Toc85790578"/>
                              <w:bookmarkStart w:id="8036" w:name="_Toc85792045"/>
                              <w:bookmarkStart w:id="8037" w:name="_Toc82352842"/>
                              <w:bookmarkStart w:id="8038" w:name="_Toc82418902"/>
                              <w:bookmarkStart w:id="8039" w:name="_Ref79065970"/>
                              <w:r>
                                <w:rPr>
                                  <w:rFonts w:hint="eastAsia"/>
                                </w:rPr>
                                <w:t>圖</w:t>
                              </w:r>
                              <w:r>
                                <w:rPr>
                                  <w:rFonts w:hint="eastAsia"/>
                                </w:rPr>
                                <w:t xml:space="preserve"> </w:t>
                              </w:r>
                              <w:ins w:id="8040" w:author="User" w:date="2021-09-13T11:38:00Z">
                                <w:r>
                                  <w:rPr>
                                    <w:rFonts w:hint="eastAsia"/>
                                  </w:rPr>
                                  <w:fldChar w:fldCharType="begin"/>
                                </w:r>
                                <w:r>
                                  <w:rPr>
                                    <w:rFonts w:hint="eastAsia"/>
                                  </w:rPr>
                                  <w:instrText xml:space="preserve"> SEQ </w:instrText>
                                </w:r>
                                <w:r>
                                  <w:rPr>
                                    <w:rFonts w:hint="eastAsia"/>
                                  </w:rPr>
                                  <w:instrText>圖</w:instrText>
                                </w:r>
                                <w:r>
                                  <w:rPr>
                                    <w:rFonts w:hint="eastAsia"/>
                                  </w:rPr>
                                  <w:instrText xml:space="preserve"> \* ARABIC </w:instrText>
                                </w:r>
                              </w:ins>
                              <w:r>
                                <w:rPr>
                                  <w:rFonts w:hint="eastAsia"/>
                                </w:rPr>
                                <w:fldChar w:fldCharType="separate"/>
                              </w:r>
                              <w:ins w:id="8041" w:author="User" w:date="2021-10-22T10:47:00Z">
                                <w:r w:rsidR="00853FBC">
                                  <w:rPr>
                                    <w:rFonts w:hint="eastAsia"/>
                                    <w:noProof/>
                                  </w:rPr>
                                  <w:t>29</w:t>
                                </w:r>
                              </w:ins>
                              <w:bookmarkEnd w:id="8032"/>
                              <w:bookmarkEnd w:id="8033"/>
                              <w:bookmarkEnd w:id="8034"/>
                              <w:bookmarkEnd w:id="8035"/>
                              <w:bookmarkEnd w:id="8036"/>
                              <w:ins w:id="8042" w:author="User" w:date="2021-09-13T11:38:00Z">
                                <w:r>
                                  <w:rPr>
                                    <w:rFonts w:hint="eastAsia"/>
                                  </w:rPr>
                                  <w:fldChar w:fldCharType="end"/>
                                </w:r>
                              </w:ins>
                              <w:bookmarkEnd w:id="8037"/>
                              <w:bookmarkEnd w:id="8038"/>
                              <w:ins w:id="8043" w:author="Jackson Wang" w:date="2021-09-12T11:08:00Z">
                                <w:del w:id="8044" w:author="User" w:date="2021-09-12T14:39:00Z">
                                  <w:r w:rsidDel="00C81491">
                                    <w:rPr>
                                      <w:rFonts w:hint="eastAsia"/>
                                    </w:rPr>
                                    <w:fldChar w:fldCharType="begin"/>
                                  </w:r>
                                  <w:r w:rsidDel="00C81491">
                                    <w:rPr>
                                      <w:rFonts w:hint="eastAsia"/>
                                    </w:rPr>
                                    <w:delInstrText xml:space="preserve"> SEQ </w:delInstrText>
                                  </w:r>
                                  <w:r w:rsidDel="00C81491">
                                    <w:rPr>
                                      <w:rFonts w:hint="eastAsia"/>
                                    </w:rPr>
                                    <w:delInstrText>圖</w:delInstrText>
                                  </w:r>
                                  <w:r w:rsidDel="00C81491">
                                    <w:rPr>
                                      <w:rFonts w:hint="eastAsia"/>
                                    </w:rPr>
                                    <w:delInstrText xml:space="preserve"> \* CHINESENUM3 </w:delInstrText>
                                  </w:r>
                                </w:del>
                              </w:ins>
                              <w:del w:id="8045" w:author="User" w:date="2021-09-12T14:39:00Z">
                                <w:r w:rsidDel="00C81491">
                                  <w:rPr>
                                    <w:rFonts w:hint="eastAsia"/>
                                  </w:rPr>
                                  <w:fldChar w:fldCharType="separate"/>
                                </w:r>
                              </w:del>
                              <w:ins w:id="8046" w:author="Jackson Wang" w:date="2021-09-12T11:08:00Z">
                                <w:del w:id="8047" w:author="User" w:date="2021-09-12T14:39:00Z">
                                  <w:r w:rsidDel="00C81491">
                                    <w:rPr>
                                      <w:rFonts w:hint="eastAsia"/>
                                      <w:noProof/>
                                    </w:rPr>
                                    <w:delText>八</w:delText>
                                  </w:r>
                                  <w:r w:rsidDel="00C81491">
                                    <w:rPr>
                                      <w:rFonts w:hint="eastAsia"/>
                                    </w:rPr>
                                    <w:fldChar w:fldCharType="end"/>
                                  </w:r>
                                </w:del>
                              </w:ins>
                              <w:del w:id="8048" w:author="Jackson Wang" w:date="2021-09-12T11:08:00Z">
                                <w:r w:rsidDel="00C15E88">
                                  <w:rPr>
                                    <w:rFonts w:hint="eastAsia"/>
                                  </w:rPr>
                                  <w:fldChar w:fldCharType="begin"/>
                                </w:r>
                                <w:r w:rsidDel="00C15E88">
                                  <w:rPr>
                                    <w:rFonts w:hint="eastAsia"/>
                                  </w:rPr>
                                  <w:delInstrText xml:space="preserve"> SEQ </w:delInstrText>
                                </w:r>
                                <w:r w:rsidDel="00C15E88">
                                  <w:rPr>
                                    <w:rFonts w:hint="eastAsia"/>
                                  </w:rPr>
                                  <w:delInstrText>圖</w:delInstrText>
                                </w:r>
                                <w:r w:rsidDel="00C15E88">
                                  <w:rPr>
                                    <w:rFonts w:hint="eastAsia"/>
                                  </w:rPr>
                                  <w:delInstrText xml:space="preserve"> \* CHINESENUM3 </w:delInstrText>
                                </w:r>
                                <w:r w:rsidDel="00C15E88">
                                  <w:rPr>
                                    <w:rFonts w:hint="eastAsia"/>
                                  </w:rPr>
                                  <w:fldChar w:fldCharType="separate"/>
                                </w:r>
                                <w:r w:rsidDel="00C15E88">
                                  <w:rPr>
                                    <w:rFonts w:hint="eastAsia"/>
                                    <w:noProof/>
                                  </w:rPr>
                                  <w:delText>八</w:delText>
                                </w:r>
                                <w:r w:rsidDel="00C15E88">
                                  <w:rPr>
                                    <w:rFonts w:hint="eastAsia"/>
                                  </w:rPr>
                                  <w:fldChar w:fldCharType="end"/>
                                </w:r>
                              </w:del>
                              <w:bookmarkEnd w:id="8039"/>
                              <w:del w:id="8049" w:author="User" w:date="2021-09-12T14:50:00Z">
                                <w:r w:rsidDel="009C202F">
                                  <w:rPr>
                                    <w:rFonts w:hint="eastAsia"/>
                                  </w:rPr>
                                  <w:delText>：</w:delText>
                                </w:r>
                                <w:r w:rsidRPr="007E5E05" w:rsidDel="009C202F">
                                  <w:rPr>
                                    <w:rFonts w:hint="eastAsia"/>
                                  </w:rPr>
                                  <w:delText>本機隨時備份及異機隨時備援示意圖</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5DF8F2" id="文字方塊 328" o:spid="_x0000_s1120" type="#_x0000_t202" style="position:absolute;left:0;text-align:left;margin-left:77.3pt;margin-top:5.65pt;width:310.2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" stroked="f">
                  <v:textbox style="mso-fit-shape-to-text:t" inset="0,0,0,0">
                    <w:txbxContent>
                      <w:p w14:paraId="79BD6E56" w14:textId="29EC9436" w:rsidR="00987F2E" w:rsidRPr="003D454A" w:rsidRDefault="00987F2E">
                        <w:pPr>
                          <w:pStyle w:val="afb"/>
                          <w:ind w:left="200" w:hanging="200"/>
                          <w:rPr>
                            <w:rFonts w:hint="eastAsia"/>
                            <w:bCs/>
                            <w:noProof/>
                            <w:color w:val="000000" w:themeColor="text1"/>
                            <w:kern w:val="24"/>
                            <w:sz w:val="28"/>
                            <w:szCs w:val="28"/>
                            <w:lang w:val="zh-TW"/>
                          </w:rPr>
                        </w:pPr>
                        <w:bookmarkStart w:id="8100" w:name="_Toc82523429"/>
                        <w:bookmarkStart w:id="8101" w:name="_Toc82525909"/>
                        <w:bookmarkStart w:id="8102" w:name="_Toc82531005"/>
                        <w:bookmarkStart w:id="8103" w:name="_Toc82352842"/>
                        <w:bookmarkStart w:id="8104" w:name="_Toc82418902"/>
                        <w:bookmarkStart w:id="8105" w:name="_Ref79065970"/>
                        <w:bookmarkStart w:id="8106" w:name="_Toc85790578"/>
                        <w:bookmarkStart w:id="8107" w:name="_Toc85792045"/>
                        <w:r>
                          <w:rPr>
                            <w:rFonts w:hint="eastAsia"/>
                          </w:rPr>
                          <w:t>圖</w:t>
                        </w:r>
                        <w:r>
                          <w:rPr>
                            <w:rFonts w:hint="eastAsia"/>
                          </w:rPr>
                          <w:t xml:space="preserve"> </w:t>
                        </w:r>
                        <w:ins w:id="8108" w:author="User" w:date="2021-09-13T11:38:00Z">
                          <w:r>
                            <w:rPr>
                              <w:rFonts w:hint="eastAsia"/>
                            </w:rPr>
                            <w:fldChar w:fldCharType="begin"/>
                          </w:r>
                          <w:r>
                            <w:rPr>
                              <w:rFonts w:hint="eastAsia"/>
                            </w:rPr>
                            <w:instrText xml:space="preserve"> SEQ </w:instrText>
                          </w:r>
                          <w:r>
                            <w:rPr>
                              <w:rFonts w:hint="eastAsia"/>
                            </w:rPr>
                            <w:instrText>圖</w:instrText>
                          </w:r>
                          <w:r>
                            <w:rPr>
                              <w:rFonts w:hint="eastAsia"/>
                            </w:rPr>
                            <w:instrText xml:space="preserve"> \* ARABIC </w:instrText>
                          </w:r>
                        </w:ins>
                        <w:r>
                          <w:rPr>
                            <w:rFonts w:hint="eastAsia"/>
                          </w:rPr>
                          <w:fldChar w:fldCharType="separate"/>
                        </w:r>
                        <w:ins w:id="8109" w:author="User" w:date="2021-10-22T10:47:00Z">
                          <w:r w:rsidR="00853FBC">
                            <w:rPr>
                              <w:rFonts w:hint="eastAsia"/>
                              <w:noProof/>
                            </w:rPr>
                            <w:t>29</w:t>
                          </w:r>
                        </w:ins>
                        <w:bookmarkEnd w:id="8100"/>
                        <w:bookmarkEnd w:id="8101"/>
                        <w:bookmarkEnd w:id="8102"/>
                        <w:bookmarkEnd w:id="8106"/>
                        <w:bookmarkEnd w:id="8107"/>
                        <w:ins w:id="8110" w:author="User" w:date="2021-09-13T11:38:00Z">
                          <w:r>
                            <w:rPr>
                              <w:rFonts w:hint="eastAsia"/>
                            </w:rPr>
                            <w:fldChar w:fldCharType="end"/>
                          </w:r>
                        </w:ins>
                        <w:bookmarkEnd w:id="8103"/>
                        <w:bookmarkEnd w:id="8104"/>
                        <w:ins w:id="8111" w:author="Jackson Wang" w:date="2021-09-12T11:08:00Z">
                          <w:del w:id="8112" w:author="User" w:date="2021-09-12T14:39:00Z">
                            <w:r w:rsidDel="00C81491">
                              <w:rPr>
                                <w:rFonts w:hint="eastAsia"/>
                              </w:rPr>
                              <w:fldChar w:fldCharType="begin"/>
                            </w:r>
                            <w:r w:rsidDel="00C81491">
                              <w:rPr>
                                <w:rFonts w:hint="eastAsia"/>
                              </w:rPr>
                              <w:delInstrText xml:space="preserve"> SEQ </w:delInstrText>
                            </w:r>
                            <w:r w:rsidDel="00C81491">
                              <w:rPr>
                                <w:rFonts w:hint="eastAsia"/>
                              </w:rPr>
                              <w:delInstrText>圖</w:delInstrText>
                            </w:r>
                            <w:r w:rsidDel="00C81491">
                              <w:rPr>
                                <w:rFonts w:hint="eastAsia"/>
                              </w:rPr>
                              <w:delInstrText xml:space="preserve"> \* CHINESENUM3 </w:delInstrText>
                            </w:r>
                          </w:del>
                        </w:ins>
                        <w:del w:id="8113" w:author="User" w:date="2021-09-12T14:39:00Z">
                          <w:r w:rsidDel="00C81491">
                            <w:rPr>
                              <w:rFonts w:hint="eastAsia"/>
                            </w:rPr>
                            <w:fldChar w:fldCharType="separate"/>
                          </w:r>
                        </w:del>
                        <w:ins w:id="8114" w:author="Jackson Wang" w:date="2021-09-12T11:08:00Z">
                          <w:del w:id="8115" w:author="User" w:date="2021-09-12T14:39:00Z">
                            <w:r w:rsidDel="00C81491">
                              <w:rPr>
                                <w:rFonts w:hint="eastAsia"/>
                                <w:noProof/>
                              </w:rPr>
                              <w:delText>八</w:delText>
                            </w:r>
                            <w:r w:rsidDel="00C81491">
                              <w:rPr>
                                <w:rFonts w:hint="eastAsia"/>
                              </w:rPr>
                              <w:fldChar w:fldCharType="end"/>
                            </w:r>
                          </w:del>
                        </w:ins>
                        <w:del w:id="8116" w:author="Jackson Wang" w:date="2021-09-12T11:08:00Z">
                          <w:r w:rsidDel="00C15E88">
                            <w:rPr>
                              <w:rFonts w:hint="eastAsia"/>
                            </w:rPr>
                            <w:fldChar w:fldCharType="begin"/>
                          </w:r>
                          <w:r w:rsidDel="00C15E88">
                            <w:rPr>
                              <w:rFonts w:hint="eastAsia"/>
                            </w:rPr>
                            <w:delInstrText xml:space="preserve"> SEQ </w:delInstrText>
                          </w:r>
                          <w:r w:rsidDel="00C15E88">
                            <w:rPr>
                              <w:rFonts w:hint="eastAsia"/>
                            </w:rPr>
                            <w:delInstrText>圖</w:delInstrText>
                          </w:r>
                          <w:r w:rsidDel="00C15E88">
                            <w:rPr>
                              <w:rFonts w:hint="eastAsia"/>
                            </w:rPr>
                            <w:delInstrText xml:space="preserve"> \* CHINESENUM3 </w:delInstrText>
                          </w:r>
                          <w:r w:rsidDel="00C15E88">
                            <w:rPr>
                              <w:rFonts w:hint="eastAsia"/>
                            </w:rPr>
                            <w:fldChar w:fldCharType="separate"/>
                          </w:r>
                          <w:r w:rsidDel="00C15E88">
                            <w:rPr>
                              <w:rFonts w:hint="eastAsia"/>
                              <w:noProof/>
                            </w:rPr>
                            <w:delText>八</w:delText>
                          </w:r>
                          <w:r w:rsidDel="00C15E88">
                            <w:rPr>
                              <w:rFonts w:hint="eastAsia"/>
                            </w:rPr>
                            <w:fldChar w:fldCharType="end"/>
                          </w:r>
                        </w:del>
                        <w:bookmarkEnd w:id="8105"/>
                        <w:del w:id="8117" w:author="User" w:date="2021-09-12T14:50:00Z">
                          <w:r w:rsidDel="009C202F">
                            <w:rPr>
                              <w:rFonts w:hint="eastAsia"/>
                            </w:rPr>
                            <w:delText>：</w:delText>
                          </w:r>
                          <w:r w:rsidRPr="007E5E05" w:rsidDel="009C202F">
                            <w:rPr>
                              <w:rFonts w:hint="eastAsia"/>
                            </w:rPr>
                            <w:delText>本機隨時備份及異機隨時備援示意圖</w:delText>
                          </w:r>
                        </w:del>
                      </w:p>
                    </w:txbxContent>
                  </v:textbox>
                  <w10:wrap type="through"/>
                </v:shape>
              </w:pict>
            </mc:Fallback>
          </mc:AlternateContent>
        </w:r>
      </w:del>
      <w:del w:id="8050" w:author="User" w:date="2021-09-13T11:09:00Z">
        <w:r w:rsidR="00487AEB" w:rsidRPr="003E6DC2" w:rsidDel="008C0EC4">
          <w:rPr>
            <w:rFonts w:hint="eastAsia"/>
          </w:rPr>
          <w:delText xml:space="preserve"> </w:delText>
        </w:r>
      </w:del>
    </w:p>
    <w:p w14:paraId="5FF6D979" w14:textId="3D59B8FA" w:rsidR="00684B69" w:rsidRPr="00B72E6E" w:rsidDel="00CF16FB" w:rsidRDefault="00EC367F">
      <w:pPr>
        <w:pStyle w:val="13"/>
        <w:ind w:leftChars="50" w:left="560" w:hangingChars="150" w:hanging="420"/>
        <w:rPr>
          <w:ins w:id="8051" w:author="Jackson Wang" w:date="2021-09-12T09:42:00Z"/>
          <w:del w:id="8052" w:author="User" w:date="2021-09-13T13:42:00Z"/>
          <w:rFonts w:hint="eastAsia"/>
        </w:rPr>
        <w:pPrChange w:id="8053" w:author="User" w:date="2021-09-14T13:59:00Z">
          <w:pPr>
            <w:pStyle w:val="4"/>
            <w:ind w:left="280" w:hanging="280"/>
          </w:pPr>
        </w:pPrChange>
      </w:pPr>
      <w:ins w:id="8054" w:author="Jackson Wang" w:date="2021-09-12T09:42:00Z">
        <w:del w:id="8055" w:author="User" w:date="2021-09-13T12:27:00Z">
          <w:r w:rsidDel="00684B69">
            <w:rPr>
              <w:rFonts w:hint="eastAsia"/>
            </w:rPr>
            <w:delText>機關之業務單位與資訊單位配合事項</w:delText>
          </w:r>
        </w:del>
      </w:ins>
    </w:p>
    <w:p w14:paraId="1AEC9AA2" w14:textId="3726945E" w:rsidR="00EC367F" w:rsidRPr="00EC367F" w:rsidDel="00CF16FB" w:rsidRDefault="00EC367F">
      <w:pPr>
        <w:pStyle w:val="13"/>
        <w:ind w:leftChars="50" w:left="560" w:hangingChars="150" w:hanging="420"/>
        <w:rPr>
          <w:del w:id="8056" w:author="User" w:date="2021-09-13T13:42:00Z"/>
          <w:rFonts w:hint="eastAsia"/>
        </w:rPr>
        <w:pPrChange w:id="8057" w:author="User" w:date="2021-09-14T13:59:00Z">
          <w:pPr>
            <w:pStyle w:val="13"/>
          </w:pPr>
        </w:pPrChange>
      </w:pPr>
      <w:ins w:id="8058" w:author="Jackson Wang" w:date="2021-09-12T09:42:00Z">
        <w:del w:id="8059" w:author="User" w:date="2021-09-13T13:26:00Z">
          <w:r w:rsidDel="0029238E">
            <w:rPr>
              <w:rFonts w:hint="eastAsia"/>
            </w:rPr>
            <w:delText>未來機關若有資料轉移至機關內部存儲之需求，需自行</w:delText>
          </w:r>
        </w:del>
      </w:ins>
      <w:ins w:id="8060" w:author="Jackson Wang" w:date="2021-09-12T09:44:00Z">
        <w:del w:id="8061" w:author="User" w:date="2021-09-13T13:26:00Z">
          <w:r w:rsidR="002F7C33" w:rsidDel="0029238E">
            <w:rPr>
              <w:rFonts w:hint="eastAsia"/>
            </w:rPr>
            <w:delText>準備可用儲存空間為</w:delText>
          </w:r>
          <w:r w:rsidR="002F7C33" w:rsidDel="0029238E">
            <w:rPr>
              <w:rFonts w:hint="eastAsia"/>
            </w:rPr>
            <w:delText>10TB</w:delText>
          </w:r>
          <w:r w:rsidR="002F7C33" w:rsidDel="0029238E">
            <w:rPr>
              <w:rFonts w:hint="eastAsia"/>
            </w:rPr>
            <w:delText>（含</w:delText>
          </w:r>
        </w:del>
      </w:ins>
      <w:ins w:id="8062" w:author="Jackson Wang" w:date="2021-09-12T09:45:00Z">
        <w:del w:id="8063" w:author="User" w:date="2021-09-13T13:26:00Z">
          <w:r w:rsidR="002F7C33" w:rsidDel="0029238E">
            <w:rPr>
              <w:rFonts w:hint="eastAsia"/>
            </w:rPr>
            <w:delText>）以上之儲存設備，以供資料轉移儲存需求</w:delText>
          </w:r>
        </w:del>
        <w:del w:id="8064" w:author="User" w:date="2021-09-13T13:42:00Z">
          <w:r w:rsidR="002F7C33" w:rsidDel="00CF16FB">
            <w:rPr>
              <w:rFonts w:hint="eastAsia"/>
            </w:rPr>
            <w:delText>。</w:delText>
          </w:r>
        </w:del>
      </w:ins>
    </w:p>
    <w:p w14:paraId="0E55CE32" w14:textId="1D8AC837" w:rsidR="002A4715" w:rsidRPr="00B72E6E" w:rsidDel="002A4715" w:rsidRDefault="00435C81">
      <w:pPr>
        <w:pStyle w:val="13"/>
        <w:ind w:leftChars="50" w:left="560" w:hangingChars="150" w:hanging="420"/>
        <w:rPr>
          <w:del w:id="8065" w:author="User" w:date="2021-09-13T13:19:00Z"/>
        </w:rPr>
        <w:pPrChange w:id="8066" w:author="User" w:date="2021-09-14T13:59:00Z">
          <w:pPr>
            <w:pStyle w:val="3"/>
            <w:spacing w:before="240" w:after="120"/>
            <w:ind w:left="280" w:right="280" w:hanging="280"/>
          </w:pPr>
        </w:pPrChange>
      </w:pPr>
      <w:del w:id="8067" w:author="User" w:date="2021-09-13T13:31:00Z">
        <w:r w:rsidRPr="003E6DC2" w:rsidDel="00764F70">
          <w:rPr>
            <w:rFonts w:hint="eastAsia"/>
          </w:rPr>
          <w:delText>路面缺陷影像與相關資料蒐</w:delText>
        </w:r>
      </w:del>
      <w:del w:id="8068" w:author="User" w:date="2021-09-13T13:42:00Z">
        <w:r w:rsidRPr="003E6DC2" w:rsidDel="00CF16FB">
          <w:rPr>
            <w:rFonts w:hint="eastAsia"/>
          </w:rPr>
          <w:delText>集</w:delText>
        </w:r>
      </w:del>
    </w:p>
    <w:p w14:paraId="656E4A3D" w14:textId="11B13255" w:rsidR="00935D46" w:rsidRPr="003E6DC2" w:rsidDel="00CF16FB" w:rsidRDefault="006D1AA3">
      <w:pPr>
        <w:pStyle w:val="13"/>
        <w:ind w:leftChars="50" w:left="560" w:hangingChars="150" w:hanging="420"/>
        <w:rPr>
          <w:del w:id="8069" w:author="User" w:date="2021-09-13T13:42:00Z"/>
          <w:rFonts w:hint="eastAsia"/>
        </w:rPr>
        <w:pPrChange w:id="8070" w:author="User" w:date="2021-09-14T13:59:00Z">
          <w:pPr>
            <w:pStyle w:val="4"/>
            <w:numPr>
              <w:numId w:val="329"/>
            </w:numPr>
            <w:ind w:hanging="480"/>
          </w:pPr>
        </w:pPrChange>
      </w:pPr>
      <w:del w:id="8071" w:author="User" w:date="2021-09-13T13:42:00Z">
        <w:r w:rsidRPr="003E6DC2" w:rsidDel="00CF16FB">
          <w:delText>影像蒐集</w:delText>
        </w:r>
        <w:r w:rsidR="00605103" w:rsidRPr="003E6DC2" w:rsidDel="00CF16FB">
          <w:rPr>
            <w:rFonts w:hint="eastAsia"/>
          </w:rPr>
          <w:delText>範圍</w:delText>
        </w:r>
      </w:del>
    </w:p>
    <w:p w14:paraId="43BCA102" w14:textId="13CDC7D7" w:rsidR="008B273C" w:rsidRPr="003E6DC2" w:rsidDel="00CF16FB" w:rsidRDefault="006D1AA3">
      <w:pPr>
        <w:pStyle w:val="13"/>
        <w:ind w:leftChars="50" w:left="560" w:hangingChars="150" w:hanging="420"/>
        <w:rPr>
          <w:del w:id="8072" w:author="User" w:date="2021-09-13T13:42:00Z"/>
          <w:rFonts w:ascii="標楷體" w:hAnsi="標楷體"/>
        </w:rPr>
        <w:pPrChange w:id="8073" w:author="User" w:date="2021-09-14T13:59:00Z">
          <w:pPr>
            <w:pStyle w:val="13"/>
          </w:pPr>
        </w:pPrChange>
      </w:pPr>
      <w:del w:id="8074" w:author="User" w:date="2021-09-13T13:28:00Z">
        <w:r w:rsidRPr="003E6DC2" w:rsidDel="0029238E">
          <w:rPr>
            <w:rFonts w:hint="eastAsia"/>
          </w:rPr>
          <w:delText>本案</w:delText>
        </w:r>
        <w:r w:rsidR="00CF29C9" w:rsidRPr="003E6DC2" w:rsidDel="0029238E">
          <w:rPr>
            <w:rFonts w:hint="eastAsia"/>
          </w:rPr>
          <w:delText>巡查範圍</w:delText>
        </w:r>
        <w:r w:rsidR="00CF29C9" w:rsidRPr="003E6DC2" w:rsidDel="0029238E">
          <w:delText>以臺南市</w:delText>
        </w:r>
        <w:r w:rsidR="00CF29C9" w:rsidRPr="003E6DC2" w:rsidDel="0029238E">
          <w:rPr>
            <w:rFonts w:hint="eastAsia"/>
          </w:rPr>
          <w:delText xml:space="preserve"> 37 </w:delText>
        </w:r>
        <w:r w:rsidR="00CF29C9" w:rsidRPr="003E6DC2" w:rsidDel="0029238E">
          <w:delText>個行政區內機關直接管養道路為基礎，分區、分段進行影像搜集，</w:delText>
        </w:r>
        <w:r w:rsidR="00395201" w:rsidRPr="003E6DC2" w:rsidDel="0029238E">
          <w:rPr>
            <w:rFonts w:hint="eastAsia"/>
          </w:rPr>
          <w:delText>將</w:delText>
        </w:r>
        <w:r w:rsidR="00CF29C9" w:rsidRPr="003E6DC2" w:rsidDel="0029238E">
          <w:delText>直接管養道路</w:delText>
        </w:r>
        <w:r w:rsidR="002E5839" w:rsidRPr="003E6DC2" w:rsidDel="0029238E">
          <w:rPr>
            <w:rFonts w:hint="eastAsia"/>
          </w:rPr>
          <w:delText>範圍</w:delText>
        </w:r>
        <w:r w:rsidR="00395201" w:rsidRPr="003E6DC2" w:rsidDel="0029238E">
          <w:rPr>
            <w:rFonts w:hint="eastAsia"/>
          </w:rPr>
          <w:delText>設為本案巡查範圍</w:delText>
        </w:r>
        <w:r w:rsidR="002E5839" w:rsidRPr="003E6DC2" w:rsidDel="0029238E">
          <w:rPr>
            <w:rFonts w:hint="eastAsia"/>
          </w:rPr>
          <w:delText>(</w:delText>
        </w:r>
        <w:r w:rsidR="002E5839" w:rsidRPr="003E6DC2" w:rsidDel="0029238E">
          <w:rPr>
            <w:rFonts w:hint="eastAsia"/>
          </w:rPr>
          <w:delText>以下簡稱本案</w:delText>
        </w:r>
        <w:r w:rsidR="005E7A43" w:rsidRPr="003E6DC2" w:rsidDel="0029238E">
          <w:rPr>
            <w:rFonts w:hint="eastAsia"/>
          </w:rPr>
          <w:delText>巡查</w:delText>
        </w:r>
        <w:r w:rsidR="002E5839" w:rsidRPr="003E6DC2" w:rsidDel="0029238E">
          <w:rPr>
            <w:rFonts w:hint="eastAsia"/>
          </w:rPr>
          <w:delText>範圍</w:delText>
        </w:r>
        <w:r w:rsidR="005E7A43" w:rsidRPr="003E6DC2" w:rsidDel="0029238E">
          <w:rPr>
            <w:rFonts w:hint="eastAsia"/>
          </w:rPr>
          <w:delText>，</w:delText>
        </w:r>
        <w:r w:rsidR="005E7A43" w:rsidRPr="003E6DC2" w:rsidDel="0029238E">
          <w:rPr>
            <w:rFonts w:ascii="標楷體" w:hAnsi="標楷體" w:hint="eastAsia"/>
          </w:rPr>
          <w:delText>如附件一</w:delText>
        </w:r>
        <w:r w:rsidR="002E5839" w:rsidRPr="003E6DC2" w:rsidDel="0029238E">
          <w:rPr>
            <w:rFonts w:hint="eastAsia"/>
          </w:rPr>
          <w:delText>)</w:delText>
        </w:r>
        <w:r w:rsidR="00CF29C9" w:rsidRPr="003E6DC2" w:rsidDel="0029238E">
          <w:delText>，其涵蓋本市</w:delText>
        </w:r>
        <w:r w:rsidR="00CF29C9" w:rsidRPr="003E6DC2" w:rsidDel="0029238E">
          <w:rPr>
            <w:rFonts w:hint="eastAsia"/>
          </w:rPr>
          <w:delText xml:space="preserve"> 6 </w:delText>
        </w:r>
        <w:r w:rsidR="00CF29C9" w:rsidRPr="003E6DC2" w:rsidDel="0029238E">
          <w:delText>區</w:delText>
        </w:r>
        <w:r w:rsidR="006300AE" w:rsidRPr="003E6DC2" w:rsidDel="0029238E">
          <w:rPr>
            <w:rFonts w:hint="eastAsia"/>
          </w:rPr>
          <w:delText>估</w:delText>
        </w:r>
        <w:r w:rsidR="00293E5F" w:rsidRPr="003E6DC2" w:rsidDel="0029238E">
          <w:rPr>
            <w:rFonts w:hint="eastAsia"/>
          </w:rPr>
          <w:delText>計</w:delText>
        </w:r>
      </w:del>
      <w:del w:id="8075" w:author="User" w:date="2021-08-08T12:06:00Z">
        <w:r w:rsidR="00183E7D" w:rsidRPr="003E6DC2" w:rsidDel="004B391A">
          <w:rPr>
            <w:rFonts w:hint="eastAsia"/>
          </w:rPr>
          <w:delText>7</w:delText>
        </w:r>
      </w:del>
      <w:del w:id="8076" w:author="User" w:date="2021-09-13T13:28:00Z">
        <w:r w:rsidR="00183E7D" w:rsidRPr="003E6DC2" w:rsidDel="0029238E">
          <w:delText>00</w:delText>
        </w:r>
        <w:r w:rsidR="00293E5F" w:rsidRPr="003E6DC2" w:rsidDel="0029238E">
          <w:rPr>
            <w:rFonts w:hint="eastAsia"/>
          </w:rPr>
          <w:delText>公里</w:delText>
        </w:r>
        <w:r w:rsidR="00183E7D" w:rsidRPr="003E6DC2" w:rsidDel="0029238E">
          <w:rPr>
            <w:rFonts w:hint="eastAsia"/>
          </w:rPr>
          <w:delText>，</w:delText>
        </w:r>
      </w:del>
      <w:del w:id="8077" w:author="User" w:date="2021-08-08T12:04:00Z">
        <w:r w:rsidR="00CF29C9" w:rsidRPr="003E6DC2" w:rsidDel="004B391A">
          <w:delText xml:space="preserve">8 </w:delText>
        </w:r>
        <w:r w:rsidR="00CF29C9" w:rsidRPr="003E6DC2" w:rsidDel="004B391A">
          <w:rPr>
            <w:rFonts w:hint="eastAsia"/>
          </w:rPr>
          <w:delText>米以上道路及</w:delText>
        </w:r>
      </w:del>
      <w:del w:id="8078" w:author="User" w:date="2021-09-13T13:28:00Z">
        <w:r w:rsidR="00CF29C9" w:rsidRPr="003E6DC2" w:rsidDel="0029238E">
          <w:rPr>
            <w:rFonts w:hint="eastAsia"/>
          </w:rPr>
          <w:delText>其餘</w:delText>
        </w:r>
        <w:r w:rsidR="00CF29C9" w:rsidRPr="004B391A" w:rsidDel="0029238E">
          <w:rPr>
            <w:color w:val="000000" w:themeColor="text1"/>
            <w:rPrChange w:id="8079" w:author="User" w:date="2021-08-08T12:06:00Z">
              <w:rPr>
                <w:rFonts w:ascii="標楷體" w:hAnsi="標楷體"/>
                <w:color w:val="000000" w:themeColor="text1"/>
              </w:rPr>
            </w:rPrChange>
          </w:rPr>
          <w:delText xml:space="preserve"> 31</w:delText>
        </w:r>
        <w:r w:rsidR="00CF29C9" w:rsidRPr="003E6DC2" w:rsidDel="0029238E">
          <w:rPr>
            <w:rFonts w:ascii="標楷體" w:hAnsi="標楷體"/>
          </w:rPr>
          <w:delText xml:space="preserve"> 區市道與大區道</w:delText>
        </w:r>
        <w:r w:rsidR="006300AE" w:rsidRPr="003E6DC2" w:rsidDel="0029238E">
          <w:rPr>
            <w:rFonts w:ascii="標楷體" w:hAnsi="標楷體" w:hint="eastAsia"/>
          </w:rPr>
          <w:delText>估</w:delText>
        </w:r>
        <w:r w:rsidR="00293E5F" w:rsidRPr="003E6DC2" w:rsidDel="0029238E">
          <w:rPr>
            <w:rFonts w:ascii="標楷體" w:hAnsi="標楷體" w:hint="eastAsia"/>
          </w:rPr>
          <w:delText>計</w:delText>
        </w:r>
      </w:del>
      <w:del w:id="8080" w:author="User" w:date="2021-08-08T12:05:00Z">
        <w:r w:rsidR="00183E7D" w:rsidRPr="003E6DC2" w:rsidDel="004B391A">
          <w:delText>8</w:delText>
        </w:r>
      </w:del>
      <w:del w:id="8081" w:author="User" w:date="2021-09-13T13:28:00Z">
        <w:r w:rsidR="00183E7D" w:rsidRPr="003E6DC2" w:rsidDel="0029238E">
          <w:delText>00</w:delText>
        </w:r>
        <w:r w:rsidR="00293E5F" w:rsidRPr="003E6DC2" w:rsidDel="0029238E">
          <w:rPr>
            <w:rFonts w:ascii="標楷體" w:hAnsi="標楷體" w:hint="eastAsia"/>
          </w:rPr>
          <w:delText>公里</w:delText>
        </w:r>
        <w:r w:rsidR="006300AE" w:rsidRPr="003E6DC2" w:rsidDel="0029238E">
          <w:rPr>
            <w:rFonts w:ascii="標楷體" w:hAnsi="標楷體" w:hint="eastAsia"/>
          </w:rPr>
          <w:delText>，總</w:delText>
        </w:r>
      </w:del>
      <w:del w:id="8082" w:author="User" w:date="2021-08-08T12:06:00Z">
        <w:r w:rsidR="006300AE" w:rsidRPr="003E6DC2" w:rsidDel="004B391A">
          <w:rPr>
            <w:rFonts w:ascii="標楷體" w:hAnsi="標楷體" w:hint="eastAsia"/>
          </w:rPr>
          <w:delText>估計</w:delText>
        </w:r>
      </w:del>
      <w:del w:id="8083" w:author="User" w:date="2021-09-13T13:28:00Z">
        <w:r w:rsidR="006300AE" w:rsidRPr="003E6DC2" w:rsidDel="0029238E">
          <w:rPr>
            <w:rFonts w:ascii="標楷體" w:hAnsi="標楷體" w:hint="eastAsia"/>
          </w:rPr>
          <w:delText>約</w:delText>
        </w:r>
        <w:r w:rsidR="00183E7D" w:rsidRPr="003E6DC2" w:rsidDel="0029238E">
          <w:delText>1,</w:delText>
        </w:r>
      </w:del>
      <w:del w:id="8084" w:author="User" w:date="2021-08-08T12:05:00Z">
        <w:r w:rsidR="00183E7D" w:rsidRPr="003E6DC2" w:rsidDel="004B391A">
          <w:delText>5</w:delText>
        </w:r>
      </w:del>
      <w:del w:id="8085" w:author="User" w:date="2021-09-13T13:28:00Z">
        <w:r w:rsidR="00183E7D" w:rsidRPr="003E6DC2" w:rsidDel="0029238E">
          <w:delText>00</w:delText>
        </w:r>
        <w:r w:rsidR="006300AE" w:rsidRPr="003E6DC2" w:rsidDel="0029238E">
          <w:rPr>
            <w:rFonts w:ascii="標楷體" w:hAnsi="標楷體" w:hint="eastAsia"/>
          </w:rPr>
          <w:delText>公里</w:delText>
        </w:r>
      </w:del>
      <w:del w:id="8086" w:author="User" w:date="2021-09-13T13:42:00Z">
        <w:r w:rsidR="00CF29C9" w:rsidRPr="003E6DC2" w:rsidDel="00CF16FB">
          <w:rPr>
            <w:rFonts w:ascii="標楷體" w:hAnsi="標楷體"/>
          </w:rPr>
          <w:delText>。</w:delText>
        </w:r>
      </w:del>
    </w:p>
    <w:p w14:paraId="2BF58860" w14:textId="7D3959AD" w:rsidR="00605103" w:rsidRPr="003E6DC2" w:rsidDel="00CF16FB" w:rsidRDefault="00605103">
      <w:pPr>
        <w:pStyle w:val="13"/>
        <w:ind w:leftChars="50" w:left="560" w:hangingChars="150" w:hanging="420"/>
        <w:rPr>
          <w:del w:id="8087" w:author="User" w:date="2021-09-13T13:42:00Z"/>
          <w:rFonts w:hint="eastAsia"/>
        </w:rPr>
        <w:pPrChange w:id="8088" w:author="User" w:date="2021-09-14T13:59:00Z">
          <w:pPr>
            <w:pStyle w:val="4"/>
            <w:ind w:left="280" w:hanging="280"/>
          </w:pPr>
        </w:pPrChange>
      </w:pPr>
      <w:del w:id="8089" w:author="User" w:date="2021-09-13T13:42:00Z">
        <w:r w:rsidRPr="003E6DC2" w:rsidDel="00CF16FB">
          <w:delText>影像蒐集</w:delText>
        </w:r>
        <w:r w:rsidRPr="003E6DC2" w:rsidDel="00CF16FB">
          <w:rPr>
            <w:rFonts w:hint="eastAsia"/>
          </w:rPr>
          <w:delText>說明</w:delText>
        </w:r>
      </w:del>
    </w:p>
    <w:p w14:paraId="3B8B7BA3" w14:textId="77A43E96" w:rsidR="00157ECE" w:rsidRPr="003E6DC2" w:rsidDel="00CF16FB" w:rsidRDefault="008F1A17">
      <w:pPr>
        <w:pStyle w:val="13"/>
        <w:ind w:leftChars="50" w:left="560" w:hangingChars="150" w:hanging="420"/>
        <w:rPr>
          <w:del w:id="8090" w:author="User" w:date="2021-09-13T13:42:00Z"/>
          <w:rFonts w:hint="eastAsia"/>
        </w:rPr>
        <w:pPrChange w:id="8091" w:author="User" w:date="2021-09-14T13:59:00Z">
          <w:pPr>
            <w:pStyle w:val="50"/>
            <w:numPr>
              <w:numId w:val="416"/>
            </w:numPr>
            <w:ind w:left="280" w:hanging="280"/>
          </w:pPr>
        </w:pPrChange>
      </w:pPr>
      <w:del w:id="8092" w:author="User" w:date="2021-09-13T13:42:00Z">
        <w:r w:rsidRPr="003E6DC2" w:rsidDel="00CF16FB">
          <w:rPr>
            <w:rFonts w:hint="eastAsia"/>
          </w:rPr>
          <w:delText>巡查車執行</w:delText>
        </w:r>
        <w:r w:rsidR="000666BB" w:rsidRPr="003E6DC2" w:rsidDel="00CF16FB">
          <w:rPr>
            <w:rFonts w:hint="eastAsia"/>
          </w:rPr>
          <w:delText>巡查，</w:delText>
        </w:r>
        <w:r w:rsidR="0092251F" w:rsidRPr="003E6DC2" w:rsidDel="00CF16FB">
          <w:rPr>
            <w:rFonts w:hint="eastAsia"/>
          </w:rPr>
          <w:delText>車機系統</w:delText>
        </w:r>
        <w:r w:rsidR="0051114E" w:rsidRPr="003E6DC2" w:rsidDel="00CF16FB">
          <w:rPr>
            <w:rFonts w:hint="eastAsia"/>
          </w:rPr>
          <w:delText>自動</w:delText>
        </w:r>
        <w:r w:rsidR="000666BB" w:rsidRPr="003E6DC2" w:rsidDel="00CF16FB">
          <w:rPr>
            <w:rFonts w:hint="eastAsia"/>
          </w:rPr>
          <w:delText>把可能的缺陷照片上傳到後台的接收伺服器，</w:delText>
        </w:r>
        <w:r w:rsidR="001D4DD3" w:rsidRPr="003E6DC2" w:rsidDel="00CF16FB">
          <w:rPr>
            <w:rFonts w:hint="eastAsia"/>
          </w:rPr>
          <w:delText>伺服器</w:delText>
        </w:r>
        <w:r w:rsidR="0051114E" w:rsidRPr="003E6DC2" w:rsidDel="00CF16FB">
          <w:rPr>
            <w:rFonts w:hint="eastAsia"/>
          </w:rPr>
          <w:delText>接受所有</w:delText>
        </w:r>
        <w:r w:rsidR="000666BB" w:rsidRPr="003E6DC2" w:rsidDel="00CF16FB">
          <w:rPr>
            <w:rFonts w:hint="eastAsia"/>
          </w:rPr>
          <w:delText>缺陷的照片</w:delText>
        </w:r>
        <w:r w:rsidR="001D4DD3" w:rsidRPr="003E6DC2" w:rsidDel="00CF16FB">
          <w:rPr>
            <w:rFonts w:hint="eastAsia"/>
          </w:rPr>
          <w:delText>，</w:delText>
        </w:r>
        <w:r w:rsidR="000666BB" w:rsidRPr="003E6DC2" w:rsidDel="00CF16FB">
          <w:rPr>
            <w:rFonts w:hint="eastAsia"/>
          </w:rPr>
          <w:delText>再由後台的高階圖形運算伺服器做二次</w:delText>
        </w:r>
        <w:r w:rsidR="0051114E" w:rsidRPr="003E6DC2" w:rsidDel="00CF16FB">
          <w:rPr>
            <w:rFonts w:hint="eastAsia"/>
          </w:rPr>
          <w:delText>驗證及</w:delText>
        </w:r>
        <w:r w:rsidR="000666BB" w:rsidRPr="003E6DC2" w:rsidDel="00CF16FB">
          <w:rPr>
            <w:rFonts w:hint="eastAsia"/>
          </w:rPr>
          <w:delText>分類</w:delText>
        </w:r>
        <w:r w:rsidR="001D4DD3" w:rsidRPr="003E6DC2" w:rsidDel="00CF16FB">
          <w:rPr>
            <w:rFonts w:hint="eastAsia"/>
          </w:rPr>
          <w:delText>，</w:delText>
        </w:r>
        <w:r w:rsidR="000666BB" w:rsidRPr="003E6DC2" w:rsidDel="00CF16FB">
          <w:rPr>
            <w:rFonts w:hint="eastAsia"/>
          </w:rPr>
          <w:delText>完</w:delText>
        </w:r>
        <w:r w:rsidR="001D4DD3" w:rsidRPr="003E6DC2" w:rsidDel="00CF16FB">
          <w:rPr>
            <w:rFonts w:hint="eastAsia"/>
          </w:rPr>
          <w:delText>成後</w:delText>
        </w:r>
        <w:r w:rsidR="002913CD" w:rsidRPr="003E6DC2" w:rsidDel="00CF16FB">
          <w:rPr>
            <w:rFonts w:hint="eastAsia"/>
          </w:rPr>
          <w:delText>系統將</w:delText>
        </w:r>
        <w:r w:rsidR="001D4DD3" w:rsidRPr="003E6DC2" w:rsidDel="00CF16FB">
          <w:rPr>
            <w:rFonts w:hint="eastAsia"/>
          </w:rPr>
          <w:delText>車機</w:delText>
        </w:r>
        <w:r w:rsidR="002913CD" w:rsidRPr="003E6DC2" w:rsidDel="00CF16FB">
          <w:rPr>
            <w:rFonts w:hint="eastAsia"/>
          </w:rPr>
          <w:delText>系統</w:delText>
        </w:r>
        <w:r w:rsidR="000666BB" w:rsidRPr="003E6DC2" w:rsidDel="00CF16FB">
          <w:rPr>
            <w:rFonts w:hint="eastAsia"/>
          </w:rPr>
          <w:delText>判別不正確的</w:delText>
        </w:r>
        <w:r w:rsidR="001D4DD3" w:rsidRPr="003E6DC2" w:rsidDel="00CF16FB">
          <w:rPr>
            <w:rFonts w:hint="eastAsia"/>
          </w:rPr>
          <w:delText>，</w:delText>
        </w:r>
        <w:r w:rsidR="0051114E" w:rsidRPr="003E6DC2" w:rsidDel="00CF16FB">
          <w:rPr>
            <w:rFonts w:hint="eastAsia"/>
          </w:rPr>
          <w:delText>存</w:delText>
        </w:r>
        <w:r w:rsidR="000666BB" w:rsidRPr="003E6DC2" w:rsidDel="00CF16FB">
          <w:rPr>
            <w:rFonts w:hint="eastAsia"/>
          </w:rPr>
          <w:delText>放到</w:delText>
        </w:r>
        <w:r w:rsidR="0051114E" w:rsidRPr="003E6DC2" w:rsidDel="00CF16FB">
          <w:rPr>
            <w:rFonts w:hint="eastAsia"/>
          </w:rPr>
          <w:delText>本案中</w:delText>
        </w:r>
        <w:r w:rsidR="000666BB" w:rsidRPr="003E6DC2" w:rsidDel="00CF16FB">
          <w:rPr>
            <w:rFonts w:hint="eastAsia"/>
          </w:rPr>
          <w:delText>高速大</w:delText>
        </w:r>
        <w:r w:rsidRPr="003E6DC2" w:rsidDel="00CF16FB">
          <w:rPr>
            <w:rFonts w:hint="eastAsia"/>
          </w:rPr>
          <w:delText>容量</w:delText>
        </w:r>
        <w:r w:rsidR="000666BB" w:rsidRPr="003E6DC2" w:rsidDel="00CF16FB">
          <w:rPr>
            <w:rFonts w:hint="eastAsia"/>
          </w:rPr>
          <w:delText>儲存設備</w:delText>
        </w:r>
        <w:r w:rsidRPr="003E6DC2" w:rsidDel="00CF16FB">
          <w:rPr>
            <w:rFonts w:hint="eastAsia"/>
          </w:rPr>
          <w:delText>「</w:delText>
        </w:r>
        <w:r w:rsidR="001D4DD3" w:rsidRPr="003E6DC2" w:rsidDel="00CF16FB">
          <w:rPr>
            <w:rFonts w:hint="eastAsia"/>
          </w:rPr>
          <w:delText>其它</w:delText>
        </w:r>
        <w:r w:rsidRPr="003E6DC2" w:rsidDel="00CF16FB">
          <w:rPr>
            <w:rFonts w:hint="eastAsia"/>
          </w:rPr>
          <w:delText>」</w:delText>
        </w:r>
        <w:r w:rsidR="001D4DD3" w:rsidRPr="003E6DC2" w:rsidDel="00CF16FB">
          <w:rPr>
            <w:rFonts w:hint="eastAsia"/>
          </w:rPr>
          <w:delText>備份目錄，</w:delText>
        </w:r>
        <w:r w:rsidR="000666BB" w:rsidRPr="003E6DC2" w:rsidDel="00CF16FB">
          <w:rPr>
            <w:rFonts w:hint="eastAsia"/>
          </w:rPr>
          <w:delText>而判別正確的會</w:delText>
        </w:r>
        <w:r w:rsidR="00305151" w:rsidRPr="003E6DC2" w:rsidDel="00CF16FB">
          <w:rPr>
            <w:rFonts w:hint="eastAsia"/>
          </w:rPr>
          <w:delText>將其</w:delText>
        </w:r>
        <w:r w:rsidR="000666BB" w:rsidRPr="003E6DC2" w:rsidDel="00CF16FB">
          <w:rPr>
            <w:rFonts w:hint="eastAsia"/>
          </w:rPr>
          <w:delText>放</w:delText>
        </w:r>
        <w:r w:rsidR="00305151" w:rsidRPr="003E6DC2" w:rsidDel="00CF16FB">
          <w:rPr>
            <w:rFonts w:hint="eastAsia"/>
          </w:rPr>
          <w:delText>至</w:delText>
        </w:r>
        <w:r w:rsidRPr="003E6DC2" w:rsidDel="00CF16FB">
          <w:rPr>
            <w:rFonts w:hint="eastAsia"/>
          </w:rPr>
          <w:delText>「</w:delText>
        </w:r>
        <w:r w:rsidR="000666BB" w:rsidRPr="003E6DC2" w:rsidDel="00CF16FB">
          <w:rPr>
            <w:rFonts w:hint="eastAsia"/>
          </w:rPr>
          <w:delText>正式</w:delText>
        </w:r>
        <w:r w:rsidRPr="003E6DC2" w:rsidDel="00CF16FB">
          <w:rPr>
            <w:rFonts w:hint="eastAsia"/>
          </w:rPr>
          <w:delText>」</w:delText>
        </w:r>
        <w:r w:rsidR="000666BB" w:rsidRPr="003E6DC2" w:rsidDel="00CF16FB">
          <w:rPr>
            <w:rFonts w:hint="eastAsia"/>
          </w:rPr>
          <w:delText>的存放區</w:delText>
        </w:r>
        <w:r w:rsidR="001D4DD3" w:rsidRPr="003E6DC2" w:rsidDel="00CF16FB">
          <w:rPr>
            <w:rFonts w:hint="eastAsia"/>
          </w:rPr>
          <w:delText>，</w:delText>
        </w:r>
        <w:r w:rsidR="000666BB" w:rsidRPr="003E6DC2" w:rsidDel="00CF16FB">
          <w:rPr>
            <w:rFonts w:hint="eastAsia"/>
          </w:rPr>
          <w:delText>使用者</w:delText>
        </w:r>
        <w:r w:rsidR="00305151" w:rsidRPr="003E6DC2" w:rsidDel="00CF16FB">
          <w:rPr>
            <w:rFonts w:hint="eastAsia"/>
          </w:rPr>
          <w:delText>可直接</w:delText>
        </w:r>
        <w:r w:rsidRPr="003E6DC2" w:rsidDel="00CF16FB">
          <w:rPr>
            <w:rFonts w:hint="eastAsia"/>
          </w:rPr>
          <w:delText>從網頁上</w:delText>
        </w:r>
        <w:r w:rsidR="000666BB" w:rsidRPr="003E6DC2" w:rsidDel="00CF16FB">
          <w:rPr>
            <w:rFonts w:hint="eastAsia"/>
          </w:rPr>
          <w:delText>查看</w:delText>
        </w:r>
        <w:r w:rsidR="00305151" w:rsidRPr="003E6DC2" w:rsidDel="00CF16FB">
          <w:rPr>
            <w:rFonts w:hint="eastAsia"/>
          </w:rPr>
          <w:delText>，使用方式簡易方便直觀感強</w:delText>
        </w:r>
        <w:r w:rsidR="001D4DD3" w:rsidRPr="003E6DC2" w:rsidDel="00CF16FB">
          <w:rPr>
            <w:rFonts w:hint="eastAsia"/>
          </w:rPr>
          <w:delText>。</w:delText>
        </w:r>
      </w:del>
    </w:p>
    <w:p w14:paraId="7316664B" w14:textId="1B5B175C" w:rsidR="002D1565" w:rsidRPr="003E6DC2" w:rsidDel="00CF16FB" w:rsidRDefault="008F1A17">
      <w:pPr>
        <w:pStyle w:val="13"/>
        <w:ind w:leftChars="50" w:left="560" w:hangingChars="150" w:hanging="420"/>
        <w:rPr>
          <w:del w:id="8093" w:author="User" w:date="2021-09-13T13:42:00Z"/>
          <w:rFonts w:hint="eastAsia"/>
        </w:rPr>
        <w:pPrChange w:id="8094" w:author="User" w:date="2021-09-14T13:59:00Z">
          <w:pPr>
            <w:pStyle w:val="50"/>
            <w:ind w:left="280" w:hanging="280"/>
          </w:pPr>
        </w:pPrChange>
      </w:pPr>
      <w:del w:id="8095" w:author="User" w:date="2021-09-13T13:42:00Z">
        <w:r w:rsidRPr="003E6DC2" w:rsidDel="00CF16FB">
          <w:rPr>
            <w:rFonts w:hint="eastAsia"/>
          </w:rPr>
          <w:delText>利用上述</w:delText>
        </w:r>
        <w:r w:rsidR="001D4DD3" w:rsidRPr="003E6DC2" w:rsidDel="00CF16FB">
          <w:rPr>
            <w:rFonts w:hint="eastAsia"/>
          </w:rPr>
          <w:delText>的方式</w:delText>
        </w:r>
        <w:r w:rsidR="00CC1D86" w:rsidRPr="003E6DC2" w:rsidDel="00CF16FB">
          <w:rPr>
            <w:rFonts w:hint="eastAsia"/>
          </w:rPr>
          <w:delText>，</w:delText>
        </w:r>
        <w:r w:rsidR="001D4DD3" w:rsidRPr="003E6DC2" w:rsidDel="00CF16FB">
          <w:rPr>
            <w:rFonts w:hint="eastAsia"/>
          </w:rPr>
          <w:delText>我們同時</w:delText>
        </w:r>
        <w:r w:rsidR="003443E4" w:rsidRPr="003E6DC2" w:rsidDel="00CF16FB">
          <w:rPr>
            <w:rFonts w:hint="eastAsia"/>
          </w:rPr>
          <w:delText>能</w:delText>
        </w:r>
        <w:r w:rsidR="001D4DD3" w:rsidRPr="003E6DC2" w:rsidDel="00CF16FB">
          <w:rPr>
            <w:rFonts w:hint="eastAsia"/>
          </w:rPr>
          <w:delText>收集到道路上正確</w:delText>
        </w:r>
        <w:r w:rsidR="00CC1D86" w:rsidRPr="003E6DC2" w:rsidDel="00CF16FB">
          <w:rPr>
            <w:rFonts w:hint="eastAsia"/>
          </w:rPr>
          <w:delText>與</w:delText>
        </w:r>
        <w:r w:rsidR="001D4DD3" w:rsidRPr="003E6DC2" w:rsidDel="00CF16FB">
          <w:rPr>
            <w:rFonts w:hint="eastAsia"/>
          </w:rPr>
          <w:delText>不正確的道路缺陷照片</w:delText>
        </w:r>
        <w:r w:rsidR="00CC1D86" w:rsidRPr="003E6DC2" w:rsidDel="00CF16FB">
          <w:rPr>
            <w:rFonts w:hint="eastAsia"/>
          </w:rPr>
          <w:delText>，</w:delText>
        </w:r>
        <w:r w:rsidR="002913CD" w:rsidRPr="003E6DC2" w:rsidDel="00CF16FB">
          <w:rPr>
            <w:rFonts w:hint="eastAsia"/>
          </w:rPr>
          <w:delText>數量非常多且</w:delText>
        </w:r>
        <w:r w:rsidR="00305151" w:rsidRPr="003E6DC2" w:rsidDel="00CF16FB">
          <w:rPr>
            <w:rFonts w:hint="eastAsia"/>
          </w:rPr>
          <w:delText>極具</w:delText>
        </w:r>
        <w:r w:rsidR="001D4DD3" w:rsidRPr="003E6DC2" w:rsidDel="00CF16FB">
          <w:rPr>
            <w:rFonts w:hint="eastAsia"/>
          </w:rPr>
          <w:delText>多樣</w:delText>
        </w:r>
        <w:r w:rsidR="002913CD" w:rsidRPr="003E6DC2" w:rsidDel="00CF16FB">
          <w:rPr>
            <w:rFonts w:hint="eastAsia"/>
          </w:rPr>
          <w:delText>性</w:delText>
        </w:r>
        <w:r w:rsidR="00CC1D86" w:rsidRPr="003E6DC2" w:rsidDel="00CF16FB">
          <w:rPr>
            <w:rFonts w:hint="eastAsia"/>
          </w:rPr>
          <w:delText>。</w:delText>
        </w:r>
        <w:r w:rsidR="001D4DD3" w:rsidRPr="003E6DC2" w:rsidDel="00CF16FB">
          <w:rPr>
            <w:rFonts w:hint="eastAsia"/>
          </w:rPr>
          <w:delText>目前</w:delText>
        </w:r>
        <w:r w:rsidR="006D75F7" w:rsidRPr="003E6DC2" w:rsidDel="00CF16FB">
          <w:rPr>
            <w:rFonts w:hint="eastAsia"/>
          </w:rPr>
          <w:delText>本公司</w:delText>
        </w:r>
        <w:r w:rsidR="001D4DD3" w:rsidRPr="003E6DC2" w:rsidDel="00CF16FB">
          <w:rPr>
            <w:rFonts w:hint="eastAsia"/>
          </w:rPr>
          <w:delText>實際上路</w:delText>
        </w:r>
        <w:r w:rsidR="00CC1D86" w:rsidRPr="003E6DC2" w:rsidDel="00CF16FB">
          <w:rPr>
            <w:rFonts w:hint="eastAsia"/>
          </w:rPr>
          <w:delText>驗</w:delText>
        </w:r>
        <w:r w:rsidR="003443E4" w:rsidRPr="003E6DC2" w:rsidDel="00CF16FB">
          <w:rPr>
            <w:rFonts w:hint="eastAsia"/>
          </w:rPr>
          <w:delText>證</w:delText>
        </w:r>
        <w:r w:rsidR="00CC1D86" w:rsidRPr="003E6DC2" w:rsidDel="00CF16FB">
          <w:rPr>
            <w:rFonts w:hint="eastAsia"/>
          </w:rPr>
          <w:delText>，</w:delText>
        </w:r>
        <w:r w:rsidR="001D4DD3" w:rsidRPr="003E6DC2" w:rsidDel="00CF16FB">
          <w:rPr>
            <w:rFonts w:hint="eastAsia"/>
          </w:rPr>
          <w:delText>一部車正常繞行一個</w:delText>
        </w:r>
        <w:r w:rsidR="00CC1D86" w:rsidRPr="003E6DC2" w:rsidDel="00CF16FB">
          <w:rPr>
            <w:rFonts w:hint="eastAsia"/>
          </w:rPr>
          <w:delText>工作</w:delText>
        </w:r>
        <w:r w:rsidR="003443E4" w:rsidRPr="003E6DC2" w:rsidDel="00CF16FB">
          <w:rPr>
            <w:rFonts w:hint="eastAsia"/>
          </w:rPr>
          <w:delText>天</w:delText>
        </w:r>
        <w:r w:rsidR="003443E4" w:rsidRPr="003E6DC2" w:rsidDel="00CF16FB">
          <w:rPr>
            <w:rFonts w:hint="eastAsia"/>
          </w:rPr>
          <w:delText>(6</w:delText>
        </w:r>
        <w:r w:rsidR="003443E4" w:rsidRPr="003E6DC2" w:rsidDel="00CF16FB">
          <w:rPr>
            <w:rFonts w:hint="eastAsia"/>
          </w:rPr>
          <w:delText>小時</w:delText>
        </w:r>
        <w:r w:rsidR="003443E4" w:rsidRPr="003E6DC2" w:rsidDel="00CF16FB">
          <w:rPr>
            <w:rFonts w:hint="eastAsia"/>
          </w:rPr>
          <w:delText>)</w:delText>
        </w:r>
        <w:r w:rsidR="006D75F7" w:rsidRPr="003E6DC2" w:rsidDel="00CF16FB">
          <w:rPr>
            <w:rFonts w:hint="eastAsia"/>
          </w:rPr>
          <w:delText>的行程</w:delText>
        </w:r>
        <w:r w:rsidR="00CC1D86" w:rsidRPr="003E6DC2" w:rsidDel="00CF16FB">
          <w:rPr>
            <w:rFonts w:hint="eastAsia"/>
          </w:rPr>
          <w:delText>，</w:delText>
        </w:r>
        <w:r w:rsidR="001D4DD3" w:rsidRPr="003E6DC2" w:rsidDel="00CF16FB">
          <w:rPr>
            <w:rFonts w:hint="eastAsia"/>
          </w:rPr>
          <w:delText>大約可以</w:delText>
        </w:r>
        <w:r w:rsidR="00305151" w:rsidRPr="003E6DC2" w:rsidDel="00CF16FB">
          <w:rPr>
            <w:rFonts w:hint="eastAsia"/>
          </w:rPr>
          <w:delText>取得</w:delText>
        </w:r>
        <w:r w:rsidR="001D4DD3" w:rsidRPr="003E6DC2" w:rsidDel="00CF16FB">
          <w:rPr>
            <w:rFonts w:hint="eastAsia"/>
          </w:rPr>
          <w:delText>超過</w:delText>
        </w:r>
        <w:r w:rsidR="00CC1D86" w:rsidRPr="003E6DC2" w:rsidDel="00CF16FB">
          <w:rPr>
            <w:rFonts w:hint="eastAsia"/>
          </w:rPr>
          <w:delText>一萬</w:delText>
        </w:r>
        <w:r w:rsidR="001D4DD3" w:rsidRPr="003E6DC2" w:rsidDel="00CF16FB">
          <w:rPr>
            <w:rFonts w:hint="eastAsia"/>
          </w:rPr>
          <w:delText>張的照片</w:delText>
        </w:r>
        <w:r w:rsidR="00CC1D86" w:rsidRPr="003E6DC2" w:rsidDel="00CF16FB">
          <w:rPr>
            <w:rFonts w:hint="eastAsia"/>
          </w:rPr>
          <w:delText>，</w:delText>
        </w:r>
        <w:r w:rsidR="002913CD" w:rsidRPr="003E6DC2" w:rsidDel="00CF16FB">
          <w:rPr>
            <w:rFonts w:hint="eastAsia"/>
          </w:rPr>
          <w:delText>再</w:delText>
        </w:r>
        <w:r w:rsidR="003443E4" w:rsidRPr="003E6DC2" w:rsidDel="00CF16FB">
          <w:rPr>
            <w:rFonts w:hint="eastAsia"/>
          </w:rPr>
          <w:delText>經由</w:delText>
        </w:r>
        <w:r w:rsidR="001D4DD3" w:rsidRPr="003E6DC2" w:rsidDel="00CF16FB">
          <w:rPr>
            <w:rFonts w:hint="eastAsia"/>
          </w:rPr>
          <w:delText>後台真正驗證</w:delText>
        </w:r>
        <w:r w:rsidR="00CC1D86" w:rsidRPr="003E6DC2" w:rsidDel="00CF16FB">
          <w:rPr>
            <w:rFonts w:hint="eastAsia"/>
          </w:rPr>
          <w:delText>確認</w:delText>
        </w:r>
        <w:r w:rsidR="001D4DD3" w:rsidRPr="003E6DC2" w:rsidDel="00CF16FB">
          <w:rPr>
            <w:rFonts w:hint="eastAsia"/>
          </w:rPr>
          <w:delText>完成</w:delText>
        </w:r>
        <w:r w:rsidR="0092251F" w:rsidRPr="003E6DC2" w:rsidDel="00CF16FB">
          <w:rPr>
            <w:rFonts w:hint="eastAsia"/>
          </w:rPr>
          <w:delText>後</w:delText>
        </w:r>
        <w:r w:rsidR="002913CD" w:rsidRPr="003E6DC2" w:rsidDel="00CF16FB">
          <w:rPr>
            <w:rFonts w:hint="eastAsia"/>
          </w:rPr>
          <w:delText>之</w:delText>
        </w:r>
        <w:r w:rsidR="003443E4" w:rsidRPr="003E6DC2" w:rsidDel="00CF16FB">
          <w:rPr>
            <w:rFonts w:hint="eastAsia"/>
          </w:rPr>
          <w:delText>數量</w:delText>
        </w:r>
        <w:r w:rsidR="00CC1D86" w:rsidRPr="003E6DC2" w:rsidDel="00CF16FB">
          <w:rPr>
            <w:rFonts w:hint="eastAsia"/>
          </w:rPr>
          <w:delText>，</w:delText>
        </w:r>
        <w:r w:rsidR="00305151" w:rsidRPr="003E6DC2" w:rsidDel="00CF16FB">
          <w:rPr>
            <w:rFonts w:hint="eastAsia"/>
          </w:rPr>
          <w:delText>大概</w:delText>
        </w:r>
        <w:r w:rsidR="001D4DD3" w:rsidRPr="003E6DC2" w:rsidDel="00CF16FB">
          <w:rPr>
            <w:rFonts w:hint="eastAsia"/>
          </w:rPr>
          <w:delText>有</w:delText>
        </w:r>
        <w:r w:rsidR="00CC1D86" w:rsidRPr="003E6DC2" w:rsidDel="00CF16FB">
          <w:rPr>
            <w:rFonts w:hint="eastAsia"/>
          </w:rPr>
          <w:delText>近四分之一</w:delText>
        </w:r>
        <w:r w:rsidR="00305151" w:rsidRPr="003E6DC2" w:rsidDel="00CF16FB">
          <w:rPr>
            <w:rFonts w:hint="eastAsia"/>
          </w:rPr>
          <w:delText>的照片</w:delText>
        </w:r>
        <w:r w:rsidR="00CC1D86" w:rsidRPr="003E6DC2" w:rsidDel="00CF16FB">
          <w:rPr>
            <w:rFonts w:hint="eastAsia"/>
          </w:rPr>
          <w:delText>會</w:delText>
        </w:r>
        <w:r w:rsidR="001D4DD3" w:rsidRPr="003E6DC2" w:rsidDel="00CF16FB">
          <w:rPr>
            <w:rFonts w:hint="eastAsia"/>
          </w:rPr>
          <w:delText>到正確判別的</w:delText>
        </w:r>
        <w:r w:rsidR="0051114E" w:rsidRPr="003E6DC2" w:rsidDel="00CF16FB">
          <w:rPr>
            <w:rFonts w:hint="eastAsia"/>
          </w:rPr>
          <w:delText>存放區；所</w:delText>
        </w:r>
        <w:r w:rsidR="00305151" w:rsidRPr="003E6DC2" w:rsidDel="00CF16FB">
          <w:rPr>
            <w:rFonts w:hint="eastAsia"/>
          </w:rPr>
          <w:delText>得</w:delText>
        </w:r>
        <w:r w:rsidR="001D4DD3" w:rsidRPr="003E6DC2" w:rsidDel="00CF16FB">
          <w:rPr>
            <w:rFonts w:hint="eastAsia"/>
          </w:rPr>
          <w:delText>影像</w:delText>
        </w:r>
        <w:r w:rsidR="006A55C7" w:rsidRPr="003E6DC2" w:rsidDel="00CF16FB">
          <w:rPr>
            <w:rFonts w:hint="eastAsia"/>
          </w:rPr>
          <w:delText>即為可運用於</w:delText>
        </w:r>
        <w:r w:rsidR="001D4DD3" w:rsidRPr="003E6DC2" w:rsidDel="00CF16FB">
          <w:rPr>
            <w:rFonts w:hint="eastAsia"/>
          </w:rPr>
          <w:delText>未來精細</w:delText>
        </w:r>
        <w:r w:rsidR="003443E4" w:rsidRPr="003E6DC2" w:rsidDel="00CF16FB">
          <w:rPr>
            <w:rFonts w:hint="eastAsia"/>
          </w:rPr>
          <w:delText>深度</w:delText>
        </w:r>
        <w:r w:rsidR="001D4DD3" w:rsidRPr="003E6DC2" w:rsidDel="00CF16FB">
          <w:rPr>
            <w:rFonts w:hint="eastAsia"/>
          </w:rPr>
          <w:delText>的模型訓練之</w:delText>
        </w:r>
        <w:r w:rsidR="006A55C7" w:rsidRPr="003E6DC2" w:rsidDel="00CF16FB">
          <w:rPr>
            <w:rFonts w:hint="eastAsia"/>
          </w:rPr>
          <w:delText>最佳資料</w:delText>
        </w:r>
        <w:r w:rsidR="00CC1D86" w:rsidRPr="003E6DC2" w:rsidDel="00CF16FB">
          <w:rPr>
            <w:rFonts w:hint="eastAsia"/>
          </w:rPr>
          <w:delText>。</w:delText>
        </w:r>
      </w:del>
    </w:p>
    <w:p w14:paraId="73A8A378" w14:textId="6C221D34" w:rsidR="00FD0D14" w:rsidRPr="003E6DC2" w:rsidDel="00CF16FB" w:rsidRDefault="00CC1D86">
      <w:pPr>
        <w:pStyle w:val="13"/>
        <w:ind w:leftChars="50" w:left="560" w:hangingChars="150" w:hanging="420"/>
        <w:rPr>
          <w:del w:id="8096" w:author="User" w:date="2021-09-13T13:42:00Z"/>
          <w:rFonts w:hint="eastAsia"/>
        </w:rPr>
        <w:pPrChange w:id="8097" w:author="User" w:date="2021-09-14T13:59:00Z">
          <w:pPr>
            <w:pStyle w:val="50"/>
            <w:ind w:left="280" w:hanging="280"/>
          </w:pPr>
        </w:pPrChange>
      </w:pPr>
      <w:del w:id="8098" w:author="User" w:date="2021-09-13T13:42:00Z">
        <w:r w:rsidRPr="003E6DC2" w:rsidDel="00CF16FB">
          <w:rPr>
            <w:rFonts w:hint="eastAsia"/>
          </w:rPr>
          <w:delText>所有影像資料收集，都會上傳至後台高速且</w:delText>
        </w:r>
        <w:r w:rsidR="003443E4" w:rsidRPr="003E6DC2" w:rsidDel="00CF16FB">
          <w:rPr>
            <w:rFonts w:hint="eastAsia"/>
          </w:rPr>
          <w:delText>大容量的儲存設備</w:delText>
        </w:r>
        <w:r w:rsidRPr="003E6DC2" w:rsidDel="00CF16FB">
          <w:rPr>
            <w:rFonts w:hint="eastAsia"/>
          </w:rPr>
          <w:delText>，未來要</w:delText>
        </w:r>
        <w:r w:rsidR="00656CB5" w:rsidRPr="003E6DC2" w:rsidDel="00CF16FB">
          <w:rPr>
            <w:rFonts w:hint="eastAsia"/>
          </w:rPr>
          <w:delText>進行</w:delText>
        </w:r>
        <w:r w:rsidRPr="003E6DC2" w:rsidDel="00CF16FB">
          <w:rPr>
            <w:rFonts w:hint="eastAsia"/>
          </w:rPr>
          <w:delText>資料標記與資料收集分類時，就可以</w:delText>
        </w:r>
        <w:r w:rsidR="00656CB5" w:rsidRPr="003E6DC2" w:rsidDel="00CF16FB">
          <w:rPr>
            <w:rFonts w:hint="eastAsia"/>
          </w:rPr>
          <w:delText>由這個儲存設備</w:delText>
        </w:r>
        <w:r w:rsidRPr="003E6DC2" w:rsidDel="00CF16FB">
          <w:rPr>
            <w:rFonts w:hint="eastAsia"/>
          </w:rPr>
          <w:delText>，</w:delText>
        </w:r>
        <w:r w:rsidR="00656CB5" w:rsidRPr="003E6DC2" w:rsidDel="00CF16FB">
          <w:rPr>
            <w:rFonts w:hint="eastAsia"/>
          </w:rPr>
          <w:delText>快速的將</w:delText>
        </w:r>
        <w:r w:rsidRPr="003E6DC2" w:rsidDel="00CF16FB">
          <w:rPr>
            <w:rFonts w:hint="eastAsia"/>
          </w:rPr>
          <w:delText>影像</w:delText>
        </w:r>
        <w:r w:rsidR="00656CB5" w:rsidRPr="003E6DC2" w:rsidDel="00CF16FB">
          <w:rPr>
            <w:rFonts w:hint="eastAsia"/>
          </w:rPr>
          <w:delText>資料取出</w:delText>
        </w:r>
        <w:r w:rsidR="003443E4" w:rsidRPr="003E6DC2" w:rsidDel="00CF16FB">
          <w:rPr>
            <w:rFonts w:hint="eastAsia"/>
          </w:rPr>
          <w:delText>進行</w:delText>
        </w:r>
        <w:r w:rsidRPr="003E6DC2" w:rsidDel="00CF16FB">
          <w:rPr>
            <w:rFonts w:hint="eastAsia"/>
          </w:rPr>
          <w:delText>資料標記跟機器學習訓練</w:delText>
        </w:r>
        <w:r w:rsidR="00656CB5" w:rsidRPr="003E6DC2" w:rsidDel="00CF16FB">
          <w:rPr>
            <w:rFonts w:hint="eastAsia"/>
          </w:rPr>
          <w:delText>之</w:delText>
        </w:r>
        <w:r w:rsidRPr="003E6DC2" w:rsidDel="00CF16FB">
          <w:rPr>
            <w:rFonts w:hint="eastAsia"/>
          </w:rPr>
          <w:delText>工作。</w:delText>
        </w:r>
      </w:del>
    </w:p>
    <w:p w14:paraId="704FF118" w14:textId="265232BB" w:rsidR="008E3463" w:rsidRPr="003E6DC2" w:rsidDel="00D2548D" w:rsidRDefault="00656CB5">
      <w:pPr>
        <w:pStyle w:val="13"/>
        <w:ind w:leftChars="50" w:left="560" w:hangingChars="150" w:hanging="420"/>
        <w:rPr>
          <w:del w:id="8099" w:author="User" w:date="2021-09-13T11:12:00Z"/>
          <w:rFonts w:hint="eastAsia"/>
        </w:rPr>
        <w:pPrChange w:id="8100" w:author="User" w:date="2021-09-14T13:59:00Z">
          <w:pPr>
            <w:pStyle w:val="afb"/>
            <w:ind w:left="200" w:hanging="200"/>
          </w:pPr>
        </w:pPrChange>
      </w:pPr>
      <w:del w:id="8101" w:author="User" w:date="2021-09-12T14:51:00Z">
        <w:r w:rsidRPr="003E6DC2" w:rsidDel="009C202F">
          <w:rPr>
            <w:rFonts w:hint="eastAsia"/>
          </w:rPr>
          <w:delText>圖</w:delText>
        </w:r>
        <w:r w:rsidRPr="003E6DC2" w:rsidDel="009C202F">
          <w:rPr>
            <w:rFonts w:hint="eastAsia"/>
          </w:rPr>
          <w:delText xml:space="preserve"> </w:delText>
        </w:r>
      </w:del>
      <w:ins w:id="8102" w:author="Jackson Wang" w:date="2021-09-12T11:08:00Z">
        <w:del w:id="8103"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104" w:author="User" w:date="2021-09-12T14:39:00Z">
        <w:r w:rsidR="00C15E88" w:rsidDel="00C81491">
          <w:rPr>
            <w:rFonts w:hint="eastAsia"/>
          </w:rPr>
          <w:fldChar w:fldCharType="separate"/>
        </w:r>
      </w:del>
      <w:ins w:id="8105" w:author="Jackson Wang" w:date="2021-09-12T11:08:00Z">
        <w:del w:id="8106" w:author="User" w:date="2021-09-12T14:39:00Z">
          <w:r w:rsidR="00C15E88" w:rsidDel="00C81491">
            <w:rPr>
              <w:rFonts w:hint="eastAsia"/>
              <w:noProof/>
            </w:rPr>
            <w:delText>九</w:delText>
          </w:r>
          <w:r w:rsidR="00C15E88" w:rsidDel="00C81491">
            <w:rPr>
              <w:rFonts w:hint="eastAsia"/>
            </w:rPr>
            <w:fldChar w:fldCharType="end"/>
          </w:r>
        </w:del>
      </w:ins>
      <w:del w:id="8107" w:author="User" w:date="2021-09-12T14:51:00Z">
        <w:r w:rsidRPr="003E6DC2" w:rsidDel="009C202F">
          <w:rPr>
            <w:rFonts w:hint="eastAsia"/>
          </w:rPr>
          <w:fldChar w:fldCharType="begin"/>
        </w:r>
        <w:r w:rsidRPr="003E6DC2" w:rsidDel="009C202F">
          <w:rPr>
            <w:rFonts w:hint="eastAsia"/>
          </w:rPr>
          <w:delInstrText xml:space="preserve"> SEQ </w:delInstrText>
        </w:r>
        <w:r w:rsidRPr="003E6DC2" w:rsidDel="009C202F">
          <w:rPr>
            <w:rFonts w:hint="eastAsia"/>
          </w:rPr>
          <w:delInstrText>圖</w:delInstrText>
        </w:r>
        <w:r w:rsidRPr="003E6DC2" w:rsidDel="009C202F">
          <w:rPr>
            <w:rFonts w:hint="eastAsia"/>
          </w:rPr>
          <w:delInstrText xml:space="preserve"> \* CHINESENUM3 </w:delInstrText>
        </w:r>
        <w:r w:rsidRPr="003E6DC2" w:rsidDel="009C202F">
          <w:rPr>
            <w:rFonts w:hint="eastAsia"/>
          </w:rPr>
          <w:fldChar w:fldCharType="separate"/>
        </w:r>
        <w:r w:rsidR="003628D0" w:rsidRPr="003E6DC2" w:rsidDel="009C202F">
          <w:rPr>
            <w:rFonts w:hint="eastAsia"/>
            <w:noProof/>
          </w:rPr>
          <w:delText>九</w:delText>
        </w:r>
        <w:r w:rsidRPr="003E6DC2" w:rsidDel="009C202F">
          <w:rPr>
            <w:rFonts w:hint="eastAsia"/>
          </w:rPr>
          <w:fldChar w:fldCharType="end"/>
        </w:r>
        <w:r w:rsidRPr="003E6DC2" w:rsidDel="009C202F">
          <w:rPr>
            <w:rFonts w:hint="eastAsia"/>
          </w:rPr>
          <w:delText>：路面缺陷影像及資料蒐集流程示意圖</w:delText>
        </w:r>
      </w:del>
    </w:p>
    <w:p w14:paraId="2E57CB41" w14:textId="1513EA73" w:rsidR="00656CB5" w:rsidRPr="001620CD" w:rsidDel="00CF16FB" w:rsidRDefault="00656CB5">
      <w:pPr>
        <w:pStyle w:val="13"/>
        <w:ind w:leftChars="50" w:left="560" w:hangingChars="150" w:hanging="420"/>
        <w:rPr>
          <w:del w:id="8108" w:author="User" w:date="2021-09-13T13:42:00Z"/>
          <w:rFonts w:hint="eastAsia"/>
        </w:rPr>
        <w:pPrChange w:id="8109" w:author="User" w:date="2021-09-14T13:59:00Z">
          <w:pPr>
            <w:ind w:left="280" w:hanging="280"/>
          </w:pPr>
        </w:pPrChange>
      </w:pPr>
    </w:p>
    <w:p w14:paraId="0FC36B77" w14:textId="6A22B7DC" w:rsidR="006D1AA3" w:rsidRPr="0080393E" w:rsidDel="00D30C3A" w:rsidRDefault="00623AB8">
      <w:pPr>
        <w:pStyle w:val="13"/>
        <w:ind w:leftChars="50" w:left="560" w:hangingChars="150" w:hanging="420"/>
        <w:rPr>
          <w:del w:id="8110" w:author="User" w:date="2021-09-13T13:51:00Z"/>
        </w:rPr>
        <w:pPrChange w:id="8111" w:author="User" w:date="2021-09-14T13:59:00Z">
          <w:pPr>
            <w:pStyle w:val="3"/>
            <w:spacing w:before="240" w:after="120"/>
            <w:ind w:left="280" w:right="280" w:hanging="280"/>
          </w:pPr>
        </w:pPrChange>
      </w:pPr>
      <w:bookmarkStart w:id="8112" w:name="_Toc74329422"/>
      <w:bookmarkStart w:id="8113" w:name="_Toc74330243"/>
      <w:bookmarkStart w:id="8114" w:name="_Toc74330586"/>
      <w:bookmarkStart w:id="8115" w:name="_Toc74330929"/>
      <w:bookmarkStart w:id="8116" w:name="_Toc74331271"/>
      <w:bookmarkStart w:id="8117" w:name="_Toc74331655"/>
      <w:bookmarkStart w:id="8118" w:name="_Toc74332002"/>
      <w:bookmarkStart w:id="8119" w:name="_Toc74332348"/>
      <w:bookmarkStart w:id="8120" w:name="_Toc74329423"/>
      <w:bookmarkStart w:id="8121" w:name="_Toc74330244"/>
      <w:bookmarkStart w:id="8122" w:name="_Toc74330587"/>
      <w:bookmarkStart w:id="8123" w:name="_Toc74330930"/>
      <w:bookmarkStart w:id="8124" w:name="_Toc74331272"/>
      <w:bookmarkStart w:id="8125" w:name="_Toc74331656"/>
      <w:bookmarkStart w:id="8126" w:name="_Toc74332003"/>
      <w:bookmarkStart w:id="8127" w:name="_Toc74332349"/>
      <w:bookmarkStart w:id="8128" w:name="_Toc74329424"/>
      <w:bookmarkStart w:id="8129" w:name="_Toc74330245"/>
      <w:bookmarkStart w:id="8130" w:name="_Toc74330588"/>
      <w:bookmarkStart w:id="8131" w:name="_Toc74330931"/>
      <w:bookmarkStart w:id="8132" w:name="_Toc74331273"/>
      <w:bookmarkStart w:id="8133" w:name="_Toc74331657"/>
      <w:bookmarkStart w:id="8134" w:name="_Toc74332004"/>
      <w:bookmarkStart w:id="8135" w:name="_Toc74332350"/>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bookmarkEnd w:id="8135"/>
      <w:del w:id="8136" w:author="User" w:date="2021-09-13T13:51:00Z">
        <w:r w:rsidRPr="0080393E" w:rsidDel="00D30C3A">
          <w:rPr>
            <w:rFonts w:ascii="標楷體" w:hAnsi="標楷體" w:hint="eastAsia"/>
            <w:noProof/>
            <w:rPrChange w:id="8137" w:author="User" w:date="2021-09-13T10:02:00Z">
              <w:rPr>
                <w:rFonts w:ascii="Helvetica Neue" w:eastAsia="Arial Unicode MS" w:hAnsi="Helvetica Neue" w:hint="eastAsia"/>
                <w:noProof/>
              </w:rPr>
            </w:rPrChange>
          </w:rPr>
          <w:drawing>
            <wp:anchor distT="0" distB="0" distL="114300" distR="114300" simplePos="0" relativeHeight="251594240" behindDoc="0" locked="0" layoutInCell="1" allowOverlap="1" wp14:anchorId="69B188E1" wp14:editId="30C9C7D0">
              <wp:simplePos x="0" y="0"/>
              <wp:positionH relativeFrom="column">
                <wp:posOffset>7056784</wp:posOffset>
              </wp:positionH>
              <wp:positionV relativeFrom="paragraph">
                <wp:posOffset>0</wp:posOffset>
              </wp:positionV>
              <wp:extent cx="2697480" cy="3321750"/>
              <wp:effectExtent l="0" t="0" r="7620" b="0"/>
              <wp:wrapNone/>
              <wp:docPr id="298"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0"/>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697480" cy="3321750"/>
                      </a:xfrm>
                      <a:prstGeom prst="rect">
                        <a:avLst/>
                      </a:prstGeom>
                    </pic:spPr>
                  </pic:pic>
                </a:graphicData>
              </a:graphic>
            </wp:anchor>
          </w:drawing>
        </w:r>
      </w:del>
      <w:del w:id="8138" w:author="User" w:date="2021-09-13T13:42:00Z">
        <w:r w:rsidR="006D1AA3" w:rsidRPr="0080393E" w:rsidDel="00CF16FB">
          <w:rPr>
            <w:rFonts w:hint="eastAsia"/>
          </w:rPr>
          <w:delText>建置智能辨識判斷系統</w:delText>
        </w:r>
        <w:r w:rsidR="00B54B6F" w:rsidRPr="0080393E" w:rsidDel="00CF16FB">
          <w:delText>/</w:delText>
        </w:r>
        <w:r w:rsidR="00B54B6F" w:rsidRPr="0080393E" w:rsidDel="00CF16FB">
          <w:delText>智能模型訓練建</w:delText>
        </w:r>
      </w:del>
      <w:del w:id="8139" w:author="User" w:date="2021-09-13T13:51:00Z">
        <w:r w:rsidR="00B54B6F" w:rsidRPr="0080393E" w:rsidDel="00D30C3A">
          <w:delText>置</w:delText>
        </w:r>
      </w:del>
    </w:p>
    <w:p w14:paraId="097FC7BE" w14:textId="3FCFBA28" w:rsidR="002D1565" w:rsidRPr="003E6DC2" w:rsidDel="00D30C3A" w:rsidRDefault="00483E16">
      <w:pPr>
        <w:pStyle w:val="13"/>
        <w:ind w:leftChars="50" w:left="560" w:hangingChars="150" w:hanging="420"/>
        <w:rPr>
          <w:del w:id="8140" w:author="User" w:date="2021-09-13T13:51:00Z"/>
          <w:rFonts w:hint="eastAsia"/>
        </w:rPr>
        <w:pPrChange w:id="8141" w:author="User" w:date="2021-09-14T13:59:00Z">
          <w:pPr>
            <w:pStyle w:val="4"/>
            <w:numPr>
              <w:numId w:val="324"/>
            </w:numPr>
            <w:ind w:left="280" w:hanging="280"/>
          </w:pPr>
        </w:pPrChange>
      </w:pPr>
      <w:del w:id="8142" w:author="User" w:date="2021-09-13T13:42:00Z">
        <w:r w:rsidRPr="003E6DC2" w:rsidDel="00CF16FB">
          <w:delText>本公司已有模</w:delText>
        </w:r>
      </w:del>
      <w:del w:id="8143" w:author="User" w:date="2021-09-13T13:51:00Z">
        <w:r w:rsidRPr="003E6DC2" w:rsidDel="00D30C3A">
          <w:delText>型</w:delText>
        </w:r>
      </w:del>
    </w:p>
    <w:p w14:paraId="1B5BE401" w14:textId="13EB58EC" w:rsidR="008B273C" w:rsidRPr="003E6DC2" w:rsidDel="00D30C3A" w:rsidRDefault="00483E16">
      <w:pPr>
        <w:pStyle w:val="13"/>
        <w:ind w:leftChars="50" w:left="560" w:hangingChars="150" w:hanging="420"/>
        <w:rPr>
          <w:del w:id="8144" w:author="User" w:date="2021-09-13T13:51:00Z"/>
          <w:rFonts w:hint="eastAsia"/>
        </w:rPr>
        <w:pPrChange w:id="8145" w:author="User" w:date="2021-09-14T13:59:00Z">
          <w:pPr>
            <w:pStyle w:val="13"/>
          </w:pPr>
        </w:pPrChange>
      </w:pPr>
      <w:del w:id="8146" w:author="User" w:date="2021-09-13T13:43:00Z">
        <w:r w:rsidRPr="003E6DC2" w:rsidDel="00CF16FB">
          <w:delText>本系統建置初始依內政部</w:delText>
        </w:r>
        <w:r w:rsidRPr="003E6DC2" w:rsidDel="00CF16FB">
          <w:rPr>
            <w:rFonts w:hint="eastAsia"/>
          </w:rPr>
          <w:delText>營建署市區道路管理維護與技術</w:delText>
        </w:r>
        <w:r w:rsidRPr="003E6DC2" w:rsidDel="00CF16FB">
          <w:delText>規範設計，</w:delText>
        </w:r>
        <w:r w:rsidRPr="003E6DC2" w:rsidDel="00CF16FB">
          <w:rPr>
            <w:rFonts w:hint="eastAsia"/>
          </w:rPr>
          <w:delText>預計</w:delText>
        </w:r>
        <w:r w:rsidRPr="003E6DC2" w:rsidDel="00CF16FB">
          <w:delText>訓練辨識路損項目</w:delText>
        </w:r>
        <w:r w:rsidRPr="003E6DC2" w:rsidDel="00CF16FB">
          <w:rPr>
            <w:rFonts w:hint="eastAsia"/>
          </w:rPr>
          <w:delText>共</w:delText>
        </w:r>
        <w:r w:rsidRPr="003E6DC2" w:rsidDel="00CF16FB">
          <w:delText>計</w:delText>
        </w:r>
        <w:r w:rsidRPr="003E6DC2" w:rsidDel="00CF16FB">
          <w:delText>1</w:delText>
        </w:r>
        <w:r w:rsidRPr="003E6DC2" w:rsidDel="00CF16FB">
          <w:rPr>
            <w:rFonts w:hint="eastAsia"/>
          </w:rPr>
          <w:delText>6</w:delText>
        </w:r>
        <w:r w:rsidRPr="003E6DC2" w:rsidDel="00CF16FB">
          <w:delText>種（</w:delText>
        </w:r>
        <w:r w:rsidRPr="003E6DC2" w:rsidDel="00CF16FB">
          <w:rPr>
            <w:rFonts w:hint="eastAsia"/>
          </w:rPr>
          <w:delText>龜裂、縱向裂縫、橫向裂縫、塊狀裂縫、坑洞、人孔高差、薄層剝離、車轍、補綻、推擠、隆起與凹陷、冒油、波浪狀鋪面、車道與路肩分離、滑溜裂縫、剝落</w:delText>
        </w:r>
        <w:r w:rsidRPr="003E6DC2" w:rsidDel="00CF16FB">
          <w:delText>）</w:delText>
        </w:r>
        <w:r w:rsidRPr="003E6DC2" w:rsidDel="00CF16FB">
          <w:rPr>
            <w:rFonts w:hint="eastAsia"/>
          </w:rPr>
          <w:delText>，</w:delText>
        </w:r>
        <w:r w:rsidRPr="003E6DC2" w:rsidDel="00CF16FB">
          <w:rPr>
            <w:rFonts w:hint="eastAsia"/>
            <w:color w:val="000000" w:themeColor="text1"/>
            <w:rPrChange w:id="8147" w:author="jackson" w:date="2021-06-14T10:54:00Z">
              <w:rPr>
                <w:rFonts w:hint="eastAsia"/>
                <w:b/>
                <w:color w:val="FF0000"/>
              </w:rPr>
            </w:rPrChange>
          </w:rPr>
          <w:delText>本公司依先前實績，目前已預先訓練好，可立即上路巡查的有</w:delText>
        </w:r>
        <w:r w:rsidR="00562D20" w:rsidDel="00CF16FB">
          <w:rPr>
            <w:rFonts w:hint="eastAsia"/>
          </w:rPr>
          <w:delText>7</w:delText>
        </w:r>
        <w:r w:rsidR="00164F6F" w:rsidRPr="003E6DC2" w:rsidDel="00CF16FB">
          <w:rPr>
            <w:rFonts w:hint="eastAsia"/>
            <w:color w:val="000000" w:themeColor="text1"/>
            <w:rPrChange w:id="8148" w:author="jackson" w:date="2021-06-14T10:54:00Z">
              <w:rPr>
                <w:rFonts w:hint="eastAsia"/>
                <w:b/>
                <w:color w:val="FF0000"/>
              </w:rPr>
            </w:rPrChange>
          </w:rPr>
          <w:delText xml:space="preserve"> </w:delText>
        </w:r>
        <w:r w:rsidRPr="003E6DC2" w:rsidDel="00CF16FB">
          <w:rPr>
            <w:rFonts w:hint="eastAsia"/>
            <w:color w:val="000000" w:themeColor="text1"/>
            <w:rPrChange w:id="8149" w:author="jackson" w:date="2021-06-14T10:54:00Z">
              <w:rPr>
                <w:rFonts w:hint="eastAsia"/>
                <w:b/>
                <w:color w:val="FF0000"/>
              </w:rPr>
            </w:rPrChange>
          </w:rPr>
          <w:delText>種以上路損項目，包括：縱</w:delText>
        </w:r>
        <w:r w:rsidR="00562D20" w:rsidRPr="003E6DC2" w:rsidDel="00CF16FB">
          <w:rPr>
            <w:rFonts w:hint="eastAsia"/>
            <w:color w:val="000000" w:themeColor="text1"/>
            <w:rPrChange w:id="8150" w:author="jackson" w:date="2021-06-14T10:54:00Z">
              <w:rPr>
                <w:rFonts w:hint="eastAsia"/>
                <w:b/>
                <w:color w:val="FF0000"/>
              </w:rPr>
            </w:rPrChange>
          </w:rPr>
          <w:delText>向裂縫、</w:delText>
        </w:r>
        <w:r w:rsidR="00164F6F" w:rsidRPr="003E6DC2" w:rsidDel="00CF16FB">
          <w:rPr>
            <w:rFonts w:hint="eastAsia"/>
            <w:color w:val="000000" w:themeColor="text1"/>
            <w:rPrChange w:id="8151" w:author="jackson" w:date="2021-06-14T10:54:00Z">
              <w:rPr>
                <w:rFonts w:hint="eastAsia"/>
                <w:b/>
                <w:color w:val="FF0000"/>
              </w:rPr>
            </w:rPrChange>
          </w:rPr>
          <w:delText>橫</w:delText>
        </w:r>
        <w:r w:rsidRPr="003E6DC2" w:rsidDel="00CF16FB">
          <w:rPr>
            <w:rFonts w:hint="eastAsia"/>
            <w:color w:val="000000" w:themeColor="text1"/>
            <w:rPrChange w:id="8152" w:author="jackson" w:date="2021-06-14T10:54:00Z">
              <w:rPr>
                <w:rFonts w:hint="eastAsia"/>
                <w:b/>
                <w:color w:val="FF0000"/>
              </w:rPr>
            </w:rPrChange>
          </w:rPr>
          <w:delText>向裂縫、龜裂、坑洞、人孔高差、薄層剝離、車轍等</w:delText>
        </w:r>
        <w:r w:rsidRPr="003E6DC2" w:rsidDel="00CF16FB">
          <w:rPr>
            <w:rFonts w:hint="eastAsia"/>
          </w:rPr>
          <w:delText>，並且陸續收集其它路面缺陷樣態照片，經過電腦再作深度學習訓練後，可以再把</w:delText>
        </w:r>
        <w:r w:rsidR="00656CB5" w:rsidRPr="003E6DC2" w:rsidDel="00CF16FB">
          <w:rPr>
            <w:rFonts w:hint="eastAsia"/>
          </w:rPr>
          <w:delText>新</w:delText>
        </w:r>
        <w:r w:rsidRPr="003E6DC2" w:rsidDel="00CF16FB">
          <w:rPr>
            <w:rFonts w:hint="eastAsia"/>
          </w:rPr>
          <w:delText>增項目加</w:delText>
        </w:r>
        <w:r w:rsidR="00656CB5" w:rsidRPr="003E6DC2" w:rsidDel="00CF16FB">
          <w:rPr>
            <w:rFonts w:hint="eastAsia"/>
          </w:rPr>
          <w:delText>入至</w:delText>
        </w:r>
        <w:r w:rsidRPr="003E6DC2" w:rsidDel="00CF16FB">
          <w:rPr>
            <w:rFonts w:hint="eastAsia"/>
          </w:rPr>
          <w:delText>現有資料集</w:delText>
        </w:r>
      </w:del>
      <w:del w:id="8153" w:author="User" w:date="2021-09-13T13:51:00Z">
        <w:r w:rsidRPr="003E6DC2" w:rsidDel="00D30C3A">
          <w:delText>。</w:delText>
        </w:r>
      </w:del>
    </w:p>
    <w:p w14:paraId="3FE36C33" w14:textId="303FE89D" w:rsidR="008A03A6" w:rsidRPr="003E6DC2" w:rsidDel="00D30C3A" w:rsidRDefault="00483E16">
      <w:pPr>
        <w:pStyle w:val="13"/>
        <w:ind w:leftChars="50" w:left="560" w:hangingChars="150" w:hanging="420"/>
        <w:rPr>
          <w:del w:id="8154" w:author="User" w:date="2021-09-13T13:51:00Z"/>
        </w:rPr>
        <w:pPrChange w:id="8155" w:author="User" w:date="2021-09-14T13:59:00Z">
          <w:pPr>
            <w:pStyle w:val="3"/>
            <w:spacing w:before="240" w:after="120"/>
            <w:ind w:left="280" w:right="280" w:hanging="280"/>
          </w:pPr>
        </w:pPrChange>
      </w:pPr>
      <w:del w:id="8156" w:author="User" w:date="2021-09-13T13:43:00Z">
        <w:r w:rsidRPr="003E6DC2" w:rsidDel="00CF16FB">
          <w:delText>本案建立</w:delText>
        </w:r>
        <w:r w:rsidR="00E227DD" w:rsidRPr="003E6DC2" w:rsidDel="00CF16FB">
          <w:delText>臺南</w:delText>
        </w:r>
        <w:r w:rsidR="008A03A6" w:rsidRPr="003E6DC2" w:rsidDel="00CF16FB">
          <w:delText>市獨</w:delText>
        </w:r>
        <w:r w:rsidR="0073745A" w:rsidRPr="003E6DC2" w:rsidDel="00CF16FB">
          <w:delText>有</w:delText>
        </w:r>
        <w:r w:rsidR="008A03A6" w:rsidRPr="003E6DC2" w:rsidDel="00CF16FB">
          <w:delText>模</w:delText>
        </w:r>
      </w:del>
      <w:del w:id="8157" w:author="User" w:date="2021-09-13T13:51:00Z">
        <w:r w:rsidR="0073745A" w:rsidRPr="003E6DC2" w:rsidDel="00D30C3A">
          <w:delText>型</w:delText>
        </w:r>
      </w:del>
    </w:p>
    <w:p w14:paraId="18C6BD94" w14:textId="686494A0" w:rsidR="00D71846" w:rsidRPr="003E6DC2" w:rsidDel="00D30C3A" w:rsidRDefault="00483E16">
      <w:pPr>
        <w:pStyle w:val="13"/>
        <w:ind w:leftChars="50" w:left="560" w:hangingChars="150" w:hanging="420"/>
        <w:rPr>
          <w:del w:id="8158" w:author="User" w:date="2021-09-13T13:51:00Z"/>
          <w:rFonts w:hint="eastAsia"/>
        </w:rPr>
        <w:pPrChange w:id="8159" w:author="User" w:date="2021-09-14T13:59:00Z">
          <w:pPr>
            <w:pStyle w:val="13"/>
          </w:pPr>
        </w:pPrChange>
      </w:pPr>
      <w:moveFromRangeStart w:id="8160" w:author="User" w:date="2021-09-13T13:44:00Z" w:name="move82433063"/>
      <w:moveFrom w:id="8161" w:author="User" w:date="2021-09-13T13:44:00Z">
        <w:del w:id="8162" w:author="User" w:date="2021-09-13T13:51:00Z">
          <w:r w:rsidRPr="003E6DC2" w:rsidDel="00D30C3A">
            <w:delText>本公司於</w:delText>
          </w:r>
          <w:r w:rsidRPr="003E6DC2" w:rsidDel="00D30C3A">
            <w:delText>109</w:delText>
          </w:r>
          <w:r w:rsidRPr="003E6DC2" w:rsidDel="00D30C3A">
            <w:delText>年</w:delText>
          </w:r>
          <w:r w:rsidRPr="003E6DC2" w:rsidDel="00D30C3A">
            <w:delText>1</w:delText>
          </w:r>
          <w:r w:rsidRPr="003E6DC2" w:rsidDel="00D30C3A">
            <w:rPr>
              <w:rFonts w:hint="eastAsia"/>
            </w:rPr>
            <w:delText>1</w:delText>
          </w:r>
          <w:r w:rsidRPr="003E6DC2" w:rsidDel="00D30C3A">
            <w:delText>月至</w:delText>
          </w:r>
          <w:r w:rsidRPr="003E6DC2" w:rsidDel="00D30C3A">
            <w:delText>12</w:delText>
          </w:r>
          <w:r w:rsidRPr="003E6DC2" w:rsidDel="00D30C3A">
            <w:delText>月</w:delText>
          </w:r>
          <w:r w:rsidRPr="003E6DC2" w:rsidDel="00D30C3A">
            <w:rPr>
              <w:rFonts w:hint="eastAsia"/>
            </w:rPr>
            <w:delText>，接受</w:delText>
          </w:r>
          <w:r w:rsidR="00E227DD" w:rsidRPr="003E6DC2" w:rsidDel="00D30C3A">
            <w:rPr>
              <w:rFonts w:hint="eastAsia"/>
            </w:rPr>
            <w:delText>臺南</w:delText>
          </w:r>
          <w:r w:rsidRPr="003E6DC2" w:rsidDel="00D30C3A">
            <w:rPr>
              <w:rFonts w:hint="eastAsia"/>
            </w:rPr>
            <w:delText>市府小額採購案，作</w:delText>
          </w:r>
          <w:r w:rsidRPr="003E6DC2" w:rsidDel="00D30C3A">
            <w:delText>為期</w:delText>
          </w:r>
          <w:r w:rsidRPr="003E6DC2" w:rsidDel="00D30C3A">
            <w:rPr>
              <w:rFonts w:hint="eastAsia"/>
            </w:rPr>
            <w:delText>二</w:delText>
          </w:r>
          <w:r w:rsidRPr="003E6DC2" w:rsidDel="00D30C3A">
            <w:delText>個月</w:delText>
          </w:r>
          <w:r w:rsidR="002913CD" w:rsidRPr="003E6DC2" w:rsidDel="00D30C3A">
            <w:rPr>
              <w:rFonts w:hint="eastAsia"/>
            </w:rPr>
            <w:delText>的道路智慧巡查的試辦作業，</w:delText>
          </w:r>
          <w:r w:rsidRPr="003E6DC2" w:rsidDel="00D30C3A">
            <w:rPr>
              <w:rFonts w:hint="eastAsia"/>
            </w:rPr>
            <w:delText>利用本公司現行系統與既有資料集，實地上路作道路巡查作業，期間巡查作業的成果，提供給市府作為未來是否導入</w:delText>
          </w:r>
          <w:r w:rsidRPr="003E6DC2" w:rsidDel="00D30C3A">
            <w:rPr>
              <w:rFonts w:hint="eastAsia"/>
            </w:rPr>
            <w:delText>AI</w:delText>
          </w:r>
          <w:r w:rsidRPr="003E6DC2" w:rsidDel="00D30C3A">
            <w:rPr>
              <w:rFonts w:hint="eastAsia"/>
            </w:rPr>
            <w:delText>智慧道路巡查的依據；另方面</w:delText>
          </w:r>
          <w:r w:rsidR="00273C8A" w:rsidRPr="003E6DC2" w:rsidDel="00D30C3A">
            <w:rPr>
              <w:rFonts w:hint="eastAsia"/>
            </w:rPr>
            <w:delText>我們</w:delText>
          </w:r>
          <w:r w:rsidRPr="003E6DC2" w:rsidDel="00D30C3A">
            <w:rPr>
              <w:rFonts w:hint="eastAsia"/>
            </w:rPr>
            <w:delText>也</w:delText>
          </w:r>
          <w:r w:rsidRPr="003E6DC2" w:rsidDel="00D30C3A">
            <w:delText>收集</w:delText>
          </w:r>
          <w:r w:rsidRPr="003E6DC2" w:rsidDel="00D30C3A">
            <w:rPr>
              <w:rFonts w:hint="eastAsia"/>
            </w:rPr>
            <w:delText>部份</w:delText>
          </w:r>
          <w:r w:rsidR="00E227DD" w:rsidRPr="003E6DC2" w:rsidDel="00D30C3A">
            <w:rPr>
              <w:rFonts w:hint="eastAsia"/>
            </w:rPr>
            <w:delText>臺南</w:delText>
          </w:r>
          <w:r w:rsidRPr="003E6DC2" w:rsidDel="00D30C3A">
            <w:delText>市</w:delText>
          </w:r>
          <w:r w:rsidRPr="003E6DC2" w:rsidDel="00D30C3A">
            <w:rPr>
              <w:rFonts w:hint="eastAsia"/>
            </w:rPr>
            <w:delText>路面</w:delText>
          </w:r>
          <w:r w:rsidR="00273C8A" w:rsidRPr="003E6DC2" w:rsidDel="00D30C3A">
            <w:delText>損壞</w:delText>
          </w:r>
          <w:r w:rsidR="00273C8A" w:rsidRPr="003E6DC2" w:rsidDel="00D30C3A">
            <w:rPr>
              <w:rFonts w:hint="eastAsia"/>
            </w:rPr>
            <w:delText>樣式照片</w:delText>
          </w:r>
          <w:r w:rsidRPr="003E6DC2" w:rsidDel="00D30C3A">
            <w:rPr>
              <w:rFonts w:hint="eastAsia"/>
            </w:rPr>
            <w:delText>，</w:delText>
          </w:r>
          <w:r w:rsidR="0073745A" w:rsidRPr="003E6DC2" w:rsidDel="00D30C3A">
            <w:rPr>
              <w:rFonts w:hint="eastAsia"/>
            </w:rPr>
            <w:delText>再</w:delText>
          </w:r>
          <w:r w:rsidR="00656CB5" w:rsidRPr="003E6DC2" w:rsidDel="00D30C3A">
            <w:rPr>
              <w:rFonts w:hint="eastAsia"/>
            </w:rPr>
            <w:delText>輔以</w:delText>
          </w:r>
          <w:r w:rsidR="0073745A" w:rsidRPr="003E6DC2" w:rsidDel="00D30C3A">
            <w:rPr>
              <w:rFonts w:hint="eastAsia"/>
            </w:rPr>
            <w:delText>第二期共</w:delText>
          </w:r>
          <w:r w:rsidR="0073745A" w:rsidRPr="003E6DC2" w:rsidDel="00D30C3A">
            <w:rPr>
              <w:rFonts w:hint="eastAsia"/>
            </w:rPr>
            <w:delText>90</w:delText>
          </w:r>
          <w:r w:rsidR="0073745A" w:rsidRPr="003E6DC2" w:rsidDel="00D30C3A">
            <w:rPr>
              <w:rFonts w:hint="eastAsia"/>
            </w:rPr>
            <w:delText>天實地全市巡查的</w:delText>
          </w:r>
          <w:r w:rsidR="00656CB5" w:rsidRPr="003E6DC2" w:rsidDel="00D30C3A">
            <w:rPr>
              <w:rFonts w:hint="eastAsia"/>
            </w:rPr>
            <w:delText>資料</w:delText>
          </w:r>
          <w:r w:rsidR="0073745A" w:rsidRPr="003E6DC2" w:rsidDel="00D30C3A">
            <w:rPr>
              <w:rFonts w:hint="eastAsia"/>
            </w:rPr>
            <w:delText>收集，</w:delText>
          </w:r>
          <w:r w:rsidRPr="003E6DC2" w:rsidDel="00D30C3A">
            <w:rPr>
              <w:rFonts w:hint="eastAsia"/>
            </w:rPr>
            <w:delText>作為未來</w:delText>
          </w:r>
          <w:r w:rsidRPr="003E6DC2" w:rsidDel="00D30C3A">
            <w:delText>標記訓練</w:delText>
          </w:r>
          <w:r w:rsidRPr="003E6DC2" w:rsidDel="00D30C3A">
            <w:rPr>
              <w:rFonts w:hint="eastAsia"/>
            </w:rPr>
            <w:delText>用途</w:delText>
          </w:r>
          <w:r w:rsidRPr="003E6DC2" w:rsidDel="00D30C3A">
            <w:delText>，成為本市獨</w:delText>
          </w:r>
          <w:r w:rsidRPr="003E6DC2" w:rsidDel="00D30C3A">
            <w:rPr>
              <w:rFonts w:hint="eastAsia"/>
            </w:rPr>
            <w:delText>有</w:delText>
          </w:r>
          <w:r w:rsidRPr="003E6DC2" w:rsidDel="00D30C3A">
            <w:delText>模型</w:delText>
          </w:r>
          <w:r w:rsidR="00B54B6F" w:rsidRPr="003E6DC2" w:rsidDel="00D30C3A">
            <w:delText>。</w:delText>
          </w:r>
          <w:r w:rsidR="00D71846" w:rsidRPr="003E6DC2" w:rsidDel="00D30C3A">
            <w:rPr>
              <w:rFonts w:hint="eastAsia"/>
            </w:rPr>
            <w:delText>目前己收集好、正在準備實施的照片，約有</w:delText>
          </w:r>
          <w:r w:rsidR="00D71846" w:rsidRPr="003E6DC2" w:rsidDel="00D30C3A">
            <w:rPr>
              <w:rFonts w:hint="eastAsia"/>
            </w:rPr>
            <w:delText>2</w:delText>
          </w:r>
          <w:r w:rsidR="00D71846" w:rsidRPr="003E6DC2" w:rsidDel="00D30C3A">
            <w:delText>5,000</w:delText>
          </w:r>
          <w:r w:rsidR="00D71846" w:rsidRPr="003E6DC2" w:rsidDel="00D30C3A">
            <w:rPr>
              <w:rFonts w:hint="eastAsia"/>
            </w:rPr>
            <w:delText>張照片。</w:delText>
          </w:r>
          <w:r w:rsidR="00DD7AB8" w:rsidRPr="003E6DC2" w:rsidDel="00D30C3A">
            <w:rPr>
              <w:rFonts w:hint="eastAsia"/>
            </w:rPr>
            <w:delText>可以標記及訓練成為台南市專用獨有的模型</w:delText>
          </w:r>
        </w:del>
      </w:moveFrom>
      <w:moveFromRangeEnd w:id="8160"/>
      <w:del w:id="8163" w:author="User" w:date="2021-09-13T13:51:00Z">
        <w:r w:rsidR="00DD7AB8" w:rsidRPr="003E6DC2" w:rsidDel="00D30C3A">
          <w:rPr>
            <w:rFonts w:hint="eastAsia"/>
          </w:rPr>
          <w:delText>。</w:delText>
        </w:r>
      </w:del>
    </w:p>
    <w:p w14:paraId="5A184300" w14:textId="1412258B" w:rsidR="00CD7509" w:rsidRPr="003E6DC2" w:rsidDel="00D30C3A" w:rsidRDefault="00CD7509">
      <w:pPr>
        <w:pStyle w:val="13"/>
        <w:ind w:leftChars="50" w:left="560" w:hangingChars="150" w:hanging="420"/>
        <w:rPr>
          <w:del w:id="8164" w:author="User" w:date="2021-09-13T13:51:00Z"/>
          <w:rStyle w:val="a6"/>
          <w:rFonts w:hint="eastAsia"/>
        </w:rPr>
        <w:pPrChange w:id="8165" w:author="User" w:date="2021-09-14T13:59:00Z">
          <w:pPr>
            <w:pStyle w:val="3"/>
            <w:spacing w:before="240" w:after="120"/>
            <w:ind w:left="280" w:right="280" w:hanging="280"/>
          </w:pPr>
        </w:pPrChange>
      </w:pPr>
      <w:del w:id="8166" w:author="User" w:date="2021-09-13T13:51:00Z">
        <w:r w:rsidRPr="003E6DC2" w:rsidDel="00D30C3A">
          <w:br w:type="page"/>
        </w:r>
      </w:del>
    </w:p>
    <w:p w14:paraId="78564280" w14:textId="63DDEF9A" w:rsidR="006D1AA3" w:rsidRPr="00AE0C01" w:rsidDel="00D30C3A" w:rsidRDefault="006D1AA3">
      <w:pPr>
        <w:pStyle w:val="13"/>
        <w:ind w:leftChars="50" w:left="560" w:hangingChars="150" w:hanging="420"/>
        <w:rPr>
          <w:del w:id="8167" w:author="User" w:date="2021-09-13T13:51:00Z"/>
        </w:rPr>
        <w:pPrChange w:id="8168" w:author="User" w:date="2021-09-14T13:59:00Z">
          <w:pPr>
            <w:pStyle w:val="3"/>
            <w:numPr>
              <w:numId w:val="331"/>
            </w:numPr>
            <w:spacing w:before="240" w:after="120"/>
            <w:ind w:left="280" w:right="280" w:hanging="280"/>
          </w:pPr>
        </w:pPrChange>
      </w:pPr>
      <w:bookmarkStart w:id="8169" w:name="_Toc74329428"/>
      <w:bookmarkStart w:id="8170" w:name="_Toc74330249"/>
      <w:bookmarkStart w:id="8171" w:name="_Toc74330592"/>
      <w:bookmarkStart w:id="8172" w:name="_Toc74330935"/>
      <w:bookmarkStart w:id="8173" w:name="_Toc74331277"/>
      <w:bookmarkStart w:id="8174" w:name="_Toc74331661"/>
      <w:bookmarkStart w:id="8175" w:name="_Toc74332008"/>
      <w:bookmarkStart w:id="8176" w:name="_Toc74332354"/>
      <w:bookmarkStart w:id="8177" w:name="_Toc74329429"/>
      <w:bookmarkStart w:id="8178" w:name="_Toc74330250"/>
      <w:bookmarkStart w:id="8179" w:name="_Toc74330593"/>
      <w:bookmarkStart w:id="8180" w:name="_Toc74330936"/>
      <w:bookmarkStart w:id="8181" w:name="_Toc74331278"/>
      <w:bookmarkStart w:id="8182" w:name="_Toc74331662"/>
      <w:bookmarkStart w:id="8183" w:name="_Toc74332009"/>
      <w:bookmarkStart w:id="8184" w:name="_Toc74332355"/>
      <w:bookmarkStart w:id="8185" w:name="_Toc74329432"/>
      <w:bookmarkStart w:id="8186" w:name="_Toc74330253"/>
      <w:bookmarkStart w:id="8187" w:name="_Toc74330596"/>
      <w:bookmarkStart w:id="8188" w:name="_Toc74330939"/>
      <w:bookmarkStart w:id="8189" w:name="_Toc74331281"/>
      <w:bookmarkStart w:id="8190" w:name="_Toc74331665"/>
      <w:bookmarkStart w:id="8191" w:name="_Toc74332012"/>
      <w:bookmarkStart w:id="8192" w:name="_Toc74332358"/>
      <w:bookmarkStart w:id="8193" w:name="_Toc74329433"/>
      <w:bookmarkStart w:id="8194" w:name="_Toc74330254"/>
      <w:bookmarkStart w:id="8195" w:name="_Toc74330597"/>
      <w:bookmarkStart w:id="8196" w:name="_Toc74330940"/>
      <w:bookmarkStart w:id="8197" w:name="_Toc74331282"/>
      <w:bookmarkStart w:id="8198" w:name="_Toc74331666"/>
      <w:bookmarkStart w:id="8199" w:name="_Toc74332013"/>
      <w:bookmarkStart w:id="8200" w:name="_Toc74332359"/>
      <w:bookmarkStart w:id="8201" w:name="_Toc74329434"/>
      <w:bookmarkStart w:id="8202" w:name="_Toc74330255"/>
      <w:bookmarkStart w:id="8203" w:name="_Toc74330598"/>
      <w:bookmarkStart w:id="8204" w:name="_Toc74330941"/>
      <w:bookmarkStart w:id="8205" w:name="_Toc74331283"/>
      <w:bookmarkStart w:id="8206" w:name="_Toc74331667"/>
      <w:bookmarkStart w:id="8207" w:name="_Toc74332014"/>
      <w:bookmarkStart w:id="8208" w:name="_Toc74332360"/>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del w:id="8209" w:author="User" w:date="2021-09-13T13:45:00Z">
        <w:r w:rsidRPr="003E6DC2" w:rsidDel="00CF16FB">
          <w:rPr>
            <w:rFonts w:hint="eastAsia"/>
          </w:rPr>
          <w:delText>建置直觀查詢系</w:delText>
        </w:r>
      </w:del>
      <w:del w:id="8210" w:author="User" w:date="2021-09-13T13:51:00Z">
        <w:r w:rsidRPr="003E6DC2" w:rsidDel="00D30C3A">
          <w:rPr>
            <w:rFonts w:hint="eastAsia"/>
          </w:rPr>
          <w:delText>統</w:delText>
        </w:r>
      </w:del>
    </w:p>
    <w:p w14:paraId="23DF5450" w14:textId="37D6F453" w:rsidR="006249A9" w:rsidRPr="003E6DC2" w:rsidDel="00D30C3A" w:rsidRDefault="00693A68">
      <w:pPr>
        <w:pStyle w:val="13"/>
        <w:ind w:leftChars="50" w:left="560" w:hangingChars="150" w:hanging="420"/>
        <w:rPr>
          <w:del w:id="8211" w:author="User" w:date="2021-09-13T13:51:00Z"/>
          <w:rFonts w:hint="eastAsia"/>
        </w:rPr>
        <w:pPrChange w:id="8212" w:author="User" w:date="2021-09-14T13:59:00Z">
          <w:pPr>
            <w:pStyle w:val="4"/>
            <w:numPr>
              <w:numId w:val="321"/>
            </w:numPr>
            <w:ind w:left="280" w:hanging="280"/>
          </w:pPr>
        </w:pPrChange>
      </w:pPr>
      <w:del w:id="8213" w:author="User" w:date="2021-09-13T13:51:00Z">
        <w:r w:rsidRPr="003E6DC2" w:rsidDel="00D30C3A">
          <w:rPr>
            <w:rFonts w:hint="eastAsia"/>
          </w:rPr>
          <w:delText>系統開發</w:delText>
        </w:r>
      </w:del>
    </w:p>
    <w:p w14:paraId="316619C5" w14:textId="5265EF93" w:rsidR="006A55C7" w:rsidRPr="003E6DC2" w:rsidDel="00D30C3A" w:rsidRDefault="008C6ABA">
      <w:pPr>
        <w:pStyle w:val="13"/>
        <w:ind w:leftChars="50" w:left="560" w:hangingChars="150" w:hanging="420"/>
        <w:rPr>
          <w:del w:id="8214" w:author="User" w:date="2021-09-13T13:51:00Z"/>
          <w:rFonts w:hint="eastAsia"/>
        </w:rPr>
        <w:pPrChange w:id="8215" w:author="User" w:date="2021-09-14T13:59:00Z">
          <w:pPr>
            <w:pStyle w:val="50"/>
            <w:numPr>
              <w:numId w:val="387"/>
            </w:numPr>
            <w:ind w:left="280" w:hanging="280"/>
          </w:pPr>
        </w:pPrChange>
      </w:pPr>
      <w:del w:id="8216" w:author="User" w:date="2021-09-13T13:51:00Z">
        <w:r w:rsidRPr="003E6DC2" w:rsidDel="00D30C3A">
          <w:rPr>
            <w:rFonts w:hint="eastAsia"/>
          </w:rPr>
          <w:delText>本</w:delText>
        </w:r>
        <w:r w:rsidR="00656CB5" w:rsidRPr="003E6DC2" w:rsidDel="00D30C3A">
          <w:rPr>
            <w:rFonts w:hint="eastAsia"/>
          </w:rPr>
          <w:delText>查詢</w:delText>
        </w:r>
        <w:r w:rsidRPr="003E6DC2" w:rsidDel="00D30C3A">
          <w:rPr>
            <w:rFonts w:hint="eastAsia"/>
          </w:rPr>
          <w:delText>系統</w:delText>
        </w:r>
        <w:r w:rsidR="00DB4BC2" w:rsidRPr="003E6DC2" w:rsidDel="00D30C3A">
          <w:rPr>
            <w:rFonts w:hint="eastAsia"/>
          </w:rPr>
          <w:delText>操作</w:delText>
        </w:r>
        <w:r w:rsidRPr="003E6DC2" w:rsidDel="00D30C3A">
          <w:rPr>
            <w:rFonts w:hint="eastAsia"/>
          </w:rPr>
          <w:delText>不需另外安裝軟體，</w:delText>
        </w:r>
        <w:r w:rsidR="00656CB5" w:rsidRPr="003E6DC2" w:rsidDel="00D30C3A">
          <w:rPr>
            <w:rFonts w:hint="eastAsia"/>
          </w:rPr>
          <w:delText>可</w:delText>
        </w:r>
        <w:r w:rsidRPr="003E6DC2" w:rsidDel="00D30C3A">
          <w:rPr>
            <w:rFonts w:hint="eastAsia"/>
          </w:rPr>
          <w:delText>直接在任意瀏覽器上連結網站查詢觀看，以</w:delText>
        </w:r>
        <w:r w:rsidRPr="003E6DC2" w:rsidDel="00D30C3A">
          <w:rPr>
            <w:rFonts w:hint="eastAsia"/>
          </w:rPr>
          <w:delText xml:space="preserve"> Google map</w:delText>
        </w:r>
        <w:r w:rsidRPr="003E6DC2" w:rsidDel="00D30C3A">
          <w:rPr>
            <w:rFonts w:hint="eastAsia"/>
          </w:rPr>
          <w:delText>為底圖的使用者畫面，畫面立即呈現缺陷所在位置</w:delText>
        </w:r>
        <w:r w:rsidRPr="003E6DC2" w:rsidDel="00D30C3A">
          <w:rPr>
            <w:rFonts w:hint="eastAsia"/>
          </w:rPr>
          <w:delText>(</w:delText>
        </w:r>
        <w:r w:rsidRPr="003E6DC2" w:rsidDel="00D30C3A">
          <w:rPr>
            <w:rFonts w:hint="eastAsia"/>
          </w:rPr>
          <w:delText>經</w:delText>
        </w:r>
        <w:r w:rsidR="007623CE" w:rsidDel="00D30C3A">
          <w:rPr>
            <w:rFonts w:hint="eastAsia"/>
          </w:rPr>
          <w:delText>/</w:delText>
        </w:r>
        <w:r w:rsidRPr="003E6DC2" w:rsidDel="00D30C3A">
          <w:rPr>
            <w:rFonts w:hint="eastAsia"/>
          </w:rPr>
          <w:delText>緯度、道路名</w:delText>
        </w:r>
        <w:r w:rsidRPr="003E6DC2" w:rsidDel="00D30C3A">
          <w:rPr>
            <w:rFonts w:hint="eastAsia"/>
          </w:rPr>
          <w:delText>)</w:delText>
        </w:r>
        <w:r w:rsidRPr="003E6DC2" w:rsidDel="00D30C3A">
          <w:rPr>
            <w:rFonts w:hint="eastAsia"/>
          </w:rPr>
          <w:delText>、道路損壞種類及巡查發現日期與時間。</w:delText>
        </w:r>
      </w:del>
    </w:p>
    <w:p w14:paraId="60534A10" w14:textId="7817FFD3" w:rsidR="00693A68" w:rsidRPr="003E6DC2" w:rsidDel="00D30C3A" w:rsidRDefault="001247DE">
      <w:pPr>
        <w:pStyle w:val="13"/>
        <w:ind w:leftChars="50" w:left="560" w:hangingChars="150" w:hanging="420"/>
        <w:rPr>
          <w:del w:id="8217" w:author="User" w:date="2021-09-13T13:51:00Z"/>
          <w:rFonts w:hint="eastAsia"/>
        </w:rPr>
        <w:pPrChange w:id="8218" w:author="User" w:date="2021-09-14T13:59:00Z">
          <w:pPr>
            <w:pStyle w:val="50"/>
            <w:numPr>
              <w:numId w:val="387"/>
            </w:numPr>
            <w:ind w:left="280" w:hanging="280"/>
          </w:pPr>
        </w:pPrChange>
      </w:pPr>
      <w:del w:id="8219" w:author="User" w:date="2021-09-13T13:51:00Z">
        <w:r w:rsidRPr="003E6DC2" w:rsidDel="00D30C3A">
          <w:rPr>
            <w:rFonts w:hint="eastAsia"/>
          </w:rPr>
          <w:delText>本系統</w:delText>
        </w:r>
        <w:r w:rsidR="0073745A" w:rsidRPr="003E6DC2" w:rsidDel="00D30C3A">
          <w:rPr>
            <w:rFonts w:hint="eastAsia"/>
          </w:rPr>
          <w:delText>與</w:delText>
        </w:r>
        <w:r w:rsidR="00693A68" w:rsidRPr="003E6DC2" w:rsidDel="00D30C3A">
          <w:rPr>
            <w:rFonts w:hint="eastAsia"/>
          </w:rPr>
          <w:delText>G</w:delText>
        </w:r>
        <w:r w:rsidR="0073745A" w:rsidRPr="003E6DC2" w:rsidDel="00D30C3A">
          <w:rPr>
            <w:rFonts w:hint="eastAsia"/>
          </w:rPr>
          <w:delText>oogle</w:delText>
        </w:r>
        <w:r w:rsidR="00693A68" w:rsidRPr="003E6DC2" w:rsidDel="00D30C3A">
          <w:rPr>
            <w:rFonts w:hint="eastAsia"/>
          </w:rPr>
          <w:delText xml:space="preserve"> API</w:delText>
        </w:r>
        <w:r w:rsidR="00846142" w:rsidDel="00D30C3A">
          <w:rPr>
            <w:rFonts w:hint="eastAsia"/>
          </w:rPr>
          <w:delText>及</w:delText>
        </w:r>
        <w:r w:rsidR="00693A68" w:rsidRPr="003E6DC2" w:rsidDel="00D30C3A">
          <w:rPr>
            <w:rFonts w:hint="eastAsia"/>
          </w:rPr>
          <w:delText>內政部資訊中心</w:delText>
        </w:r>
        <w:r w:rsidR="00693A68" w:rsidRPr="003E6DC2" w:rsidDel="00D30C3A">
          <w:rPr>
            <w:rFonts w:hint="eastAsia"/>
          </w:rPr>
          <w:delText>TGOS</w:delText>
        </w:r>
        <w:r w:rsidR="00B179C8" w:rsidRPr="003E6DC2" w:rsidDel="00D30C3A">
          <w:rPr>
            <w:rFonts w:hint="eastAsia"/>
          </w:rPr>
          <w:delText xml:space="preserve"> </w:delText>
        </w:r>
        <w:r w:rsidR="0073745A" w:rsidRPr="003E6DC2" w:rsidDel="00D30C3A">
          <w:rPr>
            <w:rFonts w:hint="eastAsia"/>
          </w:rPr>
          <w:delText>API</w:delText>
        </w:r>
        <w:r w:rsidR="0073745A" w:rsidRPr="003E6DC2" w:rsidDel="00D30C3A">
          <w:rPr>
            <w:rFonts w:hint="eastAsia"/>
          </w:rPr>
          <w:delText>連</w:delText>
        </w:r>
        <w:r w:rsidR="00693A68" w:rsidRPr="003E6DC2" w:rsidDel="00D30C3A">
          <w:rPr>
            <w:rFonts w:hint="eastAsia"/>
          </w:rPr>
          <w:delText>結</w:delText>
        </w:r>
        <w:r w:rsidR="00094140" w:rsidRPr="003E6DC2" w:rsidDel="00D30C3A">
          <w:rPr>
            <w:rFonts w:hint="eastAsia"/>
          </w:rPr>
          <w:delText>，</w:delText>
        </w:r>
        <w:r w:rsidR="00B179C8" w:rsidRPr="003E6DC2" w:rsidDel="00D30C3A">
          <w:rPr>
            <w:rFonts w:hint="eastAsia"/>
          </w:rPr>
          <w:delText>程式</w:delText>
        </w:r>
        <w:r w:rsidR="0073745A" w:rsidRPr="003E6DC2" w:rsidDel="00D30C3A">
          <w:rPr>
            <w:rFonts w:hint="eastAsia"/>
          </w:rPr>
          <w:delText>自動查詢</w:delText>
        </w:r>
        <w:r w:rsidR="00094140" w:rsidRPr="003E6DC2" w:rsidDel="00D30C3A">
          <w:rPr>
            <w:rFonts w:hint="eastAsia"/>
          </w:rPr>
          <w:delText>出</w:delText>
        </w:r>
        <w:r w:rsidR="0073745A" w:rsidRPr="003E6DC2" w:rsidDel="00D30C3A">
          <w:rPr>
            <w:rFonts w:hint="eastAsia"/>
          </w:rPr>
          <w:delText>道路缺陷詳細地址</w:delText>
        </w:r>
        <w:r w:rsidR="00094140" w:rsidRPr="003E6DC2" w:rsidDel="00D30C3A">
          <w:rPr>
            <w:rFonts w:hint="eastAsia"/>
          </w:rPr>
          <w:delText>，</w:delText>
        </w:r>
        <w:r w:rsidRPr="003E6DC2" w:rsidDel="00D30C3A">
          <w:rPr>
            <w:rFonts w:hint="eastAsia"/>
          </w:rPr>
          <w:delText>建立數位化資料，</w:delText>
        </w:r>
        <w:r w:rsidR="0073745A" w:rsidRPr="003E6DC2" w:rsidDel="00D30C3A">
          <w:rPr>
            <w:rFonts w:hint="eastAsia"/>
          </w:rPr>
          <w:delText>便</w:delText>
        </w:r>
        <w:r w:rsidRPr="003E6DC2" w:rsidDel="00D30C3A">
          <w:rPr>
            <w:rFonts w:hint="eastAsia"/>
          </w:rPr>
          <w:delText>利</w:delText>
        </w:r>
        <w:r w:rsidR="0073745A" w:rsidRPr="003E6DC2" w:rsidDel="00D30C3A">
          <w:rPr>
            <w:rFonts w:hint="eastAsia"/>
          </w:rPr>
          <w:delText>後續</w:delText>
        </w:r>
        <w:r w:rsidR="00846142" w:rsidDel="00D30C3A">
          <w:rPr>
            <w:rFonts w:hint="eastAsia"/>
          </w:rPr>
          <w:delText>報表</w:delText>
        </w:r>
        <w:r w:rsidR="00B179C8" w:rsidRPr="003E6DC2" w:rsidDel="00D30C3A">
          <w:rPr>
            <w:rFonts w:hint="eastAsia"/>
          </w:rPr>
          <w:delText>資料</w:delText>
        </w:r>
        <w:r w:rsidR="0073745A" w:rsidRPr="003E6DC2" w:rsidDel="00D30C3A">
          <w:rPr>
            <w:rFonts w:hint="eastAsia"/>
          </w:rPr>
          <w:delText>查詢</w:delText>
        </w:r>
        <w:r w:rsidR="00693A68" w:rsidRPr="003E6DC2" w:rsidDel="00D30C3A">
          <w:rPr>
            <w:rFonts w:hint="eastAsia"/>
          </w:rPr>
          <w:delText>。</w:delText>
        </w:r>
      </w:del>
    </w:p>
    <w:p w14:paraId="0CCC388F" w14:textId="16025E67" w:rsidR="00693A68" w:rsidRPr="003E6DC2" w:rsidDel="00D30C3A" w:rsidRDefault="00693A68">
      <w:pPr>
        <w:pStyle w:val="13"/>
        <w:ind w:leftChars="50" w:left="560" w:hangingChars="150" w:hanging="420"/>
        <w:rPr>
          <w:del w:id="8220" w:author="User" w:date="2021-09-13T13:51:00Z"/>
        </w:rPr>
        <w:pPrChange w:id="8221" w:author="User" w:date="2021-09-14T13:59:00Z">
          <w:pPr>
            <w:pStyle w:val="3"/>
            <w:spacing w:before="240" w:after="120"/>
            <w:ind w:left="280" w:right="280" w:hanging="280"/>
          </w:pPr>
        </w:pPrChange>
      </w:pPr>
      <w:del w:id="8222" w:author="User" w:date="2021-09-13T13:51:00Z">
        <w:r w:rsidRPr="003E6DC2" w:rsidDel="00D30C3A">
          <w:rPr>
            <w:rFonts w:hint="eastAsia"/>
            <w:bdr w:val="none" w:sz="0" w:space="0" w:color="auto"/>
            <w:rPrChange w:id="8223" w:author="jackson" w:date="2021-06-12T08:20:00Z">
              <w:rPr>
                <w:rFonts w:hint="eastAsia"/>
                <w:bCs w:val="0"/>
              </w:rPr>
            </w:rPrChange>
          </w:rPr>
          <w:delText>缺陷畫面顯示查詢功能</w:delText>
        </w:r>
      </w:del>
    </w:p>
    <w:p w14:paraId="2359AC80" w14:textId="57175845" w:rsidR="004615E4" w:rsidRPr="003E6DC2" w:rsidDel="00D30C3A" w:rsidRDefault="00656CB5">
      <w:pPr>
        <w:pStyle w:val="13"/>
        <w:ind w:leftChars="50" w:left="560" w:hangingChars="150" w:hanging="420"/>
        <w:rPr>
          <w:del w:id="8224" w:author="User" w:date="2021-09-13T13:51:00Z"/>
          <w:rFonts w:hint="eastAsia"/>
        </w:rPr>
        <w:pPrChange w:id="8225" w:author="User" w:date="2021-09-14T13:59:00Z">
          <w:pPr>
            <w:pStyle w:val="50"/>
            <w:numPr>
              <w:numId w:val="415"/>
            </w:numPr>
            <w:ind w:left="280" w:hanging="280"/>
          </w:pPr>
        </w:pPrChange>
      </w:pPr>
      <w:del w:id="8226" w:author="User" w:date="2021-09-13T13:51:00Z">
        <w:r w:rsidRPr="003E6DC2" w:rsidDel="00D30C3A">
          <w:rPr>
            <w:rStyle w:val="52"/>
            <w:rFonts w:cs="Times New Roman" w:hint="eastAsia"/>
            <w:szCs w:val="28"/>
            <w:bdr w:val="nil"/>
            <w:rPrChange w:id="8227" w:author="jackson" w:date="2021-06-12T08:20:00Z">
              <w:rPr>
                <w:rFonts w:hint="eastAsia"/>
              </w:rPr>
            </w:rPrChange>
          </w:rPr>
          <w:delText>畫</w:delText>
        </w:r>
        <w:r w:rsidRPr="003E6DC2" w:rsidDel="00D30C3A">
          <w:rPr>
            <w:rFonts w:hint="eastAsia"/>
          </w:rPr>
          <w:delText>面</w:delText>
        </w:r>
        <w:r w:rsidR="001D47D0" w:rsidRPr="003E6DC2" w:rsidDel="00D30C3A">
          <w:rPr>
            <w:rStyle w:val="52"/>
            <w:rFonts w:cs="Times New Roman" w:hint="eastAsia"/>
            <w:szCs w:val="28"/>
            <w:bdr w:val="nil"/>
            <w:rPrChange w:id="8228" w:author="jackson" w:date="2021-06-12T08:20:00Z">
              <w:rPr>
                <w:rFonts w:hint="eastAsia"/>
              </w:rPr>
            </w:rPrChange>
          </w:rPr>
          <w:delText>直觀</w:delText>
        </w:r>
        <w:r w:rsidR="001D47D0" w:rsidRPr="003E6DC2" w:rsidDel="00D30C3A">
          <w:rPr>
            <w:rFonts w:hint="eastAsia"/>
          </w:rPr>
          <w:delText>：</w:delText>
        </w:r>
        <w:r w:rsidR="00693A68" w:rsidRPr="003E6DC2" w:rsidDel="00D30C3A">
          <w:rPr>
            <w:rFonts w:hint="eastAsia"/>
          </w:rPr>
          <w:delText>能以下列各種項目單一或組合查詢道路缺陷，並回應佈署在</w:delText>
        </w:r>
        <w:r w:rsidR="00693A68" w:rsidRPr="003E6DC2" w:rsidDel="00D30C3A">
          <w:rPr>
            <w:rFonts w:hint="eastAsia"/>
          </w:rPr>
          <w:delText xml:space="preserve"> Google </w:delText>
        </w:r>
        <w:r w:rsidR="00693A68" w:rsidRPr="003E6DC2" w:rsidDel="00D30C3A">
          <w:rPr>
            <w:rFonts w:hint="eastAsia"/>
          </w:rPr>
          <w:delText>地圖：「</w:delText>
        </w:r>
        <w:r w:rsidR="00164F6F" w:rsidRPr="003E6DC2" w:rsidDel="00D30C3A">
          <w:rPr>
            <w:rFonts w:hint="eastAsia"/>
          </w:rPr>
          <w:delText>單一或多種</w:delText>
        </w:r>
        <w:r w:rsidR="00693A68" w:rsidRPr="003E6DC2" w:rsidDel="00D30C3A">
          <w:rPr>
            <w:rFonts w:hint="eastAsia"/>
          </w:rPr>
          <w:delText>路面缺失</w:delText>
        </w:r>
        <w:r w:rsidR="00164F6F" w:rsidRPr="003E6DC2" w:rsidDel="00D30C3A">
          <w:rPr>
            <w:rFonts w:hint="eastAsia"/>
          </w:rPr>
          <w:delText>種類</w:delText>
        </w:r>
        <w:r w:rsidR="00693A68" w:rsidRPr="003E6DC2" w:rsidDel="00D30C3A">
          <w:rPr>
            <w:rFonts w:hint="eastAsia"/>
          </w:rPr>
          <w:delText>」、「某一特定日期」、「某一</w:delText>
        </w:r>
        <w:r w:rsidR="00164F6F" w:rsidRPr="003E6DC2" w:rsidDel="00D30C3A">
          <w:rPr>
            <w:rFonts w:hint="eastAsia"/>
          </w:rPr>
          <w:delText>特定</w:delText>
        </w:r>
        <w:r w:rsidR="00693A68" w:rsidRPr="003E6DC2" w:rsidDel="00D30C3A">
          <w:rPr>
            <w:rFonts w:hint="eastAsia"/>
          </w:rPr>
          <w:delText>日期</w:delText>
        </w:r>
        <w:r w:rsidR="00164F6F" w:rsidRPr="003E6DC2" w:rsidDel="00D30C3A">
          <w:rPr>
            <w:rFonts w:hint="eastAsia"/>
          </w:rPr>
          <w:delText>或日期</w:delText>
        </w:r>
        <w:r w:rsidR="00693A68" w:rsidRPr="003E6DC2" w:rsidDel="00D30C3A">
          <w:rPr>
            <w:rFonts w:hint="eastAsia"/>
          </w:rPr>
          <w:delText>區間」、「行政區」、「路段</w:delText>
        </w:r>
        <w:r w:rsidR="00693A68" w:rsidRPr="003E6DC2" w:rsidDel="00D30C3A">
          <w:delText>(</w:delText>
        </w:r>
        <w:r w:rsidR="00693A68" w:rsidRPr="003E6DC2" w:rsidDel="00D30C3A">
          <w:delText>名</w:delText>
        </w:r>
        <w:r w:rsidR="00693A68" w:rsidRPr="003E6DC2" w:rsidDel="00D30C3A">
          <w:rPr>
            <w:rPrChange w:id="8229" w:author="jackson" w:date="2021-06-12T08:20:00Z">
              <w:rPr>
                <w:rFonts w:ascii="標楷體" w:hAnsi="標楷體"/>
              </w:rPr>
            </w:rPrChange>
          </w:rPr>
          <w:delText>)</w:delText>
        </w:r>
        <w:r w:rsidR="00693A68" w:rsidRPr="003E6DC2" w:rsidDel="00D30C3A">
          <w:rPr>
            <w:rPrChange w:id="8230" w:author="jackson" w:date="2021-06-12T08:20:00Z">
              <w:rPr>
                <w:rFonts w:ascii="標楷體" w:hAnsi="標楷體"/>
              </w:rPr>
            </w:rPrChange>
          </w:rPr>
          <w:delText>」。</w:delText>
        </w:r>
      </w:del>
    </w:p>
    <w:p w14:paraId="2E022E06" w14:textId="4C197D8A" w:rsidR="006A5D88" w:rsidRPr="003E6DC2" w:rsidDel="00FE3E26" w:rsidRDefault="001D47D0">
      <w:pPr>
        <w:pStyle w:val="13"/>
        <w:ind w:leftChars="50" w:left="560" w:hangingChars="150" w:hanging="420"/>
        <w:rPr>
          <w:del w:id="8231" w:author="User" w:date="2021-09-13T15:34:00Z"/>
          <w:rFonts w:hint="eastAsia"/>
        </w:rPr>
        <w:pPrChange w:id="8232" w:author="User" w:date="2021-09-14T13:59:00Z">
          <w:pPr>
            <w:pStyle w:val="50"/>
            <w:ind w:left="280" w:hanging="280"/>
          </w:pPr>
        </w:pPrChange>
      </w:pPr>
      <w:del w:id="8233" w:author="User" w:date="2021-09-13T13:51:00Z">
        <w:r w:rsidRPr="003E6DC2" w:rsidDel="00D30C3A">
          <w:rPr>
            <w:rFonts w:hint="eastAsia"/>
          </w:rPr>
          <w:delText>操作簡便：</w:delText>
        </w:r>
        <w:r w:rsidR="00693A68" w:rsidRPr="003E6DC2" w:rsidDel="00D30C3A">
          <w:rPr>
            <w:rFonts w:hint="eastAsia"/>
          </w:rPr>
          <w:delText>在上述查詢條件中，「行政區」及「路段</w:delText>
        </w:r>
        <w:r w:rsidR="00693A68" w:rsidRPr="003E6DC2" w:rsidDel="00D30C3A">
          <w:rPr>
            <w:rFonts w:hint="eastAsia"/>
          </w:rPr>
          <w:delText>(</w:delText>
        </w:r>
        <w:r w:rsidR="00693A68" w:rsidRPr="003E6DC2" w:rsidDel="00D30C3A">
          <w:rPr>
            <w:rFonts w:hint="eastAsia"/>
          </w:rPr>
          <w:delText>名</w:delText>
        </w:r>
        <w:r w:rsidR="00693A68" w:rsidRPr="003E6DC2" w:rsidDel="00D30C3A">
          <w:rPr>
            <w:rFonts w:hint="eastAsia"/>
          </w:rPr>
          <w:delText>)</w:delText>
        </w:r>
        <w:r w:rsidR="00693A68" w:rsidRPr="003E6DC2" w:rsidDel="00D30C3A">
          <w:rPr>
            <w:rFonts w:hint="eastAsia"/>
          </w:rPr>
          <w:delText>」可以用輸入關鍵字自動過濾篩選。</w:delText>
        </w:r>
        <w:r w:rsidR="0051114E" w:rsidRPr="003E6DC2" w:rsidDel="00D30C3A">
          <w:rPr>
            <w:rFonts w:hint="eastAsia"/>
          </w:rPr>
          <w:delText>如下</w:delText>
        </w:r>
        <w:r w:rsidR="006A5D88" w:rsidRPr="003E6DC2" w:rsidDel="00D30C3A">
          <w:rPr>
            <w:rFonts w:hint="eastAsia"/>
          </w:rPr>
          <w:fldChar w:fldCharType="begin"/>
        </w:r>
        <w:r w:rsidR="006A5D88" w:rsidRPr="003E6DC2" w:rsidDel="00D30C3A">
          <w:rPr>
            <w:rFonts w:hint="eastAsia"/>
          </w:rPr>
          <w:delInstrText xml:space="preserve"> REF _Ref79067499 \h </w:delInstrText>
        </w:r>
        <w:r w:rsidR="004615E4" w:rsidRPr="003E6DC2" w:rsidDel="00D30C3A">
          <w:rPr>
            <w:rFonts w:hint="eastAsia"/>
          </w:rPr>
          <w:delInstrText xml:space="preserve"> \* MERGEFORMAT </w:delInstrText>
        </w:r>
        <w:r w:rsidR="006A5D88" w:rsidRPr="003E6DC2" w:rsidDel="00D30C3A">
          <w:rPr>
            <w:rFonts w:hint="eastAsia"/>
          </w:rPr>
        </w:r>
        <w:r w:rsidR="006A5D88" w:rsidRPr="003E6DC2" w:rsidDel="00D30C3A">
          <w:rPr>
            <w:rFonts w:hint="eastAsia"/>
          </w:rPr>
          <w:fldChar w:fldCharType="separate"/>
        </w:r>
      </w:del>
      <w:del w:id="8234"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rPr>
          <w:delText>十</w:delText>
        </w:r>
      </w:del>
      <w:del w:id="8235" w:author="User" w:date="2021-09-13T13:51:00Z">
        <w:r w:rsidR="006A5D88" w:rsidRPr="003E6DC2" w:rsidDel="00D30C3A">
          <w:rPr>
            <w:rFonts w:hint="eastAsia"/>
          </w:rPr>
          <w:fldChar w:fldCharType="end"/>
        </w:r>
      </w:del>
      <w:del w:id="8236" w:author="User" w:date="2021-09-12T15:24:00Z">
        <w:r w:rsidR="00867788" w:rsidRPr="003E6DC2" w:rsidDel="00F00A0F">
          <w:rPr>
            <w:rFonts w:hint="eastAsia"/>
          </w:rPr>
          <w:delText>~</w:delText>
        </w:r>
        <w:r w:rsidR="00867788" w:rsidRPr="003E6DC2" w:rsidDel="00F00A0F">
          <w:rPr>
            <w:rFonts w:hint="eastAsia"/>
          </w:rPr>
          <w:fldChar w:fldCharType="begin"/>
        </w:r>
        <w:r w:rsidR="00867788" w:rsidRPr="003E6DC2" w:rsidDel="00F00A0F">
          <w:rPr>
            <w:rFonts w:hint="eastAsia"/>
          </w:rPr>
          <w:delInstrText xml:space="preserve"> REF _Ref79070044 \h </w:delInstrText>
        </w:r>
        <w:r w:rsidR="004615E4" w:rsidRPr="003E6DC2" w:rsidDel="00F00A0F">
          <w:rPr>
            <w:rFonts w:hint="eastAsia"/>
          </w:rPr>
          <w:delInstrText xml:space="preserve"> \* MERGEFORMAT </w:delInstrText>
        </w:r>
        <w:r w:rsidR="00867788" w:rsidRPr="003E6DC2" w:rsidDel="00F00A0F">
          <w:rPr>
            <w:rFonts w:hint="eastAsia"/>
          </w:rPr>
        </w:r>
        <w:r w:rsidR="00867788" w:rsidRPr="003E6DC2" w:rsidDel="00F00A0F">
          <w:rPr>
            <w:rFonts w:hint="eastAsia"/>
          </w:rPr>
          <w:fldChar w:fldCharType="separate"/>
        </w:r>
      </w:del>
      <w:del w:id="8237"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rPr>
          <w:delText>十三</w:delText>
        </w:r>
      </w:del>
      <w:del w:id="8238" w:author="User" w:date="2021-09-12T15:24:00Z">
        <w:r w:rsidR="00867788" w:rsidRPr="003E6DC2" w:rsidDel="00F00A0F">
          <w:rPr>
            <w:rFonts w:hint="eastAsia"/>
          </w:rPr>
          <w:fldChar w:fldCharType="end"/>
        </w:r>
        <w:r w:rsidR="006A5D88" w:rsidRPr="003E6DC2" w:rsidDel="00F00A0F">
          <w:rPr>
            <w:rFonts w:hint="eastAsia"/>
          </w:rPr>
          <w:delText>。</w:delText>
        </w:r>
      </w:del>
      <w:del w:id="8239" w:author="User" w:date="2021-09-13T17:24:00Z">
        <w:r w:rsidR="006A5D88" w:rsidRPr="003E6DC2" w:rsidDel="00EA52C6">
          <w:rPr>
            <w:rFonts w:hint="eastAsia"/>
          </w:rPr>
          <w:delText xml:space="preserve"> </w:delText>
        </w:r>
      </w:del>
    </w:p>
    <w:p w14:paraId="3ADF3EAF" w14:textId="64664E5B" w:rsidR="006A5D88" w:rsidRPr="003E6DC2" w:rsidDel="005736D9" w:rsidRDefault="006A5D88">
      <w:pPr>
        <w:pStyle w:val="13"/>
        <w:ind w:leftChars="50" w:left="560" w:hangingChars="150" w:hanging="420"/>
        <w:rPr>
          <w:del w:id="8240" w:author="User" w:date="2021-09-13T17:08:00Z"/>
          <w:rFonts w:hint="eastAsia"/>
        </w:rPr>
        <w:pPrChange w:id="8241" w:author="User" w:date="2021-09-14T13:59:00Z">
          <w:pPr>
            <w:keepNext/>
            <w:ind w:left="280" w:hanging="280"/>
            <w:jc w:val="center"/>
          </w:pPr>
        </w:pPrChange>
      </w:pPr>
      <w:moveFromRangeStart w:id="8242" w:author="User" w:date="2021-09-13T13:52:00Z" w:name="move82433572"/>
      <w:moveFrom w:id="8243" w:author="User" w:date="2021-09-13T13:52:00Z">
        <w:del w:id="8244" w:author="User" w:date="2021-09-14T13:59:00Z">
          <w:r w:rsidRPr="003E6DC2" w:rsidDel="00C8240C">
            <w:rPr>
              <w:noProof/>
            </w:rPr>
            <w:drawing>
              <wp:inline distT="0" distB="0" distL="0" distR="0" wp14:anchorId="4F1A74B4" wp14:editId="48033A73">
                <wp:extent cx="5010635" cy="3276600"/>
                <wp:effectExtent l="0" t="0" r="0"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1.JPG"/>
                        <pic:cNvPicPr/>
                      </pic:nvPicPr>
                      <pic:blipFill>
                        <a:blip r:embed="rId38">
                          <a:extLst>
                            <a:ext uri="{28A0092B-C50C-407E-A947-70E740481C1C}">
                              <a14:useLocalDpi xmlns:a14="http://schemas.microsoft.com/office/drawing/2010/main" val="0"/>
                            </a:ext>
                          </a:extLst>
                        </a:blip>
                        <a:stretch>
                          <a:fillRect/>
                        </a:stretch>
                      </pic:blipFill>
                      <pic:spPr>
                        <a:xfrm>
                          <a:off x="0" y="0"/>
                          <a:ext cx="5014864" cy="3279365"/>
                        </a:xfrm>
                        <a:prstGeom prst="rect">
                          <a:avLst/>
                        </a:prstGeom>
                      </pic:spPr>
                    </pic:pic>
                  </a:graphicData>
                </a:graphic>
              </wp:inline>
            </w:drawing>
          </w:r>
        </w:del>
      </w:moveFrom>
      <w:moveFromRangeEnd w:id="8242"/>
    </w:p>
    <w:p w14:paraId="21749F43" w14:textId="02B73328" w:rsidR="006A5D88" w:rsidRPr="003E6DC2" w:rsidDel="00B96670" w:rsidRDefault="006A5D88">
      <w:pPr>
        <w:pStyle w:val="13"/>
        <w:ind w:leftChars="50" w:left="560" w:hangingChars="150" w:hanging="420"/>
        <w:rPr>
          <w:del w:id="8245" w:author="User" w:date="2021-09-13T13:52:00Z"/>
          <w:rFonts w:hint="eastAsia"/>
        </w:rPr>
        <w:pPrChange w:id="8246" w:author="User" w:date="2021-09-14T13:59:00Z">
          <w:pPr>
            <w:pStyle w:val="afb"/>
            <w:ind w:left="200" w:hanging="200"/>
            <w:jc w:val="center"/>
          </w:pPr>
        </w:pPrChange>
      </w:pPr>
      <w:bookmarkStart w:id="8247" w:name="_Ref79067499"/>
      <w:del w:id="8248" w:author="User" w:date="2021-09-12T15:10:00Z">
        <w:r w:rsidRPr="003E6DC2" w:rsidDel="00517224">
          <w:rPr>
            <w:rFonts w:hint="eastAsia"/>
          </w:rPr>
          <w:delText>圖</w:delText>
        </w:r>
        <w:r w:rsidRPr="003E6DC2" w:rsidDel="00517224">
          <w:rPr>
            <w:rFonts w:hint="eastAsia"/>
          </w:rPr>
          <w:delText xml:space="preserve"> </w:delText>
        </w:r>
      </w:del>
      <w:ins w:id="8249" w:author="Jackson Wang" w:date="2021-09-12T11:08:00Z">
        <w:del w:id="8250"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251" w:author="User" w:date="2021-09-12T14:39:00Z">
        <w:r w:rsidR="00C15E88" w:rsidDel="00C81491">
          <w:rPr>
            <w:rFonts w:hint="eastAsia"/>
          </w:rPr>
          <w:fldChar w:fldCharType="separate"/>
        </w:r>
      </w:del>
      <w:ins w:id="8252" w:author="Jackson Wang" w:date="2021-09-12T11:08:00Z">
        <w:del w:id="8253" w:author="User" w:date="2021-09-12T14:39:00Z">
          <w:r w:rsidR="00C15E88" w:rsidDel="00C81491">
            <w:rPr>
              <w:rFonts w:hint="eastAsia"/>
              <w:noProof/>
            </w:rPr>
            <w:delText>十</w:delText>
          </w:r>
          <w:r w:rsidR="00C15E88" w:rsidDel="00C81491">
            <w:rPr>
              <w:rFonts w:hint="eastAsia"/>
            </w:rPr>
            <w:fldChar w:fldCharType="end"/>
          </w:r>
        </w:del>
      </w:ins>
      <w:del w:id="8254" w:author="User" w:date="2021-09-12T15:10: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w:delText>
        </w:r>
        <w:r w:rsidRPr="003E6DC2" w:rsidDel="00517224">
          <w:rPr>
            <w:rFonts w:hint="eastAsia"/>
          </w:rPr>
          <w:fldChar w:fldCharType="end"/>
        </w:r>
        <w:bookmarkEnd w:id="8247"/>
        <w:r w:rsidRPr="003E6DC2" w:rsidDel="00517224">
          <w:rPr>
            <w:rFonts w:hint="eastAsia"/>
          </w:rPr>
          <w:delText>：直</w:delText>
        </w:r>
      </w:del>
      <w:del w:id="8255" w:author="User" w:date="2021-09-13T13:52:00Z">
        <w:r w:rsidRPr="003E6DC2" w:rsidDel="00B96670">
          <w:rPr>
            <w:rFonts w:hint="eastAsia"/>
          </w:rPr>
          <w:delText>觀網頁查詢系統實際截圖</w:delText>
        </w:r>
        <w:bookmarkStart w:id="8256" w:name="_Ref79065358"/>
      </w:del>
    </w:p>
    <w:p w14:paraId="099897FD" w14:textId="50F11E15" w:rsidR="00C14889" w:rsidRPr="003E6DC2" w:rsidDel="00FE3E26" w:rsidRDefault="00436E31">
      <w:pPr>
        <w:pStyle w:val="13"/>
        <w:ind w:leftChars="50" w:left="560" w:hangingChars="150" w:hanging="420"/>
        <w:rPr>
          <w:del w:id="8257" w:author="User" w:date="2021-09-13T15:30:00Z"/>
          <w:rFonts w:hint="eastAsia"/>
        </w:rPr>
        <w:pPrChange w:id="8258" w:author="User" w:date="2021-09-14T13:59:00Z">
          <w:pPr>
            <w:pStyle w:val="afb"/>
            <w:keepNext/>
            <w:ind w:left="200" w:hanging="200"/>
          </w:pPr>
        </w:pPrChange>
      </w:pPr>
      <w:del w:id="8259" w:author="User" w:date="2021-09-13T17:24:00Z">
        <w:r w:rsidRPr="003E6DC2" w:rsidDel="00EA52C6">
          <w:br w:type="page"/>
        </w:r>
      </w:del>
      <w:moveFromRangeStart w:id="8260" w:author="User" w:date="2021-09-13T14:25:00Z" w:name="move82435538"/>
      <w:moveFrom w:id="8261" w:author="User" w:date="2021-09-13T14:25:00Z">
        <w:ins w:id="8262" w:author="jackson" w:date="2021-06-14T13:25:00Z">
          <w:del w:id="8263" w:author="User" w:date="2021-09-14T13:59:00Z">
            <w:r w:rsidR="006A5D88" w:rsidRPr="003E6DC2" w:rsidDel="00C8240C">
              <w:rPr>
                <w:noProof/>
              </w:rPr>
              <w:drawing>
                <wp:inline distT="0" distB="0" distL="0" distR="0" wp14:anchorId="592ADAD3" wp14:editId="3EE616FC">
                  <wp:extent cx="5511800" cy="4127500"/>
                  <wp:effectExtent l="0" t="0" r="0" b="635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2.JPG"/>
                          <pic:cNvPicPr/>
                        </pic:nvPicPr>
                        <pic:blipFill>
                          <a:blip r:embed="rId39">
                            <a:extLst>
                              <a:ext uri="{28A0092B-C50C-407E-A947-70E740481C1C}">
                                <a14:useLocalDpi xmlns:a14="http://schemas.microsoft.com/office/drawing/2010/main" val="0"/>
                              </a:ext>
                            </a:extLst>
                          </a:blip>
                          <a:stretch>
                            <a:fillRect/>
                          </a:stretch>
                        </pic:blipFill>
                        <pic:spPr>
                          <a:xfrm>
                            <a:off x="0" y="0"/>
                            <a:ext cx="5511800" cy="4127500"/>
                          </a:xfrm>
                          <a:prstGeom prst="rect">
                            <a:avLst/>
                          </a:prstGeom>
                        </pic:spPr>
                      </pic:pic>
                    </a:graphicData>
                  </a:graphic>
                </wp:inline>
              </w:drawing>
            </w:r>
          </w:del>
        </w:ins>
      </w:moveFrom>
      <w:moveFromRangeEnd w:id="8260"/>
    </w:p>
    <w:p w14:paraId="40F5764F" w14:textId="28C23F62" w:rsidR="00C14889" w:rsidRPr="003E6DC2" w:rsidDel="003E5439" w:rsidRDefault="00C14889">
      <w:pPr>
        <w:pStyle w:val="13"/>
        <w:ind w:leftChars="50" w:left="560" w:hangingChars="150" w:hanging="420"/>
        <w:rPr>
          <w:del w:id="8264" w:author="User" w:date="2021-09-13T14:28:00Z"/>
          <w:rFonts w:hint="eastAsia"/>
        </w:rPr>
        <w:pPrChange w:id="8265" w:author="User" w:date="2021-09-14T13:59:00Z">
          <w:pPr>
            <w:pStyle w:val="afb"/>
            <w:ind w:left="200" w:hanging="200"/>
          </w:pPr>
        </w:pPrChange>
      </w:pPr>
      <w:del w:id="8266" w:author="User" w:date="2021-09-12T15:10:00Z">
        <w:r w:rsidRPr="003E6DC2" w:rsidDel="00517224">
          <w:rPr>
            <w:rFonts w:hint="eastAsia"/>
          </w:rPr>
          <w:delText>圖</w:delText>
        </w:r>
        <w:r w:rsidRPr="003E6DC2" w:rsidDel="00517224">
          <w:rPr>
            <w:rFonts w:hint="eastAsia"/>
          </w:rPr>
          <w:delText xml:space="preserve"> </w:delText>
        </w:r>
      </w:del>
      <w:ins w:id="8267" w:author="Jackson Wang" w:date="2021-09-12T11:08:00Z">
        <w:del w:id="8268"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269" w:author="User" w:date="2021-09-12T14:39:00Z">
        <w:r w:rsidR="00C15E88" w:rsidDel="00C81491">
          <w:rPr>
            <w:rFonts w:hint="eastAsia"/>
          </w:rPr>
          <w:fldChar w:fldCharType="separate"/>
        </w:r>
      </w:del>
      <w:ins w:id="8270" w:author="Jackson Wang" w:date="2021-09-12T11:08:00Z">
        <w:del w:id="8271" w:author="User" w:date="2021-09-12T14:39:00Z">
          <w:r w:rsidR="00C15E88" w:rsidDel="00C81491">
            <w:rPr>
              <w:rFonts w:hint="eastAsia"/>
              <w:noProof/>
            </w:rPr>
            <w:delText>十一</w:delText>
          </w:r>
          <w:r w:rsidR="00C15E88" w:rsidDel="00C81491">
            <w:rPr>
              <w:rFonts w:hint="eastAsia"/>
            </w:rPr>
            <w:fldChar w:fldCharType="end"/>
          </w:r>
        </w:del>
      </w:ins>
      <w:del w:id="8272" w:author="User" w:date="2021-09-12T15:10: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十一</w:delText>
        </w:r>
        <w:r w:rsidRPr="003E6DC2" w:rsidDel="00517224">
          <w:rPr>
            <w:rFonts w:hint="eastAsia"/>
          </w:rPr>
          <w:fldChar w:fldCharType="end"/>
        </w:r>
        <w:r w:rsidRPr="003E6DC2" w:rsidDel="00517224">
          <w:rPr>
            <w:rFonts w:hint="eastAsia"/>
          </w:rPr>
          <w:delText>：直</w:delText>
        </w:r>
      </w:del>
      <w:del w:id="8273" w:author="User" w:date="2021-09-13T14:28:00Z">
        <w:r w:rsidRPr="003E6DC2" w:rsidDel="003E5439">
          <w:rPr>
            <w:rFonts w:hint="eastAsia"/>
          </w:rPr>
          <w:delText>觀網頁查詢系統實際截圖</w:delText>
        </w:r>
        <w:r w:rsidRPr="003E6DC2" w:rsidDel="003E5439">
          <w:rPr>
            <w:rFonts w:hint="eastAsia"/>
          </w:rPr>
          <w:delText>1</w:delText>
        </w:r>
      </w:del>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5"/>
        <w:gridCol w:w="4505"/>
      </w:tblGrid>
      <w:tr w:rsidR="000D7082" w:rsidRPr="003E6DC2" w:rsidDel="003E5439" w14:paraId="456DBA8F" w14:textId="739E186B" w:rsidTr="003E5439">
        <w:trPr>
          <w:del w:id="8274" w:author="User" w:date="2021-09-13T14:28:00Z"/>
        </w:trPr>
        <w:tc>
          <w:tcPr>
            <w:tcW w:w="4541" w:type="dxa"/>
          </w:tcPr>
          <w:p w14:paraId="4C5F8F6F" w14:textId="4FB7DADA" w:rsidR="00C14889" w:rsidRPr="003E6DC2" w:rsidDel="003E5439" w:rsidRDefault="00C14889">
            <w:pPr>
              <w:pStyle w:val="13"/>
              <w:ind w:leftChars="50" w:left="560" w:hangingChars="150" w:hanging="420"/>
              <w:rPr>
                <w:del w:id="8275" w:author="User" w:date="2021-09-13T14:28:00Z"/>
                <w:rFonts w:hint="eastAsia"/>
              </w:rPr>
              <w:pPrChange w:id="8276" w:author="User" w:date="2021-09-14T13:59:00Z">
                <w:pPr>
                  <w:keepNext/>
                  <w:pBdr>
                    <w:top w:val="none" w:sz="0" w:space="0" w:color="auto"/>
                    <w:left w:val="none" w:sz="0" w:space="0" w:color="auto"/>
                    <w:bottom w:val="none" w:sz="0" w:space="0" w:color="auto"/>
                    <w:right w:val="none" w:sz="0" w:space="0" w:color="auto"/>
                    <w:between w:val="none" w:sz="0" w:space="0" w:color="auto"/>
                    <w:bar w:val="none" w:sz="0" w:color="auto"/>
                  </w:pBdr>
                  <w:ind w:left="280" w:hanging="280"/>
                  <w:jc w:val="both"/>
                </w:pPr>
              </w:pPrChange>
            </w:pPr>
            <w:ins w:id="8277" w:author="jackson" w:date="2021-06-14T13:26:00Z">
              <w:del w:id="8278" w:author="User" w:date="2021-09-13T14:26:00Z">
                <w:r w:rsidRPr="003E6DC2" w:rsidDel="003E5439">
                  <w:rPr>
                    <w:noProof/>
                  </w:rPr>
                  <w:drawing>
                    <wp:inline distT="0" distB="0" distL="0" distR="0" wp14:anchorId="1D3AEC0C" wp14:editId="1C0C86C8">
                      <wp:extent cx="2686050" cy="42291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功能-2.JPG"/>
                              <pic:cNvPicPr/>
                            </pic:nvPicPr>
                            <pic:blipFill>
                              <a:blip r:embed="rId40">
                                <a:extLst>
                                  <a:ext uri="{28A0092B-C50C-407E-A947-70E740481C1C}">
                                    <a14:useLocalDpi xmlns:a14="http://schemas.microsoft.com/office/drawing/2010/main" val="0"/>
                                  </a:ext>
                                </a:extLst>
                              </a:blip>
                              <a:stretch>
                                <a:fillRect/>
                              </a:stretch>
                            </pic:blipFill>
                            <pic:spPr>
                              <a:xfrm>
                                <a:off x="0" y="0"/>
                                <a:ext cx="2686050" cy="4229100"/>
                              </a:xfrm>
                              <a:prstGeom prst="rect">
                                <a:avLst/>
                              </a:prstGeom>
                            </pic:spPr>
                          </pic:pic>
                        </a:graphicData>
                      </a:graphic>
                    </wp:inline>
                  </w:drawing>
                </w:r>
              </w:del>
            </w:ins>
          </w:p>
          <w:p w14:paraId="251E319A" w14:textId="59925830" w:rsidR="00C14889" w:rsidRPr="003E6DC2" w:rsidDel="003E5439" w:rsidRDefault="00C14889">
            <w:pPr>
              <w:pStyle w:val="13"/>
              <w:ind w:leftChars="50" w:left="560" w:hangingChars="150" w:hanging="420"/>
              <w:rPr>
                <w:del w:id="8279" w:author="User" w:date="2021-09-13T14:28:00Z"/>
                <w:rFonts w:hint="eastAsia"/>
              </w:rPr>
              <w:pPrChange w:id="8280" w:author="User" w:date="2021-09-14T13:59:00Z">
                <w:pPr>
                  <w:pStyle w:val="afb"/>
                  <w:ind w:left="200" w:hanging="200"/>
                  <w:jc w:val="both"/>
                </w:pPr>
              </w:pPrChange>
            </w:pPr>
            <w:del w:id="8281" w:author="User" w:date="2021-09-12T15:10:00Z">
              <w:r w:rsidRPr="003E6DC2" w:rsidDel="00517224">
                <w:rPr>
                  <w:rFonts w:hint="eastAsia"/>
                </w:rPr>
                <w:delText>圖</w:delText>
              </w:r>
              <w:r w:rsidRPr="003E6DC2" w:rsidDel="00517224">
                <w:rPr>
                  <w:rFonts w:hint="eastAsia"/>
                </w:rPr>
                <w:delText xml:space="preserve"> </w:delText>
              </w:r>
            </w:del>
            <w:ins w:id="8282" w:author="Jackson Wang" w:date="2021-09-12T11:08:00Z">
              <w:del w:id="8283"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284" w:author="User" w:date="2021-09-12T14:39:00Z">
              <w:r w:rsidR="00C15E88" w:rsidDel="00C81491">
                <w:rPr>
                  <w:rFonts w:hint="eastAsia"/>
                </w:rPr>
                <w:fldChar w:fldCharType="separate"/>
              </w:r>
            </w:del>
            <w:ins w:id="8285" w:author="Jackson Wang" w:date="2021-09-12T11:08:00Z">
              <w:del w:id="8286" w:author="User" w:date="2021-09-12T14:39:00Z">
                <w:r w:rsidR="00C15E88" w:rsidDel="00C81491">
                  <w:rPr>
                    <w:rFonts w:hint="eastAsia"/>
                    <w:noProof/>
                  </w:rPr>
                  <w:delText>十二</w:delText>
                </w:r>
                <w:r w:rsidR="00C15E88" w:rsidDel="00C81491">
                  <w:rPr>
                    <w:rFonts w:hint="eastAsia"/>
                  </w:rPr>
                  <w:fldChar w:fldCharType="end"/>
                </w:r>
              </w:del>
            </w:ins>
            <w:del w:id="8287" w:author="User" w:date="2021-09-12T15:10: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十二</w:delText>
              </w:r>
              <w:r w:rsidRPr="003E6DC2" w:rsidDel="00517224">
                <w:rPr>
                  <w:rFonts w:hint="eastAsia"/>
                </w:rPr>
                <w:fldChar w:fldCharType="end"/>
              </w:r>
              <w:r w:rsidRPr="003E6DC2" w:rsidDel="00517224">
                <w:rPr>
                  <w:rFonts w:hint="eastAsia"/>
                </w:rPr>
                <w:delText>：直</w:delText>
              </w:r>
            </w:del>
            <w:del w:id="8288" w:author="User" w:date="2021-09-13T14:28:00Z">
              <w:r w:rsidRPr="003E6DC2" w:rsidDel="003E5439">
                <w:rPr>
                  <w:rFonts w:hint="eastAsia"/>
                </w:rPr>
                <w:delText>觀網頁查詢系統實際截圖</w:delText>
              </w:r>
              <w:r w:rsidRPr="003E6DC2" w:rsidDel="003E5439">
                <w:rPr>
                  <w:rFonts w:hint="eastAsia"/>
                </w:rPr>
                <w:delText>2</w:delText>
              </w:r>
            </w:del>
          </w:p>
        </w:tc>
        <w:tc>
          <w:tcPr>
            <w:tcW w:w="4529" w:type="dxa"/>
          </w:tcPr>
          <w:p w14:paraId="1F01AA50" w14:textId="521CE42A" w:rsidR="00C14889" w:rsidRPr="003E6DC2" w:rsidDel="003E5439" w:rsidRDefault="00C14889">
            <w:pPr>
              <w:pStyle w:val="13"/>
              <w:ind w:leftChars="50" w:left="560" w:hangingChars="150" w:hanging="420"/>
              <w:rPr>
                <w:del w:id="8289" w:author="User" w:date="2021-09-13T14:28:00Z"/>
                <w:rFonts w:hint="eastAsia"/>
              </w:rPr>
              <w:pPrChange w:id="8290" w:author="User" w:date="2021-09-14T13:59:00Z">
                <w:pPr>
                  <w:keepNext/>
                  <w:pBdr>
                    <w:top w:val="none" w:sz="0" w:space="0" w:color="auto"/>
                    <w:left w:val="none" w:sz="0" w:space="0" w:color="auto"/>
                    <w:bottom w:val="none" w:sz="0" w:space="0" w:color="auto"/>
                    <w:right w:val="none" w:sz="0" w:space="0" w:color="auto"/>
                    <w:between w:val="none" w:sz="0" w:space="0" w:color="auto"/>
                    <w:bar w:val="none" w:sz="0" w:color="auto"/>
                  </w:pBdr>
                  <w:ind w:left="280" w:hanging="280"/>
                  <w:jc w:val="both"/>
                </w:pPr>
              </w:pPrChange>
            </w:pPr>
            <w:ins w:id="8291" w:author="jackson" w:date="2021-06-14T13:26:00Z">
              <w:del w:id="8292" w:author="User" w:date="2021-09-13T14:27:00Z">
                <w:r w:rsidRPr="003E6DC2" w:rsidDel="003E5439">
                  <w:rPr>
                    <w:noProof/>
                  </w:rPr>
                  <w:drawing>
                    <wp:inline distT="0" distB="0" distL="0" distR="0" wp14:anchorId="3EFBA26C" wp14:editId="279B7A34">
                      <wp:extent cx="2639991" cy="4227803"/>
                      <wp:effectExtent l="0" t="0" r="8255" b="1905"/>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網頁功能-4.JPG"/>
                              <pic:cNvPicPr/>
                            </pic:nvPicPr>
                            <pic:blipFill>
                              <a:blip r:embed="rId41">
                                <a:extLst>
                                  <a:ext uri="{28A0092B-C50C-407E-A947-70E740481C1C}">
                                    <a14:useLocalDpi xmlns:a14="http://schemas.microsoft.com/office/drawing/2010/main" val="0"/>
                                  </a:ext>
                                </a:extLst>
                              </a:blip>
                              <a:stretch>
                                <a:fillRect/>
                              </a:stretch>
                            </pic:blipFill>
                            <pic:spPr>
                              <a:xfrm>
                                <a:off x="0" y="0"/>
                                <a:ext cx="2643136" cy="4232840"/>
                              </a:xfrm>
                              <a:prstGeom prst="rect">
                                <a:avLst/>
                              </a:prstGeom>
                            </pic:spPr>
                          </pic:pic>
                        </a:graphicData>
                      </a:graphic>
                    </wp:inline>
                  </w:drawing>
                </w:r>
              </w:del>
            </w:ins>
          </w:p>
          <w:p w14:paraId="12619A6B" w14:textId="5E4E0EE4" w:rsidR="00C14889" w:rsidRPr="003E6DC2" w:rsidDel="003E5439" w:rsidRDefault="00C14889">
            <w:pPr>
              <w:pStyle w:val="13"/>
              <w:ind w:leftChars="50" w:left="560" w:hangingChars="150" w:hanging="420"/>
              <w:rPr>
                <w:del w:id="8293" w:author="User" w:date="2021-09-13T14:28:00Z"/>
                <w:rFonts w:hint="eastAsia"/>
              </w:rPr>
              <w:pPrChange w:id="8294" w:author="User" w:date="2021-09-14T13:59:00Z">
                <w:pPr>
                  <w:pStyle w:val="afb"/>
                  <w:ind w:left="200" w:hanging="200"/>
                  <w:jc w:val="both"/>
                </w:pPr>
              </w:pPrChange>
            </w:pPr>
            <w:bookmarkStart w:id="8295" w:name="_Ref79070044"/>
            <w:del w:id="8296" w:author="User" w:date="2021-09-12T15:10:00Z">
              <w:r w:rsidRPr="003E6DC2" w:rsidDel="00517224">
                <w:rPr>
                  <w:rFonts w:hint="eastAsia"/>
                </w:rPr>
                <w:delText>圖</w:delText>
              </w:r>
              <w:r w:rsidRPr="003E6DC2" w:rsidDel="00517224">
                <w:rPr>
                  <w:rFonts w:hint="eastAsia"/>
                </w:rPr>
                <w:delText xml:space="preserve"> </w:delText>
              </w:r>
            </w:del>
            <w:ins w:id="8297" w:author="Jackson Wang" w:date="2021-09-12T11:08:00Z">
              <w:del w:id="8298"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299" w:author="User" w:date="2021-09-12T14:39:00Z">
              <w:r w:rsidR="00C15E88" w:rsidDel="00C81491">
                <w:rPr>
                  <w:rFonts w:hint="eastAsia"/>
                </w:rPr>
                <w:fldChar w:fldCharType="separate"/>
              </w:r>
            </w:del>
            <w:ins w:id="8300" w:author="Jackson Wang" w:date="2021-09-12T11:08:00Z">
              <w:del w:id="8301" w:author="User" w:date="2021-09-12T14:39:00Z">
                <w:r w:rsidR="00C15E88" w:rsidDel="00C81491">
                  <w:rPr>
                    <w:rFonts w:hint="eastAsia"/>
                    <w:noProof/>
                  </w:rPr>
                  <w:delText>十三</w:delText>
                </w:r>
                <w:r w:rsidR="00C15E88" w:rsidDel="00C81491">
                  <w:rPr>
                    <w:rFonts w:hint="eastAsia"/>
                  </w:rPr>
                  <w:fldChar w:fldCharType="end"/>
                </w:r>
              </w:del>
            </w:ins>
            <w:del w:id="8302" w:author="User" w:date="2021-09-12T15:10: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十三</w:delText>
              </w:r>
              <w:r w:rsidRPr="003E6DC2" w:rsidDel="00517224">
                <w:rPr>
                  <w:rFonts w:hint="eastAsia"/>
                </w:rPr>
                <w:fldChar w:fldCharType="end"/>
              </w:r>
              <w:bookmarkEnd w:id="8295"/>
              <w:r w:rsidRPr="003E6DC2" w:rsidDel="00517224">
                <w:rPr>
                  <w:rFonts w:hint="eastAsia"/>
                </w:rPr>
                <w:delText>：直</w:delText>
              </w:r>
            </w:del>
            <w:del w:id="8303" w:author="User" w:date="2021-09-13T14:28:00Z">
              <w:r w:rsidRPr="003E6DC2" w:rsidDel="003E5439">
                <w:rPr>
                  <w:rFonts w:hint="eastAsia"/>
                </w:rPr>
                <w:delText>觀網頁查詢系統實際截圖</w:delText>
              </w:r>
              <w:r w:rsidRPr="003E6DC2" w:rsidDel="003E5439">
                <w:rPr>
                  <w:rFonts w:hint="eastAsia"/>
                </w:rPr>
                <w:delText>3</w:delText>
              </w:r>
            </w:del>
          </w:p>
        </w:tc>
      </w:tr>
    </w:tbl>
    <w:p w14:paraId="1066FA0E" w14:textId="62AC6E9A" w:rsidR="006669B6" w:rsidRPr="003E6DC2" w:rsidDel="00935D62" w:rsidRDefault="006669B6">
      <w:pPr>
        <w:pStyle w:val="13"/>
        <w:ind w:leftChars="50" w:left="560" w:hangingChars="150" w:hanging="420"/>
        <w:rPr>
          <w:del w:id="8304" w:author="User" w:date="2021-09-13T14:41:00Z"/>
          <w:rFonts w:hint="eastAsia"/>
        </w:rPr>
        <w:pPrChange w:id="8305" w:author="User" w:date="2021-09-14T13:59:00Z">
          <w:pPr>
            <w:ind w:left="280" w:hanging="280"/>
            <w:jc w:val="both"/>
          </w:pPr>
        </w:pPrChange>
      </w:pPr>
    </w:p>
    <w:p w14:paraId="488487A3" w14:textId="673F4C20" w:rsidR="00735FB9" w:rsidRPr="003E6DC2" w:rsidDel="00935D62" w:rsidRDefault="0043771A">
      <w:pPr>
        <w:pStyle w:val="13"/>
        <w:ind w:leftChars="50" w:left="560" w:hangingChars="150" w:hanging="420"/>
        <w:rPr>
          <w:del w:id="8306" w:author="User" w:date="2021-09-13T14:41:00Z"/>
          <w:rFonts w:hint="eastAsia"/>
        </w:rPr>
        <w:pPrChange w:id="8307" w:author="User" w:date="2021-09-14T13:59:00Z">
          <w:pPr>
            <w:keepNext/>
            <w:ind w:left="280" w:hanging="280"/>
          </w:pPr>
        </w:pPrChange>
      </w:pPr>
      <w:del w:id="8308" w:author="User" w:date="2021-09-13T14:41:00Z">
        <w:r w:rsidRPr="003E6DC2" w:rsidDel="00935D62">
          <w:rPr>
            <w:rFonts w:hint="eastAsia"/>
          </w:rPr>
          <w:delText xml:space="preserve"> </w:delText>
        </w:r>
      </w:del>
    </w:p>
    <w:bookmarkEnd w:id="8256"/>
    <w:p w14:paraId="10BE4369" w14:textId="74E05204" w:rsidR="00C26895" w:rsidRPr="003E6DC2" w:rsidDel="00935D62" w:rsidRDefault="00D71846">
      <w:pPr>
        <w:pStyle w:val="13"/>
        <w:ind w:leftChars="50" w:left="560" w:hangingChars="150" w:hanging="420"/>
        <w:rPr>
          <w:del w:id="8309" w:author="User" w:date="2021-09-13T14:41:00Z"/>
          <w:rFonts w:hint="eastAsia"/>
        </w:rPr>
        <w:pPrChange w:id="8310" w:author="User" w:date="2021-09-14T13:59:00Z">
          <w:pPr>
            <w:pStyle w:val="13"/>
          </w:pPr>
        </w:pPrChange>
      </w:pPr>
      <w:del w:id="8311" w:author="User" w:date="2021-09-13T14:29:00Z">
        <w:r w:rsidRPr="003E6DC2" w:rsidDel="003E5439">
          <w:rPr>
            <w:rFonts w:hint="eastAsia"/>
          </w:rPr>
          <w:delText>以上的系統己接近開發完成，並且在得標後隔日立即開始佈署，預計在</w:delText>
        </w:r>
        <w:r w:rsidRPr="003E6DC2" w:rsidDel="003E5439">
          <w:delText>2021</w:delText>
        </w:r>
        <w:r w:rsidRPr="003E6DC2" w:rsidDel="003E5439">
          <w:rPr>
            <w:rFonts w:hint="eastAsia"/>
          </w:rPr>
          <w:delText>年</w:delText>
        </w:r>
        <w:r w:rsidRPr="003E6DC2" w:rsidDel="003E5439">
          <w:rPr>
            <w:rFonts w:hint="eastAsia"/>
          </w:rPr>
          <w:delText>7</w:delText>
        </w:r>
        <w:r w:rsidRPr="003E6DC2" w:rsidDel="003E5439">
          <w:rPr>
            <w:rFonts w:hint="eastAsia"/>
          </w:rPr>
          <w:delText>月</w:delText>
        </w:r>
        <w:r w:rsidRPr="003E6DC2" w:rsidDel="003E5439">
          <w:rPr>
            <w:rFonts w:hint="eastAsia"/>
          </w:rPr>
          <w:delText>3</w:delText>
        </w:r>
        <w:r w:rsidRPr="003E6DC2" w:rsidDel="003E5439">
          <w:delText>1</w:delText>
        </w:r>
        <w:r w:rsidRPr="003E6DC2" w:rsidDel="003E5439">
          <w:rPr>
            <w:rFonts w:hint="eastAsia"/>
          </w:rPr>
          <w:delText>日前完成佈署，讓整體系統可以在</w:delText>
        </w:r>
        <w:r w:rsidRPr="003E6DC2" w:rsidDel="003E5439">
          <w:delText>2021</w:delText>
        </w:r>
        <w:r w:rsidRPr="003E6DC2" w:rsidDel="003E5439">
          <w:rPr>
            <w:rFonts w:hint="eastAsia"/>
          </w:rPr>
          <w:delText>年</w:delText>
        </w:r>
        <w:r w:rsidRPr="003E6DC2" w:rsidDel="003E5439">
          <w:rPr>
            <w:rFonts w:hint="eastAsia"/>
          </w:rPr>
          <w:delText>8</w:delText>
        </w:r>
        <w:r w:rsidRPr="003E6DC2" w:rsidDel="003E5439">
          <w:rPr>
            <w:rFonts w:hint="eastAsia"/>
          </w:rPr>
          <w:delText>月</w:delText>
        </w:r>
        <w:r w:rsidRPr="003E6DC2" w:rsidDel="003E5439">
          <w:rPr>
            <w:rFonts w:hint="eastAsia"/>
          </w:rPr>
          <w:delText>1</w:delText>
        </w:r>
        <w:r w:rsidRPr="003E6DC2" w:rsidDel="003E5439">
          <w:rPr>
            <w:rFonts w:hint="eastAsia"/>
          </w:rPr>
          <w:delText>日開始上路使用</w:delText>
        </w:r>
      </w:del>
      <w:del w:id="8312" w:author="User" w:date="2021-09-13T14:41:00Z">
        <w:r w:rsidRPr="003E6DC2" w:rsidDel="00935D62">
          <w:rPr>
            <w:rFonts w:hint="eastAsia"/>
          </w:rPr>
          <w:delText>。</w:delText>
        </w:r>
      </w:del>
    </w:p>
    <w:p w14:paraId="2556F09B" w14:textId="4B8015F5" w:rsidR="006D1AA3" w:rsidRPr="003E6DC2" w:rsidDel="00935D62" w:rsidRDefault="003D586E">
      <w:pPr>
        <w:pStyle w:val="13"/>
        <w:ind w:leftChars="50" w:left="560" w:hangingChars="150" w:hanging="420"/>
        <w:rPr>
          <w:del w:id="8313" w:author="User" w:date="2021-09-13T14:41:00Z"/>
        </w:rPr>
        <w:pPrChange w:id="8314" w:author="User" w:date="2021-09-14T13:59:00Z">
          <w:pPr>
            <w:pStyle w:val="3"/>
            <w:spacing w:before="240" w:after="120"/>
            <w:ind w:left="280" w:right="280" w:hanging="280"/>
          </w:pPr>
        </w:pPrChange>
      </w:pPr>
      <w:del w:id="8315" w:author="User" w:date="2021-09-13T14:41:00Z">
        <w:r w:rsidRPr="003E6DC2" w:rsidDel="00935D62">
          <w:rPr>
            <w:rFonts w:hint="eastAsia"/>
          </w:rPr>
          <w:delText>安裝建置</w:delText>
        </w:r>
        <w:r w:rsidRPr="003E6DC2" w:rsidDel="00935D62">
          <w:delText>AI</w:delText>
        </w:r>
        <w:r w:rsidRPr="003E6DC2" w:rsidDel="00935D62">
          <w:delText>智能巡查車載車機系統</w:delText>
        </w:r>
      </w:del>
    </w:p>
    <w:p w14:paraId="04F974DD" w14:textId="6CFB959B" w:rsidR="00F00A0F" w:rsidRPr="003E6DC2" w:rsidDel="00935D62" w:rsidRDefault="00427F85">
      <w:pPr>
        <w:pStyle w:val="13"/>
        <w:ind w:leftChars="50" w:left="560" w:hangingChars="150" w:hanging="420"/>
        <w:rPr>
          <w:del w:id="8316" w:author="User" w:date="2021-09-13T14:41:00Z"/>
          <w:rFonts w:hint="eastAsia"/>
        </w:rPr>
        <w:pPrChange w:id="8317" w:author="User" w:date="2021-09-14T13:59:00Z">
          <w:pPr>
            <w:pStyle w:val="13"/>
          </w:pPr>
        </w:pPrChange>
      </w:pPr>
      <w:moveFromRangeStart w:id="8318" w:author="User" w:date="2021-09-13T14:30:00Z" w:name="move82435818"/>
      <w:moveFrom w:id="8319" w:author="User" w:date="2021-09-13T14:30:00Z">
        <w:del w:id="8320" w:author="User" w:date="2021-09-13T14:36:00Z">
          <w:r w:rsidRPr="003E6DC2" w:rsidDel="00935D62">
            <w:rPr>
              <w:rFonts w:hint="eastAsia"/>
            </w:rPr>
            <w:delText>本系統透過</w:delText>
          </w:r>
          <w:r w:rsidRPr="003E6DC2" w:rsidDel="00935D62">
            <w:rPr>
              <w:rFonts w:hint="eastAsia"/>
            </w:rPr>
            <w:delText xml:space="preserve"> AI </w:delText>
          </w:r>
          <w:r w:rsidRPr="003E6DC2" w:rsidDel="00935D62">
            <w:rPr>
              <w:rFonts w:hint="eastAsia"/>
            </w:rPr>
            <w:delText>車載車機系統（下稱車機系統），提供巡查</w:delText>
          </w:r>
          <w:r w:rsidR="00086485" w:rsidRPr="003E6DC2" w:rsidDel="00935D62">
            <w:rPr>
              <w:rFonts w:hint="eastAsia"/>
            </w:rPr>
            <w:delText>車</w:delText>
          </w:r>
          <w:r w:rsidRPr="003E6DC2" w:rsidDel="00935D62">
            <w:rPr>
              <w:rFonts w:hint="eastAsia"/>
            </w:rPr>
            <w:delText>外出巡查時，能立即自動辨識</w:delText>
          </w:r>
          <w:r w:rsidR="007623CE" w:rsidDel="00935D62">
            <w:delText>7</w:delText>
          </w:r>
          <w:r w:rsidR="005719DD" w:rsidRPr="003E6DC2" w:rsidDel="00935D62">
            <w:rPr>
              <w:rFonts w:hint="eastAsia"/>
            </w:rPr>
            <w:delText>種以上</w:delText>
          </w:r>
          <w:r w:rsidRPr="003E6DC2" w:rsidDel="00935D62">
            <w:rPr>
              <w:rFonts w:hint="eastAsia"/>
            </w:rPr>
            <w:delText>道路路面缺失種類</w:delText>
          </w:r>
          <w:r w:rsidRPr="003E6DC2" w:rsidDel="00935D62">
            <w:rPr>
              <w:rFonts w:hint="eastAsia"/>
            </w:rPr>
            <w:delText xml:space="preserve"> </w:delText>
          </w:r>
          <w:r w:rsidRPr="003E6DC2" w:rsidDel="00935D62">
            <w:delText>，並且自動上傳缺失資料</w:delText>
          </w:r>
          <w:r w:rsidR="007212F1" w:rsidRPr="003E6DC2" w:rsidDel="00935D62">
            <w:rPr>
              <w:rFonts w:hint="eastAsia"/>
            </w:rPr>
            <w:delText>，</w:delText>
          </w:r>
          <w:r w:rsidRPr="003E6DC2" w:rsidDel="00935D62">
            <w:delText>包括</w:delText>
          </w:r>
          <w:r w:rsidR="007212F1" w:rsidRPr="003E6DC2" w:rsidDel="00935D62">
            <w:rPr>
              <w:rFonts w:hint="eastAsia"/>
            </w:rPr>
            <w:delText>：路面</w:delText>
          </w:r>
          <w:r w:rsidRPr="003E6DC2" w:rsidDel="00935D62">
            <w:delText>照片、發現缺失日期、時間、缺失所在位置</w:delText>
          </w:r>
          <w:r w:rsidR="007212F1" w:rsidRPr="003E6DC2" w:rsidDel="00935D62">
            <w:delText>等</w:delText>
          </w:r>
          <w:r w:rsidRPr="003E6DC2" w:rsidDel="00935D62">
            <w:delText>資料至後台系統</w:delText>
          </w:r>
          <w:r w:rsidR="007212F1" w:rsidRPr="003E6DC2" w:rsidDel="00935D62">
            <w:rPr>
              <w:rFonts w:hint="eastAsia"/>
            </w:rPr>
            <w:delText>。</w:delText>
          </w:r>
          <w:r w:rsidRPr="003E6DC2" w:rsidDel="00935D62">
            <w:delText>取代</w:delText>
          </w:r>
          <w:r w:rsidR="007212F1" w:rsidRPr="003E6DC2" w:rsidDel="00935D62">
            <w:rPr>
              <w:rFonts w:hint="eastAsia"/>
            </w:rPr>
            <w:delText>傳統</w:delText>
          </w:r>
          <w:r w:rsidRPr="003E6DC2" w:rsidDel="00935D62">
            <w:delText>巡查員</w:delText>
          </w:r>
          <w:r w:rsidR="007461AC" w:rsidRPr="003E6DC2" w:rsidDel="00935D62">
            <w:rPr>
              <w:rFonts w:hint="eastAsia"/>
            </w:rPr>
            <w:delText>以目視巡查路面缺陷可能的</w:delText>
          </w:r>
          <w:r w:rsidR="007623CE" w:rsidDel="00935D62">
            <w:rPr>
              <w:rFonts w:hint="eastAsia"/>
            </w:rPr>
            <w:delText>漏</w:delText>
          </w:r>
          <w:r w:rsidR="007461AC" w:rsidRPr="003E6DC2" w:rsidDel="00935D62">
            <w:rPr>
              <w:rFonts w:hint="eastAsia"/>
            </w:rPr>
            <w:delText>失，及</w:delText>
          </w:r>
          <w:r w:rsidRPr="003E6DC2" w:rsidDel="00935D62">
            <w:delText>現場</w:delText>
          </w:r>
          <w:r w:rsidRPr="003E6DC2" w:rsidDel="00935D62">
            <w:rPr>
              <w:rFonts w:hint="eastAsia"/>
            </w:rPr>
            <w:delText>執行</w:delText>
          </w:r>
          <w:r w:rsidRPr="003E6DC2" w:rsidDel="00935D62">
            <w:delText>鋪面損壞調查作業程序，簡</w:delText>
          </w:r>
          <w:r w:rsidR="00867788" w:rsidRPr="003E6DC2" w:rsidDel="00935D62">
            <w:rPr>
              <w:rFonts w:hint="eastAsia"/>
            </w:rPr>
            <w:delText>易化</w:delText>
          </w:r>
          <w:r w:rsidRPr="003E6DC2" w:rsidDel="00935D62">
            <w:delText>巡查員行前</w:delText>
          </w:r>
          <w:r w:rsidR="007623CE" w:rsidDel="00935D62">
            <w:rPr>
              <w:rFonts w:hint="eastAsia"/>
            </w:rPr>
            <w:delText>/</w:delText>
          </w:r>
          <w:r w:rsidR="007623CE" w:rsidDel="00935D62">
            <w:rPr>
              <w:rFonts w:hint="eastAsia"/>
            </w:rPr>
            <w:delText>後</w:delText>
          </w:r>
          <w:r w:rsidRPr="003E6DC2" w:rsidDel="00935D62">
            <w:delText>準備工作</w:delText>
          </w:r>
          <w:r w:rsidR="007461AC" w:rsidRPr="003E6DC2" w:rsidDel="00935D62">
            <w:delText>，如：填寫資料、</w:delText>
          </w:r>
          <w:r w:rsidR="007461AC" w:rsidRPr="003E6DC2" w:rsidDel="00935D62">
            <w:rPr>
              <w:rFonts w:hint="eastAsia"/>
            </w:rPr>
            <w:delText>巡查記錄及記錄檢核等步驟，同時又提高巡查效率及精準度</w:delText>
          </w:r>
          <w:r w:rsidRPr="003E6DC2" w:rsidDel="00935D62">
            <w:rPr>
              <w:rFonts w:hint="eastAsia"/>
            </w:rPr>
            <w:delText>。</w:delText>
          </w:r>
          <w:r w:rsidR="005F1C37" w:rsidRPr="003E6DC2" w:rsidDel="00935D62">
            <w:rPr>
              <w:rFonts w:hint="eastAsia"/>
            </w:rPr>
            <w:delText>車機系統最多可裝置前、前右、後三支鏡頭，作不同道路路面的巡查；</w:delText>
          </w:r>
          <w:r w:rsidR="00021C0D" w:rsidRPr="003E6DC2" w:rsidDel="00935D62">
            <w:rPr>
              <w:rFonts w:hint="eastAsia"/>
            </w:rPr>
            <w:delText>攝影鏡頭也可依不同的需求與巡查車高，裝設配置不同的長短鏡頭來取得最好的影像品質，由最近距車</w:delText>
          </w:r>
          <w:r w:rsidR="00021C0D" w:rsidRPr="003E6DC2" w:rsidDel="00935D62">
            <w:rPr>
              <w:rFonts w:hint="eastAsia"/>
            </w:rPr>
            <w:delText>1</w:delText>
          </w:r>
          <w:r w:rsidR="00021C0D" w:rsidRPr="003E6DC2" w:rsidDel="00935D62">
            <w:rPr>
              <w:rFonts w:hint="eastAsia"/>
            </w:rPr>
            <w:delText>米，到最遠的距車</w:delText>
          </w:r>
          <w:r w:rsidR="00021C0D" w:rsidRPr="003E6DC2" w:rsidDel="00935D62">
            <w:rPr>
              <w:rFonts w:hint="eastAsia"/>
            </w:rPr>
            <w:delText>100</w:delText>
          </w:r>
          <w:r w:rsidR="00021C0D" w:rsidRPr="003E6DC2" w:rsidDel="00935D62">
            <w:rPr>
              <w:rFonts w:hint="eastAsia"/>
            </w:rPr>
            <w:delText>米，都是在攝影機可視範圍；</w:delText>
          </w:r>
          <w:r w:rsidR="005F1C37" w:rsidRPr="003E6DC2" w:rsidDel="00935D62">
            <w:rPr>
              <w:rFonts w:hint="eastAsia"/>
            </w:rPr>
            <w:delText>未來也可以</w:delText>
          </w:r>
          <w:r w:rsidR="00867788" w:rsidRPr="003E6DC2" w:rsidDel="00935D62">
            <w:rPr>
              <w:rFonts w:hint="eastAsia"/>
            </w:rPr>
            <w:delText>升</w:delText>
          </w:r>
          <w:r w:rsidR="005F1C37" w:rsidRPr="003E6DC2" w:rsidDel="00935D62">
            <w:rPr>
              <w:rFonts w:hint="eastAsia"/>
            </w:rPr>
            <w:delText>級成球型鏡頭，作</w:delText>
          </w:r>
          <w:r w:rsidR="005F1C37" w:rsidRPr="003E6DC2" w:rsidDel="00935D62">
            <w:rPr>
              <w:rFonts w:hint="eastAsia"/>
            </w:rPr>
            <w:delText>360</w:delText>
          </w:r>
          <w:r w:rsidR="005F1C37" w:rsidRPr="003E6DC2" w:rsidDel="00935D62">
            <w:rPr>
              <w:rFonts w:hint="eastAsia"/>
            </w:rPr>
            <w:delText>度的全方面巡查。</w:delText>
          </w:r>
          <w:r w:rsidR="001D7A7D" w:rsidRPr="003E6DC2" w:rsidDel="00935D62">
            <w:rPr>
              <w:rFonts w:hint="eastAsia"/>
            </w:rPr>
            <w:delText>整體概念與</w:delText>
          </w:r>
          <w:r w:rsidR="007461AC" w:rsidRPr="003E6DC2" w:rsidDel="00935D62">
            <w:rPr>
              <w:rFonts w:hint="eastAsia"/>
            </w:rPr>
            <w:delText>服務方式如下</w:delText>
          </w:r>
        </w:del>
      </w:moveFrom>
      <w:moveFromRangeEnd w:id="8318"/>
      <w:del w:id="8321" w:author="User" w:date="2021-09-12T15:25:00Z">
        <w:r w:rsidR="00867788" w:rsidRPr="003E6DC2" w:rsidDel="00F00A0F">
          <w:rPr>
            <w:rFonts w:hint="eastAsia"/>
          </w:rPr>
          <w:fldChar w:fldCharType="begin"/>
        </w:r>
        <w:r w:rsidR="00867788" w:rsidRPr="003E6DC2" w:rsidDel="00F00A0F">
          <w:rPr>
            <w:rFonts w:hint="eastAsia"/>
          </w:rPr>
          <w:delInstrText xml:space="preserve"> REF _Ref79070184 \h </w:delInstrText>
        </w:r>
        <w:r w:rsidR="00867788" w:rsidRPr="003E6DC2" w:rsidDel="00F00A0F">
          <w:rPr>
            <w:rFonts w:hint="eastAsia"/>
          </w:rPr>
        </w:r>
        <w:r w:rsidR="00867788" w:rsidRPr="003E6DC2" w:rsidDel="00F00A0F">
          <w:rPr>
            <w:rFonts w:hint="eastAsia"/>
          </w:rPr>
          <w:fldChar w:fldCharType="separate"/>
        </w:r>
      </w:del>
      <w:del w:id="8322"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十四</w:delText>
        </w:r>
      </w:del>
      <w:del w:id="8323" w:author="User" w:date="2021-09-12T15:25:00Z">
        <w:r w:rsidR="00867788" w:rsidRPr="003E6DC2" w:rsidDel="00F00A0F">
          <w:rPr>
            <w:rFonts w:hint="eastAsia"/>
          </w:rPr>
          <w:fldChar w:fldCharType="end"/>
        </w:r>
      </w:del>
      <w:del w:id="8324" w:author="User" w:date="2021-09-13T14:36:00Z">
        <w:r w:rsidR="007461AC" w:rsidRPr="003E6DC2" w:rsidDel="00935D62">
          <w:rPr>
            <w:rFonts w:hint="eastAsia"/>
          </w:rPr>
          <w:delText>示例：</w:delText>
        </w:r>
      </w:del>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0D7082" w:rsidRPr="003E6DC2" w:rsidDel="00935D62" w14:paraId="399A1036" w14:textId="1E9323A8" w:rsidTr="00871023">
        <w:trPr>
          <w:del w:id="8325" w:author="User" w:date="2021-09-13T14:36:00Z"/>
        </w:trPr>
        <w:tc>
          <w:tcPr>
            <w:tcW w:w="9126" w:type="dxa"/>
          </w:tcPr>
          <w:p w14:paraId="3425AD0B" w14:textId="733DA24F" w:rsidR="007461AC" w:rsidRPr="003E6DC2" w:rsidDel="00517224" w:rsidRDefault="00DD7948">
            <w:pPr>
              <w:pStyle w:val="13"/>
              <w:ind w:leftChars="50" w:left="560" w:hangingChars="150" w:hanging="420"/>
              <w:rPr>
                <w:del w:id="8326" w:author="User" w:date="2021-09-12T15:10:00Z"/>
                <w:rFonts w:hint="eastAsia"/>
              </w:rPr>
              <w:pPrChange w:id="832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del w:id="8328" w:author="User" w:date="2021-09-13T14:36:00Z">
              <w:r w:rsidRPr="003E6DC2" w:rsidDel="00935D62">
                <w:rPr>
                  <w:noProof/>
                </w:rPr>
                <mc:AlternateContent>
                  <mc:Choice Requires="wps">
                    <w:drawing>
                      <wp:anchor distT="0" distB="0" distL="114300" distR="114300" simplePos="0" relativeHeight="251597312" behindDoc="0" locked="0" layoutInCell="1" allowOverlap="1" wp14:anchorId="6A892F02" wp14:editId="12ABE4AD">
                        <wp:simplePos x="0" y="0"/>
                        <wp:positionH relativeFrom="column">
                          <wp:posOffset>4860925</wp:posOffset>
                        </wp:positionH>
                        <wp:positionV relativeFrom="paragraph">
                          <wp:posOffset>280670</wp:posOffset>
                        </wp:positionV>
                        <wp:extent cx="579120" cy="419100"/>
                        <wp:effectExtent l="285750" t="19050" r="11430" b="19050"/>
                        <wp:wrapNone/>
                        <wp:docPr id="308" name="圓角矩形圖說文字 308"/>
                        <wp:cNvGraphicFramePr/>
                        <a:graphic xmlns:a="http://schemas.openxmlformats.org/drawingml/2006/main">
                          <a:graphicData uri="http://schemas.microsoft.com/office/word/2010/wordprocessingShape">
                            <wps:wsp>
                              <wps:cNvSpPr/>
                              <wps:spPr>
                                <a:xfrm rot="21373544">
                                  <a:off x="0" y="0"/>
                                  <a:ext cx="579120" cy="419100"/>
                                </a:xfrm>
                                <a:prstGeom prst="wedgeRoundRectCallout">
                                  <a:avLst>
                                    <a:gd name="adj1" fmla="val -97539"/>
                                    <a:gd name="adj2" fmla="val 15983"/>
                                    <a:gd name="adj3" fmla="val 16667"/>
                                  </a:avLst>
                                </a:prstGeom>
                                <a:solidFill>
                                  <a:srgbClr val="000000"/>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9E88532" w14:textId="77777777" w:rsidR="00987F2E" w:rsidRPr="00D46ACC" w:rsidRDefault="00987F2E" w:rsidP="00D46ACC">
                                    <w:pPr>
                                      <w:ind w:left="280" w:hanging="280"/>
                                      <w:jc w:val="center"/>
                                      <w:rPr>
                                        <w:rFonts w:hint="eastAsia"/>
                                        <w:color w:val="FFFFFF" w:themeColor="background1"/>
                                      </w:rPr>
                                    </w:pPr>
                                    <w:r w:rsidRPr="00D46ACC">
                                      <w:rPr>
                                        <w:color w:val="FFFFFF" w:themeColor="background1"/>
                                      </w:rPr>
                                      <w:t>4</w:t>
                                    </w:r>
                                    <w:r>
                                      <w:rPr>
                                        <w:rFonts w:hint="eastAsia"/>
                                        <w:color w:val="FFFFFF" w:themeColor="background1"/>
                                      </w:rPr>
                                      <w:t>G</w:t>
                                    </w:r>
                                    <w:r w:rsidRPr="00D46ACC">
                                      <w:rPr>
                                        <w:color w:val="FFFFFF" w:themeColor="background1"/>
                                      </w:rPr>
                                      <w:t>/5</w:t>
                                    </w:r>
                                    <w:r>
                                      <w:rPr>
                                        <w:rFonts w:hint="eastAsia"/>
                                        <w:color w:val="FFFFFF" w:themeColor="background1"/>
                                      </w:rPr>
                                      <w:t>G</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892F02" id="圓角矩形圖說文字 308" o:spid="_x0000_s1121" type="#_x0000_t62" style="position:absolute;left:0;text-align:left;margin-left:382.75pt;margin-top:22.1pt;width:45.6pt;height:33pt;rotation:-247350fd;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" adj="-10268,14252" fillcolor="black" stroked="f" strokeweight="1pt">
                        <v:stroke miterlimit="4"/>
                        <v:textbox inset="4pt,4pt,4pt,4pt">
                          <w:txbxContent>
                            <w:p w14:paraId="09E88532" w14:textId="77777777" w:rsidR="00987F2E" w:rsidRPr="00D46ACC" w:rsidRDefault="00987F2E" w:rsidP="00D46ACC">
                              <w:pPr>
                                <w:ind w:left="280" w:hanging="280"/>
                                <w:jc w:val="center"/>
                                <w:rPr>
                                  <w:rFonts w:hint="eastAsia"/>
                                  <w:color w:val="FFFFFF" w:themeColor="background1"/>
                                </w:rPr>
                              </w:pPr>
                              <w:r w:rsidRPr="00D46ACC">
                                <w:rPr>
                                  <w:color w:val="FFFFFF" w:themeColor="background1"/>
                                </w:rPr>
                                <w:t>4</w:t>
                              </w:r>
                              <w:r>
                                <w:rPr>
                                  <w:rFonts w:hint="eastAsia"/>
                                  <w:color w:val="FFFFFF" w:themeColor="background1"/>
                                </w:rPr>
                                <w:t>G</w:t>
                              </w:r>
                              <w:r w:rsidRPr="00D46ACC">
                                <w:rPr>
                                  <w:color w:val="FFFFFF" w:themeColor="background1"/>
                                </w:rPr>
                                <w:t>/5</w:t>
                              </w:r>
                              <w:r>
                                <w:rPr>
                                  <w:rFonts w:hint="eastAsia"/>
                                  <w:color w:val="FFFFFF" w:themeColor="background1"/>
                                </w:rPr>
                                <w:t>G</w:t>
                              </w:r>
                            </w:p>
                          </w:txbxContent>
                        </v:textbox>
                      </v:shape>
                    </w:pict>
                  </mc:Fallback>
                </mc:AlternateContent>
              </w:r>
              <w:r w:rsidR="00867788" w:rsidRPr="0080393E" w:rsidDel="00935D62">
                <w:rPr>
                  <w:rFonts w:hint="eastAsia"/>
                  <w:noProof/>
                  <w:rPrChange w:id="8329" w:author="User" w:date="2021-09-13T10:06:00Z">
                    <w:rPr>
                      <w:rFonts w:hint="eastAsia"/>
                      <w:noProof/>
                      <w:color w:val="000000" w:themeColor="text1"/>
                    </w:rPr>
                  </w:rPrChange>
                </w:rPr>
                <w:drawing>
                  <wp:inline distT="0" distB="0" distL="0" distR="0" wp14:anchorId="320394EA" wp14:editId="677074C5">
                    <wp:extent cx="5689600" cy="1602793"/>
                    <wp:effectExtent l="0" t="0" r="6350" b="0"/>
                    <wp:docPr id="300" name="圖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97502" cy="1605019"/>
                            </a:xfrm>
                            <a:prstGeom prst="rect">
                              <a:avLst/>
                            </a:prstGeom>
                          </pic:spPr>
                        </pic:pic>
                      </a:graphicData>
                    </a:graphic>
                  </wp:inline>
                </w:drawing>
              </w:r>
            </w:del>
          </w:p>
          <w:p w14:paraId="1B08BF28" w14:textId="70EF1204" w:rsidR="007461AC" w:rsidRPr="003E6DC2" w:rsidDel="00935D62" w:rsidRDefault="00867788">
            <w:pPr>
              <w:pStyle w:val="13"/>
              <w:ind w:leftChars="50" w:left="560" w:hangingChars="150" w:hanging="420"/>
              <w:rPr>
                <w:del w:id="8330" w:author="User" w:date="2021-09-13T14:36:00Z"/>
                <w:rFonts w:hint="eastAsia"/>
              </w:rPr>
              <w:pPrChange w:id="8331" w:author="User" w:date="2021-09-14T13:59:00Z">
                <w:pPr>
                  <w:pStyle w:val="13"/>
                  <w:keepNext/>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bookmarkStart w:id="8332" w:name="_Ref79070184"/>
            <w:del w:id="8333" w:author="User" w:date="2021-09-12T15:10:00Z">
              <w:r w:rsidRPr="003E6DC2" w:rsidDel="00517224">
                <w:rPr>
                  <w:rFonts w:hint="eastAsia"/>
                </w:rPr>
                <w:delText>圖</w:delText>
              </w:r>
              <w:r w:rsidRPr="003E6DC2" w:rsidDel="00517224">
                <w:rPr>
                  <w:rFonts w:hint="eastAsia"/>
                </w:rPr>
                <w:delText xml:space="preserve"> </w:delText>
              </w:r>
            </w:del>
            <w:ins w:id="8334" w:author="Jackson Wang" w:date="2021-09-12T11:08:00Z">
              <w:del w:id="8335"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336" w:author="User" w:date="2021-09-12T14:39:00Z">
              <w:r w:rsidR="00C15E88" w:rsidDel="00C81491">
                <w:rPr>
                  <w:rFonts w:hint="eastAsia"/>
                </w:rPr>
                <w:fldChar w:fldCharType="separate"/>
              </w:r>
            </w:del>
            <w:ins w:id="8337" w:author="Jackson Wang" w:date="2021-09-12T11:08:00Z">
              <w:del w:id="8338" w:author="User" w:date="2021-09-12T14:39:00Z">
                <w:r w:rsidR="00C15E88" w:rsidDel="00C81491">
                  <w:rPr>
                    <w:rFonts w:hint="eastAsia"/>
                    <w:noProof/>
                  </w:rPr>
                  <w:delText>十四</w:delText>
                </w:r>
                <w:r w:rsidR="00C15E88" w:rsidDel="00C81491">
                  <w:rPr>
                    <w:rFonts w:hint="eastAsia"/>
                  </w:rPr>
                  <w:fldChar w:fldCharType="end"/>
                </w:r>
              </w:del>
            </w:ins>
            <w:del w:id="8339" w:author="User" w:date="2021-09-12T15:10: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十四</w:delText>
              </w:r>
              <w:r w:rsidRPr="003E6DC2" w:rsidDel="00517224">
                <w:rPr>
                  <w:rFonts w:hint="eastAsia"/>
                </w:rPr>
                <w:fldChar w:fldCharType="end"/>
              </w:r>
              <w:bookmarkEnd w:id="8332"/>
              <w:r w:rsidRPr="003E6DC2" w:rsidDel="00517224">
                <w:rPr>
                  <w:rFonts w:hint="eastAsia"/>
                </w:rPr>
                <w:delText>：</w:delText>
              </w:r>
              <w:r w:rsidRPr="003E6DC2" w:rsidDel="00517224">
                <w:rPr>
                  <w:rFonts w:hint="eastAsia"/>
                </w:rPr>
                <w:delText>A</w:delText>
              </w:r>
            </w:del>
            <w:del w:id="8340" w:author="User" w:date="2021-09-13T14:36:00Z">
              <w:r w:rsidRPr="003E6DC2" w:rsidDel="00935D62">
                <w:rPr>
                  <w:rFonts w:hint="eastAsia"/>
                </w:rPr>
                <w:delText>I</w:delText>
              </w:r>
              <w:r w:rsidRPr="003E6DC2" w:rsidDel="00935D62">
                <w:rPr>
                  <w:rFonts w:hint="eastAsia"/>
                </w:rPr>
                <w:delText>巡查車巡查方式示意圖</w:delText>
              </w:r>
            </w:del>
          </w:p>
        </w:tc>
      </w:tr>
    </w:tbl>
    <w:p w14:paraId="37CF0B13" w14:textId="0AA74A95" w:rsidR="007461AC" w:rsidRPr="003E6DC2" w:rsidDel="00935D62" w:rsidRDefault="007461AC">
      <w:pPr>
        <w:pStyle w:val="13"/>
        <w:ind w:leftChars="50" w:left="560" w:hangingChars="150" w:hanging="420"/>
        <w:rPr>
          <w:del w:id="8341" w:author="User" w:date="2021-09-13T14:41:00Z"/>
          <w:rFonts w:hint="eastAsia"/>
        </w:rPr>
        <w:pPrChange w:id="8342" w:author="User" w:date="2021-09-14T13:59:00Z">
          <w:pPr>
            <w:pStyle w:val="13"/>
            <w:ind w:firstLineChars="0" w:firstLine="0"/>
          </w:pPr>
        </w:pPrChange>
      </w:pPr>
    </w:p>
    <w:p w14:paraId="331D7D7B" w14:textId="3D618250" w:rsidR="000013BE" w:rsidRPr="003E6DC2" w:rsidDel="00935D62" w:rsidRDefault="005719DD">
      <w:pPr>
        <w:pStyle w:val="13"/>
        <w:ind w:leftChars="50" w:left="560" w:hangingChars="150" w:hanging="420"/>
        <w:rPr>
          <w:del w:id="8343" w:author="User" w:date="2021-09-13T14:41:00Z"/>
          <w:rFonts w:hint="eastAsia"/>
        </w:rPr>
        <w:pPrChange w:id="8344" w:author="User" w:date="2021-09-14T13:59:00Z">
          <w:pPr>
            <w:pStyle w:val="13"/>
          </w:pPr>
        </w:pPrChange>
      </w:pPr>
      <w:del w:id="8345" w:author="User" w:date="2021-09-13T14:37:00Z">
        <w:r w:rsidRPr="003E6DC2" w:rsidDel="00935D62">
          <w:rPr>
            <w:rFonts w:hint="eastAsia"/>
          </w:rPr>
          <w:delText>車機系統由一部符合</w:delText>
        </w:r>
        <w:r w:rsidR="00436E31" w:rsidRPr="003E6DC2" w:rsidDel="00935D62">
          <w:rPr>
            <w:rFonts w:hint="eastAsia"/>
          </w:rPr>
          <w:delText>本案</w:delText>
        </w:r>
        <w:r w:rsidRPr="003E6DC2" w:rsidDel="00935D62">
          <w:rPr>
            <w:rFonts w:hint="eastAsia"/>
          </w:rPr>
          <w:delText>規格的工業級電腦主機、</w:delText>
        </w:r>
        <w:r w:rsidRPr="003E6DC2" w:rsidDel="00935D62">
          <w:rPr>
            <w:rFonts w:hint="eastAsia"/>
          </w:rPr>
          <w:delText>7</w:delText>
        </w:r>
        <w:r w:rsidRPr="003E6DC2" w:rsidDel="00935D62">
          <w:rPr>
            <w:rFonts w:hint="eastAsia"/>
          </w:rPr>
          <w:delText>吋</w:delText>
        </w:r>
        <w:r w:rsidRPr="003E6DC2" w:rsidDel="00935D62">
          <w:rPr>
            <w:rFonts w:hint="eastAsia"/>
          </w:rPr>
          <w:delText>LED</w:delText>
        </w:r>
        <w:r w:rsidRPr="003E6DC2" w:rsidDel="00935D62">
          <w:rPr>
            <w:rFonts w:hint="eastAsia"/>
          </w:rPr>
          <w:delText>顯示螢幕、</w:delText>
        </w:r>
        <w:r w:rsidRPr="003E6DC2" w:rsidDel="00935D62">
          <w:rPr>
            <w:rFonts w:hint="eastAsia"/>
          </w:rPr>
          <w:delText>USB</w:delText>
        </w:r>
        <w:r w:rsidRPr="003E6DC2" w:rsidDel="00935D62">
          <w:rPr>
            <w:rFonts w:hint="eastAsia"/>
          </w:rPr>
          <w:delText>介面雙頻高精度</w:delText>
        </w:r>
        <w:r w:rsidRPr="003E6DC2" w:rsidDel="00935D62">
          <w:rPr>
            <w:rFonts w:hint="eastAsia"/>
          </w:rPr>
          <w:delText>GPS</w:delText>
        </w:r>
        <w:r w:rsidRPr="003E6DC2" w:rsidDel="00935D62">
          <w:rPr>
            <w:rFonts w:hint="eastAsia"/>
          </w:rPr>
          <w:delText>接收器及一部</w:delText>
        </w:r>
        <w:r w:rsidRPr="003E6DC2" w:rsidDel="00935D62">
          <w:rPr>
            <w:rFonts w:hint="eastAsia"/>
          </w:rPr>
          <w:delText>USB</w:delText>
        </w:r>
        <w:r w:rsidRPr="003E6DC2" w:rsidDel="00935D62">
          <w:rPr>
            <w:rFonts w:hint="eastAsia"/>
          </w:rPr>
          <w:delText>介面具備防水功能</w:delText>
        </w:r>
        <w:r w:rsidR="00867788" w:rsidRPr="003E6DC2" w:rsidDel="00935D62">
          <w:rPr>
            <w:rFonts w:hint="eastAsia"/>
          </w:rPr>
          <w:delText>、</w:delText>
        </w:r>
        <w:r w:rsidRPr="003E6DC2" w:rsidDel="00935D62">
          <w:rPr>
            <w:rFonts w:hint="eastAsia"/>
          </w:rPr>
          <w:delText>廣角</w:delText>
        </w:r>
        <w:r w:rsidRPr="003E6DC2" w:rsidDel="00935D62">
          <w:rPr>
            <w:rFonts w:hint="eastAsia"/>
          </w:rPr>
          <w:delText>140</w:delText>
        </w:r>
        <w:r w:rsidRPr="003E6DC2" w:rsidDel="00935D62">
          <w:rPr>
            <w:rFonts w:hint="eastAsia"/>
          </w:rPr>
          <w:delText>度、</w:delText>
        </w:r>
        <w:r w:rsidRPr="003E6DC2" w:rsidDel="00935D62">
          <w:rPr>
            <w:rFonts w:hint="eastAsia"/>
          </w:rPr>
          <w:delText>1080P</w:delText>
        </w:r>
        <w:r w:rsidRPr="003E6DC2" w:rsidDel="00935D62">
          <w:rPr>
            <w:rFonts w:hint="eastAsia"/>
          </w:rPr>
          <w:delText>、二百萬畫素，具自動變焦功能的攝影機，並且搭載一支</w:delText>
        </w:r>
        <w:r w:rsidRPr="003E6DC2" w:rsidDel="00935D62">
          <w:rPr>
            <w:rFonts w:hint="eastAsia"/>
          </w:rPr>
          <w:delText>USB</w:delText>
        </w:r>
        <w:r w:rsidRPr="003E6DC2" w:rsidDel="00935D62">
          <w:rPr>
            <w:rFonts w:hint="eastAsia"/>
          </w:rPr>
          <w:delText>介面</w:delText>
        </w:r>
        <w:r w:rsidRPr="003E6DC2" w:rsidDel="00935D62">
          <w:rPr>
            <w:rFonts w:hint="eastAsia"/>
          </w:rPr>
          <w:delText>4G</w:delText>
        </w:r>
        <w:r w:rsidRPr="003E6DC2" w:rsidDel="00935D62">
          <w:rPr>
            <w:rFonts w:hint="eastAsia"/>
          </w:rPr>
          <w:delText>無線網卡，內含</w:delText>
        </w:r>
        <w:r w:rsidR="004D0210" w:rsidDel="00935D62">
          <w:rPr>
            <w:rFonts w:hint="eastAsia"/>
          </w:rPr>
          <w:delText>國內</w:delText>
        </w:r>
        <w:r w:rsidRPr="003E6DC2" w:rsidDel="00935D62">
          <w:rPr>
            <w:rFonts w:hint="eastAsia"/>
          </w:rPr>
          <w:delText>電信業者不限傳輸量的</w:delText>
        </w:r>
        <w:r w:rsidRPr="003E6DC2" w:rsidDel="00935D62">
          <w:rPr>
            <w:rFonts w:hint="eastAsia"/>
          </w:rPr>
          <w:delText>SIM</w:delText>
        </w:r>
        <w:r w:rsidRPr="003E6DC2" w:rsidDel="00935D62">
          <w:rPr>
            <w:rFonts w:hint="eastAsia"/>
          </w:rPr>
          <w:delText>卡所組成</w:delText>
        </w:r>
        <w:r w:rsidR="009E57C7" w:rsidRPr="003E6DC2" w:rsidDel="00935D62">
          <w:rPr>
            <w:rFonts w:hint="eastAsia"/>
          </w:rPr>
          <w:delText>(</w:delText>
        </w:r>
        <w:r w:rsidR="003D586E" w:rsidRPr="003E6DC2" w:rsidDel="00935D62">
          <w:rPr>
            <w:rFonts w:hint="eastAsia"/>
          </w:rPr>
          <w:delText>如</w:delText>
        </w:r>
        <w:r w:rsidR="00D836D9" w:rsidRPr="003E6DC2" w:rsidDel="00935D62">
          <w:rPr>
            <w:rFonts w:hint="eastAsia"/>
          </w:rPr>
          <w:fldChar w:fldCharType="begin"/>
        </w:r>
        <w:r w:rsidR="00D836D9" w:rsidRPr="003E6DC2" w:rsidDel="00935D62">
          <w:rPr>
            <w:rFonts w:hint="eastAsia"/>
          </w:rPr>
          <w:delInstrText xml:space="preserve"> REF _Ref79074333 \h </w:delInstrText>
        </w:r>
        <w:r w:rsidR="00D836D9" w:rsidRPr="003E6DC2" w:rsidDel="00935D62">
          <w:rPr>
            <w:rFonts w:hint="eastAsia"/>
          </w:rPr>
        </w:r>
        <w:r w:rsidR="00D836D9" w:rsidRPr="003E6DC2" w:rsidDel="00935D62">
          <w:rPr>
            <w:rFonts w:hint="eastAsia"/>
          </w:rPr>
          <w:fldChar w:fldCharType="separate"/>
        </w:r>
      </w:del>
      <w:del w:id="8346"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十五</w:delText>
        </w:r>
      </w:del>
      <w:del w:id="8347" w:author="User" w:date="2021-09-13T14:37:00Z">
        <w:r w:rsidR="00D836D9" w:rsidRPr="003E6DC2" w:rsidDel="00935D62">
          <w:rPr>
            <w:rFonts w:hint="eastAsia"/>
          </w:rPr>
          <w:fldChar w:fldCharType="end"/>
        </w:r>
        <w:r w:rsidR="00D836D9" w:rsidRPr="003E6DC2" w:rsidDel="00935D62">
          <w:rPr>
            <w:rFonts w:hint="eastAsia"/>
          </w:rPr>
          <w:delText xml:space="preserve"> </w:delText>
        </w:r>
        <w:r w:rsidR="009E57C7" w:rsidRPr="003E6DC2" w:rsidDel="00935D62">
          <w:rPr>
            <w:rFonts w:hint="eastAsia"/>
          </w:rPr>
          <w:delText>)</w:delText>
        </w:r>
        <w:r w:rsidRPr="003E6DC2" w:rsidDel="00935D62">
          <w:rPr>
            <w:rFonts w:hint="eastAsia"/>
          </w:rPr>
          <w:delText>，</w:delText>
        </w:r>
        <w:r w:rsidR="00D836D9" w:rsidRPr="003E6DC2" w:rsidDel="00935D62">
          <w:rPr>
            <w:rFonts w:hint="eastAsia"/>
          </w:rPr>
          <w:delText>將此</w:delText>
        </w:r>
        <w:r w:rsidRPr="003E6DC2" w:rsidDel="00935D62">
          <w:rPr>
            <w:rFonts w:hint="eastAsia"/>
          </w:rPr>
          <w:delText>系統</w:delText>
        </w:r>
        <w:r w:rsidR="00D836D9" w:rsidRPr="003E6DC2" w:rsidDel="00935D62">
          <w:rPr>
            <w:rFonts w:hint="eastAsia"/>
          </w:rPr>
          <w:delText>架設</w:delText>
        </w:r>
        <w:r w:rsidRPr="003E6DC2" w:rsidDel="00935D62">
          <w:rPr>
            <w:rFonts w:hint="eastAsia"/>
          </w:rPr>
          <w:delText>在一部</w:delText>
        </w:r>
        <w:r w:rsidRPr="003E6DC2" w:rsidDel="00935D62">
          <w:rPr>
            <w:rFonts w:hint="eastAsia"/>
            <w:color w:val="000000" w:themeColor="text1"/>
            <w:rPrChange w:id="8348" w:author="jackson" w:date="2021-06-14T10:54:00Z">
              <w:rPr>
                <w:rFonts w:cs="標楷體" w:hint="eastAsia"/>
                <w:b/>
                <w:color w:val="FF0000"/>
              </w:rPr>
            </w:rPrChange>
          </w:rPr>
          <w:delText>車高</w:delText>
        </w:r>
        <w:r w:rsidRPr="003E6DC2" w:rsidDel="00935D62">
          <w:rPr>
            <w:rFonts w:hint="eastAsia"/>
            <w:color w:val="000000" w:themeColor="text1"/>
            <w:rPrChange w:id="8349" w:author="jackson" w:date="2021-06-14T10:54:00Z">
              <w:rPr>
                <w:rFonts w:cs="標楷體" w:hint="eastAsia"/>
                <w:b/>
                <w:color w:val="FF0000"/>
              </w:rPr>
            </w:rPrChange>
          </w:rPr>
          <w:delText>1685mm</w:delText>
        </w:r>
        <w:r w:rsidRPr="003E6DC2" w:rsidDel="00935D62">
          <w:rPr>
            <w:rFonts w:hint="eastAsia"/>
            <w:color w:val="000000" w:themeColor="text1"/>
            <w:rPrChange w:id="8350" w:author="jackson" w:date="2021-06-14T10:54:00Z">
              <w:rPr>
                <w:rFonts w:cs="標楷體" w:hint="eastAsia"/>
                <w:b/>
                <w:color w:val="FF0000"/>
              </w:rPr>
            </w:rPrChange>
          </w:rPr>
          <w:delText>、</w:delText>
        </w:r>
        <w:r w:rsidRPr="003E6DC2" w:rsidDel="00935D62">
          <w:rPr>
            <w:rFonts w:hint="eastAsia"/>
            <w:color w:val="000000" w:themeColor="text1"/>
            <w:rPrChange w:id="8351" w:author="jackson" w:date="2021-06-14T10:54:00Z">
              <w:rPr>
                <w:rFonts w:cs="標楷體" w:hint="eastAsia"/>
                <w:b/>
                <w:color w:val="FF0000"/>
              </w:rPr>
            </w:rPrChange>
          </w:rPr>
          <w:delText>2487CC</w:delText>
        </w:r>
        <w:r w:rsidRPr="003E6DC2" w:rsidDel="00935D62">
          <w:rPr>
            <w:rFonts w:hint="eastAsia"/>
            <w:color w:val="000000" w:themeColor="text1"/>
            <w:rPrChange w:id="8352" w:author="jackson" w:date="2021-06-14T10:54:00Z">
              <w:rPr>
                <w:rFonts w:cs="標楷體" w:hint="eastAsia"/>
                <w:b/>
                <w:color w:val="FF0000"/>
              </w:rPr>
            </w:rPrChange>
          </w:rPr>
          <w:delText>引擎</w:delText>
        </w:r>
        <w:r w:rsidRPr="003E6DC2" w:rsidDel="00935D62">
          <w:rPr>
            <w:rFonts w:hint="eastAsia"/>
          </w:rPr>
          <w:delText>的計程車上作為巡查車</w:delText>
        </w:r>
        <w:r w:rsidR="009E57C7" w:rsidRPr="003E6DC2" w:rsidDel="00935D62">
          <w:rPr>
            <w:rFonts w:hint="eastAsia"/>
          </w:rPr>
          <w:delText>(</w:delText>
        </w:r>
        <w:r w:rsidR="009E57C7" w:rsidRPr="003E6DC2" w:rsidDel="00935D62">
          <w:rPr>
            <w:rFonts w:hint="eastAsia"/>
          </w:rPr>
          <w:delText>如</w:delText>
        </w:r>
        <w:r w:rsidR="00D96404" w:rsidRPr="003E6DC2" w:rsidDel="00935D62">
          <w:rPr>
            <w:rFonts w:hint="eastAsia"/>
          </w:rPr>
          <w:delText xml:space="preserve"> </w:delText>
        </w:r>
        <w:r w:rsidR="00810ABE" w:rsidRPr="003E6DC2" w:rsidDel="00935D62">
          <w:rPr>
            <w:rFonts w:hint="eastAsia"/>
          </w:rPr>
          <w:fldChar w:fldCharType="begin"/>
        </w:r>
        <w:r w:rsidR="00810ABE" w:rsidRPr="003E6DC2" w:rsidDel="00935D62">
          <w:rPr>
            <w:rFonts w:hint="eastAsia"/>
          </w:rPr>
          <w:delInstrText xml:space="preserve"> REF _Ref79074497 \h </w:delInstrText>
        </w:r>
        <w:r w:rsidR="00810ABE" w:rsidRPr="003E6DC2" w:rsidDel="00935D62">
          <w:rPr>
            <w:rFonts w:hint="eastAsia"/>
          </w:rPr>
        </w:r>
        <w:r w:rsidR="00810ABE" w:rsidRPr="003E6DC2" w:rsidDel="00935D62">
          <w:rPr>
            <w:rFonts w:hint="eastAsia"/>
          </w:rPr>
          <w:fldChar w:fldCharType="separate"/>
        </w:r>
      </w:del>
      <w:del w:id="8353"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十六</w:delText>
        </w:r>
      </w:del>
      <w:del w:id="8354" w:author="User" w:date="2021-09-13T14:37:00Z">
        <w:r w:rsidR="00810ABE" w:rsidRPr="003E6DC2" w:rsidDel="00935D62">
          <w:rPr>
            <w:rFonts w:hint="eastAsia"/>
          </w:rPr>
          <w:fldChar w:fldCharType="end"/>
        </w:r>
        <w:r w:rsidR="009E57C7" w:rsidRPr="003E6DC2" w:rsidDel="00935D62">
          <w:rPr>
            <w:rFonts w:hint="eastAsia"/>
          </w:rPr>
          <w:delText>)</w:delText>
        </w:r>
        <w:r w:rsidRPr="003E6DC2" w:rsidDel="00935D62">
          <w:rPr>
            <w:rFonts w:hint="eastAsia"/>
          </w:rPr>
          <w:delText>，</w:delText>
        </w:r>
        <w:r w:rsidR="00D836D9" w:rsidRPr="003E6DC2" w:rsidDel="00935D62">
          <w:rPr>
            <w:rFonts w:hint="eastAsia"/>
          </w:rPr>
          <w:delText>搭載前述之配置</w:delText>
        </w:r>
        <w:r w:rsidRPr="003E6DC2" w:rsidDel="00935D62">
          <w:rPr>
            <w:rFonts w:hint="eastAsia"/>
          </w:rPr>
          <w:delText>，</w:delText>
        </w:r>
        <w:r w:rsidRPr="003E6DC2" w:rsidDel="00935D62">
          <w:rPr>
            <w:rFonts w:hint="eastAsia"/>
            <w:color w:val="000000" w:themeColor="text1"/>
            <w:rPrChange w:id="8355" w:author="jackson" w:date="2021-06-14T10:54:00Z">
              <w:rPr>
                <w:rFonts w:cs="標楷體" w:hint="eastAsia"/>
                <w:b/>
                <w:color w:val="FF0000"/>
              </w:rPr>
            </w:rPrChange>
          </w:rPr>
          <w:delText>攝影機最高能巡查與辨識同向或對向三個正常車道</w:delText>
        </w:r>
        <w:r w:rsidRPr="003E6DC2" w:rsidDel="00935D62">
          <w:rPr>
            <w:rFonts w:hint="eastAsia"/>
            <w:color w:val="000000" w:themeColor="text1"/>
            <w:rPrChange w:id="8356" w:author="jackson" w:date="2021-06-14T10:54:00Z">
              <w:rPr>
                <w:rFonts w:cs="標楷體" w:hint="eastAsia"/>
                <w:b/>
                <w:color w:val="FF0000"/>
              </w:rPr>
            </w:rPrChange>
          </w:rPr>
          <w:delText xml:space="preserve">(12 </w:delText>
        </w:r>
        <w:r w:rsidRPr="003E6DC2" w:rsidDel="00935D62">
          <w:rPr>
            <w:rFonts w:hint="eastAsia"/>
            <w:color w:val="000000" w:themeColor="text1"/>
            <w:rPrChange w:id="8357" w:author="jackson" w:date="2021-06-14T10:54:00Z">
              <w:rPr>
                <w:rFonts w:cs="標楷體" w:hint="eastAsia"/>
                <w:b/>
                <w:color w:val="FF0000"/>
              </w:rPr>
            </w:rPrChange>
          </w:rPr>
          <w:delText>米寬度</w:delText>
        </w:r>
        <w:r w:rsidRPr="003E6DC2" w:rsidDel="00935D62">
          <w:rPr>
            <w:rFonts w:hint="eastAsia"/>
            <w:color w:val="000000" w:themeColor="text1"/>
            <w:rPrChange w:id="8358" w:author="jackson" w:date="2021-06-14T10:54:00Z">
              <w:rPr>
                <w:rFonts w:cs="標楷體" w:hint="eastAsia"/>
                <w:b/>
                <w:color w:val="FF0000"/>
              </w:rPr>
            </w:rPrChange>
          </w:rPr>
          <w:delText>)</w:delText>
        </w:r>
        <w:r w:rsidRPr="003E6DC2" w:rsidDel="00935D62">
          <w:rPr>
            <w:rFonts w:hint="eastAsia"/>
          </w:rPr>
          <w:delText>，</w:delText>
        </w:r>
        <w:r w:rsidR="00D836D9" w:rsidRPr="003E6DC2" w:rsidDel="00935D62">
          <w:rPr>
            <w:rFonts w:hint="eastAsia"/>
          </w:rPr>
          <w:delText>同時</w:delText>
        </w:r>
        <w:r w:rsidR="007212F1" w:rsidRPr="003E6DC2" w:rsidDel="00935D62">
          <w:rPr>
            <w:rFonts w:hint="eastAsia"/>
          </w:rPr>
          <w:delText>車</w:delText>
        </w:r>
        <w:r w:rsidR="00392259" w:rsidRPr="003E6DC2" w:rsidDel="00935D62">
          <w:rPr>
            <w:rFonts w:hint="eastAsia"/>
          </w:rPr>
          <w:delText>機系統能</w:delText>
        </w:r>
        <w:r w:rsidR="00392259" w:rsidRPr="003E6DC2" w:rsidDel="00935D62">
          <w:rPr>
            <w:rFonts w:hint="eastAsia"/>
            <w:color w:val="000000" w:themeColor="text1"/>
            <w:rPrChange w:id="8359" w:author="jackson" w:date="2021-06-14T10:54:00Z">
              <w:rPr>
                <w:rFonts w:cs="標楷體" w:hint="eastAsia"/>
                <w:b/>
                <w:color w:val="FF0000"/>
              </w:rPr>
            </w:rPrChange>
          </w:rPr>
          <w:delText>以時速</w:delText>
        </w:r>
        <w:r w:rsidR="007212F1" w:rsidRPr="003E6DC2" w:rsidDel="00935D62">
          <w:rPr>
            <w:rFonts w:hint="eastAsia"/>
            <w:color w:val="000000" w:themeColor="text1"/>
            <w:rPrChange w:id="8360" w:author="jackson" w:date="2021-06-14T10:54:00Z">
              <w:rPr>
                <w:rFonts w:cs="標楷體" w:hint="eastAsia"/>
                <w:b/>
                <w:color w:val="FF0000"/>
              </w:rPr>
            </w:rPrChange>
          </w:rPr>
          <w:delText>每小時</w:delText>
        </w:r>
        <w:r w:rsidR="00392259" w:rsidRPr="003E6DC2" w:rsidDel="00935D62">
          <w:rPr>
            <w:rFonts w:hint="eastAsia"/>
            <w:color w:val="000000" w:themeColor="text1"/>
            <w:rPrChange w:id="8361" w:author="jackson" w:date="2021-06-14T10:54:00Z">
              <w:rPr>
                <w:rFonts w:cs="標楷體" w:hint="eastAsia"/>
                <w:b/>
                <w:color w:val="FF0000"/>
              </w:rPr>
            </w:rPrChange>
          </w:rPr>
          <w:delText xml:space="preserve"> 60 </w:delText>
        </w:r>
        <w:r w:rsidR="00392259" w:rsidRPr="003E6DC2" w:rsidDel="00935D62">
          <w:rPr>
            <w:rFonts w:hint="eastAsia"/>
            <w:color w:val="000000" w:themeColor="text1"/>
            <w:rPrChange w:id="8362" w:author="jackson" w:date="2021-06-14T10:54:00Z">
              <w:rPr>
                <w:rFonts w:cs="標楷體" w:hint="eastAsia"/>
                <w:b/>
                <w:color w:val="FF0000"/>
              </w:rPr>
            </w:rPrChange>
          </w:rPr>
          <w:delText>公里行駛的條件下，</w:delText>
        </w:r>
        <w:r w:rsidR="007212F1" w:rsidRPr="003E6DC2" w:rsidDel="00935D62">
          <w:rPr>
            <w:rFonts w:hint="eastAsia"/>
            <w:color w:val="000000" w:themeColor="text1"/>
            <w:rPrChange w:id="8363" w:author="jackson" w:date="2021-06-14T10:54:00Z">
              <w:rPr>
                <w:rFonts w:cs="標楷體" w:hint="eastAsia"/>
                <w:b/>
                <w:color w:val="FF0000"/>
              </w:rPr>
            </w:rPrChange>
          </w:rPr>
          <w:delText>達到</w:delText>
        </w:r>
        <w:r w:rsidR="00392259" w:rsidRPr="003E6DC2" w:rsidDel="00935D62">
          <w:rPr>
            <w:rFonts w:hint="eastAsia"/>
            <w:color w:val="000000" w:themeColor="text1"/>
            <w:rPrChange w:id="8364" w:author="jackson" w:date="2021-06-14T10:54:00Z">
              <w:rPr>
                <w:rFonts w:cs="標楷體" w:hint="eastAsia"/>
                <w:b/>
                <w:color w:val="FF0000"/>
              </w:rPr>
            </w:rPrChange>
          </w:rPr>
          <w:delText>每秒鐘檢查</w:delText>
        </w:r>
        <w:r w:rsidR="00392259" w:rsidRPr="003E6DC2" w:rsidDel="00935D62">
          <w:rPr>
            <w:rFonts w:hint="eastAsia"/>
            <w:color w:val="000000" w:themeColor="text1"/>
            <w:rPrChange w:id="8365" w:author="jackson" w:date="2021-06-14T10:54:00Z">
              <w:rPr>
                <w:rFonts w:cs="標楷體" w:hint="eastAsia"/>
                <w:b/>
                <w:color w:val="FF0000"/>
              </w:rPr>
            </w:rPrChange>
          </w:rPr>
          <w:delText xml:space="preserve"> 5 </w:delText>
        </w:r>
        <w:r w:rsidR="00392259" w:rsidRPr="003E6DC2" w:rsidDel="00935D62">
          <w:rPr>
            <w:rFonts w:hint="eastAsia"/>
            <w:color w:val="000000" w:themeColor="text1"/>
            <w:rPrChange w:id="8366" w:author="jackson" w:date="2021-06-14T10:54:00Z">
              <w:rPr>
                <w:rFonts w:cs="標楷體" w:hint="eastAsia"/>
                <w:b/>
                <w:color w:val="FF0000"/>
              </w:rPr>
            </w:rPrChange>
          </w:rPr>
          <w:delText>張照片</w:delText>
        </w:r>
        <w:r w:rsidR="00392259" w:rsidRPr="003E6DC2" w:rsidDel="00935D62">
          <w:rPr>
            <w:rFonts w:hint="eastAsia"/>
          </w:rPr>
          <w:delText>的效率</w:delText>
        </w:r>
        <w:r w:rsidR="007212F1" w:rsidRPr="003E6DC2" w:rsidDel="00935D62">
          <w:rPr>
            <w:rFonts w:hint="eastAsia"/>
          </w:rPr>
          <w:delText>，</w:delText>
        </w:r>
        <w:r w:rsidR="00D836D9" w:rsidRPr="003E6DC2" w:rsidDel="00935D62">
          <w:rPr>
            <w:rFonts w:hint="eastAsia"/>
          </w:rPr>
          <w:delText>儘管在這樣高效能的運作下</w:delText>
        </w:r>
        <w:r w:rsidR="00392259" w:rsidRPr="003E6DC2" w:rsidDel="00935D62">
          <w:rPr>
            <w:rFonts w:hint="eastAsia"/>
          </w:rPr>
          <w:delText>，車機系統</w:delText>
        </w:r>
        <w:r w:rsidR="00D836D9" w:rsidRPr="003E6DC2" w:rsidDel="00935D62">
          <w:rPr>
            <w:rFonts w:hint="eastAsia"/>
          </w:rPr>
          <w:delText>僅</w:delText>
        </w:r>
        <w:r w:rsidR="00392259" w:rsidRPr="003E6DC2" w:rsidDel="00935D62">
          <w:rPr>
            <w:rFonts w:hint="eastAsia"/>
          </w:rPr>
          <w:delText>需要</w:delText>
        </w:r>
        <w:r w:rsidR="00392259" w:rsidRPr="003E6DC2" w:rsidDel="00935D62">
          <w:rPr>
            <w:rFonts w:hint="eastAsia"/>
            <w:color w:val="000000" w:themeColor="text1"/>
            <w:rPrChange w:id="8367" w:author="jackson" w:date="2021-06-14T10:54:00Z">
              <w:rPr>
                <w:rFonts w:cs="標楷體" w:hint="eastAsia"/>
                <w:b/>
                <w:color w:val="FF0000"/>
              </w:rPr>
            </w:rPrChange>
          </w:rPr>
          <w:delText>使用車上標準點煙器</w:delText>
        </w:r>
        <w:r w:rsidR="00392259" w:rsidRPr="003E6DC2" w:rsidDel="00935D62">
          <w:rPr>
            <w:rFonts w:hint="eastAsia"/>
            <w:color w:val="000000" w:themeColor="text1"/>
            <w:rPrChange w:id="8368" w:author="jackson" w:date="2021-06-14T10:54:00Z">
              <w:rPr>
                <w:rFonts w:cs="標楷體" w:hint="eastAsia"/>
                <w:b/>
                <w:color w:val="FF0000"/>
              </w:rPr>
            </w:rPrChange>
          </w:rPr>
          <w:delText>12V</w:delText>
        </w:r>
        <w:r w:rsidR="00392259" w:rsidRPr="003E6DC2" w:rsidDel="00935D62">
          <w:rPr>
            <w:rFonts w:hint="eastAsia"/>
            <w:color w:val="000000" w:themeColor="text1"/>
            <w:rPrChange w:id="8369" w:author="jackson" w:date="2021-06-14T10:54:00Z">
              <w:rPr>
                <w:rFonts w:cs="標楷體" w:hint="eastAsia"/>
                <w:b/>
                <w:color w:val="FF0000"/>
              </w:rPr>
            </w:rPrChange>
          </w:rPr>
          <w:delText>電源，</w:delText>
        </w:r>
        <w:r w:rsidR="007212F1" w:rsidRPr="003E6DC2" w:rsidDel="00935D62">
          <w:rPr>
            <w:rFonts w:hint="eastAsia"/>
            <w:color w:val="000000" w:themeColor="text1"/>
            <w:rPrChange w:id="8370" w:author="jackson" w:date="2021-06-14T10:54:00Z">
              <w:rPr>
                <w:rFonts w:cs="標楷體" w:hint="eastAsia"/>
                <w:b/>
                <w:color w:val="FF0000"/>
              </w:rPr>
            </w:rPrChange>
          </w:rPr>
          <w:delText>耗電量</w:delText>
        </w:r>
        <w:r w:rsidR="00392259" w:rsidRPr="003E6DC2" w:rsidDel="00935D62">
          <w:rPr>
            <w:rFonts w:hint="eastAsia"/>
            <w:color w:val="000000" w:themeColor="text1"/>
            <w:rPrChange w:id="8371" w:author="jackson" w:date="2021-06-14T10:54:00Z">
              <w:rPr>
                <w:rFonts w:cs="標楷體" w:hint="eastAsia"/>
                <w:b/>
                <w:color w:val="FF0000"/>
              </w:rPr>
            </w:rPrChange>
          </w:rPr>
          <w:delText>最高不超過</w:delText>
        </w:r>
        <w:r w:rsidR="00392259" w:rsidRPr="003E6DC2" w:rsidDel="00935D62">
          <w:rPr>
            <w:rFonts w:hint="eastAsia"/>
            <w:color w:val="000000" w:themeColor="text1"/>
            <w:rPrChange w:id="8372" w:author="jackson" w:date="2021-06-14T10:54:00Z">
              <w:rPr>
                <w:rFonts w:cs="標楷體" w:hint="eastAsia"/>
                <w:b/>
                <w:color w:val="FF0000"/>
              </w:rPr>
            </w:rPrChange>
          </w:rPr>
          <w:delText>3</w:delText>
        </w:r>
        <w:r w:rsidR="00392259" w:rsidRPr="003E6DC2" w:rsidDel="00935D62">
          <w:rPr>
            <w:rFonts w:hint="eastAsia"/>
            <w:color w:val="000000" w:themeColor="text1"/>
            <w:rPrChange w:id="8373" w:author="jackson" w:date="2021-06-14T10:54:00Z">
              <w:rPr>
                <w:rFonts w:cs="標楷體" w:hint="eastAsia"/>
                <w:b/>
                <w:color w:val="FF0000"/>
              </w:rPr>
            </w:rPrChange>
          </w:rPr>
          <w:delText>安培</w:delText>
        </w:r>
        <w:r w:rsidR="00392259" w:rsidRPr="003E6DC2" w:rsidDel="00935D62">
          <w:rPr>
            <w:rFonts w:hint="eastAsia"/>
          </w:rPr>
          <w:delText>的即可達成。在</w:delText>
        </w:r>
        <w:r w:rsidR="007212F1" w:rsidRPr="003E6DC2" w:rsidDel="00935D62">
          <w:rPr>
            <w:rFonts w:hint="eastAsia"/>
          </w:rPr>
          <w:delText>資料上傳部份，於</w:delText>
        </w:r>
        <w:r w:rsidR="00392259" w:rsidRPr="003E6DC2" w:rsidDel="00935D62">
          <w:rPr>
            <w:rFonts w:hint="eastAsia"/>
          </w:rPr>
          <w:delText>4G</w:delText>
        </w:r>
        <w:r w:rsidR="00392259" w:rsidRPr="003E6DC2" w:rsidDel="00935D62">
          <w:rPr>
            <w:rFonts w:hint="eastAsia"/>
          </w:rPr>
          <w:delText>訊號良好處，</w:delText>
        </w:r>
        <w:r w:rsidR="00392259" w:rsidRPr="003E6DC2" w:rsidDel="00935D62">
          <w:rPr>
            <w:rFonts w:hint="eastAsia"/>
            <w:color w:val="000000" w:themeColor="text1"/>
            <w:rPrChange w:id="8374" w:author="jackson" w:date="2021-06-14T10:54:00Z">
              <w:rPr>
                <w:rFonts w:cs="標楷體" w:hint="eastAsia"/>
                <w:b/>
                <w:color w:val="FF0000"/>
              </w:rPr>
            </w:rPrChange>
          </w:rPr>
          <w:delText>每秒</w:delText>
        </w:r>
        <w:r w:rsidR="0061040A" w:rsidRPr="003E6DC2" w:rsidDel="00935D62">
          <w:rPr>
            <w:rFonts w:hint="eastAsia"/>
            <w:color w:val="000000" w:themeColor="text1"/>
            <w:rPrChange w:id="8375" w:author="jackson" w:date="2021-06-14T10:54:00Z">
              <w:rPr>
                <w:rFonts w:cs="標楷體" w:hint="eastAsia"/>
                <w:b/>
                <w:color w:val="FF0000"/>
              </w:rPr>
            </w:rPrChange>
          </w:rPr>
          <w:delText>最高</w:delText>
        </w:r>
        <w:r w:rsidR="00392259" w:rsidRPr="003E6DC2" w:rsidDel="00935D62">
          <w:rPr>
            <w:rFonts w:hint="eastAsia"/>
            <w:color w:val="000000" w:themeColor="text1"/>
            <w:rPrChange w:id="8376" w:author="jackson" w:date="2021-06-14T10:54:00Z">
              <w:rPr>
                <w:rFonts w:cs="標楷體" w:hint="eastAsia"/>
                <w:b/>
                <w:color w:val="FF0000"/>
              </w:rPr>
            </w:rPrChange>
          </w:rPr>
          <w:delText>可傳輸</w:delText>
        </w:r>
        <w:r w:rsidR="00392259" w:rsidRPr="003E6DC2" w:rsidDel="00935D62">
          <w:rPr>
            <w:rFonts w:hint="eastAsia"/>
            <w:color w:val="000000" w:themeColor="text1"/>
            <w:rPrChange w:id="8377" w:author="jackson" w:date="2021-06-14T10:54:00Z">
              <w:rPr>
                <w:rFonts w:cs="標楷體" w:hint="eastAsia"/>
                <w:b/>
                <w:color w:val="FF0000"/>
              </w:rPr>
            </w:rPrChange>
          </w:rPr>
          <w:delText>2-3</w:delText>
        </w:r>
        <w:r w:rsidR="00392259" w:rsidRPr="003E6DC2" w:rsidDel="00935D62">
          <w:rPr>
            <w:rFonts w:hint="eastAsia"/>
            <w:color w:val="000000" w:themeColor="text1"/>
            <w:rPrChange w:id="8378" w:author="jackson" w:date="2021-06-14T10:54:00Z">
              <w:rPr>
                <w:rFonts w:cs="標楷體" w:hint="eastAsia"/>
                <w:b/>
                <w:color w:val="FF0000"/>
              </w:rPr>
            </w:rPrChange>
          </w:rPr>
          <w:delText>張</w:delText>
        </w:r>
        <w:r w:rsidR="0061040A" w:rsidRPr="003E6DC2" w:rsidDel="00935D62">
          <w:rPr>
            <w:rFonts w:hint="eastAsia"/>
          </w:rPr>
          <w:delText>缺陷照片至後台接收系統；</w:delText>
        </w:r>
        <w:r w:rsidR="00392259" w:rsidRPr="003E6DC2" w:rsidDel="00935D62">
          <w:rPr>
            <w:rFonts w:hint="eastAsia"/>
          </w:rPr>
          <w:delText>訊號不良或完全斷網情況</w:delText>
        </w:r>
        <w:r w:rsidR="00436E31" w:rsidRPr="003E6DC2" w:rsidDel="00935D62">
          <w:rPr>
            <w:rFonts w:hint="eastAsia"/>
          </w:rPr>
          <w:delText>下</w:delText>
        </w:r>
        <w:r w:rsidR="00392259" w:rsidRPr="003E6DC2" w:rsidDel="00935D62">
          <w:rPr>
            <w:rFonts w:hint="eastAsia"/>
          </w:rPr>
          <w:delText>，車機系統會</w:delText>
        </w:r>
        <w:r w:rsidR="0076741F" w:rsidRPr="003E6DC2" w:rsidDel="00935D62">
          <w:rPr>
            <w:rFonts w:hint="eastAsia"/>
          </w:rPr>
          <w:delText>暫停上傳資料，並</w:delText>
        </w:r>
        <w:r w:rsidR="0061040A" w:rsidRPr="003E6DC2" w:rsidDel="00935D62">
          <w:rPr>
            <w:rFonts w:hint="eastAsia"/>
          </w:rPr>
          <w:delText>且自動將</w:delText>
        </w:r>
        <w:r w:rsidR="00436E31" w:rsidRPr="003E6DC2" w:rsidDel="00935D62">
          <w:rPr>
            <w:rFonts w:hint="eastAsia"/>
          </w:rPr>
          <w:delText>檢</w:delText>
        </w:r>
        <w:r w:rsidR="0076741F" w:rsidRPr="003E6DC2" w:rsidDel="00935D62">
          <w:rPr>
            <w:rFonts w:hint="eastAsia"/>
          </w:rPr>
          <w:delText>查到的路面缺陷</w:delText>
        </w:r>
        <w:r w:rsidR="0061040A" w:rsidRPr="003E6DC2" w:rsidDel="00935D62">
          <w:rPr>
            <w:rFonts w:hint="eastAsia"/>
          </w:rPr>
          <w:delText>資料</w:delText>
        </w:r>
        <w:r w:rsidR="0076741F" w:rsidRPr="003E6DC2" w:rsidDel="00935D62">
          <w:rPr>
            <w:rFonts w:hint="eastAsia"/>
          </w:rPr>
          <w:delText>暫存在本機</w:delText>
        </w:r>
        <w:r w:rsidR="0076741F" w:rsidRPr="003E6DC2" w:rsidDel="00935D62">
          <w:rPr>
            <w:rFonts w:hint="eastAsia"/>
          </w:rPr>
          <w:delText>60GB</w:delText>
        </w:r>
        <w:r w:rsidR="0076741F" w:rsidRPr="003E6DC2" w:rsidDel="00935D62">
          <w:rPr>
            <w:rFonts w:hint="eastAsia"/>
          </w:rPr>
          <w:delText>的內部快閃儲存記憶體</w:delText>
        </w:r>
        <w:r w:rsidR="0076741F" w:rsidRPr="003E6DC2" w:rsidDel="00935D62">
          <w:rPr>
            <w:rFonts w:hint="eastAsia"/>
          </w:rPr>
          <w:delText>(SSD)</w:delText>
        </w:r>
        <w:r w:rsidR="0076741F" w:rsidRPr="003E6DC2" w:rsidDel="00935D62">
          <w:rPr>
            <w:rFonts w:hint="eastAsia"/>
          </w:rPr>
          <w:delText>，待巡查車</w:delText>
        </w:r>
        <w:r w:rsidR="00D836D9" w:rsidRPr="003E6DC2" w:rsidDel="00935D62">
          <w:rPr>
            <w:rFonts w:hint="eastAsia"/>
          </w:rPr>
          <w:delText>駛至</w:delText>
        </w:r>
        <w:r w:rsidR="0076741F" w:rsidRPr="003E6DC2" w:rsidDel="00935D62">
          <w:rPr>
            <w:rFonts w:hint="eastAsia"/>
          </w:rPr>
          <w:delText>網路訊號良好處，系統會再自動</w:delText>
        </w:r>
        <w:r w:rsidR="0061040A" w:rsidRPr="003E6DC2" w:rsidDel="00935D62">
          <w:rPr>
            <w:rFonts w:hint="eastAsia"/>
          </w:rPr>
          <w:delText>將</w:delText>
        </w:r>
        <w:r w:rsidR="0076741F" w:rsidRPr="003E6DC2" w:rsidDel="00935D62">
          <w:rPr>
            <w:rFonts w:hint="eastAsia"/>
          </w:rPr>
          <w:delText>未傳完的資料上傳</w:delText>
        </w:r>
        <w:r w:rsidR="001F1ECC" w:rsidRPr="003E6DC2" w:rsidDel="00935D62">
          <w:rPr>
            <w:rFonts w:hint="eastAsia"/>
          </w:rPr>
          <w:delText>完成</w:delText>
        </w:r>
        <w:r w:rsidR="00824AE2" w:rsidRPr="003E6DC2" w:rsidDel="00935D62">
          <w:rPr>
            <w:rFonts w:hint="eastAsia"/>
          </w:rPr>
          <w:delText>。</w:delText>
        </w:r>
        <w:r w:rsidR="00D836D9" w:rsidRPr="003E6DC2" w:rsidDel="00935D62">
          <w:rPr>
            <w:rFonts w:hint="eastAsia"/>
          </w:rPr>
          <w:delText>系統運作</w:delText>
        </w:r>
        <w:r w:rsidR="00824AE2" w:rsidRPr="003E6DC2" w:rsidDel="00935D62">
          <w:rPr>
            <w:rFonts w:hint="eastAsia"/>
          </w:rPr>
          <w:delText>過程中完全不需巡查車駕駛介入，保障行車安全</w:delText>
        </w:r>
        <w:r w:rsidR="001F1ECC" w:rsidRPr="003E6DC2" w:rsidDel="00935D62">
          <w:rPr>
            <w:rFonts w:hint="eastAsia"/>
          </w:rPr>
          <w:delText>。</w:delText>
        </w:r>
        <w:r w:rsidR="00436E31" w:rsidRPr="003E6DC2" w:rsidDel="00935D62">
          <w:rPr>
            <w:rFonts w:hint="eastAsia"/>
          </w:rPr>
          <w:delText>車機上的</w:delText>
        </w:r>
        <w:r w:rsidR="00436E31" w:rsidRPr="003E6DC2" w:rsidDel="00935D62">
          <w:rPr>
            <w:rFonts w:hint="eastAsia"/>
          </w:rPr>
          <w:delText>LED</w:delText>
        </w:r>
        <w:r w:rsidR="00436E31" w:rsidRPr="003E6DC2" w:rsidDel="00935D62">
          <w:rPr>
            <w:rFonts w:hint="eastAsia"/>
          </w:rPr>
          <w:delText>螢幕，</w:delText>
        </w:r>
        <w:r w:rsidR="001F1ECC" w:rsidRPr="003E6DC2" w:rsidDel="00935D62">
          <w:rPr>
            <w:rFonts w:hint="eastAsia"/>
          </w:rPr>
          <w:delText>隨時呈現車機系統的巡查狀態，包括：</w:delText>
        </w:r>
        <w:r w:rsidR="001F1ECC" w:rsidRPr="003E6DC2" w:rsidDel="00935D62">
          <w:rPr>
            <w:rFonts w:hint="eastAsia"/>
          </w:rPr>
          <w:delText>GPS</w:delText>
        </w:r>
        <w:r w:rsidR="001F1ECC" w:rsidRPr="003E6DC2" w:rsidDel="00935D62">
          <w:rPr>
            <w:rFonts w:hint="eastAsia"/>
          </w:rPr>
          <w:delText>位置，已巡查缺陷項目及數量，已上傳及未上傳數量</w:delText>
        </w:r>
        <w:r w:rsidR="009E57C7" w:rsidRPr="003E6DC2" w:rsidDel="00935D62">
          <w:rPr>
            <w:rFonts w:hint="eastAsia"/>
          </w:rPr>
          <w:delText>，日期時間等相關資訊，讓巡查車駕駛</w:delText>
        </w:r>
        <w:r w:rsidR="00D836D9" w:rsidRPr="003E6DC2" w:rsidDel="00935D62">
          <w:rPr>
            <w:rFonts w:hint="eastAsia"/>
          </w:rPr>
          <w:delText>員可</w:delText>
        </w:r>
        <w:r w:rsidR="009E57C7" w:rsidRPr="003E6DC2" w:rsidDel="00935D62">
          <w:rPr>
            <w:rFonts w:hint="eastAsia"/>
          </w:rPr>
          <w:delText>一目瞭然</w:delText>
        </w:r>
        <w:r w:rsidR="009E57C7" w:rsidRPr="003E6DC2" w:rsidDel="00935D62">
          <w:rPr>
            <w:rFonts w:hint="eastAsia"/>
          </w:rPr>
          <w:delText>(</w:delText>
        </w:r>
        <w:r w:rsidR="00810ABE" w:rsidRPr="003E6DC2" w:rsidDel="00935D62">
          <w:rPr>
            <w:rFonts w:hint="eastAsia"/>
          </w:rPr>
          <w:delText>如</w:delText>
        </w:r>
        <w:r w:rsidR="00810ABE" w:rsidRPr="003E6DC2" w:rsidDel="00935D62">
          <w:rPr>
            <w:rFonts w:hint="eastAsia"/>
          </w:rPr>
          <w:fldChar w:fldCharType="begin"/>
        </w:r>
        <w:r w:rsidR="00810ABE" w:rsidRPr="003E6DC2" w:rsidDel="00935D62">
          <w:rPr>
            <w:rFonts w:hint="eastAsia"/>
          </w:rPr>
          <w:delInstrText xml:space="preserve"> REF _Ref79074510 \h </w:delInstrText>
        </w:r>
        <w:r w:rsidR="00810ABE" w:rsidRPr="003E6DC2" w:rsidDel="00935D62">
          <w:rPr>
            <w:rFonts w:hint="eastAsia"/>
          </w:rPr>
        </w:r>
      </w:del>
      <w:del w:id="8379" w:author="User" w:date="2021-08-08T14:05:00Z">
        <w:r w:rsidR="00810ABE" w:rsidRPr="003E6DC2" w:rsidDel="00935D62">
          <w:rPr>
            <w:rFonts w:hint="eastAsia"/>
          </w:rPr>
          <w:fldChar w:fldCharType="separate"/>
        </w:r>
      </w:del>
      <w:del w:id="8380"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十七</w:delText>
        </w:r>
      </w:del>
      <w:del w:id="8381" w:author="User" w:date="2021-09-13T14:37:00Z">
        <w:r w:rsidR="00810ABE" w:rsidRPr="003E6DC2" w:rsidDel="00935D62">
          <w:rPr>
            <w:rFonts w:hint="eastAsia"/>
          </w:rPr>
          <w:fldChar w:fldCharType="end"/>
        </w:r>
        <w:r w:rsidR="009E57C7" w:rsidRPr="003E6DC2" w:rsidDel="00935D62">
          <w:rPr>
            <w:rFonts w:hint="eastAsia"/>
          </w:rPr>
          <w:delText>)</w:delText>
        </w:r>
      </w:del>
      <w:del w:id="8382" w:author="User" w:date="2021-09-13T14:41:00Z">
        <w:r w:rsidR="009E57C7" w:rsidRPr="003E6DC2" w:rsidDel="00935D62">
          <w:rPr>
            <w:rFonts w:hint="eastAsia"/>
          </w:rPr>
          <w:delText>。</w:delText>
        </w:r>
      </w:del>
    </w:p>
    <w:tbl>
      <w:tblPr>
        <w:tblStyle w:val="a9"/>
        <w:tblpPr w:leftFromText="180" w:rightFromText="180" w:vertAnchor="text" w:horzAnchor="margin" w:tblpX="250" w:tblpY="1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6"/>
      </w:tblGrid>
      <w:tr w:rsidR="000D7082" w:rsidRPr="003E6DC2" w:rsidDel="00935D62" w14:paraId="5E93C92E" w14:textId="522BB613" w:rsidTr="00871023">
        <w:trPr>
          <w:del w:id="8383" w:author="User" w:date="2021-09-13T14:41:00Z"/>
        </w:trPr>
        <w:tc>
          <w:tcPr>
            <w:tcW w:w="9036" w:type="dxa"/>
          </w:tcPr>
          <w:p w14:paraId="06DC066C" w14:textId="60D0F939" w:rsidR="00D836D9" w:rsidRPr="003E6DC2" w:rsidDel="00935D62" w:rsidRDefault="003D586E">
            <w:pPr>
              <w:pStyle w:val="13"/>
              <w:ind w:leftChars="50" w:left="560" w:hangingChars="150" w:hanging="420"/>
              <w:rPr>
                <w:del w:id="8384" w:author="User" w:date="2021-09-13T14:41:00Z"/>
                <w:rFonts w:hint="eastAsia"/>
              </w:rPr>
              <w:pPrChange w:id="8385" w:author="User" w:date="2021-09-14T13:59:00Z">
                <w:pPr>
                  <w:keepNext/>
                  <w:framePr w:hSpace="180" w:wrap="around" w:vAnchor="text" w:hAnchor="margin" w:x="250" w:y="107"/>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280" w:hanging="280"/>
                  <w:jc w:val="center"/>
                </w:pPr>
              </w:pPrChange>
            </w:pPr>
            <w:del w:id="8386" w:author="User" w:date="2021-09-13T14:38:00Z">
              <w:r w:rsidRPr="003E6DC2" w:rsidDel="00935D62">
                <w:rPr>
                  <w:noProof/>
                </w:rPr>
                <w:drawing>
                  <wp:inline distT="0" distB="0" distL="0" distR="0" wp14:anchorId="40B26E31" wp14:editId="603CA50C">
                    <wp:extent cx="4662960" cy="3136900"/>
                    <wp:effectExtent l="0" t="0" r="4445" b="635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台南AI車安裝-小圖.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7820" cy="3140170"/>
                            </a:xfrm>
                            <a:prstGeom prst="rect">
                              <a:avLst/>
                            </a:prstGeom>
                          </pic:spPr>
                        </pic:pic>
                      </a:graphicData>
                    </a:graphic>
                  </wp:inline>
                </w:drawing>
              </w:r>
            </w:del>
          </w:p>
          <w:p w14:paraId="67CA7FC0" w14:textId="5CBCCDB0" w:rsidR="00450406" w:rsidRPr="003E6DC2" w:rsidDel="00935D62" w:rsidRDefault="00D836D9">
            <w:pPr>
              <w:pStyle w:val="13"/>
              <w:ind w:leftChars="50" w:left="560" w:hangingChars="150" w:hanging="420"/>
              <w:rPr>
                <w:del w:id="8387" w:author="User" w:date="2021-09-13T14:41:00Z"/>
                <w:rFonts w:hint="eastAsia"/>
              </w:rPr>
              <w:pPrChange w:id="8388" w:author="User" w:date="2021-09-14T13:59:00Z">
                <w:pPr>
                  <w:pStyle w:val="afb"/>
                  <w:framePr w:hSpace="180" w:wrap="around" w:vAnchor="text" w:hAnchor="margin" w:x="250" w:y="107"/>
                  <w:pBdr>
                    <w:top w:val="none" w:sz="0" w:space="0" w:color="auto"/>
                    <w:left w:val="none" w:sz="0" w:space="0" w:color="auto"/>
                    <w:bottom w:val="none" w:sz="0" w:space="0" w:color="auto"/>
                    <w:right w:val="none" w:sz="0" w:space="0" w:color="auto"/>
                  </w:pBdr>
                  <w:ind w:firstLineChars="500" w:firstLine="1000"/>
                </w:pPr>
              </w:pPrChange>
            </w:pPr>
            <w:bookmarkStart w:id="8389" w:name="_Ref79074333"/>
            <w:del w:id="8390" w:author="User" w:date="2021-09-12T15:11:00Z">
              <w:r w:rsidRPr="003E6DC2" w:rsidDel="00517224">
                <w:rPr>
                  <w:rFonts w:hint="eastAsia"/>
                </w:rPr>
                <w:delText>圖</w:delText>
              </w:r>
              <w:r w:rsidRPr="003E6DC2" w:rsidDel="00517224">
                <w:rPr>
                  <w:rFonts w:hint="eastAsia"/>
                </w:rPr>
                <w:delText xml:space="preserve"> </w:delText>
              </w:r>
            </w:del>
            <w:ins w:id="8391" w:author="Jackson Wang" w:date="2021-09-12T11:08:00Z">
              <w:del w:id="8392"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393" w:author="User" w:date="2021-09-12T14:39:00Z">
              <w:r w:rsidR="00C15E88" w:rsidDel="00C81491">
                <w:rPr>
                  <w:rFonts w:hint="eastAsia"/>
                </w:rPr>
                <w:fldChar w:fldCharType="separate"/>
              </w:r>
            </w:del>
            <w:ins w:id="8394" w:author="Jackson Wang" w:date="2021-09-12T11:08:00Z">
              <w:del w:id="8395" w:author="User" w:date="2021-09-12T14:39:00Z">
                <w:r w:rsidR="00C15E88" w:rsidDel="00C81491">
                  <w:rPr>
                    <w:rFonts w:hint="eastAsia"/>
                    <w:noProof/>
                  </w:rPr>
                  <w:delText>十五</w:delText>
                </w:r>
                <w:r w:rsidR="00C15E88" w:rsidDel="00C81491">
                  <w:rPr>
                    <w:rFonts w:hint="eastAsia"/>
                  </w:rPr>
                  <w:fldChar w:fldCharType="end"/>
                </w:r>
              </w:del>
            </w:ins>
            <w:del w:id="8396" w:author="User" w:date="2021-09-13T14:41:00Z">
              <w:r w:rsidRPr="003E6DC2" w:rsidDel="00935D62">
                <w:rPr>
                  <w:rFonts w:hint="eastAsia"/>
                </w:rPr>
                <w:fldChar w:fldCharType="begin"/>
              </w:r>
              <w:r w:rsidRPr="003E6DC2" w:rsidDel="00935D62">
                <w:rPr>
                  <w:rFonts w:hint="eastAsia"/>
                </w:rPr>
                <w:delInstrText xml:space="preserve"> SEQ </w:delInstrText>
              </w:r>
              <w:r w:rsidRPr="003E6DC2" w:rsidDel="00935D62">
                <w:rPr>
                  <w:rFonts w:hint="eastAsia"/>
                </w:rPr>
                <w:delInstrText>圖</w:delInstrText>
              </w:r>
              <w:r w:rsidRPr="003E6DC2" w:rsidDel="00935D62">
                <w:rPr>
                  <w:rFonts w:hint="eastAsia"/>
                </w:rPr>
                <w:delInstrText xml:space="preserve"> \* CHINESENUM3 </w:delInstrText>
              </w:r>
              <w:r w:rsidRPr="003E6DC2" w:rsidDel="00935D62">
                <w:rPr>
                  <w:rFonts w:hint="eastAsia"/>
                </w:rPr>
                <w:fldChar w:fldCharType="separate"/>
              </w:r>
              <w:r w:rsidR="003628D0" w:rsidRPr="003E6DC2" w:rsidDel="00935D62">
                <w:rPr>
                  <w:rFonts w:hint="eastAsia"/>
                  <w:noProof/>
                </w:rPr>
                <w:delText>十五</w:delText>
              </w:r>
              <w:r w:rsidRPr="003E6DC2" w:rsidDel="00935D62">
                <w:rPr>
                  <w:rFonts w:hint="eastAsia"/>
                </w:rPr>
                <w:fldChar w:fldCharType="end"/>
              </w:r>
            </w:del>
            <w:bookmarkEnd w:id="8389"/>
            <w:del w:id="8397" w:author="User" w:date="2021-09-12T15:11:00Z">
              <w:r w:rsidRPr="003E6DC2" w:rsidDel="00517224">
                <w:rPr>
                  <w:rFonts w:hint="eastAsia"/>
                </w:rPr>
                <w:delText>：</w:delText>
              </w:r>
              <w:r w:rsidR="00F20F46" w:rsidRPr="003E6DC2" w:rsidDel="00517224">
                <w:rPr>
                  <w:rFonts w:hint="eastAsia"/>
                </w:rPr>
                <w:delText xml:space="preserve"> </w:delText>
              </w:r>
            </w:del>
            <w:del w:id="8398" w:author="User" w:date="2021-09-13T14:37:00Z">
              <w:r w:rsidRPr="003E6DC2" w:rsidDel="00935D62">
                <w:rPr>
                  <w:rFonts w:hint="eastAsia"/>
                </w:rPr>
                <w:delText>裝設實拍圖</w:delText>
              </w:r>
            </w:del>
          </w:p>
        </w:tc>
      </w:tr>
    </w:tbl>
    <w:p w14:paraId="50EB7E9B" w14:textId="56B4094F" w:rsidR="00450406" w:rsidRPr="003E6DC2" w:rsidDel="00935D62" w:rsidRDefault="003D586E">
      <w:pPr>
        <w:pStyle w:val="13"/>
        <w:ind w:leftChars="50" w:left="560" w:hangingChars="150" w:hanging="420"/>
        <w:rPr>
          <w:del w:id="8399" w:author="User" w:date="2021-09-13T14:41:00Z"/>
          <w:rFonts w:hint="eastAsia"/>
        </w:rPr>
        <w:pPrChange w:id="8400" w:author="User" w:date="2021-09-14T13:59:00Z">
          <w:pPr>
            <w:ind w:left="280" w:hanging="280"/>
          </w:pPr>
        </w:pPrChange>
      </w:pPr>
      <w:del w:id="8401" w:author="User" w:date="2021-09-13T14:41:00Z">
        <w:r w:rsidRPr="003E6DC2" w:rsidDel="00935D62">
          <w:rPr>
            <w:rFonts w:hint="eastAsia"/>
          </w:rPr>
          <w:br w:type="page"/>
        </w:r>
      </w:del>
    </w:p>
    <w:tbl>
      <w:tblPr>
        <w:tblStyle w:val="a9"/>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8"/>
      </w:tblGrid>
      <w:tr w:rsidR="00450406" w:rsidRPr="003E6DC2" w:rsidDel="00935D62" w14:paraId="31242910" w14:textId="738B141F" w:rsidTr="00871023">
        <w:trPr>
          <w:del w:id="8402" w:author="User" w:date="2021-09-13T14:41:00Z"/>
        </w:trPr>
        <w:tc>
          <w:tcPr>
            <w:tcW w:w="8734" w:type="dxa"/>
          </w:tcPr>
          <w:p w14:paraId="51AA0609" w14:textId="5E33FB44" w:rsidR="00D836D9" w:rsidRPr="003E6DC2" w:rsidDel="00935D62" w:rsidRDefault="00450406">
            <w:pPr>
              <w:pStyle w:val="13"/>
              <w:ind w:leftChars="50" w:left="560" w:hangingChars="150" w:hanging="420"/>
              <w:rPr>
                <w:del w:id="8403" w:author="User" w:date="2021-09-13T14:41:00Z"/>
                <w:rFonts w:hint="eastAsia"/>
              </w:rPr>
              <w:pPrChange w:id="8404" w:author="User" w:date="2021-09-14T13:59:00Z">
                <w:pPr>
                  <w:keepNext/>
                  <w:pBdr>
                    <w:top w:val="none" w:sz="0" w:space="0" w:color="auto"/>
                    <w:left w:val="none" w:sz="0" w:space="0" w:color="auto"/>
                    <w:bottom w:val="none" w:sz="0" w:space="0" w:color="auto"/>
                    <w:right w:val="none" w:sz="0" w:space="0" w:color="auto"/>
                    <w:between w:val="none" w:sz="0" w:space="0" w:color="auto"/>
                    <w:bar w:val="none" w:sz="0" w:color="auto"/>
                  </w:pBdr>
                  <w:ind w:left="280" w:hanging="280"/>
                  <w:jc w:val="center"/>
                </w:pPr>
              </w:pPrChange>
            </w:pPr>
            <w:del w:id="8405" w:author="User" w:date="2021-09-13T14:39:00Z">
              <w:r w:rsidRPr="003E6DC2" w:rsidDel="00935D62">
                <w:rPr>
                  <w:noProof/>
                </w:rPr>
                <w:drawing>
                  <wp:inline distT="0" distB="0" distL="0" distR="0" wp14:anchorId="2E625731" wp14:editId="1194A464">
                    <wp:extent cx="2971527" cy="3238500"/>
                    <wp:effectExtent l="0" t="0" r="63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72118" cy="3239145"/>
                            </a:xfrm>
                            <a:prstGeom prst="rect">
                              <a:avLst/>
                            </a:prstGeom>
                          </pic:spPr>
                        </pic:pic>
                      </a:graphicData>
                    </a:graphic>
                  </wp:inline>
                </w:drawing>
              </w:r>
            </w:del>
          </w:p>
          <w:p w14:paraId="23989F4E" w14:textId="2BD70943" w:rsidR="00450406" w:rsidRPr="003E6DC2" w:rsidDel="00935D62" w:rsidRDefault="00D836D9">
            <w:pPr>
              <w:pStyle w:val="13"/>
              <w:ind w:leftChars="50" w:left="560" w:hangingChars="150" w:hanging="420"/>
              <w:rPr>
                <w:del w:id="8406" w:author="User" w:date="2021-09-13T14:41:00Z"/>
                <w:rFonts w:hint="eastAsia"/>
              </w:rPr>
              <w:pPrChange w:id="8407" w:author="User" w:date="2021-09-14T13:59:00Z">
                <w:pPr>
                  <w:pStyle w:val="afb"/>
                  <w:ind w:left="200" w:hanging="200"/>
                  <w:jc w:val="center"/>
                </w:pPr>
              </w:pPrChange>
            </w:pPr>
            <w:bookmarkStart w:id="8408" w:name="_Ref79074497"/>
            <w:del w:id="8409" w:author="User" w:date="2021-09-12T15:11:00Z">
              <w:r w:rsidRPr="003E6DC2" w:rsidDel="00517224">
                <w:rPr>
                  <w:rFonts w:hint="eastAsia"/>
                </w:rPr>
                <w:delText>圖</w:delText>
              </w:r>
              <w:r w:rsidRPr="003E6DC2" w:rsidDel="00517224">
                <w:rPr>
                  <w:rFonts w:hint="eastAsia"/>
                </w:rPr>
                <w:delText xml:space="preserve"> </w:delText>
              </w:r>
            </w:del>
            <w:ins w:id="8410" w:author="Jackson Wang" w:date="2021-09-12T11:08:00Z">
              <w:del w:id="8411"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412" w:author="User" w:date="2021-09-12T14:39:00Z">
              <w:r w:rsidR="00C15E88" w:rsidDel="00C81491">
                <w:rPr>
                  <w:rFonts w:hint="eastAsia"/>
                </w:rPr>
                <w:fldChar w:fldCharType="separate"/>
              </w:r>
            </w:del>
            <w:ins w:id="8413" w:author="Jackson Wang" w:date="2021-09-12T11:08:00Z">
              <w:del w:id="8414" w:author="User" w:date="2021-09-12T14:39:00Z">
                <w:r w:rsidR="00C15E88" w:rsidDel="00C81491">
                  <w:rPr>
                    <w:rFonts w:hint="eastAsia"/>
                    <w:noProof/>
                  </w:rPr>
                  <w:delText>十六</w:delText>
                </w:r>
                <w:r w:rsidR="00C15E88" w:rsidDel="00C81491">
                  <w:rPr>
                    <w:rFonts w:hint="eastAsia"/>
                  </w:rPr>
                  <w:fldChar w:fldCharType="end"/>
                </w:r>
              </w:del>
            </w:ins>
            <w:del w:id="8415" w:author="User" w:date="2021-09-12T15:11: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十六</w:delText>
              </w:r>
              <w:r w:rsidRPr="003E6DC2" w:rsidDel="00517224">
                <w:rPr>
                  <w:rFonts w:hint="eastAsia"/>
                </w:rPr>
                <w:fldChar w:fldCharType="end"/>
              </w:r>
              <w:bookmarkEnd w:id="8408"/>
              <w:r w:rsidRPr="003E6DC2" w:rsidDel="00517224">
                <w:rPr>
                  <w:rFonts w:hint="eastAsia"/>
                </w:rPr>
                <w:delText>：攝</w:delText>
              </w:r>
            </w:del>
            <w:del w:id="8416" w:author="User" w:date="2021-09-13T14:41:00Z">
              <w:r w:rsidRPr="003E6DC2" w:rsidDel="00935D62">
                <w:rPr>
                  <w:rFonts w:hint="eastAsia"/>
                </w:rPr>
                <w:delText>影機裝設位置實拍圖</w:delText>
              </w:r>
            </w:del>
          </w:p>
        </w:tc>
      </w:tr>
    </w:tbl>
    <w:p w14:paraId="3D41C574" w14:textId="119E4035" w:rsidR="00DB44E8" w:rsidRPr="003E6DC2" w:rsidDel="00DB44E8" w:rsidRDefault="00DB44E8">
      <w:pPr>
        <w:pStyle w:val="13"/>
        <w:ind w:leftChars="50" w:left="560" w:hangingChars="150" w:hanging="420"/>
        <w:rPr>
          <w:del w:id="8417" w:author="User" w:date="2021-08-08T13:58:00Z"/>
          <w:rFonts w:hint="eastAsia"/>
        </w:rPr>
        <w:pPrChange w:id="8418" w:author="User" w:date="2021-09-14T13:59:00Z">
          <w:pPr>
            <w:ind w:left="280" w:hanging="280"/>
          </w:pPr>
        </w:pPrChange>
      </w:pPr>
      <w:del w:id="8419" w:author="User" w:date="2021-09-13T14:40:00Z">
        <w:r w:rsidDel="00935D62">
          <w:rPr>
            <w:rFonts w:hint="eastAsia"/>
          </w:rPr>
          <w:fldChar w:fldCharType="begin"/>
        </w:r>
        <w:r w:rsidDel="00935D62">
          <w:rPr>
            <w:rFonts w:hint="eastAsia"/>
          </w:rPr>
          <w:fldChar w:fldCharType="end"/>
        </w:r>
      </w:del>
      <w:ins w:id="8420" w:author="Jackson Wang" w:date="2021-09-12T11:08:00Z">
        <w:del w:id="8421"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422" w:author="User" w:date="2021-09-12T14:39:00Z">
        <w:r w:rsidR="00C15E88" w:rsidDel="00C81491">
          <w:rPr>
            <w:rFonts w:hint="eastAsia"/>
          </w:rPr>
          <w:fldChar w:fldCharType="separate"/>
        </w:r>
      </w:del>
      <w:ins w:id="8423" w:author="Jackson Wang" w:date="2021-09-12T11:08:00Z">
        <w:del w:id="8424" w:author="User" w:date="2021-09-12T14:39:00Z">
          <w:r w:rsidR="00C15E88" w:rsidDel="00C81491">
            <w:rPr>
              <w:rFonts w:hint="eastAsia"/>
              <w:noProof/>
            </w:rPr>
            <w:delText>十七</w:delText>
          </w:r>
          <w:r w:rsidR="00C15E88" w:rsidDel="00C81491">
            <w:rPr>
              <w:rFonts w:hint="eastAsia"/>
            </w:rPr>
            <w:fldChar w:fldCharType="end"/>
          </w:r>
        </w:del>
      </w:ins>
      <w:bookmarkStart w:id="8425" w:name="_Toc79323834"/>
      <w:bookmarkStart w:id="8426" w:name="_Toc82418943"/>
      <w:bookmarkStart w:id="8427" w:name="_Toc82419650"/>
      <w:bookmarkStart w:id="8428" w:name="_Toc82419810"/>
      <w:bookmarkStart w:id="8429" w:name="_Toc82419946"/>
      <w:bookmarkStart w:id="8430" w:name="_Toc82420088"/>
      <w:bookmarkStart w:id="8431" w:name="_Toc82421109"/>
      <w:bookmarkStart w:id="8432" w:name="_Toc82421268"/>
      <w:bookmarkStart w:id="8433" w:name="_Toc82421401"/>
      <w:bookmarkStart w:id="8434" w:name="_Toc82423100"/>
      <w:bookmarkEnd w:id="8425"/>
      <w:bookmarkEnd w:id="8426"/>
      <w:bookmarkEnd w:id="8427"/>
      <w:bookmarkEnd w:id="8428"/>
      <w:bookmarkEnd w:id="8429"/>
      <w:bookmarkEnd w:id="8430"/>
      <w:bookmarkEnd w:id="8431"/>
      <w:bookmarkEnd w:id="8432"/>
      <w:bookmarkEnd w:id="8433"/>
      <w:bookmarkEnd w:id="8434"/>
    </w:p>
    <w:tbl>
      <w:tblPr>
        <w:tblStyle w:val="a9"/>
        <w:tblpPr w:leftFromText="180" w:rightFromText="180" w:vertAnchor="text" w:horzAnchor="margin" w:tblpX="392" w:tblpY="1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tblGrid>
      <w:tr w:rsidR="00EA52C6" w:rsidRPr="003E6DC2" w:rsidDel="00DB44E8" w14:paraId="2E85D4A4" w14:textId="77777777" w:rsidTr="00871023">
        <w:trPr>
          <w:del w:id="8435" w:author="User" w:date="2021-08-08T13:58:00Z"/>
        </w:trPr>
        <w:tc>
          <w:tcPr>
            <w:tcW w:w="8755" w:type="dxa"/>
          </w:tcPr>
          <w:p w14:paraId="44D36DA2" w14:textId="30539156" w:rsidR="00D836D9" w:rsidRPr="003E6DC2" w:rsidDel="00DB44E8" w:rsidRDefault="003D586E">
            <w:pPr>
              <w:pStyle w:val="13"/>
              <w:ind w:leftChars="50" w:left="560" w:hangingChars="150" w:hanging="420"/>
              <w:rPr>
                <w:del w:id="8436" w:author="User" w:date="2021-08-08T13:58:00Z"/>
                <w:rFonts w:hint="eastAsia"/>
              </w:rPr>
              <w:pPrChange w:id="8437" w:author="User" w:date="2021-09-14T13:59:00Z">
                <w:pPr>
                  <w:keepNext/>
                  <w:framePr w:hSpace="180" w:wrap="around" w:vAnchor="text" w:hAnchor="margin" w:x="392" w:y="107"/>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280" w:hanging="280"/>
                </w:pPr>
              </w:pPrChange>
            </w:pPr>
            <w:del w:id="8438" w:author="User" w:date="2021-08-08T13:57:00Z">
              <w:r w:rsidRPr="003E6DC2" w:rsidDel="00DB44E8">
                <w:rPr>
                  <w:noProof/>
                </w:rPr>
                <w:drawing>
                  <wp:inline distT="0" distB="0" distL="0" distR="0" wp14:anchorId="78ADA8A9" wp14:editId="0E733A71">
                    <wp:extent cx="3101340" cy="3397250"/>
                    <wp:effectExtent l="0" t="0" r="3810" b="0"/>
                    <wp:docPr id="281" name="圖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巡查車機螢幕畫面-岡山路巡.png"/>
                            <pic:cNvPicPr/>
                          </pic:nvPicPr>
                          <pic:blipFill>
                            <a:blip r:embed="rId82">
                              <a:extLst>
                                <a:ext uri="{28A0092B-C50C-407E-A947-70E740481C1C}">
                                  <a14:useLocalDpi xmlns:a14="http://schemas.microsoft.com/office/drawing/2010/main" val="0"/>
                                </a:ext>
                              </a:extLst>
                            </a:blip>
                            <a:stretch>
                              <a:fillRect/>
                            </a:stretch>
                          </pic:blipFill>
                          <pic:spPr>
                            <a:xfrm>
                              <a:off x="0" y="0"/>
                              <a:ext cx="3102680" cy="3398718"/>
                            </a:xfrm>
                            <a:prstGeom prst="rect">
                              <a:avLst/>
                            </a:prstGeom>
                          </pic:spPr>
                        </pic:pic>
                      </a:graphicData>
                    </a:graphic>
                  </wp:inline>
                </w:drawing>
              </w:r>
            </w:del>
            <w:bookmarkStart w:id="8439" w:name="_Toc79323835"/>
            <w:bookmarkStart w:id="8440" w:name="_Toc82418944"/>
            <w:bookmarkStart w:id="8441" w:name="_Toc82419651"/>
            <w:bookmarkStart w:id="8442" w:name="_Toc82419811"/>
            <w:bookmarkStart w:id="8443" w:name="_Toc82419947"/>
            <w:bookmarkStart w:id="8444" w:name="_Toc82420089"/>
            <w:bookmarkStart w:id="8445" w:name="_Toc82421110"/>
            <w:bookmarkStart w:id="8446" w:name="_Toc82421269"/>
            <w:bookmarkStart w:id="8447" w:name="_Toc82421402"/>
            <w:bookmarkStart w:id="8448" w:name="_Toc82423101"/>
            <w:bookmarkEnd w:id="8439"/>
            <w:bookmarkEnd w:id="8440"/>
            <w:bookmarkEnd w:id="8441"/>
            <w:bookmarkEnd w:id="8442"/>
            <w:bookmarkEnd w:id="8443"/>
            <w:bookmarkEnd w:id="8444"/>
            <w:bookmarkEnd w:id="8445"/>
            <w:bookmarkEnd w:id="8446"/>
            <w:bookmarkEnd w:id="8447"/>
            <w:bookmarkEnd w:id="8448"/>
          </w:p>
          <w:p w14:paraId="385F36D0" w14:textId="4732CD01" w:rsidR="00392259" w:rsidRPr="003E6DC2" w:rsidDel="00DB44E8" w:rsidRDefault="00D836D9">
            <w:pPr>
              <w:pStyle w:val="13"/>
              <w:ind w:leftChars="50" w:left="560" w:hangingChars="150" w:hanging="420"/>
              <w:rPr>
                <w:del w:id="8449" w:author="User" w:date="2021-08-08T13:58:00Z"/>
                <w:rFonts w:hint="eastAsia"/>
              </w:rPr>
              <w:pPrChange w:id="8450" w:author="User" w:date="2021-09-14T13:59:00Z">
                <w:pPr>
                  <w:pStyle w:val="afb"/>
                  <w:framePr w:hSpace="180" w:wrap="around" w:vAnchor="text" w:hAnchor="margin" w:x="392" w:y="107"/>
                  <w:ind w:left="200" w:hanging="200"/>
                </w:pPr>
              </w:pPrChange>
            </w:pPr>
            <w:bookmarkStart w:id="8451" w:name="_Ref79074510"/>
            <w:del w:id="8452" w:author="User" w:date="2021-08-08T13:58:00Z">
              <w:r w:rsidRPr="003E6DC2" w:rsidDel="00DB44E8">
                <w:rPr>
                  <w:rFonts w:hint="eastAsia"/>
                </w:rPr>
                <w:delText>圖</w:delText>
              </w:r>
              <w:r w:rsidRPr="003E6DC2" w:rsidDel="00DB44E8">
                <w:rPr>
                  <w:rFonts w:hint="eastAsia"/>
                </w:rPr>
                <w:delText xml:space="preserve"> </w:delText>
              </w:r>
              <w:r w:rsidRPr="003E6DC2" w:rsidDel="00DB44E8">
                <w:rPr>
                  <w:rFonts w:hint="eastAsia"/>
                </w:rPr>
                <w:fldChar w:fldCharType="begin"/>
              </w:r>
              <w:r w:rsidRPr="003E6DC2" w:rsidDel="00DB44E8">
                <w:rPr>
                  <w:rFonts w:hint="eastAsia"/>
                </w:rPr>
                <w:delInstrText xml:space="preserve"> SEQ </w:delInstrText>
              </w:r>
              <w:r w:rsidRPr="003E6DC2" w:rsidDel="00DB44E8">
                <w:rPr>
                  <w:rFonts w:hint="eastAsia"/>
                </w:rPr>
                <w:delInstrText>圖</w:delInstrText>
              </w:r>
              <w:r w:rsidRPr="003E6DC2" w:rsidDel="00DB44E8">
                <w:rPr>
                  <w:rFonts w:hint="eastAsia"/>
                </w:rPr>
                <w:delInstrText xml:space="preserve"> \* CHINESENUM3 </w:delInstrText>
              </w:r>
              <w:r w:rsidRPr="003E6DC2" w:rsidDel="00DB44E8">
                <w:rPr>
                  <w:rFonts w:hint="eastAsia"/>
                </w:rPr>
                <w:fldChar w:fldCharType="separate"/>
              </w:r>
              <w:r w:rsidR="001620CD" w:rsidRPr="003E6DC2" w:rsidDel="00DB44E8">
                <w:rPr>
                  <w:rFonts w:hint="eastAsia"/>
                  <w:noProof/>
                </w:rPr>
                <w:delText>十七</w:delText>
              </w:r>
              <w:r w:rsidRPr="003E6DC2" w:rsidDel="00DB44E8">
                <w:rPr>
                  <w:rFonts w:hint="eastAsia"/>
                </w:rPr>
                <w:fldChar w:fldCharType="end"/>
              </w:r>
              <w:bookmarkEnd w:id="8451"/>
              <w:r w:rsidRPr="003E6DC2" w:rsidDel="00DB44E8">
                <w:rPr>
                  <w:rFonts w:hint="eastAsia"/>
                </w:rPr>
                <w:delText>：車機螢幕顯示實際截圖</w:delText>
              </w:r>
              <w:r w:rsidR="003D586E" w:rsidRPr="003E6DC2" w:rsidDel="00DB44E8">
                <w:rPr>
                  <w:noProof/>
                </w:rPr>
                <w:delText xml:space="preserve"> </w:delText>
              </w:r>
              <w:bookmarkStart w:id="8453" w:name="_Toc79323836"/>
              <w:bookmarkStart w:id="8454" w:name="_Toc82418945"/>
              <w:bookmarkStart w:id="8455" w:name="_Toc82419652"/>
              <w:bookmarkStart w:id="8456" w:name="_Toc82419812"/>
              <w:bookmarkStart w:id="8457" w:name="_Toc82419948"/>
              <w:bookmarkStart w:id="8458" w:name="_Toc82420090"/>
              <w:bookmarkStart w:id="8459" w:name="_Toc82421111"/>
              <w:bookmarkStart w:id="8460" w:name="_Toc82421270"/>
              <w:bookmarkStart w:id="8461" w:name="_Toc82421403"/>
              <w:bookmarkStart w:id="8462" w:name="_Toc82423102"/>
              <w:bookmarkEnd w:id="8453"/>
              <w:bookmarkEnd w:id="8454"/>
              <w:bookmarkEnd w:id="8455"/>
              <w:bookmarkEnd w:id="8456"/>
              <w:bookmarkEnd w:id="8457"/>
              <w:bookmarkEnd w:id="8458"/>
              <w:bookmarkEnd w:id="8459"/>
              <w:bookmarkEnd w:id="8460"/>
              <w:bookmarkEnd w:id="8461"/>
              <w:bookmarkEnd w:id="8462"/>
            </w:del>
          </w:p>
        </w:tc>
        <w:bookmarkStart w:id="8463" w:name="_Toc79323837"/>
        <w:bookmarkStart w:id="8464" w:name="_Toc82418946"/>
        <w:bookmarkStart w:id="8465" w:name="_Toc82419653"/>
        <w:bookmarkStart w:id="8466" w:name="_Toc82419813"/>
        <w:bookmarkStart w:id="8467" w:name="_Toc82419949"/>
        <w:bookmarkStart w:id="8468" w:name="_Toc82420091"/>
        <w:bookmarkStart w:id="8469" w:name="_Toc82421112"/>
        <w:bookmarkStart w:id="8470" w:name="_Toc82421271"/>
        <w:bookmarkStart w:id="8471" w:name="_Toc82421404"/>
        <w:bookmarkStart w:id="8472" w:name="_Toc82423103"/>
        <w:bookmarkEnd w:id="8463"/>
        <w:bookmarkEnd w:id="8464"/>
        <w:bookmarkEnd w:id="8465"/>
        <w:bookmarkEnd w:id="8466"/>
        <w:bookmarkEnd w:id="8467"/>
        <w:bookmarkEnd w:id="8468"/>
        <w:bookmarkEnd w:id="8469"/>
        <w:bookmarkEnd w:id="8470"/>
        <w:bookmarkEnd w:id="8471"/>
        <w:bookmarkEnd w:id="8472"/>
      </w:tr>
    </w:tbl>
    <w:p w14:paraId="2D040DEF" w14:textId="1ECAFE8E" w:rsidR="004A7584" w:rsidRPr="003E6DC2" w:rsidDel="00FE3E26" w:rsidRDefault="004A7584">
      <w:pPr>
        <w:pStyle w:val="13"/>
        <w:ind w:leftChars="50" w:left="560" w:hangingChars="150" w:hanging="420"/>
        <w:rPr>
          <w:del w:id="8473" w:author="User" w:date="2021-09-13T15:30:00Z"/>
        </w:rPr>
        <w:pPrChange w:id="8474" w:author="User" w:date="2021-09-14T13:59:00Z">
          <w:pPr>
            <w:pStyle w:val="3"/>
            <w:spacing w:before="240" w:after="120"/>
            <w:ind w:left="280" w:right="280" w:hanging="280"/>
          </w:pPr>
        </w:pPrChange>
      </w:pPr>
      <w:bookmarkStart w:id="8475" w:name="_Toc74568414"/>
      <w:bookmarkStart w:id="8476" w:name="_Toc74568495"/>
      <w:bookmarkStart w:id="8477" w:name="_Toc74568612"/>
      <w:bookmarkStart w:id="8478" w:name="_Toc74568983"/>
      <w:bookmarkStart w:id="8479" w:name="_Toc74572038"/>
      <w:bookmarkStart w:id="8480" w:name="_Toc78119773"/>
      <w:bookmarkStart w:id="8481" w:name="_Toc78119819"/>
      <w:bookmarkStart w:id="8482" w:name="_Toc78268812"/>
      <w:bookmarkStart w:id="8483" w:name="_Toc78268868"/>
      <w:bookmarkStart w:id="8484" w:name="_Toc78268928"/>
      <w:bookmarkStart w:id="8485" w:name="_Toc78292926"/>
      <w:bookmarkStart w:id="8486" w:name="_Toc78292984"/>
      <w:bookmarkStart w:id="8487" w:name="_Toc78380149"/>
      <w:bookmarkStart w:id="8488" w:name="_Toc78380241"/>
      <w:bookmarkStart w:id="8489" w:name="_Toc78380502"/>
      <w:bookmarkStart w:id="8490" w:name="_Toc78380589"/>
      <w:bookmarkStart w:id="8491" w:name="_Toc78380656"/>
      <w:bookmarkStart w:id="8492" w:name="_Toc78380723"/>
      <w:bookmarkStart w:id="8493" w:name="_Toc78380790"/>
      <w:bookmarkStart w:id="8494" w:name="_Toc78380873"/>
      <w:bookmarkStart w:id="8495" w:name="_Toc78380938"/>
      <w:bookmarkStart w:id="8496" w:name="_Toc78381212"/>
      <w:bookmarkStart w:id="8497" w:name="_Toc78381317"/>
      <w:bookmarkStart w:id="8498" w:name="_Toc78387604"/>
      <w:bookmarkStart w:id="8499" w:name="_Toc78388521"/>
      <w:bookmarkStart w:id="8500" w:name="_Toc78388615"/>
      <w:bookmarkStart w:id="8501" w:name="_Toc78389272"/>
      <w:bookmarkStart w:id="8502" w:name="_Toc78389332"/>
      <w:bookmarkStart w:id="8503" w:name="_Toc78389412"/>
      <w:bookmarkStart w:id="8504" w:name="_Toc78389471"/>
      <w:bookmarkStart w:id="8505" w:name="_Toc78550181"/>
      <w:bookmarkStart w:id="8506" w:name="_Toc78550248"/>
      <w:bookmarkStart w:id="8507" w:name="_Toc78967730"/>
      <w:bookmarkStart w:id="8508" w:name="_Toc78967788"/>
      <w:bookmarkStart w:id="8509" w:name="_Toc78967846"/>
      <w:bookmarkStart w:id="8510" w:name="_Toc78974296"/>
      <w:bookmarkStart w:id="8511" w:name="_Toc78974783"/>
      <w:bookmarkStart w:id="8512" w:name="_Toc78974923"/>
      <w:bookmarkStart w:id="8513" w:name="_Toc78974952"/>
      <w:bookmarkStart w:id="8514" w:name="_Toc78975008"/>
      <w:bookmarkStart w:id="8515" w:name="_Toc78975531"/>
      <w:bookmarkStart w:id="8516" w:name="_Toc78975559"/>
      <w:bookmarkStart w:id="8517" w:name="_Toc78975618"/>
      <w:bookmarkStart w:id="8518" w:name="_Toc78975905"/>
      <w:bookmarkStart w:id="8519" w:name="_Toc78975960"/>
      <w:bookmarkStart w:id="8520" w:name="_Toc78976018"/>
      <w:bookmarkStart w:id="8521" w:name="_Toc78976828"/>
      <w:bookmarkStart w:id="8522" w:name="_Toc78981108"/>
      <w:bookmarkStart w:id="8523" w:name="_Toc78982313"/>
      <w:bookmarkStart w:id="8524" w:name="_Toc78982339"/>
      <w:bookmarkStart w:id="8525" w:name="_Toc78982372"/>
      <w:bookmarkStart w:id="8526" w:name="_Toc78984625"/>
      <w:bookmarkStart w:id="8527" w:name="_Toc78984732"/>
      <w:bookmarkStart w:id="8528" w:name="_Toc78984854"/>
      <w:bookmarkStart w:id="8529" w:name="_Toc78984986"/>
      <w:bookmarkStart w:id="8530" w:name="_Toc78985060"/>
      <w:bookmarkStart w:id="8531" w:name="_Toc78985580"/>
      <w:bookmarkStart w:id="8532" w:name="_Toc78985683"/>
      <w:bookmarkStart w:id="8533" w:name="_Toc78985778"/>
      <w:bookmarkStart w:id="8534" w:name="_Toc78985847"/>
      <w:bookmarkStart w:id="8535" w:name="_Toc78985874"/>
      <w:bookmarkStart w:id="8536" w:name="_Toc78986310"/>
      <w:bookmarkStart w:id="8537" w:name="_Toc78986383"/>
      <w:bookmarkStart w:id="8538" w:name="_Toc78986530"/>
      <w:bookmarkStart w:id="8539" w:name="_Toc78986555"/>
      <w:bookmarkStart w:id="8540" w:name="_Toc78986649"/>
      <w:bookmarkStart w:id="8541" w:name="_Toc78986673"/>
      <w:bookmarkStart w:id="8542" w:name="_Toc78986742"/>
      <w:bookmarkStart w:id="8543" w:name="_Toc78986829"/>
      <w:bookmarkStart w:id="8544" w:name="_Toc78986905"/>
      <w:bookmarkStart w:id="8545" w:name="_Toc78986992"/>
      <w:bookmarkStart w:id="8546" w:name="_Toc78987055"/>
      <w:bookmarkStart w:id="8547" w:name="_Toc78987160"/>
      <w:bookmarkStart w:id="8548" w:name="_Toc78987223"/>
      <w:bookmarkStart w:id="8549" w:name="_Toc78987286"/>
      <w:bookmarkStart w:id="8550" w:name="_Toc78987348"/>
      <w:bookmarkStart w:id="8551" w:name="_Toc78987824"/>
      <w:bookmarkStart w:id="8552" w:name="_Toc79055607"/>
      <w:bookmarkStart w:id="8553" w:name="_Toc79056247"/>
      <w:bookmarkStart w:id="8554" w:name="_Toc79140569"/>
      <w:bookmarkStart w:id="8555" w:name="_Toc79140719"/>
      <w:bookmarkStart w:id="8556" w:name="_Toc79141676"/>
      <w:bookmarkStart w:id="8557" w:name="_Toc79143493"/>
      <w:bookmarkStart w:id="8558" w:name="_Toc79143557"/>
      <w:bookmarkStart w:id="8559" w:name="_Toc79143653"/>
      <w:bookmarkStart w:id="8560" w:name="_Toc79143908"/>
      <w:bookmarkStart w:id="8561" w:name="_Toc79147558"/>
      <w:bookmarkStart w:id="8562" w:name="_Toc79156442"/>
      <w:bookmarkStart w:id="8563" w:name="_Toc79160066"/>
      <w:bookmarkStart w:id="8564" w:name="_Toc79160131"/>
      <w:bookmarkStart w:id="8565" w:name="_Toc79160197"/>
      <w:bookmarkStart w:id="8566" w:name="_Toc79225183"/>
      <w:bookmarkStart w:id="8567" w:name="_Toc79225738"/>
      <w:bookmarkStart w:id="8568" w:name="_Toc79318163"/>
      <w:bookmarkStart w:id="8569" w:name="_Toc79318228"/>
      <w:bookmarkStart w:id="8570" w:name="_Toc79318305"/>
      <w:bookmarkStart w:id="8571" w:name="_Toc79318410"/>
      <w:bookmarkStart w:id="8572" w:name="_Toc79318550"/>
      <w:bookmarkStart w:id="8573" w:name="_Toc79318616"/>
      <w:bookmarkStart w:id="8574" w:name="_Toc79318682"/>
      <w:bookmarkStart w:id="8575" w:name="_Toc79318748"/>
      <w:bookmarkStart w:id="8576" w:name="_Toc79318815"/>
      <w:bookmarkStart w:id="8577" w:name="_Toc79318882"/>
      <w:bookmarkStart w:id="8578" w:name="_Toc79318967"/>
      <w:bookmarkStart w:id="8579" w:name="_Toc79319151"/>
      <w:bookmarkStart w:id="8580" w:name="_Toc79319396"/>
      <w:bookmarkStart w:id="8581" w:name="_Toc79323838"/>
      <w:bookmarkStart w:id="8582" w:name="_Toc82418947"/>
      <w:bookmarkStart w:id="8583" w:name="_Toc82419654"/>
      <w:bookmarkStart w:id="8584" w:name="_Toc82419814"/>
      <w:bookmarkStart w:id="8585" w:name="_Toc82419950"/>
      <w:bookmarkStart w:id="8586" w:name="_Toc82420092"/>
      <w:bookmarkStart w:id="8587" w:name="_Toc82421113"/>
      <w:bookmarkStart w:id="8588" w:name="_Toc82421272"/>
      <w:bookmarkStart w:id="8589" w:name="_Toc82421405"/>
      <w:bookmarkStart w:id="8590" w:name="_Toc82423104"/>
      <w:bookmarkEnd w:id="8475"/>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p>
    <w:p w14:paraId="624A9AF7" w14:textId="292C2473" w:rsidR="006D1AA3" w:rsidRPr="003E6DC2" w:rsidDel="00FE3E26" w:rsidRDefault="00427F85">
      <w:pPr>
        <w:pStyle w:val="13"/>
        <w:ind w:leftChars="50" w:left="560" w:hangingChars="150" w:hanging="420"/>
        <w:rPr>
          <w:del w:id="8591" w:author="User" w:date="2021-09-13T15:27:00Z"/>
        </w:rPr>
        <w:pPrChange w:id="8592" w:author="User" w:date="2021-09-14T13:59:00Z">
          <w:pPr>
            <w:pStyle w:val="3"/>
            <w:spacing w:before="240" w:after="120"/>
            <w:ind w:left="280" w:right="280" w:hanging="280"/>
          </w:pPr>
        </w:pPrChange>
      </w:pPr>
      <w:del w:id="8593" w:author="User" w:date="2021-09-13T14:52:00Z">
        <w:r w:rsidRPr="003E6DC2" w:rsidDel="00D13D8F">
          <w:delText>建置報表產出系</w:delText>
        </w:r>
      </w:del>
      <w:del w:id="8594" w:author="User" w:date="2021-09-13T15:27:00Z">
        <w:r w:rsidRPr="003E6DC2" w:rsidDel="00FE3E26">
          <w:delText>統</w:delText>
        </w:r>
      </w:del>
    </w:p>
    <w:p w14:paraId="665F2CA7" w14:textId="489B88BC" w:rsidR="00086485" w:rsidRPr="003E6DC2" w:rsidDel="00FE3E26" w:rsidRDefault="006D1AA3">
      <w:pPr>
        <w:pStyle w:val="13"/>
        <w:ind w:leftChars="50" w:left="560" w:hangingChars="150" w:hanging="420"/>
        <w:rPr>
          <w:del w:id="8595" w:author="User" w:date="2021-09-13T15:27:00Z"/>
          <w:moveFrom w:id="8596" w:author="User" w:date="2021-09-13T14:53:00Z"/>
          <w:rFonts w:hint="eastAsia"/>
        </w:rPr>
        <w:pPrChange w:id="8597" w:author="User" w:date="2021-09-14T13:59:00Z">
          <w:pPr>
            <w:pStyle w:val="13"/>
          </w:pPr>
        </w:pPrChange>
      </w:pPr>
      <w:moveFromRangeStart w:id="8598" w:author="User" w:date="2021-09-13T14:53:00Z" w:name="move82437199"/>
      <w:moveFrom w:id="8599" w:author="User" w:date="2021-09-13T14:53:00Z">
        <w:del w:id="8600" w:author="User" w:date="2021-09-13T15:27:00Z">
          <w:r w:rsidRPr="003E6DC2" w:rsidDel="00FE3E26">
            <w:rPr>
              <w:rFonts w:hint="eastAsia"/>
            </w:rPr>
            <w:delText>本系統接收</w:delText>
          </w:r>
          <w:r w:rsidRPr="003E6DC2" w:rsidDel="00FE3E26">
            <w:rPr>
              <w:rFonts w:hint="cs"/>
            </w:rPr>
            <w:delText>車</w:delText>
          </w:r>
          <w:r w:rsidRPr="003E6DC2" w:rsidDel="00FE3E26">
            <w:rPr>
              <w:rFonts w:hint="eastAsia"/>
            </w:rPr>
            <w:delText>機系統</w:delText>
          </w:r>
          <w:r w:rsidR="0074418D" w:rsidRPr="003E6DC2" w:rsidDel="00FE3E26">
            <w:rPr>
              <w:rFonts w:hint="eastAsia"/>
            </w:rPr>
            <w:delText>初階辨識確認</w:delText>
          </w:r>
          <w:r w:rsidRPr="003E6DC2" w:rsidDel="00FE3E26">
            <w:rPr>
              <w:rFonts w:hint="eastAsia"/>
            </w:rPr>
            <w:delText>後上傳的所有資</w:delText>
          </w:r>
          <w:r w:rsidRPr="003E6DC2" w:rsidDel="00FE3E26">
            <w:rPr>
              <w:rFonts w:hint="cs"/>
            </w:rPr>
            <w:delText>料</w:delText>
          </w:r>
          <w:r w:rsidRPr="003E6DC2" w:rsidDel="00FE3E26">
            <w:rPr>
              <w:rFonts w:hint="eastAsia"/>
            </w:rPr>
            <w:delText>，</w:delText>
          </w:r>
          <w:r w:rsidR="006D5229" w:rsidRPr="003E6DC2" w:rsidDel="00FE3E26">
            <w:rPr>
              <w:rFonts w:hint="eastAsia"/>
            </w:rPr>
            <w:delText>接收後</w:delText>
          </w:r>
          <w:r w:rsidRPr="003E6DC2" w:rsidDel="00FE3E26">
            <w:rPr>
              <w:rFonts w:hint="cs"/>
            </w:rPr>
            <w:delText>立</w:delText>
          </w:r>
          <w:r w:rsidRPr="003E6DC2" w:rsidDel="00FE3E26">
            <w:rPr>
              <w:rFonts w:hint="eastAsia"/>
            </w:rPr>
            <w:delText>即自動</w:delText>
          </w:r>
          <w:r w:rsidR="0061040A" w:rsidRPr="003E6DC2" w:rsidDel="00FE3E26">
            <w:rPr>
              <w:rFonts w:hint="eastAsia"/>
            </w:rPr>
            <w:delText>在後台執行</w:delText>
          </w:r>
          <w:r w:rsidR="0074418D" w:rsidRPr="003E6DC2" w:rsidDel="00FE3E26">
            <w:rPr>
              <w:rFonts w:hint="eastAsia"/>
            </w:rPr>
            <w:delText>二次</w:delText>
          </w:r>
          <w:r w:rsidRPr="003E6DC2" w:rsidDel="00FE3E26">
            <w:rPr>
              <w:rFonts w:hint="eastAsia"/>
            </w:rPr>
            <w:delText>辨</w:delText>
          </w:r>
          <w:r w:rsidRPr="003E6DC2" w:rsidDel="00FE3E26">
            <w:rPr>
              <w:rFonts w:hint="cs"/>
            </w:rPr>
            <w:delText>識</w:delText>
          </w:r>
          <w:r w:rsidRPr="003E6DC2" w:rsidDel="00FE3E26">
            <w:rPr>
              <w:rFonts w:hint="eastAsia"/>
            </w:rPr>
            <w:delText>道</w:delText>
          </w:r>
          <w:r w:rsidRPr="003E6DC2" w:rsidDel="00FE3E26">
            <w:rPr>
              <w:rFonts w:hint="cs"/>
            </w:rPr>
            <w:delText>路路</w:delText>
          </w:r>
          <w:r w:rsidRPr="003E6DC2" w:rsidDel="00FE3E26">
            <w:rPr>
              <w:rFonts w:hint="eastAsia"/>
            </w:rPr>
            <w:delText>面缺失種</w:delText>
          </w:r>
          <w:r w:rsidRPr="003E6DC2" w:rsidDel="00FE3E26">
            <w:rPr>
              <w:rFonts w:hint="cs"/>
            </w:rPr>
            <w:delText>類</w:delText>
          </w:r>
          <w:r w:rsidRPr="003E6DC2" w:rsidDel="00FE3E26">
            <w:rPr>
              <w:rFonts w:hint="eastAsia"/>
            </w:rPr>
            <w:delText>，並依</w:delText>
          </w:r>
          <w:r w:rsidRPr="003E6DC2" w:rsidDel="00FE3E26">
            <w:rPr>
              <w:rFonts w:hint="cs"/>
            </w:rPr>
            <w:delText>不</w:delText>
          </w:r>
          <w:r w:rsidRPr="003E6DC2" w:rsidDel="00FE3E26">
            <w:rPr>
              <w:rFonts w:hint="eastAsia"/>
            </w:rPr>
            <w:delText>同缺陷預判面積或長</w:delText>
          </w:r>
          <w:r w:rsidRPr="003E6DC2" w:rsidDel="00FE3E26">
            <w:rPr>
              <w:rFonts w:hint="cs"/>
            </w:rPr>
            <w:delText>度</w:delText>
          </w:r>
          <w:r w:rsidRPr="003E6DC2" w:rsidDel="00FE3E26">
            <w:rPr>
              <w:rFonts w:hint="eastAsia"/>
            </w:rPr>
            <w:delText>，</w:delText>
          </w:r>
          <w:r w:rsidR="0061040A" w:rsidRPr="003E6DC2" w:rsidDel="00FE3E26">
            <w:rPr>
              <w:rFonts w:hint="eastAsia"/>
            </w:rPr>
            <w:delText>分類後寫入資料庫。</w:delText>
          </w:r>
          <w:r w:rsidR="0074418D" w:rsidRPr="003E6DC2" w:rsidDel="00FE3E26">
            <w:rPr>
              <w:rFonts w:hint="eastAsia"/>
            </w:rPr>
            <w:delText>再依系統排定時間，經</w:delText>
          </w:r>
          <w:r w:rsidR="0074418D" w:rsidRPr="00AE0C01" w:rsidDel="00FE3E26">
            <w:rPr>
              <w:rFonts w:hint="eastAsia"/>
            </w:rPr>
            <w:delText>由自動化</w:delText>
          </w:r>
          <w:r w:rsidR="006249A9" w:rsidRPr="00AE0C01" w:rsidDel="00FE3E26">
            <w:rPr>
              <w:rFonts w:hint="eastAsia"/>
            </w:rPr>
            <w:delText>程式</w:delText>
          </w:r>
          <w:r w:rsidR="0074418D" w:rsidRPr="002F18F5" w:rsidDel="00FE3E26">
            <w:rPr>
              <w:rFonts w:hint="eastAsia"/>
            </w:rPr>
            <w:delText>與</w:delText>
          </w:r>
          <w:r w:rsidR="00092872" w:rsidRPr="002F18F5" w:rsidDel="00FE3E26">
            <w:rPr>
              <w:rFonts w:hint="eastAsia"/>
            </w:rPr>
            <w:delText>內政部資訊中心</w:delText>
          </w:r>
          <w:r w:rsidR="0074418D" w:rsidRPr="00112490" w:rsidDel="00FE3E26">
            <w:rPr>
              <w:rFonts w:hint="eastAsia"/>
            </w:rPr>
            <w:delText>TGOS API</w:delText>
          </w:r>
          <w:r w:rsidR="0074418D" w:rsidRPr="00112490" w:rsidDel="00FE3E26">
            <w:rPr>
              <w:rFonts w:hint="eastAsia"/>
            </w:rPr>
            <w:delText>連結</w:delText>
          </w:r>
          <w:r w:rsidR="0074418D" w:rsidRPr="003E6DC2" w:rsidDel="00FE3E26">
            <w:rPr>
              <w:rFonts w:hint="eastAsia"/>
            </w:rPr>
            <w:delText>，</w:delText>
          </w:r>
          <w:r w:rsidRPr="003E6DC2" w:rsidDel="00FE3E26">
            <w:rPr>
              <w:rFonts w:hint="eastAsia"/>
            </w:rPr>
            <w:delText>取得缺陷所在詳細地址，自動</w:delText>
          </w:r>
          <w:r w:rsidR="0074418D" w:rsidRPr="003E6DC2" w:rsidDel="00FE3E26">
            <w:rPr>
              <w:rFonts w:hint="eastAsia"/>
            </w:rPr>
            <w:delText>更新資料庫內容。</w:delText>
          </w:r>
        </w:del>
      </w:moveFrom>
    </w:p>
    <w:p w14:paraId="2D0458A4" w14:textId="16D0B546" w:rsidR="00417E79" w:rsidRPr="003E6DC2" w:rsidDel="00FE3E26" w:rsidRDefault="0074418D">
      <w:pPr>
        <w:pStyle w:val="13"/>
        <w:ind w:leftChars="50" w:left="560" w:hangingChars="150" w:hanging="420"/>
        <w:rPr>
          <w:del w:id="8601" w:author="User" w:date="2021-09-13T15:27:00Z"/>
          <w:rFonts w:hint="eastAsia"/>
        </w:rPr>
        <w:pPrChange w:id="8602" w:author="User" w:date="2021-09-14T13:59:00Z">
          <w:pPr>
            <w:pStyle w:val="13"/>
          </w:pPr>
        </w:pPrChange>
      </w:pPr>
      <w:moveFrom w:id="8603" w:author="User" w:date="2021-09-13T14:53:00Z">
        <w:del w:id="8604" w:author="User" w:date="2021-09-13T15:27:00Z">
          <w:r w:rsidRPr="003E6DC2" w:rsidDel="00FE3E26">
            <w:rPr>
              <w:rFonts w:hint="eastAsia"/>
            </w:rPr>
            <w:delText>所有</w:delText>
          </w:r>
          <w:r w:rsidR="006D5229" w:rsidRPr="003E6DC2" w:rsidDel="00FE3E26">
            <w:rPr>
              <w:rFonts w:hint="eastAsia"/>
            </w:rPr>
            <w:delText>當天</w:delText>
          </w:r>
          <w:r w:rsidRPr="003E6DC2" w:rsidDel="00FE3E26">
            <w:rPr>
              <w:rFonts w:hint="eastAsia"/>
            </w:rPr>
            <w:delText>巡查的缺陷位置，均可以在巡查</w:delText>
          </w:r>
          <w:r w:rsidR="006D5229" w:rsidRPr="003E6DC2" w:rsidDel="00FE3E26">
            <w:rPr>
              <w:rFonts w:hint="eastAsia"/>
            </w:rPr>
            <w:delText>結束</w:delText>
          </w:r>
          <w:r w:rsidRPr="003E6DC2" w:rsidDel="00FE3E26">
            <w:rPr>
              <w:rFonts w:hint="eastAsia"/>
            </w:rPr>
            <w:delText>後一小時內完成所有資料更新工作，並且在當天</w:delText>
          </w:r>
          <w:r w:rsidRPr="003E6DC2" w:rsidDel="00FE3E26">
            <w:delText>18:00</w:delText>
          </w:r>
          <w:r w:rsidRPr="003E6DC2" w:rsidDel="00FE3E26">
            <w:delText>後，</w:delText>
          </w:r>
          <w:r w:rsidRPr="003E6DC2" w:rsidDel="00FE3E26">
            <w:rPr>
              <w:rFonts w:hint="eastAsia"/>
            </w:rPr>
            <w:delText>即可以依</w:delText>
          </w:r>
          <w:r w:rsidRPr="003E6DC2" w:rsidDel="00FE3E26">
            <w:rPr>
              <w:rFonts w:hint="cs"/>
            </w:rPr>
            <w:delText>不</w:delText>
          </w:r>
          <w:r w:rsidRPr="003E6DC2" w:rsidDel="00FE3E26">
            <w:rPr>
              <w:rFonts w:hint="eastAsia"/>
            </w:rPr>
            <w:delText>同日期</w:delText>
          </w:r>
          <w:r w:rsidR="00273C8A" w:rsidRPr="003E6DC2" w:rsidDel="00FE3E26">
            <w:rPr>
              <w:rFonts w:hint="eastAsia"/>
            </w:rPr>
            <w:delText>(</w:delText>
          </w:r>
          <w:r w:rsidR="00273C8A" w:rsidRPr="003E6DC2" w:rsidDel="00FE3E26">
            <w:rPr>
              <w:rFonts w:hint="eastAsia"/>
            </w:rPr>
            <w:delText>包括當天</w:delText>
          </w:r>
          <w:r w:rsidR="00273C8A" w:rsidRPr="003E6DC2" w:rsidDel="00FE3E26">
            <w:rPr>
              <w:rFonts w:hint="eastAsia"/>
            </w:rPr>
            <w:delText>)</w:delText>
          </w:r>
          <w:r w:rsidRPr="003E6DC2" w:rsidDel="00FE3E26">
            <w:rPr>
              <w:rFonts w:hint="eastAsia"/>
            </w:rPr>
            <w:delText>、</w:delText>
          </w:r>
          <w:r w:rsidRPr="003E6DC2" w:rsidDel="00FE3E26">
            <w:rPr>
              <w:rFonts w:hint="cs"/>
            </w:rPr>
            <w:delText>行</w:delText>
          </w:r>
          <w:r w:rsidRPr="003E6DC2" w:rsidDel="00FE3E26">
            <w:rPr>
              <w:rFonts w:hint="eastAsia"/>
            </w:rPr>
            <w:delText>政區、道</w:delText>
          </w:r>
          <w:r w:rsidRPr="003E6DC2" w:rsidDel="00FE3E26">
            <w:rPr>
              <w:rFonts w:hint="cs"/>
            </w:rPr>
            <w:delText>路</w:delText>
          </w:r>
          <w:r w:rsidR="00273C8A" w:rsidRPr="003E6DC2" w:rsidDel="00FE3E26">
            <w:rPr>
              <w:rFonts w:hint="eastAsia"/>
            </w:rPr>
            <w:delText>缺陷</w:delText>
          </w:r>
          <w:r w:rsidRPr="003E6DC2" w:rsidDel="00FE3E26">
            <w:rPr>
              <w:rFonts w:hint="eastAsia"/>
            </w:rPr>
            <w:delText>等條件產出報表，報表內容涵蓋巡查日期、行政區、路段</w:delText>
          </w:r>
          <w:r w:rsidRPr="003E6DC2" w:rsidDel="00FE3E26">
            <w:delText>(</w:delText>
          </w:r>
          <w:r w:rsidRPr="003E6DC2" w:rsidDel="00FE3E26">
            <w:rPr>
              <w:rFonts w:hint="eastAsia"/>
            </w:rPr>
            <w:delText>名</w:delText>
          </w:r>
          <w:r w:rsidRPr="003E6DC2" w:rsidDel="00FE3E26">
            <w:delText>)</w:delText>
          </w:r>
          <w:r w:rsidRPr="003E6DC2" w:rsidDel="00FE3E26">
            <w:rPr>
              <w:rFonts w:hint="eastAsia"/>
            </w:rPr>
            <w:delText>、分別不同缺陷樣態數量、與總計</w:delText>
          </w:r>
          <w:r w:rsidR="006D5229" w:rsidRPr="003E6DC2" w:rsidDel="00FE3E26">
            <w:rPr>
              <w:rFonts w:hint="eastAsia"/>
            </w:rPr>
            <w:delText>數目</w:delText>
          </w:r>
          <w:r w:rsidRPr="003E6DC2" w:rsidDel="00FE3E26">
            <w:rPr>
              <w:rFonts w:hint="eastAsia"/>
            </w:rPr>
            <w:delText>，</w:delText>
          </w:r>
          <w:r w:rsidR="00086485" w:rsidRPr="003E6DC2" w:rsidDel="00FE3E26">
            <w:rPr>
              <w:rFonts w:hint="eastAsia"/>
            </w:rPr>
            <w:delText>提供</w:delText>
          </w:r>
          <w:r w:rsidR="00092872" w:rsidRPr="003E6DC2" w:rsidDel="00FE3E26">
            <w:rPr>
              <w:rFonts w:hint="eastAsia"/>
            </w:rPr>
            <w:delText>報表資料供養護單位</w:delText>
          </w:r>
          <w:r w:rsidR="00086485" w:rsidRPr="003E6DC2" w:rsidDel="00FE3E26">
            <w:rPr>
              <w:rFonts w:hint="eastAsia"/>
            </w:rPr>
            <w:delText>派工養護</w:delText>
          </w:r>
          <w:r w:rsidR="00092872" w:rsidRPr="003E6DC2" w:rsidDel="00FE3E26">
            <w:rPr>
              <w:rFonts w:hint="eastAsia"/>
            </w:rPr>
            <w:delText>參考</w:delText>
          </w:r>
          <w:r w:rsidR="00086485" w:rsidRPr="003E6DC2" w:rsidDel="00FE3E26">
            <w:rPr>
              <w:rFonts w:hint="eastAsia"/>
            </w:rPr>
            <w:delText>。</w:delText>
          </w:r>
          <w:r w:rsidR="006D5229" w:rsidRPr="003E6DC2" w:rsidDel="00FE3E26">
            <w:rPr>
              <w:rFonts w:hint="eastAsia"/>
            </w:rPr>
            <w:delText>同時</w:delText>
          </w:r>
          <w:r w:rsidRPr="003E6DC2" w:rsidDel="00FE3E26">
            <w:rPr>
              <w:rFonts w:hint="eastAsia"/>
            </w:rPr>
            <w:delText>可由</w:delText>
          </w:r>
          <w:r w:rsidR="00C57559" w:rsidRPr="003E6DC2" w:rsidDel="00FE3E26">
            <w:rPr>
              <w:rFonts w:hint="eastAsia"/>
            </w:rPr>
            <w:delText>報表</w:delText>
          </w:r>
          <w:r w:rsidR="00092872" w:rsidRPr="003E6DC2" w:rsidDel="00FE3E26">
            <w:rPr>
              <w:rFonts w:hint="eastAsia"/>
            </w:rPr>
            <w:delText>系統</w:delText>
          </w:r>
          <w:r w:rsidR="00C57559" w:rsidRPr="003E6DC2" w:rsidDel="00FE3E26">
            <w:rPr>
              <w:rFonts w:hint="eastAsia"/>
            </w:rPr>
            <w:delText>提供匯出資料功能，匯出如</w:delText>
          </w:r>
          <w:r w:rsidR="00C57559" w:rsidRPr="003E6DC2" w:rsidDel="00FE3E26">
            <w:delText xml:space="preserve"> CSV</w:delText>
          </w:r>
          <w:r w:rsidR="00C57559" w:rsidRPr="003E6DC2" w:rsidDel="00FE3E26">
            <w:delText>、</w:delText>
          </w:r>
          <w:r w:rsidR="00C57559" w:rsidRPr="003E6DC2" w:rsidDel="00FE3E26">
            <w:delText>Excel</w:delText>
          </w:r>
          <w:r w:rsidR="00C57559" w:rsidRPr="003E6DC2" w:rsidDel="00FE3E26">
            <w:delText>、</w:delText>
          </w:r>
          <w:r w:rsidR="00C57559" w:rsidRPr="003E6DC2" w:rsidDel="00FE3E26">
            <w:delText>SQL INSERT Command</w:delText>
          </w:r>
          <w:r w:rsidR="00C57559" w:rsidRPr="003E6DC2" w:rsidDel="00FE3E26">
            <w:rPr>
              <w:rFonts w:hint="eastAsia"/>
            </w:rPr>
            <w:delText>等</w:delText>
          </w:r>
          <w:r w:rsidR="00086485" w:rsidRPr="003E6DC2" w:rsidDel="00FE3E26">
            <w:rPr>
              <w:rFonts w:hint="eastAsia"/>
            </w:rPr>
            <w:delText>不同格式</w:delText>
          </w:r>
          <w:r w:rsidR="006D1AA3" w:rsidRPr="003E6DC2" w:rsidDel="00FE3E26">
            <w:rPr>
              <w:rFonts w:hint="eastAsia"/>
            </w:rPr>
            <w:delText>資</w:delText>
          </w:r>
          <w:r w:rsidR="006D1AA3" w:rsidRPr="003E6DC2" w:rsidDel="00FE3E26">
            <w:rPr>
              <w:rFonts w:hint="cs"/>
            </w:rPr>
            <w:delText>料</w:delText>
          </w:r>
          <w:r w:rsidR="00C57559" w:rsidRPr="003E6DC2" w:rsidDel="00FE3E26">
            <w:rPr>
              <w:rFonts w:hint="eastAsia"/>
            </w:rPr>
            <w:delText>，</w:delText>
          </w:r>
          <w:r w:rsidR="00086485" w:rsidRPr="003E6DC2" w:rsidDel="00FE3E26">
            <w:rPr>
              <w:rFonts w:hint="eastAsia"/>
            </w:rPr>
            <w:delText>提</w:delText>
          </w:r>
          <w:r w:rsidR="00C57559" w:rsidRPr="003E6DC2" w:rsidDel="00FE3E26">
            <w:rPr>
              <w:rFonts w:hint="eastAsia"/>
            </w:rPr>
            <w:delText>供</w:delText>
          </w:r>
          <w:r w:rsidR="00086485" w:rsidRPr="003E6DC2" w:rsidDel="00FE3E26">
            <w:rPr>
              <w:rFonts w:hint="eastAsia"/>
            </w:rPr>
            <w:delText>給</w:delText>
          </w:r>
          <w:r w:rsidR="00C57559" w:rsidRPr="003E6DC2" w:rsidDel="00FE3E26">
            <w:rPr>
              <w:rFonts w:hint="eastAsia"/>
            </w:rPr>
            <w:delText>市府目前的養護系統匯入並作立案</w:delText>
          </w:r>
          <w:r w:rsidR="006D1AA3" w:rsidRPr="003E6DC2" w:rsidDel="00FE3E26">
            <w:rPr>
              <w:rFonts w:hint="eastAsia"/>
            </w:rPr>
            <w:delText>。</w:delText>
          </w:r>
          <w:r w:rsidR="00C57559" w:rsidRPr="003E6DC2" w:rsidDel="00FE3E26">
            <w:rPr>
              <w:rFonts w:hint="eastAsia"/>
              <w:color w:val="000000" w:themeColor="text1"/>
              <w:rPrChange w:id="8605" w:author="jackson" w:date="2021-06-14T10:50:00Z">
                <w:rPr>
                  <w:rFonts w:hint="eastAsia"/>
                  <w:b/>
                  <w:color w:val="FF0000"/>
                </w:rPr>
              </w:rPrChange>
            </w:rPr>
            <w:delText>報表系統同時可以提供包括</w:delText>
          </w:r>
          <w:r w:rsidR="00C57559" w:rsidRPr="003E6DC2" w:rsidDel="00FE3E26">
            <w:rPr>
              <w:rFonts w:hint="eastAsia"/>
              <w:color w:val="000000" w:themeColor="text1"/>
              <w:rPrChange w:id="8606" w:author="jackson" w:date="2021-06-14T10:50:00Z">
                <w:rPr>
                  <w:rFonts w:hint="eastAsia"/>
                  <w:b/>
                  <w:color w:val="FF0000"/>
                </w:rPr>
              </w:rPrChange>
            </w:rPr>
            <w:delText>CSV</w:delText>
          </w:r>
          <w:r w:rsidR="00C57559" w:rsidRPr="003E6DC2" w:rsidDel="00FE3E26">
            <w:rPr>
              <w:rFonts w:hint="eastAsia"/>
              <w:color w:val="000000" w:themeColor="text1"/>
              <w:rPrChange w:id="8607" w:author="jackson" w:date="2021-06-14T10:50:00Z">
                <w:rPr>
                  <w:rFonts w:hint="eastAsia"/>
                  <w:b/>
                  <w:color w:val="FF0000"/>
                </w:rPr>
              </w:rPrChange>
            </w:rPr>
            <w:delText>、</w:delText>
          </w:r>
          <w:r w:rsidR="00C57559" w:rsidRPr="003E6DC2" w:rsidDel="00FE3E26">
            <w:rPr>
              <w:rFonts w:hint="eastAsia"/>
              <w:color w:val="000000" w:themeColor="text1"/>
              <w:rPrChange w:id="8608" w:author="jackson" w:date="2021-06-14T10:50:00Z">
                <w:rPr>
                  <w:rFonts w:hint="eastAsia"/>
                  <w:b/>
                  <w:color w:val="FF0000"/>
                </w:rPr>
              </w:rPrChange>
            </w:rPr>
            <w:delText>Excel 2003(</w:delText>
          </w:r>
          <w:r w:rsidR="00C57559" w:rsidRPr="003E6DC2" w:rsidDel="00FE3E26">
            <w:rPr>
              <w:rFonts w:hint="eastAsia"/>
              <w:color w:val="000000" w:themeColor="text1"/>
              <w:rPrChange w:id="8609" w:author="jackson" w:date="2021-06-14T10:50:00Z">
                <w:rPr>
                  <w:rFonts w:hint="eastAsia"/>
                  <w:b/>
                  <w:color w:val="FF0000"/>
                </w:rPr>
              </w:rPrChange>
            </w:rPr>
            <w:delText>含</w:delText>
          </w:r>
          <w:r w:rsidR="00C57559" w:rsidRPr="003E6DC2" w:rsidDel="00FE3E26">
            <w:rPr>
              <w:rFonts w:hint="eastAsia"/>
              <w:color w:val="000000" w:themeColor="text1"/>
              <w:rPrChange w:id="8610" w:author="jackson" w:date="2021-06-14T10:50:00Z">
                <w:rPr>
                  <w:rFonts w:hint="eastAsia"/>
                  <w:b/>
                  <w:color w:val="FF0000"/>
                </w:rPr>
              </w:rPrChange>
            </w:rPr>
            <w:delText>)</w:delText>
          </w:r>
          <w:r w:rsidR="00C57559" w:rsidRPr="003E6DC2" w:rsidDel="00FE3E26">
            <w:rPr>
              <w:rFonts w:hint="eastAsia"/>
              <w:color w:val="000000" w:themeColor="text1"/>
              <w:rPrChange w:id="8611" w:author="jackson" w:date="2021-06-14T10:50:00Z">
                <w:rPr>
                  <w:rFonts w:hint="eastAsia"/>
                  <w:b/>
                  <w:color w:val="FF0000"/>
                </w:rPr>
              </w:rPrChange>
            </w:rPr>
            <w:delText>以下、</w:delText>
          </w:r>
          <w:r w:rsidR="00C57559" w:rsidRPr="003E6DC2" w:rsidDel="00FE3E26">
            <w:rPr>
              <w:rFonts w:hint="eastAsia"/>
              <w:color w:val="000000" w:themeColor="text1"/>
              <w:rPrChange w:id="8612" w:author="jackson" w:date="2021-06-14T10:50:00Z">
                <w:rPr>
                  <w:rFonts w:hint="eastAsia"/>
                  <w:b/>
                  <w:color w:val="FF0000"/>
                </w:rPr>
              </w:rPrChange>
            </w:rPr>
            <w:delText>Excel 2007 (</w:delText>
          </w:r>
          <w:r w:rsidR="00C57559" w:rsidRPr="003E6DC2" w:rsidDel="00FE3E26">
            <w:rPr>
              <w:rFonts w:hint="eastAsia"/>
              <w:color w:val="000000" w:themeColor="text1"/>
              <w:rPrChange w:id="8613" w:author="jackson" w:date="2021-06-14T10:50:00Z">
                <w:rPr>
                  <w:rFonts w:hint="eastAsia"/>
                  <w:b/>
                  <w:color w:val="FF0000"/>
                </w:rPr>
              </w:rPrChange>
            </w:rPr>
            <w:delText>含</w:delText>
          </w:r>
          <w:r w:rsidR="00C57559" w:rsidRPr="003E6DC2" w:rsidDel="00FE3E26">
            <w:rPr>
              <w:rFonts w:hint="eastAsia"/>
              <w:color w:val="000000" w:themeColor="text1"/>
              <w:rPrChange w:id="8614" w:author="jackson" w:date="2021-06-14T10:50:00Z">
                <w:rPr>
                  <w:rFonts w:hint="eastAsia"/>
                  <w:b/>
                  <w:color w:val="FF0000"/>
                </w:rPr>
              </w:rPrChange>
            </w:rPr>
            <w:delText>)</w:delText>
          </w:r>
          <w:r w:rsidR="00C57559" w:rsidRPr="003E6DC2" w:rsidDel="00FE3E26">
            <w:rPr>
              <w:rFonts w:hint="eastAsia"/>
              <w:color w:val="000000" w:themeColor="text1"/>
              <w:rPrChange w:id="8615" w:author="jackson" w:date="2021-06-14T10:50:00Z">
                <w:rPr>
                  <w:rFonts w:hint="eastAsia"/>
                  <w:b/>
                  <w:color w:val="FF0000"/>
                </w:rPr>
              </w:rPrChange>
            </w:rPr>
            <w:delText>以上、</w:delText>
          </w:r>
          <w:r w:rsidR="00C57559" w:rsidRPr="003E6DC2" w:rsidDel="00FE3E26">
            <w:rPr>
              <w:rFonts w:hint="eastAsia"/>
              <w:color w:val="000000" w:themeColor="text1"/>
              <w:rPrChange w:id="8616" w:author="jackson" w:date="2021-06-14T10:50:00Z">
                <w:rPr>
                  <w:rFonts w:hint="eastAsia"/>
                  <w:b/>
                  <w:color w:val="FF0000"/>
                </w:rPr>
              </w:rPrChange>
            </w:rPr>
            <w:delText>Text</w:delText>
          </w:r>
          <w:r w:rsidR="00C57559" w:rsidRPr="003E6DC2" w:rsidDel="00FE3E26">
            <w:rPr>
              <w:rFonts w:hint="eastAsia"/>
              <w:color w:val="000000" w:themeColor="text1"/>
              <w:rPrChange w:id="8617" w:author="jackson" w:date="2021-06-14T10:50:00Z">
                <w:rPr>
                  <w:rFonts w:hint="eastAsia"/>
                  <w:b/>
                  <w:color w:val="FF0000"/>
                </w:rPr>
              </w:rPrChange>
            </w:rPr>
            <w:delText>、</w:delText>
          </w:r>
          <w:r w:rsidR="00C57559" w:rsidRPr="003E6DC2" w:rsidDel="00FE3E26">
            <w:rPr>
              <w:rFonts w:hint="eastAsia"/>
              <w:color w:val="000000" w:themeColor="text1"/>
              <w:rPrChange w:id="8618" w:author="jackson" w:date="2021-06-14T10:50:00Z">
                <w:rPr>
                  <w:rFonts w:hint="eastAsia"/>
                  <w:b/>
                  <w:color w:val="FF0000"/>
                </w:rPr>
              </w:rPrChange>
            </w:rPr>
            <w:delText>Simple table</w:delText>
          </w:r>
          <w:r w:rsidR="00C57559" w:rsidRPr="003E6DC2" w:rsidDel="00FE3E26">
            <w:rPr>
              <w:rFonts w:hint="eastAsia"/>
              <w:color w:val="000000" w:themeColor="text1"/>
              <w:rPrChange w:id="8619" w:author="jackson" w:date="2021-06-14T10:50:00Z">
                <w:rPr>
                  <w:rFonts w:hint="eastAsia"/>
                  <w:b/>
                  <w:color w:val="FF0000"/>
                </w:rPr>
              </w:rPrChange>
            </w:rPr>
            <w:delText>、</w:delText>
          </w:r>
          <w:r w:rsidR="00C57559" w:rsidRPr="003E6DC2" w:rsidDel="00FE3E26">
            <w:rPr>
              <w:rFonts w:hint="eastAsia"/>
              <w:color w:val="000000" w:themeColor="text1"/>
              <w:rPrChange w:id="8620" w:author="jackson" w:date="2021-06-14T10:50:00Z">
                <w:rPr>
                  <w:rFonts w:hint="eastAsia"/>
                  <w:b/>
                  <w:color w:val="FF0000"/>
                </w:rPr>
              </w:rPrChange>
            </w:rPr>
            <w:delText>JSON</w:delText>
          </w:r>
          <w:r w:rsidR="00C57559" w:rsidRPr="003E6DC2" w:rsidDel="00FE3E26">
            <w:rPr>
              <w:rFonts w:hint="eastAsia"/>
              <w:color w:val="000000" w:themeColor="text1"/>
              <w:rPrChange w:id="8621" w:author="jackson" w:date="2021-06-14T10:50:00Z">
                <w:rPr>
                  <w:rFonts w:hint="eastAsia"/>
                  <w:b/>
                  <w:color w:val="FF0000"/>
                </w:rPr>
              </w:rPrChange>
            </w:rPr>
            <w:delText>、</w:delText>
          </w:r>
          <w:r w:rsidR="00C57559" w:rsidRPr="003E6DC2" w:rsidDel="00FE3E26">
            <w:rPr>
              <w:rFonts w:hint="eastAsia"/>
              <w:color w:val="000000" w:themeColor="text1"/>
              <w:rPrChange w:id="8622" w:author="jackson" w:date="2021-06-14T10:50:00Z">
                <w:rPr>
                  <w:rFonts w:hint="eastAsia"/>
                  <w:b/>
                  <w:color w:val="FF0000"/>
                </w:rPr>
              </w:rPrChange>
            </w:rPr>
            <w:delText>XML</w:delText>
          </w:r>
          <w:r w:rsidR="00C57559" w:rsidRPr="003E6DC2" w:rsidDel="00FE3E26">
            <w:rPr>
              <w:rFonts w:hint="eastAsia"/>
              <w:color w:val="000000" w:themeColor="text1"/>
              <w:rPrChange w:id="8623" w:author="jackson" w:date="2021-06-14T10:50:00Z">
                <w:rPr>
                  <w:rFonts w:hint="eastAsia"/>
                  <w:b/>
                  <w:color w:val="FF0000"/>
                </w:rPr>
              </w:rPrChange>
            </w:rPr>
            <w:delText>、</w:delText>
          </w:r>
          <w:r w:rsidR="00C57559" w:rsidRPr="003E6DC2" w:rsidDel="00FE3E26">
            <w:rPr>
              <w:rFonts w:hint="eastAsia"/>
              <w:color w:val="000000" w:themeColor="text1"/>
              <w:rPrChange w:id="8624" w:author="jackson" w:date="2021-06-14T10:50:00Z">
                <w:rPr>
                  <w:rFonts w:hint="eastAsia"/>
                  <w:b/>
                  <w:color w:val="FF0000"/>
                </w:rPr>
              </w:rPrChange>
            </w:rPr>
            <w:delText>SQL INSERT Command</w:delText>
          </w:r>
          <w:r w:rsidR="00C57559" w:rsidRPr="003E6DC2" w:rsidDel="00FE3E26">
            <w:rPr>
              <w:rFonts w:hint="eastAsia"/>
              <w:color w:val="000000" w:themeColor="text1"/>
              <w:rPrChange w:id="8625" w:author="jackson" w:date="2021-06-14T10:50:00Z">
                <w:rPr>
                  <w:rFonts w:hint="eastAsia"/>
                  <w:b/>
                  <w:color w:val="FF0000"/>
                </w:rPr>
              </w:rPrChange>
            </w:rPr>
            <w:delText>等</w:delText>
          </w:r>
          <w:r w:rsidR="00DD3BA0" w:rsidRPr="003E6DC2" w:rsidDel="00FE3E26">
            <w:rPr>
              <w:rFonts w:hint="eastAsia"/>
              <w:color w:val="000000" w:themeColor="text1"/>
              <w:rPrChange w:id="8626" w:author="jackson" w:date="2021-06-14T10:50:00Z">
                <w:rPr>
                  <w:rFonts w:hint="eastAsia"/>
                  <w:b/>
                  <w:color w:val="FF0000"/>
                </w:rPr>
              </w:rPrChange>
            </w:rPr>
            <w:delText>7</w:delText>
          </w:r>
          <w:r w:rsidR="000D7ECA" w:rsidRPr="003E6DC2" w:rsidDel="00FE3E26">
            <w:rPr>
              <w:rFonts w:hint="eastAsia"/>
              <w:color w:val="000000" w:themeColor="text1"/>
              <w:rPrChange w:id="8627" w:author="jackson" w:date="2021-06-14T10:50:00Z">
                <w:rPr>
                  <w:rFonts w:hint="eastAsia"/>
                  <w:b/>
                  <w:color w:val="FF0000"/>
                </w:rPr>
              </w:rPrChange>
            </w:rPr>
            <w:delText>種</w:delText>
          </w:r>
          <w:r w:rsidR="00C57559" w:rsidRPr="003E6DC2" w:rsidDel="00FE3E26">
            <w:rPr>
              <w:rFonts w:hint="eastAsia"/>
              <w:color w:val="000000" w:themeColor="text1"/>
              <w:rPrChange w:id="8628" w:author="jackson" w:date="2021-06-14T10:50:00Z">
                <w:rPr>
                  <w:rFonts w:hint="eastAsia"/>
                  <w:b/>
                  <w:color w:val="FF0000"/>
                </w:rPr>
              </w:rPrChange>
            </w:rPr>
            <w:delText>不同的檔案格式</w:delText>
          </w:r>
          <w:r w:rsidR="006249A9" w:rsidRPr="003E6DC2" w:rsidDel="00FE3E26">
            <w:delText>，</w:delText>
          </w:r>
          <w:r w:rsidR="00C57559" w:rsidRPr="003E6DC2" w:rsidDel="00FE3E26">
            <w:rPr>
              <w:rFonts w:hint="eastAsia"/>
            </w:rPr>
            <w:delText>供後續數位資料分享使用</w:delText>
          </w:r>
        </w:del>
      </w:moveFrom>
      <w:moveFromRangeEnd w:id="8598"/>
      <w:del w:id="8629" w:author="User" w:date="2021-09-13T15:27:00Z">
        <w:r w:rsidR="009E57C7" w:rsidRPr="003E6DC2" w:rsidDel="00FE3E26">
          <w:rPr>
            <w:rFonts w:hint="eastAsia"/>
          </w:rPr>
          <w:delText>(</w:delText>
        </w:r>
        <w:r w:rsidR="000D7ECA" w:rsidRPr="003E6DC2" w:rsidDel="00FE3E26">
          <w:rPr>
            <w:rFonts w:hint="eastAsia"/>
          </w:rPr>
          <w:delText>如</w:delText>
        </w:r>
        <w:r w:rsidR="006D5229" w:rsidRPr="003E6DC2" w:rsidDel="00FE3E26">
          <w:rPr>
            <w:rFonts w:hint="eastAsia"/>
          </w:rPr>
          <w:fldChar w:fldCharType="begin"/>
        </w:r>
        <w:r w:rsidR="006D5229" w:rsidRPr="003E6DC2" w:rsidDel="00FE3E26">
          <w:rPr>
            <w:rFonts w:hint="eastAsia"/>
          </w:rPr>
          <w:delInstrText xml:space="preserve"> REF _Ref79074680 \h </w:delInstrText>
        </w:r>
        <w:r w:rsidR="006D5229" w:rsidRPr="003E6DC2" w:rsidDel="00FE3E26">
          <w:rPr>
            <w:rFonts w:hint="eastAsia"/>
          </w:rPr>
        </w:r>
        <w:r w:rsidR="006D5229" w:rsidRPr="003E6DC2" w:rsidDel="00FE3E26">
          <w:rPr>
            <w:rFonts w:hint="eastAsia"/>
          </w:rPr>
          <w:fldChar w:fldCharType="separate"/>
        </w:r>
      </w:del>
      <w:del w:id="8630"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十八</w:delText>
        </w:r>
      </w:del>
      <w:del w:id="8631" w:author="User" w:date="2021-09-13T15:27:00Z">
        <w:r w:rsidR="006D5229" w:rsidRPr="003E6DC2" w:rsidDel="00FE3E26">
          <w:rPr>
            <w:rFonts w:hint="eastAsia"/>
          </w:rPr>
          <w:fldChar w:fldCharType="end"/>
        </w:r>
        <w:r w:rsidR="009E57C7" w:rsidRPr="003E6DC2" w:rsidDel="00FE3E26">
          <w:rPr>
            <w:rFonts w:hint="eastAsia"/>
          </w:rPr>
          <w:delText>)</w:delText>
        </w:r>
        <w:r w:rsidR="00C57559" w:rsidRPr="003E6DC2" w:rsidDel="00FE3E26">
          <w:rPr>
            <w:rFonts w:hint="eastAsia"/>
          </w:rPr>
          <w:delText>。</w:delText>
        </w:r>
      </w:del>
    </w:p>
    <w:tbl>
      <w:tblPr>
        <w:tblStyle w:val="a9"/>
        <w:tblpPr w:leftFromText="180" w:rightFromText="180" w:vertAnchor="text" w:horzAnchor="margin" w:tblpY="1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1"/>
        <w:gridCol w:w="4719"/>
      </w:tblGrid>
      <w:tr w:rsidR="000D7082" w:rsidRPr="003E6DC2" w:rsidDel="00FE3E26" w14:paraId="5010E523" w14:textId="22D87C43" w:rsidTr="00871023">
        <w:trPr>
          <w:del w:id="8632" w:author="User" w:date="2021-09-13T15:27:00Z"/>
        </w:trPr>
        <w:tc>
          <w:tcPr>
            <w:tcW w:w="4438" w:type="dxa"/>
          </w:tcPr>
          <w:p w14:paraId="2623FD5C" w14:textId="5FC6FF51" w:rsidR="006D5229" w:rsidRPr="003E6DC2" w:rsidDel="00FE3E26" w:rsidRDefault="00417E79">
            <w:pPr>
              <w:pStyle w:val="13"/>
              <w:ind w:leftChars="50" w:left="560" w:hangingChars="150" w:hanging="420"/>
              <w:rPr>
                <w:del w:id="8633" w:author="User" w:date="2021-09-13T15:27:00Z"/>
                <w:rFonts w:hint="eastAsia"/>
              </w:rPr>
              <w:pPrChange w:id="8634" w:author="User" w:date="2021-09-14T13:59:00Z">
                <w:pPr>
                  <w:keepNext/>
                  <w:framePr w:hSpace="180" w:wrap="around" w:vAnchor="text" w:hAnchor="margin" w:y="163"/>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280" w:hanging="280"/>
                </w:pPr>
              </w:pPrChange>
            </w:pPr>
            <w:del w:id="8635" w:author="User" w:date="2021-09-13T14:53:00Z">
              <w:r w:rsidRPr="003E6DC2" w:rsidDel="00D13D8F">
                <w:rPr>
                  <w:noProof/>
                </w:rPr>
                <w:drawing>
                  <wp:inline distT="0" distB="0" distL="0" distR="0" wp14:anchorId="33334476" wp14:editId="7595B7AC">
                    <wp:extent cx="2687782" cy="2563066"/>
                    <wp:effectExtent l="0" t="0" r="0" b="8890"/>
                    <wp:docPr id="297" name="圖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89559" cy="2564761"/>
                            </a:xfrm>
                            <a:prstGeom prst="rect">
                              <a:avLst/>
                            </a:prstGeom>
                          </pic:spPr>
                        </pic:pic>
                      </a:graphicData>
                    </a:graphic>
                  </wp:inline>
                </w:drawing>
              </w:r>
            </w:del>
          </w:p>
          <w:p w14:paraId="3D868ED9" w14:textId="31E1668B" w:rsidR="00417E79" w:rsidRPr="003E6DC2" w:rsidDel="00FE3E26" w:rsidRDefault="006D5229">
            <w:pPr>
              <w:pStyle w:val="13"/>
              <w:ind w:leftChars="50" w:left="560" w:hangingChars="150" w:hanging="420"/>
              <w:rPr>
                <w:del w:id="8636" w:author="User" w:date="2021-09-13T15:27:00Z"/>
                <w:rFonts w:hint="eastAsia"/>
              </w:rPr>
              <w:pPrChange w:id="8637" w:author="User" w:date="2021-09-14T13:59:00Z">
                <w:pPr>
                  <w:pStyle w:val="afb"/>
                  <w:framePr w:hSpace="180" w:wrap="around" w:vAnchor="text" w:hAnchor="margin" w:y="163"/>
                  <w:pBdr>
                    <w:top w:val="none" w:sz="0" w:space="0" w:color="auto"/>
                    <w:left w:val="none" w:sz="0" w:space="0" w:color="auto"/>
                    <w:bottom w:val="none" w:sz="0" w:space="0" w:color="auto"/>
                    <w:right w:val="none" w:sz="0" w:space="0" w:color="auto"/>
                  </w:pBdr>
                  <w:ind w:left="200" w:hanging="200"/>
                </w:pPr>
              </w:pPrChange>
            </w:pPr>
            <w:bookmarkStart w:id="8638" w:name="_Ref79074680"/>
            <w:del w:id="8639" w:author="User" w:date="2021-09-12T15:11:00Z">
              <w:r w:rsidRPr="003E6DC2" w:rsidDel="00517224">
                <w:rPr>
                  <w:rFonts w:hint="eastAsia"/>
                </w:rPr>
                <w:delText>圖</w:delText>
              </w:r>
              <w:r w:rsidRPr="003E6DC2" w:rsidDel="00517224">
                <w:rPr>
                  <w:rFonts w:hint="eastAsia"/>
                </w:rPr>
                <w:delText xml:space="preserve"> </w:delText>
              </w:r>
            </w:del>
            <w:ins w:id="8640" w:author="Jackson Wang" w:date="2021-09-12T11:08:00Z">
              <w:del w:id="8641"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642" w:author="User" w:date="2021-09-12T14:39:00Z">
              <w:r w:rsidR="00C15E88" w:rsidDel="00C81491">
                <w:rPr>
                  <w:rFonts w:hint="eastAsia"/>
                </w:rPr>
                <w:fldChar w:fldCharType="separate"/>
              </w:r>
            </w:del>
            <w:ins w:id="8643" w:author="Jackson Wang" w:date="2021-09-12T11:08:00Z">
              <w:del w:id="8644" w:author="User" w:date="2021-09-12T14:39:00Z">
                <w:r w:rsidR="00C15E88" w:rsidDel="00C81491">
                  <w:rPr>
                    <w:rFonts w:hint="eastAsia"/>
                    <w:noProof/>
                  </w:rPr>
                  <w:delText>十八</w:delText>
                </w:r>
                <w:r w:rsidR="00C15E88" w:rsidDel="00C81491">
                  <w:rPr>
                    <w:rFonts w:hint="eastAsia"/>
                  </w:rPr>
                  <w:fldChar w:fldCharType="end"/>
                </w:r>
              </w:del>
            </w:ins>
            <w:del w:id="8645" w:author="User" w:date="2021-09-12T15:11: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十八</w:delText>
              </w:r>
              <w:r w:rsidRPr="003E6DC2" w:rsidDel="00517224">
                <w:rPr>
                  <w:rFonts w:hint="eastAsia"/>
                </w:rPr>
                <w:fldChar w:fldCharType="end"/>
              </w:r>
              <w:bookmarkEnd w:id="8638"/>
              <w:r w:rsidRPr="003E6DC2" w:rsidDel="00517224">
                <w:rPr>
                  <w:rFonts w:hint="eastAsia"/>
                </w:rPr>
                <w:delText>：</w:delText>
              </w:r>
            </w:del>
            <w:del w:id="8646" w:author="User" w:date="2021-09-13T15:27:00Z">
              <w:r w:rsidRPr="003E6DC2" w:rsidDel="00FE3E26">
                <w:rPr>
                  <w:rFonts w:hint="eastAsia"/>
                </w:rPr>
                <w:delText>報表系統實際截圖</w:delText>
              </w:r>
            </w:del>
          </w:p>
        </w:tc>
        <w:tc>
          <w:tcPr>
            <w:tcW w:w="4848" w:type="dxa"/>
          </w:tcPr>
          <w:p w14:paraId="6E230201" w14:textId="2F27BF09" w:rsidR="00417E79" w:rsidRPr="003E6DC2" w:rsidDel="00FE3E26" w:rsidRDefault="00417E79">
            <w:pPr>
              <w:pStyle w:val="13"/>
              <w:ind w:leftChars="50" w:left="560" w:hangingChars="150" w:hanging="420"/>
              <w:rPr>
                <w:del w:id="8647" w:author="User" w:date="2021-09-13T15:27:00Z"/>
                <w:rFonts w:hint="eastAsia"/>
              </w:rPr>
              <w:pPrChange w:id="8648" w:author="User" w:date="2021-09-14T13:59:00Z">
                <w:pPr>
                  <w:framePr w:hSpace="180" w:wrap="around" w:vAnchor="text" w:hAnchor="margin" w:y="163"/>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280" w:hanging="280"/>
                </w:pPr>
              </w:pPrChange>
            </w:pPr>
            <w:del w:id="8649" w:author="User" w:date="2021-09-13T14:53:00Z">
              <w:r w:rsidRPr="003E6DC2" w:rsidDel="00D13D8F">
                <w:rPr>
                  <w:noProof/>
                </w:rPr>
                <w:drawing>
                  <wp:inline distT="0" distB="0" distL="0" distR="0" wp14:anchorId="42A502CD" wp14:editId="0BB42B49">
                    <wp:extent cx="2933700" cy="2562225"/>
                    <wp:effectExtent l="0" t="0" r="0" b="9525"/>
                    <wp:docPr id="299" name="圖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41320" cy="2568880"/>
                            </a:xfrm>
                            <a:prstGeom prst="rect">
                              <a:avLst/>
                            </a:prstGeom>
                          </pic:spPr>
                        </pic:pic>
                      </a:graphicData>
                    </a:graphic>
                  </wp:inline>
                </w:drawing>
              </w:r>
            </w:del>
          </w:p>
        </w:tc>
      </w:tr>
    </w:tbl>
    <w:p w14:paraId="399CC4D4" w14:textId="6623CE76" w:rsidR="006249A9" w:rsidRPr="003E6DC2" w:rsidDel="00FE3E26" w:rsidRDefault="006249A9">
      <w:pPr>
        <w:pStyle w:val="13"/>
        <w:ind w:leftChars="50" w:left="560" w:hangingChars="150" w:hanging="420"/>
        <w:rPr>
          <w:del w:id="8650" w:author="User" w:date="2021-09-13T15:27:00Z"/>
          <w:rFonts w:hint="eastAsia"/>
        </w:rPr>
        <w:pPrChange w:id="8651" w:author="User" w:date="2021-09-14T13:59:00Z">
          <w:pPr>
            <w:pStyle w:val="13"/>
            <w:ind w:left="286" w:firstLineChars="0" w:hanging="286"/>
          </w:pPr>
        </w:pPrChange>
      </w:pPr>
    </w:p>
    <w:p w14:paraId="3C7E38BA" w14:textId="64FCBD08" w:rsidR="00094140" w:rsidRPr="003E6DC2" w:rsidDel="00FE3E26" w:rsidRDefault="006249A9">
      <w:pPr>
        <w:pStyle w:val="13"/>
        <w:ind w:leftChars="50" w:left="560" w:hangingChars="150" w:hanging="420"/>
        <w:rPr>
          <w:del w:id="8652" w:author="User" w:date="2021-09-13T15:27:00Z"/>
          <w:moveFrom w:id="8653" w:author="User" w:date="2021-09-13T14:58:00Z"/>
          <w:rFonts w:hint="eastAsia"/>
        </w:rPr>
        <w:pPrChange w:id="8654" w:author="User" w:date="2021-09-14T13:59:00Z">
          <w:pPr>
            <w:pStyle w:val="13"/>
            <w:ind w:left="364"/>
          </w:pPr>
        </w:pPrChange>
      </w:pPr>
      <w:moveFromRangeStart w:id="8655" w:author="User" w:date="2021-09-13T14:58:00Z" w:name="move82437509"/>
      <w:moveFrom w:id="8656" w:author="User" w:date="2021-09-13T14:58:00Z">
        <w:del w:id="8657" w:author="User" w:date="2021-09-13T15:27:00Z">
          <w:r w:rsidRPr="003E6DC2" w:rsidDel="00FE3E26">
            <w:delText>任何報表產生，同樣</w:delText>
          </w:r>
          <w:r w:rsidR="006D5229" w:rsidRPr="003E6DC2" w:rsidDel="00FE3E26">
            <w:rPr>
              <w:rFonts w:hint="eastAsia"/>
            </w:rPr>
            <w:delText>僅需</w:delText>
          </w:r>
          <w:r w:rsidRPr="003E6DC2" w:rsidDel="00FE3E26">
            <w:delText>透過瀏覽器即可</w:delText>
          </w:r>
          <w:r w:rsidR="006D5229" w:rsidRPr="003E6DC2" w:rsidDel="00FE3E26">
            <w:rPr>
              <w:rFonts w:hint="eastAsia"/>
            </w:rPr>
            <w:delText>線上</w:delText>
          </w:r>
          <w:r w:rsidRPr="003E6DC2" w:rsidDel="00FE3E26">
            <w:delText>執行，使用者完全不需事先安裝任何軟體</w:delText>
          </w:r>
          <w:r w:rsidR="006D5229" w:rsidRPr="003E6DC2" w:rsidDel="00FE3E26">
            <w:rPr>
              <w:rFonts w:hint="eastAsia"/>
            </w:rPr>
            <w:delText>於</w:delText>
          </w:r>
          <w:r w:rsidRPr="003E6DC2" w:rsidDel="00FE3E26">
            <w:rPr>
              <w:rFonts w:hint="eastAsia"/>
            </w:rPr>
            <w:delText>個人電腦</w:delText>
          </w:r>
          <w:r w:rsidR="006D5229" w:rsidRPr="003E6DC2" w:rsidDel="00FE3E26">
            <w:rPr>
              <w:rFonts w:hint="eastAsia"/>
            </w:rPr>
            <w:delText>或其他設備</w:delText>
          </w:r>
          <w:r w:rsidRPr="003E6DC2" w:rsidDel="00FE3E26">
            <w:rPr>
              <w:rFonts w:hint="eastAsia"/>
            </w:rPr>
            <w:delText>上。</w:delText>
          </w:r>
        </w:del>
      </w:moveFrom>
    </w:p>
    <w:p w14:paraId="0B35C788" w14:textId="6BD99BBA" w:rsidR="00F34009" w:rsidRPr="003E6DC2" w:rsidDel="00FE3E26" w:rsidRDefault="00F34009">
      <w:pPr>
        <w:pStyle w:val="13"/>
        <w:ind w:leftChars="50" w:left="560" w:hangingChars="150" w:hanging="420"/>
        <w:rPr>
          <w:del w:id="8658" w:author="User" w:date="2021-09-13T15:27:00Z"/>
          <w:rFonts w:hint="eastAsia"/>
        </w:rPr>
        <w:pPrChange w:id="8659" w:author="User" w:date="2021-09-14T13:59:00Z">
          <w:pPr>
            <w:pStyle w:val="13"/>
            <w:ind w:left="364"/>
          </w:pPr>
        </w:pPrChange>
      </w:pPr>
      <w:moveFrom w:id="8660" w:author="User" w:date="2021-09-13T14:58:00Z">
        <w:del w:id="8661" w:author="User" w:date="2021-09-13T15:27:00Z">
          <w:r w:rsidRPr="003E6DC2" w:rsidDel="00FE3E26">
            <w:rPr>
              <w:rFonts w:hint="eastAsia"/>
            </w:rPr>
            <w:delText>與內政部資訊中心的</w:delText>
          </w:r>
          <w:r w:rsidRPr="003E6DC2" w:rsidDel="00FE3E26">
            <w:rPr>
              <w:rFonts w:hint="eastAsia"/>
            </w:rPr>
            <w:delText>T</w:delText>
          </w:r>
          <w:r w:rsidRPr="003E6DC2" w:rsidDel="00FE3E26">
            <w:delText>GOS</w:delText>
          </w:r>
          <w:r w:rsidRPr="003E6DC2" w:rsidDel="00FE3E26">
            <w:rPr>
              <w:rFonts w:hint="eastAsia"/>
            </w:rPr>
            <w:delText>系統連結，需要市府工務局的官防印章申請，相關申請文件與方式，</w:delText>
          </w:r>
          <w:r w:rsidR="006D5229" w:rsidRPr="003E6DC2" w:rsidDel="00FE3E26">
            <w:rPr>
              <w:rFonts w:hint="eastAsia"/>
            </w:rPr>
            <w:delText>將</w:delText>
          </w:r>
          <w:r w:rsidRPr="003E6DC2" w:rsidDel="00FE3E26">
            <w:rPr>
              <w:rFonts w:hint="eastAsia"/>
            </w:rPr>
            <w:delText>再與承辦人員討論</w:delText>
          </w:r>
          <w:r w:rsidR="004D0210" w:rsidDel="00FE3E26">
            <w:rPr>
              <w:rFonts w:hint="eastAsia"/>
            </w:rPr>
            <w:delText>協助申辦</w:delText>
          </w:r>
        </w:del>
      </w:moveFrom>
      <w:moveFromRangeEnd w:id="8655"/>
      <w:del w:id="8662" w:author="User" w:date="2021-09-13T15:27:00Z">
        <w:r w:rsidRPr="003E6DC2" w:rsidDel="00FE3E26">
          <w:rPr>
            <w:rFonts w:hint="eastAsia"/>
          </w:rPr>
          <w:delText>。</w:delText>
        </w:r>
      </w:del>
    </w:p>
    <w:p w14:paraId="6B39C42F" w14:textId="5CF42E76" w:rsidR="00EC367F" w:rsidDel="00FE3E26" w:rsidRDefault="00EC367F">
      <w:pPr>
        <w:pStyle w:val="13"/>
        <w:ind w:leftChars="50" w:left="560" w:hangingChars="150" w:hanging="420"/>
        <w:rPr>
          <w:ins w:id="8663" w:author="Jackson Wang" w:date="2021-09-12T09:31:00Z"/>
          <w:del w:id="8664" w:author="User" w:date="2021-09-13T15:27:00Z"/>
        </w:rPr>
        <w:pPrChange w:id="8665" w:author="User" w:date="2021-09-14T13:59:00Z">
          <w:pPr>
            <w:pStyle w:val="3"/>
            <w:spacing w:before="240" w:after="120"/>
            <w:ind w:left="280" w:right="280" w:hanging="280"/>
          </w:pPr>
        </w:pPrChange>
      </w:pPr>
      <w:bookmarkStart w:id="8666" w:name="_Toc74329451"/>
      <w:bookmarkStart w:id="8667" w:name="_Toc74330272"/>
      <w:bookmarkStart w:id="8668" w:name="_Toc74330615"/>
      <w:bookmarkStart w:id="8669" w:name="_Toc74330958"/>
      <w:bookmarkStart w:id="8670" w:name="_Toc74331300"/>
      <w:bookmarkStart w:id="8671" w:name="_Toc74331684"/>
      <w:bookmarkStart w:id="8672" w:name="_Toc74332031"/>
      <w:bookmarkStart w:id="8673" w:name="_Toc74332377"/>
      <w:bookmarkEnd w:id="8666"/>
      <w:bookmarkEnd w:id="8667"/>
      <w:bookmarkEnd w:id="8668"/>
      <w:bookmarkEnd w:id="8669"/>
      <w:bookmarkEnd w:id="8670"/>
      <w:bookmarkEnd w:id="8671"/>
      <w:bookmarkEnd w:id="8672"/>
      <w:bookmarkEnd w:id="8673"/>
      <w:ins w:id="8674" w:author="Jackson Wang" w:date="2021-09-12T09:31:00Z">
        <w:del w:id="8675" w:author="User" w:date="2021-09-13T14:58:00Z">
          <w:r w:rsidDel="00B72E6E">
            <w:rPr>
              <w:rFonts w:hint="eastAsia"/>
            </w:rPr>
            <w:delText>軟體開發各階段</w:delText>
          </w:r>
        </w:del>
      </w:ins>
      <w:ins w:id="8676" w:author="Jackson Wang" w:date="2021-09-12T09:33:00Z">
        <w:del w:id="8677" w:author="User" w:date="2021-09-13T14:58:00Z">
          <w:r w:rsidDel="00B72E6E">
            <w:rPr>
              <w:rFonts w:hint="eastAsia"/>
            </w:rPr>
            <w:delText>工作</w:delText>
          </w:r>
        </w:del>
      </w:ins>
      <w:ins w:id="8678" w:author="Jackson Wang" w:date="2021-09-12T09:31:00Z">
        <w:del w:id="8679" w:author="User" w:date="2021-09-13T14:58:00Z">
          <w:r w:rsidDel="00B72E6E">
            <w:rPr>
              <w:rFonts w:hint="eastAsia"/>
            </w:rPr>
            <w:delText>內</w:delText>
          </w:r>
        </w:del>
        <w:del w:id="8680" w:author="User" w:date="2021-09-13T15:27:00Z">
          <w:r w:rsidDel="00FE3E26">
            <w:rPr>
              <w:rFonts w:hint="eastAsia"/>
            </w:rPr>
            <w:delText>容</w:delText>
          </w:r>
        </w:del>
      </w:ins>
    </w:p>
    <w:tbl>
      <w:tblPr>
        <w:tblStyle w:val="a9"/>
        <w:tblW w:w="0" w:type="auto"/>
        <w:tblInd w:w="364" w:type="dxa"/>
        <w:tblLook w:val="04A0" w:firstRow="1" w:lastRow="0" w:firstColumn="1" w:lastColumn="0" w:noHBand="0" w:noVBand="1"/>
        <w:tblPrChange w:id="8681" w:author="Jackson Wang" w:date="2021-09-12T10:16:00Z">
          <w:tblPr>
            <w:tblStyle w:val="a9"/>
            <w:tblW w:w="0" w:type="auto"/>
            <w:tblInd w:w="364" w:type="dxa"/>
            <w:tblLook w:val="04A0" w:firstRow="1" w:lastRow="0" w:firstColumn="1" w:lastColumn="0" w:noHBand="0" w:noVBand="1"/>
          </w:tblPr>
        </w:tblPrChange>
      </w:tblPr>
      <w:tblGrid>
        <w:gridCol w:w="2183"/>
        <w:gridCol w:w="6513"/>
        <w:tblGridChange w:id="8682">
          <w:tblGrid>
            <w:gridCol w:w="2183"/>
            <w:gridCol w:w="2151"/>
            <w:gridCol w:w="4362"/>
          </w:tblGrid>
        </w:tblGridChange>
      </w:tblGrid>
      <w:tr w:rsidR="00EC367F" w:rsidRPr="0067254C" w:rsidDel="00FE3E26" w14:paraId="3483DA38" w14:textId="0E416B35" w:rsidTr="0067254C">
        <w:trPr>
          <w:ins w:id="8683" w:author="Jackson Wang" w:date="2021-09-12T09:32:00Z"/>
          <w:del w:id="8684" w:author="User" w:date="2021-09-13T15:27:00Z"/>
        </w:trPr>
        <w:tc>
          <w:tcPr>
            <w:tcW w:w="2183" w:type="dxa"/>
            <w:vAlign w:val="center"/>
            <w:tcPrChange w:id="8685" w:author="Jackson Wang" w:date="2021-09-12T10:16:00Z">
              <w:tcPr>
                <w:tcW w:w="4530" w:type="dxa"/>
                <w:gridSpan w:val="2"/>
              </w:tcPr>
            </w:tcPrChange>
          </w:tcPr>
          <w:p w14:paraId="77B526A8" w14:textId="423428CB" w:rsidR="00EC367F" w:rsidRPr="00112490" w:rsidDel="00FE3E26" w:rsidRDefault="00EC367F">
            <w:pPr>
              <w:pStyle w:val="13"/>
              <w:ind w:leftChars="50" w:left="560" w:hangingChars="150" w:hanging="420"/>
              <w:rPr>
                <w:ins w:id="8686" w:author="Jackson Wang" w:date="2021-09-12T09:32:00Z"/>
                <w:del w:id="8687" w:author="User" w:date="2021-09-13T15:27:00Z"/>
                <w:moveFrom w:id="8688" w:author="User" w:date="2021-09-13T15:22:00Z"/>
                <w:rFonts w:hint="eastAsia"/>
                <w:color w:val="000000" w:themeColor="text1"/>
              </w:rPr>
              <w:pPrChange w:id="868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RangeStart w:id="8690" w:author="User" w:date="2021-09-13T15:22:00Z" w:name="move82438971"/>
            <w:moveFrom w:id="8691" w:author="User" w:date="2021-09-13T15:22:00Z">
              <w:ins w:id="8692" w:author="Jackson Wang" w:date="2021-09-12T09:32:00Z">
                <w:del w:id="8693" w:author="User" w:date="2021-09-13T15:27:00Z">
                  <w:r w:rsidRPr="00AE0C01" w:rsidDel="00FE3E26">
                    <w:rPr>
                      <w:rFonts w:hint="eastAsia"/>
                      <w:color w:val="000000" w:themeColor="text1"/>
                    </w:rPr>
                    <w:delText>軟體開發</w:delText>
                  </w:r>
                </w:del>
              </w:ins>
              <w:ins w:id="8694" w:author="Jackson Wang" w:date="2021-09-12T09:33:00Z">
                <w:del w:id="8695" w:author="User" w:date="2021-09-13T15:27:00Z">
                  <w:r w:rsidRPr="00AE0C01" w:rsidDel="00FE3E26">
                    <w:rPr>
                      <w:rFonts w:hint="eastAsia"/>
                      <w:color w:val="000000" w:themeColor="text1"/>
                    </w:rPr>
                    <w:delText>各</w:delText>
                  </w:r>
                </w:del>
              </w:ins>
              <w:ins w:id="8696" w:author="Jackson Wang" w:date="2021-09-12T09:32:00Z">
                <w:del w:id="8697" w:author="User" w:date="2021-09-13T15:27:00Z">
                  <w:r w:rsidRPr="002F18F5" w:rsidDel="00FE3E26">
                    <w:rPr>
                      <w:rFonts w:hint="eastAsia"/>
                      <w:color w:val="000000" w:themeColor="text1"/>
                    </w:rPr>
                    <w:delText>階段</w:delText>
                  </w:r>
                </w:del>
              </w:ins>
            </w:moveFrom>
          </w:p>
        </w:tc>
        <w:tc>
          <w:tcPr>
            <w:tcW w:w="6513" w:type="dxa"/>
            <w:vAlign w:val="center"/>
            <w:tcPrChange w:id="8698" w:author="Jackson Wang" w:date="2021-09-12T10:16:00Z">
              <w:tcPr>
                <w:tcW w:w="4530" w:type="dxa"/>
              </w:tcPr>
            </w:tcPrChange>
          </w:tcPr>
          <w:p w14:paraId="7B98EB32" w14:textId="39305534" w:rsidR="00EC367F" w:rsidRPr="00112490" w:rsidDel="00FE3E26" w:rsidRDefault="00EC367F">
            <w:pPr>
              <w:pStyle w:val="13"/>
              <w:ind w:leftChars="50" w:left="560" w:hangingChars="150" w:hanging="420"/>
              <w:rPr>
                <w:ins w:id="8699" w:author="Jackson Wang" w:date="2021-09-12T09:32:00Z"/>
                <w:del w:id="8700" w:author="User" w:date="2021-09-13T15:27:00Z"/>
                <w:moveFrom w:id="8701" w:author="User" w:date="2021-09-13T15:22:00Z"/>
                <w:rFonts w:hint="eastAsia"/>
                <w:color w:val="000000" w:themeColor="text1"/>
              </w:rPr>
              <w:pPrChange w:id="8702"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703" w:author="User" w:date="2021-09-13T15:22:00Z">
              <w:ins w:id="8704" w:author="Jackson Wang" w:date="2021-09-12T09:32:00Z">
                <w:del w:id="8705" w:author="User" w:date="2021-09-13T15:27:00Z">
                  <w:r w:rsidRPr="00112490" w:rsidDel="00FE3E26">
                    <w:rPr>
                      <w:rFonts w:hint="eastAsia"/>
                      <w:color w:val="000000" w:themeColor="text1"/>
                    </w:rPr>
                    <w:delText>工作內容</w:delText>
                  </w:r>
                </w:del>
              </w:ins>
            </w:moveFrom>
          </w:p>
        </w:tc>
      </w:tr>
      <w:tr w:rsidR="00EC367F" w:rsidRPr="0067254C" w:rsidDel="00FE3E26" w14:paraId="21ED3FD0" w14:textId="20094773" w:rsidTr="0067254C">
        <w:trPr>
          <w:ins w:id="8706" w:author="Jackson Wang" w:date="2021-09-12T09:32:00Z"/>
          <w:del w:id="8707" w:author="User" w:date="2021-09-13T15:27:00Z"/>
        </w:trPr>
        <w:tc>
          <w:tcPr>
            <w:tcW w:w="2183" w:type="dxa"/>
            <w:vAlign w:val="center"/>
            <w:tcPrChange w:id="8708" w:author="Jackson Wang" w:date="2021-09-12T10:16:00Z">
              <w:tcPr>
                <w:tcW w:w="4530" w:type="dxa"/>
                <w:gridSpan w:val="2"/>
              </w:tcPr>
            </w:tcPrChange>
          </w:tcPr>
          <w:p w14:paraId="41577654" w14:textId="57282E67" w:rsidR="00EC367F" w:rsidRPr="002F18F5" w:rsidDel="00FE3E26" w:rsidRDefault="00EC367F">
            <w:pPr>
              <w:pStyle w:val="13"/>
              <w:ind w:leftChars="50" w:left="560" w:hangingChars="150" w:hanging="420"/>
              <w:rPr>
                <w:ins w:id="8709" w:author="Jackson Wang" w:date="2021-09-12T09:32:00Z"/>
                <w:del w:id="8710" w:author="User" w:date="2021-09-13T15:27:00Z"/>
                <w:moveFrom w:id="8711" w:author="User" w:date="2021-09-13T15:22:00Z"/>
                <w:rFonts w:hint="eastAsia"/>
                <w:color w:val="000000" w:themeColor="text1"/>
              </w:rPr>
              <w:pPrChange w:id="8712"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713" w:author="User" w:date="2021-09-13T15:22:00Z">
              <w:ins w:id="8714" w:author="Jackson Wang" w:date="2021-09-12T09:32:00Z">
                <w:del w:id="8715" w:author="User" w:date="2021-09-13T15:27:00Z">
                  <w:r w:rsidRPr="00AE0C01" w:rsidDel="00FE3E26">
                    <w:rPr>
                      <w:rFonts w:hint="eastAsia"/>
                      <w:color w:val="000000" w:themeColor="text1"/>
                    </w:rPr>
                    <w:delText>分析階段</w:delText>
                  </w:r>
                </w:del>
              </w:ins>
            </w:moveFrom>
          </w:p>
        </w:tc>
        <w:tc>
          <w:tcPr>
            <w:tcW w:w="6513" w:type="dxa"/>
            <w:vAlign w:val="center"/>
            <w:tcPrChange w:id="8716" w:author="Jackson Wang" w:date="2021-09-12T10:16:00Z">
              <w:tcPr>
                <w:tcW w:w="4530" w:type="dxa"/>
              </w:tcPr>
            </w:tcPrChange>
          </w:tcPr>
          <w:p w14:paraId="70233255" w14:textId="69092581" w:rsidR="0067254C" w:rsidRPr="0067254C" w:rsidDel="00FE3E26" w:rsidRDefault="0067254C">
            <w:pPr>
              <w:pStyle w:val="13"/>
              <w:ind w:leftChars="50" w:left="560" w:hangingChars="150" w:hanging="420"/>
              <w:rPr>
                <w:ins w:id="8717" w:author="Jackson Wang" w:date="2021-09-12T10:00:00Z"/>
                <w:del w:id="8718" w:author="User" w:date="2021-09-13T15:27:00Z"/>
                <w:moveFrom w:id="8719" w:author="User" w:date="2021-09-13T15:22:00Z"/>
                <w:rPrChange w:id="8720" w:author="Jackson Wang" w:date="2021-09-12T10:14:00Z">
                  <w:rPr>
                    <w:ins w:id="8721" w:author="Jackson Wang" w:date="2021-09-12T10:00:00Z"/>
                    <w:del w:id="8722" w:author="User" w:date="2021-09-13T15:27:00Z"/>
                    <w:moveFrom w:id="8723" w:author="User" w:date="2021-09-13T15:22:00Z"/>
                    <w:rFonts w:ascii="標楷體" w:hAnsi="標楷體"/>
                    <w:sz w:val="24"/>
                    <w:szCs w:val="24"/>
                  </w:rPr>
                </w:rPrChange>
              </w:rPr>
              <w:pPrChange w:id="8724" w:author="User" w:date="2021-09-14T13:59:00Z">
                <w:pPr>
                  <w:pStyle w:val="a7"/>
                  <w:widowControl w:val="0"/>
                  <w:numPr>
                    <w:numId w:val="425"/>
                  </w:numPr>
                  <w:pBdr>
                    <w:top w:val="none" w:sz="0" w:space="0" w:color="auto"/>
                    <w:left w:val="none" w:sz="0" w:space="0" w:color="auto"/>
                    <w:bottom w:val="none" w:sz="0" w:space="0" w:color="auto"/>
                    <w:right w:val="none" w:sz="0" w:space="0" w:color="auto"/>
                    <w:between w:val="none" w:sz="0" w:space="0" w:color="auto"/>
                    <w:bar w:val="none" w:sz="0" w:color="auto"/>
                  </w:pBdr>
                  <w:ind w:leftChars="0" w:left="240" w:hanging="240"/>
                  <w:jc w:val="both"/>
                </w:pPr>
              </w:pPrChange>
            </w:pPr>
            <w:moveFrom w:id="8725" w:author="User" w:date="2021-09-13T15:22:00Z">
              <w:ins w:id="8726" w:author="Jackson Wang" w:date="2021-09-12T10:00:00Z">
                <w:del w:id="8727" w:author="User" w:date="2021-09-13T15:27:00Z">
                  <w:r w:rsidRPr="0067254C" w:rsidDel="00FE3E26">
                    <w:rPr>
                      <w:rFonts w:hint="eastAsia"/>
                      <w:rPrChange w:id="8728" w:author="Jackson Wang" w:date="2021-09-12T10:14:00Z">
                        <w:rPr>
                          <w:rFonts w:ascii="標楷體" w:hAnsi="標楷體" w:hint="eastAsia"/>
                          <w:sz w:val="24"/>
                          <w:szCs w:val="24"/>
                        </w:rPr>
                      </w:rPrChange>
                    </w:rPr>
                    <w:delText>開立</w:delText>
                  </w:r>
                </w:del>
              </w:ins>
              <w:ins w:id="8729" w:author="Jackson Wang" w:date="2021-09-12T10:07:00Z">
                <w:del w:id="8730" w:author="User" w:date="2021-09-13T15:27:00Z">
                  <w:r w:rsidRPr="0067254C" w:rsidDel="00FE3E26">
                    <w:rPr>
                      <w:rFonts w:hint="eastAsia"/>
                    </w:rPr>
                    <w:delText>軟體</w:delText>
                  </w:r>
                </w:del>
              </w:ins>
              <w:ins w:id="8731" w:author="Jackson Wang" w:date="2021-09-12T10:00:00Z">
                <w:del w:id="8732" w:author="User" w:date="2021-09-13T15:27:00Z">
                  <w:r w:rsidRPr="0067254C" w:rsidDel="00FE3E26">
                    <w:rPr>
                      <w:rFonts w:hint="eastAsia"/>
                      <w:rPrChange w:id="8733" w:author="Jackson Wang" w:date="2021-09-12T10:14:00Z">
                        <w:rPr>
                          <w:rFonts w:ascii="標楷體" w:hAnsi="標楷體" w:hint="eastAsia"/>
                          <w:sz w:val="24"/>
                          <w:szCs w:val="24"/>
                        </w:rPr>
                      </w:rPrChange>
                    </w:rPr>
                    <w:delText>規格，訂定</w:delText>
                  </w:r>
                </w:del>
              </w:ins>
              <w:ins w:id="8734" w:author="Jackson Wang" w:date="2021-09-12T10:08:00Z">
                <w:del w:id="8735" w:author="User" w:date="2021-09-13T15:27:00Z">
                  <w:r w:rsidRPr="0067254C" w:rsidDel="00FE3E26">
                    <w:rPr>
                      <w:rFonts w:hint="eastAsia"/>
                    </w:rPr>
                    <w:delText>設計、撰寫</w:delText>
                  </w:r>
                </w:del>
              </w:ins>
              <w:ins w:id="8736" w:author="Jackson Wang" w:date="2021-09-12T10:00:00Z">
                <w:del w:id="8737" w:author="User" w:date="2021-09-13T15:27:00Z">
                  <w:r w:rsidRPr="0067254C" w:rsidDel="00FE3E26">
                    <w:rPr>
                      <w:rFonts w:hint="eastAsia"/>
                      <w:rPrChange w:id="8738" w:author="Jackson Wang" w:date="2021-09-12T10:14:00Z">
                        <w:rPr>
                          <w:rFonts w:ascii="標楷體" w:hAnsi="標楷體" w:hint="eastAsia"/>
                          <w:sz w:val="24"/>
                          <w:szCs w:val="24"/>
                        </w:rPr>
                      </w:rPrChange>
                    </w:rPr>
                    <w:delText>方向。</w:delText>
                  </w:r>
                </w:del>
              </w:ins>
            </w:moveFrom>
          </w:p>
          <w:p w14:paraId="43956A40" w14:textId="115F32DB" w:rsidR="0067254C" w:rsidRPr="00AE0C01" w:rsidDel="00FE3E26" w:rsidRDefault="0067254C">
            <w:pPr>
              <w:pStyle w:val="13"/>
              <w:ind w:leftChars="50" w:left="560" w:hangingChars="150" w:hanging="420"/>
              <w:rPr>
                <w:ins w:id="8739" w:author="Jackson Wang" w:date="2021-09-12T10:00:00Z"/>
                <w:del w:id="8740" w:author="User" w:date="2021-09-13T15:27:00Z"/>
                <w:moveFrom w:id="8741" w:author="User" w:date="2021-09-13T15:22:00Z"/>
                <w:rFonts w:hint="eastAsia"/>
                <w:color w:val="000000" w:themeColor="text1"/>
              </w:rPr>
              <w:pPrChange w:id="8742" w:author="User" w:date="2021-09-14T13:59:00Z">
                <w:pPr>
                  <w:pStyle w:val="a7"/>
                  <w:widowControl w:val="0"/>
                  <w:numPr>
                    <w:numId w:val="425"/>
                  </w:numPr>
                  <w:pBdr>
                    <w:top w:val="none" w:sz="0" w:space="0" w:color="auto"/>
                    <w:left w:val="none" w:sz="0" w:space="0" w:color="auto"/>
                    <w:bottom w:val="none" w:sz="0" w:space="0" w:color="auto"/>
                    <w:right w:val="none" w:sz="0" w:space="0" w:color="auto"/>
                    <w:between w:val="none" w:sz="0" w:space="0" w:color="auto"/>
                    <w:bar w:val="none" w:sz="0" w:color="auto"/>
                  </w:pBdr>
                  <w:ind w:leftChars="0" w:left="240" w:hanging="240"/>
                  <w:jc w:val="both"/>
                </w:pPr>
              </w:pPrChange>
            </w:pPr>
            <w:moveFrom w:id="8743" w:author="User" w:date="2021-09-13T15:22:00Z">
              <w:ins w:id="8744" w:author="Jackson Wang" w:date="2021-09-12T10:00:00Z">
                <w:del w:id="8745" w:author="User" w:date="2021-09-13T15:27:00Z">
                  <w:r w:rsidRPr="0067254C" w:rsidDel="00FE3E26">
                    <w:rPr>
                      <w:rFonts w:hint="eastAsia"/>
                      <w:rPrChange w:id="8746" w:author="Jackson Wang" w:date="2021-09-12T10:14:00Z">
                        <w:rPr>
                          <w:rFonts w:ascii="標楷體" w:hAnsi="標楷體" w:hint="eastAsia"/>
                          <w:sz w:val="24"/>
                          <w:szCs w:val="24"/>
                        </w:rPr>
                      </w:rPrChange>
                    </w:rPr>
                    <w:delText>制定</w:delText>
                  </w:r>
                  <w:r w:rsidRPr="0067254C" w:rsidDel="00FE3E26">
                    <w:rPr>
                      <w:rPrChange w:id="8747" w:author="Jackson Wang" w:date="2021-09-12T10:14:00Z">
                        <w:rPr>
                          <w:rFonts w:ascii="標楷體" w:hAnsi="標楷體"/>
                          <w:sz w:val="24"/>
                          <w:szCs w:val="24"/>
                        </w:rPr>
                      </w:rPrChange>
                    </w:rPr>
                    <w:delText>A/B</w:delText>
                  </w:r>
                  <w:r w:rsidRPr="0067254C" w:rsidDel="00FE3E26">
                    <w:rPr>
                      <w:rFonts w:hint="eastAsia"/>
                      <w:rPrChange w:id="8748" w:author="Jackson Wang" w:date="2021-09-12T10:14:00Z">
                        <w:rPr>
                          <w:rFonts w:ascii="標楷體" w:hAnsi="標楷體" w:hint="eastAsia"/>
                          <w:sz w:val="24"/>
                          <w:szCs w:val="24"/>
                        </w:rPr>
                      </w:rPrChange>
                    </w:rPr>
                    <w:delText>計劃及測試驗證計劃。</w:delText>
                  </w:r>
                </w:del>
              </w:ins>
            </w:moveFrom>
          </w:p>
          <w:p w14:paraId="53634224" w14:textId="7881A0F8" w:rsidR="00EC367F" w:rsidRPr="00AE0C01" w:rsidDel="00FE3E26" w:rsidRDefault="0067254C">
            <w:pPr>
              <w:pStyle w:val="13"/>
              <w:ind w:leftChars="50" w:left="560" w:hangingChars="150" w:hanging="420"/>
              <w:rPr>
                <w:ins w:id="8749" w:author="Jackson Wang" w:date="2021-09-12T09:32:00Z"/>
                <w:del w:id="8750" w:author="User" w:date="2021-09-13T15:27:00Z"/>
                <w:moveFrom w:id="8751" w:author="User" w:date="2021-09-13T15:22:00Z"/>
                <w:rFonts w:hint="eastAsia"/>
              </w:rPr>
              <w:pPrChange w:id="8752"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753" w:author="User" w:date="2021-09-13T15:22:00Z">
              <w:ins w:id="8754" w:author="Jackson Wang" w:date="2021-09-12T10:00:00Z">
                <w:del w:id="8755" w:author="User" w:date="2021-09-13T15:27:00Z">
                  <w:r w:rsidRPr="0067254C" w:rsidDel="00FE3E26">
                    <w:rPr>
                      <w:rFonts w:hint="eastAsia"/>
                      <w:rPrChange w:id="8756" w:author="Jackson Wang" w:date="2021-09-12T10:14:00Z">
                        <w:rPr>
                          <w:rFonts w:ascii="標楷體" w:hAnsi="標楷體" w:hint="eastAsia"/>
                          <w:sz w:val="24"/>
                          <w:szCs w:val="24"/>
                        </w:rPr>
                      </w:rPrChange>
                    </w:rPr>
                    <w:delText>制定測試方案。</w:delText>
                  </w:r>
                </w:del>
              </w:ins>
            </w:moveFrom>
          </w:p>
        </w:tc>
      </w:tr>
      <w:tr w:rsidR="00EC367F" w:rsidRPr="0067254C" w:rsidDel="00FE3E26" w14:paraId="7164C2D8" w14:textId="56F2C533" w:rsidTr="0067254C">
        <w:trPr>
          <w:ins w:id="8757" w:author="Jackson Wang" w:date="2021-09-12T09:32:00Z"/>
          <w:del w:id="8758" w:author="User" w:date="2021-09-13T15:27:00Z"/>
        </w:trPr>
        <w:tc>
          <w:tcPr>
            <w:tcW w:w="2183" w:type="dxa"/>
            <w:vAlign w:val="center"/>
            <w:tcPrChange w:id="8759" w:author="Jackson Wang" w:date="2021-09-12T10:16:00Z">
              <w:tcPr>
                <w:tcW w:w="4530" w:type="dxa"/>
                <w:gridSpan w:val="2"/>
              </w:tcPr>
            </w:tcPrChange>
          </w:tcPr>
          <w:p w14:paraId="25B5D526" w14:textId="653D2692" w:rsidR="00EC367F" w:rsidRPr="002F18F5" w:rsidDel="00FE3E26" w:rsidRDefault="00EC367F">
            <w:pPr>
              <w:pStyle w:val="13"/>
              <w:ind w:leftChars="50" w:left="560" w:hangingChars="150" w:hanging="420"/>
              <w:rPr>
                <w:ins w:id="8760" w:author="Jackson Wang" w:date="2021-09-12T09:32:00Z"/>
                <w:del w:id="8761" w:author="User" w:date="2021-09-13T15:27:00Z"/>
                <w:moveFrom w:id="8762" w:author="User" w:date="2021-09-13T15:22:00Z"/>
                <w:rFonts w:hint="eastAsia"/>
                <w:color w:val="000000" w:themeColor="text1"/>
              </w:rPr>
              <w:pPrChange w:id="8763"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764" w:author="User" w:date="2021-09-13T15:22:00Z">
              <w:ins w:id="8765" w:author="Jackson Wang" w:date="2021-09-12T09:32:00Z">
                <w:del w:id="8766" w:author="User" w:date="2021-09-13T15:27:00Z">
                  <w:r w:rsidRPr="00AE0C01" w:rsidDel="00FE3E26">
                    <w:rPr>
                      <w:rFonts w:hint="eastAsia"/>
                      <w:color w:val="000000" w:themeColor="text1"/>
                    </w:rPr>
                    <w:delText>設計階段</w:delText>
                  </w:r>
                </w:del>
              </w:ins>
            </w:moveFrom>
          </w:p>
        </w:tc>
        <w:tc>
          <w:tcPr>
            <w:tcW w:w="6513" w:type="dxa"/>
            <w:vAlign w:val="center"/>
            <w:tcPrChange w:id="8767" w:author="Jackson Wang" w:date="2021-09-12T10:16:00Z">
              <w:tcPr>
                <w:tcW w:w="4530" w:type="dxa"/>
              </w:tcPr>
            </w:tcPrChange>
          </w:tcPr>
          <w:p w14:paraId="08F1D672" w14:textId="1BBAE2EE" w:rsidR="0067254C" w:rsidRPr="0067254C" w:rsidDel="00FE3E26" w:rsidRDefault="0067254C">
            <w:pPr>
              <w:pStyle w:val="13"/>
              <w:ind w:leftChars="50" w:left="560" w:hangingChars="150" w:hanging="420"/>
              <w:rPr>
                <w:ins w:id="8768" w:author="Jackson Wang" w:date="2021-09-12T10:08:00Z"/>
                <w:del w:id="8769" w:author="User" w:date="2021-09-13T15:27:00Z"/>
                <w:moveFrom w:id="8770" w:author="User" w:date="2021-09-13T15:22:00Z"/>
                <w:rFonts w:hint="eastAsia"/>
              </w:rPr>
              <w:pPrChange w:id="8771" w:author="User" w:date="2021-09-14T13:59:00Z">
                <w:pPr>
                  <w:pStyle w:val="a7"/>
                  <w:widowControl w:val="0"/>
                  <w:numPr>
                    <w:numId w:val="426"/>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jc w:val="both"/>
                </w:pPr>
              </w:pPrChange>
            </w:pPr>
            <w:moveFrom w:id="8772" w:author="User" w:date="2021-09-13T15:22:00Z">
              <w:ins w:id="8773" w:author="Jackson Wang" w:date="2021-09-12T10:08:00Z">
                <w:del w:id="8774" w:author="User" w:date="2021-09-13T15:27:00Z">
                  <w:r w:rsidRPr="0067254C" w:rsidDel="00FE3E26">
                    <w:rPr>
                      <w:rFonts w:hint="eastAsia"/>
                    </w:rPr>
                    <w:delText>協調開放資料收集。</w:delText>
                  </w:r>
                </w:del>
              </w:ins>
            </w:moveFrom>
          </w:p>
          <w:p w14:paraId="5515CD53" w14:textId="05EC8673" w:rsidR="00EC367F" w:rsidRPr="0067254C" w:rsidDel="00FE3E26" w:rsidRDefault="0067254C">
            <w:pPr>
              <w:pStyle w:val="13"/>
              <w:ind w:leftChars="50" w:left="560" w:hangingChars="150" w:hanging="420"/>
              <w:rPr>
                <w:ins w:id="8775" w:author="Jackson Wang" w:date="2021-09-12T10:12:00Z"/>
                <w:del w:id="8776" w:author="User" w:date="2021-09-13T15:27:00Z"/>
                <w:moveFrom w:id="8777" w:author="User" w:date="2021-09-13T15:22:00Z"/>
                <w:rPrChange w:id="8778" w:author="Jackson Wang" w:date="2021-09-12T10:14:00Z">
                  <w:rPr>
                    <w:ins w:id="8779" w:author="Jackson Wang" w:date="2021-09-12T10:12:00Z"/>
                    <w:del w:id="8780" w:author="User" w:date="2021-09-13T15:27:00Z"/>
                    <w:moveFrom w:id="8781" w:author="User" w:date="2021-09-13T15:22:00Z"/>
                    <w:rFonts w:ascii="標楷體" w:hAnsi="標楷體"/>
                    <w:sz w:val="24"/>
                    <w:szCs w:val="24"/>
                  </w:rPr>
                </w:rPrChange>
              </w:rPr>
              <w:pPrChange w:id="8782"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jc w:val="both"/>
                </w:pPr>
              </w:pPrChange>
            </w:pPr>
            <w:moveFrom w:id="8783" w:author="User" w:date="2021-09-13T15:22:00Z">
              <w:ins w:id="8784" w:author="Jackson Wang" w:date="2021-09-12T10:10:00Z">
                <w:del w:id="8785" w:author="User" w:date="2021-09-13T15:27:00Z">
                  <w:r w:rsidRPr="0067254C" w:rsidDel="00FE3E26">
                    <w:rPr>
                      <w:rFonts w:hint="eastAsia"/>
                      <w:rPrChange w:id="8786" w:author="Jackson Wang" w:date="2021-09-12T10:14:00Z">
                        <w:rPr>
                          <w:rFonts w:ascii="標楷體" w:hAnsi="標楷體" w:hint="eastAsia"/>
                          <w:sz w:val="24"/>
                          <w:szCs w:val="24"/>
                        </w:rPr>
                      </w:rPrChange>
                    </w:rPr>
                    <w:delText>建立定期資料備份策略與執行方法。</w:delText>
                  </w:r>
                </w:del>
              </w:ins>
            </w:moveFrom>
          </w:p>
          <w:p w14:paraId="14D61DAA" w14:textId="2CBAA478" w:rsidR="0067254C" w:rsidRPr="0067254C" w:rsidDel="00FE3E26" w:rsidRDefault="0067254C">
            <w:pPr>
              <w:pStyle w:val="13"/>
              <w:ind w:leftChars="50" w:left="560" w:hangingChars="150" w:hanging="420"/>
              <w:rPr>
                <w:ins w:id="8787" w:author="Jackson Wang" w:date="2021-09-12T10:13:00Z"/>
                <w:del w:id="8788" w:author="User" w:date="2021-09-13T15:27:00Z"/>
                <w:moveFrom w:id="8789" w:author="User" w:date="2021-09-13T15:22:00Z"/>
                <w:rPrChange w:id="8790" w:author="Jackson Wang" w:date="2021-09-12T10:14:00Z">
                  <w:rPr>
                    <w:ins w:id="8791" w:author="Jackson Wang" w:date="2021-09-12T10:13:00Z"/>
                    <w:del w:id="8792" w:author="User" w:date="2021-09-13T15:27:00Z"/>
                    <w:moveFrom w:id="8793" w:author="User" w:date="2021-09-13T15:22:00Z"/>
                    <w:rFonts w:ascii="標楷體" w:hAnsi="標楷體"/>
                    <w:sz w:val="24"/>
                    <w:szCs w:val="24"/>
                  </w:rPr>
                </w:rPrChange>
              </w:rPr>
              <w:pPrChange w:id="8794"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jc w:val="both"/>
                </w:pPr>
              </w:pPrChange>
            </w:pPr>
            <w:moveFrom w:id="8795" w:author="User" w:date="2021-09-13T15:22:00Z">
              <w:ins w:id="8796" w:author="Jackson Wang" w:date="2021-09-12T10:12:00Z">
                <w:del w:id="8797" w:author="User" w:date="2021-09-13T15:27:00Z">
                  <w:r w:rsidRPr="0067254C" w:rsidDel="00FE3E26">
                    <w:rPr>
                      <w:rFonts w:hint="eastAsia"/>
                      <w:rPrChange w:id="8798" w:author="Jackson Wang" w:date="2021-09-12T10:14:00Z">
                        <w:rPr>
                          <w:rFonts w:ascii="標楷體" w:hAnsi="標楷體" w:hint="eastAsia"/>
                          <w:sz w:val="24"/>
                          <w:szCs w:val="24"/>
                        </w:rPr>
                      </w:rPrChange>
                    </w:rPr>
                    <w:delText>彙整及串接</w:delText>
                  </w:r>
                </w:del>
              </w:ins>
              <w:ins w:id="8799" w:author="Jackson Wang" w:date="2021-09-12T10:15:00Z">
                <w:del w:id="8800" w:author="User" w:date="2021-09-13T15:27:00Z">
                  <w:r w:rsidDel="00FE3E26">
                    <w:rPr>
                      <w:rFonts w:hint="eastAsia"/>
                    </w:rPr>
                    <w:delText>所有</w:delText>
                  </w:r>
                </w:del>
              </w:ins>
              <w:ins w:id="8801" w:author="Jackson Wang" w:date="2021-09-12T10:12:00Z">
                <w:del w:id="8802" w:author="User" w:date="2021-09-13T15:27:00Z">
                  <w:r w:rsidRPr="0067254C" w:rsidDel="00FE3E26">
                    <w:rPr>
                      <w:rFonts w:hint="eastAsia"/>
                      <w:rPrChange w:id="8803" w:author="Jackson Wang" w:date="2021-09-12T10:14:00Z">
                        <w:rPr>
                          <w:rFonts w:ascii="標楷體" w:hAnsi="標楷體" w:hint="eastAsia"/>
                          <w:sz w:val="24"/>
                          <w:szCs w:val="24"/>
                        </w:rPr>
                      </w:rPrChange>
                    </w:rPr>
                    <w:delText>蒐集影像資料。</w:delText>
                  </w:r>
                </w:del>
              </w:ins>
            </w:moveFrom>
          </w:p>
          <w:p w14:paraId="4BBECA53" w14:textId="54803EB7" w:rsidR="0067254C" w:rsidRPr="00AE0C01" w:rsidDel="00FE3E26" w:rsidRDefault="0067254C">
            <w:pPr>
              <w:pStyle w:val="13"/>
              <w:ind w:leftChars="50" w:left="560" w:hangingChars="150" w:hanging="420"/>
              <w:rPr>
                <w:ins w:id="8804" w:author="Jackson Wang" w:date="2021-09-12T09:32:00Z"/>
                <w:del w:id="8805" w:author="User" w:date="2021-09-13T15:27:00Z"/>
                <w:moveFrom w:id="8806" w:author="User" w:date="2021-09-13T15:22:00Z"/>
                <w:rFonts w:hint="eastAsia"/>
                <w:color w:val="000000" w:themeColor="text1"/>
              </w:rPr>
              <w:pPrChange w:id="880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808" w:author="User" w:date="2021-09-13T15:22:00Z">
              <w:ins w:id="8809" w:author="Jackson Wang" w:date="2021-09-12T10:14:00Z">
                <w:del w:id="8810" w:author="User" w:date="2021-09-13T15:27:00Z">
                  <w:r w:rsidRPr="00605EFC" w:rsidDel="00FE3E26">
                    <w:rPr>
                      <w:rFonts w:hint="eastAsia"/>
                    </w:rPr>
                    <w:delText>依客戶需求</w:delText>
                  </w:r>
                </w:del>
              </w:ins>
              <w:ins w:id="8811" w:author="Jackson Wang" w:date="2021-09-12T10:13:00Z">
                <w:del w:id="8812" w:author="User" w:date="2021-09-13T15:27:00Z">
                  <w:r w:rsidRPr="0067254C" w:rsidDel="00FE3E26">
                    <w:rPr>
                      <w:rFonts w:hint="eastAsia"/>
                      <w:rPrChange w:id="8813" w:author="Jackson Wang" w:date="2021-09-12T10:14:00Z">
                        <w:rPr>
                          <w:rFonts w:ascii="標楷體" w:hAnsi="標楷體" w:hint="eastAsia"/>
                          <w:sz w:val="24"/>
                          <w:szCs w:val="24"/>
                        </w:rPr>
                      </w:rPrChange>
                    </w:rPr>
                    <w:delText>設計網頁。</w:delText>
                  </w:r>
                </w:del>
              </w:ins>
            </w:moveFrom>
          </w:p>
        </w:tc>
      </w:tr>
      <w:tr w:rsidR="00EC367F" w:rsidRPr="0067254C" w:rsidDel="00FE3E26" w14:paraId="4BCB7546" w14:textId="017CA1AA" w:rsidTr="0067254C">
        <w:trPr>
          <w:ins w:id="8814" w:author="Jackson Wang" w:date="2021-09-12T09:32:00Z"/>
          <w:del w:id="8815" w:author="User" w:date="2021-09-13T15:27:00Z"/>
        </w:trPr>
        <w:tc>
          <w:tcPr>
            <w:tcW w:w="2183" w:type="dxa"/>
            <w:vAlign w:val="center"/>
            <w:tcPrChange w:id="8816" w:author="Jackson Wang" w:date="2021-09-12T10:16:00Z">
              <w:tcPr>
                <w:tcW w:w="4530" w:type="dxa"/>
                <w:gridSpan w:val="2"/>
              </w:tcPr>
            </w:tcPrChange>
          </w:tcPr>
          <w:p w14:paraId="4193B980" w14:textId="7A5C37A4" w:rsidR="00EC367F" w:rsidRPr="002F18F5" w:rsidDel="00FE3E26" w:rsidRDefault="00EC367F">
            <w:pPr>
              <w:pStyle w:val="13"/>
              <w:ind w:leftChars="50" w:left="560" w:hangingChars="150" w:hanging="420"/>
              <w:rPr>
                <w:ins w:id="8817" w:author="Jackson Wang" w:date="2021-09-12T09:32:00Z"/>
                <w:del w:id="8818" w:author="User" w:date="2021-09-13T15:27:00Z"/>
                <w:moveFrom w:id="8819" w:author="User" w:date="2021-09-13T15:22:00Z"/>
                <w:rFonts w:hint="eastAsia"/>
                <w:color w:val="000000" w:themeColor="text1"/>
              </w:rPr>
              <w:pPrChange w:id="8820"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821" w:author="User" w:date="2021-09-13T15:22:00Z">
              <w:ins w:id="8822" w:author="Jackson Wang" w:date="2021-09-12T09:33:00Z">
                <w:del w:id="8823" w:author="User" w:date="2021-09-13T15:27:00Z">
                  <w:r w:rsidRPr="00AE0C01" w:rsidDel="00FE3E26">
                    <w:rPr>
                      <w:rFonts w:hint="eastAsia"/>
                      <w:color w:val="000000" w:themeColor="text1"/>
                    </w:rPr>
                    <w:delText>程式撰寫階段</w:delText>
                  </w:r>
                </w:del>
              </w:ins>
            </w:moveFrom>
          </w:p>
        </w:tc>
        <w:tc>
          <w:tcPr>
            <w:tcW w:w="6513" w:type="dxa"/>
            <w:vAlign w:val="center"/>
            <w:tcPrChange w:id="8824" w:author="Jackson Wang" w:date="2021-09-12T10:16:00Z">
              <w:tcPr>
                <w:tcW w:w="4530" w:type="dxa"/>
              </w:tcPr>
            </w:tcPrChange>
          </w:tcPr>
          <w:p w14:paraId="71BDD905" w14:textId="3A522FAA" w:rsidR="0067254C" w:rsidRPr="0067254C" w:rsidDel="00FE3E26" w:rsidRDefault="0067254C">
            <w:pPr>
              <w:pStyle w:val="13"/>
              <w:ind w:leftChars="50" w:left="560" w:hangingChars="150" w:hanging="420"/>
              <w:rPr>
                <w:ins w:id="8825" w:author="Jackson Wang" w:date="2021-09-12T10:09:00Z"/>
                <w:del w:id="8826" w:author="User" w:date="2021-09-13T15:27:00Z"/>
                <w:moveFrom w:id="8827" w:author="User" w:date="2021-09-13T15:22:00Z"/>
                <w:rPrChange w:id="8828" w:author="Jackson Wang" w:date="2021-09-12T10:14:00Z">
                  <w:rPr>
                    <w:ins w:id="8829" w:author="Jackson Wang" w:date="2021-09-12T10:09:00Z"/>
                    <w:del w:id="8830" w:author="User" w:date="2021-09-13T15:27:00Z"/>
                    <w:moveFrom w:id="8831" w:author="User" w:date="2021-09-13T15:22:00Z"/>
                    <w:rFonts w:ascii="標楷體" w:hAnsi="標楷體"/>
                    <w:sz w:val="24"/>
                    <w:szCs w:val="24"/>
                  </w:rPr>
                </w:rPrChange>
              </w:rPr>
              <w:pPrChange w:id="8832" w:author="User" w:date="2021-09-14T13:59:00Z">
                <w:pPr>
                  <w:pStyle w:val="a7"/>
                  <w:widowControl w:val="0"/>
                  <w:numPr>
                    <w:numId w:val="428"/>
                  </w:numPr>
                  <w:pBdr>
                    <w:top w:val="none" w:sz="0" w:space="0" w:color="auto"/>
                    <w:left w:val="none" w:sz="0" w:space="0" w:color="auto"/>
                    <w:bottom w:val="none" w:sz="0" w:space="0" w:color="auto"/>
                    <w:right w:val="none" w:sz="0" w:space="0" w:color="auto"/>
                    <w:between w:val="none" w:sz="0" w:space="0" w:color="auto"/>
                    <w:bar w:val="none" w:sz="0" w:color="auto"/>
                  </w:pBdr>
                  <w:ind w:leftChars="0" w:left="240" w:hanging="240"/>
                  <w:jc w:val="both"/>
                </w:pPr>
              </w:pPrChange>
            </w:pPr>
            <w:moveFrom w:id="8833" w:author="User" w:date="2021-09-13T15:22:00Z">
              <w:ins w:id="8834" w:author="Jackson Wang" w:date="2021-09-12T10:09:00Z">
                <w:del w:id="8835" w:author="User" w:date="2021-09-13T15:27:00Z">
                  <w:r w:rsidRPr="0067254C" w:rsidDel="00FE3E26">
                    <w:rPr>
                      <w:rFonts w:hint="eastAsia"/>
                      <w:rPrChange w:id="8836" w:author="Jackson Wang" w:date="2021-09-12T10:14:00Z">
                        <w:rPr>
                          <w:rFonts w:ascii="標楷體" w:hAnsi="標楷體" w:hint="eastAsia"/>
                          <w:sz w:val="24"/>
                          <w:szCs w:val="24"/>
                        </w:rPr>
                      </w:rPrChange>
                    </w:rPr>
                    <w:delText>實體資料庫建置。</w:delText>
                  </w:r>
                </w:del>
              </w:ins>
            </w:moveFrom>
          </w:p>
          <w:p w14:paraId="625C5B83" w14:textId="2FB8B779" w:rsidR="0067254C" w:rsidRPr="0067254C" w:rsidDel="00FE3E26" w:rsidRDefault="0067254C">
            <w:pPr>
              <w:pStyle w:val="13"/>
              <w:ind w:leftChars="50" w:left="560" w:hangingChars="150" w:hanging="420"/>
              <w:rPr>
                <w:ins w:id="8837" w:author="Jackson Wang" w:date="2021-09-12T10:10:00Z"/>
                <w:del w:id="8838" w:author="User" w:date="2021-09-13T15:27:00Z"/>
                <w:moveFrom w:id="8839" w:author="User" w:date="2021-09-13T15:22:00Z"/>
                <w:rPrChange w:id="8840" w:author="Jackson Wang" w:date="2021-09-12T10:14:00Z">
                  <w:rPr>
                    <w:ins w:id="8841" w:author="Jackson Wang" w:date="2021-09-12T10:10:00Z"/>
                    <w:del w:id="8842" w:author="User" w:date="2021-09-13T15:27:00Z"/>
                    <w:moveFrom w:id="8843" w:author="User" w:date="2021-09-13T15:22:00Z"/>
                    <w:rFonts w:ascii="標楷體" w:hAnsi="標楷體"/>
                    <w:sz w:val="24"/>
                    <w:szCs w:val="24"/>
                  </w:rPr>
                </w:rPrChange>
              </w:rPr>
              <w:pPrChange w:id="8844" w:author="User" w:date="2021-09-14T13:59:00Z">
                <w:pPr>
                  <w:pStyle w:val="a7"/>
                  <w:widowControl w:val="0"/>
                  <w:numPr>
                    <w:numId w:val="428"/>
                  </w:numPr>
                  <w:pBdr>
                    <w:top w:val="none" w:sz="0" w:space="0" w:color="auto"/>
                    <w:left w:val="none" w:sz="0" w:space="0" w:color="auto"/>
                    <w:bottom w:val="none" w:sz="0" w:space="0" w:color="auto"/>
                    <w:right w:val="none" w:sz="0" w:space="0" w:color="auto"/>
                    <w:between w:val="none" w:sz="0" w:space="0" w:color="auto"/>
                    <w:bar w:val="none" w:sz="0" w:color="auto"/>
                  </w:pBdr>
                  <w:ind w:leftChars="0" w:left="240" w:hanging="240"/>
                  <w:jc w:val="both"/>
                </w:pPr>
              </w:pPrChange>
            </w:pPr>
            <w:moveFrom w:id="8845" w:author="User" w:date="2021-09-13T15:22:00Z">
              <w:ins w:id="8846" w:author="Jackson Wang" w:date="2021-09-12T10:10:00Z">
                <w:del w:id="8847" w:author="User" w:date="2021-09-13T15:27:00Z">
                  <w:r w:rsidRPr="0067254C" w:rsidDel="00FE3E26">
                    <w:rPr>
                      <w:rFonts w:hint="eastAsia"/>
                      <w:rPrChange w:id="8848" w:author="Jackson Wang" w:date="2021-09-12T10:14:00Z">
                        <w:rPr>
                          <w:rFonts w:ascii="標楷體" w:hAnsi="標楷體" w:hint="eastAsia"/>
                          <w:sz w:val="24"/>
                          <w:szCs w:val="24"/>
                        </w:rPr>
                      </w:rPrChange>
                    </w:rPr>
                    <w:delText>建置實體伺服器。</w:delText>
                  </w:r>
                </w:del>
              </w:ins>
            </w:moveFrom>
          </w:p>
          <w:p w14:paraId="0C2F978B" w14:textId="6BCEE470" w:rsidR="0067254C" w:rsidRPr="0067254C" w:rsidDel="00FE3E26" w:rsidRDefault="0067254C">
            <w:pPr>
              <w:pStyle w:val="13"/>
              <w:ind w:leftChars="50" w:left="560" w:hangingChars="150" w:hanging="420"/>
              <w:rPr>
                <w:ins w:id="8849" w:author="Jackson Wang" w:date="2021-09-12T10:10:00Z"/>
                <w:del w:id="8850" w:author="User" w:date="2021-09-13T15:27:00Z"/>
                <w:moveFrom w:id="8851" w:author="User" w:date="2021-09-13T15:22:00Z"/>
                <w:rPrChange w:id="8852" w:author="Jackson Wang" w:date="2021-09-12T10:14:00Z">
                  <w:rPr>
                    <w:ins w:id="8853" w:author="Jackson Wang" w:date="2021-09-12T10:10:00Z"/>
                    <w:del w:id="8854" w:author="User" w:date="2021-09-13T15:27:00Z"/>
                    <w:moveFrom w:id="8855" w:author="User" w:date="2021-09-13T15:22:00Z"/>
                    <w:rFonts w:ascii="標楷體" w:hAnsi="標楷體"/>
                    <w:sz w:val="24"/>
                    <w:szCs w:val="24"/>
                  </w:rPr>
                </w:rPrChange>
              </w:rPr>
              <w:pPrChange w:id="8856" w:author="User" w:date="2021-09-14T13:59:00Z">
                <w:pPr>
                  <w:pStyle w:val="a7"/>
                  <w:widowControl w:val="0"/>
                  <w:numPr>
                    <w:numId w:val="428"/>
                  </w:numPr>
                  <w:pBdr>
                    <w:top w:val="none" w:sz="0" w:space="0" w:color="auto"/>
                    <w:left w:val="none" w:sz="0" w:space="0" w:color="auto"/>
                    <w:bottom w:val="none" w:sz="0" w:space="0" w:color="auto"/>
                    <w:right w:val="none" w:sz="0" w:space="0" w:color="auto"/>
                    <w:between w:val="none" w:sz="0" w:space="0" w:color="auto"/>
                    <w:bar w:val="none" w:sz="0" w:color="auto"/>
                  </w:pBdr>
                  <w:ind w:leftChars="0" w:left="240" w:hanging="240"/>
                  <w:jc w:val="both"/>
                </w:pPr>
              </w:pPrChange>
            </w:pPr>
            <w:moveFrom w:id="8857" w:author="User" w:date="2021-09-13T15:22:00Z">
              <w:ins w:id="8858" w:author="Jackson Wang" w:date="2021-09-12T10:10:00Z">
                <w:del w:id="8859" w:author="User" w:date="2021-09-13T15:27:00Z">
                  <w:r w:rsidRPr="0067254C" w:rsidDel="00FE3E26">
                    <w:rPr>
                      <w:rFonts w:hint="eastAsia"/>
                      <w:rPrChange w:id="8860" w:author="Jackson Wang" w:date="2021-09-12T10:14:00Z">
                        <w:rPr>
                          <w:rFonts w:ascii="標楷體" w:hAnsi="標楷體" w:hint="eastAsia"/>
                          <w:sz w:val="24"/>
                          <w:szCs w:val="24"/>
                        </w:rPr>
                      </w:rPrChange>
                    </w:rPr>
                    <w:delText>安裝並設定網路。</w:delText>
                  </w:r>
                </w:del>
              </w:ins>
            </w:moveFrom>
          </w:p>
          <w:p w14:paraId="6B45FF2F" w14:textId="5F2DF751" w:rsidR="00EC367F" w:rsidRPr="0067254C" w:rsidDel="00FE3E26" w:rsidRDefault="0067254C">
            <w:pPr>
              <w:pStyle w:val="13"/>
              <w:ind w:leftChars="50" w:left="560" w:hangingChars="150" w:hanging="420"/>
              <w:rPr>
                <w:ins w:id="8861" w:author="Jackson Wang" w:date="2021-09-12T10:12:00Z"/>
                <w:del w:id="8862" w:author="User" w:date="2021-09-13T15:27:00Z"/>
                <w:moveFrom w:id="8863" w:author="User" w:date="2021-09-13T15:22:00Z"/>
                <w:rPrChange w:id="8864" w:author="Jackson Wang" w:date="2021-09-12T10:14:00Z">
                  <w:rPr>
                    <w:ins w:id="8865" w:author="Jackson Wang" w:date="2021-09-12T10:12:00Z"/>
                    <w:del w:id="8866" w:author="User" w:date="2021-09-13T15:27:00Z"/>
                    <w:moveFrom w:id="8867" w:author="User" w:date="2021-09-13T15:22:00Z"/>
                    <w:rFonts w:ascii="標楷體" w:hAnsi="標楷體"/>
                    <w:sz w:val="24"/>
                    <w:szCs w:val="24"/>
                  </w:rPr>
                </w:rPrChange>
              </w:rPr>
              <w:pPrChange w:id="8868"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jc w:val="both"/>
                </w:pPr>
              </w:pPrChange>
            </w:pPr>
            <w:moveFrom w:id="8869" w:author="User" w:date="2021-09-13T15:22:00Z">
              <w:ins w:id="8870" w:author="Jackson Wang" w:date="2021-09-12T10:10:00Z">
                <w:del w:id="8871" w:author="User" w:date="2021-09-13T15:27:00Z">
                  <w:r w:rsidRPr="0067254C" w:rsidDel="00FE3E26">
                    <w:rPr>
                      <w:rFonts w:hint="eastAsia"/>
                      <w:rPrChange w:id="8872" w:author="Jackson Wang" w:date="2021-09-12T10:14:00Z">
                        <w:rPr>
                          <w:rFonts w:ascii="標楷體" w:hAnsi="標楷體" w:hint="eastAsia"/>
                          <w:sz w:val="24"/>
                          <w:szCs w:val="24"/>
                        </w:rPr>
                      </w:rPrChange>
                    </w:rPr>
                    <w:delText>虛擬化伺服器架設與各項資源配置</w:delText>
                  </w:r>
                </w:del>
              </w:ins>
            </w:moveFrom>
          </w:p>
          <w:p w14:paraId="676E9BDF" w14:textId="1E91FEB4" w:rsidR="0067254C" w:rsidDel="00FE3E26" w:rsidRDefault="0067254C">
            <w:pPr>
              <w:pStyle w:val="13"/>
              <w:ind w:leftChars="50" w:left="560" w:hangingChars="150" w:hanging="420"/>
              <w:rPr>
                <w:ins w:id="8873" w:author="Jackson Wang" w:date="2021-09-12T10:35:00Z"/>
                <w:del w:id="8874" w:author="User" w:date="2021-09-13T15:27:00Z"/>
                <w:moveFrom w:id="8875" w:author="User" w:date="2021-09-13T15:22:00Z"/>
                <w:rFonts w:hint="eastAsia"/>
              </w:rPr>
              <w:pPrChange w:id="8876" w:author="User" w:date="2021-09-14T13:59:00Z">
                <w:pPr>
                  <w:pStyle w:val="13"/>
                  <w:numPr>
                    <w:numId w:val="431"/>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284" w:firstLineChars="0" w:hanging="284"/>
                  <w:jc w:val="both"/>
                </w:pPr>
              </w:pPrChange>
            </w:pPr>
            <w:moveFrom w:id="8877" w:author="User" w:date="2021-09-13T15:22:00Z">
              <w:ins w:id="8878" w:author="Jackson Wang" w:date="2021-09-12T10:12:00Z">
                <w:del w:id="8879" w:author="User" w:date="2021-09-13T15:27:00Z">
                  <w:r w:rsidRPr="0067254C" w:rsidDel="00FE3E26">
                    <w:rPr>
                      <w:rFonts w:hint="eastAsia"/>
                      <w:rPrChange w:id="8880" w:author="Jackson Wang" w:date="2021-09-12T10:14:00Z">
                        <w:rPr>
                          <w:rFonts w:ascii="標楷體" w:hAnsi="標楷體" w:hint="eastAsia"/>
                          <w:sz w:val="24"/>
                          <w:szCs w:val="24"/>
                        </w:rPr>
                      </w:rPrChange>
                    </w:rPr>
                    <w:delText>餵養機器執行深度學習。</w:delText>
                  </w:r>
                </w:del>
              </w:ins>
            </w:moveFrom>
          </w:p>
          <w:p w14:paraId="71F06D16" w14:textId="27460BD3" w:rsidR="00B601D3" w:rsidRPr="0067254C" w:rsidDel="00FE3E26" w:rsidRDefault="00B601D3">
            <w:pPr>
              <w:pStyle w:val="13"/>
              <w:ind w:leftChars="50" w:left="560" w:hangingChars="150" w:hanging="420"/>
              <w:rPr>
                <w:ins w:id="8881" w:author="Jackson Wang" w:date="2021-09-12T10:13:00Z"/>
                <w:del w:id="8882" w:author="User" w:date="2021-09-13T15:27:00Z"/>
                <w:moveFrom w:id="8883" w:author="User" w:date="2021-09-13T15:22:00Z"/>
                <w:rPrChange w:id="8884" w:author="Jackson Wang" w:date="2021-09-12T10:14:00Z">
                  <w:rPr>
                    <w:ins w:id="8885" w:author="Jackson Wang" w:date="2021-09-12T10:13:00Z"/>
                    <w:del w:id="8886" w:author="User" w:date="2021-09-13T15:27:00Z"/>
                    <w:moveFrom w:id="8887" w:author="User" w:date="2021-09-13T15:22:00Z"/>
                    <w:rFonts w:ascii="標楷體" w:hAnsi="標楷體"/>
                    <w:sz w:val="24"/>
                    <w:szCs w:val="24"/>
                  </w:rPr>
                </w:rPrChange>
              </w:rPr>
              <w:pPrChange w:id="8888"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jc w:val="both"/>
                </w:pPr>
              </w:pPrChange>
            </w:pPr>
            <w:moveFrom w:id="8889" w:author="User" w:date="2021-09-13T15:22:00Z">
              <w:ins w:id="8890" w:author="Jackson Wang" w:date="2021-09-12T10:35:00Z">
                <w:del w:id="8891" w:author="User" w:date="2021-09-13T15:27:00Z">
                  <w:r w:rsidRPr="00B601D3" w:rsidDel="00FE3E26">
                    <w:rPr>
                      <w:rFonts w:hint="eastAsia"/>
                    </w:rPr>
                    <w:delText>調校機器圖樣識別。</w:delText>
                  </w:r>
                </w:del>
              </w:ins>
            </w:moveFrom>
          </w:p>
          <w:p w14:paraId="5B404608" w14:textId="2E68B1E0" w:rsidR="0067254C" w:rsidRPr="00AE0C01" w:rsidDel="00FE3E26" w:rsidRDefault="0067254C">
            <w:pPr>
              <w:pStyle w:val="13"/>
              <w:ind w:leftChars="50" w:left="560" w:hangingChars="150" w:hanging="420"/>
              <w:rPr>
                <w:ins w:id="8892" w:author="Jackson Wang" w:date="2021-09-12T09:32:00Z"/>
                <w:del w:id="8893" w:author="User" w:date="2021-09-13T15:27:00Z"/>
                <w:moveFrom w:id="8894" w:author="User" w:date="2021-09-13T15:22:00Z"/>
                <w:rFonts w:hint="eastAsia"/>
                <w:color w:val="000000" w:themeColor="text1"/>
              </w:rPr>
              <w:pPrChange w:id="8895"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896" w:author="User" w:date="2021-09-13T15:22:00Z">
              <w:ins w:id="8897" w:author="Jackson Wang" w:date="2021-09-12T10:13:00Z">
                <w:del w:id="8898" w:author="User" w:date="2021-09-13T15:27:00Z">
                  <w:r w:rsidRPr="0067254C" w:rsidDel="00FE3E26">
                    <w:rPr>
                      <w:rFonts w:hint="eastAsia"/>
                      <w:rPrChange w:id="8899" w:author="Jackson Wang" w:date="2021-09-12T10:14:00Z">
                        <w:rPr>
                          <w:rFonts w:ascii="標楷體" w:hAnsi="標楷體" w:hint="eastAsia"/>
                          <w:sz w:val="24"/>
                          <w:szCs w:val="24"/>
                        </w:rPr>
                      </w:rPrChange>
                    </w:rPr>
                    <w:delText>結合</w:delText>
                  </w:r>
                  <w:r w:rsidRPr="0067254C" w:rsidDel="00FE3E26">
                    <w:rPr>
                      <w:rPrChange w:id="8900" w:author="Jackson Wang" w:date="2021-09-12T10:14:00Z">
                        <w:rPr>
                          <w:rFonts w:ascii="標楷體" w:hAnsi="標楷體"/>
                          <w:sz w:val="24"/>
                          <w:szCs w:val="24"/>
                        </w:rPr>
                      </w:rPrChange>
                    </w:rPr>
                    <w:delText>google map</w:delText>
                  </w:r>
                  <w:r w:rsidRPr="0067254C" w:rsidDel="00FE3E26">
                    <w:rPr>
                      <w:rPrChange w:id="8901" w:author="Jackson Wang" w:date="2021-09-12T10:14:00Z">
                        <w:rPr>
                          <w:rFonts w:ascii="標楷體" w:hAnsi="標楷體"/>
                          <w:sz w:val="24"/>
                          <w:szCs w:val="24"/>
                        </w:rPr>
                      </w:rPrChange>
                    </w:rPr>
                    <w:delText>導入</w:delText>
                  </w:r>
                  <w:r w:rsidRPr="0067254C" w:rsidDel="00FE3E26">
                    <w:rPr>
                      <w:rPrChange w:id="8902" w:author="Jackson Wang" w:date="2021-09-12T10:14:00Z">
                        <w:rPr>
                          <w:rFonts w:ascii="標楷體" w:hAnsi="標楷體"/>
                          <w:sz w:val="24"/>
                          <w:szCs w:val="24"/>
                        </w:rPr>
                      </w:rPrChange>
                    </w:rPr>
                    <w:delText>GPS</w:delText>
                  </w:r>
                  <w:r w:rsidRPr="0067254C" w:rsidDel="00FE3E26">
                    <w:rPr>
                      <w:rPrChange w:id="8903" w:author="Jackson Wang" w:date="2021-09-12T10:14:00Z">
                        <w:rPr>
                          <w:rFonts w:ascii="標楷體" w:hAnsi="標楷體"/>
                          <w:sz w:val="24"/>
                          <w:szCs w:val="24"/>
                        </w:rPr>
                      </w:rPrChange>
                    </w:rPr>
                    <w:delText>定位、及所蒐集影像。</w:delText>
                  </w:r>
                </w:del>
              </w:ins>
            </w:moveFrom>
          </w:p>
        </w:tc>
      </w:tr>
      <w:tr w:rsidR="000D7082" w:rsidRPr="0067254C" w:rsidDel="00FE3E26" w14:paraId="77B5FA87" w14:textId="414B782D" w:rsidTr="0067254C">
        <w:trPr>
          <w:ins w:id="8904" w:author="Jackson Wang" w:date="2021-09-12T09:32:00Z"/>
          <w:del w:id="8905" w:author="User" w:date="2021-09-13T15:27:00Z"/>
        </w:trPr>
        <w:tc>
          <w:tcPr>
            <w:tcW w:w="2183" w:type="dxa"/>
            <w:vAlign w:val="center"/>
          </w:tcPr>
          <w:p w14:paraId="575EEC80" w14:textId="700049F7" w:rsidR="00EC367F" w:rsidRPr="002F18F5" w:rsidDel="00FE3E26" w:rsidRDefault="00EC367F">
            <w:pPr>
              <w:pStyle w:val="13"/>
              <w:ind w:leftChars="50" w:left="560" w:hangingChars="150" w:hanging="420"/>
              <w:rPr>
                <w:ins w:id="8906" w:author="Jackson Wang" w:date="2021-09-12T09:32:00Z"/>
                <w:del w:id="8907" w:author="User" w:date="2021-09-13T15:27:00Z"/>
                <w:moveFrom w:id="8908" w:author="User" w:date="2021-09-13T15:22:00Z"/>
                <w:rFonts w:hint="eastAsia"/>
                <w:color w:val="000000" w:themeColor="text1"/>
              </w:rPr>
              <w:pPrChange w:id="890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910" w:author="User" w:date="2021-09-13T15:22:00Z">
              <w:ins w:id="8911" w:author="Jackson Wang" w:date="2021-09-12T09:33:00Z">
                <w:del w:id="8912" w:author="User" w:date="2021-09-13T15:27:00Z">
                  <w:r w:rsidRPr="00AE0C01" w:rsidDel="00FE3E26">
                    <w:rPr>
                      <w:rFonts w:hint="eastAsia"/>
                      <w:color w:val="000000" w:themeColor="text1"/>
                    </w:rPr>
                    <w:delText>系統測試階段</w:delText>
                  </w:r>
                </w:del>
              </w:ins>
            </w:moveFrom>
          </w:p>
        </w:tc>
        <w:tc>
          <w:tcPr>
            <w:tcW w:w="6513" w:type="dxa"/>
            <w:vAlign w:val="center"/>
          </w:tcPr>
          <w:p w14:paraId="1BF35408" w14:textId="0640D6CC" w:rsidR="00EC367F" w:rsidRPr="0067254C" w:rsidDel="00FE3E26" w:rsidRDefault="0067254C">
            <w:pPr>
              <w:pStyle w:val="13"/>
              <w:ind w:leftChars="50" w:left="560" w:hangingChars="150" w:hanging="420"/>
              <w:rPr>
                <w:ins w:id="8913" w:author="Jackson Wang" w:date="2021-09-12T10:12:00Z"/>
                <w:del w:id="8914" w:author="User" w:date="2021-09-13T15:27:00Z"/>
                <w:moveFrom w:id="8915" w:author="User" w:date="2021-09-13T15:22:00Z"/>
                <w:rFonts w:hint="eastAsia"/>
              </w:rPr>
              <w:pPrChange w:id="8916"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jc w:val="both"/>
                </w:pPr>
              </w:pPrChange>
            </w:pPr>
            <w:moveFrom w:id="8917" w:author="User" w:date="2021-09-13T15:22:00Z">
              <w:ins w:id="8918" w:author="Jackson Wang" w:date="2021-09-12T10:08:00Z">
                <w:del w:id="8919" w:author="User" w:date="2021-09-13T15:27:00Z">
                  <w:r w:rsidRPr="0067254C" w:rsidDel="00FE3E26">
                    <w:rPr>
                      <w:rFonts w:hint="eastAsia"/>
                    </w:rPr>
                    <w:delText>資料一致性檢查與校正。</w:delText>
                  </w:r>
                </w:del>
              </w:ins>
            </w:moveFrom>
          </w:p>
          <w:p w14:paraId="7C793CFE" w14:textId="1B104287" w:rsidR="0067254C" w:rsidRPr="00451BDF" w:rsidDel="00FE3E26" w:rsidRDefault="0067254C">
            <w:pPr>
              <w:pStyle w:val="13"/>
              <w:ind w:leftChars="50" w:left="560" w:hangingChars="150" w:hanging="420"/>
              <w:rPr>
                <w:ins w:id="8920" w:author="Jackson Wang" w:date="2021-09-12T10:36:00Z"/>
                <w:del w:id="8921" w:author="User" w:date="2021-09-13T15:27:00Z"/>
                <w:moveFrom w:id="8922" w:author="User" w:date="2021-09-13T15:22:00Z"/>
                <w:rPrChange w:id="8923" w:author="Jackson Wang" w:date="2021-09-12T10:36:00Z">
                  <w:rPr>
                    <w:ins w:id="8924" w:author="Jackson Wang" w:date="2021-09-12T10:36:00Z"/>
                    <w:del w:id="8925" w:author="User" w:date="2021-09-13T15:27:00Z"/>
                    <w:moveFrom w:id="8926" w:author="User" w:date="2021-09-13T15:22:00Z"/>
                    <w:rFonts w:ascii="標楷體" w:hAnsi="標楷體"/>
                  </w:rPr>
                </w:rPrChange>
              </w:rPr>
              <w:pPrChange w:id="8927" w:author="User" w:date="2021-09-14T13:59:00Z">
                <w:pPr>
                  <w:pStyle w:val="13"/>
                  <w:numPr>
                    <w:numId w:val="432"/>
                  </w:numPr>
                  <w:pBdr>
                    <w:top w:val="none" w:sz="0" w:space="0" w:color="auto"/>
                    <w:left w:val="none" w:sz="0" w:space="0" w:color="auto"/>
                    <w:bottom w:val="none" w:sz="0" w:space="0" w:color="auto"/>
                    <w:right w:val="none" w:sz="0" w:space="0" w:color="auto"/>
                    <w:between w:val="none" w:sz="0" w:space="0" w:color="auto"/>
                    <w:bar w:val="none" w:sz="0" w:color="auto"/>
                  </w:pBdr>
                  <w:spacing w:line="240" w:lineRule="auto"/>
                  <w:ind w:left="284" w:firstLineChars="0" w:hanging="284"/>
                  <w:jc w:val="both"/>
                </w:pPr>
              </w:pPrChange>
            </w:pPr>
            <w:moveFrom w:id="8928" w:author="User" w:date="2021-09-13T15:22:00Z">
              <w:ins w:id="8929" w:author="Jackson Wang" w:date="2021-09-12T10:12:00Z">
                <w:del w:id="8930" w:author="User" w:date="2021-09-13T15:27:00Z">
                  <w:r w:rsidRPr="0067254C" w:rsidDel="00FE3E26">
                    <w:rPr>
                      <w:rFonts w:hint="eastAsia"/>
                      <w:rPrChange w:id="8931" w:author="Jackson Wang" w:date="2021-09-12T10:14:00Z">
                        <w:rPr>
                          <w:rFonts w:ascii="標楷體" w:hAnsi="標楷體" w:hint="eastAsia"/>
                          <w:sz w:val="24"/>
                          <w:szCs w:val="24"/>
                        </w:rPr>
                      </w:rPrChange>
                    </w:rPr>
                    <w:delText>備份資料管理與測試</w:delText>
                  </w:r>
                </w:del>
              </w:ins>
              <w:ins w:id="8932" w:author="Jackson Wang" w:date="2021-09-12T10:16:00Z">
                <w:del w:id="8933" w:author="User" w:date="2021-09-13T15:27:00Z">
                  <w:r w:rsidDel="00FE3E26">
                    <w:rPr>
                      <w:rFonts w:hint="eastAsia"/>
                    </w:rPr>
                    <w:delText>。</w:delText>
                  </w:r>
                </w:del>
              </w:ins>
            </w:moveFrom>
          </w:p>
          <w:p w14:paraId="6FA3BDD1" w14:textId="588A00BF" w:rsidR="00451BDF" w:rsidRPr="00AE0C01" w:rsidDel="00FE3E26" w:rsidRDefault="00451BDF">
            <w:pPr>
              <w:pStyle w:val="13"/>
              <w:ind w:leftChars="50" w:left="560" w:hangingChars="150" w:hanging="420"/>
              <w:rPr>
                <w:ins w:id="8934" w:author="Jackson Wang" w:date="2021-09-12T09:32:00Z"/>
                <w:del w:id="8935" w:author="User" w:date="2021-09-13T15:27:00Z"/>
                <w:moveFrom w:id="8936" w:author="User" w:date="2021-09-13T15:22:00Z"/>
                <w:rFonts w:hint="eastAsia"/>
                <w:color w:val="000000" w:themeColor="text1"/>
              </w:rPr>
              <w:pPrChange w:id="893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moveFrom w:id="8938" w:author="User" w:date="2021-09-13T15:22:00Z">
              <w:ins w:id="8939" w:author="Jackson Wang" w:date="2021-09-12T10:36:00Z">
                <w:del w:id="8940" w:author="User" w:date="2021-09-13T15:27:00Z">
                  <w:r w:rsidRPr="00451BDF" w:rsidDel="00FE3E26">
                    <w:rPr>
                      <w:rFonts w:hint="eastAsia"/>
                    </w:rPr>
                    <w:delText>篩除辨識錯誤影像態樣。</w:delText>
                  </w:r>
                </w:del>
              </w:ins>
            </w:moveFrom>
          </w:p>
        </w:tc>
      </w:tr>
      <w:moveFromRangeEnd w:id="8690"/>
    </w:tbl>
    <w:p w14:paraId="7DC3B9BF" w14:textId="07FD86E6" w:rsidR="00EC367F" w:rsidDel="00FE3E26" w:rsidRDefault="00EC367F">
      <w:pPr>
        <w:pStyle w:val="13"/>
        <w:ind w:leftChars="50" w:left="560" w:hangingChars="150" w:hanging="420"/>
        <w:rPr>
          <w:ins w:id="8941" w:author="Jackson Wang" w:date="2021-09-12T09:31:00Z"/>
          <w:del w:id="8942" w:author="User" w:date="2021-09-13T15:27:00Z"/>
        </w:rPr>
        <w:pPrChange w:id="8943" w:author="User" w:date="2021-09-14T13:59:00Z">
          <w:pPr>
            <w:pStyle w:val="3"/>
            <w:spacing w:before="240" w:after="120"/>
            <w:ind w:left="280" w:right="280" w:hanging="280"/>
          </w:pPr>
        </w:pPrChange>
      </w:pPr>
    </w:p>
    <w:p w14:paraId="0E6ECADF" w14:textId="60A1C522" w:rsidR="006D1AA3" w:rsidRPr="003E6DC2" w:rsidDel="00FE3E26" w:rsidRDefault="00D650E1">
      <w:pPr>
        <w:pStyle w:val="13"/>
        <w:ind w:leftChars="50" w:left="560" w:hangingChars="150" w:hanging="420"/>
        <w:rPr>
          <w:del w:id="8944" w:author="User" w:date="2021-09-13T15:27:00Z"/>
        </w:rPr>
        <w:pPrChange w:id="8945" w:author="User" w:date="2021-09-14T13:59:00Z">
          <w:pPr>
            <w:pStyle w:val="3"/>
            <w:spacing w:before="240" w:after="120"/>
            <w:ind w:left="280" w:right="280" w:hanging="280"/>
          </w:pPr>
        </w:pPrChange>
      </w:pPr>
      <w:del w:id="8946" w:author="User" w:date="2021-09-13T15:27:00Z">
        <w:r w:rsidRPr="003E6DC2" w:rsidDel="00FE3E26">
          <w:delText>資訊安全防護</w:delText>
        </w:r>
      </w:del>
    </w:p>
    <w:p w14:paraId="2AC8179E" w14:textId="7FA5E348" w:rsidR="003A1406" w:rsidRPr="003E6DC2" w:rsidDel="00FE3E26" w:rsidRDefault="007A2CFB">
      <w:pPr>
        <w:pStyle w:val="13"/>
        <w:ind w:leftChars="50" w:left="560" w:hangingChars="150" w:hanging="420"/>
        <w:rPr>
          <w:del w:id="8947" w:author="User" w:date="2021-09-13T15:27:00Z"/>
          <w:rFonts w:hint="eastAsia"/>
        </w:rPr>
        <w:pPrChange w:id="8948" w:author="User" w:date="2021-09-14T13:59:00Z">
          <w:pPr>
            <w:pStyle w:val="50"/>
            <w:numPr>
              <w:numId w:val="388"/>
            </w:numPr>
            <w:ind w:left="280" w:hanging="280"/>
          </w:pPr>
        </w:pPrChange>
      </w:pPr>
      <w:del w:id="8949" w:author="User" w:date="2021-09-13T15:27:00Z">
        <w:r w:rsidRPr="003E6DC2" w:rsidDel="00FE3E26">
          <w:rPr>
            <w:rFonts w:hint="eastAsia"/>
          </w:rPr>
          <w:delText xml:space="preserve"> </w:delText>
        </w:r>
        <w:r w:rsidR="008E5A13" w:rsidRPr="003E6DC2" w:rsidDel="00FE3E26">
          <w:delText>內部資料庫伺服器，使用</w:delText>
        </w:r>
        <w:r w:rsidR="008E5A13" w:rsidRPr="003E6DC2" w:rsidDel="00FE3E26">
          <w:delText>MariaDB</w:delText>
        </w:r>
        <w:r w:rsidR="008E5A13" w:rsidRPr="003E6DC2" w:rsidDel="00FE3E26">
          <w:delText>開源資料庫系統，</w:delText>
        </w:r>
        <w:r w:rsidR="003F16B9" w:rsidRPr="003E6DC2" w:rsidDel="00FE3E26">
          <w:rPr>
            <w:rFonts w:hint="eastAsia"/>
          </w:rPr>
          <w:delText>免除</w:delText>
        </w:r>
        <w:r w:rsidR="008E5A13" w:rsidRPr="003E6DC2" w:rsidDel="00FE3E26">
          <w:delText>使用特定私有</w:delText>
        </w:r>
        <w:r w:rsidR="006D5229" w:rsidRPr="003E6DC2" w:rsidDel="00FE3E26">
          <w:rPr>
            <w:rFonts w:hint="eastAsia"/>
          </w:rPr>
          <w:delText>資料庫</w:delText>
        </w:r>
        <w:r w:rsidR="008E5A13" w:rsidRPr="003E6DC2" w:rsidDel="00FE3E26">
          <w:delText>系統產生額外付費。</w:delText>
        </w:r>
        <w:r w:rsidRPr="003E6DC2" w:rsidDel="00FE3E26">
          <w:rPr>
            <w:rFonts w:hint="eastAsia"/>
          </w:rPr>
          <w:delText>每日離線資料備份一次，線上</w:delText>
        </w:r>
        <w:r w:rsidR="006D5229" w:rsidRPr="003E6DC2" w:rsidDel="00FE3E26">
          <w:rPr>
            <w:rFonts w:hint="eastAsia"/>
          </w:rPr>
          <w:delText>資料</w:delText>
        </w:r>
        <w:r w:rsidRPr="003E6DC2" w:rsidDel="00FE3E26">
          <w:rPr>
            <w:rFonts w:hint="eastAsia"/>
          </w:rPr>
          <w:delText>備份二次，以避免發生資訊上安全問題。</w:delText>
        </w:r>
      </w:del>
    </w:p>
    <w:p w14:paraId="2DBFC66E" w14:textId="526F33C7" w:rsidR="006D5229" w:rsidRPr="003E6DC2" w:rsidDel="00FE3E26" w:rsidRDefault="006D5229">
      <w:pPr>
        <w:pStyle w:val="13"/>
        <w:ind w:leftChars="50" w:left="560" w:hangingChars="150" w:hanging="420"/>
        <w:rPr>
          <w:del w:id="8950" w:author="User" w:date="2021-09-13T15:27:00Z"/>
          <w:rFonts w:hint="eastAsia"/>
        </w:rPr>
        <w:pPrChange w:id="8951" w:author="User" w:date="2021-09-14T13:59:00Z">
          <w:pPr>
            <w:pStyle w:val="50"/>
            <w:numPr>
              <w:numId w:val="403"/>
            </w:numPr>
            <w:ind w:left="280" w:hanging="280"/>
          </w:pPr>
        </w:pPrChange>
      </w:pPr>
      <w:del w:id="8952" w:author="User" w:date="2021-09-13T15:27:00Z">
        <w:r w:rsidRPr="003E6DC2" w:rsidDel="00FE3E26">
          <w:rPr>
            <w:rFonts w:hint="eastAsia"/>
          </w:rPr>
          <w:delText>所有執行平台，包括：接收伺服器、網頁伺服器、資料對照檢查伺服器等，</w:delText>
        </w:r>
        <w:r w:rsidRPr="003E6DC2" w:rsidDel="00FE3E26">
          <w:delText>均採用開源虛擬伺服器軟體</w:delText>
        </w:r>
        <w:r w:rsidRPr="003E6DC2" w:rsidDel="00FE3E26">
          <w:delText>(Proxmox VE)</w:delText>
        </w:r>
        <w:r w:rsidRPr="003E6DC2" w:rsidDel="00FE3E26">
          <w:delText>建置，同時也利用容器</w:delText>
        </w:r>
        <w:r w:rsidRPr="003E6DC2" w:rsidDel="00FE3E26">
          <w:delText>(Docker)</w:delText>
        </w:r>
        <w:r w:rsidRPr="003E6DC2" w:rsidDel="00FE3E26">
          <w:delText>技術，將使用資源最有效化，</w:delText>
        </w:r>
        <w:r w:rsidRPr="003E6DC2" w:rsidDel="00FE3E26">
          <w:rPr>
            <w:rFonts w:hint="eastAsia"/>
          </w:rPr>
          <w:delText>並</w:delText>
        </w:r>
        <w:r w:rsidRPr="003E6DC2" w:rsidDel="00FE3E26">
          <w:delText>透過</w:delText>
        </w:r>
        <w:r w:rsidRPr="003E6DC2" w:rsidDel="00FE3E26">
          <w:delText xml:space="preserve">10Gb </w:delText>
        </w:r>
        <w:r w:rsidRPr="003E6DC2" w:rsidDel="00FE3E26">
          <w:delText>網路交換器，連結後端高速且大容量儲存設備，提供一個完整、快速且安全的系統架構，</w:delText>
        </w:r>
        <w:r w:rsidRPr="003E6DC2" w:rsidDel="00FE3E26">
          <w:rPr>
            <w:rFonts w:hint="eastAsia"/>
          </w:rPr>
          <w:delText>同時支援</w:delText>
        </w:r>
        <w:r w:rsidRPr="003E6DC2" w:rsidDel="00FE3E26">
          <w:delText>線上平行擴充，立即增加系統處理效能</w:delText>
        </w:r>
        <w:r w:rsidRPr="003E6DC2" w:rsidDel="00FE3E26">
          <w:rPr>
            <w:rFonts w:hint="eastAsia"/>
          </w:rPr>
          <w:delText>，且可</w:delText>
        </w:r>
        <w:r w:rsidRPr="003E6DC2" w:rsidDel="00FE3E26">
          <w:delText>外加</w:delText>
        </w:r>
        <w:r w:rsidR="00FE664E" w:rsidDel="00FE3E26">
          <w:rPr>
            <w:rFonts w:hint="eastAsia"/>
          </w:rPr>
          <w:delText>並提供</w:delText>
        </w:r>
        <w:r w:rsidRPr="003E6DC2" w:rsidDel="00FE3E26">
          <w:delText>至少一台以上的實體機器作為系統備援</w:delText>
        </w:r>
        <w:r w:rsidRPr="003E6DC2" w:rsidDel="00FE3E26">
          <w:rPr>
            <w:rFonts w:hint="eastAsia"/>
          </w:rPr>
          <w:delText>。</w:delText>
        </w:r>
      </w:del>
    </w:p>
    <w:p w14:paraId="5301EBF7" w14:textId="22C19CA1" w:rsidR="006D5229" w:rsidRPr="003E6DC2" w:rsidDel="00FE3E26" w:rsidRDefault="006D5229">
      <w:pPr>
        <w:pStyle w:val="13"/>
        <w:ind w:leftChars="50" w:left="560" w:hangingChars="150" w:hanging="420"/>
        <w:rPr>
          <w:del w:id="8953" w:author="User" w:date="2021-09-13T15:27:00Z"/>
          <w:rFonts w:hint="eastAsia"/>
        </w:rPr>
        <w:pPrChange w:id="8954" w:author="User" w:date="2021-09-14T13:59:00Z">
          <w:pPr>
            <w:pStyle w:val="50"/>
            <w:ind w:left="280" w:hanging="280"/>
          </w:pPr>
        </w:pPrChange>
      </w:pPr>
      <w:del w:id="8955" w:author="User" w:date="2021-09-13T15:27:00Z">
        <w:r w:rsidRPr="003E6DC2" w:rsidDel="00FE3E26">
          <w:delText>高速圖型運算伺服器，</w:delText>
        </w:r>
        <w:r w:rsidR="006D30E2" w:rsidRPr="003E6DC2" w:rsidDel="00FE3E26">
          <w:rPr>
            <w:rFonts w:hint="eastAsia"/>
          </w:rPr>
          <w:delText>亦支援線上擴充，</w:delText>
        </w:r>
        <w:r w:rsidR="006D30E2" w:rsidRPr="003E6DC2" w:rsidDel="00FE3E26">
          <w:delText>可依需求增加</w:delText>
        </w:r>
        <w:r w:rsidR="006D30E2" w:rsidRPr="003E6DC2" w:rsidDel="00FE3E26">
          <w:rPr>
            <w:rFonts w:hint="eastAsia"/>
          </w:rPr>
          <w:delText>，</w:delText>
        </w:r>
        <w:r w:rsidR="006D30E2" w:rsidRPr="003E6DC2" w:rsidDel="00FE3E26">
          <w:delText>同樣功能與效能的伺服器</w:delText>
        </w:r>
        <w:r w:rsidR="00FE664E" w:rsidRPr="003E6DC2" w:rsidDel="00FE3E26">
          <w:rPr>
            <w:rFonts w:hint="eastAsia"/>
          </w:rPr>
          <w:delText>可</w:delText>
        </w:r>
        <w:r w:rsidR="00FE664E" w:rsidRPr="003E6DC2" w:rsidDel="00FE3E26">
          <w:delText>外加</w:delText>
        </w:r>
        <w:r w:rsidR="00FE664E" w:rsidDel="00FE3E26">
          <w:rPr>
            <w:rFonts w:hint="eastAsia"/>
          </w:rPr>
          <w:delText>並提供</w:delText>
        </w:r>
        <w:r w:rsidR="00FE664E" w:rsidRPr="003E6DC2" w:rsidDel="00FE3E26">
          <w:delText>至少</w:delText>
        </w:r>
        <w:r w:rsidR="006D30E2" w:rsidRPr="003E6DC2" w:rsidDel="00FE3E26">
          <w:delText>一台</w:delText>
        </w:r>
        <w:r w:rsidR="00FE664E" w:rsidRPr="003E6DC2" w:rsidDel="00FE3E26">
          <w:delText>以上</w:delText>
        </w:r>
        <w:r w:rsidR="006D30E2" w:rsidRPr="003E6DC2" w:rsidDel="00FE3E26">
          <w:rPr>
            <w:rFonts w:hint="eastAsia"/>
          </w:rPr>
          <w:delText>作為系統</w:delText>
        </w:r>
        <w:r w:rsidR="006D30E2" w:rsidRPr="003E6DC2" w:rsidDel="00FE3E26">
          <w:delText>備援。</w:delText>
        </w:r>
      </w:del>
    </w:p>
    <w:p w14:paraId="5FA3A62F" w14:textId="0FABCCAA" w:rsidR="006D5229" w:rsidRPr="003E6DC2" w:rsidDel="00FE3E26" w:rsidRDefault="006D5229">
      <w:pPr>
        <w:pStyle w:val="13"/>
        <w:ind w:leftChars="50" w:left="560" w:hangingChars="150" w:hanging="420"/>
        <w:rPr>
          <w:del w:id="8956" w:author="User" w:date="2021-09-13T15:27:00Z"/>
          <w:rFonts w:hint="eastAsia"/>
        </w:rPr>
        <w:pPrChange w:id="8957" w:author="User" w:date="2021-09-14T13:59:00Z">
          <w:pPr>
            <w:pStyle w:val="50"/>
            <w:ind w:left="280" w:hanging="280"/>
          </w:pPr>
        </w:pPrChange>
      </w:pPr>
      <w:del w:id="8958" w:author="User" w:date="2021-09-13T15:27:00Z">
        <w:r w:rsidRPr="003E6DC2" w:rsidDel="00FE3E26">
          <w:delText>本公司在本案搭配分開獨立的兩套高速且大容量儲存設備，互相作儲存、備份與備援</w:delText>
        </w:r>
        <w:r w:rsidRPr="003E6DC2" w:rsidDel="00FE3E26">
          <w:rPr>
            <w:rFonts w:hint="eastAsia"/>
          </w:rPr>
          <w:delText>，防堵系統遭病毒感染</w:delText>
        </w:r>
        <w:r w:rsidRPr="003E6DC2" w:rsidDel="00FE3E26">
          <w:delText>。</w:delText>
        </w:r>
        <w:r w:rsidR="006D30E2" w:rsidRPr="003E6DC2" w:rsidDel="00FE3E26">
          <w:rPr>
            <w:rFonts w:hint="eastAsia"/>
          </w:rPr>
          <w:delText>目前主要使用的一套為</w:delText>
        </w:r>
        <w:r w:rsidR="006D30E2" w:rsidRPr="003E6DC2" w:rsidDel="00FE3E26">
          <w:rPr>
            <w:rFonts w:hint="eastAsia"/>
          </w:rPr>
          <w:delText>NexentaStor</w:delText>
        </w:r>
        <w:r w:rsidR="006D30E2" w:rsidRPr="003E6DC2" w:rsidDel="00FE3E26">
          <w:rPr>
            <w:rFonts w:hint="eastAsia"/>
          </w:rPr>
          <w:delText>，可用儲存空間為</w:delText>
        </w:r>
        <w:r w:rsidR="006D30E2" w:rsidRPr="003E6DC2" w:rsidDel="00FE3E26">
          <w:rPr>
            <w:rFonts w:hint="eastAsia"/>
          </w:rPr>
          <w:delText>10TB</w:delText>
        </w:r>
        <w:r w:rsidR="00FE664E" w:rsidDel="00FE3E26">
          <w:delText>(</w:delText>
        </w:r>
        <w:r w:rsidR="00FE664E" w:rsidDel="00FE3E26">
          <w:rPr>
            <w:rFonts w:hint="eastAsia"/>
          </w:rPr>
          <w:delText>含</w:delText>
        </w:r>
        <w:r w:rsidR="00FE664E" w:rsidDel="00FE3E26">
          <w:rPr>
            <w:rFonts w:hint="eastAsia"/>
          </w:rPr>
          <w:delText>)</w:delText>
        </w:r>
        <w:r w:rsidR="006D30E2" w:rsidRPr="003E6DC2" w:rsidDel="00FE3E26">
          <w:rPr>
            <w:rFonts w:hint="eastAsia"/>
          </w:rPr>
          <w:delText>以上，並可視需求隨時擴增</w:delText>
        </w:r>
        <w:r w:rsidR="006D30E2" w:rsidRPr="003E6DC2" w:rsidDel="00FE3E26">
          <w:delText>；</w:delText>
        </w:r>
        <w:r w:rsidR="006D30E2" w:rsidRPr="003E6DC2" w:rsidDel="00FE3E26">
          <w:rPr>
            <w:rFonts w:hint="eastAsia"/>
          </w:rPr>
          <w:delText>另外一套為</w:delText>
        </w:r>
        <w:r w:rsidR="006D30E2" w:rsidRPr="003E6DC2" w:rsidDel="00FE3E26">
          <w:rPr>
            <w:rFonts w:hint="eastAsia"/>
          </w:rPr>
          <w:delText>TrzeStor</w:delText>
        </w:r>
        <w:r w:rsidR="006D30E2" w:rsidRPr="003E6DC2" w:rsidDel="00FE3E26">
          <w:rPr>
            <w:rFonts w:hint="eastAsia"/>
          </w:rPr>
          <w:delText>，可用儲存空間為</w:delText>
        </w:r>
        <w:r w:rsidR="006D30E2" w:rsidRPr="003E6DC2" w:rsidDel="00FE3E26">
          <w:rPr>
            <w:rFonts w:hint="eastAsia"/>
          </w:rPr>
          <w:delText>16TB</w:delText>
        </w:r>
        <w:r w:rsidR="00FE664E" w:rsidDel="00FE3E26">
          <w:delText>(</w:delText>
        </w:r>
        <w:r w:rsidR="00FE664E" w:rsidDel="00FE3E26">
          <w:rPr>
            <w:rFonts w:hint="eastAsia"/>
          </w:rPr>
          <w:delText>含</w:delText>
        </w:r>
        <w:r w:rsidR="00FE664E" w:rsidDel="00FE3E26">
          <w:rPr>
            <w:rFonts w:hint="eastAsia"/>
          </w:rPr>
          <w:delText>)</w:delText>
        </w:r>
        <w:r w:rsidR="006D30E2" w:rsidRPr="003E6DC2" w:rsidDel="00FE3E26">
          <w:rPr>
            <w:rFonts w:hint="eastAsia"/>
          </w:rPr>
          <w:delText>以上</w:delText>
        </w:r>
        <w:r w:rsidR="006D30E2" w:rsidRPr="003E6DC2" w:rsidDel="00FE3E26">
          <w:delText>。</w:delText>
        </w:r>
        <w:r w:rsidR="006D30E2" w:rsidRPr="003E6DC2" w:rsidDel="00FE3E26">
          <w:rPr>
            <w:rFonts w:hint="eastAsia"/>
          </w:rPr>
          <w:delText>於</w:delText>
        </w:r>
        <w:r w:rsidR="006D30E2" w:rsidRPr="003E6DC2" w:rsidDel="00FE3E26">
          <w:delText>NexentaStor</w:delText>
        </w:r>
        <w:r w:rsidR="006D30E2" w:rsidRPr="003E6DC2" w:rsidDel="00FE3E26">
          <w:delText>這個儲存設備上面</w:delText>
        </w:r>
        <w:r w:rsidR="006D30E2" w:rsidRPr="003E6DC2" w:rsidDel="00FE3E26">
          <w:rPr>
            <w:rFonts w:hint="eastAsia"/>
          </w:rPr>
          <w:delText>應用</w:delText>
        </w:r>
        <w:r w:rsidR="006D30E2" w:rsidRPr="003E6DC2" w:rsidDel="00FE3E26">
          <w:delText>的</w:delText>
        </w:r>
        <w:r w:rsidR="006D30E2" w:rsidRPr="003E6DC2" w:rsidDel="00FE3E26">
          <w:rPr>
            <w:rFonts w:hint="eastAsia"/>
          </w:rPr>
          <w:delText>備份策略，是每小時備份一次保存二日、每日一次備份保存</w:delText>
        </w:r>
        <w:r w:rsidR="006D30E2" w:rsidRPr="003E6DC2" w:rsidDel="00FE3E26">
          <w:rPr>
            <w:rFonts w:hint="eastAsia"/>
          </w:rPr>
          <w:delText>60</w:delText>
        </w:r>
        <w:r w:rsidR="006D30E2" w:rsidRPr="003E6DC2" w:rsidDel="00FE3E26">
          <w:rPr>
            <w:rFonts w:hint="eastAsia"/>
          </w:rPr>
          <w:delText>天及每月備份一次保存</w:delText>
        </w:r>
        <w:r w:rsidR="006D30E2" w:rsidRPr="003E6DC2" w:rsidDel="00FE3E26">
          <w:rPr>
            <w:rFonts w:hint="eastAsia"/>
          </w:rPr>
          <w:delText>12</w:delText>
        </w:r>
        <w:r w:rsidR="006D30E2" w:rsidRPr="003E6DC2" w:rsidDel="00FE3E26">
          <w:rPr>
            <w:rFonts w:hint="eastAsia"/>
          </w:rPr>
          <w:delText>個月</w:delText>
        </w:r>
        <w:r w:rsidR="006D30E2" w:rsidRPr="003E6DC2" w:rsidDel="00FE3E26">
          <w:delText>，並且</w:delText>
        </w:r>
        <w:r w:rsidR="006D30E2" w:rsidRPr="003E6DC2" w:rsidDel="00FE3E26">
          <w:rPr>
            <w:rFonts w:hint="eastAsia"/>
          </w:rPr>
          <w:delText>同步將這些備份資料及策略，擴展至第二座之</w:delText>
        </w:r>
        <w:r w:rsidR="006D30E2" w:rsidRPr="003E6DC2" w:rsidDel="00FE3E26">
          <w:rPr>
            <w:rFonts w:hint="eastAsia"/>
          </w:rPr>
          <w:delText xml:space="preserve"> TrzeStor</w:delText>
        </w:r>
        <w:r w:rsidR="006D30E2" w:rsidRPr="003E6DC2" w:rsidDel="00FE3E26">
          <w:rPr>
            <w:rFonts w:hint="eastAsia"/>
          </w:rPr>
          <w:delText>上</w:delText>
        </w:r>
        <w:r w:rsidR="006D30E2" w:rsidRPr="003E6DC2" w:rsidDel="00FE3E26">
          <w:delText>，以防止各種駭客攻擊防堵不了而資料被加密。上述備份資料可以在本案高速運算設備，線上不</w:delText>
        </w:r>
        <w:r w:rsidRPr="003E6DC2" w:rsidDel="00FE3E26">
          <w:delText>停機情況下，由作業系統直接將任意一天的資料回復至本機上其它位置，不需其它工具支援</w:delText>
        </w:r>
        <w:r w:rsidR="006D30E2" w:rsidRPr="003E6DC2" w:rsidDel="00FE3E26">
          <w:rPr>
            <w:rFonts w:hint="eastAsia"/>
          </w:rPr>
          <w:delText>(</w:delText>
        </w:r>
        <w:r w:rsidR="006D30E2" w:rsidRPr="003E6DC2" w:rsidDel="00FE3E26">
          <w:rPr>
            <w:rFonts w:hint="eastAsia"/>
          </w:rPr>
          <w:delText>參</w:delText>
        </w:r>
        <w:r w:rsidR="006D30E2" w:rsidRPr="003E6DC2" w:rsidDel="00FE3E26">
          <w:rPr>
            <w:rFonts w:hint="eastAsia"/>
          </w:rPr>
          <w:fldChar w:fldCharType="begin"/>
        </w:r>
        <w:r w:rsidR="006D30E2" w:rsidRPr="003E6DC2" w:rsidDel="00FE3E26">
          <w:rPr>
            <w:rFonts w:hint="eastAsia"/>
          </w:rPr>
          <w:delInstrText xml:space="preserve"> REF _Ref79075404 \h </w:delInstrText>
        </w:r>
        <w:r w:rsidR="006D30E2" w:rsidRPr="003E6DC2" w:rsidDel="00FE3E26">
          <w:rPr>
            <w:rFonts w:hint="eastAsia"/>
          </w:rPr>
        </w:r>
        <w:r w:rsidR="006D30E2" w:rsidRPr="003E6DC2" w:rsidDel="00FE3E26">
          <w:rPr>
            <w:rFonts w:hint="eastAsia"/>
          </w:rPr>
          <w:fldChar w:fldCharType="separate"/>
        </w:r>
      </w:del>
      <w:del w:id="8959"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十九</w:delText>
        </w:r>
      </w:del>
      <w:del w:id="8960" w:author="User" w:date="2021-09-13T15:27:00Z">
        <w:r w:rsidR="006D30E2" w:rsidRPr="003E6DC2" w:rsidDel="00FE3E26">
          <w:rPr>
            <w:rFonts w:hint="eastAsia"/>
          </w:rPr>
          <w:fldChar w:fldCharType="end"/>
        </w:r>
        <w:r w:rsidR="006D30E2" w:rsidRPr="003E6DC2" w:rsidDel="00FE3E26">
          <w:rPr>
            <w:rFonts w:hint="eastAsia"/>
          </w:rPr>
          <w:delText>)</w:delText>
        </w:r>
        <w:r w:rsidRPr="003E6DC2" w:rsidDel="00FE3E26">
          <w:delText>。</w:delText>
        </w:r>
      </w:del>
    </w:p>
    <w:p w14:paraId="3115F504" w14:textId="47A17FE2" w:rsidR="000475D7" w:rsidRPr="003E6DC2" w:rsidDel="00ED03C8" w:rsidRDefault="000475D7">
      <w:pPr>
        <w:pStyle w:val="13"/>
        <w:ind w:leftChars="50" w:left="560" w:hangingChars="150" w:hanging="420"/>
        <w:rPr>
          <w:del w:id="8961" w:author="User" w:date="2021-08-08T14:00:00Z"/>
          <w:rFonts w:hint="eastAsia"/>
        </w:rPr>
        <w:pPrChange w:id="8962" w:author="User" w:date="2021-09-14T13:59:00Z">
          <w:pPr>
            <w:pStyle w:val="50"/>
            <w:numPr>
              <w:numId w:val="0"/>
            </w:numPr>
            <w:ind w:left="0"/>
          </w:pPr>
        </w:pPrChange>
      </w:pPr>
    </w:p>
    <w:p w14:paraId="6AC0732D" w14:textId="19B3DB3E" w:rsidR="006D30E2" w:rsidRPr="003E6DC2" w:rsidDel="00ED03C8" w:rsidRDefault="006D30E2">
      <w:pPr>
        <w:pStyle w:val="13"/>
        <w:ind w:leftChars="50" w:left="560" w:hangingChars="150" w:hanging="420"/>
        <w:rPr>
          <w:del w:id="8963" w:author="User" w:date="2021-08-08T14:00:00Z"/>
          <w:rFonts w:hint="eastAsia"/>
        </w:rPr>
        <w:pPrChange w:id="8964" w:author="User" w:date="2021-09-14T13:59:00Z">
          <w:pPr>
            <w:ind w:left="280" w:hanging="280"/>
          </w:pPr>
        </w:pPrChange>
      </w:pPr>
    </w:p>
    <w:p w14:paraId="740F7703" w14:textId="23EEA0B5" w:rsidR="006D30E2" w:rsidRPr="003E6DC2" w:rsidDel="00ED03C8" w:rsidRDefault="006D30E2">
      <w:pPr>
        <w:pStyle w:val="13"/>
        <w:ind w:leftChars="50" w:left="560" w:hangingChars="150" w:hanging="420"/>
        <w:rPr>
          <w:del w:id="8965" w:author="User" w:date="2021-08-08T14:00:00Z"/>
          <w:rFonts w:hint="eastAsia"/>
        </w:rPr>
        <w:pPrChange w:id="8966" w:author="User" w:date="2021-09-14T13:59:00Z">
          <w:pPr>
            <w:ind w:left="280" w:hanging="280"/>
          </w:pPr>
        </w:pPrChange>
      </w:pPr>
    </w:p>
    <w:p w14:paraId="10559CFD" w14:textId="149808AA" w:rsidR="006D30E2" w:rsidRPr="003E6DC2" w:rsidDel="00ED03C8" w:rsidRDefault="006D30E2">
      <w:pPr>
        <w:pStyle w:val="13"/>
        <w:ind w:leftChars="50" w:left="560" w:hangingChars="150" w:hanging="420"/>
        <w:rPr>
          <w:del w:id="8967" w:author="User" w:date="2021-08-08T14:00:00Z"/>
          <w:rFonts w:hint="eastAsia"/>
        </w:rPr>
        <w:pPrChange w:id="8968" w:author="User" w:date="2021-09-14T13:59:00Z">
          <w:pPr>
            <w:ind w:left="280" w:hanging="280"/>
          </w:pPr>
        </w:pPrChange>
      </w:pPr>
    </w:p>
    <w:p w14:paraId="3F7442CB" w14:textId="4CD749AF" w:rsidR="006D30E2" w:rsidRPr="003E6DC2" w:rsidDel="00FE3E26" w:rsidRDefault="006D30E2">
      <w:pPr>
        <w:pStyle w:val="13"/>
        <w:ind w:leftChars="50" w:left="560" w:hangingChars="150" w:hanging="420"/>
        <w:rPr>
          <w:del w:id="8969" w:author="User" w:date="2021-09-13T15:27:00Z"/>
          <w:rFonts w:hint="eastAsia"/>
        </w:rPr>
        <w:pPrChange w:id="8970" w:author="User" w:date="2021-09-14T13:59:00Z">
          <w:pPr>
            <w:ind w:left="280" w:hanging="280"/>
          </w:pPr>
        </w:pPrChange>
      </w:pPr>
    </w:p>
    <w:tbl>
      <w:tblPr>
        <w:tblStyle w:val="a9"/>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1"/>
        <w:gridCol w:w="2909"/>
      </w:tblGrid>
      <w:tr w:rsidR="000D7082" w:rsidRPr="003E6DC2" w:rsidDel="00FE3E26" w14:paraId="38120124" w14:textId="4C969A86" w:rsidTr="00871023">
        <w:trPr>
          <w:del w:id="8971" w:author="User" w:date="2021-09-13T15:27:00Z"/>
        </w:trPr>
        <w:tc>
          <w:tcPr>
            <w:tcW w:w="6108" w:type="dxa"/>
          </w:tcPr>
          <w:p w14:paraId="185C45CC" w14:textId="7A3293B1" w:rsidR="006D30E2" w:rsidRPr="003E6DC2" w:rsidDel="00FE3E26" w:rsidRDefault="00E31349">
            <w:pPr>
              <w:pStyle w:val="13"/>
              <w:ind w:leftChars="50" w:left="560" w:hangingChars="150" w:hanging="420"/>
              <w:rPr>
                <w:del w:id="8972" w:author="User" w:date="2021-09-13T15:27:00Z"/>
                <w:rFonts w:hint="eastAsia"/>
              </w:rPr>
              <w:pPrChange w:id="8973" w:author="User" w:date="2021-09-14T13:59:00Z">
                <w:pPr>
                  <w:pStyle w:val="a7"/>
                  <w:keepNext/>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pPr>
              </w:pPrChange>
            </w:pPr>
            <w:del w:id="8974" w:author="User" w:date="2021-09-13T15:25:00Z">
              <w:r w:rsidRPr="003E6DC2" w:rsidDel="00FE3E26">
                <w:rPr>
                  <w:noProof/>
                </w:rPr>
                <w:drawing>
                  <wp:inline distT="0" distB="0" distL="0" distR="0" wp14:anchorId="0815E6DA" wp14:editId="19ED5548">
                    <wp:extent cx="3739314" cy="1835150"/>
                    <wp:effectExtent l="0" t="0" r="0" b="0"/>
                    <wp:docPr id="324" name="圖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41420" cy="1836183"/>
                            </a:xfrm>
                            <a:prstGeom prst="rect">
                              <a:avLst/>
                            </a:prstGeom>
                          </pic:spPr>
                        </pic:pic>
                      </a:graphicData>
                    </a:graphic>
                  </wp:inline>
                </w:drawing>
              </w:r>
            </w:del>
          </w:p>
          <w:p w14:paraId="713F5444" w14:textId="3DA8F970" w:rsidR="0068352B" w:rsidRPr="003E6DC2" w:rsidDel="00FE3E26" w:rsidRDefault="006D30E2">
            <w:pPr>
              <w:pStyle w:val="13"/>
              <w:ind w:leftChars="50" w:left="560" w:hangingChars="150" w:hanging="420"/>
              <w:rPr>
                <w:del w:id="8975" w:author="User" w:date="2021-09-13T15:27:00Z"/>
                <w:rFonts w:hint="eastAsia"/>
              </w:rPr>
              <w:pPrChange w:id="8976" w:author="User" w:date="2021-09-14T13:59:00Z">
                <w:pPr>
                  <w:pStyle w:val="afb"/>
                  <w:ind w:left="200" w:hanging="200"/>
                </w:pPr>
              </w:pPrChange>
            </w:pPr>
            <w:bookmarkStart w:id="8977" w:name="_Ref79075404"/>
            <w:del w:id="8978" w:author="User" w:date="2021-09-12T15:11:00Z">
              <w:r w:rsidRPr="003E6DC2" w:rsidDel="00517224">
                <w:rPr>
                  <w:rFonts w:hint="eastAsia"/>
                </w:rPr>
                <w:delText>圖</w:delText>
              </w:r>
              <w:r w:rsidRPr="003E6DC2" w:rsidDel="00517224">
                <w:rPr>
                  <w:rFonts w:hint="eastAsia"/>
                </w:rPr>
                <w:delText xml:space="preserve"> </w:delText>
              </w:r>
            </w:del>
            <w:ins w:id="8979" w:author="Jackson Wang" w:date="2021-09-12T11:08:00Z">
              <w:del w:id="8980"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8981" w:author="User" w:date="2021-09-12T14:39:00Z">
              <w:r w:rsidR="00C15E88" w:rsidDel="00C81491">
                <w:rPr>
                  <w:rFonts w:hint="eastAsia"/>
                </w:rPr>
                <w:fldChar w:fldCharType="separate"/>
              </w:r>
            </w:del>
            <w:ins w:id="8982" w:author="Jackson Wang" w:date="2021-09-12T11:08:00Z">
              <w:del w:id="8983" w:author="User" w:date="2021-09-12T14:39:00Z">
                <w:r w:rsidR="00C15E88" w:rsidDel="00C81491">
                  <w:rPr>
                    <w:rFonts w:hint="eastAsia"/>
                    <w:noProof/>
                  </w:rPr>
                  <w:delText>十九</w:delText>
                </w:r>
                <w:r w:rsidR="00C15E88" w:rsidDel="00C81491">
                  <w:rPr>
                    <w:rFonts w:hint="eastAsia"/>
                  </w:rPr>
                  <w:fldChar w:fldCharType="end"/>
                </w:r>
              </w:del>
            </w:ins>
            <w:del w:id="8984" w:author="User" w:date="2021-09-12T15:11:00Z">
              <w:r w:rsidRPr="003E6DC2" w:rsidDel="00517224">
                <w:rPr>
                  <w:rFonts w:hint="eastAsia"/>
                </w:rPr>
                <w:fldChar w:fldCharType="begin"/>
              </w:r>
              <w:r w:rsidRPr="003E6DC2" w:rsidDel="00517224">
                <w:rPr>
                  <w:rFonts w:hint="eastAsia"/>
                </w:rPr>
                <w:delInstrText xml:space="preserve"> SEQ </w:delInstrText>
              </w:r>
              <w:r w:rsidRPr="003E6DC2" w:rsidDel="00517224">
                <w:rPr>
                  <w:rFonts w:hint="eastAsia"/>
                </w:rPr>
                <w:delInstrText>圖</w:delInstrText>
              </w:r>
              <w:r w:rsidRPr="003E6DC2" w:rsidDel="00517224">
                <w:rPr>
                  <w:rFonts w:hint="eastAsia"/>
                </w:rPr>
                <w:delInstrText xml:space="preserve"> \* CHINESENUM3 </w:delInstrText>
              </w:r>
              <w:r w:rsidRPr="003E6DC2" w:rsidDel="00517224">
                <w:rPr>
                  <w:rFonts w:hint="eastAsia"/>
                </w:rPr>
                <w:fldChar w:fldCharType="separate"/>
              </w:r>
              <w:r w:rsidR="003628D0" w:rsidRPr="003E6DC2" w:rsidDel="00517224">
                <w:rPr>
                  <w:rFonts w:hint="eastAsia"/>
                  <w:noProof/>
                </w:rPr>
                <w:delText>十九</w:delText>
              </w:r>
              <w:r w:rsidRPr="003E6DC2" w:rsidDel="00517224">
                <w:rPr>
                  <w:rFonts w:hint="eastAsia"/>
                </w:rPr>
                <w:fldChar w:fldCharType="end"/>
              </w:r>
              <w:bookmarkEnd w:id="8977"/>
              <w:r w:rsidRPr="003E6DC2" w:rsidDel="00517224">
                <w:rPr>
                  <w:rFonts w:hint="eastAsia"/>
                </w:rPr>
                <w:delText>：</w:delText>
              </w:r>
            </w:del>
            <w:del w:id="8985" w:author="User" w:date="2021-09-13T15:27:00Z">
              <w:r w:rsidRPr="003E6DC2" w:rsidDel="00FE3E26">
                <w:rPr>
                  <w:rFonts w:hint="eastAsia"/>
                </w:rPr>
                <w:delText>儲存設備及備份與備援示意圖</w:delText>
              </w:r>
            </w:del>
          </w:p>
        </w:tc>
        <w:tc>
          <w:tcPr>
            <w:tcW w:w="2928" w:type="dxa"/>
          </w:tcPr>
          <w:p w14:paraId="25909E34" w14:textId="16761F2C" w:rsidR="0068352B" w:rsidRPr="003E6DC2" w:rsidDel="00FE3E26" w:rsidRDefault="0068352B">
            <w:pPr>
              <w:pStyle w:val="13"/>
              <w:ind w:leftChars="50" w:left="560" w:hangingChars="150" w:hanging="420"/>
              <w:rPr>
                <w:del w:id="8986" w:author="User" w:date="2021-09-13T15:27:00Z"/>
                <w:rFonts w:hint="eastAsia"/>
              </w:rPr>
              <w:pPrChange w:id="898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pPr>
              </w:pPrChange>
            </w:pPr>
            <w:del w:id="8988" w:author="User" w:date="2021-09-13T15:25:00Z">
              <w:r w:rsidRPr="003E6DC2" w:rsidDel="00FE3E26">
                <w:rPr>
                  <w:rFonts w:hint="eastAsia"/>
                  <w:noProof/>
                </w:rPr>
                <w:drawing>
                  <wp:inline distT="0" distB="0" distL="0" distR="0" wp14:anchorId="4462A049" wp14:editId="40ED62C1">
                    <wp:extent cx="1720850" cy="1835150"/>
                    <wp:effectExtent l="0" t="0" r="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25094" cy="1839676"/>
                            </a:xfrm>
                            <a:prstGeom prst="rect">
                              <a:avLst/>
                            </a:prstGeom>
                            <a:noFill/>
                            <a:ln>
                              <a:noFill/>
                            </a:ln>
                          </pic:spPr>
                        </pic:pic>
                      </a:graphicData>
                    </a:graphic>
                  </wp:inline>
                </w:drawing>
              </w:r>
            </w:del>
          </w:p>
        </w:tc>
      </w:tr>
    </w:tbl>
    <w:p w14:paraId="026461EF" w14:textId="600DADBE" w:rsidR="00ED03C8" w:rsidRPr="003E6DC2" w:rsidDel="00ED03C8" w:rsidRDefault="00ED03C8">
      <w:pPr>
        <w:pStyle w:val="13"/>
        <w:ind w:leftChars="50" w:left="560" w:hangingChars="150" w:hanging="420"/>
        <w:rPr>
          <w:del w:id="8989" w:author="User" w:date="2021-08-08T14:00:00Z"/>
          <w:rFonts w:hint="eastAsia"/>
        </w:rPr>
        <w:pPrChange w:id="8990" w:author="User" w:date="2021-09-14T13:59:00Z">
          <w:pPr>
            <w:pStyle w:val="a7"/>
            <w:spacing w:line="360" w:lineRule="auto"/>
            <w:ind w:leftChars="0" w:left="280" w:hanging="280"/>
          </w:pPr>
        </w:pPrChange>
      </w:pPr>
      <w:bookmarkStart w:id="8991" w:name="_Toc79323841"/>
      <w:bookmarkStart w:id="8992" w:name="_Toc82418951"/>
      <w:bookmarkStart w:id="8993" w:name="_Toc82419658"/>
      <w:bookmarkStart w:id="8994" w:name="_Toc82419818"/>
      <w:bookmarkStart w:id="8995" w:name="_Toc82419954"/>
      <w:bookmarkStart w:id="8996" w:name="_Toc82420096"/>
      <w:bookmarkStart w:id="8997" w:name="_Toc82421117"/>
      <w:bookmarkStart w:id="8998" w:name="_Toc82421276"/>
      <w:bookmarkStart w:id="8999" w:name="_Toc82421409"/>
      <w:bookmarkStart w:id="9000" w:name="_Toc82423108"/>
      <w:bookmarkEnd w:id="8991"/>
      <w:bookmarkEnd w:id="8992"/>
      <w:bookmarkEnd w:id="8993"/>
      <w:bookmarkEnd w:id="8994"/>
      <w:bookmarkEnd w:id="8995"/>
      <w:bookmarkEnd w:id="8996"/>
      <w:bookmarkEnd w:id="8997"/>
      <w:bookmarkEnd w:id="8998"/>
      <w:bookmarkEnd w:id="8999"/>
      <w:bookmarkEnd w:id="9000"/>
    </w:p>
    <w:p w14:paraId="2A16E5B6" w14:textId="0D800DBF" w:rsidR="006D1AA3" w:rsidRPr="003E6DC2" w:rsidDel="00FE3E26" w:rsidRDefault="006D1AA3">
      <w:pPr>
        <w:pStyle w:val="13"/>
        <w:ind w:leftChars="50" w:left="560" w:hangingChars="150" w:hanging="420"/>
        <w:rPr>
          <w:del w:id="9001" w:author="User" w:date="2021-09-13T15:30:00Z"/>
        </w:rPr>
        <w:pPrChange w:id="9002" w:author="User" w:date="2021-09-14T13:59:00Z">
          <w:pPr>
            <w:pStyle w:val="3"/>
            <w:spacing w:before="240" w:after="120"/>
            <w:ind w:left="280" w:right="280" w:hanging="280"/>
          </w:pPr>
        </w:pPrChange>
      </w:pPr>
      <w:del w:id="9003" w:author="User" w:date="2021-09-13T15:30:00Z">
        <w:r w:rsidRPr="003E6DC2" w:rsidDel="00FE3E26">
          <w:rPr>
            <w:rFonts w:hint="eastAsia"/>
          </w:rPr>
          <w:delText>教育訓練</w:delText>
        </w:r>
        <w:r w:rsidR="00D03441" w:rsidRPr="003E6DC2" w:rsidDel="00FE3E26">
          <w:rPr>
            <w:rFonts w:hint="eastAsia"/>
          </w:rPr>
          <w:delText>及</w:delText>
        </w:r>
        <w:r w:rsidR="007800B2" w:rsidRPr="003E6DC2" w:rsidDel="00FE3E26">
          <w:rPr>
            <w:rFonts w:hint="eastAsia"/>
          </w:rPr>
          <w:delText>服務</w:delText>
        </w:r>
        <w:r w:rsidR="00F10F8F" w:rsidRPr="003E6DC2" w:rsidDel="00FE3E26">
          <w:rPr>
            <w:rFonts w:hint="eastAsia"/>
          </w:rPr>
          <w:delText>諮詢</w:delText>
        </w:r>
      </w:del>
    </w:p>
    <w:p w14:paraId="4BCE084E" w14:textId="46D38471" w:rsidR="00D03441" w:rsidRPr="003E6DC2" w:rsidDel="00FE3E26" w:rsidRDefault="00D03441">
      <w:pPr>
        <w:pStyle w:val="13"/>
        <w:ind w:leftChars="50" w:left="560" w:hangingChars="150" w:hanging="420"/>
        <w:rPr>
          <w:del w:id="9004" w:author="User" w:date="2021-09-13T15:30:00Z"/>
          <w:rFonts w:hint="eastAsia"/>
        </w:rPr>
        <w:pPrChange w:id="9005" w:author="User" w:date="2021-09-14T13:59:00Z">
          <w:pPr>
            <w:pStyle w:val="4"/>
            <w:numPr>
              <w:numId w:val="334"/>
            </w:numPr>
            <w:ind w:left="280" w:hanging="280"/>
          </w:pPr>
        </w:pPrChange>
      </w:pPr>
      <w:del w:id="9006" w:author="User" w:date="2021-09-13T15:30:00Z">
        <w:r w:rsidRPr="003E6DC2" w:rsidDel="00FE3E26">
          <w:delText>教育訓練</w:delText>
        </w:r>
      </w:del>
    </w:p>
    <w:p w14:paraId="59209FC2" w14:textId="142FC78E" w:rsidR="00EE4EE3" w:rsidRPr="003E6DC2" w:rsidDel="00FE3E26" w:rsidRDefault="00A2061F">
      <w:pPr>
        <w:pStyle w:val="13"/>
        <w:ind w:leftChars="50" w:left="560" w:hangingChars="150" w:hanging="420"/>
        <w:rPr>
          <w:del w:id="9007" w:author="User" w:date="2021-09-13T15:34:00Z"/>
          <w:rFonts w:hint="eastAsia"/>
        </w:rPr>
        <w:pPrChange w:id="9008" w:author="User" w:date="2021-09-14T13:59:00Z">
          <w:pPr>
            <w:pStyle w:val="13"/>
          </w:pPr>
        </w:pPrChange>
      </w:pPr>
      <w:moveFromRangeStart w:id="9009" w:author="User" w:date="2021-09-13T15:29:00Z" w:name="move82439382"/>
      <w:moveFrom w:id="9010" w:author="User" w:date="2021-09-13T15:29:00Z">
        <w:del w:id="9011" w:author="User" w:date="2021-09-13T15:30:00Z">
          <w:r w:rsidRPr="003E6DC2" w:rsidDel="00FE3E26">
            <w:delText>本案</w:delText>
          </w:r>
          <w:r w:rsidR="002956BE" w:rsidRPr="003E6DC2" w:rsidDel="00FE3E26">
            <w:delText>計</w:delText>
          </w:r>
          <w:r w:rsidRPr="003E6DC2" w:rsidDel="00FE3E26">
            <w:delText>畫辦理</w:delText>
          </w:r>
          <w:r w:rsidR="00273C8A" w:rsidRPr="003E6DC2" w:rsidDel="00FE3E26">
            <w:delText>車機司機教育與</w:delText>
          </w:r>
          <w:r w:rsidR="00310ACC" w:rsidRPr="003E6DC2" w:rsidDel="00FE3E26">
            <w:delText>部</w:delText>
          </w:r>
          <w:r w:rsidR="00273C8A" w:rsidRPr="003E6DC2" w:rsidDel="00FE3E26">
            <w:delText>內</w:delText>
          </w:r>
          <w:r w:rsidR="00310ACC" w:rsidRPr="003E6DC2" w:rsidDel="00FE3E26">
            <w:delText>教育訓練</w:delText>
          </w:r>
          <w:r w:rsidR="00590CCD" w:rsidRPr="003E6DC2" w:rsidDel="00FE3E26">
            <w:delText>3</w:delText>
          </w:r>
          <w:r w:rsidR="00310ACC" w:rsidRPr="003E6DC2" w:rsidDel="00FE3E26">
            <w:delText>小時</w:delText>
          </w:r>
          <w:r w:rsidR="006D30E2" w:rsidRPr="003E6DC2" w:rsidDel="00FE3E26">
            <w:rPr>
              <w:rFonts w:hint="eastAsia"/>
            </w:rPr>
            <w:delText>共</w:delText>
          </w:r>
          <w:r w:rsidR="000D7ECA" w:rsidRPr="003E6DC2" w:rsidDel="00FE3E26">
            <w:delText>二</w:delText>
          </w:r>
          <w:r w:rsidR="00310ACC" w:rsidRPr="003E6DC2" w:rsidDel="00FE3E26">
            <w:delText>場次</w:delText>
          </w:r>
          <w:r w:rsidR="00590CCD" w:rsidRPr="003E6DC2" w:rsidDel="00FE3E26">
            <w:delText>，另外有</w:delText>
          </w:r>
          <w:r w:rsidR="00590CCD" w:rsidRPr="003E6DC2" w:rsidDel="00FE3E26">
            <w:delText>9</w:delText>
          </w:r>
          <w:r w:rsidR="00590CCD" w:rsidRPr="003E6DC2" w:rsidDel="00FE3E26">
            <w:delText>小時的宣導服務。</w:delText>
          </w:r>
          <w:r w:rsidR="00310ACC" w:rsidRPr="003E6DC2" w:rsidDel="00FE3E26">
            <w:delText>車機司機教育</w:delText>
          </w:r>
          <w:r w:rsidR="00590CCD" w:rsidRPr="003E6DC2" w:rsidDel="00FE3E26">
            <w:delText>與部內教育訓練</w:delText>
          </w:r>
          <w:r w:rsidR="00590CCD" w:rsidRPr="003E6DC2" w:rsidDel="00FE3E26">
            <w:delText>3</w:delText>
          </w:r>
          <w:r w:rsidR="00310ACC" w:rsidRPr="003E6DC2" w:rsidDel="00FE3E26">
            <w:delText>小時一場次</w:delText>
          </w:r>
          <w:r w:rsidR="00590CCD" w:rsidRPr="003E6DC2" w:rsidDel="00FE3E26">
            <w:delText>，</w:delText>
          </w:r>
          <w:r w:rsidRPr="003E6DC2" w:rsidDel="00FE3E26">
            <w:delText>內容包含認識車機簡單問題狀況排除、網頁及報表</w:delText>
          </w:r>
          <w:r w:rsidR="00590CCD" w:rsidRPr="003E6DC2" w:rsidDel="00FE3E26">
            <w:delText>查詢</w:delText>
          </w:r>
          <w:r w:rsidRPr="003E6DC2" w:rsidDel="00FE3E26">
            <w:delText>使用等，參加</w:delText>
          </w:r>
          <w:r w:rsidR="006D30E2" w:rsidRPr="003E6DC2" w:rsidDel="00FE3E26">
            <w:rPr>
              <w:rFonts w:hint="eastAsia"/>
            </w:rPr>
            <w:delText>對像針對</w:delText>
          </w:r>
          <w:r w:rsidRPr="003E6DC2" w:rsidDel="00FE3E26">
            <w:delText>委外巡查司機、</w:delText>
          </w:r>
          <w:r w:rsidR="00E227DD" w:rsidRPr="003E6DC2" w:rsidDel="00FE3E26">
            <w:delText>臺南</w:delText>
          </w:r>
          <w:r w:rsidRPr="003E6DC2" w:rsidDel="00FE3E26">
            <w:delText>市政府工務局等人員。形式有現場</w:delText>
          </w:r>
          <w:r w:rsidR="006D30E2" w:rsidRPr="003E6DC2" w:rsidDel="00FE3E26">
            <w:rPr>
              <w:rFonts w:hint="eastAsia"/>
            </w:rPr>
            <w:delText>操作</w:delText>
          </w:r>
          <w:r w:rsidRPr="003E6DC2" w:rsidDel="00FE3E26">
            <w:delText>講解，及府</w:delText>
          </w:r>
          <w:r w:rsidR="006D30E2" w:rsidRPr="003E6DC2" w:rsidDel="00FE3E26">
            <w:rPr>
              <w:rFonts w:hint="eastAsia"/>
            </w:rPr>
            <w:delText>內室內講解</w:delText>
          </w:r>
          <w:r w:rsidR="00590CCD" w:rsidRPr="003E6DC2" w:rsidDel="00FE3E26">
            <w:delText>。宣導服務</w:delText>
          </w:r>
          <w:r w:rsidR="006D30E2" w:rsidRPr="003E6DC2" w:rsidDel="00FE3E26">
            <w:rPr>
              <w:rFonts w:hint="eastAsia"/>
              <w:bdr w:val="none" w:sz="0" w:space="0" w:color="auto"/>
            </w:rPr>
            <w:delText>之參加對象</w:delText>
          </w:r>
          <w:r w:rsidR="00590CCD" w:rsidRPr="003E6DC2" w:rsidDel="00FE3E26">
            <w:delText>包括目前養護工程承包商、監造顧問公司、市府各養護隊，甚至</w:delText>
          </w:r>
          <w:r w:rsidRPr="003E6DC2" w:rsidDel="00FE3E26">
            <w:delText>跨縣市觀摩等。</w:delText>
          </w:r>
          <w:r w:rsidR="00A257AD" w:rsidRPr="003E6DC2" w:rsidDel="00FE3E26">
            <w:rPr>
              <w:rFonts w:hint="eastAsia"/>
              <w:bdr w:val="none" w:sz="0" w:space="0" w:color="auto"/>
            </w:rPr>
            <w:delText>如下表一所示</w:delText>
          </w:r>
          <w:r w:rsidR="00A257AD" w:rsidRPr="003E6DC2" w:rsidDel="00FE3E26">
            <w:rPr>
              <w:rFonts w:hint="eastAsia"/>
            </w:rPr>
            <w:delText>。</w:delText>
          </w:r>
          <w:r w:rsidR="00A257AD" w:rsidRPr="003E6DC2" w:rsidDel="00FE3E26">
            <w:delText>本</w:delText>
          </w:r>
          <w:r w:rsidR="00A257AD" w:rsidRPr="003E6DC2" w:rsidDel="00FE3E26">
            <w:rPr>
              <w:rFonts w:hint="eastAsia"/>
            </w:rPr>
            <w:delText>公司</w:delText>
          </w:r>
          <w:r w:rsidR="00A257AD" w:rsidRPr="003E6DC2" w:rsidDel="00FE3E26">
            <w:delText>將依據作業需求，於教育訓練舉辦前擬定教育訓練計畫</w:delText>
          </w:r>
        </w:del>
        <w:ins w:id="9012" w:author="Jackson Wang" w:date="2021-09-12T10:59:00Z">
          <w:del w:id="9013" w:author="User" w:date="2021-09-13T15:30:00Z">
            <w:r w:rsidR="00C15E88" w:rsidDel="00FE3E26">
              <w:rPr>
                <w:rFonts w:hint="eastAsia"/>
              </w:rPr>
              <w:delText>（詳參附件五）</w:delText>
            </w:r>
          </w:del>
        </w:ins>
        <w:del w:id="9014" w:author="User" w:date="2021-09-13T15:30:00Z">
          <w:r w:rsidR="00A257AD" w:rsidRPr="003E6DC2" w:rsidDel="00FE3E26">
            <w:delText>並參酌</w:delText>
          </w:r>
          <w:r w:rsidR="00A257AD" w:rsidRPr="003E6DC2" w:rsidDel="00FE3E26">
            <w:rPr>
              <w:rFonts w:hint="eastAsia"/>
            </w:rPr>
            <w:delText>中央流行疫情指揮中心（以下稱指揮中心）公布之</w:delText>
          </w:r>
          <w:r w:rsidR="00A257AD" w:rsidRPr="003E6DC2" w:rsidDel="00FE3E26">
            <w:delText>疫情</w:delText>
          </w:r>
          <w:r w:rsidR="00A257AD" w:rsidRPr="003E6DC2" w:rsidDel="00FE3E26">
            <w:rPr>
              <w:rFonts w:hint="eastAsia"/>
            </w:rPr>
            <w:delText>現況及評估</w:delText>
          </w:r>
          <w:r w:rsidR="00A257AD" w:rsidRPr="003E6DC2" w:rsidDel="00FE3E26">
            <w:delText>，經機關核定後實施</w:delText>
          </w:r>
        </w:del>
      </w:moveFrom>
      <w:moveFromRangeEnd w:id="9009"/>
      <w:del w:id="9015" w:author="User" w:date="2021-09-13T15:30:00Z">
        <w:r w:rsidR="00A257AD" w:rsidRPr="003E6DC2" w:rsidDel="00FE3E26">
          <w:delText>。</w:delText>
        </w:r>
      </w:del>
    </w:p>
    <w:p w14:paraId="215F5BAD" w14:textId="4BA36DF2" w:rsidR="00F670B2" w:rsidRPr="003E6DC2" w:rsidDel="00FE3E26" w:rsidRDefault="00F670B2">
      <w:pPr>
        <w:pStyle w:val="13"/>
        <w:ind w:leftChars="50" w:left="560" w:hangingChars="150" w:hanging="420"/>
        <w:rPr>
          <w:ins w:id="9016" w:author="jackson" w:date="2021-06-14T11:45:00Z"/>
          <w:del w:id="9017" w:author="User" w:date="2021-09-13T15:32:00Z"/>
          <w:rFonts w:hint="eastAsia"/>
        </w:rPr>
        <w:pPrChange w:id="9018" w:author="User" w:date="2021-09-14T13:59:00Z">
          <w:pPr>
            <w:pStyle w:val="13"/>
          </w:pPr>
        </w:pPrChange>
      </w:pPr>
    </w:p>
    <w:p w14:paraId="3BEDC6CC" w14:textId="7E7F208B" w:rsidR="00E04917" w:rsidRPr="003E6DC2" w:rsidDel="00FE3E26" w:rsidRDefault="00E04917">
      <w:pPr>
        <w:pStyle w:val="13"/>
        <w:ind w:leftChars="50" w:left="560" w:hangingChars="150" w:hanging="420"/>
        <w:rPr>
          <w:del w:id="9019" w:author="User" w:date="2021-09-13T15:32:00Z"/>
          <w:rFonts w:hint="eastAsia"/>
        </w:rPr>
        <w:pPrChange w:id="9020" w:author="User" w:date="2021-09-14T13:59:00Z">
          <w:pPr>
            <w:pStyle w:val="afb"/>
            <w:keepNext/>
            <w:ind w:left="200" w:hanging="200"/>
          </w:pPr>
        </w:pPrChange>
      </w:pPr>
      <w:bookmarkStart w:id="9021" w:name="_Ref79076079"/>
      <w:del w:id="9022" w:author="User" w:date="2021-09-13T15:30:00Z">
        <w:r w:rsidRPr="003E6DC2" w:rsidDel="00FE3E26">
          <w:rPr>
            <w:rFonts w:hint="eastAsia"/>
          </w:rPr>
          <w:delText>表</w:delText>
        </w:r>
        <w:r w:rsidRPr="003E6DC2" w:rsidDel="00FE3E26">
          <w:rPr>
            <w:rFonts w:hint="eastAsia"/>
          </w:rPr>
          <w:delText xml:space="preserve"> </w:delText>
        </w:r>
        <w:r w:rsidRPr="003E6DC2" w:rsidDel="00FE3E26">
          <w:rPr>
            <w:rFonts w:hint="eastAsia"/>
          </w:rPr>
          <w:fldChar w:fldCharType="begin"/>
        </w:r>
        <w:r w:rsidRPr="003E6DC2" w:rsidDel="00FE3E26">
          <w:rPr>
            <w:rFonts w:hint="eastAsia"/>
          </w:rPr>
          <w:delInstrText xml:space="preserve"> SEQ </w:delInstrText>
        </w:r>
        <w:r w:rsidRPr="003E6DC2" w:rsidDel="00FE3E26">
          <w:rPr>
            <w:rFonts w:hint="eastAsia"/>
          </w:rPr>
          <w:delInstrText>表</w:delInstrText>
        </w:r>
        <w:r w:rsidRPr="003E6DC2" w:rsidDel="00FE3E26">
          <w:rPr>
            <w:rFonts w:hint="eastAsia"/>
          </w:rPr>
          <w:delInstrText xml:space="preserve"> \* CHINESENUM3 </w:delInstrText>
        </w:r>
        <w:r w:rsidRPr="003E6DC2" w:rsidDel="00FE3E26">
          <w:rPr>
            <w:rFonts w:hint="eastAsia"/>
          </w:rPr>
          <w:fldChar w:fldCharType="separate"/>
        </w:r>
        <w:r w:rsidR="003628D0" w:rsidRPr="003E6DC2" w:rsidDel="00FE3E26">
          <w:rPr>
            <w:rFonts w:hint="eastAsia"/>
            <w:noProof/>
          </w:rPr>
          <w:delText>一</w:delText>
        </w:r>
        <w:r w:rsidRPr="003E6DC2" w:rsidDel="00FE3E26">
          <w:rPr>
            <w:rFonts w:hint="eastAsia"/>
          </w:rPr>
          <w:fldChar w:fldCharType="end"/>
        </w:r>
        <w:bookmarkEnd w:id="9021"/>
        <w:r w:rsidRPr="003E6DC2" w:rsidDel="00FE3E26">
          <w:rPr>
            <w:rFonts w:hint="eastAsia"/>
          </w:rPr>
          <w:delText>：教育訓練初步規劃表</w:delText>
        </w:r>
      </w:del>
    </w:p>
    <w:tbl>
      <w:tblPr>
        <w:tblStyle w:val="a9"/>
        <w:tblpPr w:leftFromText="180" w:rightFromText="180" w:vertAnchor="text" w:horzAnchor="margin" w:tblpY="92"/>
        <w:tblW w:w="0" w:type="auto"/>
        <w:tblLook w:val="04A0" w:firstRow="1" w:lastRow="0" w:firstColumn="1" w:lastColumn="0" w:noHBand="0" w:noVBand="1"/>
      </w:tblPr>
      <w:tblGrid>
        <w:gridCol w:w="1056"/>
        <w:gridCol w:w="4015"/>
        <w:gridCol w:w="1405"/>
        <w:gridCol w:w="2584"/>
      </w:tblGrid>
      <w:tr w:rsidR="000D7082" w:rsidRPr="003E6DC2" w:rsidDel="00FE3E26" w14:paraId="224C4584" w14:textId="7E5420C2" w:rsidTr="00D46ACC">
        <w:trPr>
          <w:del w:id="9023" w:author="User" w:date="2021-09-13T15:32:00Z"/>
        </w:trPr>
        <w:tc>
          <w:tcPr>
            <w:tcW w:w="959" w:type="dxa"/>
          </w:tcPr>
          <w:p w14:paraId="238E0878" w14:textId="06DE59D9" w:rsidR="00D03441" w:rsidRPr="003E6DC2" w:rsidDel="00FE3E26" w:rsidRDefault="00D03441">
            <w:pPr>
              <w:pStyle w:val="13"/>
              <w:ind w:leftChars="50" w:left="560" w:hangingChars="150" w:hanging="420"/>
              <w:rPr>
                <w:del w:id="9024" w:author="User" w:date="2021-09-13T15:32:00Z"/>
                <w:moveFrom w:id="9025" w:author="User" w:date="2021-09-13T15:30:00Z"/>
                <w:rFonts w:hint="eastAsia"/>
              </w:rPr>
              <w:pPrChange w:id="9026"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RangeStart w:id="9027" w:author="User" w:date="2021-09-13T15:30:00Z" w:name="move82439474"/>
            <w:moveFrom w:id="9028" w:author="User" w:date="2021-09-13T15:30:00Z">
              <w:del w:id="9029" w:author="User" w:date="2021-09-13T15:32:00Z">
                <w:r w:rsidRPr="003E6DC2" w:rsidDel="00FE3E26">
                  <w:rPr>
                    <w:rFonts w:hint="eastAsia"/>
                  </w:rPr>
                  <w:delText>項次</w:delText>
                </w:r>
              </w:del>
            </w:moveFrom>
          </w:p>
        </w:tc>
        <w:tc>
          <w:tcPr>
            <w:tcW w:w="4111" w:type="dxa"/>
          </w:tcPr>
          <w:p w14:paraId="1AE7B126" w14:textId="26244A18" w:rsidR="00D03441" w:rsidRPr="003E6DC2" w:rsidDel="00FE3E26" w:rsidRDefault="00D03441">
            <w:pPr>
              <w:pStyle w:val="13"/>
              <w:ind w:leftChars="50" w:left="560" w:hangingChars="150" w:hanging="420"/>
              <w:rPr>
                <w:del w:id="9030" w:author="User" w:date="2021-09-13T15:32:00Z"/>
                <w:moveFrom w:id="9031" w:author="User" w:date="2021-09-13T15:30:00Z"/>
                <w:rFonts w:hint="eastAsia"/>
              </w:rPr>
              <w:pPrChange w:id="9032"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33" w:author="User" w:date="2021-09-13T15:30:00Z">
              <w:del w:id="9034" w:author="User" w:date="2021-09-13T15:32:00Z">
                <w:r w:rsidRPr="003E6DC2" w:rsidDel="00FE3E26">
                  <w:rPr>
                    <w:rFonts w:hint="eastAsia"/>
                  </w:rPr>
                  <w:delText>訓練項目</w:delText>
                </w:r>
              </w:del>
            </w:moveFrom>
          </w:p>
        </w:tc>
        <w:tc>
          <w:tcPr>
            <w:tcW w:w="1417" w:type="dxa"/>
          </w:tcPr>
          <w:p w14:paraId="4583B235" w14:textId="52281AA4" w:rsidR="00D03441" w:rsidRPr="003E6DC2" w:rsidDel="00FE3E26" w:rsidRDefault="00D03441">
            <w:pPr>
              <w:pStyle w:val="13"/>
              <w:ind w:leftChars="50" w:left="560" w:hangingChars="150" w:hanging="420"/>
              <w:rPr>
                <w:del w:id="9035" w:author="User" w:date="2021-09-13T15:32:00Z"/>
                <w:moveFrom w:id="9036" w:author="User" w:date="2021-09-13T15:30:00Z"/>
                <w:rFonts w:hint="eastAsia"/>
              </w:rPr>
              <w:pPrChange w:id="9037"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38" w:author="User" w:date="2021-09-13T15:30:00Z">
              <w:del w:id="9039" w:author="User" w:date="2021-09-13T15:32:00Z">
                <w:r w:rsidRPr="003E6DC2" w:rsidDel="00FE3E26">
                  <w:rPr>
                    <w:rFonts w:hint="eastAsia"/>
                  </w:rPr>
                  <w:delText>建議時數</w:delText>
                </w:r>
              </w:del>
            </w:moveFrom>
          </w:p>
        </w:tc>
        <w:tc>
          <w:tcPr>
            <w:tcW w:w="2639" w:type="dxa"/>
          </w:tcPr>
          <w:p w14:paraId="685865F5" w14:textId="0932D64E" w:rsidR="00D03441" w:rsidRPr="003E6DC2" w:rsidDel="00FE3E26" w:rsidRDefault="00D03441">
            <w:pPr>
              <w:pStyle w:val="13"/>
              <w:ind w:leftChars="50" w:left="560" w:hangingChars="150" w:hanging="420"/>
              <w:rPr>
                <w:del w:id="9040" w:author="User" w:date="2021-09-13T15:32:00Z"/>
                <w:moveFrom w:id="9041" w:author="User" w:date="2021-09-13T15:30:00Z"/>
                <w:rFonts w:hint="eastAsia"/>
              </w:rPr>
              <w:pPrChange w:id="9042"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43" w:author="User" w:date="2021-09-13T15:30:00Z">
              <w:del w:id="9044" w:author="User" w:date="2021-09-13T15:32:00Z">
                <w:r w:rsidRPr="003E6DC2" w:rsidDel="00FE3E26">
                  <w:rPr>
                    <w:rFonts w:hint="eastAsia"/>
                  </w:rPr>
                  <w:delText>參加對象</w:delText>
                </w:r>
              </w:del>
            </w:moveFrom>
          </w:p>
        </w:tc>
      </w:tr>
      <w:tr w:rsidR="000D7082" w:rsidRPr="003E6DC2" w:rsidDel="00FE3E26" w14:paraId="63192EA4" w14:textId="253669E2" w:rsidTr="00D46ACC">
        <w:trPr>
          <w:del w:id="9045" w:author="User" w:date="2021-09-13T15:32:00Z"/>
        </w:trPr>
        <w:tc>
          <w:tcPr>
            <w:tcW w:w="959" w:type="dxa"/>
          </w:tcPr>
          <w:p w14:paraId="6313A6CD" w14:textId="652FDEB7" w:rsidR="00D03441" w:rsidRPr="003E6DC2" w:rsidDel="00FE3E26" w:rsidRDefault="00D03441">
            <w:pPr>
              <w:pStyle w:val="13"/>
              <w:ind w:leftChars="50" w:left="560" w:hangingChars="150" w:hanging="420"/>
              <w:rPr>
                <w:del w:id="9046" w:author="User" w:date="2021-09-13T15:32:00Z"/>
                <w:moveFrom w:id="9047" w:author="User" w:date="2021-09-13T15:30:00Z"/>
                <w:rFonts w:hint="eastAsia"/>
              </w:rPr>
              <w:pPrChange w:id="9048"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49" w:author="User" w:date="2021-09-13T15:30:00Z">
              <w:del w:id="9050" w:author="User" w:date="2021-09-13T15:32:00Z">
                <w:r w:rsidRPr="003E6DC2" w:rsidDel="00FE3E26">
                  <w:rPr>
                    <w:rFonts w:hint="eastAsia"/>
                  </w:rPr>
                  <w:delText>1</w:delText>
                </w:r>
              </w:del>
            </w:moveFrom>
          </w:p>
        </w:tc>
        <w:tc>
          <w:tcPr>
            <w:tcW w:w="4111" w:type="dxa"/>
          </w:tcPr>
          <w:p w14:paraId="39AB6E9E" w14:textId="61D5B237" w:rsidR="00310ACC" w:rsidRPr="003E6DC2" w:rsidDel="00FE3E26" w:rsidRDefault="00310ACC">
            <w:pPr>
              <w:pStyle w:val="13"/>
              <w:ind w:leftChars="50" w:left="560" w:hangingChars="150" w:hanging="420"/>
              <w:rPr>
                <w:del w:id="9051" w:author="User" w:date="2021-09-13T15:32:00Z"/>
                <w:moveFrom w:id="9052" w:author="User" w:date="2021-09-13T15:30:00Z"/>
                <w:rFonts w:hint="eastAsia"/>
              </w:rPr>
              <w:pPrChange w:id="9053"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54" w:author="User" w:date="2021-09-13T15:30:00Z">
              <w:del w:id="9055" w:author="User" w:date="2021-09-13T15:32:00Z">
                <w:r w:rsidRPr="003E6DC2" w:rsidDel="00FE3E26">
                  <w:rPr>
                    <w:rFonts w:hint="eastAsia"/>
                  </w:rPr>
                  <w:delText>車機司機教育訓練</w:delText>
                </w:r>
              </w:del>
            </w:moveFrom>
          </w:p>
          <w:p w14:paraId="03F2FC1D" w14:textId="76C2E356" w:rsidR="00D03441" w:rsidRPr="003E6DC2" w:rsidDel="00FE3E26" w:rsidRDefault="00D03441">
            <w:pPr>
              <w:pStyle w:val="13"/>
              <w:ind w:leftChars="50" w:left="560" w:hangingChars="150" w:hanging="420"/>
              <w:rPr>
                <w:del w:id="9056" w:author="User" w:date="2021-09-13T15:32:00Z"/>
                <w:moveFrom w:id="9057" w:author="User" w:date="2021-09-13T15:30:00Z"/>
                <w:rFonts w:hint="eastAsia"/>
              </w:rPr>
              <w:pPrChange w:id="9058" w:author="User" w:date="2021-09-14T13:59:00Z">
                <w:pPr>
                  <w:pStyle w:val="a7"/>
                  <w:framePr w:hSpace="180" w:wrap="around" w:vAnchor="text" w:hAnchor="margin" w:y="92"/>
                  <w:numPr>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059" w:author="User" w:date="2021-09-13T15:30:00Z">
              <w:del w:id="9060" w:author="User" w:date="2021-09-13T15:32:00Z">
                <w:r w:rsidRPr="003E6DC2" w:rsidDel="00FE3E26">
                  <w:delText>車機使用及基礎維護</w:delText>
                </w:r>
              </w:del>
            </w:moveFrom>
          </w:p>
          <w:p w14:paraId="1BBE9EC2" w14:textId="48B5DA74" w:rsidR="00D03441" w:rsidRPr="003E6DC2" w:rsidDel="00FE3E26" w:rsidRDefault="00D03441">
            <w:pPr>
              <w:pStyle w:val="13"/>
              <w:ind w:leftChars="50" w:left="560" w:hangingChars="150" w:hanging="420"/>
              <w:rPr>
                <w:del w:id="9061" w:author="User" w:date="2021-09-13T15:32:00Z"/>
                <w:moveFrom w:id="9062" w:author="User" w:date="2021-09-13T15:30:00Z"/>
                <w:rFonts w:hint="eastAsia"/>
              </w:rPr>
              <w:pPrChange w:id="9063" w:author="User" w:date="2021-09-14T13:59:00Z">
                <w:pPr>
                  <w:pStyle w:val="a7"/>
                  <w:framePr w:hSpace="180" w:wrap="around" w:vAnchor="text" w:hAnchor="margin" w:y="92"/>
                  <w:numPr>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064" w:author="User" w:date="2021-09-13T15:30:00Z">
              <w:del w:id="9065" w:author="User" w:date="2021-09-13T15:32:00Z">
                <w:r w:rsidRPr="003E6DC2" w:rsidDel="00FE3E26">
                  <w:rPr>
                    <w:rFonts w:hint="eastAsia"/>
                  </w:rPr>
                  <w:delText>認識螢幕顯示物件</w:delText>
                </w:r>
              </w:del>
            </w:moveFrom>
          </w:p>
          <w:p w14:paraId="7ADD311E" w14:textId="721157B0" w:rsidR="00D03441" w:rsidRPr="003E6DC2" w:rsidDel="00FE3E26" w:rsidRDefault="00D03441">
            <w:pPr>
              <w:pStyle w:val="13"/>
              <w:ind w:leftChars="50" w:left="560" w:hangingChars="150" w:hanging="420"/>
              <w:rPr>
                <w:del w:id="9066" w:author="User" w:date="2021-09-13T15:32:00Z"/>
                <w:moveFrom w:id="9067" w:author="User" w:date="2021-09-13T15:30:00Z"/>
                <w:rFonts w:hint="eastAsia"/>
              </w:rPr>
              <w:pPrChange w:id="9068" w:author="User" w:date="2021-09-14T13:59:00Z">
                <w:pPr>
                  <w:pStyle w:val="a7"/>
                  <w:framePr w:hSpace="180" w:wrap="around" w:vAnchor="text" w:hAnchor="margin" w:y="92"/>
                  <w:numPr>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069" w:author="User" w:date="2021-09-13T15:30:00Z">
              <w:del w:id="9070" w:author="User" w:date="2021-09-13T15:32:00Z">
                <w:r w:rsidRPr="003E6DC2" w:rsidDel="00FE3E26">
                  <w:rPr>
                    <w:rFonts w:hint="eastAsia"/>
                  </w:rPr>
                  <w:delText>基本問題排除</w:delText>
                </w:r>
              </w:del>
            </w:moveFrom>
          </w:p>
          <w:p w14:paraId="12B25864" w14:textId="13F1A300" w:rsidR="00D03441" w:rsidRPr="003E6DC2" w:rsidDel="00FE3E26" w:rsidRDefault="00D03441">
            <w:pPr>
              <w:pStyle w:val="13"/>
              <w:ind w:leftChars="50" w:left="560" w:hangingChars="150" w:hanging="420"/>
              <w:rPr>
                <w:del w:id="9071" w:author="User" w:date="2021-09-13T15:32:00Z"/>
                <w:moveFrom w:id="9072" w:author="User" w:date="2021-09-13T15:30:00Z"/>
                <w:rFonts w:hint="eastAsia"/>
              </w:rPr>
              <w:pPrChange w:id="9073" w:author="User" w:date="2021-09-14T13:59:00Z">
                <w:pPr>
                  <w:pStyle w:val="a7"/>
                  <w:framePr w:hSpace="180" w:wrap="around" w:vAnchor="text" w:hAnchor="margin" w:y="92"/>
                  <w:numPr>
                    <w:numId w:val="19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074" w:author="User" w:date="2021-09-13T15:30:00Z">
              <w:del w:id="9075" w:author="User" w:date="2021-09-13T15:32:00Z">
                <w:r w:rsidRPr="003E6DC2" w:rsidDel="00FE3E26">
                  <w:rPr>
                    <w:rFonts w:hint="eastAsia"/>
                  </w:rPr>
                  <w:delText>及時問題回報</w:delText>
                </w:r>
              </w:del>
            </w:moveFrom>
          </w:p>
        </w:tc>
        <w:tc>
          <w:tcPr>
            <w:tcW w:w="1417" w:type="dxa"/>
          </w:tcPr>
          <w:p w14:paraId="5EF5BDFB" w14:textId="44D52978" w:rsidR="00D03441" w:rsidRPr="003E6DC2" w:rsidDel="00FE3E26" w:rsidRDefault="00590CCD">
            <w:pPr>
              <w:pStyle w:val="13"/>
              <w:ind w:leftChars="50" w:left="560" w:hangingChars="150" w:hanging="420"/>
              <w:rPr>
                <w:del w:id="9076" w:author="User" w:date="2021-09-13T15:32:00Z"/>
                <w:moveFrom w:id="9077" w:author="User" w:date="2021-09-13T15:30:00Z"/>
                <w:rFonts w:hint="eastAsia"/>
              </w:rPr>
              <w:pPrChange w:id="9078"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79" w:author="User" w:date="2021-09-13T15:30:00Z">
              <w:del w:id="9080" w:author="User" w:date="2021-09-13T15:32:00Z">
                <w:r w:rsidRPr="003E6DC2" w:rsidDel="00FE3E26">
                  <w:rPr>
                    <w:rFonts w:hint="eastAsia"/>
                  </w:rPr>
                  <w:delText>3</w:delText>
                </w:r>
                <w:r w:rsidR="00B56E69" w:rsidRPr="003E6DC2" w:rsidDel="00FE3E26">
                  <w:rPr>
                    <w:rFonts w:hint="eastAsia"/>
                  </w:rPr>
                  <w:delText>小時</w:delText>
                </w:r>
              </w:del>
            </w:moveFrom>
          </w:p>
        </w:tc>
        <w:tc>
          <w:tcPr>
            <w:tcW w:w="2639" w:type="dxa"/>
          </w:tcPr>
          <w:p w14:paraId="1486353B" w14:textId="0C5171D3" w:rsidR="00D03441" w:rsidRPr="003E6DC2" w:rsidDel="00FE3E26" w:rsidRDefault="00D03441">
            <w:pPr>
              <w:pStyle w:val="13"/>
              <w:ind w:leftChars="50" w:left="560" w:hangingChars="150" w:hanging="420"/>
              <w:rPr>
                <w:del w:id="9081" w:author="User" w:date="2021-09-13T15:32:00Z"/>
                <w:moveFrom w:id="9082" w:author="User" w:date="2021-09-13T15:30:00Z"/>
                <w:rFonts w:hint="eastAsia"/>
              </w:rPr>
              <w:pPrChange w:id="9083" w:author="User" w:date="2021-09-14T13:59:00Z">
                <w:pPr>
                  <w:pStyle w:val="a7"/>
                  <w:framePr w:hSpace="180" w:wrap="around" w:vAnchor="text" w:hAnchor="margin" w:y="92"/>
                  <w:numPr>
                    <w:numId w:val="193"/>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084" w:author="User" w:date="2021-09-13T15:30:00Z">
              <w:del w:id="9085" w:author="User" w:date="2021-09-13T15:32:00Z">
                <w:r w:rsidRPr="003E6DC2" w:rsidDel="00FE3E26">
                  <w:rPr>
                    <w:rFonts w:hint="eastAsia"/>
                  </w:rPr>
                  <w:delText>司機員</w:delText>
                </w:r>
              </w:del>
            </w:moveFrom>
          </w:p>
          <w:p w14:paraId="7BB4D340" w14:textId="2B097767" w:rsidR="00D03441" w:rsidRPr="003E6DC2" w:rsidDel="00FE3E26" w:rsidRDefault="00F93D14">
            <w:pPr>
              <w:pStyle w:val="13"/>
              <w:ind w:leftChars="50" w:left="560" w:hangingChars="150" w:hanging="420"/>
              <w:rPr>
                <w:del w:id="9086" w:author="User" w:date="2021-09-13T15:32:00Z"/>
                <w:moveFrom w:id="9087" w:author="User" w:date="2021-09-13T15:30:00Z"/>
                <w:rFonts w:hint="eastAsia"/>
              </w:rPr>
              <w:pPrChange w:id="9088" w:author="User" w:date="2021-09-14T13:59:00Z">
                <w:pPr>
                  <w:pStyle w:val="a7"/>
                  <w:framePr w:hSpace="180" w:wrap="around" w:vAnchor="text" w:hAnchor="margin" w:y="92"/>
                  <w:numPr>
                    <w:numId w:val="193"/>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089" w:author="User" w:date="2021-09-13T15:30:00Z">
              <w:del w:id="9090" w:author="User" w:date="2021-09-13T15:32:00Z">
                <w:r w:rsidRPr="003E6DC2" w:rsidDel="00FE3E26">
                  <w:rPr>
                    <w:rFonts w:hint="eastAsia"/>
                  </w:rPr>
                  <w:delText>市府工務局</w:delText>
                </w:r>
              </w:del>
            </w:moveFrom>
          </w:p>
        </w:tc>
      </w:tr>
      <w:tr w:rsidR="000D7082" w:rsidRPr="003E6DC2" w:rsidDel="00FE3E26" w14:paraId="4C3200FC" w14:textId="6641D56F" w:rsidTr="00D46ACC">
        <w:trPr>
          <w:del w:id="9091" w:author="User" w:date="2021-09-13T15:32:00Z"/>
        </w:trPr>
        <w:tc>
          <w:tcPr>
            <w:tcW w:w="959" w:type="dxa"/>
          </w:tcPr>
          <w:p w14:paraId="581F3519" w14:textId="23B3852F" w:rsidR="00D03441" w:rsidRPr="003E6DC2" w:rsidDel="00FE3E26" w:rsidRDefault="00D03441">
            <w:pPr>
              <w:pStyle w:val="13"/>
              <w:ind w:leftChars="50" w:left="560" w:hangingChars="150" w:hanging="420"/>
              <w:rPr>
                <w:del w:id="9092" w:author="User" w:date="2021-09-13T15:32:00Z"/>
                <w:moveFrom w:id="9093" w:author="User" w:date="2021-09-13T15:30:00Z"/>
                <w:rFonts w:hint="eastAsia"/>
              </w:rPr>
              <w:pPrChange w:id="9094"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095" w:author="User" w:date="2021-09-13T15:30:00Z">
              <w:del w:id="9096" w:author="User" w:date="2021-09-13T15:32:00Z">
                <w:r w:rsidRPr="003E6DC2" w:rsidDel="00FE3E26">
                  <w:rPr>
                    <w:rFonts w:hint="eastAsia"/>
                  </w:rPr>
                  <w:delText>2</w:delText>
                </w:r>
              </w:del>
            </w:moveFrom>
          </w:p>
        </w:tc>
        <w:tc>
          <w:tcPr>
            <w:tcW w:w="4111" w:type="dxa"/>
          </w:tcPr>
          <w:p w14:paraId="4735726D" w14:textId="2D24B4B2" w:rsidR="00310ACC" w:rsidRPr="003E6DC2" w:rsidDel="00FE3E26" w:rsidRDefault="00310ACC">
            <w:pPr>
              <w:pStyle w:val="13"/>
              <w:ind w:leftChars="50" w:left="560" w:hangingChars="150" w:hanging="420"/>
              <w:rPr>
                <w:del w:id="9097" w:author="User" w:date="2021-09-13T15:32:00Z"/>
                <w:moveFrom w:id="9098" w:author="User" w:date="2021-09-13T15:30:00Z"/>
                <w:rFonts w:hint="eastAsia"/>
              </w:rPr>
              <w:pPrChange w:id="9099"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100" w:author="User" w:date="2021-09-13T15:30:00Z">
              <w:del w:id="9101" w:author="User" w:date="2021-09-13T15:32:00Z">
                <w:r w:rsidRPr="003E6DC2" w:rsidDel="00FE3E26">
                  <w:delText>部內教育訓練</w:delText>
                </w:r>
              </w:del>
            </w:moveFrom>
          </w:p>
          <w:p w14:paraId="4044F306" w14:textId="2B5D5C53" w:rsidR="00D03441" w:rsidRPr="003E6DC2" w:rsidDel="00FE3E26" w:rsidRDefault="00D03441">
            <w:pPr>
              <w:pStyle w:val="13"/>
              <w:ind w:leftChars="50" w:left="560" w:hangingChars="150" w:hanging="420"/>
              <w:rPr>
                <w:del w:id="9102" w:author="User" w:date="2021-09-13T15:32:00Z"/>
                <w:moveFrom w:id="9103" w:author="User" w:date="2021-09-13T15:30:00Z"/>
                <w:rFonts w:hint="eastAsia"/>
              </w:rPr>
              <w:pPrChange w:id="9104" w:author="User" w:date="2021-09-14T13:59:00Z">
                <w:pPr>
                  <w:pStyle w:val="a7"/>
                  <w:framePr w:hSpace="180" w:wrap="around" w:vAnchor="text" w:hAnchor="margin" w:y="92"/>
                  <w:numPr>
                    <w:numId w:val="231"/>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05" w:author="User" w:date="2021-09-13T15:30:00Z">
              <w:del w:id="9106" w:author="User" w:date="2021-09-13T15:32:00Z">
                <w:r w:rsidRPr="003E6DC2" w:rsidDel="00FE3E26">
                  <w:delText>報表查詢</w:delText>
                </w:r>
              </w:del>
            </w:moveFrom>
          </w:p>
          <w:p w14:paraId="122291AA" w14:textId="316C1DF3" w:rsidR="00D03441" w:rsidRPr="003E6DC2" w:rsidDel="00FE3E26" w:rsidRDefault="00D03441">
            <w:pPr>
              <w:pStyle w:val="13"/>
              <w:ind w:leftChars="50" w:left="560" w:hangingChars="150" w:hanging="420"/>
              <w:rPr>
                <w:del w:id="9107" w:author="User" w:date="2021-09-13T15:32:00Z"/>
                <w:moveFrom w:id="9108" w:author="User" w:date="2021-09-13T15:30:00Z"/>
                <w:rFonts w:hint="eastAsia"/>
              </w:rPr>
              <w:pPrChange w:id="9109"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10" w:author="User" w:date="2021-09-13T15:30:00Z">
              <w:del w:id="9111" w:author="User" w:date="2021-09-13T15:32:00Z">
                <w:r w:rsidRPr="003E6DC2" w:rsidDel="00FE3E26">
                  <w:delText>系統報表查詢及</w:delText>
                </w:r>
                <w:r w:rsidRPr="003E6DC2" w:rsidDel="00FE3E26">
                  <w:delText xml:space="preserve">map </w:delText>
                </w:r>
                <w:r w:rsidRPr="003E6DC2" w:rsidDel="00FE3E26">
                  <w:delText>查詢</w:delText>
                </w:r>
              </w:del>
            </w:moveFrom>
          </w:p>
          <w:p w14:paraId="302BF915" w14:textId="0C2D22AA" w:rsidR="00F94079" w:rsidRPr="003E6DC2" w:rsidDel="00FE3E26" w:rsidRDefault="00F94079">
            <w:pPr>
              <w:pStyle w:val="13"/>
              <w:ind w:leftChars="50" w:left="560" w:hangingChars="150" w:hanging="420"/>
              <w:rPr>
                <w:del w:id="9112" w:author="User" w:date="2021-09-13T15:32:00Z"/>
                <w:moveFrom w:id="9113" w:author="User" w:date="2021-09-13T15:30:00Z"/>
                <w:rFonts w:hint="eastAsia"/>
              </w:rPr>
              <w:pPrChange w:id="9114"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15" w:author="User" w:date="2021-09-13T15:30:00Z">
              <w:del w:id="9116" w:author="User" w:date="2021-09-13T15:32:00Z">
                <w:r w:rsidRPr="003E6DC2" w:rsidDel="00FE3E26">
                  <w:rPr>
                    <w:rFonts w:hint="eastAsia"/>
                  </w:rPr>
                  <w:delText>服務諮詢</w:delText>
                </w:r>
              </w:del>
            </w:moveFrom>
          </w:p>
        </w:tc>
        <w:tc>
          <w:tcPr>
            <w:tcW w:w="1417" w:type="dxa"/>
          </w:tcPr>
          <w:p w14:paraId="21FF748C" w14:textId="5F34A09A" w:rsidR="00D03441" w:rsidRPr="003E6DC2" w:rsidDel="00FE3E26" w:rsidRDefault="00590CCD">
            <w:pPr>
              <w:pStyle w:val="13"/>
              <w:ind w:leftChars="50" w:left="560" w:hangingChars="150" w:hanging="420"/>
              <w:rPr>
                <w:del w:id="9117" w:author="User" w:date="2021-09-13T15:32:00Z"/>
                <w:moveFrom w:id="9118" w:author="User" w:date="2021-09-13T15:30:00Z"/>
                <w:rFonts w:hint="eastAsia"/>
              </w:rPr>
              <w:pPrChange w:id="9119"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120" w:author="User" w:date="2021-09-13T15:30:00Z">
              <w:del w:id="9121" w:author="User" w:date="2021-09-13T15:32:00Z">
                <w:r w:rsidRPr="003E6DC2" w:rsidDel="00FE3E26">
                  <w:rPr>
                    <w:rFonts w:hint="eastAsia"/>
                  </w:rPr>
                  <w:delText>3</w:delText>
                </w:r>
                <w:r w:rsidR="00B56E69" w:rsidRPr="003E6DC2" w:rsidDel="00FE3E26">
                  <w:rPr>
                    <w:rFonts w:hint="eastAsia"/>
                  </w:rPr>
                  <w:delText>小時</w:delText>
                </w:r>
              </w:del>
            </w:moveFrom>
          </w:p>
        </w:tc>
        <w:tc>
          <w:tcPr>
            <w:tcW w:w="2639" w:type="dxa"/>
          </w:tcPr>
          <w:p w14:paraId="6784D55E" w14:textId="4BA8D236" w:rsidR="00D03441" w:rsidRPr="003E6DC2" w:rsidDel="00FE3E26" w:rsidRDefault="00F93D14">
            <w:pPr>
              <w:pStyle w:val="13"/>
              <w:ind w:leftChars="50" w:left="560" w:hangingChars="150" w:hanging="420"/>
              <w:rPr>
                <w:del w:id="9122" w:author="User" w:date="2021-09-13T15:32:00Z"/>
                <w:moveFrom w:id="9123" w:author="User" w:date="2021-09-13T15:30:00Z"/>
                <w:rFonts w:hint="eastAsia"/>
              </w:rPr>
              <w:pPrChange w:id="9124"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25" w:author="User" w:date="2021-09-13T15:30:00Z">
              <w:del w:id="9126" w:author="User" w:date="2021-09-13T15:32:00Z">
                <w:r w:rsidRPr="003E6DC2" w:rsidDel="00FE3E26">
                  <w:rPr>
                    <w:rFonts w:hint="eastAsia"/>
                  </w:rPr>
                  <w:delText>市府工務局</w:delText>
                </w:r>
              </w:del>
            </w:moveFrom>
          </w:p>
          <w:p w14:paraId="7CE71899" w14:textId="596E244E" w:rsidR="000D7ECA" w:rsidRPr="003E6DC2" w:rsidDel="00FE3E26" w:rsidRDefault="00590CCD">
            <w:pPr>
              <w:pStyle w:val="13"/>
              <w:ind w:leftChars="50" w:left="560" w:hangingChars="150" w:hanging="420"/>
              <w:rPr>
                <w:del w:id="9127" w:author="User" w:date="2021-09-13T15:32:00Z"/>
                <w:moveFrom w:id="9128" w:author="User" w:date="2021-09-13T15:30:00Z"/>
                <w:rFonts w:hint="eastAsia"/>
              </w:rPr>
              <w:pPrChange w:id="9129"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30" w:author="User" w:date="2021-09-13T15:30:00Z">
              <w:del w:id="9131" w:author="User" w:date="2021-09-13T15:32:00Z">
                <w:r w:rsidRPr="003E6DC2" w:rsidDel="00FE3E26">
                  <w:rPr>
                    <w:rFonts w:hint="eastAsia"/>
                  </w:rPr>
                  <w:delText>承</w:delText>
                </w:r>
                <w:r w:rsidR="000D7ECA" w:rsidRPr="003E6DC2" w:rsidDel="00FE3E26">
                  <w:rPr>
                    <w:rFonts w:hint="eastAsia"/>
                  </w:rPr>
                  <w:delText>包養護公司</w:delText>
                </w:r>
              </w:del>
            </w:moveFrom>
          </w:p>
          <w:p w14:paraId="6026D122" w14:textId="0008A22A" w:rsidR="000D7ECA" w:rsidRPr="003E6DC2" w:rsidDel="00FE3E26" w:rsidRDefault="000D7ECA">
            <w:pPr>
              <w:pStyle w:val="13"/>
              <w:ind w:leftChars="50" w:left="560" w:hangingChars="150" w:hanging="420"/>
              <w:rPr>
                <w:del w:id="9132" w:author="User" w:date="2021-09-13T15:32:00Z"/>
                <w:moveFrom w:id="9133" w:author="User" w:date="2021-09-13T15:30:00Z"/>
                <w:rFonts w:hint="eastAsia"/>
              </w:rPr>
              <w:pPrChange w:id="9134"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35" w:author="User" w:date="2021-09-13T15:30:00Z">
              <w:del w:id="9136" w:author="User" w:date="2021-09-13T15:32:00Z">
                <w:r w:rsidRPr="003E6DC2" w:rsidDel="00FE3E26">
                  <w:rPr>
                    <w:rFonts w:hint="eastAsia"/>
                  </w:rPr>
                  <w:delText>監造公司</w:delText>
                </w:r>
              </w:del>
            </w:moveFrom>
          </w:p>
        </w:tc>
      </w:tr>
      <w:tr w:rsidR="000D7082" w:rsidRPr="003E6DC2" w:rsidDel="00FE3E26" w14:paraId="780D29B0" w14:textId="7157B59B" w:rsidTr="00D46ACC">
        <w:trPr>
          <w:del w:id="9137" w:author="User" w:date="2021-09-13T15:32:00Z"/>
        </w:trPr>
        <w:tc>
          <w:tcPr>
            <w:tcW w:w="959" w:type="dxa"/>
          </w:tcPr>
          <w:p w14:paraId="355C9226" w14:textId="28B45EEF" w:rsidR="00D03441" w:rsidRPr="003E6DC2" w:rsidDel="00FE3E26" w:rsidRDefault="00D03441">
            <w:pPr>
              <w:pStyle w:val="13"/>
              <w:ind w:leftChars="50" w:left="560" w:hangingChars="150" w:hanging="420"/>
              <w:rPr>
                <w:del w:id="9138" w:author="User" w:date="2021-09-13T15:32:00Z"/>
                <w:moveFrom w:id="9139" w:author="User" w:date="2021-09-13T15:30:00Z"/>
                <w:rFonts w:hint="eastAsia"/>
              </w:rPr>
              <w:pPrChange w:id="9140"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141" w:author="User" w:date="2021-09-13T15:30:00Z">
              <w:del w:id="9142" w:author="User" w:date="2021-09-13T15:32:00Z">
                <w:r w:rsidRPr="003E6DC2" w:rsidDel="00FE3E26">
                  <w:rPr>
                    <w:rFonts w:hint="eastAsia"/>
                  </w:rPr>
                  <w:delText>3</w:delText>
                </w:r>
              </w:del>
            </w:moveFrom>
          </w:p>
        </w:tc>
        <w:tc>
          <w:tcPr>
            <w:tcW w:w="4111" w:type="dxa"/>
          </w:tcPr>
          <w:p w14:paraId="3B5F8409" w14:textId="7234280B" w:rsidR="00D03441" w:rsidRPr="003E6DC2" w:rsidDel="00FE3E26" w:rsidRDefault="00590CCD">
            <w:pPr>
              <w:pStyle w:val="13"/>
              <w:ind w:leftChars="50" w:left="560" w:hangingChars="150" w:hanging="420"/>
              <w:rPr>
                <w:del w:id="9143" w:author="User" w:date="2021-09-13T15:32:00Z"/>
                <w:moveFrom w:id="9144" w:author="User" w:date="2021-09-13T15:30:00Z"/>
                <w:rFonts w:hint="eastAsia"/>
              </w:rPr>
              <w:pPrChange w:id="9145"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146" w:author="User" w:date="2021-09-13T15:30:00Z">
              <w:del w:id="9147" w:author="User" w:date="2021-09-13T15:32:00Z">
                <w:r w:rsidRPr="003E6DC2" w:rsidDel="00FE3E26">
                  <w:rPr>
                    <w:rFonts w:hint="eastAsia"/>
                  </w:rPr>
                  <w:delText>宣導服務</w:delText>
                </w:r>
              </w:del>
            </w:moveFrom>
          </w:p>
          <w:p w14:paraId="5A592B01" w14:textId="21669390" w:rsidR="00D03441" w:rsidRPr="003E6DC2" w:rsidDel="00FE3E26" w:rsidRDefault="00D03441">
            <w:pPr>
              <w:pStyle w:val="13"/>
              <w:ind w:leftChars="50" w:left="560" w:hangingChars="150" w:hanging="420"/>
              <w:rPr>
                <w:del w:id="9148" w:author="User" w:date="2021-09-13T15:32:00Z"/>
                <w:moveFrom w:id="9149" w:author="User" w:date="2021-09-13T15:30:00Z"/>
                <w:rFonts w:hint="eastAsia"/>
              </w:rPr>
              <w:pPrChange w:id="9150"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151" w:author="User" w:date="2021-09-13T15:30:00Z">
              <w:del w:id="9152" w:author="User" w:date="2021-09-13T15:32:00Z">
                <w:r w:rsidRPr="003E6DC2" w:rsidDel="00FE3E26">
                  <w:rPr>
                    <w:rFonts w:hint="eastAsia"/>
                  </w:rPr>
                  <w:delText>(</w:delText>
                </w:r>
                <w:r w:rsidRPr="003E6DC2" w:rsidDel="00FE3E26">
                  <w:rPr>
                    <w:rFonts w:hint="eastAsia"/>
                  </w:rPr>
                  <w:delText>參酌疫情</w:delText>
                </w:r>
                <w:r w:rsidR="00A257AD" w:rsidRPr="003E6DC2" w:rsidDel="00FE3E26">
                  <w:rPr>
                    <w:rFonts w:hint="eastAsia"/>
                  </w:rPr>
                  <w:delText>狀況舉辦</w:delText>
                </w:r>
                <w:r w:rsidRPr="003E6DC2" w:rsidDel="00FE3E26">
                  <w:rPr>
                    <w:rFonts w:hint="eastAsia"/>
                  </w:rPr>
                  <w:delText>)</w:delText>
                </w:r>
              </w:del>
            </w:moveFrom>
          </w:p>
        </w:tc>
        <w:tc>
          <w:tcPr>
            <w:tcW w:w="1417" w:type="dxa"/>
          </w:tcPr>
          <w:p w14:paraId="29D3A81F" w14:textId="6D0297D0" w:rsidR="00D03441" w:rsidRPr="003E6DC2" w:rsidDel="00FE3E26" w:rsidRDefault="00590CCD">
            <w:pPr>
              <w:pStyle w:val="13"/>
              <w:ind w:leftChars="50" w:left="560" w:hangingChars="150" w:hanging="420"/>
              <w:rPr>
                <w:del w:id="9153" w:author="User" w:date="2021-09-13T15:32:00Z"/>
                <w:moveFrom w:id="9154" w:author="User" w:date="2021-09-13T15:30:00Z"/>
                <w:rFonts w:hint="eastAsia"/>
              </w:rPr>
              <w:pPrChange w:id="9155" w:author="User" w:date="2021-09-14T13:59:00Z">
                <w:pPr>
                  <w:framePr w:hSpace="180" w:wrap="around" w:vAnchor="text" w:hAnchor="margin" w:y="92"/>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moveFrom w:id="9156" w:author="User" w:date="2021-09-13T15:30:00Z">
              <w:del w:id="9157" w:author="User" w:date="2021-09-13T15:32:00Z">
                <w:r w:rsidRPr="003E6DC2" w:rsidDel="00FE3E26">
                  <w:rPr>
                    <w:rFonts w:hint="eastAsia"/>
                  </w:rPr>
                  <w:delText>9</w:delText>
                </w:r>
                <w:r w:rsidRPr="003E6DC2" w:rsidDel="00FE3E26">
                  <w:rPr>
                    <w:rFonts w:hint="eastAsia"/>
                  </w:rPr>
                  <w:delText>小時</w:delText>
                </w:r>
              </w:del>
            </w:moveFrom>
          </w:p>
        </w:tc>
        <w:tc>
          <w:tcPr>
            <w:tcW w:w="2639" w:type="dxa"/>
          </w:tcPr>
          <w:p w14:paraId="1AD1FF06" w14:textId="32C4F765" w:rsidR="00590CCD" w:rsidRPr="003E6DC2" w:rsidDel="00FE3E26" w:rsidRDefault="00F93D14">
            <w:pPr>
              <w:pStyle w:val="13"/>
              <w:ind w:leftChars="50" w:left="560" w:hangingChars="150" w:hanging="420"/>
              <w:rPr>
                <w:del w:id="9158" w:author="User" w:date="2021-09-13T15:32:00Z"/>
                <w:moveFrom w:id="9159" w:author="User" w:date="2021-09-13T15:30:00Z"/>
                <w:rFonts w:hint="eastAsia"/>
              </w:rPr>
              <w:pPrChange w:id="9160"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61" w:author="User" w:date="2021-09-13T15:30:00Z">
              <w:del w:id="9162" w:author="User" w:date="2021-09-13T15:32:00Z">
                <w:r w:rsidRPr="003E6DC2" w:rsidDel="00FE3E26">
                  <w:rPr>
                    <w:rFonts w:hint="eastAsia"/>
                  </w:rPr>
                  <w:delText>市府工務局</w:delText>
                </w:r>
              </w:del>
            </w:moveFrom>
          </w:p>
          <w:p w14:paraId="15D543B6" w14:textId="2BC8CD2D" w:rsidR="00590CCD" w:rsidRPr="003E6DC2" w:rsidDel="00FE3E26" w:rsidRDefault="00590CCD">
            <w:pPr>
              <w:pStyle w:val="13"/>
              <w:ind w:leftChars="50" w:left="560" w:hangingChars="150" w:hanging="420"/>
              <w:rPr>
                <w:del w:id="9163" w:author="User" w:date="2021-09-13T15:32:00Z"/>
                <w:moveFrom w:id="9164" w:author="User" w:date="2021-09-13T15:30:00Z"/>
                <w:rFonts w:hint="eastAsia"/>
              </w:rPr>
              <w:pPrChange w:id="9165"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66" w:author="User" w:date="2021-09-13T15:30:00Z">
              <w:del w:id="9167" w:author="User" w:date="2021-09-13T15:32:00Z">
                <w:r w:rsidRPr="003E6DC2" w:rsidDel="00FE3E26">
                  <w:rPr>
                    <w:rFonts w:hint="eastAsia"/>
                  </w:rPr>
                  <w:delText>承包養護公司</w:delText>
                </w:r>
              </w:del>
            </w:moveFrom>
          </w:p>
          <w:p w14:paraId="5B2E0C8A" w14:textId="686042AC" w:rsidR="00590CCD" w:rsidRPr="003E6DC2" w:rsidDel="00FE3E26" w:rsidRDefault="00590CCD">
            <w:pPr>
              <w:pStyle w:val="13"/>
              <w:ind w:leftChars="50" w:left="560" w:hangingChars="150" w:hanging="420"/>
              <w:rPr>
                <w:del w:id="9168" w:author="User" w:date="2021-09-13T15:32:00Z"/>
                <w:moveFrom w:id="9169" w:author="User" w:date="2021-09-13T15:30:00Z"/>
                <w:rFonts w:hint="eastAsia"/>
              </w:rPr>
              <w:pPrChange w:id="9170" w:author="User" w:date="2021-09-14T13:59:00Z">
                <w:pPr>
                  <w:pStyle w:val="a7"/>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71" w:author="User" w:date="2021-09-13T15:30:00Z">
              <w:del w:id="9172" w:author="User" w:date="2021-09-13T15:32:00Z">
                <w:r w:rsidRPr="003E6DC2" w:rsidDel="00FE3E26">
                  <w:rPr>
                    <w:rFonts w:hint="eastAsia"/>
                  </w:rPr>
                  <w:delText>監造公司</w:delText>
                </w:r>
              </w:del>
            </w:moveFrom>
          </w:p>
          <w:p w14:paraId="37E5702C" w14:textId="7BE09241" w:rsidR="00D03441" w:rsidRPr="003E6DC2" w:rsidDel="00FE3E26" w:rsidRDefault="00590CCD">
            <w:pPr>
              <w:pStyle w:val="13"/>
              <w:ind w:leftChars="50" w:left="560" w:hangingChars="150" w:hanging="420"/>
              <w:rPr>
                <w:del w:id="9173" w:author="User" w:date="2021-09-13T15:32:00Z"/>
                <w:moveFrom w:id="9174" w:author="User" w:date="2021-09-13T15:30:00Z"/>
                <w:rFonts w:hint="eastAsia"/>
              </w:rPr>
              <w:pPrChange w:id="9175" w:author="User" w:date="2021-09-14T13:59:00Z">
                <w:pPr>
                  <w:pStyle w:val="a7"/>
                  <w:keepNext/>
                  <w:framePr w:hSpace="180" w:wrap="around" w:vAnchor="text" w:hAnchor="margin" w:y="92"/>
                  <w:numPr>
                    <w:numId w:val="230"/>
                  </w:numPr>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moveFrom w:id="9176" w:author="User" w:date="2021-09-13T15:30:00Z">
              <w:del w:id="9177" w:author="User" w:date="2021-09-13T15:32:00Z">
                <w:r w:rsidRPr="003E6DC2" w:rsidDel="00FE3E26">
                  <w:delText>縣市觀摩</w:delText>
                </w:r>
              </w:del>
            </w:moveFrom>
          </w:p>
        </w:tc>
      </w:tr>
    </w:tbl>
    <w:moveFromRangeEnd w:id="9027"/>
    <w:p w14:paraId="579A47A3" w14:textId="72BC1F71" w:rsidR="00D03441" w:rsidRPr="003E6DC2" w:rsidDel="00FE3E26" w:rsidRDefault="007800B2">
      <w:pPr>
        <w:pStyle w:val="13"/>
        <w:ind w:leftChars="50" w:left="560" w:hangingChars="150" w:hanging="420"/>
        <w:rPr>
          <w:del w:id="9178" w:author="User" w:date="2021-09-13T15:32:00Z"/>
          <w:rFonts w:hint="eastAsia"/>
        </w:rPr>
        <w:pPrChange w:id="9179" w:author="User" w:date="2021-09-14T13:59:00Z">
          <w:pPr>
            <w:pStyle w:val="4"/>
            <w:ind w:left="280" w:hanging="280"/>
          </w:pPr>
        </w:pPrChange>
      </w:pPr>
      <w:del w:id="9180" w:author="User" w:date="2021-09-13T15:32:00Z">
        <w:r w:rsidRPr="003E6DC2" w:rsidDel="00FE3E26">
          <w:delText>服務諮詢</w:delText>
        </w:r>
      </w:del>
    </w:p>
    <w:p w14:paraId="0A1C43DD" w14:textId="5BD8F862" w:rsidR="009B5ADB" w:rsidRPr="003E6DC2" w:rsidDel="00FE3E26" w:rsidRDefault="00D03441">
      <w:pPr>
        <w:pStyle w:val="13"/>
        <w:ind w:leftChars="50" w:left="560" w:hangingChars="150" w:hanging="420"/>
        <w:rPr>
          <w:del w:id="9181" w:author="User" w:date="2021-09-13T15:32:00Z"/>
          <w:rFonts w:hint="eastAsia"/>
        </w:rPr>
        <w:pPrChange w:id="9182" w:author="User" w:date="2021-09-14T13:59:00Z">
          <w:pPr>
            <w:pStyle w:val="13"/>
          </w:pPr>
        </w:pPrChange>
      </w:pPr>
      <w:del w:id="9183" w:author="User" w:date="2021-09-13T15:32:00Z">
        <w:r w:rsidRPr="003E6DC2" w:rsidDel="00FE3E26">
          <w:delText>電話專線：</w:delText>
        </w:r>
        <w:r w:rsidRPr="003E6DC2" w:rsidDel="00FE3E26">
          <w:delText>03-6668931</w:delText>
        </w:r>
        <w:r w:rsidRPr="003E6DC2" w:rsidDel="00FE3E26">
          <w:delText>或以</w:delText>
        </w:r>
        <w:r w:rsidRPr="003E6DC2" w:rsidDel="00FE3E26">
          <w:delText>LINE</w:delText>
        </w:r>
        <w:r w:rsidRPr="003E6DC2" w:rsidDel="00FE3E26">
          <w:delText>通訊軟體提供即時影像，另有線上諮詢工程師，於司機員巡</w:delText>
        </w:r>
        <w:r w:rsidR="00F93D14" w:rsidRPr="003E6DC2" w:rsidDel="00FE3E26">
          <w:delText>查</w:delText>
        </w:r>
        <w:r w:rsidRPr="003E6DC2" w:rsidDel="00FE3E26">
          <w:delText>時能</w:delText>
        </w:r>
        <w:r w:rsidR="002956BE" w:rsidRPr="003E6DC2" w:rsidDel="00FE3E26">
          <w:delText>即時</w:delText>
        </w:r>
        <w:r w:rsidRPr="003E6DC2" w:rsidDel="00FE3E26">
          <w:delText>提供線上回應，及時處理司機員無法解決之問題。</w:delText>
        </w:r>
      </w:del>
      <w:ins w:id="9184" w:author="Jackson Wang" w:date="2021-09-12T11:00:00Z">
        <w:del w:id="9185" w:author="User" w:date="2021-09-13T15:32:00Z">
          <w:r w:rsidR="00C15E88" w:rsidDel="00FE3E26">
            <w:rPr>
              <w:rFonts w:hint="eastAsia"/>
            </w:rPr>
            <w:delText>其餘詳細服務計畫請參照</w:delText>
          </w:r>
        </w:del>
      </w:ins>
      <w:ins w:id="9186" w:author="Jackson Wang" w:date="2021-09-12T11:01:00Z">
        <w:del w:id="9187" w:author="User" w:date="2021-09-13T15:32:00Z">
          <w:r w:rsidR="00C15E88" w:rsidDel="00FE3E26">
            <w:rPr>
              <w:rFonts w:hint="eastAsia"/>
            </w:rPr>
            <w:delText>附件六。</w:delText>
          </w:r>
        </w:del>
      </w:ins>
    </w:p>
    <w:p w14:paraId="3A5DCED8" w14:textId="25C7E9F1" w:rsidR="00E04917" w:rsidRPr="003E6DC2" w:rsidDel="00FE3E26" w:rsidRDefault="00E04917">
      <w:pPr>
        <w:pStyle w:val="13"/>
        <w:ind w:leftChars="50" w:left="560" w:hangingChars="150" w:hanging="420"/>
        <w:rPr>
          <w:del w:id="9188" w:author="User" w:date="2021-09-13T15:32:00Z"/>
          <w:rFonts w:hint="eastAsia"/>
        </w:rPr>
        <w:pPrChange w:id="9189" w:author="User" w:date="2021-09-14T13:59:00Z">
          <w:pPr>
            <w:pStyle w:val="afb"/>
            <w:keepNext/>
            <w:ind w:left="200" w:hanging="200"/>
          </w:pPr>
        </w:pPrChange>
      </w:pPr>
      <w:del w:id="9190" w:author="User" w:date="2021-09-13T15:32:00Z">
        <w:r w:rsidRPr="003E6DC2" w:rsidDel="00FE3E26">
          <w:rPr>
            <w:rFonts w:hint="eastAsia"/>
          </w:rPr>
          <w:delText>表</w:delText>
        </w:r>
        <w:r w:rsidRPr="003E6DC2" w:rsidDel="00FE3E26">
          <w:rPr>
            <w:rFonts w:hint="eastAsia"/>
          </w:rPr>
          <w:delText xml:space="preserve"> </w:delText>
        </w:r>
        <w:r w:rsidRPr="003E6DC2" w:rsidDel="00FE3E26">
          <w:rPr>
            <w:rFonts w:hint="eastAsia"/>
          </w:rPr>
          <w:fldChar w:fldCharType="begin"/>
        </w:r>
        <w:r w:rsidRPr="003E6DC2" w:rsidDel="00FE3E26">
          <w:rPr>
            <w:rFonts w:hint="eastAsia"/>
          </w:rPr>
          <w:delInstrText xml:space="preserve"> SEQ </w:delInstrText>
        </w:r>
        <w:r w:rsidRPr="003E6DC2" w:rsidDel="00FE3E26">
          <w:rPr>
            <w:rFonts w:hint="eastAsia"/>
          </w:rPr>
          <w:delInstrText>表</w:delInstrText>
        </w:r>
        <w:r w:rsidRPr="003E6DC2" w:rsidDel="00FE3E26">
          <w:rPr>
            <w:rFonts w:hint="eastAsia"/>
          </w:rPr>
          <w:delInstrText xml:space="preserve"> \* CHINESENUM3 </w:delInstrText>
        </w:r>
        <w:r w:rsidRPr="003E6DC2" w:rsidDel="00FE3E26">
          <w:rPr>
            <w:rFonts w:hint="eastAsia"/>
          </w:rPr>
          <w:fldChar w:fldCharType="separate"/>
        </w:r>
        <w:r w:rsidR="003628D0" w:rsidRPr="003E6DC2" w:rsidDel="00FE3E26">
          <w:rPr>
            <w:rFonts w:hint="eastAsia"/>
            <w:noProof/>
          </w:rPr>
          <w:delText>二</w:delText>
        </w:r>
        <w:r w:rsidRPr="003E6DC2" w:rsidDel="00FE3E26">
          <w:rPr>
            <w:rFonts w:hint="eastAsia"/>
          </w:rPr>
          <w:fldChar w:fldCharType="end"/>
        </w:r>
        <w:r w:rsidRPr="003E6DC2" w:rsidDel="00FE3E26">
          <w:rPr>
            <w:rFonts w:hint="eastAsia"/>
          </w:rPr>
          <w:delText>：服務諮詢人員一覽表</w:delText>
        </w:r>
      </w:del>
    </w:p>
    <w:tbl>
      <w:tblPr>
        <w:tblStyle w:val="a9"/>
        <w:tblW w:w="0" w:type="auto"/>
        <w:tblLook w:val="04A0" w:firstRow="1" w:lastRow="0" w:firstColumn="1" w:lastColumn="0" w:noHBand="0" w:noVBand="1"/>
      </w:tblPr>
      <w:tblGrid>
        <w:gridCol w:w="3013"/>
        <w:gridCol w:w="3032"/>
        <w:gridCol w:w="3015"/>
      </w:tblGrid>
      <w:tr w:rsidR="000D7082" w:rsidRPr="003E6DC2" w:rsidDel="00FE3E26" w14:paraId="430F2468" w14:textId="62DA3EBF" w:rsidTr="00935D46">
        <w:trPr>
          <w:del w:id="9191" w:author="User" w:date="2021-09-13T15:32:00Z"/>
        </w:trPr>
        <w:tc>
          <w:tcPr>
            <w:tcW w:w="3042" w:type="dxa"/>
          </w:tcPr>
          <w:p w14:paraId="1E03A086" w14:textId="3AB87A6D" w:rsidR="00EC2FB0" w:rsidRPr="003E6DC2" w:rsidDel="00FE3E26" w:rsidRDefault="00EC2FB0">
            <w:pPr>
              <w:pStyle w:val="13"/>
              <w:ind w:leftChars="50" w:left="560" w:hangingChars="150" w:hanging="420"/>
              <w:rPr>
                <w:del w:id="9192" w:author="User" w:date="2021-09-13T15:32:00Z"/>
                <w:rFonts w:hint="eastAsia"/>
              </w:rPr>
              <w:pPrChange w:id="9193"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194" w:author="User" w:date="2021-09-13T15:32:00Z">
              <w:r w:rsidRPr="003E6DC2" w:rsidDel="00FE3E26">
                <w:rPr>
                  <w:rFonts w:hint="eastAsia"/>
                </w:rPr>
                <w:delText>維護服務</w:delText>
              </w:r>
            </w:del>
          </w:p>
        </w:tc>
        <w:tc>
          <w:tcPr>
            <w:tcW w:w="3042" w:type="dxa"/>
          </w:tcPr>
          <w:p w14:paraId="0C31ED8E" w14:textId="19205F74" w:rsidR="00EC2FB0" w:rsidRPr="003E6DC2" w:rsidDel="00FE3E26" w:rsidRDefault="00EC2FB0">
            <w:pPr>
              <w:pStyle w:val="13"/>
              <w:ind w:leftChars="50" w:left="560" w:hangingChars="150" w:hanging="420"/>
              <w:rPr>
                <w:del w:id="9195" w:author="User" w:date="2021-09-13T15:32:00Z"/>
                <w:rFonts w:hint="eastAsia"/>
              </w:rPr>
              <w:pPrChange w:id="919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197" w:author="User" w:date="2021-09-13T15:32:00Z">
              <w:r w:rsidRPr="003E6DC2" w:rsidDel="00FE3E26">
                <w:rPr>
                  <w:rFonts w:hint="eastAsia"/>
                </w:rPr>
                <w:delText>人員職稱</w:delText>
              </w:r>
            </w:del>
          </w:p>
        </w:tc>
        <w:tc>
          <w:tcPr>
            <w:tcW w:w="3042" w:type="dxa"/>
          </w:tcPr>
          <w:p w14:paraId="72730EE4" w14:textId="6F6723ED" w:rsidR="00EC2FB0" w:rsidRPr="003E6DC2" w:rsidDel="00FE3E26" w:rsidRDefault="00EC2FB0">
            <w:pPr>
              <w:pStyle w:val="13"/>
              <w:ind w:leftChars="50" w:left="560" w:hangingChars="150" w:hanging="420"/>
              <w:rPr>
                <w:del w:id="9198" w:author="User" w:date="2021-09-13T15:32:00Z"/>
                <w:rFonts w:hint="eastAsia"/>
              </w:rPr>
              <w:pPrChange w:id="919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00" w:author="User" w:date="2021-09-13T15:32:00Z">
              <w:r w:rsidRPr="003E6DC2" w:rsidDel="00FE3E26">
                <w:rPr>
                  <w:rFonts w:hint="eastAsia"/>
                </w:rPr>
                <w:delText>地點</w:delText>
              </w:r>
            </w:del>
          </w:p>
        </w:tc>
      </w:tr>
      <w:tr w:rsidR="000D7082" w:rsidRPr="003E6DC2" w:rsidDel="00FE3E26" w14:paraId="7DBA309B" w14:textId="7677F6E2" w:rsidTr="00935D46">
        <w:trPr>
          <w:del w:id="9201" w:author="User" w:date="2021-09-13T15:32:00Z"/>
        </w:trPr>
        <w:tc>
          <w:tcPr>
            <w:tcW w:w="3042" w:type="dxa"/>
          </w:tcPr>
          <w:p w14:paraId="36F4930E" w14:textId="2111DC2D" w:rsidR="00EC2FB0" w:rsidRPr="003E6DC2" w:rsidDel="00FE3E26" w:rsidRDefault="00EC2FB0">
            <w:pPr>
              <w:pStyle w:val="13"/>
              <w:ind w:leftChars="50" w:left="560" w:hangingChars="150" w:hanging="420"/>
              <w:rPr>
                <w:del w:id="9202" w:author="User" w:date="2021-09-13T15:32:00Z"/>
                <w:rFonts w:hint="eastAsia"/>
              </w:rPr>
              <w:pPrChange w:id="9203"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04" w:author="User" w:date="2021-09-13T15:32:00Z">
              <w:r w:rsidRPr="003E6DC2" w:rsidDel="00FE3E26">
                <w:rPr>
                  <w:rFonts w:hint="eastAsia"/>
                </w:rPr>
                <w:delText>應用系統維護</w:delText>
              </w:r>
            </w:del>
          </w:p>
        </w:tc>
        <w:tc>
          <w:tcPr>
            <w:tcW w:w="3042" w:type="dxa"/>
          </w:tcPr>
          <w:p w14:paraId="5FBA61CA" w14:textId="34732CC7" w:rsidR="00EC2FB0" w:rsidRPr="003E6DC2" w:rsidDel="00FE3E26" w:rsidRDefault="00EC2FB0">
            <w:pPr>
              <w:pStyle w:val="13"/>
              <w:ind w:leftChars="50" w:left="560" w:hangingChars="150" w:hanging="420"/>
              <w:rPr>
                <w:del w:id="9205" w:author="User" w:date="2021-09-13T15:32:00Z"/>
                <w:rFonts w:hint="eastAsia"/>
              </w:rPr>
              <w:pPrChange w:id="920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07" w:author="User" w:date="2021-09-13T15:32:00Z">
              <w:r w:rsidRPr="003E6DC2" w:rsidDel="00FE3E26">
                <w:rPr>
                  <w:rFonts w:hint="eastAsia"/>
                </w:rPr>
                <w:delText>王仁傑</w:delText>
              </w:r>
              <w:r w:rsidR="00E04917" w:rsidRPr="003E6DC2" w:rsidDel="00FE3E26">
                <w:rPr>
                  <w:rFonts w:hint="eastAsia"/>
                </w:rPr>
                <w:delText xml:space="preserve"> </w:delText>
              </w:r>
              <w:r w:rsidRPr="003E6DC2" w:rsidDel="00FE3E26">
                <w:rPr>
                  <w:rFonts w:hint="eastAsia"/>
                </w:rPr>
                <w:delText>經理</w:delText>
              </w:r>
            </w:del>
          </w:p>
          <w:p w14:paraId="0C467D32" w14:textId="57D8FF79" w:rsidR="00EC2FB0" w:rsidRPr="003E6DC2" w:rsidDel="00FE3E26" w:rsidRDefault="00EC2FB0">
            <w:pPr>
              <w:pStyle w:val="13"/>
              <w:ind w:leftChars="50" w:left="560" w:hangingChars="150" w:hanging="420"/>
              <w:rPr>
                <w:del w:id="9208" w:author="User" w:date="2021-09-13T15:32:00Z"/>
                <w:rFonts w:hint="eastAsia"/>
              </w:rPr>
              <w:pPrChange w:id="920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10" w:author="User" w:date="2021-09-13T15:32:00Z">
              <w:r w:rsidRPr="003E6DC2" w:rsidDel="00FE3E26">
                <w:rPr>
                  <w:rFonts w:hint="eastAsia"/>
                </w:rPr>
                <w:delText>03-6668931#28</w:delText>
              </w:r>
            </w:del>
          </w:p>
          <w:p w14:paraId="073D8F7B" w14:textId="5C1EE35F" w:rsidR="00EC2FB0" w:rsidRPr="003E6DC2" w:rsidDel="00FE3E26" w:rsidRDefault="00EC2FB0">
            <w:pPr>
              <w:pStyle w:val="13"/>
              <w:ind w:leftChars="50" w:left="560" w:hangingChars="150" w:hanging="420"/>
              <w:rPr>
                <w:del w:id="9211" w:author="User" w:date="2021-09-13T15:32:00Z"/>
                <w:rFonts w:hint="eastAsia"/>
              </w:rPr>
              <w:pPrChange w:id="921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13" w:author="User" w:date="2021-09-13T15:32:00Z">
              <w:r w:rsidRPr="003E6DC2" w:rsidDel="00FE3E26">
                <w:rPr>
                  <w:rFonts w:hint="eastAsia"/>
                </w:rPr>
                <w:delText>關</w:delText>
              </w:r>
            </w:del>
            <w:del w:id="9214" w:author="User" w:date="2021-08-09T10:34:00Z">
              <w:r w:rsidRPr="003E6DC2" w:rsidDel="00EC73A6">
                <w:rPr>
                  <w:rFonts w:hint="eastAsia"/>
                </w:rPr>
                <w:delText>志峰</w:delText>
              </w:r>
            </w:del>
            <w:del w:id="9215" w:author="User" w:date="2021-09-13T15:32:00Z">
              <w:r w:rsidR="00E04917" w:rsidRPr="003E6DC2" w:rsidDel="00FE3E26">
                <w:rPr>
                  <w:rFonts w:hint="eastAsia"/>
                </w:rPr>
                <w:delText xml:space="preserve"> </w:delText>
              </w:r>
              <w:r w:rsidRPr="003E6DC2" w:rsidDel="00FE3E26">
                <w:rPr>
                  <w:rFonts w:hint="eastAsia"/>
                </w:rPr>
                <w:delText>工程師</w:delText>
              </w:r>
            </w:del>
          </w:p>
          <w:p w14:paraId="5FB60A85" w14:textId="7ADB2708" w:rsidR="00EC2FB0" w:rsidRPr="003E6DC2" w:rsidDel="00FE3E26" w:rsidRDefault="00EC2FB0">
            <w:pPr>
              <w:pStyle w:val="13"/>
              <w:ind w:leftChars="50" w:left="560" w:hangingChars="150" w:hanging="420"/>
              <w:rPr>
                <w:del w:id="9216" w:author="User" w:date="2021-09-13T15:32:00Z"/>
                <w:rFonts w:hint="eastAsia"/>
              </w:rPr>
              <w:pPrChange w:id="921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18" w:author="User" w:date="2021-09-13T15:32:00Z">
              <w:r w:rsidRPr="003E6DC2" w:rsidDel="00FE3E26">
                <w:rPr>
                  <w:rFonts w:hint="eastAsia"/>
                </w:rPr>
                <w:delText>03-6668931#26</w:delText>
              </w:r>
            </w:del>
          </w:p>
        </w:tc>
        <w:tc>
          <w:tcPr>
            <w:tcW w:w="3042" w:type="dxa"/>
          </w:tcPr>
          <w:p w14:paraId="65BE69EE" w14:textId="66354676" w:rsidR="00EC2FB0" w:rsidRPr="003E6DC2" w:rsidDel="00FE3E26" w:rsidRDefault="00EC2FB0">
            <w:pPr>
              <w:pStyle w:val="13"/>
              <w:ind w:leftChars="50" w:left="560" w:hangingChars="150" w:hanging="420"/>
              <w:rPr>
                <w:del w:id="9219" w:author="User" w:date="2021-09-13T15:32:00Z"/>
                <w:rFonts w:hint="eastAsia"/>
              </w:rPr>
              <w:pPrChange w:id="9220"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21" w:author="User" w:date="2021-09-13T15:32:00Z">
              <w:r w:rsidRPr="003E6DC2" w:rsidDel="00FE3E26">
                <w:rPr>
                  <w:rFonts w:hint="eastAsia"/>
                </w:rPr>
                <w:delText>新竹市東區關新路</w:delText>
              </w:r>
              <w:r w:rsidRPr="003E6DC2" w:rsidDel="00FE3E26">
                <w:rPr>
                  <w:rFonts w:hint="eastAsia"/>
                </w:rPr>
                <w:delText>27</w:delText>
              </w:r>
              <w:r w:rsidRPr="003E6DC2" w:rsidDel="00FE3E26">
                <w:rPr>
                  <w:rFonts w:hint="eastAsia"/>
                </w:rPr>
                <w:delText>號</w:delText>
              </w:r>
              <w:r w:rsidRPr="003E6DC2" w:rsidDel="00FE3E26">
                <w:rPr>
                  <w:rFonts w:hint="eastAsia"/>
                </w:rPr>
                <w:delText>9</w:delText>
              </w:r>
              <w:r w:rsidRPr="003E6DC2" w:rsidDel="00FE3E26">
                <w:rPr>
                  <w:rFonts w:hint="eastAsia"/>
                </w:rPr>
                <w:delText>樓之</w:delText>
              </w:r>
              <w:r w:rsidRPr="003E6DC2" w:rsidDel="00FE3E26">
                <w:rPr>
                  <w:rFonts w:hint="eastAsia"/>
                </w:rPr>
                <w:delText>2</w:delText>
              </w:r>
            </w:del>
          </w:p>
          <w:p w14:paraId="54F2B297" w14:textId="51DBC095" w:rsidR="00EC2FB0" w:rsidRPr="003E6DC2" w:rsidDel="00FE3E26" w:rsidRDefault="00EC2FB0">
            <w:pPr>
              <w:pStyle w:val="13"/>
              <w:ind w:leftChars="50" w:left="560" w:hangingChars="150" w:hanging="420"/>
              <w:rPr>
                <w:del w:id="9222" w:author="User" w:date="2021-09-13T15:32:00Z"/>
                <w:rFonts w:hint="eastAsia"/>
              </w:rPr>
              <w:pPrChange w:id="9223"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24" w:author="User" w:date="2021-09-13T15:32:00Z">
              <w:r w:rsidRPr="003E6DC2" w:rsidDel="00FE3E26">
                <w:rPr>
                  <w:rFonts w:hint="eastAsia"/>
                </w:rPr>
                <w:delText>(</w:delText>
              </w:r>
              <w:r w:rsidRPr="003E6DC2" w:rsidDel="00FE3E26">
                <w:rPr>
                  <w:rFonts w:hint="eastAsia"/>
                </w:rPr>
                <w:delText>威傑科技辦公室</w:delText>
              </w:r>
              <w:r w:rsidRPr="003E6DC2" w:rsidDel="00FE3E26">
                <w:rPr>
                  <w:rFonts w:hint="eastAsia"/>
                </w:rPr>
                <w:delText>)</w:delText>
              </w:r>
            </w:del>
          </w:p>
        </w:tc>
      </w:tr>
      <w:tr w:rsidR="000D7082" w:rsidRPr="003E6DC2" w:rsidDel="00FE3E26" w14:paraId="644B9F0F" w14:textId="542931BF" w:rsidTr="00935D46">
        <w:trPr>
          <w:del w:id="9225" w:author="User" w:date="2021-09-13T15:32:00Z"/>
        </w:trPr>
        <w:tc>
          <w:tcPr>
            <w:tcW w:w="3042" w:type="dxa"/>
          </w:tcPr>
          <w:p w14:paraId="6AE79DC5" w14:textId="0B71B5A9" w:rsidR="00EC2FB0" w:rsidRPr="003E6DC2" w:rsidDel="00FE3E26" w:rsidRDefault="00EC2FB0">
            <w:pPr>
              <w:pStyle w:val="13"/>
              <w:ind w:leftChars="50" w:left="560" w:hangingChars="150" w:hanging="420"/>
              <w:rPr>
                <w:del w:id="9226" w:author="User" w:date="2021-09-13T15:32:00Z"/>
                <w:rFonts w:hint="eastAsia"/>
              </w:rPr>
              <w:pPrChange w:id="922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28" w:author="User" w:date="2021-09-13T15:32:00Z">
              <w:r w:rsidRPr="003E6DC2" w:rsidDel="00FE3E26">
                <w:rPr>
                  <w:rFonts w:hint="eastAsia"/>
                </w:rPr>
                <w:delText>車機與臨時狀況排除</w:delText>
              </w:r>
            </w:del>
          </w:p>
        </w:tc>
        <w:tc>
          <w:tcPr>
            <w:tcW w:w="3042" w:type="dxa"/>
          </w:tcPr>
          <w:p w14:paraId="529C8B52" w14:textId="7A284222" w:rsidR="00EC2FB0" w:rsidRPr="003E6DC2" w:rsidDel="00FE3E26" w:rsidRDefault="00EC2FB0">
            <w:pPr>
              <w:pStyle w:val="13"/>
              <w:ind w:leftChars="50" w:left="560" w:hangingChars="150" w:hanging="420"/>
              <w:rPr>
                <w:del w:id="9229" w:author="User" w:date="2021-09-13T15:32:00Z"/>
                <w:rFonts w:hint="eastAsia"/>
              </w:rPr>
              <w:pPrChange w:id="9230"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31" w:author="User" w:date="2021-09-13T15:32:00Z">
              <w:r w:rsidRPr="003E6DC2" w:rsidDel="00FE3E26">
                <w:rPr>
                  <w:rFonts w:hint="eastAsia"/>
                </w:rPr>
                <w:delText>關</w:delText>
              </w:r>
            </w:del>
            <w:del w:id="9232" w:author="User" w:date="2021-08-09T10:34:00Z">
              <w:r w:rsidRPr="003E6DC2" w:rsidDel="00EC73A6">
                <w:rPr>
                  <w:rFonts w:hint="eastAsia"/>
                </w:rPr>
                <w:delText>志</w:delText>
              </w:r>
            </w:del>
            <w:del w:id="9233" w:author="User" w:date="2021-08-09T10:33:00Z">
              <w:r w:rsidRPr="003E6DC2" w:rsidDel="00EC73A6">
                <w:rPr>
                  <w:rFonts w:hint="eastAsia"/>
                </w:rPr>
                <w:delText>峰</w:delText>
              </w:r>
            </w:del>
            <w:del w:id="9234" w:author="User" w:date="2021-09-13T15:32:00Z">
              <w:r w:rsidR="00E04917" w:rsidRPr="003E6DC2" w:rsidDel="00FE3E26">
                <w:rPr>
                  <w:rFonts w:hint="eastAsia"/>
                </w:rPr>
                <w:delText xml:space="preserve"> </w:delText>
              </w:r>
              <w:r w:rsidRPr="003E6DC2" w:rsidDel="00FE3E26">
                <w:rPr>
                  <w:rFonts w:hint="eastAsia"/>
                </w:rPr>
                <w:delText>工程師</w:delText>
              </w:r>
            </w:del>
          </w:p>
          <w:p w14:paraId="5A99B343" w14:textId="00DFA03C" w:rsidR="00EC2FB0" w:rsidRPr="003E6DC2" w:rsidDel="00FE3E26" w:rsidRDefault="00EC2FB0">
            <w:pPr>
              <w:pStyle w:val="13"/>
              <w:ind w:leftChars="50" w:left="560" w:hangingChars="150" w:hanging="420"/>
              <w:rPr>
                <w:del w:id="9235" w:author="User" w:date="2021-09-13T15:32:00Z"/>
                <w:rFonts w:hint="eastAsia"/>
              </w:rPr>
              <w:pPrChange w:id="923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37" w:author="User" w:date="2021-09-13T15:32:00Z">
              <w:r w:rsidRPr="003E6DC2" w:rsidDel="00FE3E26">
                <w:rPr>
                  <w:rFonts w:hint="eastAsia"/>
                </w:rPr>
                <w:delText>03-6668931#26</w:delText>
              </w:r>
            </w:del>
          </w:p>
          <w:p w14:paraId="557EEF73" w14:textId="582F443F" w:rsidR="00EC2FB0" w:rsidRPr="003E6DC2" w:rsidDel="00FE3E26" w:rsidRDefault="00EC2FB0">
            <w:pPr>
              <w:pStyle w:val="13"/>
              <w:ind w:leftChars="50" w:left="560" w:hangingChars="150" w:hanging="420"/>
              <w:rPr>
                <w:del w:id="9238" w:author="User" w:date="2021-09-13T15:32:00Z"/>
                <w:rFonts w:hint="eastAsia"/>
              </w:rPr>
              <w:pPrChange w:id="923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40" w:author="User" w:date="2021-09-13T15:32:00Z">
              <w:r w:rsidRPr="003E6DC2" w:rsidDel="00FE3E26">
                <w:rPr>
                  <w:rFonts w:hint="eastAsia"/>
                </w:rPr>
                <w:delText>傅舜琦</w:delText>
              </w:r>
              <w:r w:rsidRPr="003E6DC2" w:rsidDel="00FE3E26">
                <w:rPr>
                  <w:rFonts w:hint="eastAsia"/>
                </w:rPr>
                <w:delText xml:space="preserve"> </w:delText>
              </w:r>
              <w:r w:rsidR="00E04917" w:rsidRPr="003E6DC2" w:rsidDel="00FE3E26">
                <w:rPr>
                  <w:rFonts w:hint="eastAsia"/>
                </w:rPr>
                <w:delText xml:space="preserve"> </w:delText>
              </w:r>
              <w:r w:rsidR="00E04917" w:rsidRPr="003E6DC2" w:rsidDel="00FE3E26">
                <w:rPr>
                  <w:rFonts w:hint="eastAsia"/>
                </w:rPr>
                <w:delText>行政特助</w:delText>
              </w:r>
            </w:del>
          </w:p>
          <w:p w14:paraId="01B4EE04" w14:textId="214B8333" w:rsidR="00EC2FB0" w:rsidRPr="003E6DC2" w:rsidDel="00FE3E26" w:rsidRDefault="00EC2FB0">
            <w:pPr>
              <w:pStyle w:val="13"/>
              <w:ind w:leftChars="50" w:left="560" w:hangingChars="150" w:hanging="420"/>
              <w:rPr>
                <w:del w:id="9241" w:author="User" w:date="2021-09-13T15:32:00Z"/>
                <w:rFonts w:hint="eastAsia"/>
              </w:rPr>
              <w:pPrChange w:id="924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43" w:author="User" w:date="2021-09-13T15:32:00Z">
              <w:r w:rsidRPr="003E6DC2" w:rsidDel="00FE3E26">
                <w:rPr>
                  <w:rFonts w:hint="eastAsia"/>
                </w:rPr>
                <w:delText>03-6668931#12</w:delText>
              </w:r>
            </w:del>
          </w:p>
        </w:tc>
        <w:tc>
          <w:tcPr>
            <w:tcW w:w="3042" w:type="dxa"/>
          </w:tcPr>
          <w:p w14:paraId="3B3ACD6A" w14:textId="00C08AF6" w:rsidR="00EC2FB0" w:rsidRPr="003E6DC2" w:rsidDel="00FE3E26" w:rsidRDefault="00EC2FB0">
            <w:pPr>
              <w:pStyle w:val="13"/>
              <w:ind w:leftChars="50" w:left="560" w:hangingChars="150" w:hanging="420"/>
              <w:rPr>
                <w:del w:id="9244" w:author="User" w:date="2021-09-13T15:32:00Z"/>
                <w:rFonts w:hint="eastAsia"/>
              </w:rPr>
              <w:pPrChange w:id="9245"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46" w:author="User" w:date="2021-09-13T15:32:00Z">
              <w:r w:rsidRPr="003E6DC2" w:rsidDel="00FE3E26">
                <w:rPr>
                  <w:rFonts w:hint="eastAsia"/>
                </w:rPr>
                <w:delText>新竹市東區關新路</w:delText>
              </w:r>
              <w:r w:rsidRPr="003E6DC2" w:rsidDel="00FE3E26">
                <w:rPr>
                  <w:rFonts w:hint="eastAsia"/>
                </w:rPr>
                <w:delText>27</w:delText>
              </w:r>
              <w:r w:rsidRPr="003E6DC2" w:rsidDel="00FE3E26">
                <w:rPr>
                  <w:rFonts w:hint="eastAsia"/>
                </w:rPr>
                <w:delText>號</w:delText>
              </w:r>
              <w:r w:rsidRPr="003E6DC2" w:rsidDel="00FE3E26">
                <w:rPr>
                  <w:rFonts w:hint="eastAsia"/>
                </w:rPr>
                <w:delText>9</w:delText>
              </w:r>
              <w:r w:rsidRPr="003E6DC2" w:rsidDel="00FE3E26">
                <w:rPr>
                  <w:rFonts w:hint="eastAsia"/>
                </w:rPr>
                <w:delText>樓之</w:delText>
              </w:r>
              <w:r w:rsidRPr="003E6DC2" w:rsidDel="00FE3E26">
                <w:rPr>
                  <w:rFonts w:hint="eastAsia"/>
                </w:rPr>
                <w:delText>2</w:delText>
              </w:r>
            </w:del>
          </w:p>
          <w:p w14:paraId="151BBDC3" w14:textId="74F41DD4" w:rsidR="00E04917" w:rsidRPr="003E6DC2" w:rsidDel="00FE3E26" w:rsidRDefault="00E04917">
            <w:pPr>
              <w:pStyle w:val="13"/>
              <w:ind w:leftChars="50" w:left="560" w:hangingChars="150" w:hanging="420"/>
              <w:rPr>
                <w:del w:id="9247" w:author="User" w:date="2021-09-13T15:32:00Z"/>
                <w:rFonts w:hint="eastAsia"/>
              </w:rPr>
              <w:pPrChange w:id="9248"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9249" w:author="User" w:date="2021-09-13T15:32:00Z">
              <w:r w:rsidRPr="003E6DC2" w:rsidDel="00FE3E26">
                <w:rPr>
                  <w:rFonts w:hint="eastAsia"/>
                </w:rPr>
                <w:delText>(</w:delText>
              </w:r>
              <w:r w:rsidRPr="003E6DC2" w:rsidDel="00FE3E26">
                <w:rPr>
                  <w:rFonts w:hint="eastAsia"/>
                </w:rPr>
                <w:delText>威傑科技辦公室</w:delText>
              </w:r>
              <w:r w:rsidRPr="003E6DC2" w:rsidDel="00FE3E26">
                <w:rPr>
                  <w:rFonts w:hint="eastAsia"/>
                </w:rPr>
                <w:delText>)</w:delText>
              </w:r>
            </w:del>
          </w:p>
        </w:tc>
      </w:tr>
    </w:tbl>
    <w:p w14:paraId="4545B37D" w14:textId="66945966" w:rsidR="00EC2FB0" w:rsidDel="005736D9" w:rsidRDefault="0002214F">
      <w:pPr>
        <w:pStyle w:val="13"/>
        <w:ind w:leftChars="50" w:left="560" w:hangingChars="150" w:hanging="420"/>
        <w:rPr>
          <w:ins w:id="9250" w:author="Jackson Wang" w:date="2021-09-12T11:01:00Z"/>
          <w:del w:id="9251" w:author="User" w:date="2021-09-13T17:08:00Z"/>
          <w:rFonts w:hint="eastAsia"/>
        </w:rPr>
        <w:pPrChange w:id="9252" w:author="User" w:date="2021-09-14T13:59:00Z">
          <w:pPr>
            <w:pStyle w:val="13"/>
          </w:pPr>
        </w:pPrChange>
      </w:pPr>
      <w:ins w:id="9253" w:author="Jackson Wang" w:date="2021-09-12T11:28:00Z">
        <w:del w:id="9254" w:author="User" w:date="2021-09-13T16:57:00Z">
          <w:r w:rsidDel="0002214F">
            <w:rPr>
              <w:rFonts w:hint="eastAsia"/>
              <w:noProof/>
            </w:rPr>
            <mc:AlternateContent>
              <mc:Choice Requires="wpg">
                <w:drawing>
                  <wp:anchor distT="0" distB="0" distL="114300" distR="114300" simplePos="0" relativeHeight="251765248" behindDoc="0" locked="0" layoutInCell="1" allowOverlap="1" wp14:anchorId="760DE498" wp14:editId="6DF25768">
                    <wp:simplePos x="0" y="0"/>
                    <wp:positionH relativeFrom="margin">
                      <wp:posOffset>29210</wp:posOffset>
                    </wp:positionH>
                    <wp:positionV relativeFrom="margin">
                      <wp:posOffset>-1270</wp:posOffset>
                    </wp:positionV>
                    <wp:extent cx="4769485" cy="6812280"/>
                    <wp:effectExtent l="0" t="0" r="12065" b="26670"/>
                    <wp:wrapTopAndBottom/>
                    <wp:docPr id="310" name="群組 310"/>
                    <wp:cNvGraphicFramePr/>
                    <a:graphic xmlns:a="http://schemas.openxmlformats.org/drawingml/2006/main">
                      <a:graphicData uri="http://schemas.microsoft.com/office/word/2010/wordprocessingGroup">
                        <wpg:wgp>
                          <wpg:cNvGrpSpPr/>
                          <wpg:grpSpPr>
                            <a:xfrm>
                              <a:off x="0" y="0"/>
                              <a:ext cx="4769485" cy="6812280"/>
                              <a:chOff x="0" y="0"/>
                              <a:chExt cx="5070475" cy="6391275"/>
                            </a:xfrm>
                          </wpg:grpSpPr>
                          <wps:wsp>
                            <wps:cNvPr id="311" name="矩形 311"/>
                            <wps:cNvSpPr/>
                            <wps:spPr>
                              <a:xfrm>
                                <a:off x="0" y="0"/>
                                <a:ext cx="5070475" cy="6391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2" name="群組 312"/>
                            <wpg:cNvGrpSpPr/>
                            <wpg:grpSpPr>
                              <a:xfrm>
                                <a:off x="1676400" y="95250"/>
                                <a:ext cx="2590765" cy="6191250"/>
                                <a:chOff x="0" y="0"/>
                                <a:chExt cx="2590765" cy="6191250"/>
                              </a:xfrm>
                            </wpg:grpSpPr>
                            <wps:wsp>
                              <wps:cNvPr id="313" name="箭號: 向下 313"/>
                              <wps:cNvSpPr/>
                              <wps:spPr>
                                <a:xfrm>
                                  <a:off x="838200" y="409575"/>
                                  <a:ext cx="113665" cy="1708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箭號: 向下 314"/>
                              <wps:cNvSpPr/>
                              <wps:spPr>
                                <a:xfrm>
                                  <a:off x="819150" y="1114425"/>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箭號: 向下 315"/>
                              <wps:cNvSpPr/>
                              <wps:spPr>
                                <a:xfrm>
                                  <a:off x="828675" y="2305050"/>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直線單箭頭接點 316"/>
                              <wps:cNvCnPr/>
                              <wps:spPr>
                                <a:xfrm flipH="1">
                                  <a:off x="1781175" y="2990850"/>
                                  <a:ext cx="428625"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wps:wsp>
                              <wps:cNvPr id="317" name="直線接點 317"/>
                              <wps:cNvCnPr/>
                              <wps:spPr>
                                <a:xfrm flipH="1">
                                  <a:off x="2200275" y="2990850"/>
                                  <a:ext cx="0" cy="1266825"/>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19" name="文字方塊 2"/>
                              <wps:cNvSpPr txBox="1">
                                <a:spLocks noChangeArrowheads="1"/>
                              </wps:cNvSpPr>
                              <wps:spPr bwMode="auto">
                                <a:xfrm>
                                  <a:off x="2257425" y="3400425"/>
                                  <a:ext cx="333340" cy="409560"/>
                                </a:xfrm>
                                <a:prstGeom prst="rect">
                                  <a:avLst/>
                                </a:prstGeom>
                                <a:noFill/>
                                <a:ln w="9525">
                                  <a:noFill/>
                                  <a:miter lim="800000"/>
                                  <a:headEnd/>
                                  <a:tailEnd/>
                                </a:ln>
                              </wps:spPr>
                              <wps:txbx>
                                <w:txbxContent>
                                  <w:p w14:paraId="78E7E5DF" w14:textId="77777777" w:rsidR="00987F2E" w:rsidRPr="00CE4A1C" w:rsidRDefault="00987F2E" w:rsidP="001A483E">
                                    <w:pPr>
                                      <w:spacing w:line="400" w:lineRule="exact"/>
                                      <w:ind w:left="280" w:hanging="280"/>
                                      <w:rPr>
                                        <w:rFonts w:ascii="標楷體" w:hAnsi="標楷體"/>
                                      </w:rPr>
                                    </w:pPr>
                                    <w:r>
                                      <w:rPr>
                                        <w:rFonts w:ascii="標楷體" w:hAnsi="標楷體" w:hint="eastAsia"/>
                                      </w:rPr>
                                      <w:t>否</w:t>
                                    </w:r>
                                  </w:p>
                                </w:txbxContent>
                              </wps:txbx>
                              <wps:bodyPr rot="0" vert="horz" wrap="square" lIns="91440" tIns="45720" rIns="91440" bIns="45720" anchor="t" anchorCtr="0">
                                <a:noAutofit/>
                              </wps:bodyPr>
                            </wps:wsp>
                            <wps:wsp>
                              <wps:cNvPr id="320" name="直線接點 320"/>
                              <wps:cNvCnPr/>
                              <wps:spPr>
                                <a:xfrm flipV="1">
                                  <a:off x="1485900" y="4257675"/>
                                  <a:ext cx="714375" cy="0"/>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325" name="箭號: 向下 325"/>
                              <wps:cNvSpPr/>
                              <wps:spPr>
                                <a:xfrm>
                                  <a:off x="838200" y="3514725"/>
                                  <a:ext cx="114288" cy="17144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流程圖: 結束點 326"/>
                              <wps:cNvSpPr/>
                              <wps:spPr>
                                <a:xfrm>
                                  <a:off x="228600" y="5762625"/>
                                  <a:ext cx="1323340" cy="428625"/>
                                </a:xfrm>
                                <a:prstGeom prst="flowChartTerminator">
                                  <a:avLst/>
                                </a:prstGeom>
                              </wps:spPr>
                              <wps:style>
                                <a:lnRef idx="1">
                                  <a:schemeClr val="accent4"/>
                                </a:lnRef>
                                <a:fillRef idx="2">
                                  <a:schemeClr val="accent4"/>
                                </a:fillRef>
                                <a:effectRef idx="1">
                                  <a:schemeClr val="accent4"/>
                                </a:effectRef>
                                <a:fontRef idx="minor">
                                  <a:schemeClr val="dk1"/>
                                </a:fontRef>
                              </wps:style>
                              <wps:txbx>
                                <w:txbxContent>
                                  <w:p w14:paraId="736A83DC" w14:textId="77777777" w:rsidR="00987F2E" w:rsidRPr="00CE4A1C" w:rsidRDefault="00987F2E" w:rsidP="001A483E">
                                    <w:pPr>
                                      <w:ind w:left="280" w:hanging="280"/>
                                      <w:jc w:val="center"/>
                                      <w:rPr>
                                        <w:rFonts w:ascii="標楷體" w:hAnsi="標楷體"/>
                                        <w:b/>
                                        <w:bCs/>
                                      </w:rPr>
                                    </w:pPr>
                                    <w:r>
                                      <w:rPr>
                                        <w:rFonts w:ascii="標楷體" w:hAnsi="標楷體" w:hint="eastAsia"/>
                                        <w:b/>
                                        <w:bCs/>
                                      </w:rPr>
                                      <w:t>問題解決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流程圖: 結束點 327"/>
                              <wps:cNvSpPr/>
                              <wps:spPr>
                                <a:xfrm>
                                  <a:off x="209550" y="0"/>
                                  <a:ext cx="1344295" cy="409575"/>
                                </a:xfrm>
                                <a:prstGeom prst="flowChartTerminator">
                                  <a:avLst/>
                                </a:prstGeom>
                              </wps:spPr>
                              <wps:style>
                                <a:lnRef idx="1">
                                  <a:schemeClr val="accent4"/>
                                </a:lnRef>
                                <a:fillRef idx="2">
                                  <a:schemeClr val="accent4"/>
                                </a:fillRef>
                                <a:effectRef idx="1">
                                  <a:schemeClr val="accent4"/>
                                </a:effectRef>
                                <a:fontRef idx="minor">
                                  <a:schemeClr val="dk1"/>
                                </a:fontRef>
                              </wps:style>
                              <wps:txbx>
                                <w:txbxContent>
                                  <w:p w14:paraId="585185D5" w14:textId="77777777" w:rsidR="00987F2E" w:rsidRPr="00B04784" w:rsidRDefault="00987F2E" w:rsidP="001A483E">
                                    <w:pPr>
                                      <w:ind w:left="280" w:hanging="280"/>
                                      <w:jc w:val="center"/>
                                      <w:rPr>
                                        <w:rFonts w:ascii="標楷體" w:hAnsi="標楷體"/>
                                        <w:b/>
                                        <w:bCs/>
                                      </w:rPr>
                                    </w:pPr>
                                    <w:r w:rsidRPr="00B04784">
                                      <w:rPr>
                                        <w:rFonts w:ascii="標楷體" w:hAnsi="標楷體" w:hint="eastAsia"/>
                                        <w:b/>
                                        <w:bCs/>
                                      </w:rPr>
                                      <w:t>發現問題</w:t>
                                    </w:r>
                                  </w:p>
                                  <w:p w14:paraId="4A882068" w14:textId="77777777" w:rsidR="00987F2E" w:rsidRPr="00CE4A1C" w:rsidRDefault="00987F2E" w:rsidP="001A483E">
                                    <w:pPr>
                                      <w:ind w:left="280" w:hanging="280"/>
                                      <w:jc w:val="center"/>
                                      <w:rPr>
                                        <w:rFonts w:ascii="標楷體" w:hAnsi="標楷體"/>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矩形 329"/>
                              <wps:cNvSpPr/>
                              <wps:spPr>
                                <a:xfrm>
                                  <a:off x="247650" y="590550"/>
                                  <a:ext cx="1304925" cy="523875"/>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350226D" w14:textId="77777777" w:rsidR="00987F2E" w:rsidRPr="00EA1F36" w:rsidRDefault="00987F2E" w:rsidP="001A483E">
                                    <w:pPr>
                                      <w:ind w:left="280" w:hanging="280"/>
                                      <w:jc w:val="center"/>
                                      <w:rPr>
                                        <w:rFonts w:ascii="標楷體" w:hAnsi="標楷體"/>
                                        <w:b/>
                                        <w:bCs/>
                                      </w:rPr>
                                    </w:pPr>
                                    <w:r w:rsidRPr="00B04784">
                                      <w:rPr>
                                        <w:rFonts w:ascii="標楷體" w:hAnsi="標楷體" w:hint="eastAsia"/>
                                        <w:b/>
                                        <w:bCs/>
                                      </w:rPr>
                                      <w:t>以分支圖方法分析現有問題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矩形 330"/>
                              <wps:cNvSpPr/>
                              <wps:spPr>
                                <a:xfrm>
                                  <a:off x="209550" y="1304925"/>
                                  <a:ext cx="1344295" cy="99949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144597FA" w14:textId="77777777" w:rsidR="00987F2E" w:rsidRPr="00B04784" w:rsidRDefault="00987F2E" w:rsidP="001A483E">
                                    <w:pPr>
                                      <w:ind w:left="280" w:hanging="280"/>
                                      <w:jc w:val="center"/>
                                      <w:rPr>
                                        <w:rFonts w:ascii="標楷體" w:hAnsi="標楷體"/>
                                        <w:b/>
                                        <w:bCs/>
                                      </w:rPr>
                                    </w:pPr>
                                    <w:r>
                                      <w:rPr>
                                        <w:rFonts w:ascii="標楷體" w:hAnsi="標楷體" w:hint="eastAsia"/>
                                        <w:b/>
                                        <w:bCs/>
                                      </w:rPr>
                                      <w:t>特性</w:t>
                                    </w:r>
                                    <w:r w:rsidRPr="00B04784">
                                      <w:rPr>
                                        <w:rFonts w:ascii="標楷體" w:hAnsi="標楷體" w:hint="eastAsia"/>
                                        <w:b/>
                                        <w:bCs/>
                                      </w:rPr>
                                      <w:t>要因分析法</w:t>
                                    </w:r>
                                    <w:r>
                                      <w:rPr>
                                        <w:rFonts w:ascii="標楷體" w:hAnsi="標楷體" w:hint="eastAsia"/>
                                        <w:b/>
                                        <w:bCs/>
                                      </w:rPr>
                                      <w:t>找出問題原因</w:t>
                                    </w:r>
                                  </w:p>
                                  <w:p w14:paraId="4CE40645" w14:textId="77777777" w:rsidR="00987F2E" w:rsidRPr="00EA1F36" w:rsidRDefault="00987F2E" w:rsidP="001A483E">
                                    <w:pPr>
                                      <w:ind w:left="280" w:hanging="280"/>
                                      <w:jc w:val="center"/>
                                      <w:rPr>
                                        <w:rFonts w:hint="eastAsia"/>
                                      </w:rPr>
                                    </w:pPr>
                                    <w:r>
                                      <w:rPr>
                                        <w:rFonts w:ascii="標楷體" w:hAnsi="標楷體" w:hint="eastAsia"/>
                                      </w:rPr>
                                      <w:t>人員、製程、料、機器、環境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流程圖: 文件 331"/>
                              <wps:cNvSpPr/>
                              <wps:spPr>
                                <a:xfrm>
                                  <a:off x="219075" y="5181600"/>
                                  <a:ext cx="1355434" cy="419100"/>
                                </a:xfrm>
                                <a:prstGeom prst="flowChartDocument">
                                  <a:avLst/>
                                </a:prstGeom>
                              </wps:spPr>
                              <wps:style>
                                <a:lnRef idx="1">
                                  <a:schemeClr val="accent4"/>
                                </a:lnRef>
                                <a:fillRef idx="2">
                                  <a:schemeClr val="accent4"/>
                                </a:fillRef>
                                <a:effectRef idx="1">
                                  <a:schemeClr val="accent4"/>
                                </a:effectRef>
                                <a:fontRef idx="minor">
                                  <a:schemeClr val="dk1"/>
                                </a:fontRef>
                              </wps:style>
                              <wps:txbx>
                                <w:txbxContent>
                                  <w:p w14:paraId="62D16499" w14:textId="77777777" w:rsidR="00987F2E" w:rsidRPr="00977584" w:rsidRDefault="00987F2E" w:rsidP="001A483E">
                                    <w:pPr>
                                      <w:ind w:left="280" w:hanging="280"/>
                                      <w:jc w:val="center"/>
                                      <w:rPr>
                                        <w:rFonts w:ascii="標楷體" w:hAnsi="標楷體"/>
                                        <w:b/>
                                        <w:bCs/>
                                      </w:rPr>
                                    </w:pPr>
                                    <w:r>
                                      <w:rPr>
                                        <w:rFonts w:ascii="標楷體" w:hAnsi="標楷體" w:hint="eastAsia"/>
                                        <w:b/>
                                        <w:bCs/>
                                      </w:rPr>
                                      <w:t>問題紀錄及統整</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箭號: 向下 332"/>
                              <wps:cNvSpPr/>
                              <wps:spPr>
                                <a:xfrm>
                                  <a:off x="838200" y="4781550"/>
                                  <a:ext cx="114300" cy="37147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箭號: 向下 333"/>
                              <wps:cNvSpPr/>
                              <wps:spPr>
                                <a:xfrm>
                                  <a:off x="838200" y="5591175"/>
                                  <a:ext cx="113665" cy="17081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文字方塊 2"/>
                              <wps:cNvSpPr txBox="1">
                                <a:spLocks noChangeArrowheads="1"/>
                              </wps:cNvSpPr>
                              <wps:spPr bwMode="auto">
                                <a:xfrm>
                                  <a:off x="933450" y="4743450"/>
                                  <a:ext cx="333340" cy="409560"/>
                                </a:xfrm>
                                <a:prstGeom prst="rect">
                                  <a:avLst/>
                                </a:prstGeom>
                                <a:noFill/>
                                <a:ln w="9525">
                                  <a:noFill/>
                                  <a:miter lim="800000"/>
                                  <a:headEnd/>
                                  <a:tailEnd/>
                                </a:ln>
                              </wps:spPr>
                              <wps:txbx>
                                <w:txbxContent>
                                  <w:p w14:paraId="160D3221" w14:textId="77777777" w:rsidR="00987F2E" w:rsidRPr="00CE4A1C" w:rsidRDefault="00987F2E" w:rsidP="001A483E">
                                    <w:pPr>
                                      <w:spacing w:line="400" w:lineRule="exact"/>
                                      <w:ind w:left="280" w:hanging="280"/>
                                      <w:rPr>
                                        <w:rFonts w:ascii="標楷體" w:hAnsi="標楷體"/>
                                      </w:rPr>
                                    </w:pPr>
                                    <w:r>
                                      <w:rPr>
                                        <w:rFonts w:ascii="標楷體" w:hAnsi="標楷體" w:hint="eastAsia"/>
                                      </w:rPr>
                                      <w:t>是</w:t>
                                    </w:r>
                                  </w:p>
                                </w:txbxContent>
                              </wps:txbx>
                              <wps:bodyPr rot="0" vert="horz" wrap="square" lIns="91440" tIns="45720" rIns="91440" bIns="45720" anchor="t" anchorCtr="0">
                                <a:noAutofit/>
                              </wps:bodyPr>
                            </wps:wsp>
                            <wps:wsp>
                              <wps:cNvPr id="335" name="流程圖: 決策 335"/>
                              <wps:cNvSpPr/>
                              <wps:spPr>
                                <a:xfrm>
                                  <a:off x="0" y="2476500"/>
                                  <a:ext cx="1783080" cy="1028700"/>
                                </a:xfrm>
                                <a:prstGeom prst="flowChartDecision">
                                  <a:avLst/>
                                </a:prstGeom>
                              </wps:spPr>
                              <wps:style>
                                <a:lnRef idx="1">
                                  <a:schemeClr val="accent4"/>
                                </a:lnRef>
                                <a:fillRef idx="2">
                                  <a:schemeClr val="accent4"/>
                                </a:fillRef>
                                <a:effectRef idx="1">
                                  <a:schemeClr val="accent4"/>
                                </a:effectRef>
                                <a:fontRef idx="minor">
                                  <a:schemeClr val="dk1"/>
                                </a:fontRef>
                              </wps:style>
                              <wps:txbx>
                                <w:txbxContent>
                                  <w:p w14:paraId="1348C8B9" w14:textId="77777777" w:rsidR="00987F2E" w:rsidRDefault="00987F2E" w:rsidP="001A483E">
                                    <w:pPr>
                                      <w:ind w:left="280" w:hanging="280"/>
                                      <w:jc w:val="center"/>
                                      <w:rPr>
                                        <w:rFonts w:ascii="標楷體" w:hAnsi="標楷體"/>
                                        <w:b/>
                                        <w:bCs/>
                                      </w:rPr>
                                    </w:pPr>
                                    <w:r w:rsidRPr="00B04784">
                                      <w:rPr>
                                        <w:rFonts w:ascii="標楷體" w:hAnsi="標楷體" w:hint="eastAsia"/>
                                        <w:b/>
                                        <w:bCs/>
                                      </w:rPr>
                                      <w:t>以</w:t>
                                    </w:r>
                                    <w:r>
                                      <w:rPr>
                                        <w:rFonts w:ascii="標楷體" w:hAnsi="標楷體"/>
                                        <w:b/>
                                        <w:bCs/>
                                      </w:rPr>
                                      <w:t>PDCA</w:t>
                                    </w:r>
                                    <w:r>
                                      <w:rPr>
                                        <w:rFonts w:ascii="標楷體" w:hAnsi="標楷體" w:hint="eastAsia"/>
                                        <w:b/>
                                        <w:bCs/>
                                      </w:rPr>
                                      <w:t>法</w:t>
                                    </w:r>
                                  </w:p>
                                  <w:p w14:paraId="6A49258A" w14:textId="77777777" w:rsidR="00987F2E" w:rsidRPr="00CE4A1C" w:rsidRDefault="00987F2E" w:rsidP="001A483E">
                                    <w:pPr>
                                      <w:ind w:left="280" w:hanging="280"/>
                                      <w:jc w:val="center"/>
                                      <w:rPr>
                                        <w:rFonts w:ascii="標楷體" w:hAnsi="標楷體"/>
                                        <w:b/>
                                        <w:bCs/>
                                      </w:rPr>
                                    </w:pPr>
                                    <w:r>
                                      <w:rPr>
                                        <w:rFonts w:ascii="標楷體" w:hAnsi="標楷體" w:hint="eastAsia"/>
                                        <w:b/>
                                        <w:bCs/>
                                      </w:rPr>
                                      <w:t>決定對策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流程圖: 接點 336"/>
                              <wps:cNvSpPr/>
                              <wps:spPr>
                                <a:xfrm>
                                  <a:off x="323850" y="3695700"/>
                                  <a:ext cx="1152525" cy="1085850"/>
                                </a:xfrm>
                                <a:prstGeom prst="flowChartConnector">
                                  <a:avLst/>
                                </a:prstGeom>
                              </wps:spPr>
                              <wps:style>
                                <a:lnRef idx="1">
                                  <a:schemeClr val="accent4"/>
                                </a:lnRef>
                                <a:fillRef idx="2">
                                  <a:schemeClr val="accent4"/>
                                </a:fillRef>
                                <a:effectRef idx="1">
                                  <a:schemeClr val="accent4"/>
                                </a:effectRef>
                                <a:fontRef idx="minor">
                                  <a:schemeClr val="dk1"/>
                                </a:fontRef>
                              </wps:style>
                              <wps:txbx>
                                <w:txbxContent>
                                  <w:p w14:paraId="13321227" w14:textId="77777777" w:rsidR="00987F2E" w:rsidRDefault="00987F2E" w:rsidP="001A483E">
                                    <w:pPr>
                                      <w:spacing w:line="240" w:lineRule="exact"/>
                                      <w:ind w:left="280" w:hanging="280"/>
                                      <w:jc w:val="center"/>
                                      <w:rPr>
                                        <w:rFonts w:ascii="標楷體" w:hAnsi="標楷體"/>
                                        <w:b/>
                                        <w:bCs/>
                                      </w:rPr>
                                    </w:pPr>
                                    <w:r>
                                      <w:rPr>
                                        <w:rFonts w:ascii="標楷體" w:hAnsi="標楷體" w:hint="eastAsia"/>
                                        <w:b/>
                                        <w:bCs/>
                                      </w:rPr>
                                      <w:t>驗證問題</w:t>
                                    </w:r>
                                  </w:p>
                                  <w:p w14:paraId="02EF0EAE" w14:textId="77777777" w:rsidR="00987F2E" w:rsidRPr="00045000" w:rsidRDefault="00987F2E" w:rsidP="001A483E">
                                    <w:pPr>
                                      <w:spacing w:line="240" w:lineRule="exact"/>
                                      <w:ind w:left="280" w:hanging="280"/>
                                      <w:jc w:val="center"/>
                                      <w:rPr>
                                        <w:rFonts w:ascii="標楷體" w:hAnsi="標楷體"/>
                                        <w:b/>
                                        <w:bCs/>
                                      </w:rPr>
                                    </w:pPr>
                                    <w:r>
                                      <w:rPr>
                                        <w:rFonts w:ascii="標楷體" w:hAnsi="標楷體" w:hint="eastAsia"/>
                                        <w:b/>
                                        <w:bCs/>
                                      </w:rPr>
                                      <w:t>是否解決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0DE498" id="群組 310" o:spid="_x0000_s1122" style="position:absolute;left:0;text-align:left;margin-left:2.3pt;margin-top:-.1pt;width:375.55pt;height:536.4pt;z-index:251765248;mso-position-horizontal-relative:margin;mso-position-vertical-relative:margin;mso-width-relative:margin;mso-height-relative:margin" coordsize="50704,63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">
                    <v:rect id="矩形 311" o:spid="_x0000_s1123" style="position:absolute;width:50704;height:63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" filled="f" strokecolor="black [3213]" strokeweight="2pt"/>
                    <v:group id="群組 312" o:spid="_x0000_s1124" style="position:absolute;left:16764;top:952;width:25907;height:61913" coordsize="25907,6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箭號: 向下 313" o:spid="_x0000_s1125" type="#_x0000_t67" style="position:absolute;left:8382;top:4095;width:113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" adj="14413" fillcolor="black [3200]" strokecolor="black [1600]" strokeweight="2pt"/>
                      <v:shape id="箭號: 向下 314" o:spid="_x0000_s1126" type="#_x0000_t67" style="position:absolute;left:8191;top:11144;width:1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" adj="14401" fillcolor="black [3200]" strokecolor="black [1600]" strokeweight="2pt"/>
                      <v:shape id="箭號: 向下 315" o:spid="_x0000_s1127" type="#_x0000_t67" style="position:absolute;left:8286;top:23050;width:11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" adj="14401" fillcolor="black [3200]" strokecolor="black [1600]" strokeweight="2pt"/>
                      <v:shape id="直線單箭頭接點 316" o:spid="_x0000_s1128" type="#_x0000_t32" style="position:absolute;left:17811;top:29908;width:42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" strokecolor="black [3040]" strokeweight="3pt">
                        <v:stroke endarrow="block"/>
                      </v:shape>
                      <v:line id="直線接點 317" o:spid="_x0000_s1129" style="position:absolute;flip:x;visibility:visible;mso-wrap-style:square" from="22002,29908" to="22002,4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" strokecolor="black [3040]" strokeweight="3pt"/>
                      <v:shape id="_x0000_s1130" type="#_x0000_t202" style="position:absolute;left:22574;top:34004;width:3333;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" filled="f" stroked="f">
                        <v:textbox>
                          <w:txbxContent>
                            <w:p w14:paraId="78E7E5DF" w14:textId="77777777" w:rsidR="00987F2E" w:rsidRPr="00CE4A1C" w:rsidRDefault="00987F2E" w:rsidP="001A483E">
                              <w:pPr>
                                <w:spacing w:line="400" w:lineRule="exact"/>
                                <w:ind w:left="280" w:hanging="280"/>
                                <w:rPr>
                                  <w:rFonts w:ascii="標楷體" w:hAnsi="標楷體"/>
                                </w:rPr>
                              </w:pPr>
                              <w:r>
                                <w:rPr>
                                  <w:rFonts w:ascii="標楷體" w:hAnsi="標楷體" w:hint="eastAsia"/>
                                </w:rPr>
                                <w:t>否</w:t>
                              </w:r>
                            </w:p>
                          </w:txbxContent>
                        </v:textbox>
                      </v:shape>
                      <v:line id="直線接點 320" o:spid="_x0000_s1131" style="position:absolute;flip:y;visibility:visible;mso-wrap-style:square" from="14859,42576" to="22002,42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" strokecolor="black [3040]" strokeweight="3pt"/>
                      <v:shape id="箭號: 向下 325" o:spid="_x0000_s1132" type="#_x0000_t67" style="position:absolute;left:8382;top:35147;width:114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" adj="14401" fillcolor="black [3200]" strokecolor="black [1600]" strokeweight="2pt"/>
                      <v:shape id="流程圖: 結束點 326" o:spid="_x0000_s1133" type="#_x0000_t116" style="position:absolute;left:2286;top:57626;width:13233;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" fillcolor="#ffeb98 [1623]" strokecolor="#ffd522 [3047]">
                        <v:fill color2="#fff9e0 [503]" rotate="t" angle="180" colors="0 #ffff7d;22938f #ffffa4;1 #ffffd9" focus="100%" type="gradient"/>
                        <v:textbox>
                          <w:txbxContent>
                            <w:p w14:paraId="736A83DC" w14:textId="77777777" w:rsidR="00987F2E" w:rsidRPr="00CE4A1C" w:rsidRDefault="00987F2E" w:rsidP="001A483E">
                              <w:pPr>
                                <w:ind w:left="280" w:hanging="280"/>
                                <w:jc w:val="center"/>
                                <w:rPr>
                                  <w:rFonts w:ascii="標楷體" w:hAnsi="標楷體"/>
                                  <w:b/>
                                  <w:bCs/>
                                </w:rPr>
                              </w:pPr>
                              <w:r>
                                <w:rPr>
                                  <w:rFonts w:ascii="標楷體" w:hAnsi="標楷體" w:hint="eastAsia"/>
                                  <w:b/>
                                  <w:bCs/>
                                </w:rPr>
                                <w:t>問題解決</w:t>
                              </w:r>
                            </w:p>
                          </w:txbxContent>
                        </v:textbox>
                      </v:shape>
                      <v:shape id="流程圖: 結束點 327" o:spid="_x0000_s1134" type="#_x0000_t116" style="position:absolute;left:2095;width:13443;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" fillcolor="#ffeb98 [1623]" strokecolor="#ffd522 [3047]">
                        <v:fill color2="#fff9e0 [503]" rotate="t" angle="180" colors="0 #ffff7d;22938f #ffffa4;1 #ffffd9" focus="100%" type="gradient"/>
                        <v:textbox>
                          <w:txbxContent>
                            <w:p w14:paraId="585185D5" w14:textId="77777777" w:rsidR="00987F2E" w:rsidRPr="00B04784" w:rsidRDefault="00987F2E" w:rsidP="001A483E">
                              <w:pPr>
                                <w:ind w:left="280" w:hanging="280"/>
                                <w:jc w:val="center"/>
                                <w:rPr>
                                  <w:rFonts w:ascii="標楷體" w:hAnsi="標楷體"/>
                                  <w:b/>
                                  <w:bCs/>
                                </w:rPr>
                              </w:pPr>
                              <w:r w:rsidRPr="00B04784">
                                <w:rPr>
                                  <w:rFonts w:ascii="標楷體" w:hAnsi="標楷體" w:hint="eastAsia"/>
                                  <w:b/>
                                  <w:bCs/>
                                </w:rPr>
                                <w:t>發現問題</w:t>
                              </w:r>
                            </w:p>
                            <w:p w14:paraId="4A882068" w14:textId="77777777" w:rsidR="00987F2E" w:rsidRPr="00CE4A1C" w:rsidRDefault="00987F2E" w:rsidP="001A483E">
                              <w:pPr>
                                <w:ind w:left="280" w:hanging="280"/>
                                <w:jc w:val="center"/>
                                <w:rPr>
                                  <w:rFonts w:ascii="標楷體" w:hAnsi="標楷體"/>
                                  <w:b/>
                                  <w:bCs/>
                                </w:rPr>
                              </w:pPr>
                            </w:p>
                          </w:txbxContent>
                        </v:textbox>
                      </v:shape>
                      <v:rect id="矩形 329" o:spid="_x0000_s1135" style="position:absolute;left:2476;top:5905;width:13049;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" fillcolor="#ffeb98 [1623]" strokecolor="#ffd522 [3047]">
                        <v:fill color2="#fff9e0 [503]" rotate="t" angle="180" colors="0 #ffff7d;22938f #ffffa4;1 #ffffd9" focus="100%" type="gradient"/>
                        <v:textbox>
                          <w:txbxContent>
                            <w:p w14:paraId="6350226D" w14:textId="77777777" w:rsidR="00987F2E" w:rsidRPr="00EA1F36" w:rsidRDefault="00987F2E" w:rsidP="001A483E">
                              <w:pPr>
                                <w:ind w:left="280" w:hanging="280"/>
                                <w:jc w:val="center"/>
                                <w:rPr>
                                  <w:rFonts w:ascii="標楷體" w:hAnsi="標楷體"/>
                                  <w:b/>
                                  <w:bCs/>
                                </w:rPr>
                              </w:pPr>
                              <w:r w:rsidRPr="00B04784">
                                <w:rPr>
                                  <w:rFonts w:ascii="標楷體" w:hAnsi="標楷體" w:hint="eastAsia"/>
                                  <w:b/>
                                  <w:bCs/>
                                </w:rPr>
                                <w:t>以分支圖方法分析現有問題</w:t>
                              </w:r>
                            </w:p>
                          </w:txbxContent>
                        </v:textbox>
                      </v:rect>
                      <v:rect id="矩形 330" o:spid="_x0000_s1136" style="position:absolute;left:2095;top:13049;width:13443;height:9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" fillcolor="#ffeb98 [1623]" strokecolor="#ffd522 [3047]">
                        <v:fill color2="#fff9e0 [503]" rotate="t" angle="180" colors="0 #ffff7d;22938f #ffffa4;1 #ffffd9" focus="100%" type="gradient"/>
                        <v:textbox>
                          <w:txbxContent>
                            <w:p w14:paraId="144597FA" w14:textId="77777777" w:rsidR="00987F2E" w:rsidRPr="00B04784" w:rsidRDefault="00987F2E" w:rsidP="001A483E">
                              <w:pPr>
                                <w:ind w:left="280" w:hanging="280"/>
                                <w:jc w:val="center"/>
                                <w:rPr>
                                  <w:rFonts w:ascii="標楷體" w:hAnsi="標楷體"/>
                                  <w:b/>
                                  <w:bCs/>
                                </w:rPr>
                              </w:pPr>
                              <w:r>
                                <w:rPr>
                                  <w:rFonts w:ascii="標楷體" w:hAnsi="標楷體" w:hint="eastAsia"/>
                                  <w:b/>
                                  <w:bCs/>
                                </w:rPr>
                                <w:t>特性</w:t>
                              </w:r>
                              <w:r w:rsidRPr="00B04784">
                                <w:rPr>
                                  <w:rFonts w:ascii="標楷體" w:hAnsi="標楷體" w:hint="eastAsia"/>
                                  <w:b/>
                                  <w:bCs/>
                                </w:rPr>
                                <w:t>要因分析法</w:t>
                              </w:r>
                              <w:r>
                                <w:rPr>
                                  <w:rFonts w:ascii="標楷體" w:hAnsi="標楷體" w:hint="eastAsia"/>
                                  <w:b/>
                                  <w:bCs/>
                                </w:rPr>
                                <w:t>找出問題原因</w:t>
                              </w:r>
                            </w:p>
                            <w:p w14:paraId="4CE40645" w14:textId="77777777" w:rsidR="00987F2E" w:rsidRPr="00EA1F36" w:rsidRDefault="00987F2E" w:rsidP="001A483E">
                              <w:pPr>
                                <w:ind w:left="280" w:hanging="280"/>
                                <w:jc w:val="center"/>
                                <w:rPr>
                                  <w:rFonts w:hint="eastAsia"/>
                                </w:rPr>
                              </w:pPr>
                              <w:r>
                                <w:rPr>
                                  <w:rFonts w:ascii="標楷體" w:hAnsi="標楷體" w:hint="eastAsia"/>
                                </w:rPr>
                                <w:t>人員、製程、料、機器、環境</w:t>
                              </w:r>
                            </w:p>
                          </w:txbxContent>
                        </v:textbox>
                      </v:rect>
                      <v:shape id="流程圖: 文件 331" o:spid="_x0000_s1137" type="#_x0000_t114" style="position:absolute;left:2190;top:51816;width:1355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" fillcolor="#ffeb98 [1623]" strokecolor="#ffd522 [3047]">
                        <v:fill color2="#fff9e0 [503]" rotate="t" angle="180" colors="0 #ffff7d;22938f #ffffa4;1 #ffffd9" focus="100%" type="gradient"/>
                        <v:textbox>
                          <w:txbxContent>
                            <w:p w14:paraId="62D16499" w14:textId="77777777" w:rsidR="00987F2E" w:rsidRPr="00977584" w:rsidRDefault="00987F2E" w:rsidP="001A483E">
                              <w:pPr>
                                <w:ind w:left="280" w:hanging="280"/>
                                <w:jc w:val="center"/>
                                <w:rPr>
                                  <w:rFonts w:ascii="標楷體" w:hAnsi="標楷體"/>
                                  <w:b/>
                                  <w:bCs/>
                                </w:rPr>
                              </w:pPr>
                              <w:r>
                                <w:rPr>
                                  <w:rFonts w:ascii="標楷體" w:hAnsi="標楷體" w:hint="eastAsia"/>
                                  <w:b/>
                                  <w:bCs/>
                                </w:rPr>
                                <w:t>問題紀錄及統整</w:t>
                              </w:r>
                            </w:p>
                          </w:txbxContent>
                        </v:textbox>
                      </v:shape>
                      <v:shape id="箭號: 向下 332" o:spid="_x0000_s1138" type="#_x0000_t67" style="position:absolute;left:8382;top:47815;width:1143;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" adj="18277" fillcolor="black [3200]" strokecolor="black [1600]" strokeweight="2pt"/>
                      <v:shape id="箭號: 向下 333" o:spid="_x0000_s1139" type="#_x0000_t67" style="position:absolute;left:8382;top:55911;width:1136;height:1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" adj="14413" fillcolor="black [3200]" strokecolor="black [1600]" strokeweight="2pt"/>
                      <v:shape id="_x0000_s1140" type="#_x0000_t202" style="position:absolute;left:9334;top:47434;width:333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" filled="f" stroked="f">
                        <v:textbox>
                          <w:txbxContent>
                            <w:p w14:paraId="160D3221" w14:textId="77777777" w:rsidR="00987F2E" w:rsidRPr="00CE4A1C" w:rsidRDefault="00987F2E" w:rsidP="001A483E">
                              <w:pPr>
                                <w:spacing w:line="400" w:lineRule="exact"/>
                                <w:ind w:left="280" w:hanging="280"/>
                                <w:rPr>
                                  <w:rFonts w:ascii="標楷體" w:hAnsi="標楷體"/>
                                </w:rPr>
                              </w:pPr>
                              <w:r>
                                <w:rPr>
                                  <w:rFonts w:ascii="標楷體" w:hAnsi="標楷體" w:hint="eastAsia"/>
                                </w:rPr>
                                <w:t>是</w:t>
                              </w:r>
                            </w:p>
                          </w:txbxContent>
                        </v:textbox>
                      </v:shape>
                      <v:shape id="流程圖: 決策 335" o:spid="_x0000_s1141" type="#_x0000_t110" style="position:absolute;top:24765;width:17830;height:10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" fillcolor="#ffeb98 [1623]" strokecolor="#ffd522 [3047]">
                        <v:fill color2="#fff9e0 [503]" rotate="t" angle="180" colors="0 #ffff7d;22938f #ffffa4;1 #ffffd9" focus="100%" type="gradient"/>
                        <v:textbox>
                          <w:txbxContent>
                            <w:p w14:paraId="1348C8B9" w14:textId="77777777" w:rsidR="00987F2E" w:rsidRDefault="00987F2E" w:rsidP="001A483E">
                              <w:pPr>
                                <w:ind w:left="280" w:hanging="280"/>
                                <w:jc w:val="center"/>
                                <w:rPr>
                                  <w:rFonts w:ascii="標楷體" w:hAnsi="標楷體"/>
                                  <w:b/>
                                  <w:bCs/>
                                </w:rPr>
                              </w:pPr>
                              <w:r w:rsidRPr="00B04784">
                                <w:rPr>
                                  <w:rFonts w:ascii="標楷體" w:hAnsi="標楷體" w:hint="eastAsia"/>
                                  <w:b/>
                                  <w:bCs/>
                                </w:rPr>
                                <w:t>以</w:t>
                              </w:r>
                              <w:r>
                                <w:rPr>
                                  <w:rFonts w:ascii="標楷體" w:hAnsi="標楷體"/>
                                  <w:b/>
                                  <w:bCs/>
                                </w:rPr>
                                <w:t>PDCA</w:t>
                              </w:r>
                              <w:r>
                                <w:rPr>
                                  <w:rFonts w:ascii="標楷體" w:hAnsi="標楷體" w:hint="eastAsia"/>
                                  <w:b/>
                                  <w:bCs/>
                                </w:rPr>
                                <w:t>法</w:t>
                              </w:r>
                            </w:p>
                            <w:p w14:paraId="6A49258A" w14:textId="77777777" w:rsidR="00987F2E" w:rsidRPr="00CE4A1C" w:rsidRDefault="00987F2E" w:rsidP="001A483E">
                              <w:pPr>
                                <w:ind w:left="280" w:hanging="280"/>
                                <w:jc w:val="center"/>
                                <w:rPr>
                                  <w:rFonts w:ascii="標楷體" w:hAnsi="標楷體"/>
                                  <w:b/>
                                  <w:bCs/>
                                </w:rPr>
                              </w:pPr>
                              <w:r>
                                <w:rPr>
                                  <w:rFonts w:ascii="標楷體" w:hAnsi="標楷體" w:hint="eastAsia"/>
                                  <w:b/>
                                  <w:bCs/>
                                </w:rPr>
                                <w:t>決定對策</w:t>
                              </w:r>
                            </w:p>
                          </w:txbxContent>
                        </v:textbox>
                      </v:shape>
                      <v:shape id="流程圖: 接點 336" o:spid="_x0000_s1142" type="#_x0000_t120" style="position:absolute;left:3238;top:36957;width:11525;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" fillcolor="#ffeb98 [1623]" strokecolor="#ffd522 [3047]">
                        <v:fill color2="#fff9e0 [503]" rotate="t" angle="180" colors="0 #ffff7d;22938f #ffffa4;1 #ffffd9" focus="100%" type="gradient"/>
                        <v:textbox>
                          <w:txbxContent>
                            <w:p w14:paraId="13321227" w14:textId="77777777" w:rsidR="00987F2E" w:rsidRDefault="00987F2E" w:rsidP="001A483E">
                              <w:pPr>
                                <w:spacing w:line="240" w:lineRule="exact"/>
                                <w:ind w:left="280" w:hanging="280"/>
                                <w:jc w:val="center"/>
                                <w:rPr>
                                  <w:rFonts w:ascii="標楷體" w:hAnsi="標楷體"/>
                                  <w:b/>
                                  <w:bCs/>
                                </w:rPr>
                              </w:pPr>
                              <w:r>
                                <w:rPr>
                                  <w:rFonts w:ascii="標楷體" w:hAnsi="標楷體" w:hint="eastAsia"/>
                                  <w:b/>
                                  <w:bCs/>
                                </w:rPr>
                                <w:t>驗證問題</w:t>
                              </w:r>
                            </w:p>
                            <w:p w14:paraId="02EF0EAE" w14:textId="77777777" w:rsidR="00987F2E" w:rsidRPr="00045000" w:rsidRDefault="00987F2E" w:rsidP="001A483E">
                              <w:pPr>
                                <w:spacing w:line="240" w:lineRule="exact"/>
                                <w:ind w:left="280" w:hanging="280"/>
                                <w:jc w:val="center"/>
                                <w:rPr>
                                  <w:rFonts w:ascii="標楷體" w:hAnsi="標楷體"/>
                                  <w:b/>
                                  <w:bCs/>
                                </w:rPr>
                              </w:pPr>
                              <w:r>
                                <w:rPr>
                                  <w:rFonts w:ascii="標楷體" w:hAnsi="標楷體" w:hint="eastAsia"/>
                                  <w:b/>
                                  <w:bCs/>
                                </w:rPr>
                                <w:t>是否解決</w:t>
                              </w:r>
                            </w:p>
                          </w:txbxContent>
                        </v:textbox>
                      </v:shape>
                    </v:group>
                    <w10:wrap type="topAndBottom" anchorx="margin" anchory="margin"/>
                  </v:group>
                </w:pict>
              </mc:Fallback>
            </mc:AlternateContent>
          </w:r>
        </w:del>
      </w:ins>
    </w:p>
    <w:p w14:paraId="16A7584C" w14:textId="19BB161D" w:rsidR="00C15E88" w:rsidRPr="003E6DC2" w:rsidDel="0002214F" w:rsidRDefault="00C15E88">
      <w:pPr>
        <w:pStyle w:val="13"/>
        <w:ind w:leftChars="50" w:left="560" w:hangingChars="150" w:hanging="420"/>
        <w:rPr>
          <w:del w:id="9255" w:author="User" w:date="2021-09-13T16:57:00Z"/>
          <w:rFonts w:hint="eastAsia"/>
        </w:rPr>
        <w:pPrChange w:id="9256" w:author="User" w:date="2021-09-14T13:59:00Z">
          <w:pPr>
            <w:pStyle w:val="13"/>
          </w:pPr>
        </w:pPrChange>
      </w:pPr>
    </w:p>
    <w:p w14:paraId="57657AB0" w14:textId="36BF7AF3" w:rsidR="00C15E88" w:rsidDel="00E30B92" w:rsidRDefault="00C15E88">
      <w:pPr>
        <w:pStyle w:val="13"/>
        <w:ind w:leftChars="50" w:left="560" w:hangingChars="150" w:hanging="420"/>
        <w:rPr>
          <w:ins w:id="9257" w:author="Jackson Wang" w:date="2021-09-12T11:02:00Z"/>
          <w:del w:id="9258" w:author="User" w:date="2021-09-13T15:41:00Z"/>
          <w:rFonts w:hint="eastAsia"/>
        </w:rPr>
        <w:pPrChange w:id="9259" w:author="User" w:date="2021-09-14T13:59:00Z">
          <w:pPr>
            <w:pStyle w:val="2"/>
            <w:spacing w:before="240" w:after="240"/>
            <w:ind w:left="320" w:hanging="320"/>
            <w:jc w:val="left"/>
          </w:pPr>
        </w:pPrChange>
      </w:pPr>
      <w:ins w:id="9260" w:author="Jackson Wang" w:date="2021-09-12T11:02:00Z">
        <w:del w:id="9261" w:author="User" w:date="2021-09-13T15:41:00Z">
          <w:r w:rsidDel="00E30B92">
            <w:rPr>
              <w:rFonts w:hint="eastAsia"/>
            </w:rPr>
            <w:delText>維護、營運管理</w:delText>
          </w:r>
        </w:del>
      </w:ins>
    </w:p>
    <w:p w14:paraId="749B4464" w14:textId="6753DA69" w:rsidR="00C15E88" w:rsidDel="00E30B92" w:rsidRDefault="00C15E88">
      <w:pPr>
        <w:pStyle w:val="13"/>
        <w:ind w:leftChars="50" w:left="560" w:hangingChars="150" w:hanging="420"/>
        <w:rPr>
          <w:ins w:id="9262" w:author="Jackson Wang" w:date="2021-09-12T11:03:00Z"/>
          <w:del w:id="9263" w:author="User" w:date="2021-09-13T15:41:00Z"/>
          <w:rFonts w:hint="eastAsia"/>
        </w:rPr>
        <w:pPrChange w:id="9264" w:author="User" w:date="2021-09-14T13:59:00Z">
          <w:pPr>
            <w:pStyle w:val="4"/>
            <w:numPr>
              <w:numId w:val="433"/>
            </w:numPr>
            <w:ind w:left="280" w:hanging="280"/>
          </w:pPr>
        </w:pPrChange>
      </w:pPr>
      <w:ins w:id="9265" w:author="Jackson Wang" w:date="2021-09-12T11:02:00Z">
        <w:del w:id="9266" w:author="User" w:date="2021-09-13T15:41:00Z">
          <w:r w:rsidRPr="00C15E88" w:rsidDel="00E30B92">
            <w:rPr>
              <w:rFonts w:hint="eastAsia"/>
            </w:rPr>
            <w:delText>風險管理</w:delText>
          </w:r>
        </w:del>
      </w:ins>
    </w:p>
    <w:p w14:paraId="5A6CBC9C" w14:textId="238E55C2" w:rsidR="00C15E88" w:rsidDel="00E30B92" w:rsidRDefault="00C15E88">
      <w:pPr>
        <w:pStyle w:val="13"/>
        <w:ind w:leftChars="50" w:left="560" w:hangingChars="150" w:hanging="420"/>
        <w:rPr>
          <w:ins w:id="9267" w:author="Jackson Wang" w:date="2021-09-12T11:04:00Z"/>
          <w:del w:id="9268" w:author="User" w:date="2021-09-13T15:41:00Z"/>
          <w:rFonts w:hint="eastAsia"/>
        </w:rPr>
        <w:pPrChange w:id="9269" w:author="User" w:date="2021-09-14T13:59:00Z">
          <w:pPr>
            <w:pStyle w:val="13"/>
          </w:pPr>
        </w:pPrChange>
      </w:pPr>
      <w:ins w:id="9270" w:author="Jackson Wang" w:date="2021-09-12T11:03:00Z">
        <w:del w:id="9271" w:author="User" w:date="2021-09-13T15:41:00Z">
          <w:r w:rsidRPr="00C15E88" w:rsidDel="00E30B92">
            <w:rPr>
              <w:rFonts w:hint="eastAsia"/>
            </w:rPr>
            <w:delText>因應全球政經發展趨勢與變化，本公司以風險管理組織架構及實務推展方式，根據環境、社會、經濟</w:delText>
          </w:r>
        </w:del>
      </w:ins>
      <w:ins w:id="9272" w:author="Jackson Wang" w:date="2021-09-12T11:04:00Z">
        <w:del w:id="9273" w:author="User" w:date="2021-09-13T15:41:00Z">
          <w:r w:rsidDel="00E30B92">
            <w:rPr>
              <w:rFonts w:hint="eastAsia"/>
            </w:rPr>
            <w:delText>（</w:delText>
          </w:r>
        </w:del>
      </w:ins>
      <w:ins w:id="9274" w:author="Jackson Wang" w:date="2021-09-12T11:03:00Z">
        <w:del w:id="9275" w:author="User" w:date="2021-09-13T15:41:00Z">
          <w:r w:rsidRPr="00C15E88" w:rsidDel="00E30B92">
            <w:rPr>
              <w:rFonts w:hint="eastAsia"/>
            </w:rPr>
            <w:delText>含公司治理</w:delText>
          </w:r>
        </w:del>
      </w:ins>
      <w:ins w:id="9276" w:author="Jackson Wang" w:date="2021-09-12T11:04:00Z">
        <w:del w:id="9277" w:author="User" w:date="2021-09-13T15:41:00Z">
          <w:r w:rsidDel="00E30B92">
            <w:rPr>
              <w:rFonts w:hint="eastAsia"/>
            </w:rPr>
            <w:delText>）</w:delText>
          </w:r>
        </w:del>
      </w:ins>
      <w:ins w:id="9278" w:author="Jackson Wang" w:date="2021-09-12T11:03:00Z">
        <w:del w:id="9279" w:author="User" w:date="2021-09-13T15:41:00Z">
          <w:r w:rsidRPr="00C15E88" w:rsidDel="00E30B92">
            <w:rPr>
              <w:rFonts w:hint="eastAsia"/>
            </w:rPr>
            <w:delText>等三大面向，鑑別、掌握可能影響企業永續發展的相關風險，並透過風險降低、轉移等相關管理策略與因應措施，將可能的風險降至最低，甚而轉化成為營運契機。</w:delText>
          </w:r>
        </w:del>
      </w:ins>
    </w:p>
    <w:p w14:paraId="65F68FF1" w14:textId="1AB866CD" w:rsidR="00C15E88" w:rsidDel="00E30B92" w:rsidRDefault="00C15E88">
      <w:pPr>
        <w:pStyle w:val="13"/>
        <w:ind w:leftChars="50" w:left="560" w:hangingChars="150" w:hanging="420"/>
        <w:rPr>
          <w:ins w:id="9280" w:author="Jackson Wang" w:date="2021-09-12T11:04:00Z"/>
          <w:del w:id="9281" w:author="User" w:date="2021-09-13T15:41:00Z"/>
          <w:rFonts w:hint="eastAsia"/>
        </w:rPr>
        <w:pPrChange w:id="9282" w:author="User" w:date="2021-09-14T13:59:00Z">
          <w:pPr>
            <w:pStyle w:val="13"/>
          </w:pPr>
        </w:pPrChange>
      </w:pPr>
      <w:ins w:id="9283" w:author="Jackson Wang" w:date="2021-09-12T11:05:00Z">
        <w:del w:id="9284" w:author="User" w:date="2021-09-13T15:41:00Z">
          <w:r w:rsidRPr="00C15E88" w:rsidDel="00E30B92">
            <w:rPr>
              <w:rFonts w:hint="eastAsia"/>
            </w:rPr>
            <w:delText>風險管理政策</w:delText>
          </w:r>
        </w:del>
      </w:ins>
    </w:p>
    <w:p w14:paraId="7BDD17F4" w14:textId="26D7AF75" w:rsidR="00C15E88" w:rsidDel="00E30B92" w:rsidRDefault="00C15E88">
      <w:pPr>
        <w:pStyle w:val="13"/>
        <w:ind w:leftChars="50" w:left="560" w:hangingChars="150" w:hanging="420"/>
        <w:rPr>
          <w:ins w:id="9285" w:author="Jackson Wang" w:date="2021-09-12T11:05:00Z"/>
          <w:del w:id="9286" w:author="User" w:date="2021-09-13T15:41:00Z"/>
          <w:rFonts w:hint="eastAsia"/>
        </w:rPr>
        <w:pPrChange w:id="9287" w:author="User" w:date="2021-09-14T13:59:00Z">
          <w:pPr>
            <w:pStyle w:val="13"/>
          </w:pPr>
        </w:pPrChange>
      </w:pPr>
      <w:ins w:id="9288" w:author="Jackson Wang" w:date="2021-09-12T11:04:00Z">
        <w:del w:id="9289" w:author="User" w:date="2021-09-13T15:41:00Z">
          <w:r w:rsidRPr="00C15E88" w:rsidDel="00E30B92">
            <w:rPr>
              <w:rFonts w:hint="eastAsia"/>
            </w:rPr>
            <w:delText>本公司在可承受之風險範圍內，預防可能的損失，依據內外環境變化，持續調整改善最佳風險管理實務，以保護員工、合作夥伴與顧客的利益，增加公司價值，並達成公司資源配置之最佳化原則。</w:delText>
          </w:r>
        </w:del>
      </w:ins>
    </w:p>
    <w:p w14:paraId="0FCA2D7C" w14:textId="3F6F99DD" w:rsidR="00C15E88" w:rsidDel="00E30B92" w:rsidRDefault="00C15E88">
      <w:pPr>
        <w:pStyle w:val="13"/>
        <w:ind w:leftChars="50" w:left="560" w:hangingChars="150" w:hanging="420"/>
        <w:rPr>
          <w:ins w:id="9290" w:author="Jackson Wang" w:date="2021-09-12T11:05:00Z"/>
          <w:del w:id="9291" w:author="User" w:date="2021-09-13T15:41:00Z"/>
          <w:rFonts w:hint="eastAsia"/>
        </w:rPr>
        <w:pPrChange w:id="9292" w:author="User" w:date="2021-09-14T13:59:00Z">
          <w:pPr>
            <w:pStyle w:val="13"/>
          </w:pPr>
        </w:pPrChange>
      </w:pPr>
      <w:ins w:id="9293" w:author="Jackson Wang" w:date="2021-09-12T11:05:00Z">
        <w:del w:id="9294" w:author="User" w:date="2021-09-13T15:41:00Z">
          <w:r w:rsidRPr="00C15E88" w:rsidDel="00E30B92">
            <w:rPr>
              <w:rFonts w:hint="eastAsia"/>
            </w:rPr>
            <w:delText>風險管理組織架構</w:delText>
          </w:r>
        </w:del>
      </w:ins>
    </w:p>
    <w:p w14:paraId="080A1861" w14:textId="729DC8FA" w:rsidR="00C15E88" w:rsidDel="00E30B92" w:rsidRDefault="00C15E88">
      <w:pPr>
        <w:pStyle w:val="13"/>
        <w:ind w:leftChars="50" w:left="560" w:hangingChars="150" w:hanging="420"/>
        <w:rPr>
          <w:ins w:id="9295" w:author="Jackson Wang" w:date="2021-09-12T11:08:00Z"/>
          <w:del w:id="9296" w:author="User" w:date="2021-09-13T15:41:00Z"/>
          <w:rFonts w:hint="eastAsia"/>
        </w:rPr>
        <w:pPrChange w:id="9297" w:author="User" w:date="2021-09-14T13:59:00Z">
          <w:pPr>
            <w:pStyle w:val="afb"/>
            <w:ind w:left="200" w:hanging="200"/>
          </w:pPr>
        </w:pPrChange>
      </w:pPr>
      <w:ins w:id="9298" w:author="Jackson Wang" w:date="2021-09-12T11:05:00Z">
        <w:del w:id="9299" w:author="User" w:date="2021-09-13T15:41:00Z">
          <w:r w:rsidRPr="00C15E88" w:rsidDel="00E30B92">
            <w:rPr>
              <w:rFonts w:hint="eastAsia"/>
            </w:rPr>
            <w:delText>在風險管理組織體系上本公司以遵循法令，推動並落實公司整體風險管理為目標，明確了解營運所面臨之風險，確保風險管理之有效性，並負風險管理最終責任。</w:delText>
          </w:r>
        </w:del>
      </w:ins>
    </w:p>
    <w:p w14:paraId="2B928447" w14:textId="338E3028" w:rsidR="00C81491" w:rsidRPr="00FD0D14" w:rsidDel="00E30B92" w:rsidRDefault="00C15E88">
      <w:pPr>
        <w:pStyle w:val="13"/>
        <w:ind w:leftChars="50" w:left="560" w:hangingChars="150" w:hanging="420"/>
        <w:rPr>
          <w:ins w:id="9300" w:author="Jackson Wang" w:date="2021-09-12T11:06:00Z"/>
          <w:del w:id="9301" w:author="User" w:date="2021-09-13T15:41:00Z"/>
          <w:rFonts w:hint="eastAsia"/>
        </w:rPr>
        <w:pPrChange w:id="9302" w:author="User" w:date="2021-09-14T13:59:00Z">
          <w:pPr>
            <w:pStyle w:val="13"/>
          </w:pPr>
        </w:pPrChange>
      </w:pPr>
      <w:moveFromRangeStart w:id="9303" w:author="User" w:date="2021-09-13T15:38:00Z" w:name="move82439930"/>
      <w:moveFrom w:id="9304" w:author="User" w:date="2021-09-13T15:38:00Z">
        <w:ins w:id="9305" w:author="Jackson Wang" w:date="2021-09-12T11:06:00Z">
          <w:del w:id="9306" w:author="User" w:date="2021-09-13T15:41:00Z">
            <w:r w:rsidRPr="003E6DC2" w:rsidDel="00E30B92">
              <w:rPr>
                <w:rFonts w:hint="eastAsia"/>
                <w:noProof/>
              </w:rPr>
              <w:drawing>
                <wp:inline distT="0" distB="0" distL="0" distR="0" wp14:anchorId="369FB498" wp14:editId="0510340F">
                  <wp:extent cx="4709160" cy="2377440"/>
                  <wp:effectExtent l="0" t="0" r="0" b="60960"/>
                  <wp:docPr id="228" name="資料庫圖表 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del>
        </w:ins>
      </w:moveFrom>
      <w:moveFromRangeEnd w:id="9303"/>
    </w:p>
    <w:p w14:paraId="12458916" w14:textId="466A22C0" w:rsidR="00C15E88" w:rsidDel="00C81491" w:rsidRDefault="00D37B57">
      <w:pPr>
        <w:pStyle w:val="13"/>
        <w:ind w:leftChars="50" w:left="560" w:hangingChars="150" w:hanging="420"/>
        <w:rPr>
          <w:ins w:id="9307" w:author="Jackson Wang" w:date="2021-09-12T11:07:00Z"/>
          <w:del w:id="9308" w:author="User" w:date="2021-09-12T14:36:00Z"/>
          <w:rFonts w:hint="eastAsia"/>
        </w:rPr>
        <w:pPrChange w:id="9309" w:author="User" w:date="2021-09-14T13:59:00Z">
          <w:pPr>
            <w:pStyle w:val="13"/>
          </w:pPr>
        </w:pPrChange>
      </w:pPr>
      <w:ins w:id="9310" w:author="Jackson Wang" w:date="2021-09-12T11:50:00Z">
        <w:del w:id="9311" w:author="User" w:date="2021-09-12T14:36:00Z">
          <w:r w:rsidRPr="00D37B57" w:rsidDel="00C81491">
            <w:rPr>
              <w:rFonts w:hint="eastAsia"/>
            </w:rPr>
            <w:delText>風險管理人員架構圖</w:delText>
          </w:r>
        </w:del>
      </w:ins>
    </w:p>
    <w:p w14:paraId="6E73E056" w14:textId="7CD5C732" w:rsidR="00C15E88" w:rsidDel="00E30B92" w:rsidRDefault="00C15E88">
      <w:pPr>
        <w:pStyle w:val="13"/>
        <w:ind w:leftChars="50" w:left="560" w:hangingChars="150" w:hanging="420"/>
        <w:rPr>
          <w:ins w:id="9312" w:author="Jackson Wang" w:date="2021-09-12T11:09:00Z"/>
          <w:del w:id="9313" w:author="User" w:date="2021-09-13T15:41:00Z"/>
          <w:rFonts w:hint="eastAsia"/>
        </w:rPr>
        <w:pPrChange w:id="9314" w:author="User" w:date="2021-09-14T13:59:00Z">
          <w:pPr>
            <w:pStyle w:val="13"/>
          </w:pPr>
        </w:pPrChange>
      </w:pPr>
      <w:ins w:id="9315" w:author="Jackson Wang" w:date="2021-09-12T11:09:00Z">
        <w:del w:id="9316" w:author="User" w:date="2021-09-13T15:41:00Z">
          <w:r w:rsidRPr="00C15E88" w:rsidDel="00E30B92">
            <w:rPr>
              <w:rFonts w:hint="eastAsia"/>
            </w:rPr>
            <w:delText>風險管理流程與運作</w:delText>
          </w:r>
        </w:del>
      </w:ins>
    </w:p>
    <w:p w14:paraId="26CA81CD" w14:textId="78514C05" w:rsidR="00C15E88" w:rsidDel="00C81491" w:rsidRDefault="00C15E88">
      <w:pPr>
        <w:pStyle w:val="13"/>
        <w:ind w:leftChars="50" w:left="560" w:hangingChars="150" w:hanging="420"/>
        <w:rPr>
          <w:ins w:id="9317" w:author="Jackson Wang" w:date="2021-09-12T11:10:00Z"/>
          <w:del w:id="9318" w:author="User" w:date="2021-09-12T14:40:00Z"/>
          <w:rFonts w:hint="eastAsia"/>
          <w:bdr w:val="none" w:sz="0" w:space="0" w:color="auto"/>
        </w:rPr>
        <w:pPrChange w:id="9319" w:author="User" w:date="2021-09-14T13:59:00Z">
          <w:pPr>
            <w:pStyle w:val="13"/>
          </w:pPr>
        </w:pPrChange>
      </w:pPr>
      <w:ins w:id="9320" w:author="Jackson Wang" w:date="2021-09-12T11:10:00Z">
        <w:del w:id="9321" w:author="User" w:date="2021-09-13T15:41:00Z">
          <w:r w:rsidRPr="00B43560" w:rsidDel="00E30B92">
            <w:rPr>
              <w:bdr w:val="none" w:sz="0" w:space="0" w:color="auto"/>
            </w:rPr>
            <w:delText>公司風險管理流程包括風險議題辨識、風險評估、風險控制、風險報告與揭露</w:delText>
          </w:r>
        </w:del>
        <w:del w:id="9322" w:author="User" w:date="2021-09-13T16:57:00Z">
          <w:r w:rsidRPr="00B43560" w:rsidDel="0002214F">
            <w:rPr>
              <w:bdr w:val="none" w:sz="0" w:space="0" w:color="auto"/>
            </w:rPr>
            <w:delText>，以及</w:delText>
          </w:r>
        </w:del>
        <w:del w:id="9323" w:author="User" w:date="2021-09-13T15:41:00Z">
          <w:r w:rsidDel="00E30B92">
            <w:rPr>
              <w:rFonts w:ascii="Arial" w:eastAsia="新細明體" w:hAnsi="Arial" w:hint="eastAsia"/>
              <w:noProof/>
              <w:color w:val="5C5C5C"/>
              <w:sz w:val="23"/>
              <w:szCs w:val="23"/>
              <w:bdr w:val="none" w:sz="0" w:space="0" w:color="auto"/>
            </w:rPr>
            <w:drawing>
              <wp:anchor distT="0" distB="0" distL="114300" distR="114300" simplePos="0" relativeHeight="251763200" behindDoc="0" locked="0" layoutInCell="1" allowOverlap="1" wp14:anchorId="197D7BA7" wp14:editId="59A9DFEA">
                <wp:simplePos x="0" y="0"/>
                <wp:positionH relativeFrom="column">
                  <wp:posOffset>4445</wp:posOffset>
                </wp:positionH>
                <wp:positionV relativeFrom="paragraph">
                  <wp:posOffset>697865</wp:posOffset>
                </wp:positionV>
                <wp:extent cx="5669280" cy="1901825"/>
                <wp:effectExtent l="0" t="0" r="7620" b="0"/>
                <wp:wrapTopAndBottom/>
                <wp:docPr id="238" name="資料庫圖表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anchor>
            </w:drawing>
          </w:r>
        </w:del>
        <w:del w:id="9324" w:author="User" w:date="2021-09-13T16:57:00Z">
          <w:r w:rsidRPr="00B43560" w:rsidDel="0002214F">
            <w:rPr>
              <w:bdr w:val="none" w:sz="0" w:space="0" w:color="auto"/>
            </w:rPr>
            <w:delText>風險揭露之回應。</w:delText>
          </w:r>
        </w:del>
      </w:ins>
    </w:p>
    <w:p w14:paraId="16DC3EA0" w14:textId="61DE611D" w:rsidR="00C15E88" w:rsidDel="0002214F" w:rsidRDefault="00D37B57">
      <w:pPr>
        <w:pStyle w:val="13"/>
        <w:ind w:leftChars="50" w:left="560" w:hangingChars="150" w:hanging="420"/>
        <w:rPr>
          <w:ins w:id="9325" w:author="Jackson Wang" w:date="2021-09-12T11:10:00Z"/>
          <w:del w:id="9326" w:author="User" w:date="2021-09-13T16:57:00Z"/>
          <w:rFonts w:hint="eastAsia"/>
          <w:bdr w:val="none" w:sz="0" w:space="0" w:color="auto"/>
        </w:rPr>
        <w:pPrChange w:id="9327" w:author="User" w:date="2021-09-14T13:59:00Z">
          <w:pPr>
            <w:pStyle w:val="13"/>
          </w:pPr>
        </w:pPrChange>
      </w:pPr>
      <w:ins w:id="9328" w:author="Jackson Wang" w:date="2021-09-12T11:50:00Z">
        <w:del w:id="9329" w:author="User" w:date="2021-09-12T14:37:00Z">
          <w:r w:rsidRPr="00D37B57" w:rsidDel="00C81491">
            <w:rPr>
              <w:rFonts w:hint="eastAsia"/>
              <w:bdr w:val="none" w:sz="0" w:space="0" w:color="auto"/>
            </w:rPr>
            <w:delText>風險管理流程圖</w:delText>
          </w:r>
        </w:del>
      </w:ins>
    </w:p>
    <w:p w14:paraId="47555BEA" w14:textId="62CC7E3C" w:rsidR="00C15E88" w:rsidDel="0002214F" w:rsidRDefault="00C15E88">
      <w:pPr>
        <w:pStyle w:val="13"/>
        <w:ind w:leftChars="50" w:left="560" w:hangingChars="150" w:hanging="420"/>
        <w:rPr>
          <w:ins w:id="9330" w:author="Jackson Wang" w:date="2021-09-12T11:13:00Z"/>
          <w:del w:id="9331" w:author="User" w:date="2021-09-13T16:57:00Z"/>
          <w:rFonts w:hint="eastAsia"/>
        </w:rPr>
        <w:pPrChange w:id="9332" w:author="User" w:date="2021-09-14T13:59:00Z">
          <w:pPr>
            <w:pStyle w:val="13"/>
          </w:pPr>
        </w:pPrChange>
      </w:pPr>
      <w:ins w:id="9333" w:author="Jackson Wang" w:date="2021-09-12T11:13:00Z">
        <w:del w:id="9334" w:author="User" w:date="2021-09-13T16:36:00Z">
          <w:r w:rsidDel="008C4DF4">
            <w:rPr>
              <w:rFonts w:hint="eastAsia"/>
            </w:rPr>
            <w:delText>風險議題辨</w:delText>
          </w:r>
        </w:del>
        <w:del w:id="9335" w:author="User" w:date="2021-09-13T16:57:00Z">
          <w:r w:rsidDel="0002214F">
            <w:rPr>
              <w:rFonts w:hint="eastAsia"/>
            </w:rPr>
            <w:delText>識</w:delText>
          </w:r>
        </w:del>
      </w:ins>
    </w:p>
    <w:p w14:paraId="30B3F474" w14:textId="3F08F713" w:rsidR="00C15E88" w:rsidDel="0002214F" w:rsidRDefault="00C15E88">
      <w:pPr>
        <w:pStyle w:val="13"/>
        <w:ind w:leftChars="50" w:left="560" w:hangingChars="150" w:hanging="420"/>
        <w:rPr>
          <w:ins w:id="9336" w:author="Jackson Wang" w:date="2021-09-12T11:13:00Z"/>
          <w:del w:id="9337" w:author="User" w:date="2021-09-13T16:57:00Z"/>
          <w:rFonts w:hint="eastAsia"/>
        </w:rPr>
        <w:pPrChange w:id="9338" w:author="User" w:date="2021-09-14T13:59:00Z">
          <w:pPr>
            <w:pStyle w:val="13"/>
          </w:pPr>
        </w:pPrChange>
      </w:pPr>
      <w:ins w:id="9339" w:author="Jackson Wang" w:date="2021-09-12T11:13:00Z">
        <w:del w:id="9340" w:author="User" w:date="2021-09-13T16:57:00Z">
          <w:r w:rsidDel="0002214F">
            <w:rPr>
              <w:rFonts w:hint="eastAsia"/>
            </w:rPr>
            <w:delText>將風險分類框架，確保風險辨識過程中，能夠包含不同層次的各類風險項目。</w:delText>
          </w:r>
        </w:del>
      </w:ins>
    </w:p>
    <w:p w14:paraId="02B5D4D2" w14:textId="29D06225" w:rsidR="00C15E88" w:rsidDel="0002214F" w:rsidRDefault="00C15E88">
      <w:pPr>
        <w:pStyle w:val="13"/>
        <w:ind w:leftChars="50" w:left="560" w:hangingChars="150" w:hanging="420"/>
        <w:rPr>
          <w:ins w:id="9341" w:author="Jackson Wang" w:date="2021-09-12T11:13:00Z"/>
          <w:del w:id="9342" w:author="User" w:date="2021-09-13T16:57:00Z"/>
          <w:rFonts w:hint="eastAsia"/>
        </w:rPr>
        <w:pPrChange w:id="9343" w:author="User" w:date="2021-09-14T13:59:00Z">
          <w:pPr>
            <w:pStyle w:val="13"/>
          </w:pPr>
        </w:pPrChange>
      </w:pPr>
      <w:ins w:id="9344" w:author="Jackson Wang" w:date="2021-09-12T11:13:00Z">
        <w:del w:id="9345" w:author="User" w:date="2021-09-13T16:57:00Z">
          <w:r w:rsidDel="0002214F">
            <w:rPr>
              <w:rFonts w:hint="eastAsia"/>
            </w:rPr>
            <w:delText>採取風險降低、移轉與自留等因應措施，期降低風險發生損失的機率及程度。</w:delText>
          </w:r>
        </w:del>
      </w:ins>
    </w:p>
    <w:p w14:paraId="14B22521" w14:textId="750092BE" w:rsidR="00C15E88" w:rsidDel="0002214F" w:rsidRDefault="00C15E88">
      <w:pPr>
        <w:pStyle w:val="13"/>
        <w:ind w:leftChars="50" w:left="560" w:hangingChars="150" w:hanging="420"/>
        <w:rPr>
          <w:ins w:id="9346" w:author="Jackson Wang" w:date="2021-09-12T11:13:00Z"/>
          <w:del w:id="9347" w:author="User" w:date="2021-09-13T16:57:00Z"/>
          <w:rFonts w:hint="eastAsia"/>
        </w:rPr>
        <w:pPrChange w:id="9348" w:author="User" w:date="2021-09-14T13:59:00Z">
          <w:pPr>
            <w:pStyle w:val="13"/>
          </w:pPr>
        </w:pPrChange>
      </w:pPr>
      <w:ins w:id="9349" w:author="Jackson Wang" w:date="2021-09-12T11:13:00Z">
        <w:del w:id="9350" w:author="User" w:date="2021-09-13T16:57:00Z">
          <w:r w:rsidDel="0002214F">
            <w:rPr>
              <w:rFonts w:hint="eastAsia"/>
            </w:rPr>
            <w:delText>風險評估</w:delText>
          </w:r>
        </w:del>
      </w:ins>
    </w:p>
    <w:p w14:paraId="1147163F" w14:textId="55A738DB" w:rsidR="00C15E88" w:rsidDel="0002214F" w:rsidRDefault="00C15E88">
      <w:pPr>
        <w:pStyle w:val="13"/>
        <w:ind w:leftChars="50" w:left="560" w:hangingChars="150" w:hanging="420"/>
        <w:rPr>
          <w:ins w:id="9351" w:author="Jackson Wang" w:date="2021-09-12T11:13:00Z"/>
          <w:del w:id="9352" w:author="User" w:date="2021-09-13T16:57:00Z"/>
          <w:rFonts w:hint="eastAsia"/>
        </w:rPr>
        <w:pPrChange w:id="9353" w:author="User" w:date="2021-09-14T13:59:00Z">
          <w:pPr>
            <w:pStyle w:val="13"/>
          </w:pPr>
        </w:pPrChange>
      </w:pPr>
      <w:ins w:id="9354" w:author="Jackson Wang" w:date="2021-09-12T11:13:00Z">
        <w:del w:id="9355" w:author="User" w:date="2021-09-13T16:57:00Z">
          <w:r w:rsidDel="0002214F">
            <w:rPr>
              <w:rFonts w:hint="eastAsia"/>
            </w:rPr>
            <w:delText>訂定適當之衡量方法，作為風險管理的依據，包括風險之分析與衡量，係透過對風險事件發生之可能性及一旦發生時，其負面衝擊程度之分析等，以評估風險對公司之影響，作為後續擬訂風險控管之優先順序及回應措施選擇之參考依據。</w:delText>
          </w:r>
        </w:del>
      </w:ins>
    </w:p>
    <w:p w14:paraId="6F2D1C4A" w14:textId="3E7054F6" w:rsidR="00C15E88" w:rsidDel="0002214F" w:rsidRDefault="00C15E88">
      <w:pPr>
        <w:pStyle w:val="13"/>
        <w:ind w:leftChars="50" w:left="560" w:hangingChars="150" w:hanging="420"/>
        <w:rPr>
          <w:ins w:id="9356" w:author="Jackson Wang" w:date="2021-09-12T11:13:00Z"/>
          <w:del w:id="9357" w:author="User" w:date="2021-09-13T16:57:00Z"/>
          <w:rFonts w:hint="eastAsia"/>
        </w:rPr>
        <w:pPrChange w:id="9358" w:author="User" w:date="2021-09-14T13:59:00Z">
          <w:pPr>
            <w:pStyle w:val="13"/>
          </w:pPr>
        </w:pPrChange>
      </w:pPr>
      <w:ins w:id="9359" w:author="Jackson Wang" w:date="2021-09-12T11:13:00Z">
        <w:del w:id="9360" w:author="User" w:date="2021-09-13T16:57:00Z">
          <w:r w:rsidDel="0002214F">
            <w:rPr>
              <w:rFonts w:hint="eastAsia"/>
            </w:rPr>
            <w:delText>對於可量化的風險，應採取嚴謹的統計分析方法與技術進行分析管理。</w:delText>
          </w:r>
        </w:del>
      </w:ins>
    </w:p>
    <w:p w14:paraId="02BEAFD4" w14:textId="36B159B8" w:rsidR="00C15E88" w:rsidDel="0002214F" w:rsidRDefault="00C15E88">
      <w:pPr>
        <w:pStyle w:val="13"/>
        <w:ind w:leftChars="50" w:left="560" w:hangingChars="150" w:hanging="420"/>
        <w:rPr>
          <w:ins w:id="9361" w:author="Jackson Wang" w:date="2021-09-12T11:13:00Z"/>
          <w:del w:id="9362" w:author="User" w:date="2021-09-13T16:57:00Z"/>
          <w:rFonts w:hint="eastAsia"/>
        </w:rPr>
        <w:pPrChange w:id="9363" w:author="User" w:date="2021-09-14T13:59:00Z">
          <w:pPr>
            <w:pStyle w:val="13"/>
          </w:pPr>
        </w:pPrChange>
      </w:pPr>
      <w:ins w:id="9364" w:author="Jackson Wang" w:date="2021-09-12T11:13:00Z">
        <w:del w:id="9365" w:author="User" w:date="2021-09-13T16:57:00Z">
          <w:r w:rsidDel="0002214F">
            <w:rPr>
              <w:rFonts w:hint="eastAsia"/>
            </w:rPr>
            <w:delText>對其他目前較難量化的風險，則以質化方式來衡量。風險質化之衡量係指透過文字的描述，以表達風險發生的可能性及其影響程度。</w:delText>
          </w:r>
        </w:del>
      </w:ins>
    </w:p>
    <w:p w14:paraId="686C0EDC" w14:textId="4008C5CA" w:rsidR="00C15E88" w:rsidDel="0002214F" w:rsidRDefault="00C15E88">
      <w:pPr>
        <w:pStyle w:val="13"/>
        <w:ind w:leftChars="50" w:left="560" w:hangingChars="150" w:hanging="420"/>
        <w:rPr>
          <w:ins w:id="9366" w:author="Jackson Wang" w:date="2021-09-12T11:13:00Z"/>
          <w:del w:id="9367" w:author="User" w:date="2021-09-13T16:57:00Z"/>
          <w:rFonts w:hint="eastAsia"/>
        </w:rPr>
        <w:pPrChange w:id="9368" w:author="User" w:date="2021-09-14T13:59:00Z">
          <w:pPr>
            <w:pStyle w:val="13"/>
          </w:pPr>
        </w:pPrChange>
      </w:pPr>
      <w:ins w:id="9369" w:author="Jackson Wang" w:date="2021-09-12T11:13:00Z">
        <w:del w:id="9370" w:author="User" w:date="2021-09-13T16:57:00Z">
          <w:r w:rsidDel="0002214F">
            <w:rPr>
              <w:rFonts w:hint="eastAsia"/>
            </w:rPr>
            <w:delText>風險控制</w:delText>
          </w:r>
        </w:del>
      </w:ins>
    </w:p>
    <w:p w14:paraId="14830CA2" w14:textId="1B5FAFE0" w:rsidR="00C15E88" w:rsidDel="0002214F" w:rsidRDefault="00C15E88">
      <w:pPr>
        <w:pStyle w:val="13"/>
        <w:ind w:leftChars="50" w:left="560" w:hangingChars="150" w:hanging="420"/>
        <w:rPr>
          <w:ins w:id="9371" w:author="Jackson Wang" w:date="2021-09-12T11:13:00Z"/>
          <w:del w:id="9372" w:author="User" w:date="2021-09-13T16:57:00Z"/>
          <w:rFonts w:hint="eastAsia"/>
        </w:rPr>
        <w:pPrChange w:id="9373" w:author="User" w:date="2021-09-14T13:59:00Z">
          <w:pPr>
            <w:pStyle w:val="13"/>
          </w:pPr>
        </w:pPrChange>
      </w:pPr>
      <w:ins w:id="9374" w:author="Jackson Wang" w:date="2021-09-12T11:13:00Z">
        <w:del w:id="9375" w:author="User" w:date="2021-09-13T16:57:00Z">
          <w:r w:rsidDel="0002214F">
            <w:rPr>
              <w:rFonts w:hint="eastAsia"/>
            </w:rPr>
            <w:delText>提出因應對策，並將風險及因應對策進行彙整執行，以達風險控制。</w:delText>
          </w:r>
        </w:del>
      </w:ins>
    </w:p>
    <w:p w14:paraId="02884CE4" w14:textId="0BC3BF3E" w:rsidR="00C15E88" w:rsidDel="0002214F" w:rsidRDefault="00C15E88">
      <w:pPr>
        <w:pStyle w:val="13"/>
        <w:ind w:leftChars="50" w:left="560" w:hangingChars="150" w:hanging="420"/>
        <w:rPr>
          <w:ins w:id="9376" w:author="Jackson Wang" w:date="2021-09-12T11:13:00Z"/>
          <w:del w:id="9377" w:author="User" w:date="2021-09-13T16:57:00Z"/>
          <w:rFonts w:hint="eastAsia"/>
        </w:rPr>
        <w:pPrChange w:id="9378" w:author="User" w:date="2021-09-14T13:59:00Z">
          <w:pPr>
            <w:pStyle w:val="13"/>
          </w:pPr>
        </w:pPrChange>
      </w:pPr>
      <w:ins w:id="9379" w:author="Jackson Wang" w:date="2021-09-12T11:13:00Z">
        <w:del w:id="9380" w:author="User" w:date="2021-09-13T16:57:00Z">
          <w:r w:rsidDel="0002214F">
            <w:rPr>
              <w:rFonts w:hint="eastAsia"/>
            </w:rPr>
            <w:delText>風險報告與揭露</w:delText>
          </w:r>
        </w:del>
      </w:ins>
    </w:p>
    <w:p w14:paraId="41FA767C" w14:textId="7815E74C" w:rsidR="00C15E88" w:rsidDel="0002214F" w:rsidRDefault="00C15E88">
      <w:pPr>
        <w:pStyle w:val="13"/>
        <w:ind w:leftChars="50" w:left="560" w:hangingChars="150" w:hanging="420"/>
        <w:rPr>
          <w:ins w:id="9381" w:author="Jackson Wang" w:date="2021-09-12T11:13:00Z"/>
          <w:del w:id="9382" w:author="User" w:date="2021-09-13T16:57:00Z"/>
          <w:rFonts w:hint="eastAsia"/>
        </w:rPr>
        <w:pPrChange w:id="9383" w:author="User" w:date="2021-09-14T13:59:00Z">
          <w:pPr>
            <w:pStyle w:val="13"/>
          </w:pPr>
        </w:pPrChange>
      </w:pPr>
      <w:ins w:id="9384" w:author="Jackson Wang" w:date="2021-09-12T11:13:00Z">
        <w:del w:id="9385" w:author="User" w:date="2021-09-13T16:57:00Z">
          <w:r w:rsidDel="0002214F">
            <w:rPr>
              <w:rFonts w:hint="eastAsia"/>
            </w:rPr>
            <w:delText>完整記錄風險管理程序及其執行結果，以公開檔案報告方式提供記錄與參考。</w:delText>
          </w:r>
        </w:del>
      </w:ins>
    </w:p>
    <w:p w14:paraId="40A03A9B" w14:textId="5EB3DC1A" w:rsidR="00C15E88" w:rsidDel="0002214F" w:rsidRDefault="00C15E88">
      <w:pPr>
        <w:pStyle w:val="13"/>
        <w:ind w:leftChars="50" w:left="560" w:hangingChars="150" w:hanging="420"/>
        <w:rPr>
          <w:ins w:id="9386" w:author="Jackson Wang" w:date="2021-09-12T11:13:00Z"/>
          <w:del w:id="9387" w:author="User" w:date="2021-09-13T16:57:00Z"/>
          <w:rFonts w:hint="eastAsia"/>
        </w:rPr>
        <w:pPrChange w:id="9388" w:author="User" w:date="2021-09-14T13:59:00Z">
          <w:pPr>
            <w:pStyle w:val="13"/>
          </w:pPr>
        </w:pPrChange>
      </w:pPr>
      <w:ins w:id="9389" w:author="Jackson Wang" w:date="2021-09-12T11:13:00Z">
        <w:del w:id="9390" w:author="User" w:date="2021-09-13T16:57:00Z">
          <w:r w:rsidDel="0002214F">
            <w:rPr>
              <w:rFonts w:hint="eastAsia"/>
            </w:rPr>
            <w:delText>風險回應</w:delText>
          </w:r>
        </w:del>
      </w:ins>
    </w:p>
    <w:p w14:paraId="3AEB092F" w14:textId="37E841A3" w:rsidR="00C15E88" w:rsidDel="0002214F" w:rsidRDefault="00C15E88">
      <w:pPr>
        <w:pStyle w:val="13"/>
        <w:ind w:leftChars="50" w:left="560" w:hangingChars="150" w:hanging="420"/>
        <w:rPr>
          <w:ins w:id="9391" w:author="Jackson Wang" w:date="2021-09-12T11:16:00Z"/>
          <w:del w:id="9392" w:author="User" w:date="2021-09-13T16:57:00Z"/>
          <w:rFonts w:hint="eastAsia"/>
        </w:rPr>
        <w:pPrChange w:id="9393" w:author="User" w:date="2021-09-14T13:59:00Z">
          <w:pPr>
            <w:pStyle w:val="13"/>
          </w:pPr>
        </w:pPrChange>
      </w:pPr>
      <w:ins w:id="9394" w:author="Jackson Wang" w:date="2021-09-12T11:13:00Z">
        <w:del w:id="9395" w:author="User" w:date="2021-09-13T16:57:00Z">
          <w:r w:rsidDel="0002214F">
            <w:rPr>
              <w:rFonts w:hint="eastAsia"/>
            </w:rPr>
            <w:delText>各評估及彙總風險後，對於所面臨之風險應採取適當之回應措施。</w:delText>
          </w:r>
        </w:del>
      </w:ins>
    </w:p>
    <w:p w14:paraId="04A35F7F" w14:textId="5B340D80" w:rsidR="00D54438" w:rsidDel="0002214F" w:rsidRDefault="00D54438">
      <w:pPr>
        <w:pStyle w:val="13"/>
        <w:ind w:leftChars="50" w:left="560" w:hangingChars="150" w:hanging="420"/>
        <w:rPr>
          <w:ins w:id="9396" w:author="Jackson Wang" w:date="2021-09-12T11:17:00Z"/>
          <w:del w:id="9397" w:author="User" w:date="2021-09-13T16:57:00Z"/>
          <w:rFonts w:hint="eastAsia"/>
        </w:rPr>
        <w:pPrChange w:id="9398" w:author="User" w:date="2021-09-14T13:59:00Z">
          <w:pPr>
            <w:pStyle w:val="50"/>
            <w:ind w:left="280" w:hanging="280"/>
          </w:pPr>
        </w:pPrChange>
      </w:pPr>
      <w:ins w:id="9399" w:author="Jackson Wang" w:date="2021-09-12T11:17:00Z">
        <w:del w:id="9400" w:author="User" w:date="2021-09-13T16:57:00Z">
          <w:r w:rsidDel="0002214F">
            <w:rPr>
              <w:rFonts w:hint="eastAsia"/>
            </w:rPr>
            <w:delText>各類風險說明</w:delText>
          </w:r>
        </w:del>
      </w:ins>
    </w:p>
    <w:p w14:paraId="2EAA3C23" w14:textId="74BCE8C1" w:rsidR="00D54438" w:rsidDel="0002214F" w:rsidRDefault="00D54438">
      <w:pPr>
        <w:pStyle w:val="13"/>
        <w:ind w:leftChars="50" w:left="560" w:hangingChars="150" w:hanging="420"/>
        <w:rPr>
          <w:ins w:id="9401" w:author="Jackson Wang" w:date="2021-09-12T11:17:00Z"/>
          <w:del w:id="9402" w:author="User" w:date="2021-09-13T16:57:00Z"/>
          <w:rFonts w:hint="eastAsia"/>
        </w:rPr>
        <w:pPrChange w:id="9403" w:author="User" w:date="2021-09-14T13:59:00Z">
          <w:pPr>
            <w:pStyle w:val="13"/>
          </w:pPr>
        </w:pPrChange>
      </w:pPr>
      <w:ins w:id="9404" w:author="Jackson Wang" w:date="2021-09-12T11:17:00Z">
        <w:del w:id="9405" w:author="User" w:date="2021-09-13T16:57:00Z">
          <w:r w:rsidDel="0002214F">
            <w:rPr>
              <w:rFonts w:hint="eastAsia"/>
            </w:rPr>
            <w:delText>營運風險</w:delText>
          </w:r>
        </w:del>
      </w:ins>
    </w:p>
    <w:p w14:paraId="53D1E60D" w14:textId="4AFCA8FC" w:rsidR="00D54438" w:rsidDel="0002214F" w:rsidRDefault="00D54438">
      <w:pPr>
        <w:pStyle w:val="13"/>
        <w:ind w:leftChars="50" w:left="560" w:hangingChars="150" w:hanging="420"/>
        <w:rPr>
          <w:ins w:id="9406" w:author="Jackson Wang" w:date="2021-09-12T11:17:00Z"/>
          <w:del w:id="9407" w:author="User" w:date="2021-09-13T16:57:00Z"/>
          <w:rFonts w:hint="eastAsia"/>
        </w:rPr>
        <w:pPrChange w:id="9408" w:author="User" w:date="2021-09-14T13:59:00Z">
          <w:pPr>
            <w:pStyle w:val="13"/>
          </w:pPr>
        </w:pPrChange>
      </w:pPr>
      <w:ins w:id="9409" w:author="Jackson Wang" w:date="2021-09-12T11:17:00Z">
        <w:del w:id="9410" w:author="User" w:date="2021-09-13T16:57:00Z">
          <w:r w:rsidDel="0002214F">
            <w:rPr>
              <w:rFonts w:hint="eastAsia"/>
            </w:rPr>
            <w:delText>2020</w:delText>
          </w:r>
          <w:r w:rsidDel="0002214F">
            <w:rPr>
              <w:rFonts w:hint="eastAsia"/>
            </w:rPr>
            <w:delText>年所爆發之新冠肺炎病毒</w:delText>
          </w:r>
          <w:r w:rsidDel="0002214F">
            <w:rPr>
              <w:rFonts w:hint="eastAsia"/>
            </w:rPr>
            <w:delText>(COVID-19)</w:delText>
          </w:r>
          <w:r w:rsidDel="0002214F">
            <w:rPr>
              <w:rFonts w:hint="eastAsia"/>
            </w:rPr>
            <w:delText>影響至今未見停歇，雖已有疫苗上市，但施打率至今未及</w:delText>
          </w:r>
          <w:r w:rsidDel="0002214F">
            <w:rPr>
              <w:rFonts w:hint="eastAsia"/>
            </w:rPr>
            <w:delText>60%</w:delText>
          </w:r>
          <w:r w:rsidDel="0002214F">
            <w:rPr>
              <w:rFonts w:hint="eastAsia"/>
            </w:rPr>
            <w:delText>，加上病毒變種傳播力強，導致目前全球各地仍處於半封鎖狀態。</w:delText>
          </w:r>
        </w:del>
      </w:ins>
    </w:p>
    <w:p w14:paraId="36736AAC" w14:textId="3217E07C" w:rsidR="00D54438" w:rsidDel="0002214F" w:rsidRDefault="00D54438">
      <w:pPr>
        <w:pStyle w:val="13"/>
        <w:ind w:leftChars="50" w:left="560" w:hangingChars="150" w:hanging="420"/>
        <w:rPr>
          <w:ins w:id="9411" w:author="Jackson Wang" w:date="2021-09-12T11:17:00Z"/>
          <w:del w:id="9412" w:author="User" w:date="2021-09-13T16:57:00Z"/>
          <w:rFonts w:hint="eastAsia"/>
        </w:rPr>
        <w:pPrChange w:id="9413" w:author="User" w:date="2021-09-14T13:59:00Z">
          <w:pPr>
            <w:pStyle w:val="13"/>
          </w:pPr>
        </w:pPrChange>
      </w:pPr>
      <w:ins w:id="9414" w:author="Jackson Wang" w:date="2021-09-12T11:17:00Z">
        <w:del w:id="9415" w:author="User" w:date="2021-09-13T16:57:00Z">
          <w:r w:rsidDel="0002214F">
            <w:rPr>
              <w:rFonts w:hint="eastAsia"/>
            </w:rPr>
            <w:delText>公司營運客戶皆以上市櫃中大型公司為主，貨款之呆帳及到帳可能性極低，且公司現金資金流庫存量維持與公司不動資產相當，因此無現金資金流短缺之疑慮。</w:delText>
          </w:r>
        </w:del>
      </w:ins>
    </w:p>
    <w:p w14:paraId="04D01C2F" w14:textId="35DBA2D3" w:rsidR="00D54438" w:rsidDel="0002214F" w:rsidRDefault="00D54438">
      <w:pPr>
        <w:pStyle w:val="13"/>
        <w:ind w:leftChars="50" w:left="560" w:hangingChars="150" w:hanging="420"/>
        <w:rPr>
          <w:ins w:id="9416" w:author="Jackson Wang" w:date="2021-09-12T11:17:00Z"/>
          <w:del w:id="9417" w:author="User" w:date="2021-09-13T16:57:00Z"/>
          <w:rFonts w:hint="eastAsia"/>
        </w:rPr>
        <w:pPrChange w:id="9418" w:author="User" w:date="2021-09-14T13:59:00Z">
          <w:pPr>
            <w:pStyle w:val="13"/>
          </w:pPr>
        </w:pPrChange>
      </w:pPr>
      <w:ins w:id="9419" w:author="Jackson Wang" w:date="2021-09-12T11:17:00Z">
        <w:del w:id="9420" w:author="User" w:date="2021-09-13T16:57:00Z">
          <w:r w:rsidDel="0002214F">
            <w:rPr>
              <w:rFonts w:hint="eastAsia"/>
            </w:rPr>
            <w:delText>資安風險</w:delText>
          </w:r>
        </w:del>
      </w:ins>
    </w:p>
    <w:p w14:paraId="1CFC8D0A" w14:textId="35A8D57E" w:rsidR="00D54438" w:rsidDel="0002214F" w:rsidRDefault="00D54438">
      <w:pPr>
        <w:pStyle w:val="13"/>
        <w:ind w:leftChars="50" w:left="560" w:hangingChars="150" w:hanging="420"/>
        <w:rPr>
          <w:ins w:id="9421" w:author="Jackson Wang" w:date="2021-09-12T11:18:00Z"/>
          <w:del w:id="9422" w:author="User" w:date="2021-09-13T16:57:00Z"/>
          <w:rFonts w:hint="eastAsia"/>
        </w:rPr>
        <w:pPrChange w:id="9423" w:author="User" w:date="2021-09-14T13:59:00Z">
          <w:pPr>
            <w:pStyle w:val="13"/>
          </w:pPr>
        </w:pPrChange>
      </w:pPr>
      <w:ins w:id="9424" w:author="Jackson Wang" w:date="2021-09-12T11:17:00Z">
        <w:del w:id="9425" w:author="User" w:date="2021-09-13T16:57:00Z">
          <w:r w:rsidDel="0002214F">
            <w:rPr>
              <w:rFonts w:hint="eastAsia"/>
            </w:rPr>
            <w:delText>本公司重視資安管理，資訊保護範疇包括內部員工、外部客戶</w:delText>
          </w:r>
          <w:r w:rsidDel="0002214F">
            <w:rPr>
              <w:rFonts w:hint="eastAsia"/>
            </w:rPr>
            <w:delText xml:space="preserve">( </w:delText>
          </w:r>
          <w:r w:rsidDel="0002214F">
            <w:rPr>
              <w:rFonts w:hint="eastAsia"/>
            </w:rPr>
            <w:delText>客戶、供應商、顧問及合作夥伴等</w:delText>
          </w:r>
          <w:r w:rsidDel="0002214F">
            <w:rPr>
              <w:rFonts w:hint="eastAsia"/>
            </w:rPr>
            <w:delText>)</w:delText>
          </w:r>
          <w:r w:rsidDel="0002214F">
            <w:rPr>
              <w:rFonts w:hint="eastAsia"/>
            </w:rPr>
            <w:delText>、營運相關資訊軟硬體設備之安全，包括員工，客戶，供應商。為確保資訊資產之機密性、完整性、可用性及適法性，並避免遭受內、外部蓄意或意外之威脅，本公司皆有完整備份機制。</w:delText>
          </w:r>
        </w:del>
      </w:ins>
    </w:p>
    <w:p w14:paraId="01B749EA" w14:textId="5A8BA3BE" w:rsidR="00D54438" w:rsidDel="0002214F" w:rsidRDefault="00D54438">
      <w:pPr>
        <w:pStyle w:val="13"/>
        <w:ind w:leftChars="50" w:left="560" w:hangingChars="150" w:hanging="420"/>
        <w:rPr>
          <w:ins w:id="9426" w:author="Jackson Wang" w:date="2021-09-12T11:18:00Z"/>
          <w:del w:id="9427" w:author="User" w:date="2021-09-13T16:57:00Z"/>
          <w:rFonts w:hint="eastAsia"/>
        </w:rPr>
        <w:pPrChange w:id="9428" w:author="User" w:date="2021-09-14T13:59:00Z">
          <w:pPr>
            <w:pStyle w:val="13"/>
          </w:pPr>
        </w:pPrChange>
      </w:pPr>
      <w:ins w:id="9429" w:author="Jackson Wang" w:date="2021-09-12T11:18:00Z">
        <w:del w:id="9430" w:author="User" w:date="2021-09-13T16:57:00Z">
          <w:r w:rsidDel="0002214F">
            <w:rPr>
              <w:rFonts w:hint="eastAsia"/>
            </w:rPr>
            <w:delText>智財風險</w:delText>
          </w:r>
        </w:del>
      </w:ins>
    </w:p>
    <w:p w14:paraId="6F9B473C" w14:textId="6BC34200" w:rsidR="00D54438" w:rsidDel="0002214F" w:rsidRDefault="00D54438">
      <w:pPr>
        <w:pStyle w:val="13"/>
        <w:ind w:leftChars="50" w:left="560" w:hangingChars="150" w:hanging="420"/>
        <w:rPr>
          <w:ins w:id="9431" w:author="Jackson Wang" w:date="2021-09-12T11:18:00Z"/>
          <w:del w:id="9432" w:author="User" w:date="2021-09-13T16:57:00Z"/>
          <w:rFonts w:hint="eastAsia"/>
        </w:rPr>
        <w:pPrChange w:id="9433" w:author="User" w:date="2021-09-14T13:59:00Z">
          <w:pPr>
            <w:pStyle w:val="13"/>
          </w:pPr>
        </w:pPrChange>
      </w:pPr>
      <w:ins w:id="9434" w:author="Jackson Wang" w:date="2021-09-12T11:18:00Z">
        <w:del w:id="9435" w:author="User" w:date="2021-09-13T16:57:00Z">
          <w:r w:rsidDel="0002214F">
            <w:rPr>
              <w:rFonts w:hint="eastAsia"/>
            </w:rPr>
            <w:delText>本公司為軟硬體整合，在項智財權之處理格外謹慎，以保護公司市場、產品、技術及客戶為最大原則。</w:delText>
          </w:r>
        </w:del>
      </w:ins>
    </w:p>
    <w:p w14:paraId="3308AF9A" w14:textId="5CE804E1" w:rsidR="00D54438" w:rsidDel="0002214F" w:rsidRDefault="00D54438">
      <w:pPr>
        <w:pStyle w:val="13"/>
        <w:ind w:leftChars="50" w:left="560" w:hangingChars="150" w:hanging="420"/>
        <w:rPr>
          <w:ins w:id="9436" w:author="Jackson Wang" w:date="2021-09-12T11:18:00Z"/>
          <w:del w:id="9437" w:author="User" w:date="2021-09-13T16:57:00Z"/>
          <w:rFonts w:hint="eastAsia"/>
        </w:rPr>
        <w:pPrChange w:id="9438" w:author="User" w:date="2021-09-14T13:59:00Z">
          <w:pPr>
            <w:pStyle w:val="13"/>
          </w:pPr>
        </w:pPrChange>
      </w:pPr>
      <w:ins w:id="9439" w:author="Jackson Wang" w:date="2021-09-12T11:18:00Z">
        <w:del w:id="9440" w:author="User" w:date="2021-09-13T16:57:00Z">
          <w:r w:rsidDel="0002214F">
            <w:rPr>
              <w:rFonts w:hint="eastAsia"/>
            </w:rPr>
            <w:delText>環境風險</w:delText>
          </w:r>
        </w:del>
      </w:ins>
    </w:p>
    <w:p w14:paraId="7DA0D600" w14:textId="12CE4F4E" w:rsidR="00D54438" w:rsidRPr="00FD0D14" w:rsidDel="0002214F" w:rsidRDefault="00D54438">
      <w:pPr>
        <w:pStyle w:val="13"/>
        <w:ind w:leftChars="50" w:left="560" w:hangingChars="150" w:hanging="420"/>
        <w:rPr>
          <w:ins w:id="9441" w:author="Jackson Wang" w:date="2021-09-12T11:02:00Z"/>
          <w:del w:id="9442" w:author="User" w:date="2021-09-13T16:57:00Z"/>
          <w:rFonts w:hint="eastAsia"/>
        </w:rPr>
        <w:pPrChange w:id="9443" w:author="User" w:date="2021-09-14T13:59:00Z">
          <w:pPr>
            <w:pStyle w:val="4"/>
            <w:numPr>
              <w:numId w:val="433"/>
            </w:numPr>
            <w:ind w:hanging="480"/>
          </w:pPr>
        </w:pPrChange>
      </w:pPr>
      <w:ins w:id="9444" w:author="Jackson Wang" w:date="2021-09-12T11:18:00Z">
        <w:del w:id="9445" w:author="User" w:date="2021-09-13T16:57:00Z">
          <w:r w:rsidDel="0002214F">
            <w:rPr>
              <w:rFonts w:hint="eastAsia"/>
            </w:rPr>
            <w:delText>本公司重視環境風險並期環境永續經營，在節能減碳上，致力於省電機器及節源的供耗工作，因此</w:delText>
          </w:r>
          <w:r w:rsidDel="0002214F">
            <w:rPr>
              <w:rFonts w:hint="eastAsia"/>
            </w:rPr>
            <w:delText>2019</w:delText>
          </w:r>
          <w:r w:rsidDel="0002214F">
            <w:rPr>
              <w:rFonts w:hint="eastAsia"/>
            </w:rPr>
            <w:delText>年開使以跨足</w:delText>
          </w:r>
          <w:r w:rsidDel="0002214F">
            <w:rPr>
              <w:rFonts w:hint="eastAsia"/>
            </w:rPr>
            <w:delText>AI</w:delText>
          </w:r>
          <w:r w:rsidDel="0002214F">
            <w:rPr>
              <w:rFonts w:hint="eastAsia"/>
            </w:rPr>
            <w:delText>產業，善用</w:delText>
          </w:r>
          <w:r w:rsidDel="0002214F">
            <w:rPr>
              <w:rFonts w:hint="eastAsia"/>
            </w:rPr>
            <w:delText>AI</w:delText>
          </w:r>
          <w:r w:rsidDel="0002214F">
            <w:rPr>
              <w:rFonts w:hint="eastAsia"/>
            </w:rPr>
            <w:delText>智能科技改善勞工環境安全、降低耗能、工能品質提高。</w:delText>
          </w:r>
        </w:del>
      </w:ins>
    </w:p>
    <w:p w14:paraId="7A310E66" w14:textId="04CF1913" w:rsidR="00C15E88" w:rsidDel="0002214F" w:rsidRDefault="00C15E88">
      <w:pPr>
        <w:pStyle w:val="13"/>
        <w:ind w:leftChars="50" w:left="560" w:hangingChars="150" w:hanging="420"/>
        <w:rPr>
          <w:ins w:id="9446" w:author="Jackson Wang" w:date="2021-09-12T11:18:00Z"/>
          <w:del w:id="9447" w:author="User" w:date="2021-09-13T16:57:00Z"/>
          <w:rFonts w:hint="eastAsia"/>
        </w:rPr>
        <w:pPrChange w:id="9448" w:author="User" w:date="2021-09-14T13:59:00Z">
          <w:pPr>
            <w:pStyle w:val="4"/>
            <w:numPr>
              <w:numId w:val="433"/>
            </w:numPr>
            <w:ind w:left="280" w:hanging="280"/>
          </w:pPr>
        </w:pPrChange>
      </w:pPr>
      <w:ins w:id="9449" w:author="Jackson Wang" w:date="2021-09-12T11:02:00Z">
        <w:del w:id="9450" w:author="User" w:date="2021-09-13T16:57:00Z">
          <w:r w:rsidDel="0002214F">
            <w:rPr>
              <w:rFonts w:hint="eastAsia"/>
            </w:rPr>
            <w:delText>安全管理</w:delText>
          </w:r>
        </w:del>
      </w:ins>
    </w:p>
    <w:p w14:paraId="7D0647BD" w14:textId="495C79EB" w:rsidR="00D54438" w:rsidRPr="00FD0D14" w:rsidDel="0002214F" w:rsidRDefault="00D54438">
      <w:pPr>
        <w:pStyle w:val="13"/>
        <w:ind w:leftChars="50" w:left="560" w:hangingChars="150" w:hanging="420"/>
        <w:rPr>
          <w:ins w:id="9451" w:author="Jackson Wang" w:date="2021-09-12T11:02:00Z"/>
          <w:del w:id="9452" w:author="User" w:date="2021-09-13T16:57:00Z"/>
          <w:rFonts w:hint="eastAsia"/>
        </w:rPr>
        <w:pPrChange w:id="9453" w:author="User" w:date="2021-09-14T13:59:00Z">
          <w:pPr>
            <w:pStyle w:val="4"/>
            <w:numPr>
              <w:numId w:val="433"/>
            </w:numPr>
            <w:ind w:hanging="480"/>
          </w:pPr>
        </w:pPrChange>
      </w:pPr>
      <w:ins w:id="9454" w:author="Jackson Wang" w:date="2021-09-12T11:20:00Z">
        <w:del w:id="9455" w:author="User" w:date="2021-09-13T16:57:00Z">
          <w:r w:rsidDel="0002214F">
            <w:rPr>
              <w:rFonts w:hint="eastAsia"/>
            </w:rPr>
            <w:delText>本公司之設備安全管理</w:delText>
          </w:r>
        </w:del>
      </w:ins>
      <w:ins w:id="9456" w:author="Jackson Wang" w:date="2021-09-12T11:21:00Z">
        <w:del w:id="9457" w:author="User" w:date="2021-09-13T16:57:00Z">
          <w:r w:rsidDel="0002214F">
            <w:rPr>
              <w:rFonts w:hint="eastAsia"/>
            </w:rPr>
            <w:delText>依法已進行</w:delText>
          </w:r>
        </w:del>
      </w:ins>
      <w:ins w:id="9458" w:author="Jackson Wang" w:date="2021-09-12T11:22:00Z">
        <w:del w:id="9459" w:author="User" w:date="2021-09-13T16:57:00Z">
          <w:r w:rsidDel="0002214F">
            <w:rPr>
              <w:rFonts w:hint="eastAsia"/>
            </w:rPr>
            <w:delText>電機設備及消防設備之維護保養，並進行消防逃生演練，相關文件</w:delText>
          </w:r>
        </w:del>
      </w:ins>
      <w:ins w:id="9460" w:author="Jackson Wang" w:date="2021-09-12T11:20:00Z">
        <w:del w:id="9461" w:author="User" w:date="2021-09-13T16:57:00Z">
          <w:r w:rsidDel="0002214F">
            <w:rPr>
              <w:rFonts w:hint="eastAsia"/>
            </w:rPr>
            <w:delText>請參照</w:delText>
          </w:r>
        </w:del>
      </w:ins>
      <w:ins w:id="9462" w:author="Jackson Wang" w:date="2021-09-12T11:21:00Z">
        <w:del w:id="9463" w:author="User" w:date="2021-09-13T16:57:00Z">
          <w:r w:rsidDel="0002214F">
            <w:rPr>
              <w:rFonts w:hint="eastAsia"/>
            </w:rPr>
            <w:delText>附件四中第十項之佐證資料。</w:delText>
          </w:r>
        </w:del>
      </w:ins>
    </w:p>
    <w:p w14:paraId="051FC770" w14:textId="5369701E" w:rsidR="00C15E88" w:rsidDel="0002214F" w:rsidRDefault="00C15E88">
      <w:pPr>
        <w:pStyle w:val="13"/>
        <w:ind w:leftChars="50" w:left="560" w:hangingChars="150" w:hanging="420"/>
        <w:rPr>
          <w:ins w:id="9464" w:author="Jackson Wang" w:date="2021-09-12T11:23:00Z"/>
          <w:del w:id="9465" w:author="User" w:date="2021-09-13T16:57:00Z"/>
          <w:rFonts w:hint="eastAsia"/>
        </w:rPr>
        <w:pPrChange w:id="9466" w:author="User" w:date="2021-09-14T13:59:00Z">
          <w:pPr>
            <w:pStyle w:val="4"/>
            <w:numPr>
              <w:numId w:val="433"/>
            </w:numPr>
            <w:ind w:left="280" w:hanging="280"/>
          </w:pPr>
        </w:pPrChange>
      </w:pPr>
      <w:ins w:id="9467" w:author="Jackson Wang" w:date="2021-09-12T11:02:00Z">
        <w:del w:id="9468" w:author="User" w:date="2021-09-13T16:57:00Z">
          <w:r w:rsidDel="0002214F">
            <w:rPr>
              <w:rFonts w:hint="eastAsia"/>
            </w:rPr>
            <w:delText>問題管理</w:delText>
          </w:r>
        </w:del>
      </w:ins>
    </w:p>
    <w:p w14:paraId="11DDE71E" w14:textId="439A5154" w:rsidR="00D54438" w:rsidDel="0002214F" w:rsidRDefault="00D54438">
      <w:pPr>
        <w:pStyle w:val="13"/>
        <w:ind w:leftChars="50" w:left="560" w:hangingChars="150" w:hanging="420"/>
        <w:rPr>
          <w:ins w:id="9469" w:author="Jackson Wang" w:date="2021-09-12T11:23:00Z"/>
          <w:del w:id="9470" w:author="User" w:date="2021-09-13T16:57:00Z"/>
          <w:rFonts w:hint="eastAsia"/>
        </w:rPr>
        <w:pPrChange w:id="9471" w:author="User" w:date="2021-09-14T13:59:00Z">
          <w:pPr>
            <w:pStyle w:val="50"/>
            <w:numPr>
              <w:numId w:val="438"/>
            </w:numPr>
            <w:ind w:left="280" w:hanging="280"/>
          </w:pPr>
        </w:pPrChange>
      </w:pPr>
      <w:ins w:id="9472" w:author="Jackson Wang" w:date="2021-09-12T11:23:00Z">
        <w:del w:id="9473" w:author="User" w:date="2021-09-13T16:57:00Z">
          <w:r w:rsidRPr="00D54438" w:rsidDel="0002214F">
            <w:rPr>
              <w:rFonts w:hint="eastAsia"/>
            </w:rPr>
            <w:delText>問題管理政策</w:delText>
          </w:r>
        </w:del>
      </w:ins>
    </w:p>
    <w:p w14:paraId="42FE3CE2" w14:textId="14B4D06E" w:rsidR="00D54438" w:rsidDel="0002214F" w:rsidRDefault="00D54438">
      <w:pPr>
        <w:pStyle w:val="13"/>
        <w:ind w:leftChars="50" w:left="560" w:hangingChars="150" w:hanging="420"/>
        <w:rPr>
          <w:ins w:id="9474" w:author="Jackson Wang" w:date="2021-09-12T11:24:00Z"/>
          <w:del w:id="9475" w:author="User" w:date="2021-09-13T16:57:00Z"/>
          <w:rFonts w:hint="eastAsia"/>
        </w:rPr>
        <w:pPrChange w:id="9476" w:author="User" w:date="2021-09-14T13:59:00Z">
          <w:pPr>
            <w:pStyle w:val="13"/>
          </w:pPr>
        </w:pPrChange>
      </w:pPr>
      <w:ins w:id="9477" w:author="Jackson Wang" w:date="2021-09-12T11:24:00Z">
        <w:del w:id="9478" w:author="User" w:date="2021-09-13T16:57:00Z">
          <w:r w:rsidRPr="00D54438" w:rsidDel="0002214F">
            <w:rPr>
              <w:rFonts w:hint="eastAsia"/>
            </w:rPr>
            <w:delText>本公司應對任何問題，藉由現有的狀態及範圍進行思考及討論問題，並成立解決問題決策改善小組，提出有效的的解決政策並評估政策有效性，進而提升增加公司品質以及提升顧客及合作夥伴的信賴，並達成公司最佳問題管理的目標。</w:delText>
          </w:r>
        </w:del>
      </w:ins>
    </w:p>
    <w:p w14:paraId="443023E9" w14:textId="3980DA20" w:rsidR="00D54438" w:rsidDel="0002214F" w:rsidRDefault="001A483E">
      <w:pPr>
        <w:pStyle w:val="13"/>
        <w:ind w:leftChars="50" w:left="560" w:hangingChars="150" w:hanging="420"/>
        <w:rPr>
          <w:ins w:id="9479" w:author="Jackson Wang" w:date="2021-09-12T11:24:00Z"/>
          <w:del w:id="9480" w:author="User" w:date="2021-09-13T16:57:00Z"/>
          <w:rFonts w:hint="eastAsia"/>
        </w:rPr>
        <w:pPrChange w:id="9481" w:author="User" w:date="2021-09-14T13:59:00Z">
          <w:pPr>
            <w:pStyle w:val="50"/>
            <w:ind w:left="280" w:hanging="280"/>
          </w:pPr>
        </w:pPrChange>
      </w:pPr>
      <w:ins w:id="9482" w:author="Jackson Wang" w:date="2021-09-12T11:24:00Z">
        <w:del w:id="9483" w:author="User" w:date="2021-09-13T16:57:00Z">
          <w:r w:rsidDel="0002214F">
            <w:rPr>
              <w:rFonts w:hint="eastAsia"/>
            </w:rPr>
            <w:delText>問題管理流程</w:delText>
          </w:r>
        </w:del>
      </w:ins>
    </w:p>
    <w:p w14:paraId="01B7F121" w14:textId="7DE32DB9" w:rsidR="001A483E" w:rsidDel="0002214F" w:rsidRDefault="001A483E">
      <w:pPr>
        <w:pStyle w:val="13"/>
        <w:ind w:leftChars="50" w:left="560" w:hangingChars="150" w:hanging="420"/>
        <w:rPr>
          <w:ins w:id="9484" w:author="Jackson Wang" w:date="2021-09-12T11:25:00Z"/>
          <w:del w:id="9485" w:author="User" w:date="2021-09-13T16:57:00Z"/>
          <w:rFonts w:hint="eastAsia"/>
        </w:rPr>
        <w:pPrChange w:id="9486" w:author="User" w:date="2021-09-14T13:59:00Z">
          <w:pPr>
            <w:pStyle w:val="13"/>
          </w:pPr>
        </w:pPrChange>
      </w:pPr>
      <w:ins w:id="9487" w:author="Jackson Wang" w:date="2021-09-12T11:25:00Z">
        <w:del w:id="9488" w:author="User" w:date="2021-09-13T16:57:00Z">
          <w:r w:rsidDel="0002214F">
            <w:rPr>
              <w:rFonts w:hint="eastAsia"/>
            </w:rPr>
            <w:delText>發現問題</w:delText>
          </w:r>
        </w:del>
      </w:ins>
    </w:p>
    <w:p w14:paraId="08AA305F" w14:textId="284848A2" w:rsidR="001A483E" w:rsidDel="0002214F" w:rsidRDefault="001A483E">
      <w:pPr>
        <w:pStyle w:val="13"/>
        <w:ind w:leftChars="50" w:left="560" w:hangingChars="150" w:hanging="420"/>
        <w:rPr>
          <w:ins w:id="9489" w:author="Jackson Wang" w:date="2021-09-12T11:25:00Z"/>
          <w:del w:id="9490" w:author="User" w:date="2021-09-13T16:57:00Z"/>
          <w:rFonts w:hint="eastAsia"/>
        </w:rPr>
        <w:pPrChange w:id="9491" w:author="User" w:date="2021-09-14T13:59:00Z">
          <w:pPr>
            <w:pStyle w:val="13"/>
          </w:pPr>
        </w:pPrChange>
      </w:pPr>
      <w:ins w:id="9492" w:author="Jackson Wang" w:date="2021-09-12T11:25:00Z">
        <w:del w:id="9493" w:author="User" w:date="2021-09-13T16:57:00Z">
          <w:r w:rsidDel="0002214F">
            <w:rPr>
              <w:rFonts w:hint="eastAsia"/>
            </w:rPr>
            <w:delText>從事件紀錄或內外部收集資料來界定及定義有待釐清的問題，並確認當前問題的需求與解決目的。</w:delText>
          </w:r>
        </w:del>
      </w:ins>
    </w:p>
    <w:p w14:paraId="34CD895D" w14:textId="2D640178" w:rsidR="001A483E" w:rsidDel="0002214F" w:rsidRDefault="001A483E">
      <w:pPr>
        <w:pStyle w:val="13"/>
        <w:ind w:leftChars="50" w:left="560" w:hangingChars="150" w:hanging="420"/>
        <w:rPr>
          <w:ins w:id="9494" w:author="Jackson Wang" w:date="2021-09-12T11:25:00Z"/>
          <w:del w:id="9495" w:author="User" w:date="2021-09-13T16:57:00Z"/>
          <w:rFonts w:hint="eastAsia"/>
        </w:rPr>
        <w:pPrChange w:id="9496" w:author="User" w:date="2021-09-14T13:59:00Z">
          <w:pPr>
            <w:pStyle w:val="13"/>
          </w:pPr>
        </w:pPrChange>
      </w:pPr>
      <w:ins w:id="9497" w:author="Jackson Wang" w:date="2021-09-12T11:25:00Z">
        <w:del w:id="9498" w:author="User" w:date="2021-09-13T16:57:00Z">
          <w:r w:rsidDel="0002214F">
            <w:rPr>
              <w:rFonts w:hint="eastAsia"/>
            </w:rPr>
            <w:delText>問題狀態分析</w:delText>
          </w:r>
        </w:del>
      </w:ins>
    </w:p>
    <w:p w14:paraId="4C1B868F" w14:textId="3F1CAA69" w:rsidR="001A483E" w:rsidDel="0002214F" w:rsidRDefault="001A483E">
      <w:pPr>
        <w:pStyle w:val="13"/>
        <w:ind w:leftChars="50" w:left="560" w:hangingChars="150" w:hanging="420"/>
        <w:rPr>
          <w:ins w:id="9499" w:author="Jackson Wang" w:date="2021-09-12T11:25:00Z"/>
          <w:del w:id="9500" w:author="User" w:date="2021-09-13T16:57:00Z"/>
          <w:rFonts w:hint="eastAsia"/>
        </w:rPr>
        <w:pPrChange w:id="9501" w:author="User" w:date="2021-09-14T13:59:00Z">
          <w:pPr>
            <w:pStyle w:val="13"/>
          </w:pPr>
        </w:pPrChange>
      </w:pPr>
      <w:ins w:id="9502" w:author="Jackson Wang" w:date="2021-09-12T11:25:00Z">
        <w:del w:id="9503" w:author="User" w:date="2021-09-13T16:57:00Z">
          <w:r w:rsidDel="0002214F">
            <w:rPr>
              <w:rFonts w:hint="eastAsia"/>
            </w:rPr>
            <w:delText>以分支圖方法分析現有問題，並確認問題的區域及範圍，利用問題的現況描述及詳述來分析當前遇到的問題狀況。</w:delText>
          </w:r>
        </w:del>
      </w:ins>
    </w:p>
    <w:p w14:paraId="1CC9C001" w14:textId="41769C0B" w:rsidR="001A483E" w:rsidDel="0002214F" w:rsidRDefault="001A483E">
      <w:pPr>
        <w:pStyle w:val="13"/>
        <w:ind w:leftChars="50" w:left="560" w:hangingChars="150" w:hanging="420"/>
        <w:rPr>
          <w:ins w:id="9504" w:author="Jackson Wang" w:date="2021-09-12T11:25:00Z"/>
          <w:del w:id="9505" w:author="User" w:date="2021-09-13T16:57:00Z"/>
          <w:rFonts w:hint="eastAsia"/>
        </w:rPr>
        <w:pPrChange w:id="9506" w:author="User" w:date="2021-09-14T13:59:00Z">
          <w:pPr>
            <w:pStyle w:val="13"/>
          </w:pPr>
        </w:pPrChange>
      </w:pPr>
      <w:ins w:id="9507" w:author="Jackson Wang" w:date="2021-09-12T11:25:00Z">
        <w:del w:id="9508" w:author="User" w:date="2021-09-13T16:57:00Z">
          <w:r w:rsidDel="0002214F">
            <w:rPr>
              <w:rFonts w:hint="eastAsia"/>
            </w:rPr>
            <w:delText>調查和驗證原因</w:delText>
          </w:r>
        </w:del>
      </w:ins>
    </w:p>
    <w:p w14:paraId="02D79A25" w14:textId="72EAB327" w:rsidR="001A483E" w:rsidDel="0002214F" w:rsidRDefault="001A483E">
      <w:pPr>
        <w:pStyle w:val="13"/>
        <w:ind w:leftChars="50" w:left="560" w:hangingChars="150" w:hanging="420"/>
        <w:rPr>
          <w:ins w:id="9509" w:author="Jackson Wang" w:date="2021-09-12T11:25:00Z"/>
          <w:del w:id="9510" w:author="User" w:date="2021-09-13T16:57:00Z"/>
          <w:rFonts w:hint="eastAsia"/>
        </w:rPr>
        <w:pPrChange w:id="9511" w:author="User" w:date="2021-09-14T13:59:00Z">
          <w:pPr>
            <w:pStyle w:val="13"/>
          </w:pPr>
        </w:pPrChange>
      </w:pPr>
      <w:ins w:id="9512" w:author="Jackson Wang" w:date="2021-09-12T11:25:00Z">
        <w:del w:id="9513" w:author="User" w:date="2021-09-13T16:57:00Z">
          <w:r w:rsidDel="0002214F">
            <w:rPr>
              <w:rFonts w:hint="eastAsia"/>
            </w:rPr>
            <w:delText>以特性要因分析法收集證據及測試原因，進行歸類及整題，進而驗證出問題發生的根本原因。</w:delText>
          </w:r>
        </w:del>
      </w:ins>
    </w:p>
    <w:p w14:paraId="7132B93F" w14:textId="467D3EC8" w:rsidR="001A483E" w:rsidDel="0002214F" w:rsidRDefault="001A483E">
      <w:pPr>
        <w:pStyle w:val="13"/>
        <w:ind w:leftChars="50" w:left="560" w:hangingChars="150" w:hanging="420"/>
        <w:rPr>
          <w:ins w:id="9514" w:author="Jackson Wang" w:date="2021-09-12T11:25:00Z"/>
          <w:del w:id="9515" w:author="User" w:date="2021-09-13T16:57:00Z"/>
          <w:rFonts w:hint="eastAsia"/>
        </w:rPr>
        <w:pPrChange w:id="9516" w:author="User" w:date="2021-09-14T13:59:00Z">
          <w:pPr>
            <w:pStyle w:val="13"/>
          </w:pPr>
        </w:pPrChange>
      </w:pPr>
      <w:ins w:id="9517" w:author="Jackson Wang" w:date="2021-09-12T11:25:00Z">
        <w:del w:id="9518" w:author="User" w:date="2021-09-13T16:57:00Z">
          <w:r w:rsidDel="0002214F">
            <w:rPr>
              <w:rFonts w:hint="eastAsia"/>
            </w:rPr>
            <w:delText>確定解決對策</w:delText>
          </w:r>
        </w:del>
      </w:ins>
    </w:p>
    <w:p w14:paraId="41F98C9D" w14:textId="242E1510" w:rsidR="001A483E" w:rsidDel="0002214F" w:rsidRDefault="001A483E">
      <w:pPr>
        <w:pStyle w:val="13"/>
        <w:ind w:leftChars="50" w:left="560" w:hangingChars="150" w:hanging="420"/>
        <w:rPr>
          <w:ins w:id="9519" w:author="Jackson Wang" w:date="2021-09-12T11:25:00Z"/>
          <w:del w:id="9520" w:author="User" w:date="2021-09-13T16:57:00Z"/>
          <w:rFonts w:hint="eastAsia"/>
        </w:rPr>
        <w:pPrChange w:id="9521" w:author="User" w:date="2021-09-14T13:59:00Z">
          <w:pPr>
            <w:pStyle w:val="13"/>
          </w:pPr>
        </w:pPrChange>
      </w:pPr>
      <w:ins w:id="9522" w:author="Jackson Wang" w:date="2021-09-12T11:25:00Z">
        <w:del w:id="9523" w:author="User" w:date="2021-09-13T16:57:00Z">
          <w:r w:rsidDel="0002214F">
            <w:rPr>
              <w:rFonts w:hint="eastAsia"/>
            </w:rPr>
            <w:delText>釐清決策目的，以</w:delText>
          </w:r>
          <w:r w:rsidDel="0002214F">
            <w:rPr>
              <w:rFonts w:hint="eastAsia"/>
            </w:rPr>
            <w:delText>PDCA</w:delText>
          </w:r>
          <w:r w:rsidDel="0002214F">
            <w:rPr>
              <w:rFonts w:hint="eastAsia"/>
            </w:rPr>
            <w:delText>流程法決定對策，並實施和監測結果的計畫來制定永久對策以達成解決問題的根本的目標。</w:delText>
          </w:r>
        </w:del>
      </w:ins>
    </w:p>
    <w:p w14:paraId="5B1E2CFA" w14:textId="48B11B42" w:rsidR="001A483E" w:rsidDel="0002214F" w:rsidRDefault="001A483E">
      <w:pPr>
        <w:pStyle w:val="13"/>
        <w:ind w:leftChars="50" w:left="560" w:hangingChars="150" w:hanging="420"/>
        <w:rPr>
          <w:ins w:id="9524" w:author="Jackson Wang" w:date="2021-09-12T11:25:00Z"/>
          <w:del w:id="9525" w:author="User" w:date="2021-09-13T16:57:00Z"/>
          <w:rFonts w:hint="eastAsia"/>
        </w:rPr>
        <w:pPrChange w:id="9526" w:author="User" w:date="2021-09-14T13:59:00Z">
          <w:pPr>
            <w:pStyle w:val="13"/>
          </w:pPr>
        </w:pPrChange>
      </w:pPr>
      <w:ins w:id="9527" w:author="Jackson Wang" w:date="2021-09-12T11:25:00Z">
        <w:del w:id="9528" w:author="User" w:date="2021-09-13T16:57:00Z">
          <w:r w:rsidDel="0002214F">
            <w:rPr>
              <w:rFonts w:hint="eastAsia"/>
            </w:rPr>
            <w:delText>實施和驗證</w:delText>
          </w:r>
        </w:del>
      </w:ins>
    </w:p>
    <w:p w14:paraId="2FB05700" w14:textId="4E7002DF" w:rsidR="001A483E" w:rsidDel="0002214F" w:rsidRDefault="001A483E">
      <w:pPr>
        <w:pStyle w:val="13"/>
        <w:ind w:leftChars="50" w:left="560" w:hangingChars="150" w:hanging="420"/>
        <w:rPr>
          <w:ins w:id="9529" w:author="Jackson Wang" w:date="2021-09-12T11:25:00Z"/>
          <w:del w:id="9530" w:author="User" w:date="2021-09-13T16:57:00Z"/>
          <w:rFonts w:hint="eastAsia"/>
        </w:rPr>
        <w:pPrChange w:id="9531" w:author="User" w:date="2021-09-14T13:59:00Z">
          <w:pPr>
            <w:pStyle w:val="13"/>
          </w:pPr>
        </w:pPrChange>
      </w:pPr>
      <w:ins w:id="9532" w:author="Jackson Wang" w:date="2021-09-12T11:25:00Z">
        <w:del w:id="9533" w:author="User" w:date="2021-09-13T16:57:00Z">
          <w:r w:rsidDel="0002214F">
            <w:rPr>
              <w:rFonts w:hint="eastAsia"/>
            </w:rPr>
            <w:delText>為了防止再次發生重複的問題狀況，驗證選擇的永久對策以確保對策能影響根本問題，驗證後若未解決問題，再重新構想問題解決策並達成有效性的驗證。</w:delText>
          </w:r>
        </w:del>
      </w:ins>
    </w:p>
    <w:p w14:paraId="60E5977A" w14:textId="2663980A" w:rsidR="001A483E" w:rsidDel="0002214F" w:rsidRDefault="001A483E">
      <w:pPr>
        <w:pStyle w:val="13"/>
        <w:ind w:leftChars="50" w:left="560" w:hangingChars="150" w:hanging="420"/>
        <w:rPr>
          <w:ins w:id="9534" w:author="Jackson Wang" w:date="2021-09-12T11:25:00Z"/>
          <w:del w:id="9535" w:author="User" w:date="2021-09-13T16:57:00Z"/>
          <w:rFonts w:hint="eastAsia"/>
        </w:rPr>
        <w:pPrChange w:id="9536" w:author="User" w:date="2021-09-14T13:59:00Z">
          <w:pPr>
            <w:pStyle w:val="13"/>
          </w:pPr>
        </w:pPrChange>
      </w:pPr>
      <w:ins w:id="9537" w:author="Jackson Wang" w:date="2021-09-12T11:25:00Z">
        <w:del w:id="9538" w:author="User" w:date="2021-09-13T16:57:00Z">
          <w:r w:rsidDel="0002214F">
            <w:rPr>
              <w:rFonts w:hint="eastAsia"/>
            </w:rPr>
            <w:tab/>
          </w:r>
          <w:r w:rsidDel="0002214F">
            <w:rPr>
              <w:rFonts w:hint="eastAsia"/>
            </w:rPr>
            <w:delText>彙整及結案確認</w:delText>
          </w:r>
        </w:del>
      </w:ins>
    </w:p>
    <w:p w14:paraId="555B800B" w14:textId="223814AD" w:rsidR="001A483E" w:rsidDel="0002214F" w:rsidRDefault="001A483E">
      <w:pPr>
        <w:pStyle w:val="13"/>
        <w:ind w:leftChars="50" w:left="560" w:hangingChars="150" w:hanging="420"/>
        <w:rPr>
          <w:ins w:id="9539" w:author="Jackson Wang" w:date="2021-09-12T11:25:00Z"/>
          <w:del w:id="9540" w:author="User" w:date="2021-09-13T16:57:00Z"/>
          <w:rFonts w:hint="eastAsia"/>
        </w:rPr>
        <w:pPrChange w:id="9541" w:author="User" w:date="2021-09-14T13:59:00Z">
          <w:pPr>
            <w:pStyle w:val="13"/>
          </w:pPr>
        </w:pPrChange>
      </w:pPr>
      <w:ins w:id="9542" w:author="Jackson Wang" w:date="2021-09-12T11:25:00Z">
        <w:del w:id="9543" w:author="User" w:date="2021-09-13T16:57:00Z">
          <w:r w:rsidDel="0002214F">
            <w:rPr>
              <w:rFonts w:hint="eastAsia"/>
            </w:rPr>
            <w:delText>利用情境及解決方法構思故事情節，統整並紀錄改進問題的成效進而提升未來的目標。</w:delText>
          </w:r>
        </w:del>
      </w:ins>
    </w:p>
    <w:p w14:paraId="0FCC0D92" w14:textId="7669AEEF" w:rsidR="001A483E" w:rsidDel="0002214F" w:rsidRDefault="00D37B57">
      <w:pPr>
        <w:pStyle w:val="13"/>
        <w:ind w:leftChars="50" w:left="560" w:hangingChars="150" w:hanging="420"/>
        <w:rPr>
          <w:ins w:id="9544" w:author="Jackson Wang" w:date="2021-09-12T11:25:00Z"/>
          <w:del w:id="9545" w:author="User" w:date="2021-09-13T17:03:00Z"/>
          <w:rFonts w:hint="eastAsia"/>
        </w:rPr>
        <w:pPrChange w:id="9546" w:author="User" w:date="2021-09-14T13:59:00Z">
          <w:pPr>
            <w:pStyle w:val="13"/>
          </w:pPr>
        </w:pPrChange>
      </w:pPr>
      <w:ins w:id="9547" w:author="Jackson Wang" w:date="2021-09-12T11:49:00Z">
        <w:del w:id="9548" w:author="User" w:date="2021-09-12T14:37:00Z">
          <w:r w:rsidRPr="00D37B57" w:rsidDel="00C81491">
            <w:rPr>
              <w:rFonts w:hint="eastAsia"/>
            </w:rPr>
            <w:delText>問題管理流程圖</w:delText>
          </w:r>
        </w:del>
      </w:ins>
    </w:p>
    <w:p w14:paraId="569A6818" w14:textId="09709E31" w:rsidR="001A483E" w:rsidRPr="00AE0C01" w:rsidDel="0002214F" w:rsidRDefault="001A483E">
      <w:pPr>
        <w:pStyle w:val="13"/>
        <w:ind w:leftChars="50" w:left="560" w:hangingChars="150" w:hanging="420"/>
        <w:rPr>
          <w:ins w:id="9549" w:author="Jackson Wang" w:date="2021-09-12T11:02:00Z"/>
          <w:del w:id="9550" w:author="User" w:date="2021-09-13T17:03:00Z"/>
          <w:rFonts w:hint="eastAsia"/>
        </w:rPr>
        <w:pPrChange w:id="9551" w:author="User" w:date="2021-09-14T13:59:00Z">
          <w:pPr>
            <w:pStyle w:val="4"/>
            <w:numPr>
              <w:numId w:val="433"/>
            </w:numPr>
            <w:ind w:hanging="480"/>
          </w:pPr>
        </w:pPrChange>
      </w:pPr>
    </w:p>
    <w:p w14:paraId="4DDAF803" w14:textId="1491340E" w:rsidR="001A483E" w:rsidDel="0002214F" w:rsidRDefault="00C15E88">
      <w:pPr>
        <w:pStyle w:val="13"/>
        <w:ind w:leftChars="50" w:left="560" w:hangingChars="150" w:hanging="420"/>
        <w:rPr>
          <w:ins w:id="9552" w:author="Jackson Wang" w:date="2021-09-12T11:30:00Z"/>
          <w:del w:id="9553" w:author="User" w:date="2021-09-13T17:03:00Z"/>
          <w:rFonts w:hint="eastAsia"/>
        </w:rPr>
        <w:pPrChange w:id="9554" w:author="User" w:date="2021-09-14T13:59:00Z">
          <w:pPr>
            <w:pStyle w:val="4"/>
            <w:numPr>
              <w:numId w:val="433"/>
            </w:numPr>
            <w:ind w:left="280" w:hanging="280"/>
          </w:pPr>
        </w:pPrChange>
      </w:pPr>
      <w:ins w:id="9555" w:author="Jackson Wang" w:date="2021-09-12T11:03:00Z">
        <w:del w:id="9556" w:author="User" w:date="2021-09-13T17:03:00Z">
          <w:r w:rsidDel="0002214F">
            <w:rPr>
              <w:rFonts w:hint="eastAsia"/>
            </w:rPr>
            <w:delText>應變及備援措施或設備</w:delText>
          </w:r>
        </w:del>
      </w:ins>
    </w:p>
    <w:p w14:paraId="0E19E170" w14:textId="159E1E27" w:rsidR="00D37B57" w:rsidDel="0002214F" w:rsidRDefault="00D37B57">
      <w:pPr>
        <w:pStyle w:val="13"/>
        <w:ind w:leftChars="50" w:left="560" w:hangingChars="150" w:hanging="420"/>
        <w:rPr>
          <w:ins w:id="9557" w:author="Jackson Wang" w:date="2021-09-12T11:46:00Z"/>
          <w:del w:id="9558" w:author="User" w:date="2021-09-13T17:03:00Z"/>
          <w:rFonts w:hint="eastAsia"/>
        </w:rPr>
        <w:pPrChange w:id="9559" w:author="User" w:date="2021-09-14T13:59:00Z">
          <w:pPr>
            <w:pStyle w:val="13"/>
          </w:pPr>
        </w:pPrChange>
      </w:pPr>
      <w:ins w:id="9560" w:author="Jackson Wang" w:date="2021-09-12T11:46:00Z">
        <w:del w:id="9561" w:author="User" w:date="2021-09-13T17:03:00Z">
          <w:r w:rsidDel="0002214F">
            <w:rPr>
              <w:rFonts w:hint="eastAsia"/>
            </w:rPr>
            <w:delText>運作主機及負責工作：</w:delText>
          </w:r>
        </w:del>
      </w:ins>
    </w:p>
    <w:p w14:paraId="603B61F7" w14:textId="1D3E4411" w:rsidR="00D37B57" w:rsidDel="0002214F" w:rsidRDefault="00D37B57">
      <w:pPr>
        <w:pStyle w:val="13"/>
        <w:ind w:leftChars="50" w:left="560" w:hangingChars="150" w:hanging="420"/>
        <w:rPr>
          <w:ins w:id="9562" w:author="Jackson Wang" w:date="2021-09-12T11:46:00Z"/>
          <w:del w:id="9563" w:author="User" w:date="2021-09-13T17:03:00Z"/>
          <w:rFonts w:hint="eastAsia"/>
        </w:rPr>
        <w:pPrChange w:id="9564" w:author="User" w:date="2021-09-14T13:59:00Z">
          <w:pPr>
            <w:pStyle w:val="13"/>
          </w:pPr>
        </w:pPrChange>
      </w:pPr>
      <w:ins w:id="9565" w:author="Jackson Wang" w:date="2021-09-12T11:46:00Z">
        <w:del w:id="9566" w:author="User" w:date="2021-09-13T17:03:00Z">
          <w:r w:rsidDel="0002214F">
            <w:rPr>
              <w:rFonts w:hint="eastAsia"/>
            </w:rPr>
            <w:delText>AI</w:delText>
          </w:r>
          <w:r w:rsidDel="0002214F">
            <w:rPr>
              <w:rFonts w:hint="eastAsia"/>
            </w:rPr>
            <w:delText>道路巡察系統以虛擬機器</w:delText>
          </w:r>
          <w:r w:rsidDel="0002214F">
            <w:rPr>
              <w:rFonts w:hint="eastAsia"/>
            </w:rPr>
            <w:delText>(Virtual Machines:VMs)</w:delText>
          </w:r>
          <w:r w:rsidDel="0002214F">
            <w:rPr>
              <w:rFonts w:hint="eastAsia"/>
            </w:rPr>
            <w:delText>在</w:delText>
          </w:r>
          <w:r w:rsidDel="0002214F">
            <w:rPr>
              <w:rFonts w:hint="eastAsia"/>
            </w:rPr>
            <w:delText>ProxmoxVE</w:delText>
          </w:r>
          <w:r w:rsidDel="0002214F">
            <w:rPr>
              <w:rFonts w:hint="eastAsia"/>
            </w:rPr>
            <w:delText>主機上運作提供服務，各服務大致上劃分為網頁</w:delText>
          </w:r>
          <w:r w:rsidDel="0002214F">
            <w:rPr>
              <w:rFonts w:hint="eastAsia"/>
            </w:rPr>
            <w:delText>(</w:delText>
          </w:r>
          <w:r w:rsidDel="0002214F">
            <w:rPr>
              <w:rFonts w:hint="eastAsia"/>
            </w:rPr>
            <w:delText>提供網頁地圖顯示資料</w:delText>
          </w:r>
          <w:r w:rsidDel="0002214F">
            <w:rPr>
              <w:rFonts w:hint="eastAsia"/>
            </w:rPr>
            <w:delText>)</w:delText>
          </w:r>
          <w:r w:rsidDel="0002214F">
            <w:rPr>
              <w:rFonts w:hint="eastAsia"/>
            </w:rPr>
            <w:delText>、</w:delText>
          </w:r>
          <w:r w:rsidDel="0002214F">
            <w:rPr>
              <w:rFonts w:hint="eastAsia"/>
            </w:rPr>
            <w:delText>FTP (</w:delText>
          </w:r>
          <w:r w:rsidDel="0002214F">
            <w:rPr>
              <w:rFonts w:hint="eastAsia"/>
            </w:rPr>
            <w:delText>接收路巡資料</w:delText>
          </w:r>
          <w:r w:rsidDel="0002214F">
            <w:rPr>
              <w:rFonts w:hint="eastAsia"/>
            </w:rPr>
            <w:delText>)</w:delText>
          </w:r>
          <w:r w:rsidDel="0002214F">
            <w:rPr>
              <w:rFonts w:hint="eastAsia"/>
            </w:rPr>
            <w:delText>、</w:delText>
          </w:r>
          <w:r w:rsidDel="0002214F">
            <w:rPr>
              <w:rFonts w:hint="eastAsia"/>
            </w:rPr>
            <w:delText>Report(</w:delText>
          </w:r>
          <w:r w:rsidDel="0002214F">
            <w:rPr>
              <w:rFonts w:hint="eastAsia"/>
            </w:rPr>
            <w:delText>提供網頁報告資料</w:delText>
          </w:r>
          <w:r w:rsidDel="0002214F">
            <w:rPr>
              <w:rFonts w:hint="eastAsia"/>
            </w:rPr>
            <w:delText>)</w:delText>
          </w:r>
          <w:r w:rsidDel="0002214F">
            <w:rPr>
              <w:rFonts w:hint="eastAsia"/>
            </w:rPr>
            <w:delText>、</w:delText>
          </w:r>
          <w:r w:rsidDel="0002214F">
            <w:rPr>
              <w:rFonts w:hint="eastAsia"/>
            </w:rPr>
            <w:delText xml:space="preserve">DB </w:delText>
          </w:r>
          <w:r w:rsidDel="0002214F">
            <w:rPr>
              <w:rFonts w:hint="eastAsia"/>
            </w:rPr>
            <w:delText>資料庫</w:delText>
          </w:r>
          <w:r w:rsidDel="0002214F">
            <w:rPr>
              <w:rFonts w:hint="eastAsia"/>
            </w:rPr>
            <w:delText>(</w:delText>
          </w:r>
          <w:r w:rsidDel="0002214F">
            <w:rPr>
              <w:rFonts w:hint="eastAsia"/>
            </w:rPr>
            <w:delText>彙總路巡資料</w:delText>
          </w:r>
          <w:r w:rsidDel="0002214F">
            <w:rPr>
              <w:rFonts w:hint="eastAsia"/>
            </w:rPr>
            <w:delText>)</w:delText>
          </w:r>
          <w:r w:rsidDel="0002214F">
            <w:rPr>
              <w:rFonts w:hint="eastAsia"/>
            </w:rPr>
            <w:delText>。</w:delText>
          </w:r>
        </w:del>
      </w:ins>
    </w:p>
    <w:p w14:paraId="612A2668" w14:textId="5D99D9E8" w:rsidR="00D37B57" w:rsidDel="0002214F" w:rsidRDefault="00D37B57">
      <w:pPr>
        <w:pStyle w:val="13"/>
        <w:ind w:leftChars="50" w:left="560" w:hangingChars="150" w:hanging="420"/>
        <w:rPr>
          <w:ins w:id="9567" w:author="Jackson Wang" w:date="2021-09-12T11:46:00Z"/>
          <w:del w:id="9568" w:author="User" w:date="2021-09-13T17:03:00Z"/>
          <w:rFonts w:hint="eastAsia"/>
        </w:rPr>
        <w:pPrChange w:id="9569" w:author="User" w:date="2021-09-14T13:59:00Z">
          <w:pPr>
            <w:pStyle w:val="13"/>
          </w:pPr>
        </w:pPrChange>
      </w:pPr>
      <w:ins w:id="9570" w:author="Jackson Wang" w:date="2021-09-12T11:46:00Z">
        <w:del w:id="9571" w:author="User" w:date="2021-09-13T17:03:00Z">
          <w:r w:rsidDel="0002214F">
            <w:rPr>
              <w:rFonts w:hint="eastAsia"/>
            </w:rPr>
            <w:delText>運作特點：</w:delText>
          </w:r>
        </w:del>
      </w:ins>
    </w:p>
    <w:p w14:paraId="5E4A7C4B" w14:textId="132A082E" w:rsidR="00D37B57" w:rsidDel="0002214F" w:rsidRDefault="00D37B57">
      <w:pPr>
        <w:pStyle w:val="13"/>
        <w:ind w:leftChars="50" w:left="560" w:hangingChars="150" w:hanging="420"/>
        <w:rPr>
          <w:ins w:id="9572" w:author="Jackson Wang" w:date="2021-09-12T11:48:00Z"/>
          <w:del w:id="9573" w:author="User" w:date="2021-09-13T17:03:00Z"/>
          <w:rFonts w:hint="eastAsia"/>
        </w:rPr>
        <w:pPrChange w:id="9574" w:author="User" w:date="2021-09-14T13:59:00Z">
          <w:pPr>
            <w:pStyle w:val="13"/>
            <w:numPr>
              <w:numId w:val="441"/>
            </w:numPr>
            <w:ind w:left="1040" w:firstLineChars="0" w:hanging="480"/>
          </w:pPr>
        </w:pPrChange>
      </w:pPr>
      <w:ins w:id="9575" w:author="Jackson Wang" w:date="2021-09-12T11:46:00Z">
        <w:del w:id="9576" w:author="User" w:date="2021-09-13T17:03:00Z">
          <w:r w:rsidDel="0002214F">
            <w:rPr>
              <w:rFonts w:hint="eastAsia"/>
            </w:rPr>
            <w:delText>各個</w:delText>
          </w:r>
          <w:r w:rsidDel="0002214F">
            <w:rPr>
              <w:rFonts w:hint="eastAsia"/>
            </w:rPr>
            <w:delText>VMs</w:delText>
          </w:r>
          <w:r w:rsidDel="0002214F">
            <w:rPr>
              <w:rFonts w:hint="eastAsia"/>
            </w:rPr>
            <w:delText>所使用的資料皆使用高速網路掛載至</w:delText>
          </w:r>
          <w:r w:rsidDel="0002214F">
            <w:rPr>
              <w:rFonts w:hint="eastAsia"/>
            </w:rPr>
            <w:delText>storage1</w:delText>
          </w:r>
          <w:r w:rsidDel="0002214F">
            <w:rPr>
              <w:rFonts w:hint="eastAsia"/>
            </w:rPr>
            <w:delText>，故</w:delText>
          </w:r>
          <w:r w:rsidDel="0002214F">
            <w:rPr>
              <w:rFonts w:hint="eastAsia"/>
            </w:rPr>
            <w:delText>ProxmoxVE</w:delText>
          </w:r>
          <w:r w:rsidDel="0002214F">
            <w:rPr>
              <w:rFonts w:hint="eastAsia"/>
            </w:rPr>
            <w:delText>主機或各個</w:delText>
          </w:r>
          <w:r w:rsidDel="0002214F">
            <w:rPr>
              <w:rFonts w:hint="eastAsia"/>
            </w:rPr>
            <w:delText>VMs</w:delText>
          </w:r>
          <w:r w:rsidDel="0002214F">
            <w:rPr>
              <w:rFonts w:hint="eastAsia"/>
            </w:rPr>
            <w:delText>出現異常或故障，資料也不會有所損失。</w:delText>
          </w:r>
        </w:del>
      </w:ins>
    </w:p>
    <w:p w14:paraId="14585E30" w14:textId="1CF8D6D5" w:rsidR="00D37B57" w:rsidDel="0002214F" w:rsidRDefault="00D37B57">
      <w:pPr>
        <w:pStyle w:val="13"/>
        <w:ind w:leftChars="50" w:left="560" w:hangingChars="150" w:hanging="420"/>
        <w:rPr>
          <w:ins w:id="9577" w:author="Jackson Wang" w:date="2021-09-12T11:48:00Z"/>
          <w:del w:id="9578" w:author="User" w:date="2021-09-13T17:03:00Z"/>
          <w:rFonts w:hint="eastAsia"/>
        </w:rPr>
        <w:pPrChange w:id="9579" w:author="User" w:date="2021-09-14T13:59:00Z">
          <w:pPr>
            <w:pStyle w:val="13"/>
            <w:numPr>
              <w:numId w:val="441"/>
            </w:numPr>
            <w:ind w:left="1040" w:firstLineChars="0" w:hanging="480"/>
          </w:pPr>
        </w:pPrChange>
      </w:pPr>
      <w:ins w:id="9580" w:author="Jackson Wang" w:date="2021-09-12T11:46:00Z">
        <w:del w:id="9581" w:author="User" w:date="2021-09-13T17:03:00Z">
          <w:r w:rsidDel="0002214F">
            <w:rPr>
              <w:rFonts w:hint="eastAsia"/>
            </w:rPr>
            <w:delText>若是</w:delText>
          </w:r>
          <w:r w:rsidDel="0002214F">
            <w:rPr>
              <w:rFonts w:hint="eastAsia"/>
            </w:rPr>
            <w:delText>VMs</w:delText>
          </w:r>
          <w:r w:rsidDel="0002214F">
            <w:rPr>
              <w:rFonts w:hint="eastAsia"/>
            </w:rPr>
            <w:delText>故障無法運作，則可以用每日自動運行的完整備份檔進行還原，在</w:delText>
          </w:r>
          <w:r w:rsidDel="0002214F">
            <w:rPr>
              <w:rFonts w:hint="eastAsia"/>
            </w:rPr>
            <w:delText>ProxmoxVE</w:delText>
          </w:r>
          <w:r w:rsidDel="0002214F">
            <w:rPr>
              <w:rFonts w:hint="eastAsia"/>
            </w:rPr>
            <w:delText>管理介面直接登錄前一日</w:delText>
          </w:r>
          <w:r w:rsidDel="0002214F">
            <w:rPr>
              <w:rFonts w:hint="eastAsia"/>
            </w:rPr>
            <w:delText>VMs</w:delText>
          </w:r>
          <w:r w:rsidDel="0002214F">
            <w:rPr>
              <w:rFonts w:hint="eastAsia"/>
            </w:rPr>
            <w:delText>，內有完整的虛擬</w:delText>
          </w:r>
          <w:r w:rsidDel="0002214F">
            <w:rPr>
              <w:rFonts w:hint="eastAsia"/>
            </w:rPr>
            <w:delText>disk</w:delText>
          </w:r>
          <w:r w:rsidDel="0002214F">
            <w:rPr>
              <w:rFonts w:hint="eastAsia"/>
            </w:rPr>
            <w:delText>與檔案。</w:delText>
          </w:r>
        </w:del>
      </w:ins>
    </w:p>
    <w:p w14:paraId="6831507D" w14:textId="113BB4CC" w:rsidR="00D37B57" w:rsidDel="0002214F" w:rsidRDefault="00D37B57">
      <w:pPr>
        <w:pStyle w:val="13"/>
        <w:ind w:leftChars="50" w:left="560" w:hangingChars="150" w:hanging="420"/>
        <w:rPr>
          <w:ins w:id="9582" w:author="Jackson Wang" w:date="2021-09-12T11:46:00Z"/>
          <w:del w:id="9583" w:author="User" w:date="2021-09-13T17:03:00Z"/>
          <w:rFonts w:hint="eastAsia"/>
        </w:rPr>
        <w:pPrChange w:id="9584" w:author="User" w:date="2021-09-14T13:59:00Z">
          <w:pPr>
            <w:pStyle w:val="13"/>
          </w:pPr>
        </w:pPrChange>
      </w:pPr>
      <w:ins w:id="9585" w:author="Jackson Wang" w:date="2021-09-12T11:46:00Z">
        <w:del w:id="9586" w:author="User" w:date="2021-09-13T17:03:00Z">
          <w:r w:rsidDel="0002214F">
            <w:rPr>
              <w:rFonts w:hint="eastAsia"/>
            </w:rPr>
            <w:delText xml:space="preserve">DB </w:delText>
          </w:r>
          <w:r w:rsidDel="0002214F">
            <w:rPr>
              <w:rFonts w:hint="eastAsia"/>
            </w:rPr>
            <w:delText>資料庫需要較高的資料保護，對其設定每日每小時的自動快照</w:delText>
          </w:r>
          <w:r w:rsidDel="0002214F">
            <w:rPr>
              <w:rFonts w:hint="eastAsia"/>
            </w:rPr>
            <w:delText>(</w:delText>
          </w:r>
          <w:r w:rsidDel="0002214F">
            <w:rPr>
              <w:rFonts w:hint="eastAsia"/>
            </w:rPr>
            <w:delText>保留</w:delText>
          </w:r>
          <w:r w:rsidDel="0002214F">
            <w:rPr>
              <w:rFonts w:hint="eastAsia"/>
            </w:rPr>
            <w:delText>8</w:delText>
          </w:r>
          <w:r w:rsidDel="0002214F">
            <w:rPr>
              <w:rFonts w:hint="eastAsia"/>
            </w:rPr>
            <w:delText>份</w:delText>
          </w:r>
          <w:r w:rsidDel="0002214F">
            <w:rPr>
              <w:rFonts w:hint="eastAsia"/>
            </w:rPr>
            <w:delText>)</w:delText>
          </w:r>
          <w:r w:rsidDel="0002214F">
            <w:rPr>
              <w:rFonts w:hint="eastAsia"/>
            </w:rPr>
            <w:delText>，若有異常，可回復前一小時狀態。</w:delText>
          </w:r>
        </w:del>
      </w:ins>
    </w:p>
    <w:p w14:paraId="46E9AA58" w14:textId="3A93BDBE" w:rsidR="00D37B57" w:rsidDel="0002214F" w:rsidRDefault="00D37B57">
      <w:pPr>
        <w:pStyle w:val="13"/>
        <w:ind w:leftChars="50" w:left="560" w:hangingChars="150" w:hanging="420"/>
        <w:rPr>
          <w:ins w:id="9587" w:author="Jackson Wang" w:date="2021-09-12T11:46:00Z"/>
          <w:del w:id="9588" w:author="User" w:date="2021-09-13T17:03:00Z"/>
          <w:rFonts w:hint="eastAsia"/>
        </w:rPr>
        <w:pPrChange w:id="9589" w:author="User" w:date="2021-09-14T13:59:00Z">
          <w:pPr>
            <w:pStyle w:val="13"/>
          </w:pPr>
        </w:pPrChange>
      </w:pPr>
    </w:p>
    <w:p w14:paraId="0D38D122" w14:textId="58E8A0C3" w:rsidR="00D37B57" w:rsidDel="0002214F" w:rsidRDefault="00D37B57">
      <w:pPr>
        <w:pStyle w:val="13"/>
        <w:ind w:leftChars="50" w:left="560" w:hangingChars="150" w:hanging="420"/>
        <w:rPr>
          <w:ins w:id="9590" w:author="Jackson Wang" w:date="2021-09-12T11:46:00Z"/>
          <w:del w:id="9591" w:author="User" w:date="2021-09-13T17:03:00Z"/>
          <w:rFonts w:hint="eastAsia"/>
        </w:rPr>
        <w:pPrChange w:id="9592" w:author="User" w:date="2021-09-14T13:59:00Z">
          <w:pPr>
            <w:pStyle w:val="13"/>
          </w:pPr>
        </w:pPrChange>
      </w:pPr>
      <w:ins w:id="9593" w:author="Jackson Wang" w:date="2021-09-12T11:46:00Z">
        <w:del w:id="9594" w:author="User" w:date="2021-09-13T17:03:00Z">
          <w:r w:rsidDel="0002214F">
            <w:rPr>
              <w:rFonts w:hint="eastAsia"/>
            </w:rPr>
            <w:delText>在</w:delText>
          </w:r>
          <w:r w:rsidDel="0002214F">
            <w:rPr>
              <w:rFonts w:hint="eastAsia"/>
            </w:rPr>
            <w:delText>Storage1</w:delText>
          </w:r>
          <w:r w:rsidDel="0002214F">
            <w:rPr>
              <w:rFonts w:hint="eastAsia"/>
            </w:rPr>
            <w:delText>硬體的</w:delText>
          </w:r>
          <w:r w:rsidDel="0002214F">
            <w:rPr>
              <w:rFonts w:hint="eastAsia"/>
            </w:rPr>
            <w:delText>RAID</w:delText>
          </w:r>
          <w:r w:rsidDel="0002214F">
            <w:rPr>
              <w:rFonts w:hint="eastAsia"/>
            </w:rPr>
            <w:delText>上設定為</w:delText>
          </w:r>
          <w:r w:rsidDel="0002214F">
            <w:rPr>
              <w:rFonts w:hint="eastAsia"/>
            </w:rPr>
            <w:delText>RAIDZ2(</w:delText>
          </w:r>
          <w:r w:rsidDel="0002214F">
            <w:rPr>
              <w:rFonts w:hint="eastAsia"/>
            </w:rPr>
            <w:delText>可以容錯</w:delText>
          </w:r>
          <w:r w:rsidDel="0002214F">
            <w:rPr>
              <w:rFonts w:hint="eastAsia"/>
            </w:rPr>
            <w:delText>2</w:delText>
          </w:r>
          <w:r w:rsidDel="0002214F">
            <w:rPr>
              <w:rFonts w:hint="eastAsia"/>
            </w:rPr>
            <w:delText>顆</w:delText>
          </w:r>
          <w:r w:rsidDel="0002214F">
            <w:rPr>
              <w:rFonts w:hint="eastAsia"/>
            </w:rPr>
            <w:delText xml:space="preserve">HDD </w:delText>
          </w:r>
          <w:r w:rsidDel="0002214F">
            <w:rPr>
              <w:rFonts w:hint="eastAsia"/>
            </w:rPr>
            <w:delText>故障</w:delText>
          </w:r>
          <w:r w:rsidDel="0002214F">
            <w:rPr>
              <w:rFonts w:hint="eastAsia"/>
            </w:rPr>
            <w:delText>)</w:delText>
          </w:r>
          <w:r w:rsidDel="0002214F">
            <w:rPr>
              <w:rFonts w:hint="eastAsia"/>
            </w:rPr>
            <w:delText>，另在系統設定自動快照</w:delText>
          </w:r>
          <w:r w:rsidDel="0002214F">
            <w:rPr>
              <w:rFonts w:hint="eastAsia"/>
            </w:rPr>
            <w:delText>(</w:delText>
          </w:r>
          <w:r w:rsidDel="0002214F">
            <w:rPr>
              <w:rFonts w:hint="eastAsia"/>
            </w:rPr>
            <w:delText>每日執行</w:delText>
          </w:r>
          <w:r w:rsidDel="0002214F">
            <w:rPr>
              <w:rFonts w:hint="eastAsia"/>
            </w:rPr>
            <w:delText>)</w:delText>
          </w:r>
          <w:r w:rsidDel="0002214F">
            <w:rPr>
              <w:rFonts w:hint="eastAsia"/>
            </w:rPr>
            <w:delText>並保留</w:delText>
          </w:r>
          <w:r w:rsidDel="0002214F">
            <w:rPr>
              <w:rFonts w:hint="eastAsia"/>
            </w:rPr>
            <w:delText>28</w:delText>
          </w:r>
          <w:r w:rsidDel="0002214F">
            <w:rPr>
              <w:rFonts w:hint="eastAsia"/>
            </w:rPr>
            <w:delText>天份的快照檔案，可供資料異常時回復。此外，再加設</w:delText>
          </w:r>
          <w:r w:rsidDel="0002214F">
            <w:rPr>
              <w:rFonts w:hint="eastAsia"/>
            </w:rPr>
            <w:delText>Storage2</w:delText>
          </w:r>
          <w:r w:rsidDel="0002214F">
            <w:rPr>
              <w:rFonts w:hint="eastAsia"/>
            </w:rPr>
            <w:delText>，每日備份</w:delText>
          </w:r>
          <w:r w:rsidDel="0002214F">
            <w:rPr>
              <w:rFonts w:hint="eastAsia"/>
            </w:rPr>
            <w:delText>Storage1</w:delText>
          </w:r>
          <w:r w:rsidDel="0002214F">
            <w:rPr>
              <w:rFonts w:hint="eastAsia"/>
            </w:rPr>
            <w:delText>的資料，進行異機備份，避免</w:delText>
          </w:r>
          <w:r w:rsidDel="0002214F">
            <w:rPr>
              <w:rFonts w:hint="eastAsia"/>
            </w:rPr>
            <w:delText>Storage1</w:delText>
          </w:r>
          <w:r w:rsidDel="0002214F">
            <w:rPr>
              <w:rFonts w:hint="eastAsia"/>
            </w:rPr>
            <w:delText>出現故障的資料保存風險。</w:delText>
          </w:r>
        </w:del>
      </w:ins>
    </w:p>
    <w:p w14:paraId="57BBACB0" w14:textId="6F6C4422" w:rsidR="00D37B57" w:rsidDel="0002214F" w:rsidRDefault="00D37B57">
      <w:pPr>
        <w:pStyle w:val="13"/>
        <w:ind w:leftChars="50" w:left="560" w:hangingChars="150" w:hanging="420"/>
        <w:rPr>
          <w:ins w:id="9595" w:author="Jackson Wang" w:date="2021-09-12T11:46:00Z"/>
          <w:del w:id="9596" w:author="User" w:date="2021-09-13T17:03:00Z"/>
          <w:rFonts w:hint="eastAsia"/>
        </w:rPr>
        <w:pPrChange w:id="9597" w:author="User" w:date="2021-09-14T13:59:00Z">
          <w:pPr>
            <w:pStyle w:val="13"/>
          </w:pPr>
        </w:pPrChange>
      </w:pPr>
    </w:p>
    <w:p w14:paraId="38B6C2A1" w14:textId="1E651790" w:rsidR="00D37B57" w:rsidDel="0002214F" w:rsidRDefault="00D37B57">
      <w:pPr>
        <w:pStyle w:val="13"/>
        <w:ind w:leftChars="50" w:left="560" w:hangingChars="150" w:hanging="420"/>
        <w:rPr>
          <w:ins w:id="9598" w:author="Jackson Wang" w:date="2021-09-12T11:48:00Z"/>
          <w:del w:id="9599" w:author="User" w:date="2021-09-13T17:03:00Z"/>
          <w:rFonts w:hint="eastAsia"/>
        </w:rPr>
        <w:pPrChange w:id="9600" w:author="User" w:date="2021-09-14T13:59:00Z">
          <w:pPr>
            <w:pStyle w:val="13"/>
          </w:pPr>
        </w:pPrChange>
      </w:pPr>
      <w:ins w:id="9601" w:author="Jackson Wang" w:date="2021-09-12T11:46:00Z">
        <w:del w:id="9602" w:author="User" w:date="2021-09-13T17:03:00Z">
          <w:r w:rsidDel="0002214F">
            <w:rPr>
              <w:rFonts w:hint="eastAsia"/>
            </w:rPr>
            <w:delText>最後，採用</w:delText>
          </w:r>
          <w:r w:rsidDel="0002214F">
            <w:rPr>
              <w:rFonts w:hint="eastAsia"/>
            </w:rPr>
            <w:delText>LibreNMS + Graylog</w:delText>
          </w:r>
          <w:r w:rsidDel="0002214F">
            <w:rPr>
              <w:rFonts w:hint="eastAsia"/>
            </w:rPr>
            <w:delText>搭配使用，作為事件記錄管理與分析工具，在出現異常時以</w:delText>
          </w:r>
          <w:r w:rsidDel="0002214F">
            <w:rPr>
              <w:rFonts w:hint="eastAsia"/>
            </w:rPr>
            <w:delText>email</w:delText>
          </w:r>
          <w:r w:rsidDel="0002214F">
            <w:rPr>
              <w:rFonts w:hint="eastAsia"/>
            </w:rPr>
            <w:delText>發送警報告知維運人員。</w:delText>
          </w:r>
        </w:del>
      </w:ins>
    </w:p>
    <w:p w14:paraId="00F5FA1F" w14:textId="64369676" w:rsidR="00D37B57" w:rsidDel="005736D9" w:rsidRDefault="00D37B57">
      <w:pPr>
        <w:pStyle w:val="13"/>
        <w:ind w:leftChars="50" w:left="560" w:hangingChars="150" w:hanging="420"/>
        <w:rPr>
          <w:ins w:id="9603" w:author="Jackson Wang" w:date="2021-09-12T11:48:00Z"/>
          <w:del w:id="9604" w:author="User" w:date="2021-09-13T17:08:00Z"/>
          <w:rFonts w:hint="eastAsia"/>
        </w:rPr>
        <w:pPrChange w:id="9605" w:author="User" w:date="2021-09-14T13:59:00Z">
          <w:pPr>
            <w:ind w:left="280" w:hanging="280"/>
          </w:pPr>
        </w:pPrChange>
      </w:pPr>
      <w:ins w:id="9606" w:author="Jackson Wang" w:date="2021-09-12T11:48:00Z">
        <w:del w:id="9607" w:author="User" w:date="2021-09-13T17:08:00Z">
          <w:r w:rsidDel="005736D9">
            <w:rPr>
              <w:rFonts w:hint="eastAsia"/>
            </w:rPr>
            <w:br w:type="page"/>
          </w:r>
        </w:del>
      </w:ins>
    </w:p>
    <w:p w14:paraId="403FCB34" w14:textId="37A3B31B" w:rsidR="001A483E" w:rsidDel="0002214F" w:rsidRDefault="00D37B57">
      <w:pPr>
        <w:pStyle w:val="13"/>
        <w:ind w:leftChars="50" w:left="560" w:hangingChars="150" w:hanging="420"/>
        <w:rPr>
          <w:ins w:id="9608" w:author="Jackson Wang" w:date="2021-09-12T11:48:00Z"/>
          <w:del w:id="9609" w:author="User" w:date="2021-09-13T17:04:00Z"/>
          <w:rFonts w:hint="eastAsia"/>
        </w:rPr>
        <w:pPrChange w:id="9610" w:author="User" w:date="2021-09-14T13:59:00Z">
          <w:pPr>
            <w:pStyle w:val="13"/>
          </w:pPr>
        </w:pPrChange>
      </w:pPr>
      <w:ins w:id="9611" w:author="Jackson Wang" w:date="2021-09-12T11:48:00Z">
        <w:del w:id="9612" w:author="User" w:date="2021-09-13T17:03:00Z">
          <w:r w:rsidDel="0002214F">
            <w:rPr>
              <w:noProof/>
            </w:rPr>
            <w:drawing>
              <wp:anchor distT="0" distB="0" distL="114300" distR="114300" simplePos="0" relativeHeight="251767296" behindDoc="0" locked="0" layoutInCell="1" allowOverlap="1" wp14:anchorId="0ECEA717" wp14:editId="65000440">
                <wp:simplePos x="0" y="0"/>
                <wp:positionH relativeFrom="column">
                  <wp:posOffset>0</wp:posOffset>
                </wp:positionH>
                <wp:positionV relativeFrom="paragraph">
                  <wp:posOffset>304165</wp:posOffset>
                </wp:positionV>
                <wp:extent cx="5515560" cy="4029839"/>
                <wp:effectExtent l="0" t="0" r="8940" b="8761"/>
                <wp:wrapSquare wrapText="bothSides"/>
                <wp:docPr id="337" name="影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5515560" cy="4029839"/>
                        </a:xfrm>
                        <a:prstGeom prst="rect">
                          <a:avLst/>
                        </a:prstGeom>
                      </pic:spPr>
                    </pic:pic>
                  </a:graphicData>
                </a:graphic>
              </wp:anchor>
            </w:drawing>
          </w:r>
        </w:del>
      </w:ins>
    </w:p>
    <w:p w14:paraId="61A16435" w14:textId="6BF4ADF6" w:rsidR="00D37B57" w:rsidRPr="00FD0D14" w:rsidDel="00C81491" w:rsidRDefault="00D37B57">
      <w:pPr>
        <w:pStyle w:val="13"/>
        <w:ind w:leftChars="50" w:left="560" w:hangingChars="150" w:hanging="420"/>
        <w:rPr>
          <w:ins w:id="9613" w:author="Jackson Wang" w:date="2021-09-12T11:29:00Z"/>
          <w:del w:id="9614" w:author="User" w:date="2021-09-12T14:38:00Z"/>
          <w:rFonts w:hint="eastAsia"/>
        </w:rPr>
        <w:pPrChange w:id="9615" w:author="User" w:date="2021-09-14T13:59:00Z">
          <w:pPr>
            <w:pStyle w:val="4"/>
            <w:numPr>
              <w:numId w:val="433"/>
            </w:numPr>
            <w:ind w:hanging="480"/>
          </w:pPr>
        </w:pPrChange>
      </w:pPr>
      <w:ins w:id="9616" w:author="Jackson Wang" w:date="2021-09-12T11:49:00Z">
        <w:del w:id="9617" w:author="User" w:date="2021-09-12T14:38:00Z">
          <w:r w:rsidRPr="00D37B57" w:rsidDel="00C81491">
            <w:rPr>
              <w:rFonts w:hint="eastAsia"/>
            </w:rPr>
            <w:delText>資安相關事故預防、通報及應變機制運作流程圖</w:delText>
          </w:r>
        </w:del>
      </w:ins>
    </w:p>
    <w:p w14:paraId="1B48CD88" w14:textId="51519659" w:rsidR="00417498" w:rsidRPr="00C15E88" w:rsidDel="005736D9" w:rsidRDefault="0099555D">
      <w:pPr>
        <w:pStyle w:val="13"/>
        <w:ind w:leftChars="50" w:left="560" w:hangingChars="150" w:hanging="420"/>
        <w:rPr>
          <w:del w:id="9618" w:author="User" w:date="2021-09-13T17:09:00Z"/>
          <w:rFonts w:hint="eastAsia"/>
        </w:rPr>
        <w:pPrChange w:id="9619" w:author="User" w:date="2021-09-14T13:59:00Z">
          <w:pPr>
            <w:pStyle w:val="2"/>
            <w:spacing w:before="240" w:after="240"/>
            <w:ind w:left="320" w:hanging="320"/>
            <w:jc w:val="left"/>
          </w:pPr>
        </w:pPrChange>
      </w:pPr>
      <w:del w:id="9620" w:author="User" w:date="2021-09-13T17:08:00Z">
        <w:r w:rsidRPr="00C15E88" w:rsidDel="005736D9">
          <w:rPr>
            <w:rFonts w:hint="eastAsia"/>
          </w:rPr>
          <w:br w:type="page"/>
        </w:r>
      </w:del>
      <w:del w:id="9621" w:author="User" w:date="2021-09-13T17:09:00Z">
        <w:r w:rsidR="00BF1961" w:rsidRPr="003E6DC2" w:rsidDel="005736D9">
          <w:rPr>
            <w:rFonts w:hint="eastAsia"/>
          </w:rPr>
          <w:delText>專案系統品管</w:delText>
        </w:r>
      </w:del>
    </w:p>
    <w:p w14:paraId="0D2C6B0F" w14:textId="13F7D028" w:rsidR="00410D41" w:rsidRPr="003E6DC2" w:rsidDel="005736D9" w:rsidRDefault="00410D41">
      <w:pPr>
        <w:pStyle w:val="13"/>
        <w:ind w:leftChars="50" w:left="560" w:hangingChars="150" w:hanging="420"/>
        <w:rPr>
          <w:del w:id="9622" w:author="User" w:date="2021-09-13T17:09:00Z"/>
        </w:rPr>
        <w:pPrChange w:id="9623" w:author="User" w:date="2021-09-14T13:59:00Z">
          <w:pPr>
            <w:pStyle w:val="3"/>
            <w:numPr>
              <w:numId w:val="335"/>
            </w:numPr>
            <w:spacing w:before="240" w:after="120"/>
            <w:ind w:left="280" w:right="280" w:hanging="280"/>
          </w:pPr>
        </w:pPrChange>
      </w:pPr>
      <w:del w:id="9624" w:author="User" w:date="2021-09-13T17:09:00Z">
        <w:r w:rsidRPr="003E6DC2" w:rsidDel="005736D9">
          <w:rPr>
            <w:rFonts w:hint="eastAsia"/>
          </w:rPr>
          <w:delText>專案組織</w:delText>
        </w:r>
      </w:del>
    </w:p>
    <w:p w14:paraId="7EBE7E59" w14:textId="6FBFB088" w:rsidR="005A25B3" w:rsidRPr="003E6DC2" w:rsidDel="005736D9" w:rsidRDefault="00E04917">
      <w:pPr>
        <w:pStyle w:val="13"/>
        <w:ind w:leftChars="50" w:left="560" w:hangingChars="150" w:hanging="420"/>
        <w:rPr>
          <w:del w:id="9625" w:author="User" w:date="2021-09-13T17:09:00Z"/>
          <w:rFonts w:hint="eastAsia"/>
        </w:rPr>
        <w:pPrChange w:id="9626" w:author="User" w:date="2021-09-14T13:59:00Z">
          <w:pPr>
            <w:pStyle w:val="13"/>
          </w:pPr>
        </w:pPrChange>
      </w:pPr>
      <w:del w:id="9627" w:author="User" w:date="2021-09-13T17:09:00Z">
        <w:r w:rsidRPr="003E6DC2" w:rsidDel="005736D9">
          <w:rPr>
            <w:rFonts w:hint="eastAsia"/>
          </w:rPr>
          <w:delText>本</w:delText>
        </w:r>
        <w:r w:rsidR="005A25B3" w:rsidRPr="003E6DC2" w:rsidDel="005736D9">
          <w:rPr>
            <w:rFonts w:hint="eastAsia"/>
          </w:rPr>
          <w:delText>公司承攬</w:delText>
        </w:r>
        <w:r w:rsidR="00F15F7B" w:rsidRPr="003E6DC2" w:rsidDel="005736D9">
          <w:rPr>
            <w:rFonts w:hint="eastAsia"/>
          </w:rPr>
          <w:delText>執行</w:delText>
        </w:r>
        <w:r w:rsidRPr="003E6DC2" w:rsidDel="005736D9">
          <w:rPr>
            <w:rFonts w:hint="eastAsia"/>
          </w:rPr>
          <w:delText>本案</w:delText>
        </w:r>
        <w:r w:rsidR="005A25B3" w:rsidRPr="003E6DC2" w:rsidDel="005736D9">
          <w:rPr>
            <w:rFonts w:hint="eastAsia"/>
          </w:rPr>
          <w:delText>，</w:delText>
        </w:r>
        <w:r w:rsidRPr="003E6DC2" w:rsidDel="005736D9">
          <w:rPr>
            <w:rFonts w:hint="eastAsia"/>
          </w:rPr>
          <w:delText>由</w:delText>
        </w:r>
        <w:r w:rsidR="005A25B3" w:rsidRPr="003E6DC2" w:rsidDel="005736D9">
          <w:rPr>
            <w:rFonts w:hint="eastAsia"/>
          </w:rPr>
          <w:delText>凌陽創新科技</w:delText>
        </w:r>
        <w:r w:rsidR="005A25B3" w:rsidRPr="003E6DC2" w:rsidDel="005736D9">
          <w:rPr>
            <w:rFonts w:hint="eastAsia"/>
          </w:rPr>
          <w:delText>(</w:delText>
        </w:r>
        <w:r w:rsidR="005A25B3" w:rsidRPr="003E6DC2" w:rsidDel="005736D9">
          <w:rPr>
            <w:rFonts w:hint="eastAsia"/>
          </w:rPr>
          <w:delText>股</w:delText>
        </w:r>
        <w:r w:rsidR="005A25B3" w:rsidRPr="003E6DC2" w:rsidDel="005736D9">
          <w:rPr>
            <w:rFonts w:hint="eastAsia"/>
          </w:rPr>
          <w:delText>)</w:delText>
        </w:r>
        <w:r w:rsidR="005A25B3" w:rsidRPr="003E6DC2" w:rsidDel="005736D9">
          <w:rPr>
            <w:rFonts w:hint="eastAsia"/>
          </w:rPr>
          <w:delText>公司授權「道路路面狀況即時巡檢系統軟體」</w:delText>
        </w:r>
        <w:r w:rsidR="00F15F7B" w:rsidRPr="003E6DC2" w:rsidDel="005736D9">
          <w:rPr>
            <w:rFonts w:hint="eastAsia"/>
          </w:rPr>
          <w:delText>。</w:delText>
        </w:r>
        <w:r w:rsidRPr="003E6DC2" w:rsidDel="005736D9">
          <w:rPr>
            <w:rFonts w:hint="eastAsia"/>
          </w:rPr>
          <w:delText>本</w:delText>
        </w:r>
        <w:r w:rsidR="00F15F7B" w:rsidRPr="003E6DC2" w:rsidDel="005736D9">
          <w:rPr>
            <w:rFonts w:hint="eastAsia"/>
          </w:rPr>
          <w:delText>公司負責人力配置及工作進度監督校正執行、網頁及報表程式開發、系統規劃、資料庫更新。</w:delText>
        </w:r>
        <w:r w:rsidRPr="003E6DC2" w:rsidDel="005736D9">
          <w:rPr>
            <w:rFonts w:hint="eastAsia"/>
          </w:rPr>
          <w:delText>本案之組織如下</w:delText>
        </w:r>
        <w:r w:rsidRPr="003E6DC2" w:rsidDel="005736D9">
          <w:rPr>
            <w:rFonts w:hint="eastAsia"/>
          </w:rPr>
          <w:fldChar w:fldCharType="begin"/>
        </w:r>
        <w:r w:rsidRPr="003E6DC2" w:rsidDel="005736D9">
          <w:rPr>
            <w:rFonts w:hint="eastAsia"/>
          </w:rPr>
          <w:delInstrText xml:space="preserve"> REF _Ref79075975 \h </w:delInstrText>
        </w:r>
        <w:r w:rsidRPr="003E6DC2" w:rsidDel="005736D9">
          <w:rPr>
            <w:rFonts w:hint="eastAsia"/>
          </w:rPr>
        </w:r>
        <w:r w:rsidRPr="003E6DC2" w:rsidDel="005736D9">
          <w:rPr>
            <w:rFonts w:hint="eastAsia"/>
          </w:rPr>
          <w:fldChar w:fldCharType="separate"/>
        </w:r>
      </w:del>
      <w:del w:id="9628" w:author="User" w:date="2021-08-08T12:56:00Z">
        <w:r w:rsidR="00A76FFA" w:rsidRPr="003E6DC2" w:rsidDel="00871023">
          <w:rPr>
            <w:rFonts w:hint="eastAsia"/>
          </w:rPr>
          <w:delText>圖</w:delText>
        </w:r>
        <w:r w:rsidR="00A76FFA" w:rsidRPr="003E6DC2" w:rsidDel="00871023">
          <w:rPr>
            <w:rFonts w:hint="eastAsia"/>
          </w:rPr>
          <w:delText xml:space="preserve"> </w:delText>
        </w:r>
        <w:r w:rsidR="00A76FFA" w:rsidRPr="003E6DC2" w:rsidDel="00871023">
          <w:rPr>
            <w:rFonts w:hint="eastAsia"/>
            <w:noProof/>
          </w:rPr>
          <w:delText>二十</w:delText>
        </w:r>
      </w:del>
      <w:del w:id="9629" w:author="User" w:date="2021-09-13T17:09:00Z">
        <w:r w:rsidRPr="003E6DC2" w:rsidDel="005736D9">
          <w:rPr>
            <w:rFonts w:hint="eastAsia"/>
          </w:rPr>
          <w:fldChar w:fldCharType="end"/>
        </w:r>
        <w:r w:rsidRPr="003E6DC2" w:rsidDel="005736D9">
          <w:rPr>
            <w:rFonts w:hint="eastAsia"/>
          </w:rPr>
          <w:delText>所示。</w:delText>
        </w:r>
      </w:del>
    </w:p>
    <w:p w14:paraId="207A116B" w14:textId="27E435F6" w:rsidR="009D3877" w:rsidRPr="003E6DC2" w:rsidDel="005736D9" w:rsidRDefault="009D3877">
      <w:pPr>
        <w:pStyle w:val="13"/>
        <w:ind w:leftChars="50" w:left="560" w:hangingChars="150" w:hanging="420"/>
        <w:rPr>
          <w:del w:id="9630" w:author="User" w:date="2021-09-13T17:09:00Z"/>
          <w:rFonts w:hint="eastAsia"/>
        </w:rPr>
        <w:pPrChange w:id="9631" w:author="User" w:date="2021-09-14T13:59:00Z">
          <w:pPr>
            <w:pStyle w:val="13"/>
          </w:pPr>
        </w:pPrChange>
      </w:pPr>
    </w:p>
    <w:p w14:paraId="37587C70" w14:textId="6A47B478" w:rsidR="00E04917" w:rsidRPr="003E6DC2" w:rsidDel="005736D9" w:rsidRDefault="008D102F">
      <w:pPr>
        <w:pStyle w:val="13"/>
        <w:ind w:leftChars="50" w:left="560" w:hangingChars="150" w:hanging="420"/>
        <w:rPr>
          <w:del w:id="9632" w:author="User" w:date="2021-09-13T17:09:00Z"/>
          <w:rFonts w:hint="eastAsia"/>
        </w:rPr>
        <w:pPrChange w:id="9633" w:author="User" w:date="2021-09-14T13:59:00Z">
          <w:pPr>
            <w:pStyle w:val="13"/>
            <w:keepNext/>
          </w:pPr>
        </w:pPrChange>
      </w:pPr>
      <w:del w:id="9634" w:author="User" w:date="2021-09-13T17:09:00Z">
        <w:r w:rsidRPr="003E6DC2" w:rsidDel="005736D9">
          <w:rPr>
            <w:rFonts w:hint="eastAsia"/>
            <w:noProof/>
          </w:rPr>
          <mc:AlternateContent>
            <mc:Choice Requires="wps">
              <w:drawing>
                <wp:anchor distT="0" distB="0" distL="114300" distR="114300" simplePos="0" relativeHeight="251606528" behindDoc="0" locked="0" layoutInCell="1" allowOverlap="1" wp14:anchorId="499B1852" wp14:editId="4CAFE8D6">
                  <wp:simplePos x="0" y="0"/>
                  <wp:positionH relativeFrom="column">
                    <wp:posOffset>3564890</wp:posOffset>
                  </wp:positionH>
                  <wp:positionV relativeFrom="paragraph">
                    <wp:posOffset>1371600</wp:posOffset>
                  </wp:positionV>
                  <wp:extent cx="464820" cy="7620"/>
                  <wp:effectExtent l="0" t="0" r="11430" b="30480"/>
                  <wp:wrapNone/>
                  <wp:docPr id="49" name="直線接點 49"/>
                  <wp:cNvGraphicFramePr/>
                  <a:graphic xmlns:a="http://schemas.openxmlformats.org/drawingml/2006/main">
                    <a:graphicData uri="http://schemas.microsoft.com/office/word/2010/wordprocessingShape">
                      <wps:wsp>
                        <wps:cNvCnPr/>
                        <wps:spPr>
                          <a:xfrm flipV="1">
                            <a:off x="0" y="0"/>
                            <a:ext cx="464820" cy="762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B0FEDA7" id="直線接點 49" o:spid="_x0000_s1026" style="position:absolute;flip:y;z-index:251606528;visibility:visible;mso-wrap-style:square;mso-wrap-distance-left:9pt;mso-wrap-distance-top:0;mso-wrap-distance-right:9pt;mso-wrap-distance-bottom:0;mso-position-horizontal:absolute;mso-position-horizontal-relative:text;mso-position-vertical:absolute;mso-position-vertical-relative:text" from="280.7pt,108pt" to="317.3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" strokecolor="#0099f2 [3044]" strokeweight="1.5pt"/>
              </w:pict>
            </mc:Fallback>
          </mc:AlternateContent>
        </w:r>
        <w:r w:rsidR="00F92A0A" w:rsidRPr="003E6DC2" w:rsidDel="005736D9">
          <w:rPr>
            <w:rFonts w:hint="eastAsia"/>
            <w:noProof/>
          </w:rPr>
          <w:drawing>
            <wp:inline distT="0" distB="0" distL="0" distR="0" wp14:anchorId="4CEF05E7" wp14:editId="13842E90">
              <wp:extent cx="5273040" cy="2872740"/>
              <wp:effectExtent l="0" t="0" r="0" b="60960"/>
              <wp:docPr id="48" name="資料庫圖表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del>
    </w:p>
    <w:p w14:paraId="4CA37D9E" w14:textId="2CD17B95" w:rsidR="00F15F7B" w:rsidRPr="003E6DC2" w:rsidDel="005736D9" w:rsidRDefault="00E04917">
      <w:pPr>
        <w:pStyle w:val="13"/>
        <w:ind w:leftChars="50" w:left="560" w:hangingChars="150" w:hanging="420"/>
        <w:rPr>
          <w:del w:id="9635" w:author="User" w:date="2021-09-13T17:09:00Z"/>
          <w:rFonts w:hint="eastAsia"/>
        </w:rPr>
        <w:pPrChange w:id="9636" w:author="User" w:date="2021-09-14T13:59:00Z">
          <w:pPr>
            <w:pStyle w:val="afb"/>
            <w:ind w:left="200" w:hanging="200"/>
          </w:pPr>
        </w:pPrChange>
      </w:pPr>
      <w:bookmarkStart w:id="9637" w:name="_Ref79075975"/>
      <w:del w:id="9638" w:author="User" w:date="2021-09-12T14:41:00Z">
        <w:r w:rsidRPr="003E6DC2" w:rsidDel="00C81491">
          <w:rPr>
            <w:rFonts w:hint="eastAsia"/>
          </w:rPr>
          <w:delText>圖</w:delText>
        </w:r>
        <w:r w:rsidRPr="003E6DC2" w:rsidDel="00C81491">
          <w:rPr>
            <w:rFonts w:hint="eastAsia"/>
          </w:rPr>
          <w:delText xml:space="preserve"> </w:delText>
        </w:r>
      </w:del>
      <w:ins w:id="9639" w:author="Jackson Wang" w:date="2021-09-12T11:08:00Z">
        <w:del w:id="9640" w:author="User" w:date="2021-09-12T14:39:00Z">
          <w:r w:rsidR="00C15E88" w:rsidDel="00C81491">
            <w:rPr>
              <w:rFonts w:hint="eastAsia"/>
            </w:rPr>
            <w:fldChar w:fldCharType="begin"/>
          </w:r>
          <w:r w:rsidR="00C15E88" w:rsidDel="00C81491">
            <w:rPr>
              <w:rFonts w:hint="eastAsia"/>
            </w:rPr>
            <w:delInstrText xml:space="preserve"> SEQ </w:delInstrText>
          </w:r>
          <w:r w:rsidR="00C15E88" w:rsidDel="00C81491">
            <w:rPr>
              <w:rFonts w:hint="eastAsia"/>
            </w:rPr>
            <w:delInstrText>圖</w:delInstrText>
          </w:r>
          <w:r w:rsidR="00C15E88" w:rsidDel="00C81491">
            <w:rPr>
              <w:rFonts w:hint="eastAsia"/>
            </w:rPr>
            <w:delInstrText xml:space="preserve"> \* CHINESENUM3 </w:delInstrText>
          </w:r>
        </w:del>
      </w:ins>
      <w:del w:id="9641" w:author="User" w:date="2021-09-12T14:39:00Z">
        <w:r w:rsidR="00C15E88" w:rsidDel="00C81491">
          <w:rPr>
            <w:rFonts w:hint="eastAsia"/>
          </w:rPr>
          <w:fldChar w:fldCharType="separate"/>
        </w:r>
      </w:del>
      <w:ins w:id="9642" w:author="Jackson Wang" w:date="2021-09-12T11:08:00Z">
        <w:del w:id="9643" w:author="User" w:date="2021-09-12T14:39:00Z">
          <w:r w:rsidR="00C15E88" w:rsidDel="00C81491">
            <w:rPr>
              <w:rFonts w:hint="eastAsia"/>
              <w:noProof/>
            </w:rPr>
            <w:delText>二十</w:delText>
          </w:r>
          <w:r w:rsidR="00C15E88" w:rsidDel="00C81491">
            <w:rPr>
              <w:rFonts w:hint="eastAsia"/>
            </w:rPr>
            <w:fldChar w:fldCharType="end"/>
          </w:r>
        </w:del>
      </w:ins>
      <w:del w:id="9644" w:author="User" w:date="2021-09-12T14:41:00Z">
        <w:r w:rsidRPr="003E6DC2" w:rsidDel="00C81491">
          <w:rPr>
            <w:rFonts w:hint="eastAsia"/>
          </w:rPr>
          <w:fldChar w:fldCharType="begin"/>
        </w:r>
        <w:r w:rsidRPr="003E6DC2" w:rsidDel="00C81491">
          <w:rPr>
            <w:rFonts w:hint="eastAsia"/>
          </w:rPr>
          <w:delInstrText xml:space="preserve"> SEQ </w:delInstrText>
        </w:r>
        <w:r w:rsidRPr="003E6DC2" w:rsidDel="00C81491">
          <w:rPr>
            <w:rFonts w:hint="eastAsia"/>
          </w:rPr>
          <w:delInstrText>圖</w:delInstrText>
        </w:r>
        <w:r w:rsidRPr="003E6DC2" w:rsidDel="00C81491">
          <w:rPr>
            <w:rFonts w:hint="eastAsia"/>
          </w:rPr>
          <w:delInstrText xml:space="preserve"> \* CHINESENUM3 </w:delInstrText>
        </w:r>
        <w:r w:rsidRPr="003E6DC2" w:rsidDel="00C81491">
          <w:rPr>
            <w:rFonts w:hint="eastAsia"/>
          </w:rPr>
          <w:fldChar w:fldCharType="separate"/>
        </w:r>
        <w:r w:rsidR="003628D0" w:rsidRPr="003E6DC2" w:rsidDel="00C81491">
          <w:rPr>
            <w:rFonts w:hint="eastAsia"/>
            <w:noProof/>
          </w:rPr>
          <w:delText>二十</w:delText>
        </w:r>
        <w:r w:rsidRPr="003E6DC2" w:rsidDel="00C81491">
          <w:rPr>
            <w:rFonts w:hint="eastAsia"/>
          </w:rPr>
          <w:fldChar w:fldCharType="end"/>
        </w:r>
        <w:bookmarkEnd w:id="9637"/>
        <w:r w:rsidRPr="003E6DC2" w:rsidDel="00C81491">
          <w:rPr>
            <w:rFonts w:hint="eastAsia"/>
          </w:rPr>
          <w:delText>：專案組織圖</w:delText>
        </w:r>
      </w:del>
    </w:p>
    <w:p w14:paraId="0199308C" w14:textId="7B7ED21A" w:rsidR="008679BD" w:rsidRPr="003E6DC2" w:rsidDel="005736D9" w:rsidRDefault="008679BD">
      <w:pPr>
        <w:pStyle w:val="13"/>
        <w:ind w:leftChars="50" w:left="560" w:hangingChars="150" w:hanging="420"/>
        <w:rPr>
          <w:del w:id="9645" w:author="User" w:date="2021-09-13T17:09:00Z"/>
          <w:rFonts w:hint="eastAsia"/>
        </w:rPr>
        <w:pPrChange w:id="9646" w:author="User" w:date="2021-09-14T13:59:00Z">
          <w:pPr>
            <w:pStyle w:val="13"/>
          </w:pPr>
        </w:pPrChange>
      </w:pPr>
    </w:p>
    <w:p w14:paraId="296FE5A9" w14:textId="60CCF020" w:rsidR="00F66F6E" w:rsidRPr="003E6DC2" w:rsidDel="005736D9" w:rsidRDefault="00410D41">
      <w:pPr>
        <w:pStyle w:val="13"/>
        <w:ind w:leftChars="50" w:left="560" w:hangingChars="150" w:hanging="420"/>
        <w:rPr>
          <w:del w:id="9647" w:author="User" w:date="2021-09-13T17:09:00Z"/>
          <w:rFonts w:hint="eastAsia"/>
        </w:rPr>
        <w:pPrChange w:id="9648" w:author="User" w:date="2021-09-14T13:59:00Z">
          <w:pPr>
            <w:pStyle w:val="4"/>
            <w:numPr>
              <w:numId w:val="336"/>
            </w:numPr>
            <w:ind w:left="280" w:hanging="280"/>
          </w:pPr>
        </w:pPrChange>
      </w:pPr>
      <w:del w:id="9649" w:author="User" w:date="2021-09-13T17:09:00Z">
        <w:r w:rsidRPr="003E6DC2" w:rsidDel="005736D9">
          <w:delText>團隊</w:delText>
        </w:r>
        <w:r w:rsidR="00F66F6E" w:rsidRPr="003E6DC2" w:rsidDel="005736D9">
          <w:delText>組員經歷</w:delText>
        </w:r>
      </w:del>
    </w:p>
    <w:p w14:paraId="0D95CD1E" w14:textId="7BFB4B2A" w:rsidR="00F66F6E" w:rsidRPr="003E6DC2" w:rsidDel="00607539" w:rsidRDefault="00F66F6E">
      <w:pPr>
        <w:pStyle w:val="13"/>
        <w:ind w:leftChars="50" w:left="560" w:hangingChars="150" w:hanging="420"/>
        <w:rPr>
          <w:del w:id="9650" w:author="User" w:date="2021-08-21T13:13:00Z"/>
          <w:rFonts w:hint="eastAsia"/>
        </w:rPr>
        <w:pPrChange w:id="9651" w:author="User" w:date="2021-09-14T13:59:00Z">
          <w:pPr>
            <w:pStyle w:val="13"/>
          </w:pPr>
        </w:pPrChange>
      </w:pPr>
      <w:del w:id="9652" w:author="User" w:date="2021-09-13T17:09:00Z">
        <w:r w:rsidRPr="003E6DC2" w:rsidDel="005736D9">
          <w:delText>本案共分為系統開發、</w:delText>
        </w:r>
        <w:r w:rsidR="00877FCB" w:rsidRPr="003E6DC2" w:rsidDel="005736D9">
          <w:delText>整體整合</w:delText>
        </w:r>
        <w:r w:rsidR="00877FCB" w:rsidRPr="003E6DC2" w:rsidDel="005736D9">
          <w:delText>AI</w:delText>
        </w:r>
        <w:r w:rsidR="00877FCB" w:rsidRPr="003E6DC2" w:rsidDel="005736D9">
          <w:delText>系統架構</w:delText>
        </w:r>
        <w:r w:rsidRPr="003E6DC2" w:rsidDel="005736D9">
          <w:delText>、</w:delText>
        </w:r>
        <w:r w:rsidR="00D52B22" w:rsidRPr="003E6DC2" w:rsidDel="005736D9">
          <w:delText>電腦</w:delText>
        </w:r>
        <w:r w:rsidRPr="003E6DC2" w:rsidDel="005736D9">
          <w:delText>機器</w:delText>
        </w:r>
        <w:r w:rsidR="00D52B22" w:rsidRPr="003E6DC2" w:rsidDel="005736D9">
          <w:delText>學習</w:delText>
        </w:r>
        <w:r w:rsidRPr="003E6DC2" w:rsidDel="005736D9">
          <w:delText>、品質管制等</w:delText>
        </w:r>
        <w:r w:rsidRPr="003E6DC2" w:rsidDel="005736D9">
          <w:delText>4</w:delText>
        </w:r>
        <w:r w:rsidRPr="003E6DC2" w:rsidDel="005736D9">
          <w:delText>大部分。由本公司王仁傑經理擔任計畫主持人</w:delText>
        </w:r>
        <w:r w:rsidR="00380331" w:rsidRPr="003E6DC2" w:rsidDel="005736D9">
          <w:rPr>
            <w:rFonts w:hint="eastAsia"/>
          </w:rPr>
          <w:delText>，如</w:delText>
        </w:r>
        <w:r w:rsidR="00E04917" w:rsidRPr="003E6DC2" w:rsidDel="005736D9">
          <w:rPr>
            <w:rFonts w:hint="eastAsia"/>
          </w:rPr>
          <w:fldChar w:fldCharType="begin"/>
        </w:r>
        <w:r w:rsidR="00E04917" w:rsidRPr="003E6DC2" w:rsidDel="005736D9">
          <w:rPr>
            <w:rFonts w:hint="eastAsia"/>
          </w:rPr>
          <w:delInstrText xml:space="preserve"> REF _Ref79076091 \h </w:delInstrText>
        </w:r>
        <w:r w:rsidR="00E04917" w:rsidRPr="003E6DC2" w:rsidDel="005736D9">
          <w:rPr>
            <w:rFonts w:hint="eastAsia"/>
          </w:rPr>
        </w:r>
        <w:r w:rsidR="00E04917" w:rsidRPr="003E6DC2" w:rsidDel="005736D9">
          <w:rPr>
            <w:rFonts w:hint="eastAsia"/>
          </w:rPr>
          <w:fldChar w:fldCharType="separate"/>
        </w:r>
      </w:del>
      <w:del w:id="9653" w:author="User" w:date="2021-08-08T12:56:00Z">
        <w:r w:rsidR="00A76FFA" w:rsidRPr="003E6DC2" w:rsidDel="00871023">
          <w:rPr>
            <w:rFonts w:hint="eastAsia"/>
          </w:rPr>
          <w:delText>表</w:delText>
        </w:r>
        <w:r w:rsidR="00A76FFA" w:rsidRPr="003E6DC2" w:rsidDel="00871023">
          <w:rPr>
            <w:rFonts w:hint="eastAsia"/>
          </w:rPr>
          <w:delText xml:space="preserve"> </w:delText>
        </w:r>
        <w:r w:rsidR="00A76FFA" w:rsidRPr="003E6DC2" w:rsidDel="00871023">
          <w:rPr>
            <w:rFonts w:hint="eastAsia"/>
            <w:noProof/>
          </w:rPr>
          <w:delText>三</w:delText>
        </w:r>
      </w:del>
      <w:del w:id="9654" w:author="User" w:date="2021-09-13T17:09:00Z">
        <w:r w:rsidR="00E04917" w:rsidRPr="003E6DC2" w:rsidDel="005736D9">
          <w:rPr>
            <w:rFonts w:hint="eastAsia"/>
          </w:rPr>
          <w:fldChar w:fldCharType="end"/>
        </w:r>
        <w:r w:rsidR="00E04917" w:rsidRPr="003E6DC2" w:rsidDel="005736D9">
          <w:rPr>
            <w:rFonts w:hint="eastAsia"/>
          </w:rPr>
          <w:delText>列示如下：</w:delText>
        </w:r>
        <w:r w:rsidR="008679BD" w:rsidRPr="003E6DC2" w:rsidDel="005736D9">
          <w:rPr>
            <w:rFonts w:hint="eastAsia"/>
          </w:rPr>
          <w:delText xml:space="preserve"> </w:delText>
        </w:r>
      </w:del>
    </w:p>
    <w:p w14:paraId="19FB5680" w14:textId="1D132A3D" w:rsidR="00E04917" w:rsidRPr="003E6DC2" w:rsidDel="005736D9" w:rsidRDefault="00E04917">
      <w:pPr>
        <w:pStyle w:val="13"/>
        <w:ind w:leftChars="50" w:left="560" w:hangingChars="150" w:hanging="420"/>
        <w:rPr>
          <w:del w:id="9655" w:author="User" w:date="2021-09-13T17:09:00Z"/>
          <w:rFonts w:hint="eastAsia"/>
        </w:rPr>
        <w:pPrChange w:id="9656" w:author="User" w:date="2021-09-14T13:59:00Z">
          <w:pPr>
            <w:pStyle w:val="afb"/>
            <w:keepNext/>
            <w:ind w:left="200" w:hanging="200"/>
          </w:pPr>
        </w:pPrChange>
      </w:pPr>
      <w:bookmarkStart w:id="9657" w:name="_Ref79076091"/>
      <w:del w:id="9658" w:author="User" w:date="2021-09-13T17:09:00Z">
        <w:r w:rsidRPr="003E6DC2" w:rsidDel="005736D9">
          <w:rPr>
            <w:rFonts w:hint="eastAsia"/>
          </w:rPr>
          <w:delText>表</w:delText>
        </w:r>
        <w:r w:rsidRPr="003E6DC2" w:rsidDel="005736D9">
          <w:rPr>
            <w:rFonts w:hint="eastAsia"/>
          </w:rPr>
          <w:delText xml:space="preserve"> </w:delText>
        </w:r>
        <w:r w:rsidRPr="003E6DC2" w:rsidDel="005736D9">
          <w:rPr>
            <w:rFonts w:hint="eastAsia"/>
          </w:rPr>
          <w:fldChar w:fldCharType="begin"/>
        </w:r>
        <w:r w:rsidRPr="003E6DC2" w:rsidDel="005736D9">
          <w:rPr>
            <w:rFonts w:hint="eastAsia"/>
          </w:rPr>
          <w:delInstrText xml:space="preserve"> SEQ </w:delInstrText>
        </w:r>
        <w:r w:rsidRPr="003E6DC2" w:rsidDel="005736D9">
          <w:rPr>
            <w:rFonts w:hint="eastAsia"/>
          </w:rPr>
          <w:delInstrText>表</w:delInstrText>
        </w:r>
        <w:r w:rsidRPr="003E6DC2" w:rsidDel="005736D9">
          <w:rPr>
            <w:rFonts w:hint="eastAsia"/>
          </w:rPr>
          <w:delInstrText xml:space="preserve"> \* CHINESENUM3 </w:delInstrText>
        </w:r>
        <w:r w:rsidRPr="003E6DC2" w:rsidDel="005736D9">
          <w:rPr>
            <w:rFonts w:hint="eastAsia"/>
          </w:rPr>
          <w:fldChar w:fldCharType="separate"/>
        </w:r>
        <w:r w:rsidR="003628D0" w:rsidRPr="003E6DC2" w:rsidDel="005736D9">
          <w:rPr>
            <w:rFonts w:hint="eastAsia"/>
            <w:noProof/>
          </w:rPr>
          <w:delText>三</w:delText>
        </w:r>
        <w:r w:rsidRPr="003E6DC2" w:rsidDel="005736D9">
          <w:rPr>
            <w:rFonts w:hint="eastAsia"/>
          </w:rPr>
          <w:fldChar w:fldCharType="end"/>
        </w:r>
        <w:bookmarkEnd w:id="9657"/>
        <w:r w:rsidRPr="003E6DC2" w:rsidDel="005736D9">
          <w:rPr>
            <w:rFonts w:hint="eastAsia"/>
          </w:rPr>
          <w:delText>：團隊人員資歷一覽表</w:delText>
        </w:r>
      </w:del>
    </w:p>
    <w:tbl>
      <w:tblPr>
        <w:tblStyle w:val="a9"/>
        <w:tblW w:w="9747" w:type="dxa"/>
        <w:tblLook w:val="04A0" w:firstRow="1" w:lastRow="0" w:firstColumn="1" w:lastColumn="0" w:noHBand="0" w:noVBand="1"/>
      </w:tblPr>
      <w:tblGrid>
        <w:gridCol w:w="1730"/>
        <w:gridCol w:w="1125"/>
        <w:gridCol w:w="1056"/>
        <w:gridCol w:w="2136"/>
        <w:gridCol w:w="3700"/>
      </w:tblGrid>
      <w:tr w:rsidR="000D7082" w:rsidRPr="006E4CE8" w:rsidDel="005736D9" w14:paraId="63CBEB06" w14:textId="7430FDE6" w:rsidTr="00D46ACC">
        <w:trPr>
          <w:del w:id="9659" w:author="User" w:date="2021-09-13T17:09:00Z"/>
        </w:trPr>
        <w:tc>
          <w:tcPr>
            <w:tcW w:w="1809" w:type="dxa"/>
          </w:tcPr>
          <w:p w14:paraId="527A95EF" w14:textId="4122E246" w:rsidR="005E05A9" w:rsidRPr="00112490" w:rsidDel="005736D9" w:rsidRDefault="005E05A9">
            <w:pPr>
              <w:pStyle w:val="13"/>
              <w:ind w:leftChars="50" w:left="560" w:hangingChars="150" w:hanging="420"/>
              <w:rPr>
                <w:del w:id="9660" w:author="User" w:date="2021-09-13T17:09:00Z"/>
                <w:rFonts w:hint="eastAsia"/>
              </w:rPr>
              <w:pPrChange w:id="9661"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62" w:author="User" w:date="2021-09-13T17:09:00Z">
              <w:r w:rsidRPr="00AE0C01" w:rsidDel="005736D9">
                <w:rPr>
                  <w:rFonts w:hint="eastAsia"/>
                </w:rPr>
                <w:delText>負責</w:delText>
              </w:r>
              <w:r w:rsidR="00F20F46" w:rsidRPr="002F18F5" w:rsidDel="005736D9">
                <w:rPr>
                  <w:rFonts w:hint="eastAsia"/>
                </w:rPr>
                <w:delText>人</w:delText>
              </w:r>
              <w:r w:rsidR="00F20F46" w:rsidRPr="00112490" w:rsidDel="005736D9">
                <w:rPr>
                  <w:rFonts w:hint="eastAsia"/>
                </w:rPr>
                <w:delText>員及工作</w:delText>
              </w:r>
              <w:r w:rsidRPr="00112490" w:rsidDel="005736D9">
                <w:rPr>
                  <w:rFonts w:hint="eastAsia"/>
                </w:rPr>
                <w:delText>任務</w:delText>
              </w:r>
            </w:del>
          </w:p>
        </w:tc>
        <w:tc>
          <w:tcPr>
            <w:tcW w:w="1134" w:type="dxa"/>
          </w:tcPr>
          <w:p w14:paraId="43D6DACD" w14:textId="6BBC411E" w:rsidR="005E05A9" w:rsidRPr="006E4CE8" w:rsidDel="005736D9" w:rsidRDefault="005E05A9">
            <w:pPr>
              <w:pStyle w:val="13"/>
              <w:ind w:leftChars="50" w:left="560" w:hangingChars="150" w:hanging="420"/>
              <w:rPr>
                <w:del w:id="9663" w:author="User" w:date="2021-09-13T17:09:00Z"/>
                <w:rFonts w:hint="eastAsia"/>
              </w:rPr>
              <w:pPrChange w:id="966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65" w:author="User" w:date="2021-09-13T17:09:00Z">
              <w:r w:rsidRPr="00974DCA" w:rsidDel="005736D9">
                <w:rPr>
                  <w:rFonts w:hint="eastAsia"/>
                </w:rPr>
                <w:delText>姓名</w:delText>
              </w:r>
            </w:del>
          </w:p>
        </w:tc>
        <w:tc>
          <w:tcPr>
            <w:tcW w:w="567" w:type="dxa"/>
          </w:tcPr>
          <w:p w14:paraId="2494B04F" w14:textId="17E187EC" w:rsidR="005E05A9" w:rsidRPr="006E4CE8" w:rsidDel="005736D9" w:rsidRDefault="005E05A9">
            <w:pPr>
              <w:pStyle w:val="13"/>
              <w:ind w:leftChars="50" w:left="560" w:hangingChars="150" w:hanging="420"/>
              <w:rPr>
                <w:del w:id="9666" w:author="User" w:date="2021-09-13T17:09:00Z"/>
                <w:rFonts w:hint="eastAsia"/>
              </w:rPr>
              <w:pPrChange w:id="966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68" w:author="User" w:date="2021-09-13T17:09:00Z">
              <w:r w:rsidRPr="006E4CE8" w:rsidDel="005736D9">
                <w:rPr>
                  <w:rFonts w:hint="eastAsia"/>
                </w:rPr>
                <w:delText>年資</w:delText>
              </w:r>
            </w:del>
          </w:p>
        </w:tc>
        <w:tc>
          <w:tcPr>
            <w:tcW w:w="2268" w:type="dxa"/>
          </w:tcPr>
          <w:p w14:paraId="773C8543" w14:textId="1BB4886A" w:rsidR="005E05A9" w:rsidRPr="006E4CE8" w:rsidDel="005736D9" w:rsidRDefault="005E05A9">
            <w:pPr>
              <w:pStyle w:val="13"/>
              <w:ind w:leftChars="50" w:left="560" w:hangingChars="150" w:hanging="420"/>
              <w:rPr>
                <w:del w:id="9669" w:author="User" w:date="2021-09-13T17:09:00Z"/>
                <w:rFonts w:hint="eastAsia"/>
              </w:rPr>
              <w:pPrChange w:id="9670"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pPr>
              </w:pPrChange>
            </w:pPr>
            <w:del w:id="9671" w:author="User" w:date="2021-09-13T17:09:00Z">
              <w:r w:rsidRPr="006E4CE8" w:rsidDel="005736D9">
                <w:rPr>
                  <w:rFonts w:hint="eastAsia"/>
                </w:rPr>
                <w:delText>學歷</w:delText>
              </w:r>
            </w:del>
          </w:p>
        </w:tc>
        <w:tc>
          <w:tcPr>
            <w:tcW w:w="3969" w:type="dxa"/>
          </w:tcPr>
          <w:p w14:paraId="67D14EE1" w14:textId="37F2AF04" w:rsidR="005E05A9" w:rsidRPr="006E4CE8" w:rsidDel="005736D9" w:rsidRDefault="005E05A9">
            <w:pPr>
              <w:pStyle w:val="13"/>
              <w:ind w:leftChars="50" w:left="560" w:hangingChars="150" w:hanging="420"/>
              <w:rPr>
                <w:del w:id="9672" w:author="User" w:date="2021-09-13T17:09:00Z"/>
                <w:rFonts w:hint="eastAsia"/>
              </w:rPr>
              <w:pPrChange w:id="9673"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pPr>
              </w:pPrChange>
            </w:pPr>
            <w:del w:id="9674" w:author="User" w:date="2021-09-13T17:09:00Z">
              <w:r w:rsidRPr="006E4CE8" w:rsidDel="005736D9">
                <w:rPr>
                  <w:rFonts w:hint="eastAsia"/>
                </w:rPr>
                <w:delText>專長</w:delText>
              </w:r>
            </w:del>
          </w:p>
        </w:tc>
      </w:tr>
      <w:tr w:rsidR="000D7082" w:rsidRPr="006E4CE8" w:rsidDel="005736D9" w14:paraId="74864CBF" w14:textId="40C76708" w:rsidTr="00D46ACC">
        <w:trPr>
          <w:del w:id="9675" w:author="User" w:date="2021-09-13T17:09:00Z"/>
        </w:trPr>
        <w:tc>
          <w:tcPr>
            <w:tcW w:w="1809" w:type="dxa"/>
          </w:tcPr>
          <w:p w14:paraId="2104247E" w14:textId="16DE3303" w:rsidR="005E05A9" w:rsidRPr="00112490" w:rsidDel="005736D9" w:rsidRDefault="00F20F46">
            <w:pPr>
              <w:pStyle w:val="13"/>
              <w:ind w:leftChars="50" w:left="560" w:hangingChars="150" w:hanging="420"/>
              <w:rPr>
                <w:del w:id="9676" w:author="User" w:date="2021-09-13T17:09:00Z"/>
                <w:rFonts w:hint="eastAsia"/>
              </w:rPr>
              <w:pPrChange w:id="967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78" w:author="User" w:date="2021-09-13T17:09:00Z">
              <w:r w:rsidRPr="00AE0C01" w:rsidDel="005736D9">
                <w:rPr>
                  <w:rFonts w:hint="eastAsia"/>
                </w:rPr>
                <w:delText>計畫主持人暨</w:delText>
              </w:r>
              <w:r w:rsidR="005E05A9" w:rsidRPr="00AE0C01" w:rsidDel="005736D9">
                <w:rPr>
                  <w:rFonts w:hint="eastAsia"/>
                </w:rPr>
                <w:delText>專案經理</w:delText>
              </w:r>
              <w:r w:rsidR="005E05A9" w:rsidRPr="002F18F5" w:rsidDel="005736D9">
                <w:rPr>
                  <w:rFonts w:hint="eastAsia"/>
                </w:rPr>
                <w:delText>(</w:delText>
              </w:r>
              <w:r w:rsidR="005E05A9" w:rsidRPr="00112490" w:rsidDel="005736D9">
                <w:rPr>
                  <w:rFonts w:hint="eastAsia"/>
                </w:rPr>
                <w:delText>系統驗證</w:delText>
              </w:r>
              <w:r w:rsidR="005E05A9" w:rsidRPr="00112490" w:rsidDel="005736D9">
                <w:rPr>
                  <w:rFonts w:hint="eastAsia"/>
                </w:rPr>
                <w:delText>)</w:delText>
              </w:r>
            </w:del>
          </w:p>
        </w:tc>
        <w:tc>
          <w:tcPr>
            <w:tcW w:w="1134" w:type="dxa"/>
          </w:tcPr>
          <w:p w14:paraId="36F8AB0C" w14:textId="70C6F88B" w:rsidR="005E05A9" w:rsidRPr="006E4CE8" w:rsidDel="005736D9" w:rsidRDefault="005E05A9">
            <w:pPr>
              <w:pStyle w:val="13"/>
              <w:ind w:leftChars="50" w:left="560" w:hangingChars="150" w:hanging="420"/>
              <w:rPr>
                <w:del w:id="9679" w:author="User" w:date="2021-09-13T17:09:00Z"/>
                <w:rFonts w:hint="eastAsia"/>
              </w:rPr>
              <w:pPrChange w:id="9680"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81" w:author="User" w:date="2021-09-13T17:09:00Z">
              <w:r w:rsidRPr="00974DCA" w:rsidDel="005736D9">
                <w:rPr>
                  <w:rFonts w:hint="eastAsia"/>
                </w:rPr>
                <w:delText>王仁傑</w:delText>
              </w:r>
            </w:del>
          </w:p>
        </w:tc>
        <w:tc>
          <w:tcPr>
            <w:tcW w:w="567" w:type="dxa"/>
          </w:tcPr>
          <w:p w14:paraId="7CC6CAD1" w14:textId="4691A29B" w:rsidR="005E05A9" w:rsidRPr="006E4CE8" w:rsidDel="005736D9" w:rsidRDefault="00D462E5">
            <w:pPr>
              <w:pStyle w:val="13"/>
              <w:ind w:leftChars="50" w:left="560" w:hangingChars="150" w:hanging="420"/>
              <w:rPr>
                <w:del w:id="9682" w:author="User" w:date="2021-09-13T17:09:00Z"/>
                <w:rFonts w:hint="eastAsia"/>
              </w:rPr>
              <w:pPrChange w:id="9683"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84" w:author="User" w:date="2021-09-13T17:09:00Z">
              <w:r w:rsidRPr="006E4CE8" w:rsidDel="005736D9">
                <w:rPr>
                  <w:rFonts w:hint="eastAsia"/>
                </w:rPr>
                <w:delText>27</w:delText>
              </w:r>
              <w:r w:rsidRPr="006E4CE8" w:rsidDel="005736D9">
                <w:rPr>
                  <w:rFonts w:hint="eastAsia"/>
                </w:rPr>
                <w:delText>年</w:delText>
              </w:r>
            </w:del>
          </w:p>
        </w:tc>
        <w:tc>
          <w:tcPr>
            <w:tcW w:w="2268" w:type="dxa"/>
          </w:tcPr>
          <w:p w14:paraId="715F9D7F" w14:textId="49A15A01" w:rsidR="005E05A9" w:rsidRPr="006E4CE8" w:rsidDel="005736D9" w:rsidRDefault="005E05A9">
            <w:pPr>
              <w:pStyle w:val="13"/>
              <w:ind w:leftChars="50" w:left="560" w:hangingChars="150" w:hanging="420"/>
              <w:rPr>
                <w:del w:id="9685" w:author="User" w:date="2021-09-13T17:09:00Z"/>
                <w:rFonts w:hint="eastAsia"/>
              </w:rPr>
              <w:pPrChange w:id="9686"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87" w:author="User" w:date="2021-09-13T17:09:00Z">
              <w:r w:rsidRPr="00284EA9" w:rsidDel="005736D9">
                <w:rPr>
                  <w:rFonts w:hint="eastAsia"/>
                </w:rPr>
                <w:delText>資訊</w:delText>
              </w:r>
              <w:r w:rsidR="00F72361" w:rsidRPr="00D1741E" w:rsidDel="005736D9">
                <w:rPr>
                  <w:rFonts w:hint="eastAsia"/>
                </w:rPr>
                <w:delText>學</w:delText>
              </w:r>
              <w:r w:rsidRPr="00D1741E" w:rsidDel="005736D9">
                <w:rPr>
                  <w:rFonts w:hint="eastAsia"/>
                </w:rPr>
                <w:delText>士</w:delText>
              </w:r>
              <w:r w:rsidR="00F72361" w:rsidRPr="00D1741E" w:rsidDel="005736D9">
                <w:rPr>
                  <w:rFonts w:hint="eastAsia"/>
                </w:rPr>
                <w:delText>(</w:delText>
              </w:r>
            </w:del>
            <w:ins w:id="9688" w:author="jackson" w:date="2021-06-12T08:28:00Z">
              <w:del w:id="9689" w:author="User" w:date="2021-09-13T17:09:00Z">
                <w:r w:rsidR="00B5671E" w:rsidRPr="00D1741E" w:rsidDel="005736D9">
                  <w:rPr>
                    <w:rFonts w:hint="eastAsia"/>
                  </w:rPr>
                  <w:delText>資訊</w:delText>
                </w:r>
              </w:del>
            </w:ins>
            <w:del w:id="9690" w:author="User" w:date="2021-09-13T17:09:00Z">
              <w:r w:rsidR="00F72361" w:rsidRPr="00D1741E" w:rsidDel="005736D9">
                <w:rPr>
                  <w:rFonts w:hint="eastAsia"/>
                </w:rPr>
                <w:delText>碩士在學</w:delText>
              </w:r>
              <w:r w:rsidR="00F72361" w:rsidRPr="00D1741E" w:rsidDel="005736D9">
                <w:rPr>
                  <w:rFonts w:hint="eastAsia"/>
                </w:rPr>
                <w:delText>)</w:delText>
              </w:r>
              <w:r w:rsidRPr="00D1741E" w:rsidDel="005736D9">
                <w:rPr>
                  <w:rFonts w:hint="eastAsia"/>
                </w:rPr>
                <w:delText xml:space="preserve"> </w:delText>
              </w:r>
            </w:del>
          </w:p>
        </w:tc>
        <w:tc>
          <w:tcPr>
            <w:tcW w:w="3969" w:type="dxa"/>
          </w:tcPr>
          <w:p w14:paraId="7C2A0ECA" w14:textId="2F2530A1" w:rsidR="00DB2B3B" w:rsidRPr="00D1741E" w:rsidDel="005736D9" w:rsidRDefault="005E05A9">
            <w:pPr>
              <w:pStyle w:val="13"/>
              <w:ind w:leftChars="50" w:left="560" w:hangingChars="150" w:hanging="420"/>
              <w:rPr>
                <w:del w:id="9691" w:author="User" w:date="2021-09-13T17:09:00Z"/>
                <w:rFonts w:hint="eastAsia"/>
              </w:rPr>
              <w:pPrChange w:id="9692" w:author="User" w:date="2021-09-14T13:59:00Z">
                <w:pPr>
                  <w:ind w:left="280" w:hanging="280"/>
                </w:pPr>
              </w:pPrChange>
            </w:pPr>
            <w:del w:id="9693" w:author="User" w:date="2021-09-13T17:09:00Z">
              <w:r w:rsidRPr="00284EA9" w:rsidDel="005736D9">
                <w:rPr>
                  <w:rFonts w:hint="eastAsia"/>
                </w:rPr>
                <w:delText>資料庫</w:delText>
              </w:r>
              <w:r w:rsidRPr="00D1741E" w:rsidDel="005736D9">
                <w:rPr>
                  <w:rFonts w:hint="eastAsia"/>
                </w:rPr>
                <w:delText>/</w:delText>
              </w:r>
              <w:r w:rsidRPr="00D1741E" w:rsidDel="005736D9">
                <w:rPr>
                  <w:rFonts w:hint="eastAsia"/>
                </w:rPr>
                <w:delText>各型伺服器與虛擬化</w:delText>
              </w:r>
              <w:r w:rsidRPr="00D1741E" w:rsidDel="005736D9">
                <w:rPr>
                  <w:rFonts w:hint="eastAsia"/>
                </w:rPr>
                <w:delText>/</w:delText>
              </w:r>
              <w:r w:rsidRPr="00D1741E" w:rsidDel="005736D9">
                <w:rPr>
                  <w:rFonts w:hint="eastAsia"/>
                </w:rPr>
                <w:delText>高速且大容量儲存設備</w:delText>
              </w:r>
              <w:r w:rsidR="00F20F46" w:rsidRPr="00D1741E" w:rsidDel="005736D9">
                <w:rPr>
                  <w:rFonts w:hint="eastAsia"/>
                </w:rPr>
                <w:delText>。</w:delText>
              </w:r>
            </w:del>
          </w:p>
        </w:tc>
      </w:tr>
      <w:tr w:rsidR="000D7082" w:rsidRPr="006E4CE8" w:rsidDel="005736D9" w14:paraId="71473588" w14:textId="5B806BDE" w:rsidTr="00D46ACC">
        <w:trPr>
          <w:del w:id="9694" w:author="User" w:date="2021-09-13T17:09:00Z"/>
        </w:trPr>
        <w:tc>
          <w:tcPr>
            <w:tcW w:w="1809" w:type="dxa"/>
          </w:tcPr>
          <w:p w14:paraId="5F3B34D8" w14:textId="6F9394E2" w:rsidR="005E05A9" w:rsidRPr="00112490" w:rsidDel="005736D9" w:rsidRDefault="005E05A9">
            <w:pPr>
              <w:pStyle w:val="13"/>
              <w:ind w:leftChars="50" w:left="560" w:hangingChars="150" w:hanging="420"/>
              <w:rPr>
                <w:del w:id="9695" w:author="User" w:date="2021-09-13T17:09:00Z"/>
                <w:rFonts w:hint="eastAsia"/>
              </w:rPr>
              <w:pPrChange w:id="9696"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697" w:author="User" w:date="2021-09-13T17:09:00Z">
              <w:r w:rsidRPr="00AE0C01" w:rsidDel="005736D9">
                <w:rPr>
                  <w:rFonts w:hint="eastAsia"/>
                </w:rPr>
                <w:delText>主任顧問工程師</w:delText>
              </w:r>
              <w:r w:rsidRPr="002F18F5" w:rsidDel="005736D9">
                <w:rPr>
                  <w:rFonts w:hint="eastAsia"/>
                </w:rPr>
                <w:delText>(</w:delText>
              </w:r>
              <w:r w:rsidRPr="00112490" w:rsidDel="005736D9">
                <w:rPr>
                  <w:rFonts w:hint="eastAsia"/>
                </w:rPr>
                <w:delText>系統開發</w:delText>
              </w:r>
              <w:r w:rsidRPr="00112490" w:rsidDel="005736D9">
                <w:rPr>
                  <w:rFonts w:hint="eastAsia"/>
                </w:rPr>
                <w:delText>)</w:delText>
              </w:r>
            </w:del>
          </w:p>
        </w:tc>
        <w:tc>
          <w:tcPr>
            <w:tcW w:w="1134" w:type="dxa"/>
          </w:tcPr>
          <w:p w14:paraId="7D672D3D" w14:textId="06530539" w:rsidR="005E05A9" w:rsidRPr="006E4CE8" w:rsidDel="005736D9" w:rsidRDefault="005E05A9">
            <w:pPr>
              <w:pStyle w:val="13"/>
              <w:ind w:leftChars="50" w:left="560" w:hangingChars="150" w:hanging="420"/>
              <w:rPr>
                <w:del w:id="9698" w:author="User" w:date="2021-09-13T17:09:00Z"/>
                <w:rFonts w:hint="eastAsia"/>
              </w:rPr>
              <w:pPrChange w:id="969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00" w:author="User" w:date="2021-09-13T17:09:00Z">
              <w:r w:rsidRPr="00974DCA" w:rsidDel="005736D9">
                <w:rPr>
                  <w:rFonts w:hint="eastAsia"/>
                </w:rPr>
                <w:delText>曾</w:delText>
              </w:r>
              <w:r w:rsidR="00881BCC" w:rsidRPr="006E4CE8" w:rsidDel="005736D9">
                <w:rPr>
                  <w:rFonts w:hint="eastAsia"/>
                </w:rPr>
                <w:delText>成</w:delText>
              </w:r>
              <w:r w:rsidRPr="006E4CE8" w:rsidDel="005736D9">
                <w:rPr>
                  <w:rFonts w:hint="eastAsia"/>
                </w:rPr>
                <w:delText>訓</w:delText>
              </w:r>
            </w:del>
          </w:p>
        </w:tc>
        <w:tc>
          <w:tcPr>
            <w:tcW w:w="567" w:type="dxa"/>
          </w:tcPr>
          <w:p w14:paraId="7A3F7724" w14:textId="2CF12844" w:rsidR="005E05A9" w:rsidRPr="006E4CE8" w:rsidDel="005736D9" w:rsidRDefault="00D650E1">
            <w:pPr>
              <w:pStyle w:val="13"/>
              <w:ind w:leftChars="50" w:left="560" w:hangingChars="150" w:hanging="420"/>
              <w:rPr>
                <w:del w:id="9701" w:author="User" w:date="2021-09-13T17:09:00Z"/>
                <w:rFonts w:hint="eastAsia"/>
              </w:rPr>
              <w:pPrChange w:id="970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03" w:author="User" w:date="2021-09-13T17:09:00Z">
              <w:r w:rsidRPr="006E4CE8" w:rsidDel="005736D9">
                <w:rPr>
                  <w:rFonts w:hint="eastAsia"/>
                </w:rPr>
                <w:delText>25</w:delText>
              </w:r>
              <w:r w:rsidR="00D462E5" w:rsidRPr="006E4CE8" w:rsidDel="005736D9">
                <w:rPr>
                  <w:rFonts w:hint="eastAsia"/>
                </w:rPr>
                <w:delText>年</w:delText>
              </w:r>
            </w:del>
          </w:p>
        </w:tc>
        <w:tc>
          <w:tcPr>
            <w:tcW w:w="2268" w:type="dxa"/>
          </w:tcPr>
          <w:p w14:paraId="6FCA9530" w14:textId="0741CE2D" w:rsidR="005E05A9" w:rsidRPr="00D1741E" w:rsidDel="005736D9" w:rsidRDefault="005E05A9">
            <w:pPr>
              <w:pStyle w:val="13"/>
              <w:ind w:leftChars="50" w:left="560" w:hangingChars="150" w:hanging="420"/>
              <w:rPr>
                <w:del w:id="9704" w:author="User" w:date="2021-09-13T17:09:00Z"/>
                <w:rFonts w:hint="eastAsia"/>
              </w:rPr>
              <w:pPrChange w:id="9705" w:author="User" w:date="2021-09-14T13:59:00Z">
                <w:pPr>
                  <w:ind w:left="280" w:hanging="280"/>
                </w:pPr>
              </w:pPrChange>
            </w:pPr>
            <w:del w:id="9706" w:author="User" w:date="2021-09-13T17:09:00Z">
              <w:r w:rsidRPr="00284EA9" w:rsidDel="005736D9">
                <w:rPr>
                  <w:rFonts w:hint="eastAsia"/>
                </w:rPr>
                <w:delText>資訊碩士</w:delText>
              </w:r>
            </w:del>
          </w:p>
        </w:tc>
        <w:tc>
          <w:tcPr>
            <w:tcW w:w="3969" w:type="dxa"/>
          </w:tcPr>
          <w:p w14:paraId="49CA4F0B" w14:textId="16552530" w:rsidR="005E05A9" w:rsidRPr="00D1741E" w:rsidDel="005736D9" w:rsidRDefault="005E05A9">
            <w:pPr>
              <w:pStyle w:val="13"/>
              <w:ind w:leftChars="50" w:left="560" w:hangingChars="150" w:hanging="420"/>
              <w:rPr>
                <w:del w:id="9707" w:author="User" w:date="2021-09-13T17:09:00Z"/>
                <w:rFonts w:hint="eastAsia"/>
              </w:rPr>
              <w:pPrChange w:id="9708" w:author="User" w:date="2021-09-14T13:59:00Z">
                <w:pPr>
                  <w:ind w:left="280" w:hanging="280"/>
                </w:pPr>
              </w:pPrChange>
            </w:pPr>
            <w:del w:id="9709" w:author="User" w:date="2021-09-13T17:09:00Z">
              <w:r w:rsidRPr="00D1741E" w:rsidDel="005736D9">
                <w:rPr>
                  <w:rFonts w:hint="eastAsia"/>
                </w:rPr>
                <w:delText>AI</w:delText>
              </w:r>
              <w:r w:rsidRPr="00D1741E" w:rsidDel="005736D9">
                <w:rPr>
                  <w:rFonts w:hint="eastAsia"/>
                </w:rPr>
                <w:delText>應用技術機器視覺</w:delText>
              </w:r>
              <w:r w:rsidRPr="00D1741E" w:rsidDel="005736D9">
                <w:rPr>
                  <w:rFonts w:hint="eastAsia"/>
                </w:rPr>
                <w:delText>/</w:delText>
              </w:r>
              <w:r w:rsidRPr="00D1741E" w:rsidDel="005736D9">
                <w:rPr>
                  <w:rFonts w:hint="eastAsia"/>
                </w:rPr>
                <w:delText>機器學習</w:delText>
              </w:r>
              <w:r w:rsidRPr="00D1741E" w:rsidDel="005736D9">
                <w:rPr>
                  <w:rFonts w:hint="eastAsia"/>
                </w:rPr>
                <w:delText>/</w:delText>
              </w:r>
              <w:r w:rsidRPr="00D1741E" w:rsidDel="005736D9">
                <w:rPr>
                  <w:rFonts w:hint="eastAsia"/>
                </w:rPr>
                <w:delText>深度學習</w:delText>
              </w:r>
              <w:r w:rsidRPr="00D1741E" w:rsidDel="005736D9">
                <w:rPr>
                  <w:rFonts w:hint="eastAsia"/>
                </w:rPr>
                <w:delText>/</w:delText>
              </w:r>
              <w:r w:rsidRPr="00D1741E" w:rsidDel="005736D9">
                <w:rPr>
                  <w:rFonts w:hint="eastAsia"/>
                </w:rPr>
                <w:delText>圖樣識別</w:delText>
              </w:r>
              <w:r w:rsidRPr="00D1741E" w:rsidDel="005736D9">
                <w:rPr>
                  <w:rFonts w:hint="eastAsia"/>
                </w:rPr>
                <w:delText>/</w:delText>
              </w:r>
              <w:r w:rsidRPr="00D1741E" w:rsidDel="005736D9">
                <w:rPr>
                  <w:rFonts w:hint="eastAsia"/>
                </w:rPr>
                <w:delText>影像處理</w:delText>
              </w:r>
              <w:r w:rsidR="00F20F46" w:rsidRPr="00D1741E" w:rsidDel="005736D9">
                <w:rPr>
                  <w:rFonts w:hint="eastAsia"/>
                </w:rPr>
                <w:delText>。</w:delText>
              </w:r>
            </w:del>
          </w:p>
        </w:tc>
      </w:tr>
      <w:tr w:rsidR="000D7082" w:rsidRPr="006E4CE8" w:rsidDel="005736D9" w14:paraId="552DE4B4" w14:textId="76C74368" w:rsidTr="00D46ACC">
        <w:trPr>
          <w:trHeight w:val="995"/>
          <w:del w:id="9710" w:author="User" w:date="2021-09-13T17:09:00Z"/>
        </w:trPr>
        <w:tc>
          <w:tcPr>
            <w:tcW w:w="1809" w:type="dxa"/>
          </w:tcPr>
          <w:p w14:paraId="53DD88C2" w14:textId="2F0217DB" w:rsidR="005E05A9" w:rsidRPr="00112490" w:rsidDel="005736D9" w:rsidRDefault="005E05A9">
            <w:pPr>
              <w:pStyle w:val="13"/>
              <w:ind w:leftChars="50" w:left="560" w:hangingChars="150" w:hanging="420"/>
              <w:rPr>
                <w:del w:id="9711" w:author="User" w:date="2021-09-13T17:09:00Z"/>
                <w:rFonts w:hint="eastAsia"/>
              </w:rPr>
              <w:pPrChange w:id="971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13" w:author="User" w:date="2021-09-13T17:09:00Z">
              <w:r w:rsidRPr="00AE0C01" w:rsidDel="005736D9">
                <w:rPr>
                  <w:rFonts w:hint="eastAsia"/>
                </w:rPr>
                <w:delText>整體整合</w:delText>
              </w:r>
              <w:r w:rsidRPr="002F18F5" w:rsidDel="005736D9">
                <w:rPr>
                  <w:rFonts w:hint="eastAsia"/>
                </w:rPr>
                <w:delText>AI</w:delText>
              </w:r>
              <w:r w:rsidRPr="00112490" w:rsidDel="005736D9">
                <w:rPr>
                  <w:rFonts w:hint="eastAsia"/>
                </w:rPr>
                <w:delText>系統架構</w:delText>
              </w:r>
            </w:del>
          </w:p>
        </w:tc>
        <w:tc>
          <w:tcPr>
            <w:tcW w:w="1134" w:type="dxa"/>
          </w:tcPr>
          <w:p w14:paraId="74D458F5" w14:textId="4DEB5A38" w:rsidR="005E05A9" w:rsidRPr="006E4CE8" w:rsidDel="005736D9" w:rsidRDefault="005E05A9">
            <w:pPr>
              <w:pStyle w:val="13"/>
              <w:ind w:leftChars="50" w:left="560" w:hangingChars="150" w:hanging="420"/>
              <w:rPr>
                <w:del w:id="9714" w:author="User" w:date="2021-09-13T17:09:00Z"/>
                <w:rFonts w:hint="eastAsia"/>
              </w:rPr>
              <w:pPrChange w:id="971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16" w:author="User" w:date="2021-09-13T17:09:00Z">
              <w:r w:rsidRPr="00112490" w:rsidDel="005736D9">
                <w:rPr>
                  <w:rFonts w:hint="eastAsia"/>
                </w:rPr>
                <w:delText>關</w:delText>
              </w:r>
            </w:del>
            <w:del w:id="9717" w:author="User" w:date="2021-08-09T10:34:00Z">
              <w:r w:rsidRPr="00974DCA" w:rsidDel="00EC73A6">
                <w:rPr>
                  <w:rFonts w:hint="eastAsia"/>
                </w:rPr>
                <w:delText>志峰</w:delText>
              </w:r>
            </w:del>
          </w:p>
        </w:tc>
        <w:tc>
          <w:tcPr>
            <w:tcW w:w="567" w:type="dxa"/>
          </w:tcPr>
          <w:p w14:paraId="1165B115" w14:textId="63212504" w:rsidR="005E05A9" w:rsidRPr="006E4CE8" w:rsidDel="005736D9" w:rsidRDefault="00D462E5">
            <w:pPr>
              <w:pStyle w:val="13"/>
              <w:ind w:leftChars="50" w:left="560" w:hangingChars="150" w:hanging="420"/>
              <w:rPr>
                <w:del w:id="9718" w:author="User" w:date="2021-09-13T17:09:00Z"/>
                <w:rFonts w:hint="eastAsia"/>
              </w:rPr>
              <w:pPrChange w:id="971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20" w:author="User" w:date="2021-09-13T17:09:00Z">
              <w:r w:rsidRPr="006E4CE8" w:rsidDel="005736D9">
                <w:rPr>
                  <w:rFonts w:hint="eastAsia"/>
                </w:rPr>
                <w:delText>10</w:delText>
              </w:r>
              <w:r w:rsidRPr="006E4CE8" w:rsidDel="005736D9">
                <w:rPr>
                  <w:rFonts w:hint="eastAsia"/>
                </w:rPr>
                <w:delText>年</w:delText>
              </w:r>
            </w:del>
          </w:p>
        </w:tc>
        <w:tc>
          <w:tcPr>
            <w:tcW w:w="2268" w:type="dxa"/>
          </w:tcPr>
          <w:p w14:paraId="054732B2" w14:textId="1B3CD6E7" w:rsidR="005E05A9" w:rsidRPr="006E4CE8" w:rsidDel="005736D9" w:rsidRDefault="0004336D">
            <w:pPr>
              <w:pStyle w:val="13"/>
              <w:ind w:leftChars="50" w:left="560" w:hangingChars="150" w:hanging="420"/>
              <w:rPr>
                <w:del w:id="9721" w:author="User" w:date="2021-09-13T17:09:00Z"/>
                <w:rFonts w:hint="eastAsia"/>
              </w:rPr>
              <w:pPrChange w:id="972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23" w:author="User" w:date="2021-09-13T17:09:00Z">
              <w:r w:rsidRPr="00284EA9" w:rsidDel="005736D9">
                <w:rPr>
                  <w:rFonts w:hint="eastAsia"/>
                </w:rPr>
                <w:delText>商管碩</w:delText>
              </w:r>
              <w:r w:rsidR="005E05A9" w:rsidRPr="00D1741E" w:rsidDel="005736D9">
                <w:rPr>
                  <w:rFonts w:hint="eastAsia"/>
                </w:rPr>
                <w:delText>士</w:delText>
              </w:r>
            </w:del>
          </w:p>
        </w:tc>
        <w:tc>
          <w:tcPr>
            <w:tcW w:w="3969" w:type="dxa"/>
          </w:tcPr>
          <w:p w14:paraId="177095C2" w14:textId="44DD3F04" w:rsidR="005E05A9" w:rsidRPr="006E4CE8" w:rsidDel="005736D9" w:rsidRDefault="00D52B22">
            <w:pPr>
              <w:pStyle w:val="13"/>
              <w:ind w:leftChars="50" w:left="560" w:hangingChars="150" w:hanging="420"/>
              <w:rPr>
                <w:del w:id="9724" w:author="User" w:date="2021-09-13T17:09:00Z"/>
                <w:rFonts w:hint="eastAsia"/>
              </w:rPr>
              <w:pPrChange w:id="972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26" w:author="User" w:date="2021-09-13T17:09:00Z">
              <w:r w:rsidRPr="006E4CE8" w:rsidDel="005736D9">
                <w:rPr>
                  <w:rFonts w:hint="eastAsia"/>
                </w:rPr>
                <w:delText>伺服器安全管理與故障檢修</w:delText>
              </w:r>
              <w:r w:rsidRPr="006E4CE8" w:rsidDel="005736D9">
                <w:rPr>
                  <w:rFonts w:hint="eastAsia"/>
                </w:rPr>
                <w:delText>/</w:delText>
              </w:r>
              <w:r w:rsidRPr="006E4CE8" w:rsidDel="005736D9">
                <w:rPr>
                  <w:rFonts w:hint="eastAsia"/>
                </w:rPr>
                <w:delText>伺服器虛擬化建置</w:delText>
              </w:r>
              <w:r w:rsidRPr="006E4CE8" w:rsidDel="005736D9">
                <w:rPr>
                  <w:rFonts w:hint="eastAsia"/>
                </w:rPr>
                <w:delText xml:space="preserve">/docker </w:delText>
              </w:r>
              <w:r w:rsidRPr="006E4CE8" w:rsidDel="005736D9">
                <w:rPr>
                  <w:rFonts w:hint="eastAsia"/>
                </w:rPr>
                <w:delText>平台管理與維運</w:delText>
              </w:r>
              <w:r w:rsidRPr="006E4CE8" w:rsidDel="005736D9">
                <w:rPr>
                  <w:rFonts w:hint="eastAsia"/>
                </w:rPr>
                <w:delText>/</w:delText>
              </w:r>
              <w:r w:rsidRPr="006E4CE8" w:rsidDel="005736D9">
                <w:rPr>
                  <w:rFonts w:hint="eastAsia"/>
                </w:rPr>
                <w:delText>伺服器虛擬化及儲存與備份備援建置</w:delText>
              </w:r>
              <w:r w:rsidR="00F20F46" w:rsidRPr="006E4CE8" w:rsidDel="005736D9">
                <w:rPr>
                  <w:rFonts w:hint="eastAsia"/>
                </w:rPr>
                <w:delText>。</w:delText>
              </w:r>
            </w:del>
          </w:p>
        </w:tc>
      </w:tr>
      <w:tr w:rsidR="000D7082" w:rsidRPr="006E4CE8" w:rsidDel="005736D9" w14:paraId="01B2DA95" w14:textId="238EF055" w:rsidTr="00607539">
        <w:trPr>
          <w:trHeight w:val="638"/>
          <w:del w:id="9727" w:author="User" w:date="2021-09-13T17:09:00Z"/>
        </w:trPr>
        <w:tc>
          <w:tcPr>
            <w:tcW w:w="1809" w:type="dxa"/>
          </w:tcPr>
          <w:p w14:paraId="1526596D" w14:textId="0EB17077" w:rsidR="001C32A0" w:rsidRPr="002F18F5" w:rsidDel="005736D9" w:rsidRDefault="001C32A0">
            <w:pPr>
              <w:pStyle w:val="13"/>
              <w:ind w:leftChars="50" w:left="560" w:hangingChars="150" w:hanging="420"/>
              <w:rPr>
                <w:del w:id="9728" w:author="User" w:date="2021-09-13T17:09:00Z"/>
                <w:rFonts w:hint="eastAsia"/>
              </w:rPr>
              <w:pPrChange w:id="972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30" w:author="User" w:date="2021-09-13T17:09:00Z">
              <w:r w:rsidRPr="00AE0C01" w:rsidDel="005736D9">
                <w:rPr>
                  <w:rFonts w:hint="eastAsia"/>
                </w:rPr>
                <w:delText>協助網頁開發維護</w:delText>
              </w:r>
            </w:del>
          </w:p>
        </w:tc>
        <w:tc>
          <w:tcPr>
            <w:tcW w:w="1134" w:type="dxa"/>
          </w:tcPr>
          <w:p w14:paraId="7B416C62" w14:textId="19E2C1BA" w:rsidR="001C32A0" w:rsidRPr="00112490" w:rsidDel="005736D9" w:rsidRDefault="001C32A0">
            <w:pPr>
              <w:pStyle w:val="13"/>
              <w:ind w:leftChars="50" w:left="560" w:hangingChars="150" w:hanging="420"/>
              <w:rPr>
                <w:del w:id="9731" w:author="User" w:date="2021-09-13T17:09:00Z"/>
                <w:rFonts w:hint="eastAsia"/>
              </w:rPr>
              <w:pPrChange w:id="973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33" w:author="User" w:date="2021-09-13T17:09:00Z">
              <w:r w:rsidRPr="00112490" w:rsidDel="005736D9">
                <w:rPr>
                  <w:rFonts w:hint="eastAsia"/>
                </w:rPr>
                <w:delText>李佳泓</w:delText>
              </w:r>
            </w:del>
          </w:p>
        </w:tc>
        <w:tc>
          <w:tcPr>
            <w:tcW w:w="567" w:type="dxa"/>
          </w:tcPr>
          <w:p w14:paraId="17E7D7E0" w14:textId="71C9B3BF" w:rsidR="001C32A0" w:rsidRPr="006E4CE8" w:rsidDel="005736D9" w:rsidRDefault="001C32A0">
            <w:pPr>
              <w:pStyle w:val="13"/>
              <w:ind w:leftChars="50" w:left="560" w:hangingChars="150" w:hanging="420"/>
              <w:rPr>
                <w:del w:id="9734" w:author="User" w:date="2021-09-13T17:09:00Z"/>
                <w:rFonts w:hint="eastAsia"/>
              </w:rPr>
              <w:pPrChange w:id="973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36" w:author="User" w:date="2021-09-13T17:09:00Z">
              <w:r w:rsidRPr="00112490" w:rsidDel="005736D9">
                <w:rPr>
                  <w:rFonts w:hint="eastAsia"/>
                </w:rPr>
                <w:delText>3</w:delText>
              </w:r>
              <w:r w:rsidRPr="00974DCA" w:rsidDel="005736D9">
                <w:rPr>
                  <w:rFonts w:hint="eastAsia"/>
                </w:rPr>
                <w:delText>年</w:delText>
              </w:r>
            </w:del>
          </w:p>
        </w:tc>
        <w:tc>
          <w:tcPr>
            <w:tcW w:w="2268" w:type="dxa"/>
          </w:tcPr>
          <w:p w14:paraId="345171FC" w14:textId="72EB1169" w:rsidR="001C32A0" w:rsidRPr="00D1741E" w:rsidDel="005736D9" w:rsidRDefault="001C32A0">
            <w:pPr>
              <w:pStyle w:val="13"/>
              <w:ind w:leftChars="50" w:left="560" w:hangingChars="150" w:hanging="420"/>
              <w:rPr>
                <w:del w:id="9737" w:author="User" w:date="2021-09-13T17:09:00Z"/>
                <w:rFonts w:hint="eastAsia"/>
              </w:rPr>
              <w:pPrChange w:id="9738"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39" w:author="User" w:date="2021-09-13T17:09:00Z">
              <w:r w:rsidRPr="00284EA9" w:rsidDel="005736D9">
                <w:rPr>
                  <w:rFonts w:hint="eastAsia"/>
                </w:rPr>
                <w:delText>資訊科學系在學生</w:delText>
              </w:r>
            </w:del>
          </w:p>
        </w:tc>
        <w:tc>
          <w:tcPr>
            <w:tcW w:w="3969" w:type="dxa"/>
          </w:tcPr>
          <w:p w14:paraId="338EA092" w14:textId="39B30336" w:rsidR="001C32A0" w:rsidRPr="006E4CE8" w:rsidDel="005736D9" w:rsidRDefault="001C32A0">
            <w:pPr>
              <w:pStyle w:val="13"/>
              <w:ind w:leftChars="50" w:left="560" w:hangingChars="150" w:hanging="420"/>
              <w:rPr>
                <w:del w:id="9740" w:author="User" w:date="2021-09-13T17:09:00Z"/>
                <w:rFonts w:hint="eastAsia"/>
              </w:rPr>
              <w:pPrChange w:id="9741"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42" w:author="User" w:date="2021-09-13T17:09:00Z">
              <w:r w:rsidRPr="006E4CE8" w:rsidDel="005736D9">
                <w:rPr>
                  <w:rFonts w:hint="eastAsia"/>
                </w:rPr>
                <w:delText>新版網頁開發維護</w:delText>
              </w:r>
              <w:r w:rsidR="00F20F46" w:rsidRPr="006E4CE8" w:rsidDel="005736D9">
                <w:rPr>
                  <w:rFonts w:hint="eastAsia"/>
                </w:rPr>
                <w:delText>。</w:delText>
              </w:r>
            </w:del>
          </w:p>
        </w:tc>
      </w:tr>
      <w:tr w:rsidR="000D7082" w:rsidRPr="006E4CE8" w:rsidDel="005736D9" w14:paraId="76CEFD97" w14:textId="2A4A6C6E" w:rsidTr="00607539">
        <w:trPr>
          <w:trHeight w:val="671"/>
          <w:del w:id="9743" w:author="User" w:date="2021-09-13T17:09:00Z"/>
        </w:trPr>
        <w:tc>
          <w:tcPr>
            <w:tcW w:w="1809" w:type="dxa"/>
            <w:vMerge w:val="restart"/>
          </w:tcPr>
          <w:p w14:paraId="342674EB" w14:textId="1505EC99" w:rsidR="009538EF" w:rsidRPr="00112490" w:rsidDel="005736D9" w:rsidRDefault="009538EF">
            <w:pPr>
              <w:pStyle w:val="13"/>
              <w:ind w:leftChars="50" w:left="560" w:hangingChars="150" w:hanging="420"/>
              <w:rPr>
                <w:del w:id="9744" w:author="User" w:date="2021-09-13T17:09:00Z"/>
                <w:rFonts w:hint="eastAsia"/>
              </w:rPr>
              <w:pPrChange w:id="974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46" w:author="User" w:date="2021-09-13T17:09:00Z">
              <w:r w:rsidRPr="00AE0C01" w:rsidDel="005736D9">
                <w:rPr>
                  <w:rFonts w:hint="eastAsia"/>
                </w:rPr>
                <w:delText>文書</w:delText>
              </w:r>
              <w:r w:rsidR="00B920D8" w:rsidRPr="002F18F5" w:rsidDel="005736D9">
                <w:rPr>
                  <w:rFonts w:hint="eastAsia"/>
                </w:rPr>
                <w:delText>計畫</w:delText>
              </w:r>
            </w:del>
          </w:p>
          <w:p w14:paraId="7F5670C0" w14:textId="2C5939F0" w:rsidR="009538EF" w:rsidRPr="00974DCA" w:rsidDel="005736D9" w:rsidRDefault="009538EF">
            <w:pPr>
              <w:pStyle w:val="13"/>
              <w:ind w:leftChars="50" w:left="560" w:hangingChars="150" w:hanging="420"/>
              <w:rPr>
                <w:del w:id="9747" w:author="User" w:date="2021-09-13T17:09:00Z"/>
                <w:rFonts w:hint="eastAsia"/>
              </w:rPr>
              <w:pPrChange w:id="9748"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49" w:author="User" w:date="2021-09-13T17:09:00Z">
              <w:r w:rsidRPr="00112490" w:rsidDel="005736D9">
                <w:rPr>
                  <w:rFonts w:hint="eastAsia"/>
                </w:rPr>
                <w:delText>品管</w:delText>
              </w:r>
              <w:r w:rsidR="00B920D8" w:rsidRPr="00112490" w:rsidDel="005736D9">
                <w:rPr>
                  <w:rFonts w:hint="eastAsia"/>
                </w:rPr>
                <w:delText>管制</w:delText>
              </w:r>
            </w:del>
          </w:p>
          <w:p w14:paraId="0A3ACB98" w14:textId="70F5C31A" w:rsidR="009538EF" w:rsidRPr="006E4CE8" w:rsidDel="00607539" w:rsidRDefault="00B920D8">
            <w:pPr>
              <w:pStyle w:val="13"/>
              <w:ind w:leftChars="50" w:left="560" w:hangingChars="150" w:hanging="420"/>
              <w:rPr>
                <w:del w:id="9750" w:author="User" w:date="2021-08-21T13:13:00Z"/>
                <w:rFonts w:hint="eastAsia"/>
              </w:rPr>
              <w:pPrChange w:id="9751"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52" w:author="User" w:date="2021-09-13T17:09:00Z">
              <w:r w:rsidRPr="006E4CE8" w:rsidDel="005736D9">
                <w:rPr>
                  <w:rFonts w:hint="eastAsia"/>
                </w:rPr>
                <w:delText>機器</w:delText>
              </w:r>
              <w:r w:rsidR="009538EF" w:rsidRPr="006E4CE8" w:rsidDel="005736D9">
                <w:rPr>
                  <w:rFonts w:hint="eastAsia"/>
                </w:rPr>
                <w:delText>校正</w:delText>
              </w:r>
            </w:del>
          </w:p>
          <w:p w14:paraId="01E147A3" w14:textId="1F4ABCCD" w:rsidR="009538EF" w:rsidRPr="006E4CE8" w:rsidDel="005736D9" w:rsidRDefault="009538EF">
            <w:pPr>
              <w:pStyle w:val="13"/>
              <w:ind w:leftChars="50" w:left="560" w:hangingChars="150" w:hanging="420"/>
              <w:rPr>
                <w:del w:id="9753" w:author="User" w:date="2021-09-13T17:09:00Z"/>
                <w:rFonts w:hint="eastAsia"/>
              </w:rPr>
              <w:pPrChange w:id="975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p>
        </w:tc>
        <w:tc>
          <w:tcPr>
            <w:tcW w:w="1134" w:type="dxa"/>
          </w:tcPr>
          <w:p w14:paraId="5C054E84" w14:textId="6F32ECDC" w:rsidR="009538EF" w:rsidRPr="006E4CE8" w:rsidDel="005736D9" w:rsidRDefault="009538EF">
            <w:pPr>
              <w:pStyle w:val="13"/>
              <w:ind w:leftChars="50" w:left="560" w:hangingChars="150" w:hanging="420"/>
              <w:rPr>
                <w:del w:id="9755" w:author="User" w:date="2021-09-13T17:09:00Z"/>
                <w:rFonts w:hint="eastAsia"/>
              </w:rPr>
              <w:pPrChange w:id="9756"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57" w:author="User" w:date="2021-09-13T17:09:00Z">
              <w:r w:rsidRPr="006E4CE8" w:rsidDel="005736D9">
                <w:rPr>
                  <w:rFonts w:hint="eastAsia"/>
                </w:rPr>
                <w:delText>傅舜琦</w:delText>
              </w:r>
            </w:del>
          </w:p>
          <w:p w14:paraId="3A85E5FF" w14:textId="0FB5A524" w:rsidR="009538EF" w:rsidRPr="006E4CE8" w:rsidDel="005736D9" w:rsidRDefault="009538EF">
            <w:pPr>
              <w:pStyle w:val="13"/>
              <w:ind w:leftChars="50" w:left="560" w:hangingChars="150" w:hanging="420"/>
              <w:rPr>
                <w:del w:id="9758" w:author="User" w:date="2021-09-13T17:09:00Z"/>
                <w:rFonts w:hint="eastAsia"/>
              </w:rPr>
              <w:pPrChange w:id="975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p>
        </w:tc>
        <w:tc>
          <w:tcPr>
            <w:tcW w:w="567" w:type="dxa"/>
          </w:tcPr>
          <w:p w14:paraId="3DD540CE" w14:textId="6A7A818F" w:rsidR="009538EF" w:rsidRPr="006E4CE8" w:rsidDel="005736D9" w:rsidRDefault="00D650E1">
            <w:pPr>
              <w:pStyle w:val="13"/>
              <w:ind w:leftChars="50" w:left="560" w:hangingChars="150" w:hanging="420"/>
              <w:rPr>
                <w:del w:id="9760" w:author="User" w:date="2021-09-13T17:09:00Z"/>
                <w:rFonts w:hint="eastAsia"/>
              </w:rPr>
              <w:pPrChange w:id="9761"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62" w:author="User" w:date="2021-09-13T17:09:00Z">
              <w:r w:rsidRPr="006E4CE8" w:rsidDel="005736D9">
                <w:rPr>
                  <w:rFonts w:hint="eastAsia"/>
                </w:rPr>
                <w:delText>25</w:delText>
              </w:r>
              <w:r w:rsidR="009538EF" w:rsidRPr="006E4CE8" w:rsidDel="005736D9">
                <w:rPr>
                  <w:rFonts w:hint="eastAsia"/>
                </w:rPr>
                <w:delText>年</w:delText>
              </w:r>
            </w:del>
          </w:p>
        </w:tc>
        <w:tc>
          <w:tcPr>
            <w:tcW w:w="2268" w:type="dxa"/>
          </w:tcPr>
          <w:p w14:paraId="3923EF29" w14:textId="2583A694" w:rsidR="009538EF" w:rsidRPr="00D1741E" w:rsidDel="005736D9" w:rsidRDefault="00F72361">
            <w:pPr>
              <w:pStyle w:val="13"/>
              <w:ind w:leftChars="50" w:left="560" w:hangingChars="150" w:hanging="420"/>
              <w:rPr>
                <w:del w:id="9763" w:author="User" w:date="2021-09-13T17:09:00Z"/>
                <w:rFonts w:hint="eastAsia"/>
              </w:rPr>
              <w:pPrChange w:id="976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65" w:author="User" w:date="2021-09-13T17:09:00Z">
              <w:r w:rsidRPr="00284EA9" w:rsidDel="005736D9">
                <w:rPr>
                  <w:rFonts w:hint="eastAsia"/>
                </w:rPr>
                <w:delText>護理學士</w:delText>
              </w:r>
              <w:r w:rsidRPr="00D1741E" w:rsidDel="005736D9">
                <w:rPr>
                  <w:rFonts w:hint="eastAsia"/>
                </w:rPr>
                <w:delText>(</w:delText>
              </w:r>
            </w:del>
            <w:ins w:id="9766" w:author="jackson" w:date="2021-06-12T08:28:00Z">
              <w:del w:id="9767" w:author="User" w:date="2021-09-13T17:09:00Z">
                <w:r w:rsidR="00A5704F" w:rsidRPr="00D1741E" w:rsidDel="005736D9">
                  <w:rPr>
                    <w:rFonts w:hint="eastAsia"/>
                  </w:rPr>
                  <w:delText>資訊</w:delText>
                </w:r>
              </w:del>
            </w:ins>
            <w:del w:id="9768" w:author="User" w:date="2021-09-13T17:09:00Z">
              <w:r w:rsidR="009538EF" w:rsidRPr="00D1741E" w:rsidDel="005736D9">
                <w:rPr>
                  <w:rFonts w:hint="eastAsia"/>
                </w:rPr>
                <w:delText>碩士</w:delText>
              </w:r>
              <w:r w:rsidRPr="00D1741E" w:rsidDel="005736D9">
                <w:rPr>
                  <w:rFonts w:hint="eastAsia"/>
                </w:rPr>
                <w:delText>在學</w:delText>
              </w:r>
              <w:r w:rsidRPr="00D1741E" w:rsidDel="005736D9">
                <w:rPr>
                  <w:rFonts w:hint="eastAsia"/>
                </w:rPr>
                <w:delText>)</w:delText>
              </w:r>
            </w:del>
          </w:p>
        </w:tc>
        <w:tc>
          <w:tcPr>
            <w:tcW w:w="3969" w:type="dxa"/>
          </w:tcPr>
          <w:p w14:paraId="329AC6F2" w14:textId="476289BA" w:rsidR="009538EF" w:rsidRPr="006E4CE8" w:rsidDel="005736D9" w:rsidRDefault="009538EF">
            <w:pPr>
              <w:pStyle w:val="13"/>
              <w:ind w:leftChars="50" w:left="560" w:hangingChars="150" w:hanging="420"/>
              <w:rPr>
                <w:del w:id="9769" w:author="User" w:date="2021-09-13T17:09:00Z"/>
                <w:rFonts w:hint="eastAsia"/>
              </w:rPr>
              <w:pPrChange w:id="9770"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71" w:author="User" w:date="2021-09-13T17:09:00Z">
              <w:r w:rsidRPr="006E4CE8" w:rsidDel="005736D9">
                <w:rPr>
                  <w:rFonts w:hint="eastAsia"/>
                </w:rPr>
                <w:delText>文書文案書寫分析整理</w:delText>
              </w:r>
              <w:r w:rsidRPr="006E4CE8" w:rsidDel="005736D9">
                <w:rPr>
                  <w:rFonts w:hint="eastAsia"/>
                </w:rPr>
                <w:delText>/</w:delText>
              </w:r>
              <w:r w:rsidRPr="006E4CE8" w:rsidDel="005736D9">
                <w:rPr>
                  <w:rFonts w:hint="eastAsia"/>
                </w:rPr>
                <w:delText>企</w:delText>
              </w:r>
              <w:r w:rsidR="00F20F46" w:rsidRPr="006E4CE8" w:rsidDel="005736D9">
                <w:rPr>
                  <w:rFonts w:hint="eastAsia"/>
                </w:rPr>
                <w:delText>劃撰</w:delText>
              </w:r>
              <w:r w:rsidRPr="006E4CE8" w:rsidDel="005736D9">
                <w:rPr>
                  <w:rFonts w:hint="eastAsia"/>
                </w:rPr>
                <w:delText>寫</w:delText>
              </w:r>
              <w:r w:rsidR="00F20F46" w:rsidRPr="006E4CE8" w:rsidDel="005736D9">
                <w:rPr>
                  <w:rFonts w:hint="eastAsia"/>
                </w:rPr>
                <w:delText>。</w:delText>
              </w:r>
            </w:del>
          </w:p>
        </w:tc>
      </w:tr>
      <w:tr w:rsidR="000D7082" w:rsidRPr="006E4CE8" w:rsidDel="005736D9" w14:paraId="62F5AAB0" w14:textId="30A13A11" w:rsidTr="00607539">
        <w:trPr>
          <w:trHeight w:val="736"/>
          <w:del w:id="9772" w:author="User" w:date="2021-09-13T17:09:00Z"/>
        </w:trPr>
        <w:tc>
          <w:tcPr>
            <w:tcW w:w="1809" w:type="dxa"/>
            <w:vMerge/>
          </w:tcPr>
          <w:p w14:paraId="73356C09" w14:textId="042E72DC" w:rsidR="009538EF" w:rsidRPr="006E4CE8" w:rsidDel="005736D9" w:rsidRDefault="009538EF">
            <w:pPr>
              <w:pStyle w:val="13"/>
              <w:ind w:leftChars="50" w:left="560" w:hangingChars="150" w:hanging="420"/>
              <w:rPr>
                <w:del w:id="9773" w:author="User" w:date="2021-09-13T17:09:00Z"/>
                <w:rFonts w:hint="eastAsia"/>
              </w:rPr>
              <w:pPrChange w:id="977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p>
        </w:tc>
        <w:tc>
          <w:tcPr>
            <w:tcW w:w="1134" w:type="dxa"/>
          </w:tcPr>
          <w:p w14:paraId="637E8F2D" w14:textId="61638AFC" w:rsidR="009538EF" w:rsidRPr="006E4CE8" w:rsidDel="005736D9" w:rsidRDefault="009538EF">
            <w:pPr>
              <w:pStyle w:val="13"/>
              <w:ind w:leftChars="50" w:left="560" w:hangingChars="150" w:hanging="420"/>
              <w:rPr>
                <w:del w:id="9775" w:author="User" w:date="2021-09-13T17:09:00Z"/>
                <w:rFonts w:hint="eastAsia"/>
              </w:rPr>
              <w:pPrChange w:id="9776"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77" w:author="User" w:date="2021-09-13T17:09:00Z">
              <w:r w:rsidRPr="006E4CE8" w:rsidDel="005736D9">
                <w:rPr>
                  <w:rFonts w:hint="eastAsia"/>
                </w:rPr>
                <w:delText>王嬿涵</w:delText>
              </w:r>
            </w:del>
          </w:p>
        </w:tc>
        <w:tc>
          <w:tcPr>
            <w:tcW w:w="567" w:type="dxa"/>
          </w:tcPr>
          <w:p w14:paraId="09479F92" w14:textId="48E78B6E" w:rsidR="009538EF" w:rsidRPr="006E4CE8" w:rsidDel="005736D9" w:rsidRDefault="009538EF">
            <w:pPr>
              <w:pStyle w:val="13"/>
              <w:ind w:leftChars="50" w:left="560" w:hangingChars="150" w:hanging="420"/>
              <w:rPr>
                <w:del w:id="9778" w:author="User" w:date="2021-09-13T17:09:00Z"/>
                <w:rFonts w:hint="eastAsia"/>
              </w:rPr>
              <w:pPrChange w:id="977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80" w:author="User" w:date="2021-09-13T17:09:00Z">
              <w:r w:rsidRPr="006E4CE8" w:rsidDel="005736D9">
                <w:rPr>
                  <w:rFonts w:hint="eastAsia"/>
                </w:rPr>
                <w:delText>2</w:delText>
              </w:r>
              <w:r w:rsidRPr="006E4CE8" w:rsidDel="005736D9">
                <w:rPr>
                  <w:rFonts w:hint="eastAsia"/>
                </w:rPr>
                <w:delText>年</w:delText>
              </w:r>
            </w:del>
          </w:p>
        </w:tc>
        <w:tc>
          <w:tcPr>
            <w:tcW w:w="2268" w:type="dxa"/>
          </w:tcPr>
          <w:p w14:paraId="1BC15EEF" w14:textId="7E061DBC" w:rsidR="009538EF" w:rsidRPr="00284EA9" w:rsidDel="005736D9" w:rsidRDefault="009538EF">
            <w:pPr>
              <w:pStyle w:val="13"/>
              <w:ind w:leftChars="50" w:left="560" w:hangingChars="150" w:hanging="420"/>
              <w:rPr>
                <w:del w:id="9781" w:author="User" w:date="2021-09-13T17:09:00Z"/>
                <w:rFonts w:hint="eastAsia"/>
              </w:rPr>
              <w:pPrChange w:id="978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83" w:author="User" w:date="2021-09-13T17:09:00Z">
              <w:r w:rsidRPr="006E4CE8" w:rsidDel="005736D9">
                <w:rPr>
                  <w:rFonts w:hint="eastAsia"/>
                </w:rPr>
                <w:delText>法律</w:delText>
              </w:r>
              <w:r w:rsidR="0004336D" w:rsidRPr="006E4CE8" w:rsidDel="005736D9">
                <w:rPr>
                  <w:rFonts w:hint="eastAsia"/>
                </w:rPr>
                <w:delText>顧問</w:delText>
              </w:r>
            </w:del>
          </w:p>
        </w:tc>
        <w:tc>
          <w:tcPr>
            <w:tcW w:w="3969" w:type="dxa"/>
          </w:tcPr>
          <w:p w14:paraId="6463C7D2" w14:textId="5B6E46DC" w:rsidR="009538EF" w:rsidRPr="006E4CE8" w:rsidDel="005736D9" w:rsidRDefault="009538EF">
            <w:pPr>
              <w:pStyle w:val="13"/>
              <w:ind w:leftChars="50" w:left="560" w:hangingChars="150" w:hanging="420"/>
              <w:rPr>
                <w:del w:id="9784" w:author="User" w:date="2021-09-13T17:09:00Z"/>
                <w:rFonts w:hint="eastAsia"/>
              </w:rPr>
              <w:pPrChange w:id="978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786" w:author="User" w:date="2021-09-13T17:09:00Z">
              <w:r w:rsidRPr="006E4CE8" w:rsidDel="005736D9">
                <w:rPr>
                  <w:rFonts w:hint="eastAsia"/>
                </w:rPr>
                <w:delText>法律文書</w:delText>
              </w:r>
              <w:r w:rsidR="00F20F46" w:rsidRPr="006E4CE8" w:rsidDel="005736D9">
                <w:rPr>
                  <w:rFonts w:hint="eastAsia"/>
                </w:rPr>
                <w:delText>撰</w:delText>
              </w:r>
              <w:r w:rsidRPr="006E4CE8" w:rsidDel="005736D9">
                <w:rPr>
                  <w:rFonts w:hint="eastAsia"/>
                </w:rPr>
                <w:delText>寫</w:delText>
              </w:r>
              <w:r w:rsidR="00F20F46" w:rsidRPr="006E4CE8" w:rsidDel="005736D9">
                <w:rPr>
                  <w:rFonts w:hint="eastAsia"/>
                </w:rPr>
                <w:delText>。</w:delText>
              </w:r>
            </w:del>
          </w:p>
        </w:tc>
      </w:tr>
    </w:tbl>
    <w:p w14:paraId="4299EB6D" w14:textId="034818D1" w:rsidR="001C5984" w:rsidRPr="003E6DC2" w:rsidDel="005736D9" w:rsidRDefault="001C5984">
      <w:pPr>
        <w:pStyle w:val="13"/>
        <w:ind w:leftChars="50" w:left="560" w:hangingChars="150" w:hanging="420"/>
        <w:rPr>
          <w:del w:id="9787" w:author="User" w:date="2021-09-13T17:09:00Z"/>
          <w:rFonts w:hint="eastAsia"/>
        </w:rPr>
        <w:pPrChange w:id="9788" w:author="User" w:date="2021-09-14T13:59:00Z">
          <w:pPr>
            <w:ind w:left="280" w:hanging="280"/>
          </w:pPr>
        </w:pPrChange>
      </w:pPr>
    </w:p>
    <w:p w14:paraId="757F6D0C" w14:textId="56C701C7" w:rsidR="000131FA" w:rsidRPr="003E6DC2" w:rsidDel="006B7EF9" w:rsidRDefault="000131FA">
      <w:pPr>
        <w:pStyle w:val="13"/>
        <w:ind w:leftChars="50" w:left="560" w:hangingChars="150" w:hanging="420"/>
        <w:rPr>
          <w:del w:id="9789" w:author="User" w:date="2021-09-13T17:59:00Z"/>
          <w:rFonts w:hint="eastAsia"/>
        </w:rPr>
        <w:pPrChange w:id="9790" w:author="User" w:date="2021-09-14T13:59:00Z">
          <w:pPr>
            <w:pStyle w:val="4"/>
            <w:ind w:left="280" w:hanging="280"/>
          </w:pPr>
        </w:pPrChange>
      </w:pPr>
      <w:del w:id="9791" w:author="User" w:date="2021-09-13T17:59:00Z">
        <w:r w:rsidRPr="003E6DC2" w:rsidDel="006B7EF9">
          <w:delText>團隊人員工作職掌分配表</w:delText>
        </w:r>
      </w:del>
    </w:p>
    <w:p w14:paraId="42F45B0D" w14:textId="43E90016" w:rsidR="001005D0" w:rsidRPr="003E6DC2" w:rsidDel="006B7EF9" w:rsidRDefault="001005D0">
      <w:pPr>
        <w:pStyle w:val="13"/>
        <w:ind w:leftChars="50" w:left="560" w:hangingChars="150" w:hanging="420"/>
        <w:rPr>
          <w:del w:id="9792" w:author="User" w:date="2021-09-13T17:59:00Z"/>
          <w:rFonts w:hint="eastAsia"/>
          <w:color w:val="000000" w:themeColor="text1"/>
        </w:rPr>
        <w:pPrChange w:id="9793" w:author="User" w:date="2021-09-14T13:59:00Z">
          <w:pPr>
            <w:pStyle w:val="afb"/>
            <w:keepNext/>
            <w:ind w:left="200" w:hanging="200"/>
          </w:pPr>
        </w:pPrChange>
      </w:pPr>
      <w:del w:id="9794" w:author="User" w:date="2021-09-13T17:59:00Z">
        <w:r w:rsidRPr="003E6DC2" w:rsidDel="006B7EF9">
          <w:rPr>
            <w:rFonts w:hint="eastAsia"/>
            <w:color w:val="000000" w:themeColor="text1"/>
          </w:rPr>
          <w:delText>表</w:delText>
        </w:r>
        <w:r w:rsidRPr="003E6DC2" w:rsidDel="006B7EF9">
          <w:rPr>
            <w:rFonts w:hint="eastAsia"/>
            <w:color w:val="000000" w:themeColor="text1"/>
          </w:rPr>
          <w:delText xml:space="preserve"> </w:delText>
        </w:r>
        <w:r w:rsidRPr="003E6DC2" w:rsidDel="006B7EF9">
          <w:rPr>
            <w:rFonts w:hint="eastAsia"/>
            <w:color w:val="000000" w:themeColor="text1"/>
          </w:rPr>
          <w:fldChar w:fldCharType="begin"/>
        </w:r>
        <w:r w:rsidRPr="003E6DC2" w:rsidDel="006B7EF9">
          <w:rPr>
            <w:rFonts w:hint="eastAsia"/>
            <w:color w:val="000000" w:themeColor="text1"/>
          </w:rPr>
          <w:delInstrText xml:space="preserve"> SEQ </w:delInstrText>
        </w:r>
        <w:r w:rsidRPr="003E6DC2" w:rsidDel="006B7EF9">
          <w:rPr>
            <w:rFonts w:hint="eastAsia"/>
            <w:color w:val="000000" w:themeColor="text1"/>
          </w:rPr>
          <w:delInstrText>表</w:delInstrText>
        </w:r>
        <w:r w:rsidRPr="003E6DC2" w:rsidDel="006B7EF9">
          <w:rPr>
            <w:rFonts w:hint="eastAsia"/>
            <w:color w:val="000000" w:themeColor="text1"/>
          </w:rPr>
          <w:delInstrText xml:space="preserve"> \* CHINESENUM3 </w:delInstrText>
        </w:r>
        <w:r w:rsidRPr="003E6DC2" w:rsidDel="006B7EF9">
          <w:rPr>
            <w:rFonts w:hint="eastAsia"/>
            <w:color w:val="000000" w:themeColor="text1"/>
          </w:rPr>
          <w:fldChar w:fldCharType="separate"/>
        </w:r>
        <w:r w:rsidR="003628D0" w:rsidRPr="003E6DC2" w:rsidDel="006B7EF9">
          <w:rPr>
            <w:rFonts w:hint="eastAsia"/>
            <w:noProof/>
            <w:color w:val="000000" w:themeColor="text1"/>
          </w:rPr>
          <w:delText>四</w:delText>
        </w:r>
        <w:r w:rsidRPr="003E6DC2" w:rsidDel="006B7EF9">
          <w:rPr>
            <w:rFonts w:hint="eastAsia"/>
            <w:color w:val="000000" w:themeColor="text1"/>
          </w:rPr>
          <w:fldChar w:fldCharType="end"/>
        </w:r>
        <w:r w:rsidRPr="003E6DC2" w:rsidDel="006B7EF9">
          <w:rPr>
            <w:rFonts w:hint="eastAsia"/>
            <w:color w:val="000000" w:themeColor="text1"/>
          </w:rPr>
          <w:delText>：團隊人員工作職掌分配表</w:delText>
        </w:r>
      </w:del>
    </w:p>
    <w:tbl>
      <w:tblPr>
        <w:tblStyle w:val="a9"/>
        <w:tblW w:w="9747" w:type="dxa"/>
        <w:tblLook w:val="04A0" w:firstRow="1" w:lastRow="0" w:firstColumn="1" w:lastColumn="0" w:noHBand="0" w:noVBand="1"/>
      </w:tblPr>
      <w:tblGrid>
        <w:gridCol w:w="1809"/>
        <w:gridCol w:w="7938"/>
      </w:tblGrid>
      <w:tr w:rsidR="003E6DC2" w:rsidRPr="006E4CE8" w:rsidDel="006B7EF9" w14:paraId="4FF09E0D" w14:textId="342BF050" w:rsidTr="00D46ACC">
        <w:trPr>
          <w:del w:id="9795" w:author="User" w:date="2021-09-13T17:59:00Z"/>
        </w:trPr>
        <w:tc>
          <w:tcPr>
            <w:tcW w:w="1809" w:type="dxa"/>
          </w:tcPr>
          <w:p w14:paraId="7D8E5396" w14:textId="2B203D92" w:rsidR="00B920D8" w:rsidRPr="006E4CE8" w:rsidDel="006B7EF9" w:rsidRDefault="00B920D8">
            <w:pPr>
              <w:pStyle w:val="13"/>
              <w:ind w:leftChars="50" w:left="560" w:hangingChars="150" w:hanging="420"/>
              <w:rPr>
                <w:del w:id="9796" w:author="User" w:date="2021-09-13T17:59:00Z"/>
                <w:rFonts w:ascii="標楷體" w:hAnsi="標楷體" w:hint="eastAsia"/>
                <w:rPrChange w:id="9797" w:author="User" w:date="2021-09-13T10:11:00Z">
                  <w:rPr>
                    <w:del w:id="9798" w:author="User" w:date="2021-09-13T17:59:00Z"/>
                    <w:rFonts w:hint="eastAsia"/>
                    <w:lang w:val="zh-TW"/>
                  </w:rPr>
                </w:rPrChange>
              </w:rPr>
              <w:pPrChange w:id="979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00" w:author="User" w:date="2021-09-13T17:59:00Z">
              <w:r w:rsidRPr="006E4CE8" w:rsidDel="006B7EF9">
                <w:rPr>
                  <w:rFonts w:ascii="標楷體" w:hAnsi="標楷體" w:hint="eastAsia"/>
                  <w:rPrChange w:id="9801" w:author="User" w:date="2021-09-13T10:11:00Z">
                    <w:rPr>
                      <w:rFonts w:hint="eastAsia"/>
                      <w:lang w:val="zh-TW"/>
                    </w:rPr>
                  </w:rPrChange>
                </w:rPr>
                <w:delText>工作項目</w:delText>
              </w:r>
            </w:del>
          </w:p>
        </w:tc>
        <w:tc>
          <w:tcPr>
            <w:tcW w:w="7938" w:type="dxa"/>
          </w:tcPr>
          <w:p w14:paraId="5829A01F" w14:textId="4A0EC86E" w:rsidR="00B920D8" w:rsidRPr="006E4CE8" w:rsidDel="006B7EF9" w:rsidRDefault="00B920D8">
            <w:pPr>
              <w:pStyle w:val="13"/>
              <w:ind w:leftChars="50" w:left="560" w:hangingChars="150" w:hanging="420"/>
              <w:rPr>
                <w:del w:id="9802" w:author="User" w:date="2021-09-13T17:59:00Z"/>
                <w:rFonts w:ascii="標楷體" w:hAnsi="標楷體" w:hint="eastAsia"/>
                <w:rPrChange w:id="9803" w:author="User" w:date="2021-09-13T10:11:00Z">
                  <w:rPr>
                    <w:del w:id="9804" w:author="User" w:date="2021-09-13T17:59:00Z"/>
                    <w:rFonts w:hint="eastAsia"/>
                    <w:lang w:val="zh-TW"/>
                  </w:rPr>
                </w:rPrChange>
              </w:rPr>
              <w:pPrChange w:id="980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pPr>
              </w:pPrChange>
            </w:pPr>
            <w:del w:id="9806" w:author="User" w:date="2021-09-13T17:59:00Z">
              <w:r w:rsidRPr="006E4CE8" w:rsidDel="006B7EF9">
                <w:rPr>
                  <w:rFonts w:ascii="標楷體" w:hAnsi="標楷體" w:hint="eastAsia"/>
                  <w:fitText w:val="1120" w:id="-1771954688"/>
                  <w:rPrChange w:id="9807" w:author="User" w:date="2021-09-13T10:11:00Z">
                    <w:rPr>
                      <w:rFonts w:hint="eastAsia"/>
                      <w:lang w:val="zh-TW"/>
                    </w:rPr>
                  </w:rPrChange>
                </w:rPr>
                <w:delText>執行內容</w:delText>
              </w:r>
            </w:del>
          </w:p>
        </w:tc>
      </w:tr>
      <w:tr w:rsidR="003E6DC2" w:rsidRPr="006E4CE8" w:rsidDel="006B7EF9" w14:paraId="0E6E4446" w14:textId="27DA15E4" w:rsidTr="00D46ACC">
        <w:trPr>
          <w:del w:id="9808" w:author="User" w:date="2021-09-13T17:59:00Z"/>
        </w:trPr>
        <w:tc>
          <w:tcPr>
            <w:tcW w:w="1809" w:type="dxa"/>
          </w:tcPr>
          <w:p w14:paraId="5CEC3BED" w14:textId="1A648FA5" w:rsidR="00B920D8" w:rsidRPr="006E4CE8" w:rsidDel="006B7EF9" w:rsidRDefault="00B920D8">
            <w:pPr>
              <w:pStyle w:val="13"/>
              <w:ind w:leftChars="50" w:left="560" w:hangingChars="150" w:hanging="420"/>
              <w:rPr>
                <w:del w:id="9809" w:author="User" w:date="2021-09-13T17:59:00Z"/>
                <w:rFonts w:ascii="標楷體" w:hAnsi="標楷體" w:hint="eastAsia"/>
                <w:rPrChange w:id="9810" w:author="User" w:date="2021-09-13T10:11:00Z">
                  <w:rPr>
                    <w:del w:id="9811" w:author="User" w:date="2021-09-13T17:59:00Z"/>
                    <w:rFonts w:hint="eastAsia"/>
                    <w:lang w:val="zh-TW"/>
                  </w:rPr>
                </w:rPrChange>
              </w:rPr>
              <w:pPrChange w:id="981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13" w:author="User" w:date="2021-09-13T17:59:00Z">
              <w:r w:rsidRPr="006E4CE8" w:rsidDel="006B7EF9">
                <w:rPr>
                  <w:rFonts w:ascii="標楷體" w:hAnsi="標楷體" w:hint="eastAsia"/>
                  <w:rPrChange w:id="9814" w:author="User" w:date="2021-09-13T10:11:00Z">
                    <w:rPr>
                      <w:rFonts w:hint="eastAsia"/>
                      <w:lang w:val="zh-TW"/>
                    </w:rPr>
                  </w:rPrChange>
                </w:rPr>
                <w:delText>計畫主持人</w:delText>
              </w:r>
              <w:r w:rsidR="001005D0" w:rsidRPr="006E4CE8" w:rsidDel="006B7EF9">
                <w:rPr>
                  <w:rFonts w:ascii="標楷體" w:hAnsi="標楷體" w:hint="eastAsia"/>
                  <w:rPrChange w:id="9815" w:author="User" w:date="2021-09-13T10:11:00Z">
                    <w:rPr>
                      <w:rFonts w:hint="eastAsia"/>
                      <w:lang w:val="zh-TW"/>
                    </w:rPr>
                  </w:rPrChange>
                </w:rPr>
                <w:delText>暨</w:delText>
              </w:r>
              <w:r w:rsidRPr="006E4CE8" w:rsidDel="006B7EF9">
                <w:rPr>
                  <w:rFonts w:ascii="標楷體" w:hAnsi="標楷體" w:hint="eastAsia"/>
                  <w:rPrChange w:id="9816" w:author="User" w:date="2021-09-13T10:11:00Z">
                    <w:rPr>
                      <w:rFonts w:hint="eastAsia"/>
                      <w:lang w:val="zh-TW"/>
                    </w:rPr>
                  </w:rPrChange>
                </w:rPr>
                <w:delText>專案經理</w:delText>
              </w:r>
            </w:del>
          </w:p>
        </w:tc>
        <w:tc>
          <w:tcPr>
            <w:tcW w:w="7938" w:type="dxa"/>
          </w:tcPr>
          <w:p w14:paraId="103C3668" w14:textId="764E3432" w:rsidR="001005D0" w:rsidRPr="006E4CE8" w:rsidDel="006B7EF9" w:rsidRDefault="00B920D8">
            <w:pPr>
              <w:pStyle w:val="13"/>
              <w:ind w:leftChars="50" w:left="560" w:hangingChars="150" w:hanging="420"/>
              <w:rPr>
                <w:del w:id="9817" w:author="User" w:date="2021-09-13T17:59:00Z"/>
                <w:rFonts w:ascii="標楷體" w:hAnsi="標楷體" w:hint="eastAsia"/>
                <w:rPrChange w:id="9818" w:author="User" w:date="2021-09-13T10:11:00Z">
                  <w:rPr>
                    <w:del w:id="9819" w:author="User" w:date="2021-09-13T17:59:00Z"/>
                    <w:rFonts w:hint="eastAsia"/>
                    <w:lang w:val="zh-TW"/>
                  </w:rPr>
                </w:rPrChange>
              </w:rPr>
              <w:pPrChange w:id="9820"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21" w:author="User" w:date="2021-09-13T17:59:00Z">
              <w:r w:rsidRPr="006E4CE8" w:rsidDel="006B7EF9">
                <w:rPr>
                  <w:rFonts w:ascii="標楷體" w:hAnsi="標楷體" w:hint="eastAsia"/>
                  <w:rPrChange w:id="9822" w:author="User" w:date="2021-09-13T10:11:00Z">
                    <w:rPr>
                      <w:rFonts w:hint="eastAsia"/>
                      <w:lang w:val="zh-TW"/>
                    </w:rPr>
                  </w:rPrChange>
                </w:rPr>
                <w:delText>1.</w:delText>
              </w:r>
              <w:r w:rsidRPr="006E4CE8" w:rsidDel="006B7EF9">
                <w:rPr>
                  <w:rFonts w:ascii="標楷體" w:hAnsi="標楷體" w:hint="eastAsia"/>
                  <w:rPrChange w:id="9823" w:author="User" w:date="2021-09-13T10:11:00Z">
                    <w:rPr>
                      <w:rFonts w:hint="eastAsia"/>
                      <w:lang w:val="zh-TW"/>
                    </w:rPr>
                  </w:rPrChange>
                </w:rPr>
                <w:delText>專案規劃、訪談、時程管制、監督系統</w:delText>
              </w:r>
              <w:r w:rsidR="00621AC4" w:rsidRPr="006E4CE8" w:rsidDel="006B7EF9">
                <w:rPr>
                  <w:rFonts w:ascii="標楷體" w:hAnsi="標楷體" w:hint="eastAsia"/>
                  <w:rPrChange w:id="9824" w:author="User" w:date="2021-09-13T10:11:00Z">
                    <w:rPr>
                      <w:rFonts w:hint="eastAsia"/>
                      <w:lang w:val="zh-TW"/>
                    </w:rPr>
                  </w:rPrChange>
                </w:rPr>
                <w:delText>開發</w:delText>
              </w:r>
              <w:r w:rsidRPr="006E4CE8" w:rsidDel="006B7EF9">
                <w:rPr>
                  <w:rFonts w:ascii="標楷體" w:hAnsi="標楷體" w:hint="eastAsia"/>
                  <w:rPrChange w:id="9825" w:author="User" w:date="2021-09-13T10:11:00Z">
                    <w:rPr>
                      <w:rFonts w:hint="eastAsia"/>
                      <w:lang w:val="zh-TW"/>
                    </w:rPr>
                  </w:rPrChange>
                </w:rPr>
                <w:delText>成果、驗收。</w:delText>
              </w:r>
            </w:del>
          </w:p>
          <w:p w14:paraId="27F816E1" w14:textId="02886AA8" w:rsidR="001005D0" w:rsidRPr="006E4CE8" w:rsidDel="006B7EF9" w:rsidRDefault="00B920D8">
            <w:pPr>
              <w:pStyle w:val="13"/>
              <w:ind w:leftChars="50" w:left="560" w:hangingChars="150" w:hanging="420"/>
              <w:rPr>
                <w:del w:id="9826" w:author="User" w:date="2021-09-13T17:59:00Z"/>
                <w:rFonts w:ascii="標楷體" w:hAnsi="標楷體" w:hint="eastAsia"/>
                <w:rPrChange w:id="9827" w:author="User" w:date="2021-09-13T10:11:00Z">
                  <w:rPr>
                    <w:del w:id="9828" w:author="User" w:date="2021-09-13T17:59:00Z"/>
                    <w:rFonts w:hint="eastAsia"/>
                    <w:lang w:val="zh-TW"/>
                  </w:rPr>
                </w:rPrChange>
              </w:rPr>
              <w:pPrChange w:id="982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30" w:author="User" w:date="2021-09-13T17:59:00Z">
              <w:r w:rsidRPr="006E4CE8" w:rsidDel="006B7EF9">
                <w:rPr>
                  <w:rFonts w:ascii="標楷體" w:hAnsi="標楷體" w:hint="eastAsia"/>
                  <w:rPrChange w:id="9831" w:author="User" w:date="2021-09-13T10:11:00Z">
                    <w:rPr>
                      <w:rFonts w:hint="eastAsia"/>
                      <w:lang w:val="zh-TW"/>
                    </w:rPr>
                  </w:rPrChange>
                </w:rPr>
                <w:delText>2.</w:delText>
              </w:r>
              <w:r w:rsidRPr="006E4CE8" w:rsidDel="006B7EF9">
                <w:rPr>
                  <w:rFonts w:ascii="標楷體" w:hAnsi="標楷體" w:hint="eastAsia"/>
                  <w:rPrChange w:id="9832" w:author="User" w:date="2021-09-13T10:11:00Z">
                    <w:rPr>
                      <w:rFonts w:hint="eastAsia"/>
                      <w:lang w:val="zh-TW"/>
                    </w:rPr>
                  </w:rPrChange>
                </w:rPr>
                <w:delText>客戶滿意度及協調溝通</w:delText>
              </w:r>
              <w:r w:rsidR="001005D0" w:rsidRPr="006E4CE8" w:rsidDel="006B7EF9">
                <w:rPr>
                  <w:rFonts w:ascii="標楷體" w:hAnsi="標楷體" w:hint="eastAsia"/>
                  <w:rPrChange w:id="9833" w:author="User" w:date="2021-09-13T10:11:00Z">
                    <w:rPr>
                      <w:rFonts w:hint="eastAsia"/>
                      <w:lang w:val="zh-TW"/>
                    </w:rPr>
                  </w:rPrChange>
                </w:rPr>
                <w:delText>。</w:delText>
              </w:r>
            </w:del>
          </w:p>
          <w:p w14:paraId="548A6141" w14:textId="1850DC3D" w:rsidR="001005D0" w:rsidRPr="006E4CE8" w:rsidDel="006B7EF9" w:rsidRDefault="00B920D8">
            <w:pPr>
              <w:pStyle w:val="13"/>
              <w:ind w:leftChars="50" w:left="560" w:hangingChars="150" w:hanging="420"/>
              <w:rPr>
                <w:del w:id="9834" w:author="User" w:date="2021-09-13T17:59:00Z"/>
                <w:rFonts w:ascii="標楷體" w:hAnsi="標楷體" w:hint="eastAsia"/>
                <w:rPrChange w:id="9835" w:author="User" w:date="2021-09-13T10:11:00Z">
                  <w:rPr>
                    <w:del w:id="9836" w:author="User" w:date="2021-09-13T17:59:00Z"/>
                    <w:rFonts w:hint="eastAsia"/>
                    <w:lang w:val="zh-TW"/>
                  </w:rPr>
                </w:rPrChange>
              </w:rPr>
              <w:pPrChange w:id="983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38" w:author="User" w:date="2021-09-13T17:59:00Z">
              <w:r w:rsidRPr="006E4CE8" w:rsidDel="006B7EF9">
                <w:rPr>
                  <w:rFonts w:ascii="標楷體" w:hAnsi="標楷體" w:hint="eastAsia"/>
                  <w:rPrChange w:id="9839" w:author="User" w:date="2021-09-13T10:11:00Z">
                    <w:rPr>
                      <w:rFonts w:hint="eastAsia"/>
                      <w:lang w:val="zh-TW"/>
                    </w:rPr>
                  </w:rPrChange>
                </w:rPr>
                <w:delText>3.</w:delText>
              </w:r>
              <w:r w:rsidRPr="006E4CE8" w:rsidDel="006B7EF9">
                <w:rPr>
                  <w:rFonts w:ascii="標楷體" w:hAnsi="標楷體" w:hint="eastAsia"/>
                  <w:rPrChange w:id="9840" w:author="User" w:date="2021-09-13T10:11:00Z">
                    <w:rPr>
                      <w:rFonts w:hint="eastAsia"/>
                      <w:lang w:val="zh-TW"/>
                    </w:rPr>
                  </w:rPrChange>
                </w:rPr>
                <w:delText>專案會議</w:delText>
              </w:r>
              <w:r w:rsidR="001005D0" w:rsidRPr="006E4CE8" w:rsidDel="006B7EF9">
                <w:rPr>
                  <w:rFonts w:ascii="標楷體" w:hAnsi="標楷體" w:hint="eastAsia"/>
                  <w:rPrChange w:id="9841" w:author="User" w:date="2021-09-13T10:11:00Z">
                    <w:rPr>
                      <w:rFonts w:hint="eastAsia"/>
                      <w:lang w:val="zh-TW"/>
                    </w:rPr>
                  </w:rPrChange>
                </w:rPr>
                <w:delText>。</w:delText>
              </w:r>
            </w:del>
          </w:p>
          <w:p w14:paraId="35484017" w14:textId="251ED470" w:rsidR="001005D0" w:rsidRPr="006E4CE8" w:rsidDel="006B7EF9" w:rsidRDefault="00B920D8">
            <w:pPr>
              <w:pStyle w:val="13"/>
              <w:ind w:leftChars="50" w:left="560" w:hangingChars="150" w:hanging="420"/>
              <w:rPr>
                <w:del w:id="9842" w:author="User" w:date="2021-09-13T17:59:00Z"/>
                <w:rFonts w:ascii="標楷體" w:hAnsi="標楷體" w:hint="eastAsia"/>
                <w:rPrChange w:id="9843" w:author="User" w:date="2021-09-13T10:11:00Z">
                  <w:rPr>
                    <w:del w:id="9844" w:author="User" w:date="2021-09-13T17:59:00Z"/>
                    <w:rFonts w:hint="eastAsia"/>
                    <w:lang w:val="zh-TW"/>
                  </w:rPr>
                </w:rPrChange>
              </w:rPr>
              <w:pPrChange w:id="984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46" w:author="User" w:date="2021-09-13T17:59:00Z">
              <w:r w:rsidRPr="006E4CE8" w:rsidDel="006B7EF9">
                <w:rPr>
                  <w:rFonts w:ascii="標楷體" w:hAnsi="標楷體" w:hint="eastAsia"/>
                  <w:rPrChange w:id="9847" w:author="User" w:date="2021-09-13T10:11:00Z">
                    <w:rPr>
                      <w:rFonts w:hint="eastAsia"/>
                      <w:lang w:val="zh-TW"/>
                    </w:rPr>
                  </w:rPrChange>
                </w:rPr>
                <w:delText>4.</w:delText>
              </w:r>
              <w:r w:rsidRPr="006E4CE8" w:rsidDel="006B7EF9">
                <w:rPr>
                  <w:rFonts w:ascii="標楷體" w:hAnsi="標楷體" w:hint="eastAsia"/>
                  <w:rPrChange w:id="9848" w:author="User" w:date="2021-09-13T10:11:00Z">
                    <w:rPr>
                      <w:rFonts w:hint="eastAsia"/>
                      <w:lang w:val="zh-TW"/>
                    </w:rPr>
                  </w:rPrChange>
                </w:rPr>
                <w:delText>系統</w:delText>
              </w:r>
              <w:r w:rsidR="00621AC4" w:rsidRPr="006E4CE8" w:rsidDel="006B7EF9">
                <w:rPr>
                  <w:rFonts w:ascii="標楷體" w:hAnsi="標楷體" w:hint="eastAsia"/>
                  <w:rPrChange w:id="9849" w:author="User" w:date="2021-09-13T10:11:00Z">
                    <w:rPr>
                      <w:rFonts w:hint="eastAsia"/>
                      <w:lang w:val="zh-TW"/>
                    </w:rPr>
                  </w:rPrChange>
                </w:rPr>
                <w:delText>測試</w:delText>
              </w:r>
              <w:r w:rsidR="001005D0" w:rsidRPr="006E4CE8" w:rsidDel="006B7EF9">
                <w:rPr>
                  <w:rFonts w:ascii="標楷體" w:hAnsi="標楷體" w:hint="eastAsia"/>
                  <w:rPrChange w:id="9850" w:author="User" w:date="2021-09-13T10:11:00Z">
                    <w:rPr>
                      <w:rFonts w:hint="eastAsia"/>
                      <w:lang w:val="zh-TW"/>
                    </w:rPr>
                  </w:rPrChange>
                </w:rPr>
                <w:delText>。</w:delText>
              </w:r>
            </w:del>
          </w:p>
          <w:p w14:paraId="6DC3DFD1" w14:textId="56B639F3" w:rsidR="00B920D8" w:rsidRPr="006E4CE8" w:rsidDel="006B7EF9" w:rsidRDefault="00B920D8">
            <w:pPr>
              <w:pStyle w:val="13"/>
              <w:ind w:leftChars="50" w:left="560" w:hangingChars="150" w:hanging="420"/>
              <w:rPr>
                <w:del w:id="9851" w:author="User" w:date="2021-09-13T17:59:00Z"/>
                <w:rFonts w:ascii="標楷體" w:hAnsi="標楷體" w:hint="eastAsia"/>
                <w:rPrChange w:id="9852" w:author="User" w:date="2021-09-13T10:11:00Z">
                  <w:rPr>
                    <w:del w:id="9853" w:author="User" w:date="2021-09-13T17:59:00Z"/>
                    <w:rFonts w:hint="eastAsia"/>
                    <w:lang w:val="zh-TW"/>
                  </w:rPr>
                </w:rPrChange>
              </w:rPr>
              <w:pPrChange w:id="985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55" w:author="User" w:date="2021-09-13T17:59:00Z">
              <w:r w:rsidRPr="006E4CE8" w:rsidDel="006B7EF9">
                <w:rPr>
                  <w:rFonts w:ascii="標楷體" w:hAnsi="標楷體" w:hint="eastAsia"/>
                  <w:rPrChange w:id="9856" w:author="User" w:date="2021-09-13T10:11:00Z">
                    <w:rPr>
                      <w:rFonts w:hint="eastAsia"/>
                      <w:lang w:val="zh-TW"/>
                    </w:rPr>
                  </w:rPrChange>
                </w:rPr>
                <w:delText>5.</w:delText>
              </w:r>
              <w:r w:rsidRPr="006E4CE8" w:rsidDel="006B7EF9">
                <w:rPr>
                  <w:rFonts w:ascii="標楷體" w:hAnsi="標楷體" w:hint="eastAsia"/>
                  <w:rPrChange w:id="9857" w:author="User" w:date="2021-09-13T10:11:00Z">
                    <w:rPr>
                      <w:rFonts w:hint="eastAsia"/>
                      <w:lang w:val="zh-TW"/>
                    </w:rPr>
                  </w:rPrChange>
                </w:rPr>
                <w:delText>教育訓練</w:delText>
              </w:r>
              <w:r w:rsidR="001005D0" w:rsidRPr="006E4CE8" w:rsidDel="006B7EF9">
                <w:rPr>
                  <w:rFonts w:ascii="標楷體" w:hAnsi="標楷體" w:hint="eastAsia"/>
                  <w:rPrChange w:id="9858" w:author="User" w:date="2021-09-13T10:11:00Z">
                    <w:rPr>
                      <w:rFonts w:hint="eastAsia"/>
                      <w:lang w:val="zh-TW"/>
                    </w:rPr>
                  </w:rPrChange>
                </w:rPr>
                <w:delText>。</w:delText>
              </w:r>
            </w:del>
          </w:p>
        </w:tc>
      </w:tr>
      <w:tr w:rsidR="003E6DC2" w:rsidRPr="006E4CE8" w:rsidDel="006B7EF9" w14:paraId="0CF2938A" w14:textId="1D864E04" w:rsidTr="00D46ACC">
        <w:trPr>
          <w:del w:id="9859" w:author="User" w:date="2021-09-13T17:59:00Z"/>
        </w:trPr>
        <w:tc>
          <w:tcPr>
            <w:tcW w:w="1809" w:type="dxa"/>
          </w:tcPr>
          <w:p w14:paraId="6EFF199F" w14:textId="69E52171" w:rsidR="00B920D8" w:rsidRPr="006E4CE8" w:rsidDel="006B7EF9" w:rsidRDefault="00B920D8">
            <w:pPr>
              <w:pStyle w:val="13"/>
              <w:ind w:leftChars="50" w:left="560" w:hangingChars="150" w:hanging="420"/>
              <w:rPr>
                <w:del w:id="9860" w:author="User" w:date="2021-09-13T17:59:00Z"/>
                <w:rFonts w:ascii="標楷體" w:hAnsi="標楷體" w:hint="eastAsia"/>
                <w:rPrChange w:id="9861" w:author="User" w:date="2021-09-13T10:11:00Z">
                  <w:rPr>
                    <w:del w:id="9862" w:author="User" w:date="2021-09-13T17:59:00Z"/>
                    <w:rFonts w:hint="eastAsia"/>
                    <w:lang w:val="zh-TW"/>
                  </w:rPr>
                </w:rPrChange>
              </w:rPr>
              <w:pPrChange w:id="9863"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64" w:author="User" w:date="2021-09-13T17:59:00Z">
              <w:r w:rsidRPr="006E4CE8" w:rsidDel="006B7EF9">
                <w:rPr>
                  <w:rFonts w:ascii="標楷體" w:hAnsi="標楷體" w:hint="eastAsia"/>
                  <w:rPrChange w:id="9865" w:author="User" w:date="2021-09-13T10:11:00Z">
                    <w:rPr>
                      <w:rFonts w:hint="eastAsia"/>
                      <w:lang w:val="zh-TW"/>
                    </w:rPr>
                  </w:rPrChange>
                </w:rPr>
                <w:delText>系統開發</w:delText>
              </w:r>
            </w:del>
          </w:p>
        </w:tc>
        <w:tc>
          <w:tcPr>
            <w:tcW w:w="7938" w:type="dxa"/>
          </w:tcPr>
          <w:p w14:paraId="1D62D8C4" w14:textId="218747B1" w:rsidR="001005D0" w:rsidRPr="006E4CE8" w:rsidDel="006B7EF9" w:rsidRDefault="00B920D8">
            <w:pPr>
              <w:pStyle w:val="13"/>
              <w:ind w:leftChars="50" w:left="560" w:hangingChars="150" w:hanging="420"/>
              <w:rPr>
                <w:del w:id="9866" w:author="User" w:date="2021-09-13T17:59:00Z"/>
                <w:rFonts w:ascii="標楷體" w:hAnsi="標楷體" w:hint="eastAsia"/>
                <w:rPrChange w:id="9867" w:author="User" w:date="2021-09-13T10:11:00Z">
                  <w:rPr>
                    <w:del w:id="9868" w:author="User" w:date="2021-09-13T17:59:00Z"/>
                    <w:rFonts w:hint="eastAsia"/>
                    <w:lang w:val="zh-TW"/>
                  </w:rPr>
                </w:rPrChange>
              </w:rPr>
              <w:pPrChange w:id="986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70" w:author="User" w:date="2021-09-13T17:59:00Z">
              <w:r w:rsidRPr="006E4CE8" w:rsidDel="006B7EF9">
                <w:rPr>
                  <w:rFonts w:ascii="標楷體" w:hAnsi="標楷體" w:hint="eastAsia"/>
                  <w:rPrChange w:id="9871" w:author="User" w:date="2021-09-13T10:11:00Z">
                    <w:rPr>
                      <w:rFonts w:hint="eastAsia"/>
                      <w:lang w:val="zh-TW"/>
                    </w:rPr>
                  </w:rPrChange>
                </w:rPr>
                <w:delText>1.</w:delText>
              </w:r>
              <w:r w:rsidRPr="006E4CE8" w:rsidDel="006B7EF9">
                <w:rPr>
                  <w:rFonts w:ascii="標楷體" w:hAnsi="標楷體" w:hint="eastAsia"/>
                  <w:rPrChange w:id="9872" w:author="User" w:date="2021-09-13T10:11:00Z">
                    <w:rPr>
                      <w:rFonts w:hint="eastAsia"/>
                      <w:lang w:val="zh-TW"/>
                    </w:rPr>
                  </w:rPrChange>
                </w:rPr>
                <w:delText>系統開發</w:delText>
              </w:r>
              <w:r w:rsidR="001005D0" w:rsidRPr="006E4CE8" w:rsidDel="006B7EF9">
                <w:rPr>
                  <w:rFonts w:ascii="標楷體" w:hAnsi="標楷體" w:hint="eastAsia"/>
                  <w:rPrChange w:id="9873" w:author="User" w:date="2021-09-13T10:11:00Z">
                    <w:rPr>
                      <w:rFonts w:hint="eastAsia"/>
                      <w:lang w:val="zh-TW"/>
                    </w:rPr>
                  </w:rPrChange>
                </w:rPr>
                <w:delText>。</w:delText>
              </w:r>
            </w:del>
          </w:p>
          <w:p w14:paraId="6F5C8248" w14:textId="10672180" w:rsidR="001005D0" w:rsidRPr="006E4CE8" w:rsidDel="006B7EF9" w:rsidRDefault="00B920D8">
            <w:pPr>
              <w:pStyle w:val="13"/>
              <w:ind w:leftChars="50" w:left="560" w:hangingChars="150" w:hanging="420"/>
              <w:rPr>
                <w:del w:id="9874" w:author="User" w:date="2021-09-13T17:59:00Z"/>
                <w:rFonts w:ascii="標楷體" w:hAnsi="標楷體" w:hint="eastAsia"/>
                <w:rPrChange w:id="9875" w:author="User" w:date="2021-09-13T10:11:00Z">
                  <w:rPr>
                    <w:del w:id="9876" w:author="User" w:date="2021-09-13T17:59:00Z"/>
                    <w:rFonts w:hint="eastAsia"/>
                    <w:lang w:val="zh-TW"/>
                  </w:rPr>
                </w:rPrChange>
              </w:rPr>
              <w:pPrChange w:id="987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78" w:author="User" w:date="2021-09-13T17:59:00Z">
              <w:r w:rsidRPr="006E4CE8" w:rsidDel="006B7EF9">
                <w:rPr>
                  <w:rFonts w:ascii="標楷體" w:hAnsi="標楷體" w:hint="eastAsia"/>
                  <w:rPrChange w:id="9879" w:author="User" w:date="2021-09-13T10:11:00Z">
                    <w:rPr>
                      <w:rFonts w:hint="eastAsia"/>
                      <w:lang w:val="zh-TW"/>
                    </w:rPr>
                  </w:rPrChange>
                </w:rPr>
                <w:delText>2.</w:delText>
              </w:r>
              <w:r w:rsidRPr="006E4CE8" w:rsidDel="006B7EF9">
                <w:rPr>
                  <w:rFonts w:ascii="標楷體" w:hAnsi="標楷體" w:hint="eastAsia"/>
                  <w:rPrChange w:id="9880" w:author="User" w:date="2021-09-13T10:11:00Z">
                    <w:rPr>
                      <w:rFonts w:hint="eastAsia"/>
                      <w:lang w:val="zh-TW"/>
                    </w:rPr>
                  </w:rPrChange>
                </w:rPr>
                <w:delText>系統修正調整</w:delText>
              </w:r>
              <w:r w:rsidR="001005D0" w:rsidRPr="006E4CE8" w:rsidDel="006B7EF9">
                <w:rPr>
                  <w:rFonts w:ascii="標楷體" w:hAnsi="標楷體" w:hint="eastAsia"/>
                  <w:rPrChange w:id="9881" w:author="User" w:date="2021-09-13T10:11:00Z">
                    <w:rPr>
                      <w:rFonts w:hint="eastAsia"/>
                      <w:lang w:val="zh-TW"/>
                    </w:rPr>
                  </w:rPrChange>
                </w:rPr>
                <w:delText>。</w:delText>
              </w:r>
            </w:del>
          </w:p>
          <w:p w14:paraId="4B86C9A5" w14:textId="68B90875" w:rsidR="00B920D8" w:rsidRPr="006E4CE8" w:rsidDel="006B7EF9" w:rsidRDefault="00B920D8">
            <w:pPr>
              <w:pStyle w:val="13"/>
              <w:ind w:leftChars="50" w:left="560" w:hangingChars="150" w:hanging="420"/>
              <w:rPr>
                <w:del w:id="9882" w:author="User" w:date="2021-09-13T17:59:00Z"/>
                <w:rFonts w:ascii="標楷體" w:hAnsi="標楷體" w:hint="eastAsia"/>
                <w:rPrChange w:id="9883" w:author="User" w:date="2021-09-13T10:11:00Z">
                  <w:rPr>
                    <w:del w:id="9884" w:author="User" w:date="2021-09-13T17:59:00Z"/>
                    <w:rFonts w:hint="eastAsia"/>
                    <w:lang w:val="zh-TW"/>
                  </w:rPr>
                </w:rPrChange>
              </w:rPr>
              <w:pPrChange w:id="988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86" w:author="User" w:date="2021-09-13T17:59:00Z">
              <w:r w:rsidRPr="006E4CE8" w:rsidDel="006B7EF9">
                <w:rPr>
                  <w:rFonts w:ascii="標楷體" w:hAnsi="標楷體" w:hint="eastAsia"/>
                  <w:rPrChange w:id="9887" w:author="User" w:date="2021-09-13T10:11:00Z">
                    <w:rPr>
                      <w:rFonts w:hint="eastAsia"/>
                      <w:lang w:val="zh-TW"/>
                    </w:rPr>
                  </w:rPrChange>
                </w:rPr>
                <w:delText>3.</w:delText>
              </w:r>
              <w:r w:rsidRPr="006E4CE8" w:rsidDel="006B7EF9">
                <w:rPr>
                  <w:rFonts w:ascii="標楷體" w:hAnsi="標楷體" w:hint="eastAsia"/>
                  <w:rPrChange w:id="9888" w:author="User" w:date="2021-09-13T10:11:00Z">
                    <w:rPr>
                      <w:rFonts w:hint="eastAsia"/>
                      <w:lang w:val="zh-TW"/>
                    </w:rPr>
                  </w:rPrChange>
                </w:rPr>
                <w:delText>資料</w:delText>
              </w:r>
              <w:r w:rsidR="0004336D" w:rsidRPr="006E4CE8" w:rsidDel="006B7EF9">
                <w:rPr>
                  <w:rFonts w:ascii="標楷體" w:hAnsi="標楷體" w:hint="eastAsia"/>
                  <w:rPrChange w:id="9889" w:author="User" w:date="2021-09-13T10:11:00Z">
                    <w:rPr>
                      <w:rFonts w:hint="eastAsia"/>
                      <w:lang w:val="zh-TW"/>
                    </w:rPr>
                  </w:rPrChange>
                </w:rPr>
                <w:delText>集</w:delText>
              </w:r>
              <w:r w:rsidRPr="006E4CE8" w:rsidDel="006B7EF9">
                <w:rPr>
                  <w:rFonts w:ascii="標楷體" w:hAnsi="標楷體" w:hint="eastAsia"/>
                  <w:rPrChange w:id="9890" w:author="User" w:date="2021-09-13T10:11:00Z">
                    <w:rPr>
                      <w:rFonts w:hint="eastAsia"/>
                      <w:lang w:val="zh-TW"/>
                    </w:rPr>
                  </w:rPrChange>
                </w:rPr>
                <w:delText>訓練</w:delText>
              </w:r>
              <w:r w:rsidR="001005D0" w:rsidRPr="006E4CE8" w:rsidDel="006B7EF9">
                <w:rPr>
                  <w:rFonts w:ascii="標楷體" w:hAnsi="標楷體" w:hint="eastAsia"/>
                  <w:rPrChange w:id="9891" w:author="User" w:date="2021-09-13T10:11:00Z">
                    <w:rPr>
                      <w:rFonts w:hint="eastAsia"/>
                      <w:lang w:val="zh-TW"/>
                    </w:rPr>
                  </w:rPrChange>
                </w:rPr>
                <w:delText>。</w:delText>
              </w:r>
            </w:del>
          </w:p>
        </w:tc>
      </w:tr>
      <w:tr w:rsidR="003E6DC2" w:rsidRPr="006E4CE8" w:rsidDel="006B7EF9" w14:paraId="561FFAB6" w14:textId="6F1AA265" w:rsidTr="00D46ACC">
        <w:trPr>
          <w:del w:id="9892" w:author="User" w:date="2021-09-13T17:59:00Z"/>
        </w:trPr>
        <w:tc>
          <w:tcPr>
            <w:tcW w:w="1809" w:type="dxa"/>
          </w:tcPr>
          <w:p w14:paraId="04408951" w14:textId="3EA9A1B3" w:rsidR="00B920D8" w:rsidRPr="006E4CE8" w:rsidDel="006B7EF9" w:rsidRDefault="00B920D8">
            <w:pPr>
              <w:pStyle w:val="13"/>
              <w:ind w:leftChars="50" w:left="560" w:hangingChars="150" w:hanging="420"/>
              <w:rPr>
                <w:del w:id="9893" w:author="User" w:date="2021-09-13T17:59:00Z"/>
                <w:rFonts w:ascii="標楷體" w:hAnsi="標楷體" w:hint="eastAsia"/>
                <w:rPrChange w:id="9894" w:author="User" w:date="2021-09-13T10:11:00Z">
                  <w:rPr>
                    <w:del w:id="9895" w:author="User" w:date="2021-09-13T17:59:00Z"/>
                    <w:rFonts w:hint="eastAsia"/>
                    <w:lang w:val="zh-TW"/>
                  </w:rPr>
                </w:rPrChange>
              </w:rPr>
              <w:pPrChange w:id="9896"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897" w:author="User" w:date="2021-09-13T17:59:00Z">
              <w:r w:rsidRPr="006E4CE8" w:rsidDel="006B7EF9">
                <w:rPr>
                  <w:rFonts w:ascii="標楷體" w:hAnsi="標楷體" w:hint="eastAsia"/>
                  <w:rPrChange w:id="9898" w:author="User" w:date="2021-09-13T10:11:00Z">
                    <w:rPr>
                      <w:rFonts w:hint="eastAsia"/>
                      <w:lang w:val="zh-TW"/>
                    </w:rPr>
                  </w:rPrChange>
                </w:rPr>
                <w:delText>整體整合</w:delText>
              </w:r>
              <w:r w:rsidRPr="006E4CE8" w:rsidDel="006B7EF9">
                <w:rPr>
                  <w:rFonts w:ascii="標楷體" w:hAnsi="標楷體" w:hint="eastAsia"/>
                  <w:rPrChange w:id="9899" w:author="User" w:date="2021-09-13T10:11:00Z">
                    <w:rPr>
                      <w:rFonts w:hint="eastAsia"/>
                      <w:lang w:val="zh-TW"/>
                    </w:rPr>
                  </w:rPrChange>
                </w:rPr>
                <w:delText>AI</w:delText>
              </w:r>
              <w:r w:rsidRPr="006E4CE8" w:rsidDel="006B7EF9">
                <w:rPr>
                  <w:rFonts w:ascii="標楷體" w:hAnsi="標楷體" w:hint="eastAsia"/>
                  <w:rPrChange w:id="9900" w:author="User" w:date="2021-09-13T10:11:00Z">
                    <w:rPr>
                      <w:rFonts w:hint="eastAsia"/>
                      <w:lang w:val="zh-TW"/>
                    </w:rPr>
                  </w:rPrChange>
                </w:rPr>
                <w:delText>系統架構</w:delText>
              </w:r>
            </w:del>
          </w:p>
        </w:tc>
        <w:tc>
          <w:tcPr>
            <w:tcW w:w="7938" w:type="dxa"/>
          </w:tcPr>
          <w:p w14:paraId="07EC8332" w14:textId="7F3A993A" w:rsidR="001005D0" w:rsidRPr="006E4CE8" w:rsidDel="006B7EF9" w:rsidRDefault="00B920D8">
            <w:pPr>
              <w:pStyle w:val="13"/>
              <w:ind w:leftChars="50" w:left="560" w:hangingChars="150" w:hanging="420"/>
              <w:rPr>
                <w:del w:id="9901" w:author="User" w:date="2021-09-13T17:59:00Z"/>
                <w:rFonts w:ascii="標楷體" w:hAnsi="標楷體" w:hint="eastAsia"/>
                <w:rPrChange w:id="9902" w:author="User" w:date="2021-09-13T10:11:00Z">
                  <w:rPr>
                    <w:del w:id="9903" w:author="User" w:date="2021-09-13T17:59:00Z"/>
                    <w:rFonts w:hint="eastAsia"/>
                    <w:lang w:val="zh-TW"/>
                  </w:rPr>
                </w:rPrChange>
              </w:rPr>
              <w:pPrChange w:id="990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05" w:author="User" w:date="2021-09-13T17:59:00Z">
              <w:r w:rsidRPr="006E4CE8" w:rsidDel="006B7EF9">
                <w:rPr>
                  <w:rFonts w:ascii="標楷體" w:hAnsi="標楷體" w:hint="eastAsia"/>
                  <w:rPrChange w:id="9906" w:author="User" w:date="2021-09-13T10:11:00Z">
                    <w:rPr>
                      <w:rFonts w:hint="eastAsia"/>
                      <w:lang w:val="zh-TW"/>
                    </w:rPr>
                  </w:rPrChange>
                </w:rPr>
                <w:delText>1.</w:delText>
              </w:r>
              <w:r w:rsidRPr="006E4CE8" w:rsidDel="006B7EF9">
                <w:rPr>
                  <w:rFonts w:ascii="標楷體" w:hAnsi="標楷體" w:hint="eastAsia"/>
                  <w:rPrChange w:id="9907" w:author="User" w:date="2021-09-13T10:11:00Z">
                    <w:rPr>
                      <w:rFonts w:hint="eastAsia"/>
                      <w:lang w:val="zh-TW"/>
                    </w:rPr>
                  </w:rPrChange>
                </w:rPr>
                <w:delText>資料庫設計</w:delText>
              </w:r>
              <w:r w:rsidR="001005D0" w:rsidRPr="006E4CE8" w:rsidDel="006B7EF9">
                <w:rPr>
                  <w:rFonts w:ascii="標楷體" w:hAnsi="標楷體" w:hint="eastAsia"/>
                  <w:rPrChange w:id="9908" w:author="User" w:date="2021-09-13T10:11:00Z">
                    <w:rPr>
                      <w:rFonts w:hint="eastAsia"/>
                      <w:lang w:val="zh-TW"/>
                    </w:rPr>
                  </w:rPrChange>
                </w:rPr>
                <w:delText>。</w:delText>
              </w:r>
            </w:del>
          </w:p>
          <w:p w14:paraId="563D3F8F" w14:textId="78E96945" w:rsidR="001005D0" w:rsidRPr="006E4CE8" w:rsidDel="006B7EF9" w:rsidRDefault="00B920D8">
            <w:pPr>
              <w:pStyle w:val="13"/>
              <w:ind w:leftChars="50" w:left="560" w:hangingChars="150" w:hanging="420"/>
              <w:rPr>
                <w:del w:id="9909" w:author="User" w:date="2021-09-13T17:59:00Z"/>
                <w:rFonts w:ascii="標楷體" w:hAnsi="標楷體" w:hint="eastAsia"/>
                <w:rPrChange w:id="9910" w:author="User" w:date="2021-09-13T10:11:00Z">
                  <w:rPr>
                    <w:del w:id="9911" w:author="User" w:date="2021-09-13T17:59:00Z"/>
                    <w:rFonts w:hint="eastAsia"/>
                    <w:lang w:val="zh-TW"/>
                  </w:rPr>
                </w:rPrChange>
              </w:rPr>
              <w:pPrChange w:id="991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13" w:author="User" w:date="2021-09-13T17:59:00Z">
              <w:r w:rsidRPr="006E4CE8" w:rsidDel="006B7EF9">
                <w:rPr>
                  <w:rFonts w:ascii="標楷體" w:hAnsi="標楷體" w:hint="eastAsia"/>
                  <w:rPrChange w:id="9914" w:author="User" w:date="2021-09-13T10:11:00Z">
                    <w:rPr>
                      <w:rFonts w:hint="eastAsia"/>
                      <w:lang w:val="zh-TW"/>
                    </w:rPr>
                  </w:rPrChange>
                </w:rPr>
                <w:delText>2.</w:delText>
              </w:r>
              <w:r w:rsidR="00621AC4" w:rsidRPr="006E4CE8" w:rsidDel="006B7EF9">
                <w:rPr>
                  <w:rFonts w:ascii="標楷體" w:hAnsi="標楷體" w:hint="eastAsia"/>
                  <w:rPrChange w:id="9915" w:author="User" w:date="2021-09-13T10:11:00Z">
                    <w:rPr>
                      <w:rFonts w:hint="eastAsia"/>
                      <w:lang w:val="zh-TW"/>
                    </w:rPr>
                  </w:rPrChange>
                </w:rPr>
                <w:delText>整合系統</w:delText>
              </w:r>
              <w:r w:rsidR="00621AC4" w:rsidRPr="006E4CE8" w:rsidDel="006B7EF9">
                <w:rPr>
                  <w:rFonts w:ascii="標楷體" w:hAnsi="標楷體" w:hint="eastAsia"/>
                  <w:rPrChange w:id="9916" w:author="User" w:date="2021-09-13T10:11:00Z">
                    <w:rPr>
                      <w:rFonts w:hint="eastAsia"/>
                      <w:lang w:val="zh-TW"/>
                    </w:rPr>
                  </w:rPrChange>
                </w:rPr>
                <w:delText>(</w:delText>
              </w:r>
              <w:r w:rsidR="00621AC4" w:rsidRPr="006E4CE8" w:rsidDel="006B7EF9">
                <w:rPr>
                  <w:rFonts w:ascii="標楷體" w:hAnsi="標楷體" w:hint="eastAsia"/>
                  <w:rPrChange w:id="9917" w:author="User" w:date="2021-09-13T10:11:00Z">
                    <w:rPr>
                      <w:rFonts w:hint="eastAsia"/>
                      <w:lang w:val="zh-TW"/>
                    </w:rPr>
                  </w:rPrChange>
                </w:rPr>
                <w:delText>車機、資料庫</w:delText>
              </w:r>
              <w:r w:rsidR="00621AC4" w:rsidRPr="006E4CE8" w:rsidDel="006B7EF9">
                <w:rPr>
                  <w:rFonts w:ascii="標楷體" w:hAnsi="標楷體" w:hint="eastAsia"/>
                  <w:rPrChange w:id="9918" w:author="User" w:date="2021-09-13T10:11:00Z">
                    <w:rPr>
                      <w:rFonts w:hint="eastAsia"/>
                      <w:lang w:val="zh-TW"/>
                    </w:rPr>
                  </w:rPrChange>
                </w:rPr>
                <w:delText>)</w:delText>
              </w:r>
              <w:r w:rsidR="001005D0" w:rsidRPr="006E4CE8" w:rsidDel="006B7EF9">
                <w:rPr>
                  <w:rFonts w:ascii="標楷體" w:hAnsi="標楷體" w:hint="eastAsia"/>
                  <w:rPrChange w:id="9919" w:author="User" w:date="2021-09-13T10:11:00Z">
                    <w:rPr>
                      <w:rFonts w:hint="eastAsia"/>
                      <w:lang w:val="zh-TW"/>
                    </w:rPr>
                  </w:rPrChange>
                </w:rPr>
                <w:delText xml:space="preserve"> </w:delText>
              </w:r>
              <w:r w:rsidR="001005D0" w:rsidRPr="006E4CE8" w:rsidDel="006B7EF9">
                <w:rPr>
                  <w:rFonts w:ascii="標楷體" w:hAnsi="標楷體" w:hint="eastAsia"/>
                  <w:rPrChange w:id="9920" w:author="User" w:date="2021-09-13T10:11:00Z">
                    <w:rPr>
                      <w:rFonts w:hint="eastAsia"/>
                      <w:lang w:val="zh-TW"/>
                    </w:rPr>
                  </w:rPrChange>
                </w:rPr>
                <w:delText>。</w:delText>
              </w:r>
            </w:del>
          </w:p>
          <w:p w14:paraId="7973BF4E" w14:textId="21863EF9" w:rsidR="001005D0" w:rsidRPr="006E4CE8" w:rsidDel="006B7EF9" w:rsidRDefault="00621AC4">
            <w:pPr>
              <w:pStyle w:val="13"/>
              <w:ind w:leftChars="50" w:left="560" w:hangingChars="150" w:hanging="420"/>
              <w:rPr>
                <w:del w:id="9921" w:author="User" w:date="2021-09-13T17:59:00Z"/>
                <w:rFonts w:ascii="標楷體" w:hAnsi="標楷體" w:hint="eastAsia"/>
                <w:rPrChange w:id="9922" w:author="User" w:date="2021-09-13T10:11:00Z">
                  <w:rPr>
                    <w:del w:id="9923" w:author="User" w:date="2021-09-13T17:59:00Z"/>
                    <w:rFonts w:hint="eastAsia"/>
                    <w:lang w:val="zh-TW"/>
                  </w:rPr>
                </w:rPrChange>
              </w:rPr>
              <w:pPrChange w:id="9924"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25" w:author="User" w:date="2021-09-13T17:59:00Z">
              <w:r w:rsidRPr="006E4CE8" w:rsidDel="006B7EF9">
                <w:rPr>
                  <w:rFonts w:ascii="標楷體" w:hAnsi="標楷體" w:hint="eastAsia"/>
                  <w:rPrChange w:id="9926" w:author="User" w:date="2021-09-13T10:11:00Z">
                    <w:rPr>
                      <w:rFonts w:hint="eastAsia"/>
                      <w:lang w:val="zh-TW"/>
                    </w:rPr>
                  </w:rPrChange>
                </w:rPr>
                <w:delText>3.</w:delText>
              </w:r>
              <w:r w:rsidR="001C32A0" w:rsidRPr="006E4CE8" w:rsidDel="006B7EF9">
                <w:rPr>
                  <w:rFonts w:ascii="標楷體" w:hAnsi="標楷體" w:hint="eastAsia"/>
                  <w:rPrChange w:id="9927" w:author="User" w:date="2021-09-13T10:11:00Z">
                    <w:rPr>
                      <w:rFonts w:hint="eastAsia"/>
                      <w:lang w:val="zh-TW"/>
                    </w:rPr>
                  </w:rPrChange>
                </w:rPr>
                <w:delText>報表系統開發</w:delText>
              </w:r>
              <w:r w:rsidR="001005D0" w:rsidRPr="006E4CE8" w:rsidDel="006B7EF9">
                <w:rPr>
                  <w:rFonts w:ascii="標楷體" w:hAnsi="標楷體" w:hint="eastAsia"/>
                  <w:rPrChange w:id="9928" w:author="User" w:date="2021-09-13T10:11:00Z">
                    <w:rPr>
                      <w:rFonts w:hint="eastAsia"/>
                      <w:lang w:val="zh-TW"/>
                    </w:rPr>
                  </w:rPrChange>
                </w:rPr>
                <w:delText>。</w:delText>
              </w:r>
            </w:del>
          </w:p>
          <w:p w14:paraId="3AE09E26" w14:textId="30E227B9" w:rsidR="00B920D8" w:rsidRPr="006E4CE8" w:rsidDel="006B7EF9" w:rsidRDefault="001C32A0">
            <w:pPr>
              <w:pStyle w:val="13"/>
              <w:ind w:leftChars="50" w:left="560" w:hangingChars="150" w:hanging="420"/>
              <w:rPr>
                <w:del w:id="9929" w:author="User" w:date="2021-09-13T17:59:00Z"/>
                <w:rFonts w:ascii="標楷體" w:hAnsi="標楷體" w:hint="eastAsia"/>
                <w:rPrChange w:id="9930" w:author="User" w:date="2021-09-13T10:11:00Z">
                  <w:rPr>
                    <w:del w:id="9931" w:author="User" w:date="2021-09-13T17:59:00Z"/>
                    <w:rFonts w:hint="eastAsia"/>
                    <w:lang w:val="zh-TW"/>
                  </w:rPr>
                </w:rPrChange>
              </w:rPr>
              <w:pPrChange w:id="9932"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33" w:author="User" w:date="2021-09-13T17:59:00Z">
              <w:r w:rsidRPr="006E4CE8" w:rsidDel="006B7EF9">
                <w:rPr>
                  <w:rFonts w:ascii="標楷體" w:hAnsi="標楷體" w:hint="eastAsia"/>
                  <w:rPrChange w:id="9934" w:author="User" w:date="2021-09-13T10:11:00Z">
                    <w:rPr>
                      <w:rFonts w:hint="eastAsia"/>
                      <w:lang w:val="zh-TW"/>
                    </w:rPr>
                  </w:rPrChange>
                </w:rPr>
                <w:delText>4.</w:delText>
              </w:r>
              <w:r w:rsidRPr="006E4CE8" w:rsidDel="006B7EF9">
                <w:rPr>
                  <w:rFonts w:ascii="標楷體" w:hAnsi="標楷體" w:hint="eastAsia"/>
                  <w:rPrChange w:id="9935" w:author="User" w:date="2021-09-13T10:11:00Z">
                    <w:rPr>
                      <w:rFonts w:hint="eastAsia"/>
                      <w:lang w:val="zh-TW"/>
                    </w:rPr>
                  </w:rPrChange>
                </w:rPr>
                <w:delText>更新版網頁開發</w:delText>
              </w:r>
              <w:r w:rsidR="00A14E48" w:rsidRPr="006E4CE8" w:rsidDel="006B7EF9">
                <w:rPr>
                  <w:rFonts w:ascii="標楷體" w:hAnsi="標楷體" w:hint="eastAsia"/>
                  <w:rPrChange w:id="9936" w:author="User" w:date="2021-09-13T10:11:00Z">
                    <w:rPr>
                      <w:rFonts w:hint="eastAsia"/>
                      <w:lang w:val="zh-TW"/>
                    </w:rPr>
                  </w:rPrChange>
                </w:rPr>
                <w:delText>。</w:delText>
              </w:r>
            </w:del>
          </w:p>
        </w:tc>
      </w:tr>
      <w:tr w:rsidR="003E6DC2" w:rsidRPr="006E4CE8" w:rsidDel="006B7EF9" w14:paraId="3F2F74CD" w14:textId="6A2C6C46" w:rsidTr="00D46ACC">
        <w:trPr>
          <w:del w:id="9937" w:author="User" w:date="2021-09-13T17:59:00Z"/>
        </w:trPr>
        <w:tc>
          <w:tcPr>
            <w:tcW w:w="1809" w:type="dxa"/>
          </w:tcPr>
          <w:p w14:paraId="1AA0B26B" w14:textId="6397FEB7" w:rsidR="00B920D8" w:rsidRPr="006E4CE8" w:rsidDel="006B7EF9" w:rsidRDefault="00B920D8">
            <w:pPr>
              <w:pStyle w:val="13"/>
              <w:ind w:leftChars="50" w:left="560" w:hangingChars="150" w:hanging="420"/>
              <w:rPr>
                <w:del w:id="9938" w:author="User" w:date="2021-09-13T17:59:00Z"/>
                <w:rFonts w:ascii="標楷體" w:hAnsi="標楷體" w:hint="eastAsia"/>
                <w:rPrChange w:id="9939" w:author="User" w:date="2021-09-13T10:11:00Z">
                  <w:rPr>
                    <w:del w:id="9940" w:author="User" w:date="2021-09-13T17:59:00Z"/>
                    <w:rFonts w:hint="eastAsia"/>
                    <w:lang w:val="zh-TW"/>
                  </w:rPr>
                </w:rPrChange>
              </w:rPr>
              <w:pPrChange w:id="9941"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42" w:author="User" w:date="2021-09-13T17:59:00Z">
              <w:r w:rsidRPr="006E4CE8" w:rsidDel="006B7EF9">
                <w:rPr>
                  <w:rFonts w:ascii="標楷體" w:hAnsi="標楷體" w:hint="eastAsia"/>
                  <w:rPrChange w:id="9943" w:author="User" w:date="2021-09-13T10:11:00Z">
                    <w:rPr>
                      <w:rFonts w:hint="eastAsia"/>
                      <w:lang w:val="zh-TW"/>
                    </w:rPr>
                  </w:rPrChange>
                </w:rPr>
                <w:delText>文書計畫</w:delText>
              </w:r>
            </w:del>
          </w:p>
          <w:p w14:paraId="21E97376" w14:textId="5F932518" w:rsidR="00B920D8" w:rsidRPr="006E4CE8" w:rsidDel="006B7EF9" w:rsidRDefault="00B920D8">
            <w:pPr>
              <w:pStyle w:val="13"/>
              <w:ind w:leftChars="50" w:left="560" w:hangingChars="150" w:hanging="420"/>
              <w:rPr>
                <w:del w:id="9944" w:author="User" w:date="2021-09-13T17:59:00Z"/>
                <w:rFonts w:ascii="標楷體" w:hAnsi="標楷體" w:hint="eastAsia"/>
                <w:rPrChange w:id="9945" w:author="User" w:date="2021-09-13T10:11:00Z">
                  <w:rPr>
                    <w:del w:id="9946" w:author="User" w:date="2021-09-13T17:59:00Z"/>
                    <w:rFonts w:hint="eastAsia"/>
                    <w:lang w:val="zh-TW"/>
                  </w:rPr>
                </w:rPrChange>
              </w:rPr>
              <w:pPrChange w:id="994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48" w:author="User" w:date="2021-09-13T17:59:00Z">
              <w:r w:rsidRPr="006E4CE8" w:rsidDel="006B7EF9">
                <w:rPr>
                  <w:rFonts w:ascii="標楷體" w:hAnsi="標楷體" w:hint="eastAsia"/>
                  <w:rPrChange w:id="9949" w:author="User" w:date="2021-09-13T10:11:00Z">
                    <w:rPr>
                      <w:rFonts w:hint="eastAsia"/>
                      <w:lang w:val="zh-TW"/>
                    </w:rPr>
                  </w:rPrChange>
                </w:rPr>
                <w:delText>品管管制</w:delText>
              </w:r>
            </w:del>
          </w:p>
          <w:p w14:paraId="32E60597" w14:textId="44DAF230" w:rsidR="00B920D8" w:rsidRPr="006E4CE8" w:rsidDel="006B7EF9" w:rsidRDefault="00B920D8">
            <w:pPr>
              <w:pStyle w:val="13"/>
              <w:ind w:leftChars="50" w:left="560" w:hangingChars="150" w:hanging="420"/>
              <w:rPr>
                <w:del w:id="9950" w:author="User" w:date="2021-09-13T17:59:00Z"/>
                <w:rFonts w:ascii="標楷體" w:hAnsi="標楷體" w:hint="eastAsia"/>
                <w:rPrChange w:id="9951" w:author="User" w:date="2021-09-13T10:11:00Z">
                  <w:rPr>
                    <w:del w:id="9952" w:author="User" w:date="2021-09-13T17:59:00Z"/>
                    <w:rFonts w:hint="eastAsia"/>
                    <w:lang w:val="zh-TW"/>
                  </w:rPr>
                </w:rPrChange>
              </w:rPr>
              <w:pPrChange w:id="9953"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54" w:author="User" w:date="2021-09-13T17:59:00Z">
              <w:r w:rsidRPr="006E4CE8" w:rsidDel="006B7EF9">
                <w:rPr>
                  <w:rFonts w:ascii="標楷體" w:hAnsi="標楷體" w:hint="eastAsia"/>
                  <w:rPrChange w:id="9955" w:author="User" w:date="2021-09-13T10:11:00Z">
                    <w:rPr>
                      <w:rFonts w:hint="eastAsia"/>
                      <w:lang w:val="zh-TW"/>
                    </w:rPr>
                  </w:rPrChange>
                </w:rPr>
                <w:delText>機器</w:delText>
              </w:r>
              <w:r w:rsidR="00621AC4" w:rsidRPr="006E4CE8" w:rsidDel="006B7EF9">
                <w:rPr>
                  <w:rFonts w:ascii="標楷體" w:hAnsi="標楷體" w:hint="eastAsia"/>
                  <w:rPrChange w:id="9956" w:author="User" w:date="2021-09-13T10:11:00Z">
                    <w:rPr>
                      <w:rFonts w:hint="eastAsia"/>
                      <w:lang w:val="zh-TW"/>
                    </w:rPr>
                  </w:rPrChange>
                </w:rPr>
                <w:delText>學習</w:delText>
              </w:r>
            </w:del>
            <w:ins w:id="9957" w:author="jackson" w:date="2021-06-12T08:30:00Z">
              <w:del w:id="9958" w:author="User" w:date="2021-09-13T17:59:00Z">
                <w:r w:rsidR="00293D07" w:rsidRPr="006E4CE8" w:rsidDel="006B7EF9">
                  <w:rPr>
                    <w:rFonts w:ascii="標楷體" w:hAnsi="標楷體" w:hint="eastAsia"/>
                    <w:rPrChange w:id="9959" w:author="User" w:date="2021-09-13T10:11:00Z">
                      <w:rPr>
                        <w:rFonts w:hint="eastAsia"/>
                        <w:lang w:val="zh-TW"/>
                      </w:rPr>
                    </w:rPrChange>
                  </w:rPr>
                  <w:delText>與資料</w:delText>
                </w:r>
              </w:del>
            </w:ins>
            <w:del w:id="9960" w:author="User" w:date="2021-09-13T17:59:00Z">
              <w:r w:rsidRPr="006E4CE8" w:rsidDel="006B7EF9">
                <w:rPr>
                  <w:rFonts w:ascii="標楷體" w:hAnsi="標楷體" w:hint="eastAsia"/>
                  <w:rPrChange w:id="9961" w:author="User" w:date="2021-09-13T10:11:00Z">
                    <w:rPr>
                      <w:rFonts w:hint="eastAsia"/>
                      <w:lang w:val="zh-TW"/>
                    </w:rPr>
                  </w:rPrChange>
                </w:rPr>
                <w:delText>校正</w:delText>
              </w:r>
            </w:del>
          </w:p>
        </w:tc>
        <w:tc>
          <w:tcPr>
            <w:tcW w:w="7938" w:type="dxa"/>
          </w:tcPr>
          <w:p w14:paraId="7571182E" w14:textId="21050D58" w:rsidR="001005D0" w:rsidRPr="006E4CE8" w:rsidDel="006B7EF9" w:rsidRDefault="00621AC4">
            <w:pPr>
              <w:pStyle w:val="13"/>
              <w:ind w:leftChars="50" w:left="560" w:hangingChars="150" w:hanging="420"/>
              <w:rPr>
                <w:del w:id="9962" w:author="User" w:date="2021-09-13T17:59:00Z"/>
                <w:rFonts w:ascii="標楷體" w:hAnsi="標楷體" w:hint="eastAsia"/>
                <w:rPrChange w:id="9963" w:author="User" w:date="2021-09-13T10:11:00Z">
                  <w:rPr>
                    <w:del w:id="9964" w:author="User" w:date="2021-09-13T17:59:00Z"/>
                    <w:rFonts w:hint="eastAsia"/>
                    <w:lang w:val="zh-TW"/>
                  </w:rPr>
                </w:rPrChange>
              </w:rPr>
              <w:pPrChange w:id="9965"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66" w:author="User" w:date="2021-09-13T17:59:00Z">
              <w:r w:rsidRPr="006E4CE8" w:rsidDel="006B7EF9">
                <w:rPr>
                  <w:rFonts w:ascii="標楷體" w:hAnsi="標楷體" w:hint="eastAsia"/>
                  <w:rPrChange w:id="9967" w:author="User" w:date="2021-09-13T10:11:00Z">
                    <w:rPr>
                      <w:rFonts w:hint="eastAsia"/>
                      <w:lang w:val="zh-TW"/>
                    </w:rPr>
                  </w:rPrChange>
                </w:rPr>
                <w:delText>1.</w:delText>
              </w:r>
              <w:r w:rsidRPr="006E4CE8" w:rsidDel="006B7EF9">
                <w:rPr>
                  <w:rFonts w:ascii="標楷體" w:hAnsi="標楷體" w:hint="eastAsia"/>
                  <w:rPrChange w:id="9968" w:author="User" w:date="2021-09-13T10:11:00Z">
                    <w:rPr>
                      <w:rFonts w:hint="eastAsia"/>
                      <w:lang w:val="zh-TW"/>
                    </w:rPr>
                  </w:rPrChange>
                </w:rPr>
                <w:delText>專案進度紀錄、追蹤</w:delText>
              </w:r>
              <w:r w:rsidR="001005D0" w:rsidRPr="006E4CE8" w:rsidDel="006B7EF9">
                <w:rPr>
                  <w:rFonts w:ascii="標楷體" w:hAnsi="標楷體" w:hint="eastAsia"/>
                  <w:rPrChange w:id="9969" w:author="User" w:date="2021-09-13T10:11:00Z">
                    <w:rPr>
                      <w:rFonts w:hint="eastAsia"/>
                      <w:lang w:val="zh-TW"/>
                    </w:rPr>
                  </w:rPrChange>
                </w:rPr>
                <w:delText>。</w:delText>
              </w:r>
            </w:del>
          </w:p>
          <w:p w14:paraId="25194FE7" w14:textId="3B96749C" w:rsidR="001005D0" w:rsidRPr="006E4CE8" w:rsidDel="006B7EF9" w:rsidRDefault="00621AC4">
            <w:pPr>
              <w:pStyle w:val="13"/>
              <w:ind w:leftChars="50" w:left="560" w:hangingChars="150" w:hanging="420"/>
              <w:rPr>
                <w:del w:id="9970" w:author="User" w:date="2021-09-13T17:59:00Z"/>
                <w:rFonts w:ascii="標楷體" w:hAnsi="標楷體" w:hint="eastAsia"/>
                <w:rPrChange w:id="9971" w:author="User" w:date="2021-09-13T10:11:00Z">
                  <w:rPr>
                    <w:del w:id="9972" w:author="User" w:date="2021-09-13T17:59:00Z"/>
                    <w:rFonts w:hint="eastAsia"/>
                    <w:lang w:val="zh-TW"/>
                  </w:rPr>
                </w:rPrChange>
              </w:rPr>
              <w:pPrChange w:id="9973"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74" w:author="User" w:date="2021-09-13T17:59:00Z">
              <w:r w:rsidRPr="006E4CE8" w:rsidDel="006B7EF9">
                <w:rPr>
                  <w:rFonts w:ascii="標楷體" w:hAnsi="標楷體" w:hint="eastAsia"/>
                  <w:rPrChange w:id="9975" w:author="User" w:date="2021-09-13T10:11:00Z">
                    <w:rPr>
                      <w:rFonts w:hint="eastAsia"/>
                      <w:lang w:val="zh-TW"/>
                    </w:rPr>
                  </w:rPrChange>
                </w:rPr>
                <w:delText>2.</w:delText>
              </w:r>
              <w:r w:rsidRPr="006E4CE8" w:rsidDel="006B7EF9">
                <w:rPr>
                  <w:rFonts w:ascii="標楷體" w:hAnsi="標楷體" w:hint="eastAsia"/>
                  <w:rPrChange w:id="9976" w:author="User" w:date="2021-09-13T10:11:00Z">
                    <w:rPr>
                      <w:rFonts w:hint="eastAsia"/>
                      <w:lang w:val="zh-TW"/>
                    </w:rPr>
                  </w:rPrChange>
                </w:rPr>
                <w:delText>文件管理</w:delText>
              </w:r>
              <w:r w:rsidR="001005D0" w:rsidRPr="006E4CE8" w:rsidDel="006B7EF9">
                <w:rPr>
                  <w:rFonts w:ascii="標楷體" w:hAnsi="標楷體" w:hint="eastAsia"/>
                  <w:rPrChange w:id="9977" w:author="User" w:date="2021-09-13T10:11:00Z">
                    <w:rPr>
                      <w:rFonts w:hint="eastAsia"/>
                      <w:lang w:val="zh-TW"/>
                    </w:rPr>
                  </w:rPrChange>
                </w:rPr>
                <w:delText>。</w:delText>
              </w:r>
            </w:del>
          </w:p>
          <w:p w14:paraId="77CFAF57" w14:textId="7550B787" w:rsidR="001005D0" w:rsidRPr="006E4CE8" w:rsidDel="006B7EF9" w:rsidRDefault="00621AC4">
            <w:pPr>
              <w:pStyle w:val="13"/>
              <w:ind w:leftChars="50" w:left="560" w:hangingChars="150" w:hanging="420"/>
              <w:rPr>
                <w:del w:id="9978" w:author="User" w:date="2021-09-13T17:59:00Z"/>
                <w:rFonts w:ascii="標楷體" w:hAnsi="標楷體" w:hint="eastAsia"/>
                <w:rPrChange w:id="9979" w:author="User" w:date="2021-09-13T10:11:00Z">
                  <w:rPr>
                    <w:del w:id="9980" w:author="User" w:date="2021-09-13T17:59:00Z"/>
                    <w:rFonts w:hint="eastAsia"/>
                    <w:lang w:val="zh-TW"/>
                  </w:rPr>
                </w:rPrChange>
              </w:rPr>
              <w:pPrChange w:id="9981"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82" w:author="User" w:date="2021-09-13T17:59:00Z">
              <w:r w:rsidRPr="006E4CE8" w:rsidDel="006B7EF9">
                <w:rPr>
                  <w:rFonts w:ascii="標楷體" w:hAnsi="標楷體" w:hint="eastAsia"/>
                  <w:rPrChange w:id="9983" w:author="User" w:date="2021-09-13T10:11:00Z">
                    <w:rPr>
                      <w:rFonts w:hint="eastAsia"/>
                      <w:lang w:val="zh-TW"/>
                    </w:rPr>
                  </w:rPrChange>
                </w:rPr>
                <w:delText>3.</w:delText>
              </w:r>
              <w:r w:rsidRPr="006E4CE8" w:rsidDel="006B7EF9">
                <w:rPr>
                  <w:rFonts w:ascii="標楷體" w:hAnsi="標楷體" w:hint="eastAsia"/>
                  <w:rPrChange w:id="9984" w:author="User" w:date="2021-09-13T10:11:00Z">
                    <w:rPr>
                      <w:rFonts w:hint="eastAsia"/>
                      <w:lang w:val="zh-TW"/>
                    </w:rPr>
                  </w:rPrChange>
                </w:rPr>
                <w:delText>異常事件處理</w:delText>
              </w:r>
              <w:r w:rsidR="001005D0" w:rsidRPr="006E4CE8" w:rsidDel="006B7EF9">
                <w:rPr>
                  <w:rFonts w:ascii="標楷體" w:hAnsi="標楷體" w:hint="eastAsia"/>
                  <w:rPrChange w:id="9985" w:author="User" w:date="2021-09-13T10:11:00Z">
                    <w:rPr>
                      <w:rFonts w:hint="eastAsia"/>
                      <w:lang w:val="zh-TW"/>
                    </w:rPr>
                  </w:rPrChange>
                </w:rPr>
                <w:delText>。</w:delText>
              </w:r>
            </w:del>
          </w:p>
          <w:p w14:paraId="1678D5FA" w14:textId="2FC75F8E" w:rsidR="001005D0" w:rsidRPr="006E4CE8" w:rsidDel="006B7EF9" w:rsidRDefault="00621AC4">
            <w:pPr>
              <w:pStyle w:val="13"/>
              <w:ind w:leftChars="50" w:left="560" w:hangingChars="150" w:hanging="420"/>
              <w:rPr>
                <w:del w:id="9986" w:author="User" w:date="2021-09-13T17:59:00Z"/>
                <w:rFonts w:ascii="標楷體" w:hAnsi="標楷體" w:hint="eastAsia"/>
                <w:rPrChange w:id="9987" w:author="User" w:date="2021-09-13T10:11:00Z">
                  <w:rPr>
                    <w:del w:id="9988" w:author="User" w:date="2021-09-13T17:59:00Z"/>
                    <w:rFonts w:hint="eastAsia"/>
                    <w:lang w:val="zh-TW"/>
                  </w:rPr>
                </w:rPrChange>
              </w:rPr>
              <w:pPrChange w:id="9989"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90" w:author="User" w:date="2021-09-13T17:59:00Z">
              <w:r w:rsidRPr="006E4CE8" w:rsidDel="006B7EF9">
                <w:rPr>
                  <w:rFonts w:ascii="標楷體" w:hAnsi="標楷體" w:hint="eastAsia"/>
                  <w:rPrChange w:id="9991" w:author="User" w:date="2021-09-13T10:11:00Z">
                    <w:rPr>
                      <w:rFonts w:hint="eastAsia"/>
                      <w:lang w:val="zh-TW"/>
                    </w:rPr>
                  </w:rPrChange>
                </w:rPr>
                <w:delText>4.</w:delText>
              </w:r>
              <w:r w:rsidRPr="006E4CE8" w:rsidDel="006B7EF9">
                <w:rPr>
                  <w:rFonts w:ascii="標楷體" w:hAnsi="標楷體" w:hint="eastAsia"/>
                  <w:rPrChange w:id="9992" w:author="User" w:date="2021-09-13T10:11:00Z">
                    <w:rPr>
                      <w:rFonts w:hint="eastAsia"/>
                      <w:lang w:val="zh-TW"/>
                    </w:rPr>
                  </w:rPrChange>
                </w:rPr>
                <w:delText>機器學習校正</w:delText>
              </w:r>
              <w:r w:rsidR="001005D0" w:rsidRPr="006E4CE8" w:rsidDel="006B7EF9">
                <w:rPr>
                  <w:rFonts w:ascii="標楷體" w:hAnsi="標楷體" w:hint="eastAsia"/>
                  <w:rPrChange w:id="9993" w:author="User" w:date="2021-09-13T10:11:00Z">
                    <w:rPr>
                      <w:rFonts w:hint="eastAsia"/>
                      <w:lang w:val="zh-TW"/>
                    </w:rPr>
                  </w:rPrChange>
                </w:rPr>
                <w:delText>。</w:delText>
              </w:r>
            </w:del>
          </w:p>
          <w:p w14:paraId="7CC98DC6" w14:textId="799FC381" w:rsidR="001005D0" w:rsidRPr="006E4CE8" w:rsidDel="006B7EF9" w:rsidRDefault="001005D0">
            <w:pPr>
              <w:pStyle w:val="13"/>
              <w:ind w:leftChars="50" w:left="560" w:hangingChars="150" w:hanging="420"/>
              <w:rPr>
                <w:del w:id="9994" w:author="User" w:date="2021-09-13T17:59:00Z"/>
                <w:rFonts w:ascii="標楷體" w:hAnsi="標楷體" w:hint="eastAsia"/>
                <w:rPrChange w:id="9995" w:author="User" w:date="2021-09-13T10:11:00Z">
                  <w:rPr>
                    <w:del w:id="9996" w:author="User" w:date="2021-09-13T17:59:00Z"/>
                    <w:rFonts w:hint="eastAsia"/>
                    <w:lang w:val="zh-TW"/>
                  </w:rPr>
                </w:rPrChange>
              </w:rPr>
              <w:pPrChange w:id="999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9998" w:author="User" w:date="2021-09-13T17:59:00Z">
              <w:r w:rsidRPr="006E4CE8" w:rsidDel="006B7EF9">
                <w:rPr>
                  <w:rFonts w:ascii="標楷體" w:hAnsi="標楷體" w:hint="eastAsia"/>
                  <w:rPrChange w:id="9999" w:author="User" w:date="2021-09-13T10:11:00Z">
                    <w:rPr>
                      <w:rFonts w:hint="eastAsia"/>
                      <w:lang w:val="zh-TW"/>
                    </w:rPr>
                  </w:rPrChange>
                </w:rPr>
                <w:delText>5</w:delText>
              </w:r>
              <w:r w:rsidR="00B12BC7" w:rsidRPr="006E4CE8" w:rsidDel="006B7EF9">
                <w:rPr>
                  <w:rFonts w:ascii="標楷體" w:hAnsi="標楷體" w:hint="eastAsia"/>
                  <w:rPrChange w:id="10000" w:author="User" w:date="2021-09-13T10:11:00Z">
                    <w:rPr>
                      <w:rFonts w:hint="eastAsia"/>
                      <w:lang w:val="zh-TW"/>
                    </w:rPr>
                  </w:rPrChange>
                </w:rPr>
                <w:delText>.</w:delText>
              </w:r>
              <w:r w:rsidR="00B12BC7" w:rsidRPr="006E4CE8" w:rsidDel="006B7EF9">
                <w:rPr>
                  <w:rFonts w:ascii="標楷體" w:hAnsi="標楷體" w:hint="eastAsia"/>
                  <w:rPrChange w:id="10001" w:author="User" w:date="2021-09-13T10:11:00Z">
                    <w:rPr>
                      <w:rFonts w:hint="eastAsia"/>
                      <w:lang w:val="zh-TW"/>
                    </w:rPr>
                  </w:rPrChange>
                </w:rPr>
                <w:delText>圖像</w:delText>
              </w:r>
              <w:r w:rsidR="004172B0" w:rsidRPr="006E4CE8" w:rsidDel="006B7EF9">
                <w:rPr>
                  <w:rFonts w:ascii="標楷體" w:hAnsi="標楷體" w:hint="eastAsia"/>
                  <w:rPrChange w:id="10002" w:author="User" w:date="2021-09-13T10:11:00Z">
                    <w:rPr>
                      <w:rFonts w:hint="eastAsia"/>
                      <w:lang w:val="zh-TW"/>
                    </w:rPr>
                  </w:rPrChange>
                </w:rPr>
                <w:delText>標記</w:delText>
              </w:r>
              <w:r w:rsidRPr="006E4CE8" w:rsidDel="006B7EF9">
                <w:rPr>
                  <w:rFonts w:ascii="標楷體" w:hAnsi="標楷體" w:hint="eastAsia"/>
                  <w:rPrChange w:id="10003" w:author="User" w:date="2021-09-13T10:11:00Z">
                    <w:rPr>
                      <w:rFonts w:hint="eastAsia"/>
                      <w:lang w:val="zh-TW"/>
                    </w:rPr>
                  </w:rPrChange>
                </w:rPr>
                <w:delText>。</w:delText>
              </w:r>
            </w:del>
          </w:p>
          <w:p w14:paraId="3D7150A4" w14:textId="68BE5E16" w:rsidR="00B920D8" w:rsidRPr="006E4CE8" w:rsidDel="006B7EF9" w:rsidRDefault="001005D0">
            <w:pPr>
              <w:pStyle w:val="13"/>
              <w:ind w:leftChars="50" w:left="560" w:hangingChars="150" w:hanging="420"/>
              <w:rPr>
                <w:del w:id="10004" w:author="User" w:date="2021-09-13T17:59:00Z"/>
                <w:rFonts w:ascii="標楷體" w:hAnsi="標楷體" w:hint="eastAsia"/>
                <w:rPrChange w:id="10005" w:author="User" w:date="2021-09-13T10:11:00Z">
                  <w:rPr>
                    <w:del w:id="10006" w:author="User" w:date="2021-09-13T17:59:00Z"/>
                    <w:rFonts w:hint="eastAsia"/>
                    <w:lang w:val="zh-TW"/>
                  </w:rPr>
                </w:rPrChange>
              </w:rPr>
              <w:pPrChange w:id="10007" w:author="User" w:date="2021-09-14T13:59:00Z">
                <w:pPr>
                  <w:pStyle w:val="a7"/>
                  <w:pBdr>
                    <w:top w:val="none" w:sz="0" w:space="0" w:color="auto"/>
                    <w:left w:val="none" w:sz="0" w:space="0" w:color="auto"/>
                    <w:bottom w:val="none" w:sz="0" w:space="0" w:color="auto"/>
                    <w:right w:val="none" w:sz="0" w:space="0" w:color="auto"/>
                    <w:between w:val="none" w:sz="0" w:space="0" w:color="auto"/>
                    <w:bar w:val="none" w:sz="0" w:color="auto"/>
                  </w:pBdr>
                  <w:ind w:leftChars="0" w:left="280" w:hanging="280"/>
                </w:pPr>
              </w:pPrChange>
            </w:pPr>
            <w:del w:id="10008" w:author="User" w:date="2021-09-13T17:59:00Z">
              <w:r w:rsidRPr="006E4CE8" w:rsidDel="006B7EF9">
                <w:rPr>
                  <w:rFonts w:ascii="標楷體" w:hAnsi="標楷體" w:hint="eastAsia"/>
                  <w:rPrChange w:id="10009" w:author="User" w:date="2021-09-13T10:11:00Z">
                    <w:rPr>
                      <w:rFonts w:hint="eastAsia"/>
                      <w:lang w:val="zh-TW"/>
                    </w:rPr>
                  </w:rPrChange>
                </w:rPr>
                <w:delText>6</w:delText>
              </w:r>
              <w:r w:rsidR="004172B0" w:rsidRPr="006E4CE8" w:rsidDel="006B7EF9">
                <w:rPr>
                  <w:rFonts w:ascii="標楷體" w:hAnsi="標楷體" w:hint="eastAsia"/>
                  <w:rPrChange w:id="10010" w:author="User" w:date="2021-09-13T10:11:00Z">
                    <w:rPr>
                      <w:rFonts w:hint="eastAsia"/>
                      <w:lang w:val="zh-TW"/>
                    </w:rPr>
                  </w:rPrChange>
                </w:rPr>
                <w:delText>.</w:delText>
              </w:r>
              <w:r w:rsidR="004172B0" w:rsidRPr="006E4CE8" w:rsidDel="006B7EF9">
                <w:rPr>
                  <w:rFonts w:ascii="標楷體" w:hAnsi="標楷體" w:hint="eastAsia"/>
                  <w:rPrChange w:id="10011" w:author="User" w:date="2021-09-13T10:11:00Z">
                    <w:rPr>
                      <w:rFonts w:hint="eastAsia"/>
                      <w:lang w:val="zh-TW"/>
                    </w:rPr>
                  </w:rPrChange>
                </w:rPr>
                <w:delText>圖像分類、資料清洗</w:delText>
              </w:r>
              <w:r w:rsidRPr="006E4CE8" w:rsidDel="006B7EF9">
                <w:rPr>
                  <w:rFonts w:ascii="標楷體" w:hAnsi="標楷體" w:hint="eastAsia"/>
                  <w:rPrChange w:id="10012" w:author="User" w:date="2021-09-13T10:11:00Z">
                    <w:rPr>
                      <w:rFonts w:hint="eastAsia"/>
                      <w:lang w:val="zh-TW"/>
                    </w:rPr>
                  </w:rPrChange>
                </w:rPr>
                <w:delText>。</w:delText>
              </w:r>
            </w:del>
          </w:p>
        </w:tc>
      </w:tr>
    </w:tbl>
    <w:p w14:paraId="5F6CC48E" w14:textId="2ACE71F3" w:rsidR="00410D41" w:rsidRPr="003E6DC2" w:rsidDel="006B7EF9" w:rsidRDefault="008D5466">
      <w:pPr>
        <w:pStyle w:val="13"/>
        <w:ind w:leftChars="50" w:left="560" w:hangingChars="150" w:hanging="420"/>
        <w:rPr>
          <w:del w:id="10013" w:author="User" w:date="2021-09-13T17:59:00Z"/>
          <w:rFonts w:hint="eastAsia"/>
        </w:rPr>
        <w:pPrChange w:id="10014" w:author="User" w:date="2021-09-14T13:59:00Z">
          <w:pPr>
            <w:pStyle w:val="4"/>
            <w:ind w:left="280" w:hanging="280"/>
          </w:pPr>
        </w:pPrChange>
      </w:pPr>
      <w:del w:id="10015" w:author="User" w:date="2021-09-13T17:59:00Z">
        <w:r w:rsidRPr="003E6DC2" w:rsidDel="006B7EF9">
          <w:rPr>
            <w:rFonts w:hint="eastAsia"/>
          </w:rPr>
          <w:delText>專案管理計畫</w:delText>
        </w:r>
      </w:del>
    </w:p>
    <w:p w14:paraId="6C414BB6" w14:textId="69627CB8" w:rsidR="00F337D3" w:rsidRPr="003E6DC2" w:rsidDel="006B7EF9" w:rsidRDefault="00F337D3">
      <w:pPr>
        <w:pStyle w:val="13"/>
        <w:ind w:leftChars="50" w:left="560" w:hangingChars="150" w:hanging="420"/>
        <w:rPr>
          <w:del w:id="10016" w:author="User" w:date="2021-09-13T17:59:00Z"/>
          <w:rFonts w:hint="eastAsia"/>
          <w:color w:val="000000" w:themeColor="text1"/>
        </w:rPr>
        <w:pPrChange w:id="10017" w:author="User" w:date="2021-09-14T13:59:00Z">
          <w:pPr>
            <w:pStyle w:val="13"/>
          </w:pPr>
        </w:pPrChange>
      </w:pPr>
      <w:del w:id="10018" w:author="User" w:date="2021-09-13T17:59:00Z">
        <w:r w:rsidRPr="003E6DC2" w:rsidDel="006B7EF9">
          <w:rPr>
            <w:rFonts w:hint="eastAsia"/>
            <w:color w:val="000000" w:themeColor="text1"/>
          </w:rPr>
          <w:delText>本案在專案管理機制，以</w:delText>
        </w:r>
        <w:r w:rsidR="00F242A4" w:rsidRPr="003E6DC2" w:rsidDel="006B7EF9">
          <w:rPr>
            <w:rFonts w:hint="eastAsia"/>
            <w:color w:val="000000" w:themeColor="text1"/>
          </w:rPr>
          <w:delText>「</w:delText>
        </w:r>
        <w:r w:rsidRPr="003E6DC2" w:rsidDel="006B7EF9">
          <w:rPr>
            <w:rFonts w:hint="eastAsia"/>
            <w:color w:val="000000" w:themeColor="text1"/>
          </w:rPr>
          <w:delText>專案會議</w:delText>
        </w:r>
        <w:r w:rsidR="00F242A4" w:rsidRPr="003E6DC2" w:rsidDel="006B7EF9">
          <w:rPr>
            <w:rFonts w:hint="eastAsia"/>
            <w:color w:val="000000" w:themeColor="text1"/>
          </w:rPr>
          <w:delText>」</w:delText>
        </w:r>
        <w:r w:rsidRPr="003E6DC2" w:rsidDel="006B7EF9">
          <w:rPr>
            <w:rFonts w:hint="eastAsia"/>
            <w:color w:val="000000" w:themeColor="text1"/>
          </w:rPr>
          <w:delText>及</w:delText>
        </w:r>
        <w:r w:rsidR="00F242A4" w:rsidRPr="003E6DC2" w:rsidDel="006B7EF9">
          <w:rPr>
            <w:rFonts w:hint="eastAsia"/>
            <w:color w:val="000000" w:themeColor="text1"/>
          </w:rPr>
          <w:delText>「</w:delText>
        </w:r>
        <w:r w:rsidRPr="003E6DC2" w:rsidDel="006B7EF9">
          <w:rPr>
            <w:rFonts w:hint="eastAsia"/>
            <w:color w:val="000000" w:themeColor="text1"/>
          </w:rPr>
          <w:delText>作業執行監控</w:delText>
        </w:r>
        <w:r w:rsidR="00F242A4" w:rsidRPr="003E6DC2" w:rsidDel="006B7EF9">
          <w:rPr>
            <w:rFonts w:hint="eastAsia"/>
            <w:color w:val="000000" w:themeColor="text1"/>
          </w:rPr>
          <w:delText>」</w:delText>
        </w:r>
        <w:r w:rsidRPr="003E6DC2" w:rsidDel="006B7EF9">
          <w:rPr>
            <w:rFonts w:hint="eastAsia"/>
            <w:color w:val="000000" w:themeColor="text1"/>
          </w:rPr>
          <w:delText>為管理模式</w:delText>
        </w:r>
        <w:r w:rsidR="00F242A4" w:rsidRPr="003E6DC2" w:rsidDel="006B7EF9">
          <w:rPr>
            <w:rFonts w:hint="eastAsia"/>
            <w:color w:val="000000" w:themeColor="text1"/>
          </w:rPr>
          <w:delText>，降低專案執行之風險。</w:delText>
        </w:r>
      </w:del>
    </w:p>
    <w:p w14:paraId="1121BFE6" w14:textId="724491A8" w:rsidR="00A23208" w:rsidRPr="003E6DC2" w:rsidDel="006B7EF9" w:rsidRDefault="00A23208">
      <w:pPr>
        <w:pStyle w:val="13"/>
        <w:ind w:leftChars="50" w:left="560" w:hangingChars="150" w:hanging="420"/>
        <w:rPr>
          <w:del w:id="10019" w:author="User" w:date="2021-09-13T17:59:00Z"/>
          <w:rFonts w:hint="eastAsia"/>
        </w:rPr>
        <w:pPrChange w:id="10020" w:author="User" w:date="2021-09-14T13:59:00Z">
          <w:pPr>
            <w:pStyle w:val="50"/>
            <w:numPr>
              <w:numId w:val="389"/>
            </w:numPr>
            <w:ind w:left="280" w:hanging="280"/>
          </w:pPr>
        </w:pPrChange>
      </w:pPr>
      <w:del w:id="10021" w:author="User" w:date="2021-09-13T17:59:00Z">
        <w:r w:rsidRPr="003E6DC2" w:rsidDel="006B7EF9">
          <w:rPr>
            <w:rFonts w:hint="eastAsia"/>
          </w:rPr>
          <w:delText>專案會議</w:delText>
        </w:r>
      </w:del>
    </w:p>
    <w:p w14:paraId="4F79243B" w14:textId="24F30199" w:rsidR="0010792C" w:rsidRPr="003E6DC2" w:rsidDel="006B7EF9" w:rsidRDefault="00A23208">
      <w:pPr>
        <w:pStyle w:val="13"/>
        <w:ind w:leftChars="50" w:left="560" w:hangingChars="150" w:hanging="420"/>
        <w:rPr>
          <w:del w:id="10022" w:author="User" w:date="2021-09-13T17:59:00Z"/>
          <w:rFonts w:hint="eastAsia"/>
        </w:rPr>
        <w:pPrChange w:id="10023" w:author="User" w:date="2021-09-14T13:59:00Z">
          <w:pPr>
            <w:pStyle w:val="6"/>
          </w:pPr>
        </w:pPrChange>
      </w:pPr>
      <w:del w:id="10024" w:author="User" w:date="2021-09-13T17:59:00Z">
        <w:r w:rsidRPr="003E6DC2" w:rsidDel="006B7EF9">
          <w:rPr>
            <w:rFonts w:hint="eastAsia"/>
          </w:rPr>
          <w:delText>內部會議</w:delText>
        </w:r>
      </w:del>
    </w:p>
    <w:p w14:paraId="2ECBCAD4" w14:textId="10A068EE" w:rsidR="000713EA" w:rsidRPr="003E6DC2" w:rsidDel="006B7EF9" w:rsidRDefault="00A23208">
      <w:pPr>
        <w:pStyle w:val="13"/>
        <w:ind w:leftChars="50" w:left="560" w:hangingChars="150" w:hanging="420"/>
        <w:rPr>
          <w:del w:id="10025" w:author="User" w:date="2021-09-13T17:59:00Z"/>
          <w:rFonts w:hint="eastAsia"/>
          <w:color w:val="000000" w:themeColor="text1"/>
        </w:rPr>
        <w:pPrChange w:id="10026" w:author="User" w:date="2021-09-14T13:59:00Z">
          <w:pPr>
            <w:pStyle w:val="13"/>
          </w:pPr>
        </w:pPrChange>
      </w:pPr>
      <w:del w:id="10027" w:author="User" w:date="2021-09-13T17:59:00Z">
        <w:r w:rsidRPr="003E6DC2" w:rsidDel="006B7EF9">
          <w:rPr>
            <w:rFonts w:hint="eastAsia"/>
            <w:color w:val="000000" w:themeColor="text1"/>
          </w:rPr>
          <w:delText>不定時由計畫主持人召開。以工作進度、資源使用、內外部反應潛在問題、</w:delText>
        </w:r>
        <w:r w:rsidR="00B8520D" w:rsidRPr="003E6DC2" w:rsidDel="006B7EF9">
          <w:rPr>
            <w:rFonts w:hint="eastAsia"/>
            <w:color w:val="000000" w:themeColor="text1"/>
          </w:rPr>
          <w:delText>研議解決方案</w:delText>
        </w:r>
        <w:r w:rsidR="00A830E6" w:rsidRPr="003E6DC2" w:rsidDel="006B7EF9">
          <w:rPr>
            <w:rFonts w:hint="eastAsia"/>
            <w:color w:val="000000" w:themeColor="text1"/>
          </w:rPr>
          <w:delText>為主要會議內容</w:delText>
        </w:r>
        <w:r w:rsidR="00B8520D" w:rsidRPr="003E6DC2" w:rsidDel="006B7EF9">
          <w:rPr>
            <w:rFonts w:hint="eastAsia"/>
            <w:color w:val="000000" w:themeColor="text1"/>
          </w:rPr>
          <w:delText>。</w:delText>
        </w:r>
      </w:del>
    </w:p>
    <w:p w14:paraId="27B8F17B" w14:textId="40048EEC" w:rsidR="0010792C" w:rsidRPr="003E6DC2" w:rsidDel="006B7EF9" w:rsidRDefault="009C36DD">
      <w:pPr>
        <w:pStyle w:val="13"/>
        <w:ind w:leftChars="50" w:left="560" w:hangingChars="150" w:hanging="420"/>
        <w:rPr>
          <w:del w:id="10028" w:author="User" w:date="2021-09-13T17:59:00Z"/>
          <w:rFonts w:hint="eastAsia"/>
        </w:rPr>
        <w:pPrChange w:id="10029" w:author="User" w:date="2021-09-14T13:59:00Z">
          <w:pPr>
            <w:pStyle w:val="6"/>
          </w:pPr>
        </w:pPrChange>
      </w:pPr>
      <w:del w:id="10030" w:author="User" w:date="2021-09-13T17:59:00Z">
        <w:r w:rsidRPr="003E6DC2" w:rsidDel="006B7EF9">
          <w:rPr>
            <w:rFonts w:hint="eastAsia"/>
          </w:rPr>
          <w:delText>專案工作會議</w:delText>
        </w:r>
      </w:del>
    </w:p>
    <w:p w14:paraId="2D1E36C0" w14:textId="62DCE3E8" w:rsidR="00757711" w:rsidRPr="003E6DC2" w:rsidDel="006B7EF9" w:rsidRDefault="009C36DD">
      <w:pPr>
        <w:pStyle w:val="13"/>
        <w:ind w:leftChars="50" w:left="560" w:hangingChars="150" w:hanging="420"/>
        <w:rPr>
          <w:del w:id="10031" w:author="User" w:date="2021-09-13T17:59:00Z"/>
          <w:rFonts w:hint="eastAsia"/>
          <w:color w:val="000000" w:themeColor="text1"/>
        </w:rPr>
        <w:pPrChange w:id="10032" w:author="User" w:date="2021-09-14T13:59:00Z">
          <w:pPr>
            <w:pStyle w:val="13"/>
          </w:pPr>
        </w:pPrChange>
      </w:pPr>
      <w:del w:id="10033" w:author="User" w:date="2021-09-13T17:59:00Z">
        <w:r w:rsidRPr="003E6DC2" w:rsidDel="006B7EF9">
          <w:rPr>
            <w:rFonts w:hint="eastAsia"/>
            <w:color w:val="000000" w:themeColor="text1"/>
          </w:rPr>
          <w:delText>本案執行期間，配合市府養工處每月至少一次出席專案工作會議，執行檢討會議，確保工作方針</w:delText>
        </w:r>
        <w:r w:rsidR="00C1183C" w:rsidRPr="003E6DC2" w:rsidDel="006B7EF9">
          <w:rPr>
            <w:rFonts w:hint="eastAsia"/>
            <w:color w:val="000000" w:themeColor="text1"/>
          </w:rPr>
          <w:delText>及需求契合，</w:delText>
        </w:r>
        <w:r w:rsidRPr="003E6DC2" w:rsidDel="006B7EF9">
          <w:rPr>
            <w:rFonts w:hint="eastAsia"/>
            <w:color w:val="000000" w:themeColor="text1"/>
          </w:rPr>
          <w:delText>視</w:delText>
        </w:r>
        <w:r w:rsidR="00AA48D0" w:rsidRPr="003E6DC2" w:rsidDel="006B7EF9">
          <w:rPr>
            <w:rFonts w:hint="eastAsia"/>
            <w:color w:val="000000" w:themeColor="text1"/>
          </w:rPr>
          <w:delText>指揮中心公布之</w:delText>
        </w:r>
        <w:r w:rsidRPr="003E6DC2" w:rsidDel="006B7EF9">
          <w:rPr>
            <w:rFonts w:hint="eastAsia"/>
            <w:color w:val="000000" w:themeColor="text1"/>
          </w:rPr>
          <w:delText>疫情狀況選擇開會方式，</w:delText>
        </w:r>
        <w:r w:rsidRPr="003E6DC2" w:rsidDel="006B7EF9">
          <w:rPr>
            <w:color w:val="000000" w:themeColor="text1"/>
          </w:rPr>
          <w:delText>匯報執行狀況及收納意見做為改善修正指標，並且提供會議紀錄。</w:delText>
        </w:r>
      </w:del>
    </w:p>
    <w:p w14:paraId="62AA8CFA" w14:textId="20778E2A" w:rsidR="00A23208" w:rsidRPr="003E6DC2" w:rsidDel="006B7EF9" w:rsidRDefault="00155602">
      <w:pPr>
        <w:pStyle w:val="13"/>
        <w:ind w:leftChars="50" w:left="560" w:hangingChars="150" w:hanging="420"/>
        <w:rPr>
          <w:del w:id="10034" w:author="User" w:date="2021-09-13T17:59:00Z"/>
          <w:rFonts w:hint="eastAsia"/>
          <w:color w:val="000000" w:themeColor="text1"/>
        </w:rPr>
        <w:pPrChange w:id="10035" w:author="User" w:date="2021-09-14T13:59:00Z">
          <w:pPr>
            <w:pStyle w:val="50"/>
            <w:numPr>
              <w:numId w:val="404"/>
            </w:numPr>
            <w:ind w:left="280" w:hanging="280"/>
          </w:pPr>
        </w:pPrChange>
      </w:pPr>
      <w:del w:id="10036" w:author="User" w:date="2021-09-13T17:59:00Z">
        <w:r w:rsidRPr="003E6DC2" w:rsidDel="006B7EF9">
          <w:rPr>
            <w:rFonts w:hint="eastAsia"/>
            <w:color w:val="000000" w:themeColor="text1"/>
          </w:rPr>
          <w:delText>作業執行</w:delText>
        </w:r>
      </w:del>
    </w:p>
    <w:p w14:paraId="499A90F0" w14:textId="6F6D79E7" w:rsidR="00766893" w:rsidRPr="003E6DC2" w:rsidDel="006B7EF9" w:rsidRDefault="00766893">
      <w:pPr>
        <w:pStyle w:val="13"/>
        <w:ind w:leftChars="50" w:left="560" w:hangingChars="150" w:hanging="420"/>
        <w:rPr>
          <w:del w:id="10037" w:author="User" w:date="2021-09-13T17:59:00Z"/>
          <w:rFonts w:hint="eastAsia"/>
        </w:rPr>
        <w:pPrChange w:id="10038" w:author="User" w:date="2021-09-14T13:59:00Z">
          <w:pPr>
            <w:pStyle w:val="6"/>
            <w:numPr>
              <w:numId w:val="390"/>
            </w:numPr>
            <w:ind w:left="2466" w:hanging="480"/>
          </w:pPr>
        </w:pPrChange>
      </w:pPr>
      <w:del w:id="10039" w:author="User" w:date="2021-09-13T17:59:00Z">
        <w:r w:rsidRPr="003E6DC2" w:rsidDel="006B7EF9">
          <w:rPr>
            <w:rFonts w:hint="eastAsia"/>
          </w:rPr>
          <w:delText>工作分派：依據各工作項目分配工作權責及內容，按本</w:delText>
        </w:r>
        <w:r w:rsidR="00AA48D0" w:rsidRPr="003E6DC2" w:rsidDel="006B7EF9">
          <w:rPr>
            <w:rFonts w:hint="eastAsia"/>
          </w:rPr>
          <w:delText>案</w:delText>
        </w:r>
        <w:r w:rsidRPr="003E6DC2" w:rsidDel="006B7EF9">
          <w:rPr>
            <w:rFonts w:hint="eastAsia"/>
          </w:rPr>
          <w:delText>需求各項作業規範，由計畫主持人及品管人員共同定期督導。</w:delText>
        </w:r>
      </w:del>
    </w:p>
    <w:p w14:paraId="0746269B" w14:textId="6D1C9E3C" w:rsidR="004C6676" w:rsidRPr="003E6DC2" w:rsidDel="006B7EF9" w:rsidRDefault="00766893">
      <w:pPr>
        <w:pStyle w:val="13"/>
        <w:ind w:leftChars="50" w:left="560" w:hangingChars="150" w:hanging="420"/>
        <w:rPr>
          <w:del w:id="10040" w:author="User" w:date="2021-09-13T17:59:00Z"/>
          <w:rFonts w:hint="eastAsia"/>
        </w:rPr>
        <w:pPrChange w:id="10041" w:author="User" w:date="2021-09-14T13:59:00Z">
          <w:pPr>
            <w:pStyle w:val="6"/>
          </w:pPr>
        </w:pPrChange>
      </w:pPr>
      <w:del w:id="10042" w:author="User" w:date="2021-09-13T17:59:00Z">
        <w:r w:rsidRPr="003E6DC2" w:rsidDel="006B7EF9">
          <w:rPr>
            <w:rFonts w:hint="eastAsia"/>
          </w:rPr>
          <w:delText>回報與檢核：由各工作項目負責人，向計畫主持人回報各階段工作作業情況，同時檢核工作進度及內容品質，並呈報計畫成果。</w:delText>
        </w:r>
      </w:del>
    </w:p>
    <w:p w14:paraId="638EF4DF" w14:textId="4614CA03" w:rsidR="00766893" w:rsidRPr="003E6DC2" w:rsidDel="006B7EF9" w:rsidRDefault="00766893">
      <w:pPr>
        <w:pStyle w:val="13"/>
        <w:ind w:leftChars="50" w:left="560" w:hangingChars="150" w:hanging="420"/>
        <w:rPr>
          <w:del w:id="10043" w:author="User" w:date="2021-09-13T17:59:00Z"/>
          <w:rFonts w:hint="eastAsia"/>
          <w:color w:val="000000" w:themeColor="text1"/>
        </w:rPr>
        <w:pPrChange w:id="10044" w:author="User" w:date="2021-09-14T13:59:00Z">
          <w:pPr>
            <w:pStyle w:val="50"/>
            <w:numPr>
              <w:numId w:val="417"/>
            </w:numPr>
            <w:ind w:left="280" w:hanging="280"/>
          </w:pPr>
        </w:pPrChange>
      </w:pPr>
      <w:del w:id="10045" w:author="User" w:date="2021-09-13T17:59:00Z">
        <w:r w:rsidRPr="003E6DC2" w:rsidDel="006B7EF9">
          <w:rPr>
            <w:rFonts w:hint="eastAsia"/>
            <w:color w:val="000000" w:themeColor="text1"/>
          </w:rPr>
          <w:delText>問題管理</w:delText>
        </w:r>
        <w:r w:rsidR="007B1EB2" w:rsidRPr="003E6DC2" w:rsidDel="006B7EF9">
          <w:rPr>
            <w:rFonts w:hint="eastAsia"/>
            <w:color w:val="000000" w:themeColor="text1"/>
          </w:rPr>
          <w:delText>流程如下</w:delText>
        </w:r>
        <w:r w:rsidR="00AA48D0" w:rsidRPr="003E6DC2" w:rsidDel="006B7EF9">
          <w:rPr>
            <w:rFonts w:hint="eastAsia"/>
            <w:color w:val="000000" w:themeColor="text1"/>
          </w:rPr>
          <w:fldChar w:fldCharType="begin"/>
        </w:r>
        <w:r w:rsidR="00AA48D0" w:rsidRPr="003E6DC2" w:rsidDel="006B7EF9">
          <w:rPr>
            <w:rFonts w:hint="eastAsia"/>
            <w:color w:val="000000" w:themeColor="text1"/>
          </w:rPr>
          <w:delInstrText xml:space="preserve"> REF _Ref79135604 \h </w:delInstrText>
        </w:r>
        <w:r w:rsidR="00AA48D0" w:rsidRPr="003E6DC2" w:rsidDel="006B7EF9">
          <w:rPr>
            <w:rFonts w:hint="eastAsia"/>
            <w:color w:val="000000" w:themeColor="text1"/>
          </w:rPr>
        </w:r>
        <w:r w:rsidR="00AA48D0" w:rsidRPr="003E6DC2" w:rsidDel="006B7EF9">
          <w:rPr>
            <w:rFonts w:hint="eastAsia"/>
            <w:color w:val="000000" w:themeColor="text1"/>
          </w:rPr>
          <w:fldChar w:fldCharType="separate"/>
        </w:r>
      </w:del>
      <w:del w:id="10046" w:author="User" w:date="2021-08-08T12:56:00Z">
        <w:r w:rsidR="00A76FFA" w:rsidRPr="003E6DC2" w:rsidDel="00871023">
          <w:rPr>
            <w:rFonts w:hint="eastAsia"/>
            <w:color w:val="000000" w:themeColor="text1"/>
          </w:rPr>
          <w:delText>圖</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二十一</w:delText>
        </w:r>
      </w:del>
      <w:del w:id="10047" w:author="User" w:date="2021-09-13T17:59:00Z">
        <w:r w:rsidR="00AA48D0" w:rsidRPr="003E6DC2" w:rsidDel="006B7EF9">
          <w:rPr>
            <w:rFonts w:hint="eastAsia"/>
            <w:color w:val="000000" w:themeColor="text1"/>
          </w:rPr>
          <w:fldChar w:fldCharType="end"/>
        </w:r>
        <w:r w:rsidR="00FE664E" w:rsidDel="006B7EF9">
          <w:rPr>
            <w:rFonts w:hint="eastAsia"/>
            <w:color w:val="000000" w:themeColor="text1"/>
          </w:rPr>
          <w:delText>：</w:delText>
        </w:r>
      </w:del>
    </w:p>
    <w:p w14:paraId="500A57AE" w14:textId="39BA9FF0" w:rsidR="00AA48D0" w:rsidRPr="003E6DC2" w:rsidDel="006B7EF9" w:rsidRDefault="00313DAD">
      <w:pPr>
        <w:pStyle w:val="13"/>
        <w:ind w:leftChars="50" w:left="560" w:hangingChars="150" w:hanging="420"/>
        <w:rPr>
          <w:del w:id="10048" w:author="User" w:date="2021-09-13T17:59:00Z"/>
          <w:rFonts w:hint="eastAsia"/>
          <w:color w:val="000000" w:themeColor="text1"/>
        </w:rPr>
        <w:pPrChange w:id="10049" w:author="User" w:date="2021-09-14T13:59:00Z">
          <w:pPr>
            <w:pStyle w:val="13"/>
            <w:keepNext/>
            <w:ind w:left="462" w:firstLineChars="0" w:firstLine="0"/>
          </w:pPr>
        </w:pPrChange>
      </w:pPr>
      <w:del w:id="10050" w:author="User" w:date="2021-09-13T17:59:00Z">
        <w:r w:rsidRPr="003E6DC2" w:rsidDel="006B7EF9">
          <w:rPr>
            <w:noProof/>
          </w:rPr>
          <w:drawing>
            <wp:inline distT="0" distB="0" distL="0" distR="0" wp14:anchorId="6497D970" wp14:editId="50FB1577">
              <wp:extent cx="5334000" cy="2235200"/>
              <wp:effectExtent l="38100" t="19050" r="19050" b="31750"/>
              <wp:docPr id="14" name="資料庫圖表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del>
    </w:p>
    <w:p w14:paraId="74FA9D66" w14:textId="02D4DE9F" w:rsidR="00766893" w:rsidRPr="003E6DC2" w:rsidDel="00C81491" w:rsidRDefault="00AA48D0">
      <w:pPr>
        <w:pStyle w:val="13"/>
        <w:ind w:leftChars="50" w:left="560" w:hangingChars="150" w:hanging="420"/>
        <w:rPr>
          <w:del w:id="10051" w:author="User" w:date="2021-09-12T14:42:00Z"/>
          <w:rFonts w:hint="eastAsia"/>
          <w:color w:val="000000" w:themeColor="text1"/>
        </w:rPr>
        <w:pPrChange w:id="10052" w:author="User" w:date="2021-09-14T13:59:00Z">
          <w:pPr>
            <w:pStyle w:val="afb"/>
            <w:ind w:left="200" w:hanging="200"/>
          </w:pPr>
        </w:pPrChange>
      </w:pPr>
      <w:bookmarkStart w:id="10053" w:name="_Ref79135604"/>
      <w:bookmarkStart w:id="10054" w:name="_Ref79135597"/>
      <w:del w:id="10055" w:author="User" w:date="2021-09-12T14:42:00Z">
        <w:r w:rsidRPr="003E6DC2" w:rsidDel="00C81491">
          <w:rPr>
            <w:rFonts w:hint="eastAsia"/>
            <w:color w:val="000000" w:themeColor="text1"/>
          </w:rPr>
          <w:delText>圖</w:delText>
        </w:r>
        <w:r w:rsidRPr="003E6DC2" w:rsidDel="00C81491">
          <w:rPr>
            <w:rFonts w:hint="eastAsia"/>
            <w:color w:val="000000" w:themeColor="text1"/>
          </w:rPr>
          <w:delText xml:space="preserve"> </w:delText>
        </w:r>
      </w:del>
      <w:ins w:id="10056" w:author="Jackson Wang" w:date="2021-09-12T11:08:00Z">
        <w:del w:id="10057" w:author="User" w:date="2021-09-12T14:39:00Z">
          <w:r w:rsidR="00C15E88" w:rsidDel="00C81491">
            <w:rPr>
              <w:rFonts w:hint="eastAsia"/>
              <w:color w:val="000000" w:themeColor="text1"/>
            </w:rPr>
            <w:fldChar w:fldCharType="begin"/>
          </w:r>
          <w:r w:rsidR="00C15E88" w:rsidDel="00C81491">
            <w:rPr>
              <w:rFonts w:hint="eastAsia"/>
              <w:color w:val="000000" w:themeColor="text1"/>
            </w:rPr>
            <w:delInstrText xml:space="preserve"> SEQ </w:delInstrText>
          </w:r>
          <w:r w:rsidR="00C15E88" w:rsidDel="00C81491">
            <w:rPr>
              <w:rFonts w:hint="eastAsia"/>
              <w:color w:val="000000" w:themeColor="text1"/>
            </w:rPr>
            <w:delInstrText>圖</w:delInstrText>
          </w:r>
          <w:r w:rsidR="00C15E88" w:rsidDel="00C81491">
            <w:rPr>
              <w:rFonts w:hint="eastAsia"/>
              <w:color w:val="000000" w:themeColor="text1"/>
            </w:rPr>
            <w:delInstrText xml:space="preserve"> \* CHINESENUM3 </w:delInstrText>
          </w:r>
        </w:del>
      </w:ins>
      <w:del w:id="10058" w:author="User" w:date="2021-09-12T14:39:00Z">
        <w:r w:rsidR="00C15E88" w:rsidDel="00C81491">
          <w:rPr>
            <w:rFonts w:hint="eastAsia"/>
            <w:color w:val="000000" w:themeColor="text1"/>
          </w:rPr>
          <w:fldChar w:fldCharType="separate"/>
        </w:r>
      </w:del>
      <w:ins w:id="10059" w:author="Jackson Wang" w:date="2021-09-12T11:08:00Z">
        <w:del w:id="10060" w:author="User" w:date="2021-09-12T14:39:00Z">
          <w:r w:rsidR="00C15E88" w:rsidDel="00C81491">
            <w:rPr>
              <w:rFonts w:hint="eastAsia"/>
              <w:noProof/>
              <w:color w:val="000000" w:themeColor="text1"/>
            </w:rPr>
            <w:delText>二十一</w:delText>
          </w:r>
          <w:r w:rsidR="00C15E88" w:rsidDel="00C81491">
            <w:rPr>
              <w:rFonts w:hint="eastAsia"/>
              <w:color w:val="000000" w:themeColor="text1"/>
            </w:rPr>
            <w:fldChar w:fldCharType="end"/>
          </w:r>
        </w:del>
      </w:ins>
      <w:del w:id="10061" w:author="User" w:date="2021-09-12T14:42:00Z">
        <w:r w:rsidRPr="003E6DC2" w:rsidDel="00C81491">
          <w:rPr>
            <w:rFonts w:hint="eastAsia"/>
            <w:color w:val="000000" w:themeColor="text1"/>
          </w:rPr>
          <w:fldChar w:fldCharType="begin"/>
        </w:r>
        <w:r w:rsidRPr="003E6DC2" w:rsidDel="00C81491">
          <w:rPr>
            <w:rFonts w:hint="eastAsia"/>
            <w:color w:val="000000" w:themeColor="text1"/>
          </w:rPr>
          <w:delInstrText xml:space="preserve"> SEQ </w:delInstrText>
        </w:r>
        <w:r w:rsidRPr="003E6DC2" w:rsidDel="00C81491">
          <w:rPr>
            <w:rFonts w:hint="eastAsia"/>
            <w:color w:val="000000" w:themeColor="text1"/>
          </w:rPr>
          <w:delInstrText>圖</w:delInstrText>
        </w:r>
        <w:r w:rsidRPr="003E6DC2" w:rsidDel="00C81491">
          <w:rPr>
            <w:rFonts w:hint="eastAsia"/>
            <w:color w:val="000000" w:themeColor="text1"/>
          </w:rPr>
          <w:delInstrText xml:space="preserve"> \* CHINESENUM3 </w:delInstrText>
        </w:r>
        <w:r w:rsidRPr="003E6DC2" w:rsidDel="00C81491">
          <w:rPr>
            <w:rFonts w:hint="eastAsia"/>
            <w:color w:val="000000" w:themeColor="text1"/>
          </w:rPr>
          <w:fldChar w:fldCharType="separate"/>
        </w:r>
        <w:r w:rsidR="003628D0" w:rsidRPr="003E6DC2" w:rsidDel="00C81491">
          <w:rPr>
            <w:rFonts w:hint="eastAsia"/>
            <w:noProof/>
            <w:color w:val="000000" w:themeColor="text1"/>
          </w:rPr>
          <w:delText>二十一</w:delText>
        </w:r>
        <w:r w:rsidRPr="003E6DC2" w:rsidDel="00C81491">
          <w:rPr>
            <w:rFonts w:hint="eastAsia"/>
            <w:color w:val="000000" w:themeColor="text1"/>
          </w:rPr>
          <w:fldChar w:fldCharType="end"/>
        </w:r>
        <w:bookmarkEnd w:id="10053"/>
        <w:r w:rsidRPr="003E6DC2" w:rsidDel="00C81491">
          <w:rPr>
            <w:rFonts w:hint="eastAsia"/>
            <w:color w:val="000000" w:themeColor="text1"/>
          </w:rPr>
          <w:delText>：問題管理流程圖</w:delText>
        </w:r>
        <w:bookmarkEnd w:id="10054"/>
      </w:del>
    </w:p>
    <w:p w14:paraId="787DCEDF" w14:textId="40DEBB25" w:rsidR="009C36DD" w:rsidRPr="003E6DC2" w:rsidDel="00ED03C8" w:rsidRDefault="009C36DD">
      <w:pPr>
        <w:pStyle w:val="13"/>
        <w:ind w:leftChars="50" w:left="560" w:hangingChars="150" w:hanging="420"/>
        <w:rPr>
          <w:del w:id="10062" w:author="User" w:date="2021-08-08T14:01:00Z"/>
          <w:rFonts w:hint="eastAsia"/>
        </w:rPr>
        <w:pPrChange w:id="10063" w:author="User" w:date="2021-09-14T13:59:00Z">
          <w:pPr>
            <w:pStyle w:val="13"/>
            <w:ind w:leftChars="50" w:left="571" w:firstLineChars="0" w:hanging="431"/>
          </w:pPr>
        </w:pPrChange>
      </w:pPr>
      <w:bookmarkStart w:id="10064" w:name="_Toc79323850"/>
      <w:bookmarkEnd w:id="10064"/>
    </w:p>
    <w:p w14:paraId="2BC1E7A1" w14:textId="49C0D051" w:rsidR="008D5466" w:rsidRPr="003E6DC2" w:rsidDel="006B7EF9" w:rsidRDefault="008D5466">
      <w:pPr>
        <w:pStyle w:val="13"/>
        <w:ind w:leftChars="50" w:left="560" w:hangingChars="150" w:hanging="420"/>
        <w:rPr>
          <w:del w:id="10065" w:author="User" w:date="2021-09-13T17:59:00Z"/>
          <w:rFonts w:hint="eastAsia"/>
        </w:rPr>
        <w:pPrChange w:id="10066" w:author="User" w:date="2021-09-14T13:59:00Z">
          <w:pPr>
            <w:pStyle w:val="4"/>
          </w:pPr>
        </w:pPrChange>
      </w:pPr>
      <w:del w:id="10067" w:author="User" w:date="2021-09-12T14:42:00Z">
        <w:r w:rsidRPr="003E6DC2" w:rsidDel="00C81491">
          <w:rPr>
            <w:rFonts w:hint="eastAsia"/>
          </w:rPr>
          <w:delText>品質管制</w:delText>
        </w:r>
      </w:del>
    </w:p>
    <w:p w14:paraId="3DF9F670" w14:textId="5EC09E98" w:rsidR="00E060E5" w:rsidRPr="003E6DC2" w:rsidDel="006B7EF9" w:rsidRDefault="00E060E5">
      <w:pPr>
        <w:pStyle w:val="13"/>
        <w:ind w:leftChars="50" w:left="560" w:hangingChars="150" w:hanging="420"/>
        <w:rPr>
          <w:del w:id="10068" w:author="User" w:date="2021-09-13T17:59:00Z"/>
          <w:rFonts w:hint="eastAsia"/>
          <w:color w:val="000000" w:themeColor="text1"/>
          <w:bdr w:val="none" w:sz="0" w:space="0" w:color="auto"/>
        </w:rPr>
        <w:pPrChange w:id="10069" w:author="User" w:date="2021-09-14T13:59:00Z">
          <w:pPr>
            <w:pStyle w:val="13"/>
          </w:pPr>
        </w:pPrChange>
      </w:pPr>
      <w:del w:id="10070" w:author="User" w:date="2021-09-13T17:59:00Z">
        <w:r w:rsidRPr="003E6DC2" w:rsidDel="006B7EF9">
          <w:rPr>
            <w:color w:val="000000" w:themeColor="text1"/>
            <w:bdr w:val="none" w:sz="0" w:space="0" w:color="auto"/>
          </w:rPr>
          <w:delText>經本系統判別之道路缺失需與機關人工作業判別之缺失進行數量比對，第二期為全期比對，第三期及第四期為逐月比對；本系統成果判別影像數量正確率</w:delText>
        </w:r>
        <w:r w:rsidRPr="003E6DC2" w:rsidDel="006B7EF9">
          <w:rPr>
            <w:rFonts w:hint="eastAsia"/>
            <w:color w:val="000000" w:themeColor="text1"/>
            <w:bdr w:val="none" w:sz="0" w:space="0" w:color="auto"/>
          </w:rPr>
          <w:delText>能</w:delText>
        </w:r>
        <w:r w:rsidRPr="003E6DC2" w:rsidDel="006B7EF9">
          <w:rPr>
            <w:color w:val="000000" w:themeColor="text1"/>
            <w:bdr w:val="none" w:sz="0" w:space="0" w:color="auto"/>
          </w:rPr>
          <w:delText>達</w:delText>
        </w:r>
        <w:r w:rsidRPr="003E6DC2" w:rsidDel="006B7EF9">
          <w:rPr>
            <w:color w:val="000000" w:themeColor="text1"/>
            <w:bdr w:val="none" w:sz="0" w:space="0" w:color="auto"/>
          </w:rPr>
          <w:delText>90%(</w:delText>
        </w:r>
        <w:r w:rsidRPr="003E6DC2" w:rsidDel="006B7EF9">
          <w:rPr>
            <w:color w:val="000000" w:themeColor="text1"/>
            <w:bdr w:val="none" w:sz="0" w:space="0" w:color="auto"/>
          </w:rPr>
          <w:delText>含</w:delText>
        </w:r>
        <w:r w:rsidRPr="003E6DC2" w:rsidDel="006B7EF9">
          <w:rPr>
            <w:color w:val="000000" w:themeColor="text1"/>
            <w:bdr w:val="none" w:sz="0" w:space="0" w:color="auto"/>
          </w:rPr>
          <w:delText>)</w:delText>
        </w:r>
        <w:r w:rsidRPr="003E6DC2" w:rsidDel="006B7EF9">
          <w:rPr>
            <w:color w:val="000000" w:themeColor="text1"/>
            <w:bdr w:val="none" w:sz="0" w:space="0" w:color="auto"/>
          </w:rPr>
          <w:delText>以上</w:delText>
        </w:r>
        <w:r w:rsidRPr="003E6DC2" w:rsidDel="006B7EF9">
          <w:rPr>
            <w:color w:val="000000" w:themeColor="text1"/>
            <w:bdr w:val="none" w:sz="0" w:space="0" w:color="auto"/>
          </w:rPr>
          <w:delText>(</w:delText>
        </w:r>
        <w:r w:rsidRPr="003E6DC2" w:rsidDel="006B7EF9">
          <w:rPr>
            <w:color w:val="000000" w:themeColor="text1"/>
            <w:bdr w:val="none" w:sz="0" w:space="0" w:color="auto"/>
          </w:rPr>
          <w:delText>系統判別數量</w:delText>
        </w:r>
        <w:r w:rsidRPr="003E6DC2" w:rsidDel="006B7EF9">
          <w:rPr>
            <w:color w:val="000000" w:themeColor="text1"/>
            <w:bdr w:val="none" w:sz="0" w:space="0" w:color="auto"/>
          </w:rPr>
          <w:delText>÷</w:delText>
        </w:r>
        <w:r w:rsidRPr="003E6DC2" w:rsidDel="006B7EF9">
          <w:rPr>
            <w:color w:val="000000" w:themeColor="text1"/>
            <w:bdr w:val="none" w:sz="0" w:space="0" w:color="auto"/>
          </w:rPr>
          <w:delText>人工判別數量</w:delText>
        </w:r>
        <w:r w:rsidRPr="003E6DC2" w:rsidDel="006B7EF9">
          <w:rPr>
            <w:rFonts w:ascii="新細明體" w:hAnsi="新細明體"/>
            <w:color w:val="000000" w:themeColor="text1"/>
            <w:bdr w:val="none" w:sz="0" w:space="0" w:color="auto"/>
          </w:rPr>
          <w:delText>≧</w:delText>
        </w:r>
        <w:r w:rsidRPr="003E6DC2" w:rsidDel="006B7EF9">
          <w:rPr>
            <w:color w:val="000000" w:themeColor="text1"/>
            <w:bdr w:val="none" w:sz="0" w:space="0" w:color="auto"/>
          </w:rPr>
          <w:delText>90%)</w:delText>
        </w:r>
        <w:r w:rsidRPr="003E6DC2" w:rsidDel="006B7EF9">
          <w:rPr>
            <w:color w:val="000000" w:themeColor="text1"/>
            <w:bdr w:val="none" w:sz="0" w:space="0" w:color="auto"/>
          </w:rPr>
          <w:delText>，陰雨天判別之缺失數量</w:delText>
        </w:r>
        <w:r w:rsidR="00AA48D0" w:rsidRPr="003E6DC2" w:rsidDel="006B7EF9">
          <w:rPr>
            <w:rFonts w:hint="eastAsia"/>
            <w:color w:val="000000" w:themeColor="text1"/>
            <w:bdr w:val="none" w:sz="0" w:space="0" w:color="auto"/>
          </w:rPr>
          <w:delText>應</w:delText>
        </w:r>
        <w:r w:rsidRPr="003E6DC2" w:rsidDel="006B7EF9">
          <w:rPr>
            <w:color w:val="000000" w:themeColor="text1"/>
            <w:bdr w:val="none" w:sz="0" w:space="0" w:color="auto"/>
          </w:rPr>
          <w:delText>予以排除不計</w:delText>
        </w:r>
        <w:r w:rsidRPr="003E6DC2" w:rsidDel="006B7EF9">
          <w:rPr>
            <w:color w:val="000000" w:themeColor="text1"/>
            <w:bdr w:val="none" w:sz="0" w:space="0" w:color="auto"/>
          </w:rPr>
          <w:delText>(</w:delText>
        </w:r>
        <w:r w:rsidRPr="003E6DC2" w:rsidDel="006B7EF9">
          <w:rPr>
            <w:color w:val="000000" w:themeColor="text1"/>
            <w:bdr w:val="none" w:sz="0" w:space="0" w:color="auto"/>
          </w:rPr>
          <w:delText>系統及人工判別皆比照辦理</w:delText>
        </w:r>
        <w:r w:rsidRPr="003E6DC2" w:rsidDel="006B7EF9">
          <w:rPr>
            <w:color w:val="000000" w:themeColor="text1"/>
            <w:bdr w:val="none" w:sz="0" w:space="0" w:color="auto"/>
          </w:rPr>
          <w:delText>)</w:delText>
        </w:r>
        <w:r w:rsidRPr="003E6DC2" w:rsidDel="006B7EF9">
          <w:rPr>
            <w:color w:val="000000" w:themeColor="text1"/>
            <w:bdr w:val="none" w:sz="0" w:space="0" w:color="auto"/>
          </w:rPr>
          <w:delText>。</w:delText>
        </w:r>
      </w:del>
    </w:p>
    <w:p w14:paraId="01170876" w14:textId="29624CB5" w:rsidR="00E060E5" w:rsidRPr="003E6DC2" w:rsidDel="006B7EF9" w:rsidRDefault="00E060E5">
      <w:pPr>
        <w:pStyle w:val="13"/>
        <w:ind w:leftChars="50" w:left="560" w:hangingChars="150" w:hanging="420"/>
        <w:rPr>
          <w:del w:id="10071" w:author="User" w:date="2021-09-13T17:59:00Z"/>
          <w:rFonts w:hint="eastAsia"/>
          <w:color w:val="000000" w:themeColor="text1"/>
        </w:rPr>
        <w:pPrChange w:id="10072" w:author="User" w:date="2021-09-14T13:59:00Z">
          <w:pPr>
            <w:pStyle w:val="13"/>
          </w:pPr>
        </w:pPrChange>
      </w:pPr>
      <w:del w:id="10073" w:author="User" w:date="2021-09-13T17:59:00Z">
        <w:r w:rsidRPr="003E6DC2" w:rsidDel="006B7EF9">
          <w:rPr>
            <w:color w:val="000000" w:themeColor="text1"/>
          </w:rPr>
          <w:delText>自第三期開始，本系統判別之道路缺失項目需另由得標廠商進行人工複查，其系統樣態正確率</w:delText>
        </w:r>
        <w:r w:rsidRPr="003E6DC2" w:rsidDel="006B7EF9">
          <w:rPr>
            <w:color w:val="000000" w:themeColor="text1"/>
          </w:rPr>
          <w:delText>(</w:delText>
        </w:r>
        <w:r w:rsidRPr="003E6DC2" w:rsidDel="006B7EF9">
          <w:rPr>
            <w:color w:val="000000" w:themeColor="text1"/>
          </w:rPr>
          <w:delText>正確數量</w:delText>
        </w:r>
        <w:r w:rsidRPr="003E6DC2" w:rsidDel="006B7EF9">
          <w:rPr>
            <w:color w:val="000000" w:themeColor="text1"/>
          </w:rPr>
          <w:delText>÷</w:delText>
        </w:r>
        <w:r w:rsidRPr="003E6DC2" w:rsidDel="006B7EF9">
          <w:rPr>
            <w:color w:val="000000" w:themeColor="text1"/>
          </w:rPr>
          <w:delText>總數量</w:delText>
        </w:r>
        <w:r w:rsidRPr="003E6DC2" w:rsidDel="006B7EF9">
          <w:rPr>
            <w:color w:val="000000" w:themeColor="text1"/>
          </w:rPr>
          <w:delText>)</w:delText>
        </w:r>
        <w:r w:rsidRPr="003E6DC2" w:rsidDel="006B7EF9">
          <w:rPr>
            <w:color w:val="000000" w:themeColor="text1"/>
          </w:rPr>
          <w:delText>第三期</w:delText>
        </w:r>
        <w:r w:rsidRPr="003E6DC2" w:rsidDel="006B7EF9">
          <w:rPr>
            <w:rFonts w:hint="eastAsia"/>
            <w:color w:val="000000" w:themeColor="text1"/>
          </w:rPr>
          <w:delText>能</w:delText>
        </w:r>
        <w:r w:rsidRPr="003E6DC2" w:rsidDel="006B7EF9">
          <w:rPr>
            <w:color w:val="000000" w:themeColor="text1"/>
          </w:rPr>
          <w:delText>達</w:delText>
        </w:r>
        <w:r w:rsidRPr="003E6DC2" w:rsidDel="006B7EF9">
          <w:rPr>
            <w:color w:val="000000" w:themeColor="text1"/>
          </w:rPr>
          <w:delText xml:space="preserve"> 60%(</w:delText>
        </w:r>
        <w:r w:rsidRPr="003E6DC2" w:rsidDel="006B7EF9">
          <w:rPr>
            <w:color w:val="000000" w:themeColor="text1"/>
          </w:rPr>
          <w:delText>含</w:delText>
        </w:r>
        <w:r w:rsidRPr="003E6DC2" w:rsidDel="006B7EF9">
          <w:rPr>
            <w:color w:val="000000" w:themeColor="text1"/>
          </w:rPr>
          <w:delText>)</w:delText>
        </w:r>
        <w:r w:rsidRPr="003E6DC2" w:rsidDel="006B7EF9">
          <w:rPr>
            <w:color w:val="000000" w:themeColor="text1"/>
          </w:rPr>
          <w:delText>以上、第四期</w:delText>
        </w:r>
        <w:r w:rsidRPr="003E6DC2" w:rsidDel="006B7EF9">
          <w:rPr>
            <w:rFonts w:hint="eastAsia"/>
            <w:color w:val="000000" w:themeColor="text1"/>
          </w:rPr>
          <w:delText>能</w:delText>
        </w:r>
        <w:r w:rsidRPr="003E6DC2" w:rsidDel="006B7EF9">
          <w:rPr>
            <w:color w:val="000000" w:themeColor="text1"/>
          </w:rPr>
          <w:delText>達</w:delText>
        </w:r>
        <w:r w:rsidRPr="003E6DC2" w:rsidDel="006B7EF9">
          <w:rPr>
            <w:color w:val="000000" w:themeColor="text1"/>
          </w:rPr>
          <w:delText xml:space="preserve"> 75%(</w:delText>
        </w:r>
        <w:r w:rsidRPr="003E6DC2" w:rsidDel="006B7EF9">
          <w:rPr>
            <w:color w:val="000000" w:themeColor="text1"/>
          </w:rPr>
          <w:delText>含</w:delText>
        </w:r>
        <w:r w:rsidRPr="003E6DC2" w:rsidDel="006B7EF9">
          <w:rPr>
            <w:color w:val="000000" w:themeColor="text1"/>
          </w:rPr>
          <w:delText>)</w:delText>
        </w:r>
        <w:r w:rsidRPr="003E6DC2" w:rsidDel="006B7EF9">
          <w:rPr>
            <w:color w:val="000000" w:themeColor="text1"/>
          </w:rPr>
          <w:delText>以上，陰雨天判別之缺失樣態</w:delText>
        </w:r>
        <w:r w:rsidR="00AA48D0" w:rsidRPr="003E6DC2" w:rsidDel="006B7EF9">
          <w:rPr>
            <w:rFonts w:hint="eastAsia"/>
            <w:color w:val="000000" w:themeColor="text1"/>
          </w:rPr>
          <w:delText>應</w:delText>
        </w:r>
        <w:r w:rsidRPr="003E6DC2" w:rsidDel="006B7EF9">
          <w:rPr>
            <w:color w:val="000000" w:themeColor="text1"/>
          </w:rPr>
          <w:delText>予以排除不計。</w:delText>
        </w:r>
      </w:del>
    </w:p>
    <w:p w14:paraId="396FFDAE" w14:textId="3B257EAA" w:rsidR="00E060E5" w:rsidRPr="003E6DC2" w:rsidDel="006B7EF9" w:rsidRDefault="00E060E5">
      <w:pPr>
        <w:pStyle w:val="13"/>
        <w:ind w:leftChars="50" w:left="500" w:hangingChars="150" w:hanging="360"/>
        <w:rPr>
          <w:del w:id="10074" w:author="User" w:date="2021-09-13T17:59:00Z"/>
          <w:rFonts w:ascii="新細明體" w:eastAsia="新細明體" w:hAnsi="新細明體" w:cs="新細明體"/>
          <w:color w:val="000000" w:themeColor="text1"/>
          <w:sz w:val="24"/>
          <w:szCs w:val="24"/>
          <w:bdr w:val="none" w:sz="0" w:space="0" w:color="auto"/>
        </w:rPr>
        <w:pPrChange w:id="10075"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40" w:hanging="240"/>
          </w:pPr>
        </w:pPrChange>
      </w:pPr>
    </w:p>
    <w:p w14:paraId="3AAC5E3C" w14:textId="14DF9E2F" w:rsidR="008B18B2" w:rsidRPr="003E6DC2" w:rsidDel="006B7EF9" w:rsidRDefault="00133774">
      <w:pPr>
        <w:pStyle w:val="13"/>
        <w:ind w:leftChars="50" w:left="560" w:hangingChars="150" w:hanging="420"/>
        <w:rPr>
          <w:del w:id="10076" w:author="User" w:date="2021-09-13T17:59:00Z"/>
          <w:color w:val="000000" w:themeColor="text1"/>
        </w:rPr>
        <w:pPrChange w:id="10077" w:author="User" w:date="2021-09-14T13:59:00Z">
          <w:pPr>
            <w:pStyle w:val="3"/>
            <w:spacing w:before="240" w:after="120"/>
            <w:ind w:left="280" w:right="280" w:hanging="280"/>
          </w:pPr>
        </w:pPrChange>
      </w:pPr>
      <w:bookmarkStart w:id="10078" w:name="_Toc74331322"/>
      <w:bookmarkStart w:id="10079" w:name="_Toc74331706"/>
      <w:bookmarkStart w:id="10080" w:name="_Toc74332053"/>
      <w:bookmarkStart w:id="10081" w:name="_Toc74332399"/>
      <w:bookmarkStart w:id="10082" w:name="_Toc74331326"/>
      <w:bookmarkStart w:id="10083" w:name="_Toc74331710"/>
      <w:bookmarkStart w:id="10084" w:name="_Toc74332057"/>
      <w:bookmarkStart w:id="10085" w:name="_Toc74332403"/>
      <w:bookmarkStart w:id="10086" w:name="_Toc74331330"/>
      <w:bookmarkStart w:id="10087" w:name="_Toc74331714"/>
      <w:bookmarkStart w:id="10088" w:name="_Toc74332061"/>
      <w:bookmarkStart w:id="10089" w:name="_Toc74332407"/>
      <w:bookmarkStart w:id="10090" w:name="_Toc74331339"/>
      <w:bookmarkStart w:id="10091" w:name="_Toc74331723"/>
      <w:bookmarkStart w:id="10092" w:name="_Toc74332070"/>
      <w:bookmarkStart w:id="10093" w:name="_Toc74332416"/>
      <w:bookmarkStart w:id="10094" w:name="_Toc74331343"/>
      <w:bookmarkStart w:id="10095" w:name="_Toc74331727"/>
      <w:bookmarkStart w:id="10096" w:name="_Toc74332074"/>
      <w:bookmarkStart w:id="10097" w:name="_Toc74332420"/>
      <w:bookmarkEnd w:id="10078"/>
      <w:bookmarkEnd w:id="10079"/>
      <w:bookmarkEnd w:id="10080"/>
      <w:bookmarkEnd w:id="10081"/>
      <w:bookmarkEnd w:id="10082"/>
      <w:bookmarkEnd w:id="10083"/>
      <w:bookmarkEnd w:id="10084"/>
      <w:bookmarkEnd w:id="10085"/>
      <w:bookmarkEnd w:id="10086"/>
      <w:bookmarkEnd w:id="10087"/>
      <w:bookmarkEnd w:id="10088"/>
      <w:bookmarkEnd w:id="10089"/>
      <w:bookmarkEnd w:id="10090"/>
      <w:bookmarkEnd w:id="10091"/>
      <w:bookmarkEnd w:id="10092"/>
      <w:bookmarkEnd w:id="10093"/>
      <w:bookmarkEnd w:id="10094"/>
      <w:bookmarkEnd w:id="10095"/>
      <w:bookmarkEnd w:id="10096"/>
      <w:bookmarkEnd w:id="10097"/>
      <w:del w:id="10098" w:author="User" w:date="2021-09-13T17:59:00Z">
        <w:r w:rsidRPr="003E6DC2" w:rsidDel="006B7EF9">
          <w:rPr>
            <w:rFonts w:hint="eastAsia"/>
            <w:color w:val="000000" w:themeColor="text1"/>
          </w:rPr>
          <w:delText>整體</w:delText>
        </w:r>
        <w:r w:rsidRPr="003E6DC2" w:rsidDel="006B7EF9">
          <w:rPr>
            <w:color w:val="000000" w:themeColor="text1"/>
          </w:rPr>
          <w:delText>工作</w:delText>
        </w:r>
        <w:r w:rsidRPr="003E6DC2" w:rsidDel="006B7EF9">
          <w:rPr>
            <w:rFonts w:hint="eastAsia"/>
            <w:color w:val="000000" w:themeColor="text1"/>
          </w:rPr>
          <w:delText>規劃與時程</w:delText>
        </w:r>
      </w:del>
    </w:p>
    <w:p w14:paraId="7766499F" w14:textId="02A51D90" w:rsidR="005032F1" w:rsidRPr="003E6DC2" w:rsidDel="006B7EF9" w:rsidRDefault="00E31349">
      <w:pPr>
        <w:pStyle w:val="13"/>
        <w:ind w:leftChars="50" w:left="560" w:hangingChars="150" w:hanging="420"/>
        <w:rPr>
          <w:del w:id="10099" w:author="User" w:date="2021-09-13T17:59:00Z"/>
          <w:rFonts w:hint="eastAsia"/>
          <w:color w:val="000000" w:themeColor="text1"/>
          <w:lang w:val="en-US"/>
        </w:rPr>
        <w:pPrChange w:id="10100" w:author="User" w:date="2021-09-14T13:59:00Z">
          <w:pPr>
            <w:pStyle w:val="13"/>
          </w:pPr>
        </w:pPrChange>
      </w:pPr>
      <w:del w:id="10101" w:author="User" w:date="2021-09-13T17:59:00Z">
        <w:r w:rsidRPr="003E6DC2" w:rsidDel="006B7EF9">
          <w:rPr>
            <w:color w:val="000000" w:themeColor="text1"/>
          </w:rPr>
          <w:delText>本案</w:delText>
        </w:r>
        <w:r w:rsidR="005032F1" w:rsidRPr="003E6DC2" w:rsidDel="006B7EF9">
          <w:rPr>
            <w:color w:val="000000" w:themeColor="text1"/>
          </w:rPr>
          <w:delText>依</w:delText>
        </w:r>
        <w:r w:rsidRPr="003E6DC2" w:rsidDel="006B7EF9">
          <w:rPr>
            <w:color w:val="000000" w:themeColor="text1"/>
          </w:rPr>
          <w:delText>規劃自簽約次日起分四期</w:delText>
        </w:r>
        <w:r w:rsidR="00167BAF" w:rsidRPr="003E6DC2" w:rsidDel="006B7EF9">
          <w:rPr>
            <w:color w:val="000000" w:themeColor="text1"/>
          </w:rPr>
          <w:delText>，共</w:delText>
        </w:r>
        <w:r w:rsidR="00167BAF" w:rsidRPr="003E6DC2" w:rsidDel="006B7EF9">
          <w:rPr>
            <w:color w:val="000000" w:themeColor="text1"/>
          </w:rPr>
          <w:delText>270</w:delText>
        </w:r>
        <w:r w:rsidR="00167BAF" w:rsidRPr="003E6DC2" w:rsidDel="006B7EF9">
          <w:rPr>
            <w:color w:val="000000" w:themeColor="text1"/>
          </w:rPr>
          <w:delText>個日曆天</w:delText>
        </w:r>
        <w:r w:rsidRPr="003E6DC2" w:rsidDel="006B7EF9">
          <w:rPr>
            <w:color w:val="000000" w:themeColor="text1"/>
          </w:rPr>
          <w:delText>，</w:delText>
        </w:r>
        <w:r w:rsidR="00C46DDD" w:rsidRPr="003E6DC2" w:rsidDel="006B7EF9">
          <w:rPr>
            <w:rFonts w:hint="eastAsia"/>
            <w:color w:val="000000" w:themeColor="text1"/>
          </w:rPr>
          <w:delText>工作計畫交付項目、</w:delText>
        </w:r>
        <w:r w:rsidR="005032F1" w:rsidRPr="003E6DC2" w:rsidDel="006B7EF9">
          <w:rPr>
            <w:color w:val="000000" w:themeColor="text1"/>
          </w:rPr>
          <w:delText>各期程時間與工作項目</w:delText>
        </w:r>
        <w:r w:rsidR="00C46DDD" w:rsidRPr="003E6DC2" w:rsidDel="006B7EF9">
          <w:rPr>
            <w:rFonts w:hint="eastAsia"/>
            <w:color w:val="000000" w:themeColor="text1"/>
          </w:rPr>
          <w:delText>、進程</w:delText>
        </w:r>
        <w:r w:rsidR="00C46DDD" w:rsidRPr="003E6DC2" w:rsidDel="006B7EF9">
          <w:rPr>
            <w:rFonts w:hint="eastAsia"/>
            <w:color w:val="000000" w:themeColor="text1"/>
          </w:rPr>
          <w:delText>(</w:delText>
        </w:r>
        <w:r w:rsidR="00C46DDD" w:rsidRPr="003E6DC2" w:rsidDel="006B7EF9">
          <w:rPr>
            <w:rFonts w:hint="eastAsia"/>
            <w:color w:val="000000" w:themeColor="text1"/>
          </w:rPr>
          <w:delText>甘特圖</w:delText>
        </w:r>
        <w:r w:rsidR="00C46DDD" w:rsidRPr="003E6DC2" w:rsidDel="006B7EF9">
          <w:rPr>
            <w:rFonts w:hint="eastAsia"/>
            <w:color w:val="000000" w:themeColor="text1"/>
          </w:rPr>
          <w:delText>)</w:delText>
        </w:r>
        <w:r w:rsidR="005032F1" w:rsidRPr="003E6DC2" w:rsidDel="006B7EF9">
          <w:rPr>
            <w:color w:val="000000" w:themeColor="text1"/>
          </w:rPr>
          <w:delText>分列如下表：</w:delText>
        </w:r>
      </w:del>
    </w:p>
    <w:p w14:paraId="42FC02A3" w14:textId="5A07934A" w:rsidR="00C46DDD" w:rsidRPr="003E6DC2" w:rsidDel="006B7EF9" w:rsidRDefault="00C46DDD">
      <w:pPr>
        <w:pStyle w:val="13"/>
        <w:ind w:leftChars="50" w:left="560" w:hangingChars="150" w:hanging="420"/>
        <w:rPr>
          <w:del w:id="10102" w:author="User" w:date="2021-09-13T17:59:00Z"/>
          <w:rFonts w:hint="eastAsia"/>
        </w:rPr>
        <w:pPrChange w:id="10103" w:author="User" w:date="2021-09-14T13:59:00Z">
          <w:pPr>
            <w:pStyle w:val="4"/>
            <w:numPr>
              <w:numId w:val="338"/>
            </w:numPr>
            <w:ind w:left="280" w:hanging="280"/>
          </w:pPr>
        </w:pPrChange>
      </w:pPr>
      <w:del w:id="10104" w:author="User" w:date="2021-09-13T17:59:00Z">
        <w:r w:rsidRPr="003E6DC2" w:rsidDel="006B7EF9">
          <w:rPr>
            <w:rFonts w:hint="eastAsia"/>
          </w:rPr>
          <w:delText>各階段應交付項目</w:delText>
        </w:r>
      </w:del>
    </w:p>
    <w:p w14:paraId="1C1D515A" w14:textId="42DAAA82" w:rsidR="00B655CE" w:rsidRPr="003E6DC2" w:rsidDel="006B7EF9" w:rsidRDefault="00B655CE">
      <w:pPr>
        <w:pStyle w:val="13"/>
        <w:ind w:leftChars="50" w:left="560" w:hangingChars="150" w:hanging="420"/>
        <w:rPr>
          <w:del w:id="10105" w:author="User" w:date="2021-09-13T17:59:00Z"/>
          <w:rFonts w:hint="eastAsia"/>
          <w:color w:val="000000" w:themeColor="text1"/>
          <w:sz w:val="24"/>
          <w:szCs w:val="24"/>
          <w:bdr w:val="none" w:sz="0" w:space="0" w:color="auto"/>
        </w:rPr>
        <w:pPrChange w:id="10106" w:author="User" w:date="2021-09-14T13:59:00Z">
          <w:pPr>
            <w:pStyle w:val="13"/>
          </w:pPr>
        </w:pPrChange>
      </w:pPr>
      <w:del w:id="10107" w:author="User" w:date="2021-09-13T17:59:00Z">
        <w:r w:rsidRPr="003E6DC2" w:rsidDel="006B7EF9">
          <w:rPr>
            <w:color w:val="000000" w:themeColor="text1"/>
            <w:bdr w:val="none" w:sz="0" w:space="0" w:color="auto"/>
          </w:rPr>
          <w:delText>本案於簽約日之次日起</w:delText>
        </w:r>
        <w:r w:rsidRPr="003E6DC2" w:rsidDel="006B7EF9">
          <w:rPr>
            <w:color w:val="000000" w:themeColor="text1"/>
            <w:bdr w:val="none" w:sz="0" w:space="0" w:color="auto"/>
          </w:rPr>
          <w:delText xml:space="preserve"> 20 </w:delText>
        </w:r>
        <w:r w:rsidRPr="003E6DC2" w:rsidDel="006B7EF9">
          <w:rPr>
            <w:color w:val="000000" w:themeColor="text1"/>
            <w:bdr w:val="none" w:sz="0" w:space="0" w:color="auto"/>
          </w:rPr>
          <w:delText>日曆天內，交付工作計畫書</w:delText>
        </w:r>
        <w:r w:rsidR="004D66F6" w:rsidRPr="003E6DC2" w:rsidDel="006B7EF9">
          <w:rPr>
            <w:rFonts w:hint="eastAsia"/>
            <w:color w:val="000000" w:themeColor="text1"/>
            <w:bdr w:val="none" w:sz="0" w:space="0" w:color="auto"/>
          </w:rPr>
          <w:delText>，如</w:delText>
        </w:r>
        <w:r w:rsidR="004D66F6" w:rsidRPr="003E6DC2" w:rsidDel="006B7EF9">
          <w:rPr>
            <w:rFonts w:hint="eastAsia"/>
            <w:color w:val="000000" w:themeColor="text1"/>
            <w:bdr w:val="none" w:sz="0" w:space="0" w:color="auto"/>
          </w:rPr>
          <w:fldChar w:fldCharType="begin"/>
        </w:r>
        <w:r w:rsidR="004D66F6" w:rsidRPr="003E6DC2" w:rsidDel="006B7EF9">
          <w:rPr>
            <w:rFonts w:hint="eastAsia"/>
            <w:color w:val="000000" w:themeColor="text1"/>
            <w:bdr w:val="none" w:sz="0" w:space="0" w:color="auto"/>
          </w:rPr>
          <w:delInstrText xml:space="preserve"> REF _Ref79136041 \h </w:delInstrText>
        </w:r>
        <w:r w:rsidR="004D66F6" w:rsidRPr="003E6DC2" w:rsidDel="006B7EF9">
          <w:rPr>
            <w:rFonts w:hint="eastAsia"/>
            <w:color w:val="000000" w:themeColor="text1"/>
            <w:bdr w:val="none" w:sz="0" w:space="0" w:color="auto"/>
          </w:rPr>
        </w:r>
        <w:r w:rsidR="004D66F6" w:rsidRPr="003E6DC2" w:rsidDel="006B7EF9">
          <w:rPr>
            <w:rFonts w:hint="eastAsia"/>
            <w:color w:val="000000" w:themeColor="text1"/>
            <w:bdr w:val="none" w:sz="0" w:space="0" w:color="auto"/>
          </w:rPr>
          <w:fldChar w:fldCharType="separate"/>
        </w:r>
      </w:del>
      <w:del w:id="10108" w:author="User" w:date="2021-08-08T12:56:00Z">
        <w:r w:rsidR="004D66F6" w:rsidRPr="003E6DC2" w:rsidDel="00871023">
          <w:rPr>
            <w:rFonts w:hint="eastAsia"/>
            <w:color w:val="000000" w:themeColor="text1"/>
          </w:rPr>
          <w:delText>表</w:delText>
        </w:r>
        <w:r w:rsidR="004D66F6" w:rsidRPr="003E6DC2" w:rsidDel="00871023">
          <w:rPr>
            <w:rFonts w:hint="eastAsia"/>
            <w:color w:val="000000" w:themeColor="text1"/>
          </w:rPr>
          <w:delText xml:space="preserve"> </w:delText>
        </w:r>
        <w:r w:rsidR="004D66F6" w:rsidRPr="003E6DC2" w:rsidDel="00871023">
          <w:rPr>
            <w:rFonts w:hint="eastAsia"/>
            <w:noProof/>
            <w:color w:val="000000" w:themeColor="text1"/>
          </w:rPr>
          <w:delText>五</w:delText>
        </w:r>
      </w:del>
      <w:del w:id="10109" w:author="User" w:date="2021-09-13T17:59:00Z">
        <w:r w:rsidR="004D66F6" w:rsidRPr="003E6DC2" w:rsidDel="006B7EF9">
          <w:rPr>
            <w:rFonts w:hint="eastAsia"/>
            <w:color w:val="000000" w:themeColor="text1"/>
            <w:bdr w:val="none" w:sz="0" w:space="0" w:color="auto"/>
          </w:rPr>
          <w:fldChar w:fldCharType="end"/>
        </w:r>
        <w:r w:rsidRPr="003E6DC2" w:rsidDel="006B7EF9">
          <w:rPr>
            <w:color w:val="000000" w:themeColor="text1"/>
            <w:bdr w:val="none" w:sz="0" w:space="0" w:color="auto"/>
          </w:rPr>
          <w:delText>，檢附保密同</w:delText>
        </w:r>
        <w:r w:rsidR="004D66F6" w:rsidRPr="003E6DC2" w:rsidDel="006B7EF9">
          <w:rPr>
            <w:color w:val="000000" w:themeColor="text1"/>
            <w:bdr w:val="none" w:sz="0" w:space="0" w:color="auto"/>
          </w:rPr>
          <w:delText>意書</w:delText>
        </w:r>
        <w:r w:rsidR="004D66F6" w:rsidRPr="003E6DC2" w:rsidDel="006B7EF9">
          <w:rPr>
            <w:rFonts w:hint="eastAsia"/>
            <w:color w:val="000000" w:themeColor="text1"/>
            <w:bdr w:val="none" w:sz="0" w:space="0" w:color="auto"/>
          </w:rPr>
          <w:delText>、保密切結書及</w:delText>
        </w:r>
        <w:r w:rsidR="00EF0463" w:rsidRPr="003E6DC2" w:rsidDel="006B7EF9">
          <w:rPr>
            <w:rFonts w:hint="eastAsia"/>
            <w:color w:val="000000" w:themeColor="text1"/>
          </w:rPr>
          <w:delText>委外廠商資訊安全與個人資料保護自我評鑑表</w:delText>
        </w:r>
        <w:r w:rsidR="00EF0463" w:rsidRPr="003E6DC2" w:rsidDel="006B7EF9">
          <w:rPr>
            <w:rFonts w:hint="eastAsia"/>
            <w:color w:val="000000" w:themeColor="text1"/>
            <w:bdr w:val="none" w:sz="0" w:space="0" w:color="auto"/>
          </w:rPr>
          <w:delText xml:space="preserve"> </w:delText>
        </w:r>
        <w:r w:rsidR="004D66F6" w:rsidRPr="003E6DC2" w:rsidDel="006B7EF9">
          <w:rPr>
            <w:rFonts w:hint="eastAsia"/>
            <w:color w:val="000000" w:themeColor="text1"/>
            <w:bdr w:val="none" w:sz="0" w:space="0" w:color="auto"/>
          </w:rPr>
          <w:delText>(</w:delText>
        </w:r>
        <w:r w:rsidR="004D66F6" w:rsidRPr="003E6DC2" w:rsidDel="006B7EF9">
          <w:rPr>
            <w:rFonts w:hint="eastAsia"/>
            <w:color w:val="000000" w:themeColor="text1"/>
            <w:bdr w:val="none" w:sz="0" w:space="0" w:color="auto"/>
          </w:rPr>
          <w:delText>參</w:delText>
        </w:r>
        <w:r w:rsidR="00596515" w:rsidRPr="003E6DC2" w:rsidDel="006B7EF9">
          <w:rPr>
            <w:rFonts w:hint="eastAsia"/>
            <w:color w:val="000000" w:themeColor="text1"/>
            <w:bdr w:val="none" w:sz="0" w:space="0" w:color="auto"/>
          </w:rPr>
          <w:delText>附件二</w:delText>
        </w:r>
        <w:r w:rsidR="00596515" w:rsidRPr="003E6DC2" w:rsidDel="006B7EF9">
          <w:rPr>
            <w:rFonts w:hint="eastAsia"/>
            <w:color w:val="000000" w:themeColor="text1"/>
            <w:bdr w:val="none" w:sz="0" w:space="0" w:color="auto"/>
          </w:rPr>
          <w:delText>~</w:delText>
        </w:r>
        <w:r w:rsidR="00596515" w:rsidRPr="003E6DC2" w:rsidDel="006B7EF9">
          <w:rPr>
            <w:rFonts w:hint="eastAsia"/>
            <w:color w:val="000000" w:themeColor="text1"/>
            <w:bdr w:val="none" w:sz="0" w:space="0" w:color="auto"/>
          </w:rPr>
          <w:delText>四</w:delText>
        </w:r>
        <w:r w:rsidR="004D66F6" w:rsidRPr="003E6DC2" w:rsidDel="006B7EF9">
          <w:rPr>
            <w:rFonts w:hint="eastAsia"/>
            <w:color w:val="000000" w:themeColor="text1"/>
            <w:bdr w:val="none" w:sz="0" w:space="0" w:color="auto"/>
          </w:rPr>
          <w:delText>)</w:delText>
        </w:r>
        <w:r w:rsidRPr="003E6DC2" w:rsidDel="006B7EF9">
          <w:rPr>
            <w:color w:val="000000" w:themeColor="text1"/>
            <w:bdr w:val="none" w:sz="0" w:space="0" w:color="auto"/>
          </w:rPr>
          <w:delText>。</w:delText>
        </w:r>
      </w:del>
    </w:p>
    <w:p w14:paraId="024D42AF" w14:textId="09BCC366" w:rsidR="0022652E" w:rsidRPr="003E6DC2" w:rsidDel="006B7EF9" w:rsidRDefault="0022652E">
      <w:pPr>
        <w:pStyle w:val="13"/>
        <w:ind w:leftChars="50" w:left="560" w:hangingChars="150" w:hanging="420"/>
        <w:rPr>
          <w:del w:id="10110" w:author="User" w:date="2021-09-13T17:59:00Z"/>
          <w:rFonts w:hint="eastAsia"/>
          <w:color w:val="000000" w:themeColor="text1"/>
        </w:rPr>
        <w:pPrChange w:id="10111" w:author="User" w:date="2021-09-14T13:59:00Z">
          <w:pPr>
            <w:pStyle w:val="afb"/>
            <w:keepNext/>
            <w:ind w:left="200" w:hanging="200"/>
          </w:pPr>
        </w:pPrChange>
      </w:pPr>
      <w:bookmarkStart w:id="10112" w:name="_Ref79136041"/>
      <w:del w:id="10113" w:author="User" w:date="2021-09-13T17:59:00Z">
        <w:r w:rsidRPr="003E6DC2" w:rsidDel="006B7EF9">
          <w:rPr>
            <w:rFonts w:hint="eastAsia"/>
            <w:color w:val="000000" w:themeColor="text1"/>
          </w:rPr>
          <w:delText>表</w:delText>
        </w:r>
        <w:r w:rsidRPr="003E6DC2" w:rsidDel="006B7EF9">
          <w:rPr>
            <w:rFonts w:hint="eastAsia"/>
            <w:color w:val="000000" w:themeColor="text1"/>
          </w:rPr>
          <w:delText xml:space="preserve"> </w:delText>
        </w:r>
        <w:r w:rsidRPr="003E6DC2" w:rsidDel="006B7EF9">
          <w:rPr>
            <w:rFonts w:hint="eastAsia"/>
            <w:color w:val="000000" w:themeColor="text1"/>
          </w:rPr>
          <w:fldChar w:fldCharType="begin"/>
        </w:r>
        <w:r w:rsidRPr="003E6DC2" w:rsidDel="006B7EF9">
          <w:rPr>
            <w:rFonts w:hint="eastAsia"/>
            <w:color w:val="000000" w:themeColor="text1"/>
          </w:rPr>
          <w:delInstrText xml:space="preserve"> SEQ </w:delInstrText>
        </w:r>
        <w:r w:rsidRPr="003E6DC2" w:rsidDel="006B7EF9">
          <w:rPr>
            <w:rFonts w:hint="eastAsia"/>
            <w:color w:val="000000" w:themeColor="text1"/>
          </w:rPr>
          <w:delInstrText>表</w:delInstrText>
        </w:r>
        <w:r w:rsidRPr="003E6DC2" w:rsidDel="006B7EF9">
          <w:rPr>
            <w:rFonts w:hint="eastAsia"/>
            <w:color w:val="000000" w:themeColor="text1"/>
          </w:rPr>
          <w:delInstrText xml:space="preserve"> \* CHINESENUM3 </w:delInstrText>
        </w:r>
        <w:r w:rsidRPr="003E6DC2" w:rsidDel="006B7EF9">
          <w:rPr>
            <w:rFonts w:hint="eastAsia"/>
            <w:color w:val="000000" w:themeColor="text1"/>
          </w:rPr>
          <w:fldChar w:fldCharType="separate"/>
        </w:r>
        <w:r w:rsidR="003628D0" w:rsidRPr="003E6DC2" w:rsidDel="006B7EF9">
          <w:rPr>
            <w:rFonts w:hint="eastAsia"/>
            <w:noProof/>
            <w:color w:val="000000" w:themeColor="text1"/>
          </w:rPr>
          <w:delText>五</w:delText>
        </w:r>
        <w:r w:rsidRPr="003E6DC2" w:rsidDel="006B7EF9">
          <w:rPr>
            <w:rFonts w:hint="eastAsia"/>
            <w:color w:val="000000" w:themeColor="text1"/>
          </w:rPr>
          <w:fldChar w:fldCharType="end"/>
        </w:r>
        <w:bookmarkEnd w:id="10112"/>
        <w:r w:rsidRPr="003E6DC2" w:rsidDel="006B7EF9">
          <w:rPr>
            <w:rFonts w:hint="eastAsia"/>
            <w:color w:val="000000" w:themeColor="text1"/>
          </w:rPr>
          <w:delText>：工作計畫書交付內容一覽表</w:delText>
        </w:r>
      </w:del>
    </w:p>
    <w:tbl>
      <w:tblPr>
        <w:tblW w:w="94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2482"/>
        <w:gridCol w:w="4706"/>
      </w:tblGrid>
      <w:tr w:rsidR="003E6DC2" w:rsidRPr="003E6DC2" w:rsidDel="006B7EF9" w14:paraId="7264B4C6" w14:textId="4D934266" w:rsidTr="00C777E2">
        <w:trPr>
          <w:del w:id="10114" w:author="User" w:date="2021-09-13T17:59:00Z"/>
        </w:trPr>
        <w:tc>
          <w:tcPr>
            <w:tcW w:w="2304" w:type="dxa"/>
            <w:tcBorders>
              <w:top w:val="single" w:sz="4" w:space="0" w:color="auto"/>
              <w:left w:val="single" w:sz="4" w:space="0" w:color="auto"/>
              <w:bottom w:val="single" w:sz="4" w:space="0" w:color="auto"/>
              <w:right w:val="single" w:sz="4" w:space="0" w:color="auto"/>
            </w:tcBorders>
            <w:vAlign w:val="center"/>
            <w:hideMark/>
          </w:tcPr>
          <w:p w14:paraId="2BC6A5CA" w14:textId="5389A447" w:rsidR="00B655CE" w:rsidRPr="003E6DC2" w:rsidDel="006B7EF9" w:rsidRDefault="00B655CE">
            <w:pPr>
              <w:pStyle w:val="13"/>
              <w:ind w:leftChars="50" w:left="560" w:hangingChars="150" w:hanging="420"/>
              <w:rPr>
                <w:del w:id="10115" w:author="User" w:date="2021-09-13T17:59:00Z"/>
                <w:rFonts w:hint="eastAsia"/>
                <w:sz w:val="24"/>
                <w:szCs w:val="24"/>
                <w:bdr w:val="none" w:sz="0" w:space="0" w:color="auto"/>
              </w:rPr>
              <w:pPrChange w:id="1011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17" w:author="User" w:date="2021-09-13T17:59:00Z">
              <w:r w:rsidRPr="003E6DC2" w:rsidDel="006B7EF9">
                <w:rPr>
                  <w:bdr w:val="none" w:sz="0" w:space="0" w:color="auto"/>
                </w:rPr>
                <w:delText>項目</w:delText>
              </w:r>
              <w:r w:rsidRPr="003E6DC2" w:rsidDel="006B7EF9">
                <w:rPr>
                  <w:bdr w:val="none" w:sz="0" w:space="0" w:color="auto"/>
                </w:rPr>
                <w:delText xml:space="preserve"> </w:delText>
              </w:r>
            </w:del>
          </w:p>
        </w:tc>
        <w:tc>
          <w:tcPr>
            <w:tcW w:w="2482" w:type="dxa"/>
            <w:tcBorders>
              <w:top w:val="single" w:sz="4" w:space="0" w:color="auto"/>
              <w:left w:val="single" w:sz="4" w:space="0" w:color="auto"/>
              <w:bottom w:val="single" w:sz="4" w:space="0" w:color="auto"/>
              <w:right w:val="single" w:sz="4" w:space="0" w:color="auto"/>
            </w:tcBorders>
            <w:vAlign w:val="center"/>
            <w:hideMark/>
          </w:tcPr>
          <w:p w14:paraId="7ED303C8" w14:textId="6DE0AA24" w:rsidR="00B655CE" w:rsidRPr="003E6DC2" w:rsidDel="006B7EF9" w:rsidRDefault="00B655CE">
            <w:pPr>
              <w:pStyle w:val="13"/>
              <w:ind w:leftChars="50" w:left="560" w:hangingChars="150" w:hanging="420"/>
              <w:rPr>
                <w:del w:id="10118" w:author="User" w:date="2021-09-13T17:59:00Z"/>
                <w:rFonts w:hint="eastAsia"/>
                <w:sz w:val="24"/>
                <w:szCs w:val="24"/>
                <w:bdr w:val="none" w:sz="0" w:space="0" w:color="auto"/>
              </w:rPr>
              <w:pPrChange w:id="1011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20" w:author="User" w:date="2021-09-13T17:59:00Z">
              <w:r w:rsidRPr="003E6DC2" w:rsidDel="006B7EF9">
                <w:rPr>
                  <w:bdr w:val="none" w:sz="0" w:space="0" w:color="auto"/>
                </w:rPr>
                <w:delText>數量</w:delText>
              </w:r>
              <w:r w:rsidRPr="003E6DC2" w:rsidDel="006B7EF9">
                <w:rPr>
                  <w:bdr w:val="none" w:sz="0" w:space="0" w:color="auto"/>
                </w:rPr>
                <w:delText xml:space="preserve"> </w:delText>
              </w:r>
            </w:del>
          </w:p>
        </w:tc>
        <w:tc>
          <w:tcPr>
            <w:tcW w:w="4706" w:type="dxa"/>
            <w:tcBorders>
              <w:top w:val="single" w:sz="4" w:space="0" w:color="auto"/>
              <w:left w:val="single" w:sz="4" w:space="0" w:color="auto"/>
              <w:bottom w:val="single" w:sz="4" w:space="0" w:color="auto"/>
              <w:right w:val="single" w:sz="4" w:space="0" w:color="auto"/>
            </w:tcBorders>
            <w:vAlign w:val="center"/>
            <w:hideMark/>
          </w:tcPr>
          <w:p w14:paraId="004501DA" w14:textId="240ACE26" w:rsidR="00B655CE" w:rsidRPr="003E6DC2" w:rsidDel="006B7EF9" w:rsidRDefault="00B655CE">
            <w:pPr>
              <w:pStyle w:val="13"/>
              <w:ind w:leftChars="50" w:left="560" w:hangingChars="150" w:hanging="420"/>
              <w:rPr>
                <w:del w:id="10121" w:author="User" w:date="2021-09-13T17:59:00Z"/>
                <w:rFonts w:hint="eastAsia"/>
                <w:sz w:val="24"/>
                <w:szCs w:val="24"/>
                <w:bdr w:val="none" w:sz="0" w:space="0" w:color="auto"/>
              </w:rPr>
              <w:pPrChange w:id="1012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23" w:author="User" w:date="2021-09-13T17:59:00Z">
              <w:r w:rsidRPr="003E6DC2" w:rsidDel="006B7EF9">
                <w:rPr>
                  <w:bdr w:val="none" w:sz="0" w:space="0" w:color="auto"/>
                </w:rPr>
                <w:delText>應有內容</w:delText>
              </w:r>
            </w:del>
          </w:p>
        </w:tc>
      </w:tr>
      <w:tr w:rsidR="003E6DC2" w:rsidRPr="003E6DC2" w:rsidDel="006B7EF9" w14:paraId="4A95BF2E" w14:textId="2A222E93" w:rsidTr="00C777E2">
        <w:trPr>
          <w:del w:id="10124" w:author="User" w:date="2021-09-13T17:59:00Z"/>
        </w:trPr>
        <w:tc>
          <w:tcPr>
            <w:tcW w:w="2304" w:type="dxa"/>
            <w:tcBorders>
              <w:top w:val="single" w:sz="4" w:space="0" w:color="auto"/>
              <w:left w:val="single" w:sz="4" w:space="0" w:color="auto"/>
              <w:bottom w:val="single" w:sz="4" w:space="0" w:color="auto"/>
              <w:right w:val="single" w:sz="4" w:space="0" w:color="auto"/>
            </w:tcBorders>
            <w:vAlign w:val="center"/>
            <w:hideMark/>
          </w:tcPr>
          <w:p w14:paraId="1C78130F" w14:textId="56076745" w:rsidR="00B655CE" w:rsidRPr="003E6DC2" w:rsidDel="006B7EF9" w:rsidRDefault="00B655CE">
            <w:pPr>
              <w:pStyle w:val="13"/>
              <w:ind w:leftChars="50" w:left="560" w:hangingChars="150" w:hanging="420"/>
              <w:rPr>
                <w:del w:id="10125" w:author="User" w:date="2021-09-13T17:59:00Z"/>
                <w:rFonts w:hint="eastAsia"/>
                <w:sz w:val="24"/>
                <w:szCs w:val="24"/>
                <w:bdr w:val="none" w:sz="0" w:space="0" w:color="auto"/>
              </w:rPr>
              <w:pPrChange w:id="1012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27" w:author="User" w:date="2021-09-13T17:59:00Z">
              <w:r w:rsidRPr="003E6DC2" w:rsidDel="006B7EF9">
                <w:rPr>
                  <w:bdr w:val="none" w:sz="0" w:space="0" w:color="auto"/>
                </w:rPr>
                <w:delText>工作計畫書</w:delText>
              </w:r>
              <w:r w:rsidRPr="003E6DC2" w:rsidDel="006B7EF9">
                <w:rPr>
                  <w:bdr w:val="none" w:sz="0" w:space="0" w:color="auto"/>
                </w:rPr>
                <w:delText xml:space="preserve"> </w:delText>
              </w:r>
            </w:del>
          </w:p>
        </w:tc>
        <w:tc>
          <w:tcPr>
            <w:tcW w:w="2482" w:type="dxa"/>
            <w:tcBorders>
              <w:top w:val="single" w:sz="4" w:space="0" w:color="auto"/>
              <w:left w:val="single" w:sz="4" w:space="0" w:color="auto"/>
              <w:bottom w:val="single" w:sz="4" w:space="0" w:color="auto"/>
              <w:right w:val="single" w:sz="4" w:space="0" w:color="auto"/>
            </w:tcBorders>
            <w:vAlign w:val="center"/>
            <w:hideMark/>
          </w:tcPr>
          <w:p w14:paraId="0FC0F30D" w14:textId="133295FB" w:rsidR="00C777E2" w:rsidRPr="003E6DC2" w:rsidDel="006B7EF9" w:rsidRDefault="00B655CE">
            <w:pPr>
              <w:pStyle w:val="13"/>
              <w:ind w:leftChars="50" w:left="560" w:hangingChars="150" w:hanging="420"/>
              <w:rPr>
                <w:del w:id="10128" w:author="User" w:date="2021-09-13T17:59:00Z"/>
                <w:rFonts w:hint="eastAsia"/>
                <w:bdr w:val="none" w:sz="0" w:space="0" w:color="auto"/>
              </w:rPr>
              <w:pPrChange w:id="1012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30" w:author="User" w:date="2021-09-13T17:59:00Z">
              <w:r w:rsidRPr="003E6DC2" w:rsidDel="006B7EF9">
                <w:rPr>
                  <w:bdr w:val="none" w:sz="0" w:space="0" w:color="auto"/>
                </w:rPr>
                <w:delText>書面報告</w:delText>
              </w:r>
              <w:r w:rsidRPr="003E6DC2" w:rsidDel="006B7EF9">
                <w:rPr>
                  <w:bdr w:val="none" w:sz="0" w:space="0" w:color="auto"/>
                </w:rPr>
                <w:delText xml:space="preserve"> 10 </w:delText>
              </w:r>
              <w:r w:rsidRPr="003E6DC2" w:rsidDel="006B7EF9">
                <w:rPr>
                  <w:bdr w:val="none" w:sz="0" w:space="0" w:color="auto"/>
                </w:rPr>
                <w:delText>份</w:delText>
              </w:r>
            </w:del>
          </w:p>
          <w:p w14:paraId="457FE35E" w14:textId="16E408EB" w:rsidR="00B655CE" w:rsidRPr="003E6DC2" w:rsidDel="006B7EF9" w:rsidRDefault="00B655CE">
            <w:pPr>
              <w:pStyle w:val="13"/>
              <w:ind w:leftChars="50" w:left="560" w:hangingChars="150" w:hanging="420"/>
              <w:rPr>
                <w:del w:id="10131" w:author="User" w:date="2021-09-13T17:59:00Z"/>
                <w:rFonts w:hint="eastAsia"/>
                <w:sz w:val="24"/>
                <w:szCs w:val="24"/>
                <w:bdr w:val="none" w:sz="0" w:space="0" w:color="auto"/>
              </w:rPr>
              <w:pPrChange w:id="1013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33" w:author="User" w:date="2021-09-13T17:59:00Z">
              <w:r w:rsidRPr="003E6DC2" w:rsidDel="006B7EF9">
                <w:rPr>
                  <w:bdr w:val="none" w:sz="0" w:space="0" w:color="auto"/>
                </w:rPr>
                <w:delText>光碟片</w:delText>
              </w:r>
              <w:r w:rsidRPr="003E6DC2" w:rsidDel="006B7EF9">
                <w:rPr>
                  <w:bdr w:val="none" w:sz="0" w:space="0" w:color="auto"/>
                </w:rPr>
                <w:delText xml:space="preserve"> 2 </w:delText>
              </w:r>
              <w:r w:rsidRPr="003E6DC2" w:rsidDel="006B7EF9">
                <w:rPr>
                  <w:bdr w:val="none" w:sz="0" w:space="0" w:color="auto"/>
                </w:rPr>
                <w:delText>份</w:delText>
              </w:r>
            </w:del>
          </w:p>
        </w:tc>
        <w:tc>
          <w:tcPr>
            <w:tcW w:w="4706" w:type="dxa"/>
            <w:tcBorders>
              <w:top w:val="single" w:sz="4" w:space="0" w:color="auto"/>
              <w:left w:val="single" w:sz="4" w:space="0" w:color="auto"/>
              <w:bottom w:val="single" w:sz="4" w:space="0" w:color="auto"/>
              <w:right w:val="single" w:sz="4" w:space="0" w:color="auto"/>
            </w:tcBorders>
            <w:vAlign w:val="center"/>
            <w:hideMark/>
          </w:tcPr>
          <w:p w14:paraId="4354026B" w14:textId="3433140A" w:rsidR="00C777E2" w:rsidRPr="003E6DC2" w:rsidDel="006B7EF9" w:rsidRDefault="00B655CE">
            <w:pPr>
              <w:pStyle w:val="13"/>
              <w:ind w:leftChars="50" w:left="560" w:hangingChars="150" w:hanging="420"/>
              <w:rPr>
                <w:del w:id="10134" w:author="User" w:date="2021-09-13T17:59:00Z"/>
                <w:rFonts w:hint="eastAsia"/>
                <w:bdr w:val="none" w:sz="0" w:space="0" w:color="auto"/>
              </w:rPr>
              <w:pPrChange w:id="10135" w:author="User" w:date="2021-09-14T13:59:00Z">
                <w:pPr>
                  <w:ind w:left="280" w:hanging="280"/>
                </w:pPr>
              </w:pPrChange>
            </w:pPr>
            <w:del w:id="10136" w:author="User" w:date="2021-09-13T17:59:00Z">
              <w:r w:rsidRPr="003E6DC2" w:rsidDel="006B7EF9">
                <w:rPr>
                  <w:bdr w:val="none" w:sz="0" w:space="0" w:color="auto"/>
                </w:rPr>
                <w:delText>1.</w:delText>
              </w:r>
              <w:r w:rsidRPr="003E6DC2" w:rsidDel="006B7EF9">
                <w:rPr>
                  <w:bdr w:val="none" w:sz="0" w:space="0" w:color="auto"/>
                </w:rPr>
                <w:delText>工作項目及流程。</w:delText>
              </w:r>
            </w:del>
          </w:p>
          <w:p w14:paraId="2D275FAA" w14:textId="60607DBC" w:rsidR="00C777E2" w:rsidRPr="003E6DC2" w:rsidDel="006B7EF9" w:rsidRDefault="00B655CE">
            <w:pPr>
              <w:pStyle w:val="13"/>
              <w:ind w:leftChars="50" w:left="560" w:hangingChars="150" w:hanging="420"/>
              <w:rPr>
                <w:del w:id="10137" w:author="User" w:date="2021-09-13T17:59:00Z"/>
                <w:rFonts w:hint="eastAsia"/>
                <w:bdr w:val="none" w:sz="0" w:space="0" w:color="auto"/>
              </w:rPr>
              <w:pPrChange w:id="10138"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39" w:author="User" w:date="2021-09-13T17:59:00Z">
              <w:r w:rsidRPr="003E6DC2" w:rsidDel="006B7EF9">
                <w:rPr>
                  <w:bdr w:val="none" w:sz="0" w:space="0" w:color="auto"/>
                </w:rPr>
                <w:delText>2.</w:delText>
              </w:r>
              <w:r w:rsidRPr="003E6DC2" w:rsidDel="006B7EF9">
                <w:rPr>
                  <w:bdr w:val="none" w:sz="0" w:space="0" w:color="auto"/>
                </w:rPr>
                <w:delText>人員配置。</w:delText>
              </w:r>
            </w:del>
          </w:p>
          <w:p w14:paraId="2285F468" w14:textId="2B0A28C4" w:rsidR="00C777E2" w:rsidRPr="003E6DC2" w:rsidDel="006B7EF9" w:rsidRDefault="00B655CE">
            <w:pPr>
              <w:pStyle w:val="13"/>
              <w:ind w:leftChars="50" w:left="560" w:hangingChars="150" w:hanging="420"/>
              <w:rPr>
                <w:del w:id="10140" w:author="User" w:date="2021-09-13T17:59:00Z"/>
                <w:rFonts w:hint="eastAsia"/>
                <w:bdr w:val="none" w:sz="0" w:space="0" w:color="auto"/>
              </w:rPr>
              <w:pPrChange w:id="10141"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42" w:author="User" w:date="2021-09-13T17:59:00Z">
              <w:r w:rsidRPr="003E6DC2" w:rsidDel="006B7EF9">
                <w:rPr>
                  <w:bdr w:val="none" w:sz="0" w:space="0" w:color="auto"/>
                </w:rPr>
                <w:delText>3.</w:delText>
              </w:r>
              <w:r w:rsidRPr="003E6DC2" w:rsidDel="006B7EF9">
                <w:rPr>
                  <w:bdr w:val="none" w:sz="0" w:space="0" w:color="auto"/>
                </w:rPr>
                <w:delText>專案管理及期程管理。</w:delText>
              </w:r>
            </w:del>
          </w:p>
          <w:p w14:paraId="77FA077D" w14:textId="64DE435D" w:rsidR="00B655CE" w:rsidRPr="003E6DC2" w:rsidDel="006B7EF9" w:rsidRDefault="00B655CE">
            <w:pPr>
              <w:pStyle w:val="13"/>
              <w:ind w:leftChars="50" w:left="560" w:hangingChars="150" w:hanging="420"/>
              <w:rPr>
                <w:del w:id="10143" w:author="User" w:date="2021-09-13T17:59:00Z"/>
                <w:rFonts w:hint="eastAsia"/>
                <w:bdr w:val="none" w:sz="0" w:space="0" w:color="auto"/>
              </w:rPr>
              <w:pPrChange w:id="10144"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45" w:author="User" w:date="2021-09-13T17:59:00Z">
              <w:r w:rsidRPr="003E6DC2" w:rsidDel="006B7EF9">
                <w:rPr>
                  <w:bdr w:val="none" w:sz="0" w:space="0" w:color="auto"/>
                </w:rPr>
                <w:delText>4.</w:delText>
              </w:r>
              <w:r w:rsidRPr="003E6DC2" w:rsidDel="006B7EF9">
                <w:rPr>
                  <w:bdr w:val="none" w:sz="0" w:space="0" w:color="auto"/>
                </w:rPr>
                <w:delText>預期效果。</w:delText>
              </w:r>
            </w:del>
          </w:p>
          <w:p w14:paraId="2D507EA7" w14:textId="6BC37675" w:rsidR="00AA48D0" w:rsidRPr="003E6DC2" w:rsidDel="006B7EF9" w:rsidRDefault="00AA48D0">
            <w:pPr>
              <w:pStyle w:val="13"/>
              <w:ind w:leftChars="50" w:left="560" w:hangingChars="150" w:hanging="420"/>
              <w:rPr>
                <w:del w:id="10146" w:author="User" w:date="2021-09-13T17:59:00Z"/>
                <w:rFonts w:hint="eastAsia"/>
                <w:bdr w:val="none" w:sz="0" w:space="0" w:color="auto"/>
              </w:rPr>
              <w:pPrChange w:id="1014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48" w:author="User" w:date="2021-09-13T17:59:00Z">
              <w:r w:rsidRPr="003E6DC2" w:rsidDel="006B7EF9">
                <w:rPr>
                  <w:rFonts w:hint="eastAsia"/>
                  <w:bdr w:val="none" w:sz="0" w:space="0" w:color="auto"/>
                </w:rPr>
                <w:delText>5.</w:delText>
              </w:r>
              <w:r w:rsidRPr="003E6DC2" w:rsidDel="006B7EF9">
                <w:rPr>
                  <w:bdr w:val="none" w:sz="0" w:space="0" w:color="auto"/>
                </w:rPr>
                <w:delText xml:space="preserve"> </w:delText>
              </w:r>
              <w:r w:rsidRPr="003E6DC2" w:rsidDel="006B7EF9">
                <w:rPr>
                  <w:bdr w:val="none" w:sz="0" w:space="0" w:color="auto"/>
                </w:rPr>
                <w:delText>檢附</w:delText>
              </w:r>
              <w:r w:rsidRPr="003E6DC2" w:rsidDel="006B7EF9">
                <w:rPr>
                  <w:rFonts w:hint="eastAsia"/>
                  <w:bdr w:val="none" w:sz="0" w:space="0" w:color="auto"/>
                </w:rPr>
                <w:delText>：</w:delText>
              </w:r>
            </w:del>
          </w:p>
          <w:p w14:paraId="56425A79" w14:textId="0BC5462F" w:rsidR="00AA48D0" w:rsidRPr="003E6DC2" w:rsidDel="006B7EF9" w:rsidRDefault="00AA48D0">
            <w:pPr>
              <w:pStyle w:val="13"/>
              <w:ind w:leftChars="50" w:left="560" w:hangingChars="150" w:hanging="420"/>
              <w:rPr>
                <w:del w:id="10149" w:author="User" w:date="2021-09-13T17:59:00Z"/>
                <w:rFonts w:hint="eastAsia"/>
                <w:sz w:val="24"/>
                <w:szCs w:val="24"/>
                <w:bdr w:val="none" w:sz="0" w:space="0" w:color="auto"/>
              </w:rPr>
              <w:pPrChange w:id="10150"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Chars="100" w:left="560" w:hanging="280"/>
                </w:pPr>
              </w:pPrChange>
            </w:pPr>
            <w:del w:id="10151" w:author="User" w:date="2021-09-13T17:59:00Z">
              <w:r w:rsidRPr="003E6DC2" w:rsidDel="006B7EF9">
                <w:rPr>
                  <w:bdr w:val="none" w:sz="0" w:space="0" w:color="auto"/>
                </w:rPr>
                <w:delText>保密同意書及委外廠商資訊安全與個人資料保護自我評鑑表</w:delText>
              </w:r>
              <w:r w:rsidRPr="003E6DC2" w:rsidDel="006B7EF9">
                <w:rPr>
                  <w:rFonts w:hint="eastAsia"/>
                  <w:bdr w:val="none" w:sz="0" w:space="0" w:color="auto"/>
                </w:rPr>
                <w:delText>。</w:delText>
              </w:r>
            </w:del>
          </w:p>
        </w:tc>
      </w:tr>
    </w:tbl>
    <w:p w14:paraId="020D7CE1" w14:textId="7B004940" w:rsidR="00C777E2" w:rsidRPr="003E6DC2" w:rsidDel="006B7EF9" w:rsidRDefault="00B655CE">
      <w:pPr>
        <w:pStyle w:val="13"/>
        <w:ind w:leftChars="50" w:left="560" w:hangingChars="150" w:hanging="420"/>
        <w:rPr>
          <w:del w:id="10152" w:author="User" w:date="2021-09-13T17:59:00Z"/>
          <w:rFonts w:hint="eastAsia"/>
        </w:rPr>
        <w:pPrChange w:id="10153" w:author="User" w:date="2021-09-14T13:59:00Z">
          <w:pPr>
            <w:pStyle w:val="4"/>
            <w:ind w:left="280" w:hanging="280"/>
          </w:pPr>
        </w:pPrChange>
      </w:pPr>
      <w:del w:id="10154" w:author="User" w:date="2021-09-13T17:59:00Z">
        <w:r w:rsidRPr="003E6DC2" w:rsidDel="006B7EF9">
          <w:delText>試運轉報告交付</w:delText>
        </w:r>
      </w:del>
    </w:p>
    <w:p w14:paraId="6DD41EC6" w14:textId="6A0A4091" w:rsidR="00B655CE" w:rsidRPr="003E6DC2" w:rsidDel="006B7EF9" w:rsidRDefault="00B655CE">
      <w:pPr>
        <w:pStyle w:val="13"/>
        <w:ind w:leftChars="50" w:left="560" w:hangingChars="150" w:hanging="420"/>
        <w:rPr>
          <w:del w:id="10155" w:author="User" w:date="2021-09-13T17:59:00Z"/>
          <w:rFonts w:hint="eastAsia"/>
          <w:color w:val="000000" w:themeColor="text1"/>
          <w:sz w:val="24"/>
          <w:szCs w:val="24"/>
          <w:bdr w:val="none" w:sz="0" w:space="0" w:color="auto"/>
        </w:rPr>
        <w:pPrChange w:id="10156" w:author="User" w:date="2021-09-14T13:59:00Z">
          <w:pPr>
            <w:pStyle w:val="13"/>
          </w:pPr>
        </w:pPrChange>
      </w:pPr>
      <w:del w:id="10157" w:author="User" w:date="2021-09-13T17:59:00Z">
        <w:r w:rsidRPr="003E6DC2" w:rsidDel="006B7EF9">
          <w:rPr>
            <w:color w:val="000000" w:themeColor="text1"/>
            <w:bdr w:val="none" w:sz="0" w:space="0" w:color="auto"/>
          </w:rPr>
          <w:delText>本案於簽約日之次日起第</w:delText>
        </w:r>
        <w:r w:rsidRPr="003E6DC2" w:rsidDel="006B7EF9">
          <w:rPr>
            <w:color w:val="000000" w:themeColor="text1"/>
            <w:bdr w:val="none" w:sz="0" w:space="0" w:color="auto"/>
          </w:rPr>
          <w:delText xml:space="preserve"> 21 </w:delText>
        </w:r>
        <w:r w:rsidRPr="003E6DC2" w:rsidDel="006B7EF9">
          <w:rPr>
            <w:color w:val="000000" w:themeColor="text1"/>
            <w:bdr w:val="none" w:sz="0" w:space="0" w:color="auto"/>
          </w:rPr>
          <w:delText>至</w:delText>
        </w:r>
        <w:r w:rsidRPr="003E6DC2" w:rsidDel="006B7EF9">
          <w:rPr>
            <w:color w:val="000000" w:themeColor="text1"/>
            <w:bdr w:val="none" w:sz="0" w:space="0" w:color="auto"/>
          </w:rPr>
          <w:delText xml:space="preserve"> 100 </w:delText>
        </w:r>
        <w:r w:rsidRPr="003E6DC2" w:rsidDel="006B7EF9">
          <w:rPr>
            <w:color w:val="000000" w:themeColor="text1"/>
            <w:bdr w:val="none" w:sz="0" w:space="0" w:color="auto"/>
          </w:rPr>
          <w:delText>日曆天內繳交試運轉工作報告</w:delText>
        </w:r>
        <w:r w:rsidR="00236ED1" w:rsidRPr="003E6DC2" w:rsidDel="006B7EF9">
          <w:rPr>
            <w:rFonts w:hint="eastAsia"/>
            <w:color w:val="000000" w:themeColor="text1"/>
            <w:bdr w:val="none" w:sz="0" w:space="0" w:color="auto"/>
          </w:rPr>
          <w:delText>，如</w:delText>
        </w:r>
        <w:r w:rsidR="00236ED1" w:rsidRPr="003E6DC2" w:rsidDel="006B7EF9">
          <w:rPr>
            <w:rFonts w:hint="eastAsia"/>
            <w:color w:val="000000" w:themeColor="text1"/>
            <w:bdr w:val="none" w:sz="0" w:space="0" w:color="auto"/>
          </w:rPr>
          <w:fldChar w:fldCharType="begin"/>
        </w:r>
        <w:r w:rsidR="00236ED1" w:rsidRPr="003E6DC2" w:rsidDel="006B7EF9">
          <w:rPr>
            <w:rFonts w:hint="eastAsia"/>
            <w:color w:val="000000" w:themeColor="text1"/>
            <w:bdr w:val="none" w:sz="0" w:space="0" w:color="auto"/>
          </w:rPr>
          <w:delInstrText xml:space="preserve"> REF _Ref79136109 \h </w:delInstrText>
        </w:r>
        <w:r w:rsidR="00236ED1" w:rsidRPr="003E6DC2" w:rsidDel="006B7EF9">
          <w:rPr>
            <w:rFonts w:hint="eastAsia"/>
            <w:color w:val="000000" w:themeColor="text1"/>
            <w:bdr w:val="none" w:sz="0" w:space="0" w:color="auto"/>
          </w:rPr>
        </w:r>
        <w:r w:rsidR="00236ED1" w:rsidRPr="003E6DC2" w:rsidDel="006B7EF9">
          <w:rPr>
            <w:rFonts w:hint="eastAsia"/>
            <w:color w:val="000000" w:themeColor="text1"/>
            <w:bdr w:val="none" w:sz="0" w:space="0" w:color="auto"/>
          </w:rPr>
          <w:fldChar w:fldCharType="separate"/>
        </w:r>
      </w:del>
      <w:del w:id="10158" w:author="User" w:date="2021-08-08T12:56:00Z">
        <w:r w:rsidR="00A76FFA" w:rsidRPr="003E6DC2" w:rsidDel="00871023">
          <w:rPr>
            <w:rFonts w:hint="eastAsia"/>
            <w:color w:val="000000" w:themeColor="text1"/>
          </w:rPr>
          <w:delText>表</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六</w:delText>
        </w:r>
      </w:del>
      <w:del w:id="10159" w:author="User" w:date="2021-09-13T17:59:00Z">
        <w:r w:rsidR="00236ED1" w:rsidRPr="003E6DC2" w:rsidDel="006B7EF9">
          <w:rPr>
            <w:rFonts w:hint="eastAsia"/>
            <w:color w:val="000000" w:themeColor="text1"/>
            <w:bdr w:val="none" w:sz="0" w:space="0" w:color="auto"/>
          </w:rPr>
          <w:fldChar w:fldCharType="end"/>
        </w:r>
        <w:r w:rsidRPr="003E6DC2" w:rsidDel="006B7EF9">
          <w:rPr>
            <w:color w:val="000000" w:themeColor="text1"/>
            <w:bdr w:val="none" w:sz="0" w:space="0" w:color="auto"/>
          </w:rPr>
          <w:delText>。</w:delText>
        </w:r>
      </w:del>
    </w:p>
    <w:p w14:paraId="645A1A10" w14:textId="06724E0C" w:rsidR="0022652E" w:rsidRPr="003E6DC2" w:rsidDel="006B7EF9" w:rsidRDefault="0022652E">
      <w:pPr>
        <w:pStyle w:val="13"/>
        <w:ind w:leftChars="50" w:left="560" w:hangingChars="150" w:hanging="420"/>
        <w:rPr>
          <w:del w:id="10160" w:author="User" w:date="2021-09-13T17:59:00Z"/>
          <w:rFonts w:hint="eastAsia"/>
          <w:color w:val="000000" w:themeColor="text1"/>
        </w:rPr>
        <w:pPrChange w:id="10161" w:author="User" w:date="2021-09-14T13:59:00Z">
          <w:pPr>
            <w:pStyle w:val="afb"/>
            <w:keepNext/>
            <w:ind w:left="200" w:hanging="200"/>
          </w:pPr>
        </w:pPrChange>
      </w:pPr>
      <w:bookmarkStart w:id="10162" w:name="_Ref79136109"/>
      <w:del w:id="10163" w:author="User" w:date="2021-09-13T17:59:00Z">
        <w:r w:rsidRPr="003E6DC2" w:rsidDel="006B7EF9">
          <w:rPr>
            <w:rFonts w:hint="eastAsia"/>
            <w:color w:val="000000" w:themeColor="text1"/>
          </w:rPr>
          <w:delText>表</w:delText>
        </w:r>
        <w:r w:rsidRPr="003E6DC2" w:rsidDel="006B7EF9">
          <w:rPr>
            <w:rFonts w:hint="eastAsia"/>
            <w:color w:val="000000" w:themeColor="text1"/>
          </w:rPr>
          <w:delText xml:space="preserve"> </w:delText>
        </w:r>
        <w:r w:rsidRPr="003E6DC2" w:rsidDel="006B7EF9">
          <w:rPr>
            <w:rFonts w:hint="eastAsia"/>
            <w:color w:val="000000" w:themeColor="text1"/>
          </w:rPr>
          <w:fldChar w:fldCharType="begin"/>
        </w:r>
        <w:r w:rsidRPr="003E6DC2" w:rsidDel="006B7EF9">
          <w:rPr>
            <w:rFonts w:hint="eastAsia"/>
            <w:color w:val="000000" w:themeColor="text1"/>
          </w:rPr>
          <w:delInstrText xml:space="preserve"> SEQ </w:delInstrText>
        </w:r>
        <w:r w:rsidRPr="003E6DC2" w:rsidDel="006B7EF9">
          <w:rPr>
            <w:rFonts w:hint="eastAsia"/>
            <w:color w:val="000000" w:themeColor="text1"/>
          </w:rPr>
          <w:delInstrText>表</w:delInstrText>
        </w:r>
        <w:r w:rsidRPr="003E6DC2" w:rsidDel="006B7EF9">
          <w:rPr>
            <w:rFonts w:hint="eastAsia"/>
            <w:color w:val="000000" w:themeColor="text1"/>
          </w:rPr>
          <w:delInstrText xml:space="preserve"> \* CHINESENUM3 </w:delInstrText>
        </w:r>
        <w:r w:rsidRPr="003E6DC2" w:rsidDel="006B7EF9">
          <w:rPr>
            <w:rFonts w:hint="eastAsia"/>
            <w:color w:val="000000" w:themeColor="text1"/>
          </w:rPr>
          <w:fldChar w:fldCharType="separate"/>
        </w:r>
        <w:r w:rsidR="003628D0" w:rsidRPr="003E6DC2" w:rsidDel="006B7EF9">
          <w:rPr>
            <w:rFonts w:hint="eastAsia"/>
            <w:noProof/>
            <w:color w:val="000000" w:themeColor="text1"/>
          </w:rPr>
          <w:delText>六</w:delText>
        </w:r>
        <w:r w:rsidRPr="003E6DC2" w:rsidDel="006B7EF9">
          <w:rPr>
            <w:rFonts w:hint="eastAsia"/>
            <w:color w:val="000000" w:themeColor="text1"/>
          </w:rPr>
          <w:fldChar w:fldCharType="end"/>
        </w:r>
        <w:bookmarkEnd w:id="10162"/>
        <w:r w:rsidRPr="003E6DC2" w:rsidDel="006B7EF9">
          <w:rPr>
            <w:rFonts w:hint="eastAsia"/>
            <w:color w:val="000000" w:themeColor="text1"/>
          </w:rPr>
          <w:delText>：試運轉報告交付一覽表</w:delText>
        </w:r>
      </w:del>
    </w:p>
    <w:tbl>
      <w:tblPr>
        <w:tblW w:w="949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2482"/>
        <w:gridCol w:w="4706"/>
      </w:tblGrid>
      <w:tr w:rsidR="003E6DC2" w:rsidRPr="003E6DC2" w:rsidDel="006B7EF9" w14:paraId="4D2D96EB" w14:textId="6AC24F2B" w:rsidTr="00C777E2">
        <w:trPr>
          <w:del w:id="10164" w:author="User" w:date="2021-09-13T17:59:00Z"/>
        </w:trPr>
        <w:tc>
          <w:tcPr>
            <w:tcW w:w="2304" w:type="dxa"/>
            <w:tcBorders>
              <w:top w:val="single" w:sz="4" w:space="0" w:color="auto"/>
              <w:left w:val="single" w:sz="4" w:space="0" w:color="auto"/>
              <w:bottom w:val="single" w:sz="4" w:space="0" w:color="auto"/>
              <w:right w:val="single" w:sz="4" w:space="0" w:color="auto"/>
            </w:tcBorders>
            <w:vAlign w:val="center"/>
            <w:hideMark/>
          </w:tcPr>
          <w:p w14:paraId="7DAD94AD" w14:textId="78699D3B" w:rsidR="00B655CE" w:rsidRPr="003E6DC2" w:rsidDel="006B7EF9" w:rsidRDefault="00B655CE">
            <w:pPr>
              <w:pStyle w:val="13"/>
              <w:ind w:leftChars="50" w:left="560" w:hangingChars="150" w:hanging="420"/>
              <w:rPr>
                <w:del w:id="10165" w:author="User" w:date="2021-09-13T17:59:00Z"/>
                <w:rFonts w:hint="eastAsia"/>
                <w:sz w:val="24"/>
                <w:szCs w:val="24"/>
                <w:bdr w:val="none" w:sz="0" w:space="0" w:color="auto"/>
              </w:rPr>
              <w:pPrChange w:id="1016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67" w:author="User" w:date="2021-09-13T17:59:00Z">
              <w:r w:rsidRPr="003E6DC2" w:rsidDel="006B7EF9">
                <w:rPr>
                  <w:bdr w:val="none" w:sz="0" w:space="0" w:color="auto"/>
                </w:rPr>
                <w:delText>項目</w:delText>
              </w:r>
              <w:r w:rsidRPr="003E6DC2" w:rsidDel="006B7EF9">
                <w:rPr>
                  <w:bdr w:val="none" w:sz="0" w:space="0" w:color="auto"/>
                </w:rPr>
                <w:delText xml:space="preserve"> </w:delText>
              </w:r>
            </w:del>
          </w:p>
        </w:tc>
        <w:tc>
          <w:tcPr>
            <w:tcW w:w="2482" w:type="dxa"/>
            <w:tcBorders>
              <w:top w:val="single" w:sz="4" w:space="0" w:color="auto"/>
              <w:left w:val="single" w:sz="4" w:space="0" w:color="auto"/>
              <w:bottom w:val="single" w:sz="4" w:space="0" w:color="auto"/>
              <w:right w:val="single" w:sz="4" w:space="0" w:color="auto"/>
            </w:tcBorders>
            <w:vAlign w:val="center"/>
            <w:hideMark/>
          </w:tcPr>
          <w:p w14:paraId="072DAFB4" w14:textId="4329594F" w:rsidR="00B655CE" w:rsidRPr="003E6DC2" w:rsidDel="006B7EF9" w:rsidRDefault="00B655CE">
            <w:pPr>
              <w:pStyle w:val="13"/>
              <w:ind w:leftChars="50" w:left="560" w:hangingChars="150" w:hanging="420"/>
              <w:rPr>
                <w:del w:id="10168" w:author="User" w:date="2021-09-13T17:59:00Z"/>
                <w:rFonts w:hint="eastAsia"/>
                <w:sz w:val="24"/>
                <w:szCs w:val="24"/>
                <w:bdr w:val="none" w:sz="0" w:space="0" w:color="auto"/>
              </w:rPr>
              <w:pPrChange w:id="1016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70" w:author="User" w:date="2021-09-13T17:59:00Z">
              <w:r w:rsidRPr="003E6DC2" w:rsidDel="006B7EF9">
                <w:rPr>
                  <w:bdr w:val="none" w:sz="0" w:space="0" w:color="auto"/>
                </w:rPr>
                <w:delText>數量</w:delText>
              </w:r>
              <w:r w:rsidRPr="003E6DC2" w:rsidDel="006B7EF9">
                <w:rPr>
                  <w:bdr w:val="none" w:sz="0" w:space="0" w:color="auto"/>
                </w:rPr>
                <w:delText xml:space="preserve"> </w:delText>
              </w:r>
            </w:del>
          </w:p>
        </w:tc>
        <w:tc>
          <w:tcPr>
            <w:tcW w:w="4706" w:type="dxa"/>
            <w:tcBorders>
              <w:top w:val="single" w:sz="4" w:space="0" w:color="auto"/>
              <w:left w:val="single" w:sz="4" w:space="0" w:color="auto"/>
              <w:bottom w:val="single" w:sz="4" w:space="0" w:color="auto"/>
              <w:right w:val="single" w:sz="4" w:space="0" w:color="auto"/>
            </w:tcBorders>
            <w:vAlign w:val="center"/>
            <w:hideMark/>
          </w:tcPr>
          <w:p w14:paraId="7EBA53CB" w14:textId="4825BCA1" w:rsidR="00B655CE" w:rsidRPr="003E6DC2" w:rsidDel="006B7EF9" w:rsidRDefault="00B655CE">
            <w:pPr>
              <w:pStyle w:val="13"/>
              <w:ind w:leftChars="50" w:left="560" w:hangingChars="150" w:hanging="420"/>
              <w:rPr>
                <w:del w:id="10171" w:author="User" w:date="2021-09-13T17:59:00Z"/>
                <w:rFonts w:hint="eastAsia"/>
                <w:sz w:val="24"/>
                <w:szCs w:val="24"/>
                <w:bdr w:val="none" w:sz="0" w:space="0" w:color="auto"/>
              </w:rPr>
              <w:pPrChange w:id="1017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73" w:author="User" w:date="2021-09-13T17:59:00Z">
              <w:r w:rsidRPr="003E6DC2" w:rsidDel="006B7EF9">
                <w:rPr>
                  <w:bdr w:val="none" w:sz="0" w:space="0" w:color="auto"/>
                </w:rPr>
                <w:delText>應有內容</w:delText>
              </w:r>
            </w:del>
          </w:p>
        </w:tc>
      </w:tr>
      <w:tr w:rsidR="003E6DC2" w:rsidRPr="003E6DC2" w:rsidDel="006B7EF9" w14:paraId="77D5A2A3" w14:textId="0B759B98" w:rsidTr="00C777E2">
        <w:trPr>
          <w:del w:id="10174" w:author="User" w:date="2021-09-13T17:59:00Z"/>
        </w:trPr>
        <w:tc>
          <w:tcPr>
            <w:tcW w:w="2304" w:type="dxa"/>
            <w:tcBorders>
              <w:top w:val="single" w:sz="4" w:space="0" w:color="auto"/>
              <w:left w:val="single" w:sz="4" w:space="0" w:color="auto"/>
              <w:bottom w:val="single" w:sz="4" w:space="0" w:color="auto"/>
              <w:right w:val="single" w:sz="4" w:space="0" w:color="auto"/>
            </w:tcBorders>
            <w:vAlign w:val="center"/>
            <w:hideMark/>
          </w:tcPr>
          <w:p w14:paraId="69039F18" w14:textId="1F53332B" w:rsidR="00B655CE" w:rsidRPr="003E6DC2" w:rsidDel="006B7EF9" w:rsidRDefault="00B655CE">
            <w:pPr>
              <w:pStyle w:val="13"/>
              <w:ind w:leftChars="50" w:left="560" w:hangingChars="150" w:hanging="420"/>
              <w:rPr>
                <w:del w:id="10175" w:author="User" w:date="2021-09-13T17:59:00Z"/>
                <w:rFonts w:hint="eastAsia"/>
                <w:sz w:val="24"/>
                <w:szCs w:val="24"/>
                <w:bdr w:val="none" w:sz="0" w:space="0" w:color="auto"/>
              </w:rPr>
              <w:pPrChange w:id="1017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77" w:author="User" w:date="2021-09-13T17:59:00Z">
              <w:r w:rsidRPr="003E6DC2" w:rsidDel="006B7EF9">
                <w:rPr>
                  <w:bdr w:val="none" w:sz="0" w:space="0" w:color="auto"/>
                </w:rPr>
                <w:delText>試運轉報告</w:delText>
              </w:r>
              <w:r w:rsidRPr="003E6DC2" w:rsidDel="006B7EF9">
                <w:rPr>
                  <w:bdr w:val="none" w:sz="0" w:space="0" w:color="auto"/>
                </w:rPr>
                <w:delText xml:space="preserve"> </w:delText>
              </w:r>
            </w:del>
          </w:p>
        </w:tc>
        <w:tc>
          <w:tcPr>
            <w:tcW w:w="2482" w:type="dxa"/>
            <w:tcBorders>
              <w:top w:val="single" w:sz="4" w:space="0" w:color="auto"/>
              <w:left w:val="single" w:sz="4" w:space="0" w:color="auto"/>
              <w:bottom w:val="single" w:sz="4" w:space="0" w:color="auto"/>
              <w:right w:val="single" w:sz="4" w:space="0" w:color="auto"/>
            </w:tcBorders>
            <w:vAlign w:val="center"/>
            <w:hideMark/>
          </w:tcPr>
          <w:p w14:paraId="11E24281" w14:textId="46CD9339" w:rsidR="00C777E2" w:rsidRPr="003E6DC2" w:rsidDel="006B7EF9" w:rsidRDefault="00B655CE">
            <w:pPr>
              <w:pStyle w:val="13"/>
              <w:ind w:leftChars="50" w:left="560" w:hangingChars="150" w:hanging="420"/>
              <w:rPr>
                <w:del w:id="10178" w:author="User" w:date="2021-09-13T17:59:00Z"/>
                <w:rFonts w:hint="eastAsia"/>
                <w:bdr w:val="none" w:sz="0" w:space="0" w:color="auto"/>
              </w:rPr>
              <w:pPrChange w:id="1017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80" w:author="User" w:date="2021-09-13T17:59:00Z">
              <w:r w:rsidRPr="003E6DC2" w:rsidDel="006B7EF9">
                <w:rPr>
                  <w:bdr w:val="none" w:sz="0" w:space="0" w:color="auto"/>
                </w:rPr>
                <w:delText>書面報告</w:delText>
              </w:r>
              <w:r w:rsidRPr="003E6DC2" w:rsidDel="006B7EF9">
                <w:rPr>
                  <w:bdr w:val="none" w:sz="0" w:space="0" w:color="auto"/>
                </w:rPr>
                <w:delText xml:space="preserve"> 10 </w:delText>
              </w:r>
              <w:r w:rsidRPr="003E6DC2" w:rsidDel="006B7EF9">
                <w:rPr>
                  <w:bdr w:val="none" w:sz="0" w:space="0" w:color="auto"/>
                </w:rPr>
                <w:delText>份</w:delText>
              </w:r>
            </w:del>
          </w:p>
          <w:p w14:paraId="4AFB40DF" w14:textId="60EAF4ED" w:rsidR="00B655CE" w:rsidRPr="003E6DC2" w:rsidDel="006B7EF9" w:rsidRDefault="00B655CE">
            <w:pPr>
              <w:pStyle w:val="13"/>
              <w:ind w:leftChars="50" w:left="560" w:hangingChars="150" w:hanging="420"/>
              <w:rPr>
                <w:del w:id="10181" w:author="User" w:date="2021-09-13T17:59:00Z"/>
                <w:rFonts w:hint="eastAsia"/>
                <w:sz w:val="24"/>
                <w:szCs w:val="24"/>
                <w:bdr w:val="none" w:sz="0" w:space="0" w:color="auto"/>
              </w:rPr>
              <w:pPrChange w:id="1018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83" w:author="User" w:date="2021-09-13T17:59:00Z">
              <w:r w:rsidRPr="003E6DC2" w:rsidDel="006B7EF9">
                <w:rPr>
                  <w:bdr w:val="none" w:sz="0" w:space="0" w:color="auto"/>
                </w:rPr>
                <w:delText>光碟片</w:delText>
              </w:r>
              <w:r w:rsidRPr="003E6DC2" w:rsidDel="006B7EF9">
                <w:rPr>
                  <w:bdr w:val="none" w:sz="0" w:space="0" w:color="auto"/>
                </w:rPr>
                <w:delText xml:space="preserve"> 2 </w:delText>
              </w:r>
              <w:r w:rsidRPr="003E6DC2" w:rsidDel="006B7EF9">
                <w:rPr>
                  <w:bdr w:val="none" w:sz="0" w:space="0" w:color="auto"/>
                </w:rPr>
                <w:delText>份</w:delText>
              </w:r>
            </w:del>
          </w:p>
        </w:tc>
        <w:tc>
          <w:tcPr>
            <w:tcW w:w="4706" w:type="dxa"/>
            <w:tcBorders>
              <w:top w:val="single" w:sz="4" w:space="0" w:color="auto"/>
              <w:left w:val="single" w:sz="4" w:space="0" w:color="auto"/>
              <w:bottom w:val="single" w:sz="4" w:space="0" w:color="auto"/>
              <w:right w:val="single" w:sz="4" w:space="0" w:color="auto"/>
            </w:tcBorders>
            <w:vAlign w:val="center"/>
            <w:hideMark/>
          </w:tcPr>
          <w:p w14:paraId="3B32BDA2" w14:textId="24F4FC64" w:rsidR="00C777E2" w:rsidRPr="003E6DC2" w:rsidDel="006B7EF9" w:rsidRDefault="00B655CE">
            <w:pPr>
              <w:pStyle w:val="13"/>
              <w:ind w:leftChars="50" w:left="560" w:hangingChars="150" w:hanging="420"/>
              <w:rPr>
                <w:del w:id="10184" w:author="User" w:date="2021-09-13T17:59:00Z"/>
                <w:rFonts w:hint="eastAsia"/>
                <w:bdr w:val="none" w:sz="0" w:space="0" w:color="auto"/>
              </w:rPr>
              <w:pPrChange w:id="10185" w:author="User" w:date="2021-09-14T13:59:00Z">
                <w:pPr>
                  <w:ind w:left="280" w:hanging="280"/>
                </w:pPr>
              </w:pPrChange>
            </w:pPr>
            <w:del w:id="10186" w:author="User" w:date="2021-09-13T17:59:00Z">
              <w:r w:rsidRPr="003E6DC2" w:rsidDel="006B7EF9">
                <w:rPr>
                  <w:bdr w:val="none" w:sz="0" w:space="0" w:color="auto"/>
                </w:rPr>
                <w:delText>1.</w:delText>
              </w:r>
              <w:r w:rsidRPr="003E6DC2" w:rsidDel="006B7EF9">
                <w:rPr>
                  <w:bdr w:val="none" w:sz="0" w:space="0" w:color="auto"/>
                </w:rPr>
                <w:delText>建置巡查日報表及月報表產出功能。</w:delText>
              </w:r>
            </w:del>
          </w:p>
          <w:p w14:paraId="50CAA110" w14:textId="4036C4E6" w:rsidR="00C777E2" w:rsidRPr="003E6DC2" w:rsidDel="006B7EF9" w:rsidRDefault="00B655CE">
            <w:pPr>
              <w:pStyle w:val="13"/>
              <w:ind w:leftChars="50" w:left="560" w:hangingChars="150" w:hanging="420"/>
              <w:rPr>
                <w:del w:id="10187" w:author="User" w:date="2021-09-13T17:59:00Z"/>
                <w:rFonts w:hint="eastAsia"/>
                <w:bdr w:val="none" w:sz="0" w:space="0" w:color="auto"/>
              </w:rPr>
              <w:pPrChange w:id="10188"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89" w:author="User" w:date="2021-09-13T17:59:00Z">
              <w:r w:rsidRPr="003E6DC2" w:rsidDel="006B7EF9">
                <w:rPr>
                  <w:bdr w:val="none" w:sz="0" w:space="0" w:color="auto"/>
                </w:rPr>
                <w:delText>2.</w:delText>
              </w:r>
              <w:r w:rsidRPr="003E6DC2" w:rsidDel="006B7EF9">
                <w:rPr>
                  <w:bdr w:val="none" w:sz="0" w:space="0" w:color="auto"/>
                </w:rPr>
                <w:delText>試運轉結果分析：問題、改善方案、完成項目、結果分析及工作會議機關要求項目。</w:delText>
              </w:r>
            </w:del>
          </w:p>
          <w:p w14:paraId="23F48D18" w14:textId="1B00DEF2" w:rsidR="00B655CE" w:rsidRPr="003E6DC2" w:rsidDel="006B7EF9" w:rsidRDefault="00B655CE">
            <w:pPr>
              <w:pStyle w:val="13"/>
              <w:ind w:leftChars="50" w:left="560" w:hangingChars="150" w:hanging="420"/>
              <w:rPr>
                <w:del w:id="10190" w:author="User" w:date="2021-09-13T17:59:00Z"/>
                <w:rFonts w:hint="eastAsia"/>
                <w:sz w:val="24"/>
                <w:szCs w:val="24"/>
                <w:bdr w:val="none" w:sz="0" w:space="0" w:color="auto"/>
              </w:rPr>
              <w:pPrChange w:id="10191"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192" w:author="User" w:date="2021-09-13T17:59:00Z">
              <w:r w:rsidRPr="003E6DC2" w:rsidDel="006B7EF9">
                <w:rPr>
                  <w:bdr w:val="none" w:sz="0" w:space="0" w:color="auto"/>
                </w:rPr>
                <w:delText>3.</w:delText>
              </w:r>
              <w:r w:rsidRPr="003E6DC2" w:rsidDel="006B7EF9">
                <w:rPr>
                  <w:bdr w:val="none" w:sz="0" w:space="0" w:color="auto"/>
                </w:rPr>
                <w:delText>本期系統與人工成果判別影像數量正確率分析。</w:delText>
              </w:r>
            </w:del>
          </w:p>
        </w:tc>
      </w:tr>
    </w:tbl>
    <w:p w14:paraId="14F78C2E" w14:textId="728A2723" w:rsidR="00C777E2" w:rsidRPr="003E6DC2" w:rsidDel="006B7EF9" w:rsidRDefault="00C777E2">
      <w:pPr>
        <w:pStyle w:val="13"/>
        <w:ind w:leftChars="50" w:left="560" w:hangingChars="150" w:hanging="420"/>
        <w:rPr>
          <w:del w:id="10193" w:author="User" w:date="2021-09-13T17:59:00Z"/>
          <w:rFonts w:hint="eastAsia"/>
        </w:rPr>
        <w:pPrChange w:id="10194" w:author="User" w:date="2021-09-14T13:59:00Z">
          <w:pPr>
            <w:pStyle w:val="4"/>
            <w:ind w:left="280" w:hanging="280"/>
          </w:pPr>
        </w:pPrChange>
      </w:pPr>
      <w:del w:id="10195" w:author="User" w:date="2021-09-13T17:59:00Z">
        <w:r w:rsidRPr="003E6DC2" w:rsidDel="006B7EF9">
          <w:delText>期中報告成果交付</w:delText>
        </w:r>
      </w:del>
    </w:p>
    <w:p w14:paraId="5FE1274A" w14:textId="040D84A8" w:rsidR="00C777E2" w:rsidRPr="003E6DC2" w:rsidDel="006B7EF9" w:rsidRDefault="00C777E2">
      <w:pPr>
        <w:pStyle w:val="13"/>
        <w:ind w:leftChars="50" w:left="560" w:hangingChars="150" w:hanging="420"/>
        <w:rPr>
          <w:del w:id="10196" w:author="User" w:date="2021-09-13T17:59:00Z"/>
          <w:rFonts w:hint="eastAsia"/>
          <w:color w:val="000000" w:themeColor="text1"/>
          <w:sz w:val="24"/>
          <w:szCs w:val="24"/>
          <w:bdr w:val="none" w:sz="0" w:space="0" w:color="auto"/>
        </w:rPr>
        <w:pPrChange w:id="10197" w:author="User" w:date="2021-09-14T13:59:00Z">
          <w:pPr>
            <w:pStyle w:val="13"/>
          </w:pPr>
        </w:pPrChange>
      </w:pPr>
      <w:del w:id="10198" w:author="User" w:date="2021-09-13T17:59:00Z">
        <w:r w:rsidRPr="003E6DC2" w:rsidDel="006B7EF9">
          <w:rPr>
            <w:color w:val="000000" w:themeColor="text1"/>
            <w:bdr w:val="none" w:sz="0" w:space="0" w:color="auto"/>
          </w:rPr>
          <w:delText>簽約日之次日起</w:delText>
        </w:r>
        <w:r w:rsidRPr="003E6DC2" w:rsidDel="006B7EF9">
          <w:rPr>
            <w:color w:val="000000" w:themeColor="text1"/>
            <w:bdr w:val="none" w:sz="0" w:space="0" w:color="auto"/>
          </w:rPr>
          <w:delText xml:space="preserve"> 91~180 </w:delText>
        </w:r>
        <w:r w:rsidRPr="003E6DC2" w:rsidDel="006B7EF9">
          <w:rPr>
            <w:color w:val="000000" w:themeColor="text1"/>
            <w:bdr w:val="none" w:sz="0" w:space="0" w:color="auto"/>
          </w:rPr>
          <w:delText>日曆天內，依契約規定完成期中工作項目，</w:delText>
        </w:r>
        <w:r w:rsidRPr="003E6DC2" w:rsidDel="006B7EF9">
          <w:rPr>
            <w:color w:val="000000" w:themeColor="text1"/>
            <w:bdr w:val="none" w:sz="0" w:space="0" w:color="auto"/>
          </w:rPr>
          <w:br/>
        </w:r>
        <w:r w:rsidRPr="003E6DC2" w:rsidDel="006B7EF9">
          <w:rPr>
            <w:color w:val="000000" w:themeColor="text1"/>
            <w:bdr w:val="none" w:sz="0" w:space="0" w:color="auto"/>
          </w:rPr>
          <w:delText>簽約日之次日起</w:delText>
        </w:r>
        <w:r w:rsidRPr="003E6DC2" w:rsidDel="006B7EF9">
          <w:rPr>
            <w:color w:val="000000" w:themeColor="text1"/>
            <w:bdr w:val="none" w:sz="0" w:space="0" w:color="auto"/>
          </w:rPr>
          <w:delText xml:space="preserve"> 190 </w:delText>
        </w:r>
        <w:r w:rsidRPr="003E6DC2" w:rsidDel="006B7EF9">
          <w:rPr>
            <w:color w:val="000000" w:themeColor="text1"/>
            <w:bdr w:val="none" w:sz="0" w:space="0" w:color="auto"/>
          </w:rPr>
          <w:delText>日曆天前繳交期中工作報告</w:delText>
        </w:r>
        <w:r w:rsidR="00236ED1" w:rsidRPr="003E6DC2" w:rsidDel="006B7EF9">
          <w:rPr>
            <w:rFonts w:hint="eastAsia"/>
            <w:color w:val="000000" w:themeColor="text1"/>
            <w:bdr w:val="none" w:sz="0" w:space="0" w:color="auto"/>
          </w:rPr>
          <w:delText>，如</w:delText>
        </w:r>
        <w:r w:rsidR="00236ED1" w:rsidRPr="003E6DC2" w:rsidDel="006B7EF9">
          <w:rPr>
            <w:rFonts w:hint="eastAsia"/>
            <w:color w:val="000000" w:themeColor="text1"/>
            <w:bdr w:val="none" w:sz="0" w:space="0" w:color="auto"/>
          </w:rPr>
          <w:fldChar w:fldCharType="begin"/>
        </w:r>
        <w:r w:rsidR="00236ED1" w:rsidRPr="003E6DC2" w:rsidDel="006B7EF9">
          <w:rPr>
            <w:rFonts w:hint="eastAsia"/>
            <w:color w:val="000000" w:themeColor="text1"/>
            <w:bdr w:val="none" w:sz="0" w:space="0" w:color="auto"/>
          </w:rPr>
          <w:delInstrText xml:space="preserve"> REF _Ref79136173 \h </w:delInstrText>
        </w:r>
        <w:r w:rsidR="00236ED1" w:rsidRPr="003E6DC2" w:rsidDel="006B7EF9">
          <w:rPr>
            <w:rFonts w:hint="eastAsia"/>
            <w:color w:val="000000" w:themeColor="text1"/>
            <w:bdr w:val="none" w:sz="0" w:space="0" w:color="auto"/>
          </w:rPr>
        </w:r>
        <w:r w:rsidR="00236ED1" w:rsidRPr="003E6DC2" w:rsidDel="006B7EF9">
          <w:rPr>
            <w:rFonts w:hint="eastAsia"/>
            <w:color w:val="000000" w:themeColor="text1"/>
            <w:bdr w:val="none" w:sz="0" w:space="0" w:color="auto"/>
          </w:rPr>
          <w:fldChar w:fldCharType="separate"/>
        </w:r>
      </w:del>
      <w:del w:id="10199" w:author="User" w:date="2021-08-08T12:56:00Z">
        <w:r w:rsidR="00A76FFA" w:rsidRPr="003E6DC2" w:rsidDel="00871023">
          <w:rPr>
            <w:rFonts w:hint="eastAsia"/>
            <w:color w:val="000000" w:themeColor="text1"/>
          </w:rPr>
          <w:delText>表</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七</w:delText>
        </w:r>
      </w:del>
      <w:del w:id="10200" w:author="User" w:date="2021-09-13T17:59:00Z">
        <w:r w:rsidR="00236ED1" w:rsidRPr="003E6DC2" w:rsidDel="006B7EF9">
          <w:rPr>
            <w:rFonts w:hint="eastAsia"/>
            <w:color w:val="000000" w:themeColor="text1"/>
            <w:bdr w:val="none" w:sz="0" w:space="0" w:color="auto"/>
          </w:rPr>
          <w:fldChar w:fldCharType="end"/>
        </w:r>
        <w:r w:rsidRPr="003E6DC2" w:rsidDel="006B7EF9">
          <w:rPr>
            <w:color w:val="000000" w:themeColor="text1"/>
            <w:bdr w:val="none" w:sz="0" w:space="0" w:color="auto"/>
          </w:rPr>
          <w:delText>。</w:delText>
        </w:r>
      </w:del>
    </w:p>
    <w:p w14:paraId="41E7403C" w14:textId="23E475BF" w:rsidR="00236ED1" w:rsidRPr="003E6DC2" w:rsidDel="006B7EF9" w:rsidRDefault="00236ED1">
      <w:pPr>
        <w:pStyle w:val="13"/>
        <w:ind w:leftChars="50" w:left="560" w:hangingChars="150" w:hanging="420"/>
        <w:rPr>
          <w:del w:id="10201" w:author="User" w:date="2021-09-13T17:59:00Z"/>
          <w:rFonts w:hint="eastAsia"/>
          <w:color w:val="000000" w:themeColor="text1"/>
        </w:rPr>
        <w:pPrChange w:id="10202" w:author="User" w:date="2021-09-14T13:59:00Z">
          <w:pPr>
            <w:pStyle w:val="afb"/>
            <w:keepNext/>
            <w:ind w:left="200" w:hanging="200"/>
          </w:pPr>
        </w:pPrChange>
      </w:pPr>
      <w:bookmarkStart w:id="10203" w:name="_Ref79136173"/>
      <w:del w:id="10204" w:author="User" w:date="2021-09-13T17:59:00Z">
        <w:r w:rsidRPr="003E6DC2" w:rsidDel="006B7EF9">
          <w:rPr>
            <w:rFonts w:hint="eastAsia"/>
            <w:color w:val="000000" w:themeColor="text1"/>
          </w:rPr>
          <w:delText>表</w:delText>
        </w:r>
        <w:r w:rsidRPr="003E6DC2" w:rsidDel="006B7EF9">
          <w:rPr>
            <w:rFonts w:hint="eastAsia"/>
            <w:color w:val="000000" w:themeColor="text1"/>
          </w:rPr>
          <w:delText xml:space="preserve"> </w:delText>
        </w:r>
        <w:r w:rsidRPr="003E6DC2" w:rsidDel="006B7EF9">
          <w:rPr>
            <w:rFonts w:hint="eastAsia"/>
            <w:color w:val="000000" w:themeColor="text1"/>
          </w:rPr>
          <w:fldChar w:fldCharType="begin"/>
        </w:r>
        <w:r w:rsidRPr="003E6DC2" w:rsidDel="006B7EF9">
          <w:rPr>
            <w:rFonts w:hint="eastAsia"/>
            <w:color w:val="000000" w:themeColor="text1"/>
          </w:rPr>
          <w:delInstrText xml:space="preserve"> SEQ </w:delInstrText>
        </w:r>
        <w:r w:rsidRPr="003E6DC2" w:rsidDel="006B7EF9">
          <w:rPr>
            <w:rFonts w:hint="eastAsia"/>
            <w:color w:val="000000" w:themeColor="text1"/>
          </w:rPr>
          <w:delInstrText>表</w:delInstrText>
        </w:r>
        <w:r w:rsidRPr="003E6DC2" w:rsidDel="006B7EF9">
          <w:rPr>
            <w:rFonts w:hint="eastAsia"/>
            <w:color w:val="000000" w:themeColor="text1"/>
          </w:rPr>
          <w:delInstrText xml:space="preserve"> \* CHINESENUM3 </w:delInstrText>
        </w:r>
        <w:r w:rsidRPr="003E6DC2" w:rsidDel="006B7EF9">
          <w:rPr>
            <w:rFonts w:hint="eastAsia"/>
            <w:color w:val="000000" w:themeColor="text1"/>
          </w:rPr>
          <w:fldChar w:fldCharType="separate"/>
        </w:r>
        <w:r w:rsidR="003628D0" w:rsidRPr="003E6DC2" w:rsidDel="006B7EF9">
          <w:rPr>
            <w:rFonts w:hint="eastAsia"/>
            <w:noProof/>
            <w:color w:val="000000" w:themeColor="text1"/>
          </w:rPr>
          <w:delText>七</w:delText>
        </w:r>
        <w:r w:rsidRPr="003E6DC2" w:rsidDel="006B7EF9">
          <w:rPr>
            <w:rFonts w:hint="eastAsia"/>
            <w:color w:val="000000" w:themeColor="text1"/>
          </w:rPr>
          <w:fldChar w:fldCharType="end"/>
        </w:r>
        <w:bookmarkEnd w:id="10203"/>
        <w:r w:rsidRPr="003E6DC2" w:rsidDel="006B7EF9">
          <w:rPr>
            <w:rFonts w:hint="eastAsia"/>
            <w:color w:val="000000" w:themeColor="text1"/>
          </w:rPr>
          <w:delText>：期中報告成果交付一覽表</w:delText>
        </w:r>
      </w:del>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28"/>
        <w:gridCol w:w="2458"/>
        <w:gridCol w:w="4718"/>
      </w:tblGrid>
      <w:tr w:rsidR="003E6DC2" w:rsidRPr="003E6DC2" w:rsidDel="006B7EF9" w14:paraId="5901ED08" w14:textId="121DC7EE" w:rsidTr="00C777E2">
        <w:trPr>
          <w:del w:id="10205" w:author="User" w:date="2021-09-13T17:59:00Z"/>
        </w:trPr>
        <w:tc>
          <w:tcPr>
            <w:tcW w:w="2328" w:type="dxa"/>
            <w:tcBorders>
              <w:top w:val="single" w:sz="4" w:space="0" w:color="auto"/>
              <w:left w:val="single" w:sz="4" w:space="0" w:color="auto"/>
              <w:bottom w:val="single" w:sz="4" w:space="0" w:color="auto"/>
              <w:right w:val="single" w:sz="4" w:space="0" w:color="auto"/>
            </w:tcBorders>
            <w:vAlign w:val="center"/>
            <w:hideMark/>
          </w:tcPr>
          <w:p w14:paraId="5BAD271C" w14:textId="19EC74B8" w:rsidR="00C777E2" w:rsidRPr="003E6DC2" w:rsidDel="006B7EF9" w:rsidRDefault="00C777E2">
            <w:pPr>
              <w:pStyle w:val="13"/>
              <w:ind w:leftChars="50" w:left="560" w:hangingChars="150" w:hanging="420"/>
              <w:rPr>
                <w:del w:id="10206" w:author="User" w:date="2021-09-13T17:59:00Z"/>
                <w:rFonts w:cs="新細明體" w:hint="eastAsia"/>
                <w:color w:val="000000" w:themeColor="text1"/>
                <w:sz w:val="24"/>
                <w:szCs w:val="24"/>
                <w:bdr w:val="none" w:sz="0" w:space="0" w:color="auto"/>
              </w:rPr>
              <w:pPrChange w:id="1020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08" w:author="User" w:date="2021-09-13T17:59:00Z">
              <w:r w:rsidRPr="003E6DC2" w:rsidDel="006B7EF9">
                <w:rPr>
                  <w:rFonts w:cs="新細明體"/>
                  <w:color w:val="000000" w:themeColor="text1"/>
                  <w:bdr w:val="none" w:sz="0" w:space="0" w:color="auto"/>
                </w:rPr>
                <w:delText>項目</w:delText>
              </w:r>
              <w:r w:rsidRPr="003E6DC2" w:rsidDel="006B7EF9">
                <w:rPr>
                  <w:rFonts w:cs="新細明體"/>
                  <w:color w:val="000000" w:themeColor="text1"/>
                  <w:bdr w:val="none" w:sz="0" w:space="0" w:color="auto"/>
                </w:rPr>
                <w:delText xml:space="preserve"> </w:delText>
              </w:r>
            </w:del>
          </w:p>
        </w:tc>
        <w:tc>
          <w:tcPr>
            <w:tcW w:w="2458" w:type="dxa"/>
            <w:tcBorders>
              <w:top w:val="single" w:sz="4" w:space="0" w:color="auto"/>
              <w:left w:val="single" w:sz="4" w:space="0" w:color="auto"/>
              <w:bottom w:val="single" w:sz="4" w:space="0" w:color="auto"/>
              <w:right w:val="single" w:sz="4" w:space="0" w:color="auto"/>
            </w:tcBorders>
            <w:vAlign w:val="center"/>
            <w:hideMark/>
          </w:tcPr>
          <w:p w14:paraId="1CC24639" w14:textId="4F15E3C9" w:rsidR="00C777E2" w:rsidRPr="003E6DC2" w:rsidDel="006B7EF9" w:rsidRDefault="00C777E2">
            <w:pPr>
              <w:pStyle w:val="13"/>
              <w:ind w:leftChars="50" w:left="560" w:hangingChars="150" w:hanging="420"/>
              <w:rPr>
                <w:del w:id="10209" w:author="User" w:date="2021-09-13T17:59:00Z"/>
                <w:rFonts w:cs="新細明體" w:hint="eastAsia"/>
                <w:color w:val="000000" w:themeColor="text1"/>
                <w:sz w:val="24"/>
                <w:szCs w:val="24"/>
                <w:bdr w:val="none" w:sz="0" w:space="0" w:color="auto"/>
              </w:rPr>
              <w:pPrChange w:id="10210"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11" w:author="User" w:date="2021-09-13T17:59:00Z">
              <w:r w:rsidRPr="003E6DC2" w:rsidDel="006B7EF9">
                <w:rPr>
                  <w:rFonts w:cs="新細明體"/>
                  <w:color w:val="000000" w:themeColor="text1"/>
                  <w:bdr w:val="none" w:sz="0" w:space="0" w:color="auto"/>
                </w:rPr>
                <w:delText>數量</w:delText>
              </w:r>
              <w:r w:rsidRPr="003E6DC2" w:rsidDel="006B7EF9">
                <w:rPr>
                  <w:rFonts w:cs="新細明體"/>
                  <w:color w:val="000000" w:themeColor="text1"/>
                  <w:bdr w:val="none" w:sz="0" w:space="0" w:color="auto"/>
                </w:rPr>
                <w:delText xml:space="preserve"> </w:delText>
              </w:r>
            </w:del>
          </w:p>
        </w:tc>
        <w:tc>
          <w:tcPr>
            <w:tcW w:w="4718" w:type="dxa"/>
            <w:tcBorders>
              <w:top w:val="single" w:sz="4" w:space="0" w:color="auto"/>
              <w:left w:val="single" w:sz="4" w:space="0" w:color="auto"/>
              <w:bottom w:val="single" w:sz="4" w:space="0" w:color="auto"/>
              <w:right w:val="single" w:sz="4" w:space="0" w:color="auto"/>
            </w:tcBorders>
            <w:vAlign w:val="center"/>
            <w:hideMark/>
          </w:tcPr>
          <w:p w14:paraId="640CC582" w14:textId="79AD8D97" w:rsidR="00C777E2" w:rsidRPr="003E6DC2" w:rsidDel="006B7EF9" w:rsidRDefault="00C777E2">
            <w:pPr>
              <w:pStyle w:val="13"/>
              <w:ind w:leftChars="50" w:left="560" w:hangingChars="150" w:hanging="420"/>
              <w:rPr>
                <w:del w:id="10212" w:author="User" w:date="2021-09-13T17:59:00Z"/>
                <w:rFonts w:cs="新細明體" w:hint="eastAsia"/>
                <w:color w:val="000000" w:themeColor="text1"/>
                <w:sz w:val="24"/>
                <w:szCs w:val="24"/>
                <w:bdr w:val="none" w:sz="0" w:space="0" w:color="auto"/>
              </w:rPr>
              <w:pPrChange w:id="10213"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14" w:author="User" w:date="2021-09-13T17:59:00Z">
              <w:r w:rsidRPr="003E6DC2" w:rsidDel="006B7EF9">
                <w:rPr>
                  <w:rFonts w:cs="新細明體"/>
                  <w:color w:val="000000" w:themeColor="text1"/>
                  <w:bdr w:val="none" w:sz="0" w:space="0" w:color="auto"/>
                </w:rPr>
                <w:delText>查核內容</w:delText>
              </w:r>
            </w:del>
          </w:p>
        </w:tc>
      </w:tr>
      <w:tr w:rsidR="003E6DC2" w:rsidRPr="003E6DC2" w:rsidDel="006B7EF9" w14:paraId="598036E4" w14:textId="1CEA6091" w:rsidTr="00C777E2">
        <w:trPr>
          <w:del w:id="10215" w:author="User" w:date="2021-09-13T17:59:00Z"/>
        </w:trPr>
        <w:tc>
          <w:tcPr>
            <w:tcW w:w="2328" w:type="dxa"/>
            <w:tcBorders>
              <w:top w:val="single" w:sz="4" w:space="0" w:color="auto"/>
              <w:left w:val="single" w:sz="4" w:space="0" w:color="auto"/>
              <w:bottom w:val="single" w:sz="4" w:space="0" w:color="auto"/>
              <w:right w:val="single" w:sz="4" w:space="0" w:color="auto"/>
            </w:tcBorders>
            <w:vAlign w:val="center"/>
            <w:hideMark/>
          </w:tcPr>
          <w:p w14:paraId="39EF3FD2" w14:textId="419DCEB7" w:rsidR="00C777E2" w:rsidRPr="003E6DC2" w:rsidDel="006B7EF9" w:rsidRDefault="00C777E2">
            <w:pPr>
              <w:pStyle w:val="13"/>
              <w:ind w:leftChars="50" w:left="560" w:hangingChars="150" w:hanging="420"/>
              <w:rPr>
                <w:del w:id="10216" w:author="User" w:date="2021-09-13T17:59:00Z"/>
                <w:rFonts w:cs="新細明體" w:hint="eastAsia"/>
                <w:color w:val="000000" w:themeColor="text1"/>
                <w:sz w:val="24"/>
                <w:szCs w:val="24"/>
                <w:bdr w:val="none" w:sz="0" w:space="0" w:color="auto"/>
              </w:rPr>
              <w:pPrChange w:id="1021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18" w:author="User" w:date="2021-09-13T17:59:00Z">
              <w:r w:rsidRPr="003E6DC2" w:rsidDel="006B7EF9">
                <w:rPr>
                  <w:rFonts w:cs="新細明體"/>
                  <w:color w:val="000000" w:themeColor="text1"/>
                  <w:bdr w:val="none" w:sz="0" w:space="0" w:color="auto"/>
                </w:rPr>
                <w:delText>期中報告書</w:delText>
              </w:r>
              <w:r w:rsidRPr="003E6DC2" w:rsidDel="006B7EF9">
                <w:rPr>
                  <w:rFonts w:cs="新細明體"/>
                  <w:color w:val="000000" w:themeColor="text1"/>
                  <w:bdr w:val="none" w:sz="0" w:space="0" w:color="auto"/>
                </w:rPr>
                <w:delText xml:space="preserve"> </w:delText>
              </w:r>
            </w:del>
          </w:p>
        </w:tc>
        <w:tc>
          <w:tcPr>
            <w:tcW w:w="2458" w:type="dxa"/>
            <w:tcBorders>
              <w:top w:val="single" w:sz="4" w:space="0" w:color="auto"/>
              <w:left w:val="single" w:sz="4" w:space="0" w:color="auto"/>
              <w:bottom w:val="single" w:sz="4" w:space="0" w:color="auto"/>
              <w:right w:val="single" w:sz="4" w:space="0" w:color="auto"/>
            </w:tcBorders>
            <w:vAlign w:val="center"/>
            <w:hideMark/>
          </w:tcPr>
          <w:p w14:paraId="473E5BFE" w14:textId="0170FA67" w:rsidR="00C777E2" w:rsidRPr="003E6DC2" w:rsidDel="006B7EF9" w:rsidRDefault="00C777E2">
            <w:pPr>
              <w:pStyle w:val="13"/>
              <w:ind w:leftChars="50" w:left="560" w:hangingChars="150" w:hanging="420"/>
              <w:rPr>
                <w:del w:id="10219" w:author="User" w:date="2021-09-13T17:59:00Z"/>
                <w:rFonts w:cs="新細明體" w:hint="eastAsia"/>
                <w:color w:val="000000" w:themeColor="text1"/>
                <w:bdr w:val="none" w:sz="0" w:space="0" w:color="auto"/>
              </w:rPr>
              <w:pPrChange w:id="10220"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21" w:author="User" w:date="2021-09-13T17:59:00Z">
              <w:r w:rsidRPr="003E6DC2" w:rsidDel="006B7EF9">
                <w:rPr>
                  <w:rFonts w:cs="新細明體"/>
                  <w:color w:val="000000" w:themeColor="text1"/>
                  <w:bdr w:val="none" w:sz="0" w:space="0" w:color="auto"/>
                </w:rPr>
                <w:delText>書面報告</w:delText>
              </w:r>
              <w:r w:rsidRPr="003E6DC2" w:rsidDel="006B7EF9">
                <w:rPr>
                  <w:rFonts w:cs="新細明體"/>
                  <w:color w:val="000000" w:themeColor="text1"/>
                  <w:bdr w:val="none" w:sz="0" w:space="0" w:color="auto"/>
                </w:rPr>
                <w:delText xml:space="preserve"> 10 </w:delText>
              </w:r>
              <w:r w:rsidRPr="003E6DC2" w:rsidDel="006B7EF9">
                <w:rPr>
                  <w:rFonts w:cs="新細明體"/>
                  <w:color w:val="000000" w:themeColor="text1"/>
                  <w:bdr w:val="none" w:sz="0" w:space="0" w:color="auto"/>
                </w:rPr>
                <w:delText>份</w:delText>
              </w:r>
            </w:del>
          </w:p>
          <w:p w14:paraId="2A70350E" w14:textId="6F3F4AF5" w:rsidR="00C777E2" w:rsidRPr="003E6DC2" w:rsidDel="006B7EF9" w:rsidRDefault="00C777E2">
            <w:pPr>
              <w:pStyle w:val="13"/>
              <w:ind w:leftChars="50" w:left="560" w:hangingChars="150" w:hanging="420"/>
              <w:rPr>
                <w:del w:id="10222" w:author="User" w:date="2021-09-13T17:59:00Z"/>
                <w:rFonts w:cs="新細明體" w:hint="eastAsia"/>
                <w:color w:val="000000" w:themeColor="text1"/>
                <w:sz w:val="24"/>
                <w:szCs w:val="24"/>
                <w:bdr w:val="none" w:sz="0" w:space="0" w:color="auto"/>
              </w:rPr>
              <w:pPrChange w:id="10223"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24" w:author="User" w:date="2021-09-13T17:59:00Z">
              <w:r w:rsidRPr="003E6DC2" w:rsidDel="006B7EF9">
                <w:rPr>
                  <w:rFonts w:cs="新細明體"/>
                  <w:color w:val="000000" w:themeColor="text1"/>
                  <w:bdr w:val="none" w:sz="0" w:space="0" w:color="auto"/>
                </w:rPr>
                <w:delText>光碟片</w:delText>
              </w:r>
              <w:r w:rsidRPr="003E6DC2" w:rsidDel="006B7EF9">
                <w:rPr>
                  <w:rFonts w:cs="新細明體"/>
                  <w:color w:val="000000" w:themeColor="text1"/>
                  <w:bdr w:val="none" w:sz="0" w:space="0" w:color="auto"/>
                </w:rPr>
                <w:delText xml:space="preserve"> 2 </w:delText>
              </w:r>
              <w:r w:rsidRPr="003E6DC2" w:rsidDel="006B7EF9">
                <w:rPr>
                  <w:rFonts w:cs="新細明體"/>
                  <w:color w:val="000000" w:themeColor="text1"/>
                  <w:bdr w:val="none" w:sz="0" w:space="0" w:color="auto"/>
                </w:rPr>
                <w:delText>份</w:delText>
              </w:r>
            </w:del>
          </w:p>
        </w:tc>
        <w:tc>
          <w:tcPr>
            <w:tcW w:w="4718" w:type="dxa"/>
            <w:tcBorders>
              <w:top w:val="single" w:sz="4" w:space="0" w:color="auto"/>
              <w:left w:val="single" w:sz="4" w:space="0" w:color="auto"/>
              <w:bottom w:val="single" w:sz="4" w:space="0" w:color="auto"/>
              <w:right w:val="single" w:sz="4" w:space="0" w:color="auto"/>
            </w:tcBorders>
            <w:vAlign w:val="center"/>
            <w:hideMark/>
          </w:tcPr>
          <w:p w14:paraId="1F0F00E7" w14:textId="734FF458" w:rsidR="00C777E2" w:rsidRPr="003E6DC2" w:rsidDel="006B7EF9" w:rsidRDefault="00C777E2">
            <w:pPr>
              <w:pStyle w:val="13"/>
              <w:ind w:leftChars="50" w:left="560" w:hangingChars="150" w:hanging="420"/>
              <w:rPr>
                <w:del w:id="10225" w:author="User" w:date="2021-09-13T17:59:00Z"/>
                <w:rFonts w:cs="新細明體" w:hint="eastAsia"/>
                <w:color w:val="000000" w:themeColor="text1"/>
                <w:bdr w:val="none" w:sz="0" w:space="0" w:color="auto"/>
              </w:rPr>
              <w:pPrChange w:id="1022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27" w:author="User" w:date="2021-09-13T17:59:00Z">
              <w:r w:rsidRPr="003E6DC2" w:rsidDel="006B7EF9">
                <w:rPr>
                  <w:rFonts w:cs="新細明體"/>
                  <w:color w:val="000000" w:themeColor="text1"/>
                  <w:bdr w:val="none" w:sz="0" w:space="0" w:color="auto"/>
                </w:rPr>
                <w:delText>1.</w:delText>
              </w:r>
              <w:r w:rsidRPr="003E6DC2" w:rsidDel="006B7EF9">
                <w:rPr>
                  <w:rFonts w:cs="新細明體"/>
                  <w:color w:val="000000" w:themeColor="text1"/>
                  <w:bdr w:val="none" w:sz="0" w:space="0" w:color="auto"/>
                </w:rPr>
                <w:delText>本階段應完成的工作項目進度。</w:delText>
              </w:r>
            </w:del>
          </w:p>
          <w:p w14:paraId="7DE28176" w14:textId="63A28643" w:rsidR="00C777E2" w:rsidRPr="003E6DC2" w:rsidDel="006B7EF9" w:rsidRDefault="00C777E2">
            <w:pPr>
              <w:pStyle w:val="13"/>
              <w:ind w:leftChars="50" w:left="560" w:hangingChars="150" w:hanging="420"/>
              <w:rPr>
                <w:del w:id="10228" w:author="User" w:date="2021-09-13T17:59:00Z"/>
                <w:rFonts w:cs="新細明體" w:hint="eastAsia"/>
                <w:color w:val="000000" w:themeColor="text1"/>
                <w:bdr w:val="none" w:sz="0" w:space="0" w:color="auto"/>
              </w:rPr>
              <w:pPrChange w:id="1022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30" w:author="User" w:date="2021-09-13T17:59:00Z">
              <w:r w:rsidRPr="003E6DC2" w:rsidDel="006B7EF9">
                <w:rPr>
                  <w:rFonts w:cs="新細明體"/>
                  <w:color w:val="000000" w:themeColor="text1"/>
                  <w:bdr w:val="none" w:sz="0" w:space="0" w:color="auto"/>
                </w:rPr>
                <w:delText>2.</w:delText>
              </w:r>
              <w:r w:rsidRPr="003E6DC2" w:rsidDel="006B7EF9">
                <w:rPr>
                  <w:rFonts w:cs="新細明體"/>
                  <w:color w:val="000000" w:themeColor="text1"/>
                  <w:bdr w:val="none" w:sz="0" w:space="0" w:color="auto"/>
                </w:rPr>
                <w:delText>本期每月成果判別數量正確率結果。</w:delText>
              </w:r>
            </w:del>
          </w:p>
          <w:p w14:paraId="509DD633" w14:textId="1FF28EF5" w:rsidR="00C777E2" w:rsidRPr="003E6DC2" w:rsidDel="006B7EF9" w:rsidRDefault="00C777E2">
            <w:pPr>
              <w:pStyle w:val="13"/>
              <w:ind w:leftChars="50" w:left="560" w:hangingChars="150" w:hanging="420"/>
              <w:rPr>
                <w:del w:id="10231" w:author="User" w:date="2021-09-13T17:59:00Z"/>
                <w:rFonts w:cs="新細明體" w:hint="eastAsia"/>
                <w:color w:val="000000" w:themeColor="text1"/>
                <w:bdr w:val="none" w:sz="0" w:space="0" w:color="auto"/>
              </w:rPr>
              <w:pPrChange w:id="1023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33" w:author="User" w:date="2021-09-13T17:59:00Z">
              <w:r w:rsidRPr="003E6DC2" w:rsidDel="006B7EF9">
                <w:rPr>
                  <w:rFonts w:cs="新細明體"/>
                  <w:color w:val="000000" w:themeColor="text1"/>
                  <w:bdr w:val="none" w:sz="0" w:space="0" w:color="auto"/>
                </w:rPr>
                <w:delText>3.</w:delText>
              </w:r>
              <w:r w:rsidRPr="003E6DC2" w:rsidDel="006B7EF9">
                <w:rPr>
                  <w:rFonts w:cs="新細明體"/>
                  <w:color w:val="000000" w:themeColor="text1"/>
                  <w:bdr w:val="none" w:sz="0" w:space="0" w:color="auto"/>
                </w:rPr>
                <w:delText>本期系統樣態正確率結果。</w:delText>
              </w:r>
            </w:del>
          </w:p>
          <w:p w14:paraId="2DB024CA" w14:textId="1AB7EC21" w:rsidR="00C777E2" w:rsidRPr="003E6DC2" w:rsidDel="006B7EF9" w:rsidRDefault="00C777E2">
            <w:pPr>
              <w:pStyle w:val="13"/>
              <w:ind w:leftChars="50" w:left="560" w:hangingChars="150" w:hanging="420"/>
              <w:rPr>
                <w:del w:id="10234" w:author="User" w:date="2021-09-13T17:59:00Z"/>
                <w:rFonts w:cs="新細明體" w:hint="eastAsia"/>
                <w:color w:val="000000" w:themeColor="text1"/>
                <w:sz w:val="24"/>
                <w:szCs w:val="24"/>
                <w:bdr w:val="none" w:sz="0" w:space="0" w:color="auto"/>
              </w:rPr>
              <w:pPrChange w:id="10235"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36" w:author="User" w:date="2021-09-13T17:59:00Z">
              <w:r w:rsidRPr="003E6DC2" w:rsidDel="006B7EF9">
                <w:rPr>
                  <w:rFonts w:cs="新細明體"/>
                  <w:color w:val="000000" w:themeColor="text1"/>
                  <w:bdr w:val="none" w:sz="0" w:space="0" w:color="auto"/>
                </w:rPr>
                <w:delText>4.</w:delText>
              </w:r>
              <w:r w:rsidRPr="003E6DC2" w:rsidDel="006B7EF9">
                <w:rPr>
                  <w:rFonts w:cs="新細明體"/>
                  <w:color w:val="000000" w:themeColor="text1"/>
                  <w:bdr w:val="none" w:sz="0" w:space="0" w:color="auto"/>
                </w:rPr>
                <w:delText>工作會議機關要求項目。</w:delText>
              </w:r>
            </w:del>
          </w:p>
        </w:tc>
      </w:tr>
    </w:tbl>
    <w:p w14:paraId="1B6531D0" w14:textId="0F54D59E" w:rsidR="00C777E2" w:rsidRPr="003E6DC2" w:rsidDel="006B7EF9" w:rsidRDefault="00C777E2">
      <w:pPr>
        <w:pStyle w:val="13"/>
        <w:ind w:leftChars="50" w:left="560" w:hangingChars="150" w:hanging="420"/>
        <w:rPr>
          <w:del w:id="10237" w:author="User" w:date="2021-09-13T17:59:00Z"/>
          <w:rFonts w:hint="eastAsia"/>
        </w:rPr>
        <w:pPrChange w:id="10238" w:author="User" w:date="2021-09-14T13:59:00Z">
          <w:pPr>
            <w:pStyle w:val="4"/>
            <w:ind w:left="280" w:hanging="280"/>
          </w:pPr>
        </w:pPrChange>
      </w:pPr>
      <w:del w:id="10239" w:author="User" w:date="2021-09-13T17:59:00Z">
        <w:r w:rsidRPr="003E6DC2" w:rsidDel="006B7EF9">
          <w:delText>期末成果交付</w:delText>
        </w:r>
      </w:del>
    </w:p>
    <w:p w14:paraId="26C6BD0B" w14:textId="340F0187" w:rsidR="00C777E2" w:rsidRPr="003E6DC2" w:rsidDel="006B7EF9" w:rsidRDefault="00C777E2">
      <w:pPr>
        <w:pStyle w:val="13"/>
        <w:ind w:leftChars="50" w:left="560" w:hangingChars="150" w:hanging="420"/>
        <w:rPr>
          <w:del w:id="10240" w:author="User" w:date="2021-09-13T17:59:00Z"/>
          <w:rFonts w:hint="eastAsia"/>
          <w:color w:val="000000" w:themeColor="text1"/>
          <w:sz w:val="24"/>
          <w:szCs w:val="24"/>
          <w:bdr w:val="none" w:sz="0" w:space="0" w:color="auto"/>
        </w:rPr>
        <w:pPrChange w:id="10241" w:author="User" w:date="2021-09-14T13:59:00Z">
          <w:pPr>
            <w:pStyle w:val="13"/>
          </w:pPr>
        </w:pPrChange>
      </w:pPr>
      <w:del w:id="10242" w:author="User" w:date="2021-09-13T17:59:00Z">
        <w:r w:rsidRPr="003E6DC2" w:rsidDel="006B7EF9">
          <w:rPr>
            <w:color w:val="000000" w:themeColor="text1"/>
            <w:bdr w:val="none" w:sz="0" w:space="0" w:color="auto"/>
          </w:rPr>
          <w:delText>簽約日之次日起</w:delText>
        </w:r>
        <w:r w:rsidRPr="003E6DC2" w:rsidDel="006B7EF9">
          <w:rPr>
            <w:color w:val="000000" w:themeColor="text1"/>
            <w:bdr w:val="none" w:sz="0" w:space="0" w:color="auto"/>
          </w:rPr>
          <w:delText xml:space="preserve"> 181~270 </w:delText>
        </w:r>
        <w:r w:rsidRPr="003E6DC2" w:rsidDel="006B7EF9">
          <w:rPr>
            <w:color w:val="000000" w:themeColor="text1"/>
            <w:bdr w:val="none" w:sz="0" w:space="0" w:color="auto"/>
          </w:rPr>
          <w:delText>日曆天內，依契約規定完成期末工作項目，簽約日之次日起</w:delText>
        </w:r>
        <w:r w:rsidRPr="003E6DC2" w:rsidDel="006B7EF9">
          <w:rPr>
            <w:color w:val="000000" w:themeColor="text1"/>
            <w:bdr w:val="none" w:sz="0" w:space="0" w:color="auto"/>
          </w:rPr>
          <w:delText xml:space="preserve"> 280 </w:delText>
        </w:r>
        <w:r w:rsidRPr="003E6DC2" w:rsidDel="006B7EF9">
          <w:rPr>
            <w:color w:val="000000" w:themeColor="text1"/>
            <w:bdr w:val="none" w:sz="0" w:space="0" w:color="auto"/>
          </w:rPr>
          <w:delText>日曆天繳交期末報告</w:delText>
        </w:r>
        <w:r w:rsidR="00236ED1" w:rsidRPr="003E6DC2" w:rsidDel="006B7EF9">
          <w:rPr>
            <w:rFonts w:hint="eastAsia"/>
            <w:color w:val="000000" w:themeColor="text1"/>
            <w:bdr w:val="none" w:sz="0" w:space="0" w:color="auto"/>
          </w:rPr>
          <w:delText>，如</w:delText>
        </w:r>
        <w:r w:rsidR="00236ED1" w:rsidRPr="003E6DC2" w:rsidDel="006B7EF9">
          <w:rPr>
            <w:rFonts w:hint="eastAsia"/>
            <w:color w:val="000000" w:themeColor="text1"/>
            <w:bdr w:val="none" w:sz="0" w:space="0" w:color="auto"/>
          </w:rPr>
          <w:fldChar w:fldCharType="begin"/>
        </w:r>
        <w:r w:rsidR="00236ED1" w:rsidRPr="003E6DC2" w:rsidDel="006B7EF9">
          <w:rPr>
            <w:rFonts w:hint="eastAsia"/>
            <w:color w:val="000000" w:themeColor="text1"/>
            <w:bdr w:val="none" w:sz="0" w:space="0" w:color="auto"/>
          </w:rPr>
          <w:delInstrText xml:space="preserve"> REF _Ref79136210 \h </w:delInstrText>
        </w:r>
        <w:r w:rsidR="00236ED1" w:rsidRPr="003E6DC2" w:rsidDel="006B7EF9">
          <w:rPr>
            <w:rFonts w:hint="eastAsia"/>
            <w:color w:val="000000" w:themeColor="text1"/>
            <w:bdr w:val="none" w:sz="0" w:space="0" w:color="auto"/>
          </w:rPr>
        </w:r>
        <w:r w:rsidR="00236ED1" w:rsidRPr="003E6DC2" w:rsidDel="006B7EF9">
          <w:rPr>
            <w:rFonts w:hint="eastAsia"/>
            <w:color w:val="000000" w:themeColor="text1"/>
            <w:bdr w:val="none" w:sz="0" w:space="0" w:color="auto"/>
          </w:rPr>
          <w:fldChar w:fldCharType="separate"/>
        </w:r>
      </w:del>
      <w:del w:id="10243" w:author="User" w:date="2021-08-08T12:56:00Z">
        <w:r w:rsidR="00A76FFA" w:rsidRPr="003E6DC2" w:rsidDel="00871023">
          <w:rPr>
            <w:rFonts w:hint="eastAsia"/>
            <w:color w:val="000000" w:themeColor="text1"/>
          </w:rPr>
          <w:delText>表</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八</w:delText>
        </w:r>
      </w:del>
      <w:del w:id="10244" w:author="User" w:date="2021-09-13T17:59:00Z">
        <w:r w:rsidR="00236ED1" w:rsidRPr="003E6DC2" w:rsidDel="006B7EF9">
          <w:rPr>
            <w:rFonts w:hint="eastAsia"/>
            <w:color w:val="000000" w:themeColor="text1"/>
            <w:bdr w:val="none" w:sz="0" w:space="0" w:color="auto"/>
          </w:rPr>
          <w:fldChar w:fldCharType="end"/>
        </w:r>
        <w:r w:rsidRPr="003E6DC2" w:rsidDel="006B7EF9">
          <w:rPr>
            <w:color w:val="000000" w:themeColor="text1"/>
            <w:bdr w:val="none" w:sz="0" w:space="0" w:color="auto"/>
          </w:rPr>
          <w:delText>。</w:delText>
        </w:r>
      </w:del>
    </w:p>
    <w:p w14:paraId="12B6AD83" w14:textId="69091555" w:rsidR="00236ED1" w:rsidRPr="003E6DC2" w:rsidDel="006B7EF9" w:rsidRDefault="00236ED1">
      <w:pPr>
        <w:pStyle w:val="13"/>
        <w:ind w:leftChars="50" w:left="560" w:hangingChars="150" w:hanging="420"/>
        <w:rPr>
          <w:del w:id="10245" w:author="User" w:date="2021-09-13T17:59:00Z"/>
          <w:rFonts w:hint="eastAsia"/>
          <w:color w:val="000000" w:themeColor="text1"/>
        </w:rPr>
        <w:pPrChange w:id="10246" w:author="User" w:date="2021-09-14T13:59:00Z">
          <w:pPr>
            <w:pStyle w:val="afb"/>
            <w:keepNext/>
            <w:ind w:left="200" w:hanging="200"/>
          </w:pPr>
        </w:pPrChange>
      </w:pPr>
      <w:bookmarkStart w:id="10247" w:name="_Ref79136210"/>
      <w:del w:id="10248" w:author="User" w:date="2021-09-13T17:59:00Z">
        <w:r w:rsidRPr="003E6DC2" w:rsidDel="006B7EF9">
          <w:rPr>
            <w:rFonts w:hint="eastAsia"/>
            <w:color w:val="000000" w:themeColor="text1"/>
          </w:rPr>
          <w:delText>表</w:delText>
        </w:r>
        <w:r w:rsidRPr="003E6DC2" w:rsidDel="006B7EF9">
          <w:rPr>
            <w:rFonts w:hint="eastAsia"/>
            <w:color w:val="000000" w:themeColor="text1"/>
          </w:rPr>
          <w:delText xml:space="preserve"> </w:delText>
        </w:r>
        <w:r w:rsidRPr="003E6DC2" w:rsidDel="006B7EF9">
          <w:rPr>
            <w:rFonts w:hint="eastAsia"/>
            <w:color w:val="000000" w:themeColor="text1"/>
          </w:rPr>
          <w:fldChar w:fldCharType="begin"/>
        </w:r>
        <w:r w:rsidRPr="003E6DC2" w:rsidDel="006B7EF9">
          <w:rPr>
            <w:rFonts w:hint="eastAsia"/>
            <w:color w:val="000000" w:themeColor="text1"/>
          </w:rPr>
          <w:delInstrText xml:space="preserve"> SEQ </w:delInstrText>
        </w:r>
        <w:r w:rsidRPr="003E6DC2" w:rsidDel="006B7EF9">
          <w:rPr>
            <w:rFonts w:hint="eastAsia"/>
            <w:color w:val="000000" w:themeColor="text1"/>
          </w:rPr>
          <w:delInstrText>表</w:delInstrText>
        </w:r>
        <w:r w:rsidRPr="003E6DC2" w:rsidDel="006B7EF9">
          <w:rPr>
            <w:rFonts w:hint="eastAsia"/>
            <w:color w:val="000000" w:themeColor="text1"/>
          </w:rPr>
          <w:delInstrText xml:space="preserve"> \* CHINESENUM3 </w:delInstrText>
        </w:r>
        <w:r w:rsidRPr="003E6DC2" w:rsidDel="006B7EF9">
          <w:rPr>
            <w:rFonts w:hint="eastAsia"/>
            <w:color w:val="000000" w:themeColor="text1"/>
          </w:rPr>
          <w:fldChar w:fldCharType="separate"/>
        </w:r>
        <w:r w:rsidR="003628D0" w:rsidRPr="003E6DC2" w:rsidDel="006B7EF9">
          <w:rPr>
            <w:rFonts w:hint="eastAsia"/>
            <w:noProof/>
            <w:color w:val="000000" w:themeColor="text1"/>
          </w:rPr>
          <w:delText>八</w:delText>
        </w:r>
        <w:r w:rsidRPr="003E6DC2" w:rsidDel="006B7EF9">
          <w:rPr>
            <w:rFonts w:hint="eastAsia"/>
            <w:color w:val="000000" w:themeColor="text1"/>
          </w:rPr>
          <w:fldChar w:fldCharType="end"/>
        </w:r>
        <w:bookmarkEnd w:id="10247"/>
        <w:r w:rsidRPr="003E6DC2" w:rsidDel="006B7EF9">
          <w:rPr>
            <w:rFonts w:hint="eastAsia"/>
            <w:color w:val="000000" w:themeColor="text1"/>
          </w:rPr>
          <w:delText>：期末成果交付一覽表</w:delText>
        </w:r>
      </w:del>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2482"/>
        <w:gridCol w:w="4678"/>
      </w:tblGrid>
      <w:tr w:rsidR="003E6DC2" w:rsidRPr="003E6DC2" w:rsidDel="006B7EF9" w14:paraId="03FA0B32" w14:textId="366461FB" w:rsidTr="00C777E2">
        <w:trPr>
          <w:del w:id="10249" w:author="User" w:date="2021-09-13T17:59:00Z"/>
        </w:trPr>
        <w:tc>
          <w:tcPr>
            <w:tcW w:w="2304" w:type="dxa"/>
            <w:tcBorders>
              <w:top w:val="single" w:sz="4" w:space="0" w:color="auto"/>
              <w:left w:val="single" w:sz="4" w:space="0" w:color="auto"/>
              <w:bottom w:val="single" w:sz="4" w:space="0" w:color="auto"/>
              <w:right w:val="single" w:sz="4" w:space="0" w:color="auto"/>
            </w:tcBorders>
            <w:vAlign w:val="center"/>
            <w:hideMark/>
          </w:tcPr>
          <w:p w14:paraId="314F1E45" w14:textId="4FB02A24" w:rsidR="00C777E2" w:rsidRPr="003E6DC2" w:rsidDel="006B7EF9" w:rsidRDefault="00C777E2">
            <w:pPr>
              <w:pStyle w:val="13"/>
              <w:ind w:leftChars="50" w:left="560" w:hangingChars="150" w:hanging="420"/>
              <w:rPr>
                <w:del w:id="10250" w:author="User" w:date="2021-09-13T17:59:00Z"/>
                <w:rFonts w:cs="新細明體" w:hint="eastAsia"/>
                <w:color w:val="000000" w:themeColor="text1"/>
                <w:sz w:val="24"/>
                <w:szCs w:val="24"/>
                <w:bdr w:val="none" w:sz="0" w:space="0" w:color="auto"/>
              </w:rPr>
              <w:pPrChange w:id="10251"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52" w:author="User" w:date="2021-09-13T17:59:00Z">
              <w:r w:rsidRPr="003E6DC2" w:rsidDel="006B7EF9">
                <w:rPr>
                  <w:rFonts w:cs="新細明體"/>
                  <w:color w:val="000000" w:themeColor="text1"/>
                  <w:bdr w:val="none" w:sz="0" w:space="0" w:color="auto"/>
                </w:rPr>
                <w:delText>項目</w:delText>
              </w:r>
              <w:r w:rsidRPr="003E6DC2" w:rsidDel="006B7EF9">
                <w:rPr>
                  <w:rFonts w:cs="新細明體"/>
                  <w:color w:val="000000" w:themeColor="text1"/>
                  <w:bdr w:val="none" w:sz="0" w:space="0" w:color="auto"/>
                </w:rPr>
                <w:delText xml:space="preserve"> </w:delText>
              </w:r>
            </w:del>
          </w:p>
        </w:tc>
        <w:tc>
          <w:tcPr>
            <w:tcW w:w="2482" w:type="dxa"/>
            <w:tcBorders>
              <w:top w:val="single" w:sz="4" w:space="0" w:color="auto"/>
              <w:left w:val="single" w:sz="4" w:space="0" w:color="auto"/>
              <w:bottom w:val="single" w:sz="4" w:space="0" w:color="auto"/>
              <w:right w:val="single" w:sz="4" w:space="0" w:color="auto"/>
            </w:tcBorders>
            <w:vAlign w:val="center"/>
            <w:hideMark/>
          </w:tcPr>
          <w:p w14:paraId="43491DA6" w14:textId="29B44455" w:rsidR="00C777E2" w:rsidRPr="003E6DC2" w:rsidDel="006B7EF9" w:rsidRDefault="00C777E2">
            <w:pPr>
              <w:pStyle w:val="13"/>
              <w:ind w:leftChars="50" w:left="560" w:hangingChars="150" w:hanging="420"/>
              <w:rPr>
                <w:del w:id="10253" w:author="User" w:date="2021-09-13T17:59:00Z"/>
                <w:rFonts w:cs="新細明體" w:hint="eastAsia"/>
                <w:color w:val="000000" w:themeColor="text1"/>
                <w:sz w:val="24"/>
                <w:szCs w:val="24"/>
                <w:bdr w:val="none" w:sz="0" w:space="0" w:color="auto"/>
              </w:rPr>
              <w:pPrChange w:id="10254"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55" w:author="User" w:date="2021-09-13T17:59:00Z">
              <w:r w:rsidRPr="003E6DC2" w:rsidDel="006B7EF9">
                <w:rPr>
                  <w:rFonts w:cs="新細明體"/>
                  <w:color w:val="000000" w:themeColor="text1"/>
                  <w:bdr w:val="none" w:sz="0" w:space="0" w:color="auto"/>
                </w:rPr>
                <w:delText>數量</w:delText>
              </w:r>
              <w:r w:rsidRPr="003E6DC2" w:rsidDel="006B7EF9">
                <w:rPr>
                  <w:rFonts w:cs="新細明體"/>
                  <w:color w:val="000000" w:themeColor="text1"/>
                  <w:bdr w:val="none" w:sz="0" w:space="0" w:color="auto"/>
                </w:rPr>
                <w:delText xml:space="preserve"> </w:delText>
              </w:r>
            </w:del>
          </w:p>
        </w:tc>
        <w:tc>
          <w:tcPr>
            <w:tcW w:w="4678" w:type="dxa"/>
            <w:tcBorders>
              <w:top w:val="single" w:sz="4" w:space="0" w:color="auto"/>
              <w:left w:val="single" w:sz="4" w:space="0" w:color="auto"/>
              <w:bottom w:val="single" w:sz="4" w:space="0" w:color="auto"/>
              <w:right w:val="single" w:sz="4" w:space="0" w:color="auto"/>
            </w:tcBorders>
            <w:vAlign w:val="center"/>
            <w:hideMark/>
          </w:tcPr>
          <w:p w14:paraId="67034850" w14:textId="4F9230BB" w:rsidR="00C777E2" w:rsidRPr="003E6DC2" w:rsidDel="006B7EF9" w:rsidRDefault="00C777E2">
            <w:pPr>
              <w:pStyle w:val="13"/>
              <w:ind w:leftChars="50" w:left="560" w:hangingChars="150" w:hanging="420"/>
              <w:rPr>
                <w:del w:id="10256" w:author="User" w:date="2021-09-13T17:59:00Z"/>
                <w:rFonts w:cs="新細明體" w:hint="eastAsia"/>
                <w:color w:val="000000" w:themeColor="text1"/>
                <w:sz w:val="24"/>
                <w:szCs w:val="24"/>
                <w:bdr w:val="none" w:sz="0" w:space="0" w:color="auto"/>
              </w:rPr>
              <w:pPrChange w:id="1025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58" w:author="User" w:date="2021-09-13T17:59:00Z">
              <w:r w:rsidRPr="003E6DC2" w:rsidDel="006B7EF9">
                <w:rPr>
                  <w:rFonts w:cs="新細明體"/>
                  <w:color w:val="000000" w:themeColor="text1"/>
                  <w:bdr w:val="none" w:sz="0" w:space="0" w:color="auto"/>
                </w:rPr>
                <w:delText>應有內容</w:delText>
              </w:r>
            </w:del>
          </w:p>
        </w:tc>
      </w:tr>
      <w:tr w:rsidR="003E6DC2" w:rsidRPr="003E6DC2" w:rsidDel="006B7EF9" w14:paraId="2C6652CE" w14:textId="6C3ECCD2" w:rsidTr="00C777E2">
        <w:trPr>
          <w:del w:id="10259" w:author="User" w:date="2021-09-13T17:59:00Z"/>
        </w:trPr>
        <w:tc>
          <w:tcPr>
            <w:tcW w:w="2304" w:type="dxa"/>
            <w:tcBorders>
              <w:top w:val="single" w:sz="4" w:space="0" w:color="auto"/>
              <w:left w:val="single" w:sz="4" w:space="0" w:color="auto"/>
              <w:bottom w:val="single" w:sz="4" w:space="0" w:color="auto"/>
              <w:right w:val="single" w:sz="4" w:space="0" w:color="auto"/>
            </w:tcBorders>
            <w:vAlign w:val="center"/>
            <w:hideMark/>
          </w:tcPr>
          <w:p w14:paraId="2A8C2062" w14:textId="6E179BBD" w:rsidR="00C777E2" w:rsidRPr="003E6DC2" w:rsidDel="006B7EF9" w:rsidRDefault="00C777E2">
            <w:pPr>
              <w:pStyle w:val="13"/>
              <w:ind w:leftChars="50" w:left="560" w:hangingChars="150" w:hanging="420"/>
              <w:rPr>
                <w:del w:id="10260" w:author="User" w:date="2021-09-13T17:59:00Z"/>
                <w:rFonts w:cs="新細明體" w:hint="eastAsia"/>
                <w:color w:val="000000" w:themeColor="text1"/>
                <w:sz w:val="24"/>
                <w:szCs w:val="24"/>
                <w:bdr w:val="none" w:sz="0" w:space="0" w:color="auto"/>
              </w:rPr>
              <w:pPrChange w:id="10261"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62" w:author="User" w:date="2021-09-13T17:59:00Z">
              <w:r w:rsidRPr="003E6DC2" w:rsidDel="006B7EF9">
                <w:rPr>
                  <w:rFonts w:cs="新細明體"/>
                  <w:color w:val="000000" w:themeColor="text1"/>
                  <w:bdr w:val="none" w:sz="0" w:space="0" w:color="auto"/>
                </w:rPr>
                <w:delText>期末報告書</w:delText>
              </w:r>
              <w:r w:rsidRPr="003E6DC2" w:rsidDel="006B7EF9">
                <w:rPr>
                  <w:rFonts w:cs="新細明體"/>
                  <w:color w:val="000000" w:themeColor="text1"/>
                  <w:bdr w:val="none" w:sz="0" w:space="0" w:color="auto"/>
                </w:rPr>
                <w:delText xml:space="preserve"> </w:delText>
              </w:r>
            </w:del>
          </w:p>
        </w:tc>
        <w:tc>
          <w:tcPr>
            <w:tcW w:w="2482" w:type="dxa"/>
            <w:tcBorders>
              <w:top w:val="single" w:sz="4" w:space="0" w:color="auto"/>
              <w:left w:val="single" w:sz="4" w:space="0" w:color="auto"/>
              <w:bottom w:val="single" w:sz="4" w:space="0" w:color="auto"/>
              <w:right w:val="single" w:sz="4" w:space="0" w:color="auto"/>
            </w:tcBorders>
            <w:vAlign w:val="center"/>
            <w:hideMark/>
          </w:tcPr>
          <w:p w14:paraId="614075BB" w14:textId="7A36CABD" w:rsidR="00C777E2" w:rsidRPr="003E6DC2" w:rsidDel="006B7EF9" w:rsidRDefault="00C777E2">
            <w:pPr>
              <w:pStyle w:val="13"/>
              <w:ind w:leftChars="50" w:left="560" w:hangingChars="150" w:hanging="420"/>
              <w:rPr>
                <w:del w:id="10263" w:author="User" w:date="2021-09-13T17:59:00Z"/>
                <w:rFonts w:cs="新細明體" w:hint="eastAsia"/>
                <w:color w:val="000000" w:themeColor="text1"/>
                <w:bdr w:val="none" w:sz="0" w:space="0" w:color="auto"/>
              </w:rPr>
              <w:pPrChange w:id="10264"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65" w:author="User" w:date="2021-09-13T17:59:00Z">
              <w:r w:rsidRPr="003E6DC2" w:rsidDel="006B7EF9">
                <w:rPr>
                  <w:rFonts w:cs="新細明體"/>
                  <w:color w:val="000000" w:themeColor="text1"/>
                  <w:bdr w:val="none" w:sz="0" w:space="0" w:color="auto"/>
                </w:rPr>
                <w:delText>書面報告</w:delText>
              </w:r>
              <w:r w:rsidRPr="003E6DC2" w:rsidDel="006B7EF9">
                <w:rPr>
                  <w:rFonts w:cs="新細明體"/>
                  <w:color w:val="000000" w:themeColor="text1"/>
                  <w:bdr w:val="none" w:sz="0" w:space="0" w:color="auto"/>
                </w:rPr>
                <w:delText xml:space="preserve"> 10 </w:delText>
              </w:r>
              <w:r w:rsidRPr="003E6DC2" w:rsidDel="006B7EF9">
                <w:rPr>
                  <w:rFonts w:cs="新細明體"/>
                  <w:color w:val="000000" w:themeColor="text1"/>
                  <w:bdr w:val="none" w:sz="0" w:space="0" w:color="auto"/>
                </w:rPr>
                <w:delText>份</w:delText>
              </w:r>
            </w:del>
          </w:p>
          <w:p w14:paraId="5CC31150" w14:textId="01101D61" w:rsidR="00C777E2" w:rsidRPr="003E6DC2" w:rsidDel="006B7EF9" w:rsidRDefault="00C777E2">
            <w:pPr>
              <w:pStyle w:val="13"/>
              <w:ind w:leftChars="50" w:left="560" w:hangingChars="150" w:hanging="420"/>
              <w:rPr>
                <w:del w:id="10266" w:author="User" w:date="2021-09-13T17:59:00Z"/>
                <w:rFonts w:cs="新細明體" w:hint="eastAsia"/>
                <w:color w:val="000000" w:themeColor="text1"/>
                <w:sz w:val="24"/>
                <w:szCs w:val="24"/>
                <w:bdr w:val="none" w:sz="0" w:space="0" w:color="auto"/>
              </w:rPr>
              <w:pPrChange w:id="10267"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80" w:hanging="280"/>
                </w:pPr>
              </w:pPrChange>
            </w:pPr>
            <w:del w:id="10268" w:author="User" w:date="2021-09-13T17:59:00Z">
              <w:r w:rsidRPr="003E6DC2" w:rsidDel="006B7EF9">
                <w:rPr>
                  <w:rFonts w:cs="新細明體"/>
                  <w:color w:val="000000" w:themeColor="text1"/>
                  <w:bdr w:val="none" w:sz="0" w:space="0" w:color="auto"/>
                </w:rPr>
                <w:delText>光碟片</w:delText>
              </w:r>
              <w:r w:rsidRPr="003E6DC2" w:rsidDel="006B7EF9">
                <w:rPr>
                  <w:rFonts w:cs="新細明體"/>
                  <w:color w:val="000000" w:themeColor="text1"/>
                  <w:bdr w:val="none" w:sz="0" w:space="0" w:color="auto"/>
                </w:rPr>
                <w:delText xml:space="preserve"> 2 </w:delText>
              </w:r>
              <w:r w:rsidRPr="003E6DC2" w:rsidDel="006B7EF9">
                <w:rPr>
                  <w:rFonts w:cs="新細明體"/>
                  <w:color w:val="000000" w:themeColor="text1"/>
                  <w:bdr w:val="none" w:sz="0" w:space="0" w:color="auto"/>
                </w:rPr>
                <w:delText>份</w:delText>
              </w:r>
            </w:del>
          </w:p>
        </w:tc>
        <w:tc>
          <w:tcPr>
            <w:tcW w:w="4678" w:type="dxa"/>
            <w:tcBorders>
              <w:top w:val="single" w:sz="4" w:space="0" w:color="auto"/>
              <w:left w:val="single" w:sz="4" w:space="0" w:color="auto"/>
              <w:bottom w:val="single" w:sz="4" w:space="0" w:color="auto"/>
              <w:right w:val="single" w:sz="4" w:space="0" w:color="auto"/>
            </w:tcBorders>
            <w:vAlign w:val="center"/>
            <w:hideMark/>
          </w:tcPr>
          <w:p w14:paraId="5F3A6287" w14:textId="523526C7" w:rsidR="00C777E2" w:rsidRPr="003E6DC2" w:rsidDel="006B7EF9" w:rsidRDefault="00C777E2">
            <w:pPr>
              <w:pStyle w:val="13"/>
              <w:ind w:leftChars="50" w:left="560" w:hangingChars="150" w:hanging="420"/>
              <w:rPr>
                <w:del w:id="10269" w:author="User" w:date="2021-09-13T17:59:00Z"/>
                <w:rFonts w:cs="新細明體" w:hint="eastAsia"/>
                <w:color w:val="000000" w:themeColor="text1"/>
                <w:bdr w:val="none" w:sz="0" w:space="0" w:color="auto"/>
              </w:rPr>
              <w:pPrChange w:id="10270"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71" w:author="User" w:date="2021-09-13T17:59:00Z">
              <w:r w:rsidRPr="003E6DC2" w:rsidDel="006B7EF9">
                <w:rPr>
                  <w:rFonts w:cs="新細明體"/>
                  <w:color w:val="000000" w:themeColor="text1"/>
                  <w:bdr w:val="none" w:sz="0" w:space="0" w:color="auto"/>
                </w:rPr>
                <w:delText>1.</w:delText>
              </w:r>
              <w:r w:rsidRPr="003E6DC2" w:rsidDel="006B7EF9">
                <w:rPr>
                  <w:rFonts w:cs="新細明體"/>
                  <w:color w:val="000000" w:themeColor="text1"/>
                  <w:bdr w:val="none" w:sz="0" w:space="0" w:color="auto"/>
                </w:rPr>
                <w:delText>本階段完成的工作項目。</w:delText>
              </w:r>
            </w:del>
          </w:p>
          <w:p w14:paraId="56415B49" w14:textId="0C3B960E" w:rsidR="00C777E2" w:rsidRPr="003E6DC2" w:rsidDel="006B7EF9" w:rsidRDefault="00C777E2">
            <w:pPr>
              <w:pStyle w:val="13"/>
              <w:ind w:leftChars="50" w:left="560" w:hangingChars="150" w:hanging="420"/>
              <w:rPr>
                <w:del w:id="10272" w:author="User" w:date="2021-09-13T17:59:00Z"/>
                <w:rFonts w:cs="新細明體" w:hint="eastAsia"/>
                <w:color w:val="000000" w:themeColor="text1"/>
                <w:bdr w:val="none" w:sz="0" w:space="0" w:color="auto"/>
              </w:rPr>
              <w:pPrChange w:id="10273"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74" w:author="User" w:date="2021-09-13T17:59:00Z">
              <w:r w:rsidRPr="003E6DC2" w:rsidDel="006B7EF9">
                <w:rPr>
                  <w:rFonts w:cs="新細明體"/>
                  <w:color w:val="000000" w:themeColor="text1"/>
                  <w:bdr w:val="none" w:sz="0" w:space="0" w:color="auto"/>
                </w:rPr>
                <w:delText>2.</w:delText>
              </w:r>
              <w:r w:rsidRPr="003E6DC2" w:rsidDel="006B7EF9">
                <w:rPr>
                  <w:rFonts w:cs="新細明體"/>
                  <w:color w:val="000000" w:themeColor="text1"/>
                  <w:bdr w:val="none" w:sz="0" w:space="0" w:color="auto"/>
                </w:rPr>
                <w:delText>本期每月成果判別數量正確率結果。</w:delText>
              </w:r>
            </w:del>
          </w:p>
          <w:p w14:paraId="78934054" w14:textId="57124751" w:rsidR="00C777E2" w:rsidRPr="003E6DC2" w:rsidDel="006B7EF9" w:rsidRDefault="00C777E2">
            <w:pPr>
              <w:pStyle w:val="13"/>
              <w:ind w:leftChars="50" w:left="560" w:hangingChars="150" w:hanging="420"/>
              <w:rPr>
                <w:del w:id="10275" w:author="User" w:date="2021-09-13T17:59:00Z"/>
                <w:rFonts w:cs="新細明體" w:hint="eastAsia"/>
                <w:color w:val="000000" w:themeColor="text1"/>
                <w:bdr w:val="none" w:sz="0" w:space="0" w:color="auto"/>
              </w:rPr>
              <w:pPrChange w:id="10276"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77" w:author="User" w:date="2021-09-13T17:59:00Z">
              <w:r w:rsidRPr="003E6DC2" w:rsidDel="006B7EF9">
                <w:rPr>
                  <w:rFonts w:cs="新細明體"/>
                  <w:color w:val="000000" w:themeColor="text1"/>
                  <w:bdr w:val="none" w:sz="0" w:space="0" w:color="auto"/>
                </w:rPr>
                <w:delText>3.</w:delText>
              </w:r>
              <w:r w:rsidRPr="003E6DC2" w:rsidDel="006B7EF9">
                <w:rPr>
                  <w:rFonts w:cs="新細明體"/>
                  <w:color w:val="000000" w:themeColor="text1"/>
                  <w:bdr w:val="none" w:sz="0" w:space="0" w:color="auto"/>
                </w:rPr>
                <w:delText>本期系統樣態正確率結果。</w:delText>
              </w:r>
            </w:del>
          </w:p>
          <w:p w14:paraId="412CAD63" w14:textId="6892762B" w:rsidR="00C777E2" w:rsidRPr="003E6DC2" w:rsidDel="006B7EF9" w:rsidRDefault="00C777E2">
            <w:pPr>
              <w:pStyle w:val="13"/>
              <w:ind w:leftChars="50" w:left="560" w:hangingChars="150" w:hanging="420"/>
              <w:rPr>
                <w:del w:id="10278" w:author="User" w:date="2021-09-13T17:59:00Z"/>
                <w:rFonts w:cs="新細明體" w:hint="eastAsia"/>
                <w:color w:val="000000" w:themeColor="text1"/>
                <w:bdr w:val="none" w:sz="0" w:space="0" w:color="auto"/>
              </w:rPr>
              <w:pPrChange w:id="10279"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80" w:author="User" w:date="2021-09-13T17:59:00Z">
              <w:r w:rsidRPr="003E6DC2" w:rsidDel="006B7EF9">
                <w:rPr>
                  <w:rFonts w:cs="新細明體"/>
                  <w:color w:val="000000" w:themeColor="text1"/>
                  <w:bdr w:val="none" w:sz="0" w:space="0" w:color="auto"/>
                </w:rPr>
                <w:delText>4.</w:delText>
              </w:r>
              <w:r w:rsidRPr="003E6DC2" w:rsidDel="006B7EF9">
                <w:rPr>
                  <w:rFonts w:cs="新細明體"/>
                  <w:color w:val="000000" w:themeColor="text1"/>
                  <w:bdr w:val="none" w:sz="0" w:space="0" w:color="auto"/>
                </w:rPr>
                <w:delText>工作會議機關要求項目。</w:delText>
              </w:r>
            </w:del>
          </w:p>
          <w:p w14:paraId="427C0F5E" w14:textId="31E6545A" w:rsidR="00C777E2" w:rsidRPr="003E6DC2" w:rsidDel="006B7EF9" w:rsidRDefault="00C777E2">
            <w:pPr>
              <w:pStyle w:val="13"/>
              <w:ind w:leftChars="50" w:left="560" w:hangingChars="150" w:hanging="420"/>
              <w:rPr>
                <w:del w:id="10281" w:author="User" w:date="2021-09-13T17:59:00Z"/>
                <w:rFonts w:cs="新細明體" w:hint="eastAsia"/>
                <w:color w:val="000000" w:themeColor="text1"/>
                <w:sz w:val="24"/>
                <w:szCs w:val="24"/>
                <w:bdr w:val="none" w:sz="0" w:space="0" w:color="auto"/>
              </w:rPr>
              <w:pPrChange w:id="10282" w:author="User" w:date="2021-09-14T13:59:00Z">
                <w:pPr>
                  <w:pBdr>
                    <w:top w:val="none" w:sz="0" w:space="0" w:color="auto"/>
                    <w:left w:val="none" w:sz="0" w:space="0" w:color="auto"/>
                    <w:bottom w:val="none" w:sz="0" w:space="0" w:color="auto"/>
                    <w:right w:val="none" w:sz="0" w:space="0" w:color="auto"/>
                    <w:between w:val="none" w:sz="0" w:space="0" w:color="auto"/>
                    <w:bar w:val="none" w:sz="0" w:color="auto"/>
                  </w:pBdr>
                  <w:ind w:left="252" w:hangingChars="90" w:hanging="252"/>
                </w:pPr>
              </w:pPrChange>
            </w:pPr>
            <w:del w:id="10283" w:author="User" w:date="2021-09-13T17:59:00Z">
              <w:r w:rsidRPr="003E6DC2" w:rsidDel="006B7EF9">
                <w:rPr>
                  <w:rFonts w:cs="新細明體"/>
                  <w:color w:val="000000" w:themeColor="text1"/>
                  <w:bdr w:val="none" w:sz="0" w:space="0" w:color="auto"/>
                </w:rPr>
                <w:delText>5.</w:delText>
              </w:r>
              <w:r w:rsidRPr="003E6DC2" w:rsidDel="006B7EF9">
                <w:rPr>
                  <w:rFonts w:cs="新細明體"/>
                  <w:color w:val="000000" w:themeColor="text1"/>
                  <w:bdr w:val="none" w:sz="0" w:space="0" w:color="auto"/>
                </w:rPr>
                <w:delText>本案其餘應完成的工作項目</w:delText>
              </w:r>
            </w:del>
          </w:p>
        </w:tc>
      </w:tr>
    </w:tbl>
    <w:p w14:paraId="631A9781" w14:textId="2D658594" w:rsidR="00613C8B" w:rsidRPr="003E6DC2" w:rsidDel="006B7EF9" w:rsidRDefault="00613C8B">
      <w:pPr>
        <w:pStyle w:val="13"/>
        <w:ind w:leftChars="50" w:left="560" w:hangingChars="150" w:hanging="420"/>
        <w:rPr>
          <w:del w:id="10284" w:author="User" w:date="2021-09-13T17:59:00Z"/>
          <w:rFonts w:hint="eastAsia"/>
        </w:rPr>
        <w:pPrChange w:id="10285" w:author="User" w:date="2021-09-14T13:59:00Z">
          <w:pPr>
            <w:pStyle w:val="4"/>
            <w:ind w:left="280" w:hanging="280"/>
          </w:pPr>
        </w:pPrChange>
      </w:pPr>
      <w:del w:id="10286" w:author="User" w:date="2021-09-13T17:59:00Z">
        <w:r w:rsidRPr="003E6DC2" w:rsidDel="006B7EF9">
          <w:rPr>
            <w:rFonts w:hint="eastAsia"/>
          </w:rPr>
          <w:delText>各期履行期限及工作計畫時程甘特圖</w:delText>
        </w:r>
      </w:del>
    </w:p>
    <w:p w14:paraId="61E06AE2" w14:textId="19A36C0A" w:rsidR="0081163E" w:rsidRPr="003E6DC2" w:rsidDel="006B7EF9" w:rsidRDefault="00E71242">
      <w:pPr>
        <w:pStyle w:val="13"/>
        <w:ind w:leftChars="50" w:left="560" w:hangingChars="150" w:hanging="420"/>
        <w:rPr>
          <w:del w:id="10287" w:author="User" w:date="2021-09-13T17:59:00Z"/>
          <w:rFonts w:hint="eastAsia"/>
          <w:color w:val="000000" w:themeColor="text1"/>
        </w:rPr>
        <w:pPrChange w:id="10288" w:author="User" w:date="2021-09-14T13:59:00Z">
          <w:pPr>
            <w:pStyle w:val="13"/>
          </w:pPr>
        </w:pPrChange>
      </w:pPr>
      <w:del w:id="10289" w:author="User" w:date="2021-09-13T17:59:00Z">
        <w:r w:rsidRPr="003E6DC2" w:rsidDel="006B7EF9">
          <w:rPr>
            <w:rFonts w:hint="eastAsia"/>
            <w:color w:val="000000" w:themeColor="text1"/>
          </w:rPr>
          <w:delText>預計</w:delText>
        </w:r>
        <w:r w:rsidRPr="003E6DC2" w:rsidDel="006B7EF9">
          <w:rPr>
            <w:rFonts w:ascii="標楷體" w:hAnsi="標楷體" w:hint="eastAsia"/>
            <w:color w:val="000000" w:themeColor="text1"/>
          </w:rPr>
          <w:delText>2</w:delText>
        </w:r>
        <w:r w:rsidRPr="003E6DC2" w:rsidDel="006B7EF9">
          <w:rPr>
            <w:rFonts w:ascii="標楷體" w:hAnsi="標楷體"/>
            <w:color w:val="000000" w:themeColor="text1"/>
          </w:rPr>
          <w:delText>021/7/31</w:delText>
        </w:r>
        <w:r w:rsidRPr="003E6DC2" w:rsidDel="006B7EF9">
          <w:rPr>
            <w:rFonts w:hint="eastAsia"/>
            <w:color w:val="000000" w:themeColor="text1"/>
          </w:rPr>
          <w:delText>為簽約日，總執行期程為</w:delText>
        </w:r>
        <w:r w:rsidRPr="003E6DC2" w:rsidDel="006B7EF9">
          <w:rPr>
            <w:rFonts w:hint="eastAsia"/>
            <w:color w:val="000000" w:themeColor="text1"/>
          </w:rPr>
          <w:delText>2</w:delText>
        </w:r>
        <w:r w:rsidR="002959C0" w:rsidRPr="003E6DC2" w:rsidDel="006B7EF9">
          <w:rPr>
            <w:color w:val="000000" w:themeColor="text1"/>
          </w:rPr>
          <w:delText>7</w:delText>
        </w:r>
        <w:r w:rsidRPr="003E6DC2" w:rsidDel="006B7EF9">
          <w:rPr>
            <w:rFonts w:hint="eastAsia"/>
            <w:color w:val="000000" w:themeColor="text1"/>
          </w:rPr>
          <w:delText>0</w:delText>
        </w:r>
        <w:r w:rsidRPr="003E6DC2" w:rsidDel="006B7EF9">
          <w:rPr>
            <w:rFonts w:hint="eastAsia"/>
            <w:color w:val="000000" w:themeColor="text1"/>
          </w:rPr>
          <w:delText>日曆天</w:delText>
        </w:r>
        <w:r w:rsidR="00F9681E" w:rsidRPr="003E6DC2" w:rsidDel="006B7EF9">
          <w:rPr>
            <w:rFonts w:hint="eastAsia"/>
            <w:color w:val="000000" w:themeColor="text1"/>
          </w:rPr>
          <w:delText>，分四期程進行</w:delText>
        </w:r>
        <w:r w:rsidR="00236ED1" w:rsidRPr="003E6DC2" w:rsidDel="006B7EF9">
          <w:rPr>
            <w:rFonts w:hint="eastAsia"/>
            <w:color w:val="000000" w:themeColor="text1"/>
          </w:rPr>
          <w:delText>，如</w:delText>
        </w:r>
        <w:r w:rsidR="00FE647D" w:rsidRPr="003E6DC2" w:rsidDel="006B7EF9">
          <w:rPr>
            <w:rFonts w:hint="eastAsia"/>
            <w:color w:val="000000" w:themeColor="text1"/>
          </w:rPr>
          <w:fldChar w:fldCharType="begin"/>
        </w:r>
        <w:r w:rsidR="00FE647D" w:rsidRPr="003E6DC2" w:rsidDel="006B7EF9">
          <w:rPr>
            <w:rFonts w:hint="eastAsia"/>
            <w:color w:val="000000" w:themeColor="text1"/>
          </w:rPr>
          <w:delInstrText xml:space="preserve"> REF _Ref79137544 \h </w:delInstrText>
        </w:r>
        <w:r w:rsidR="00FE647D" w:rsidRPr="003E6DC2" w:rsidDel="006B7EF9">
          <w:rPr>
            <w:rFonts w:hint="eastAsia"/>
            <w:color w:val="000000" w:themeColor="text1"/>
          </w:rPr>
        </w:r>
        <w:r w:rsidR="00FE647D" w:rsidRPr="003E6DC2" w:rsidDel="006B7EF9">
          <w:rPr>
            <w:rFonts w:hint="eastAsia"/>
            <w:color w:val="000000" w:themeColor="text1"/>
          </w:rPr>
          <w:fldChar w:fldCharType="separate"/>
        </w:r>
      </w:del>
      <w:del w:id="10290" w:author="User" w:date="2021-08-08T12:56:00Z">
        <w:r w:rsidR="00A76FFA" w:rsidRPr="003E6DC2" w:rsidDel="00871023">
          <w:rPr>
            <w:rFonts w:hint="eastAsia"/>
            <w:color w:val="000000" w:themeColor="text1"/>
          </w:rPr>
          <w:delText>表</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九</w:delText>
        </w:r>
      </w:del>
      <w:del w:id="10291" w:author="User" w:date="2021-09-13T17:59:00Z">
        <w:r w:rsidR="00FE647D" w:rsidRPr="003E6DC2" w:rsidDel="006B7EF9">
          <w:rPr>
            <w:rFonts w:hint="eastAsia"/>
            <w:color w:val="000000" w:themeColor="text1"/>
          </w:rPr>
          <w:fldChar w:fldCharType="end"/>
        </w:r>
        <w:r w:rsidR="00524623" w:rsidRPr="003E6DC2" w:rsidDel="006B7EF9">
          <w:rPr>
            <w:rFonts w:hint="eastAsia"/>
            <w:color w:val="000000" w:themeColor="text1"/>
          </w:rPr>
          <w:delText>及</w:delText>
        </w:r>
        <w:r w:rsidR="00524623" w:rsidRPr="003E6DC2" w:rsidDel="006B7EF9">
          <w:rPr>
            <w:rFonts w:hint="eastAsia"/>
            <w:color w:val="000000" w:themeColor="text1"/>
          </w:rPr>
          <w:fldChar w:fldCharType="begin"/>
        </w:r>
        <w:r w:rsidR="00524623" w:rsidRPr="003E6DC2" w:rsidDel="006B7EF9">
          <w:rPr>
            <w:rFonts w:hint="eastAsia"/>
            <w:color w:val="000000" w:themeColor="text1"/>
          </w:rPr>
          <w:delInstrText xml:space="preserve"> REF _Ref79138621 \h </w:delInstrText>
        </w:r>
        <w:r w:rsidR="00524623" w:rsidRPr="003E6DC2" w:rsidDel="006B7EF9">
          <w:rPr>
            <w:rFonts w:hint="eastAsia"/>
            <w:color w:val="000000" w:themeColor="text1"/>
          </w:rPr>
        </w:r>
        <w:r w:rsidR="00524623" w:rsidRPr="003E6DC2" w:rsidDel="006B7EF9">
          <w:rPr>
            <w:rFonts w:hint="eastAsia"/>
            <w:color w:val="000000" w:themeColor="text1"/>
          </w:rPr>
          <w:fldChar w:fldCharType="separate"/>
        </w:r>
      </w:del>
      <w:del w:id="10292" w:author="User" w:date="2021-08-08T12:56:00Z">
        <w:r w:rsidR="00A76FFA" w:rsidRPr="003E6DC2" w:rsidDel="00871023">
          <w:rPr>
            <w:rFonts w:hint="eastAsia"/>
            <w:color w:val="000000" w:themeColor="text1"/>
          </w:rPr>
          <w:delText>圖</w:delText>
        </w:r>
        <w:r w:rsidR="00A76FFA" w:rsidRPr="003E6DC2" w:rsidDel="00871023">
          <w:rPr>
            <w:rFonts w:hint="eastAsia"/>
            <w:color w:val="000000" w:themeColor="text1"/>
          </w:rPr>
          <w:delText xml:space="preserve"> </w:delText>
        </w:r>
        <w:r w:rsidR="00A76FFA" w:rsidRPr="003E6DC2" w:rsidDel="00871023">
          <w:rPr>
            <w:rFonts w:hint="eastAsia"/>
            <w:noProof/>
            <w:color w:val="000000" w:themeColor="text1"/>
          </w:rPr>
          <w:delText>二十二</w:delText>
        </w:r>
      </w:del>
      <w:del w:id="10293" w:author="User" w:date="2021-09-13T17:59:00Z">
        <w:r w:rsidR="00524623" w:rsidRPr="003E6DC2" w:rsidDel="006B7EF9">
          <w:rPr>
            <w:rFonts w:hint="eastAsia"/>
            <w:color w:val="000000" w:themeColor="text1"/>
          </w:rPr>
          <w:fldChar w:fldCharType="end"/>
        </w:r>
        <w:r w:rsidRPr="003E6DC2" w:rsidDel="006B7EF9">
          <w:rPr>
            <w:rFonts w:hint="eastAsia"/>
            <w:color w:val="000000" w:themeColor="text1"/>
          </w:rPr>
          <w:delText>。</w:delText>
        </w:r>
      </w:del>
    </w:p>
    <w:p w14:paraId="60EF9DC7" w14:textId="6FD41FB5" w:rsidR="003C5C2D" w:rsidRPr="003E6DC2" w:rsidDel="006B7EF9" w:rsidRDefault="00A56E5B">
      <w:pPr>
        <w:pStyle w:val="13"/>
        <w:ind w:leftChars="50" w:left="560" w:hangingChars="150" w:hanging="420"/>
        <w:rPr>
          <w:del w:id="10294" w:author="User" w:date="2021-09-13T17:59:00Z"/>
          <w:rFonts w:hint="eastAsia"/>
          <w:color w:val="000000" w:themeColor="text1"/>
        </w:rPr>
        <w:pPrChange w:id="10295" w:author="User" w:date="2021-09-14T13:59:00Z">
          <w:pPr>
            <w:pStyle w:val="50"/>
            <w:numPr>
              <w:numId w:val="375"/>
            </w:numPr>
            <w:ind w:left="280" w:hanging="280"/>
          </w:pPr>
        </w:pPrChange>
      </w:pPr>
      <w:del w:id="10296" w:author="User" w:date="2021-09-13T17:59:00Z">
        <w:r w:rsidRPr="003E6DC2" w:rsidDel="006B7EF9">
          <w:rPr>
            <w:color w:val="000000" w:themeColor="text1"/>
          </w:rPr>
          <w:delText>第一期</w:delText>
        </w:r>
        <w:r w:rsidR="003C5C2D" w:rsidRPr="003E6DC2" w:rsidDel="006B7EF9">
          <w:rPr>
            <w:rFonts w:hint="eastAsia"/>
            <w:color w:val="000000" w:themeColor="text1"/>
          </w:rPr>
          <w:delText>程</w:delText>
        </w:r>
      </w:del>
    </w:p>
    <w:p w14:paraId="7A051D38" w14:textId="7CCBCA24" w:rsidR="00A56E5B" w:rsidRPr="003E6DC2" w:rsidDel="006B7EF9" w:rsidRDefault="00A56E5B">
      <w:pPr>
        <w:pStyle w:val="13"/>
        <w:ind w:leftChars="50" w:left="560" w:hangingChars="150" w:hanging="420"/>
        <w:rPr>
          <w:del w:id="10297" w:author="User" w:date="2021-09-13T17:59:00Z"/>
          <w:rFonts w:hint="eastAsia"/>
          <w:color w:val="000000" w:themeColor="text1"/>
        </w:rPr>
        <w:pPrChange w:id="10298" w:author="User" w:date="2021-09-14T13:59:00Z">
          <w:pPr>
            <w:pStyle w:val="13"/>
          </w:pPr>
        </w:pPrChange>
      </w:pPr>
      <w:del w:id="10299" w:author="User" w:date="2021-09-13T17:59:00Z">
        <w:r w:rsidRPr="003E6DC2" w:rsidDel="006B7EF9">
          <w:rPr>
            <w:color w:val="000000" w:themeColor="text1"/>
          </w:rPr>
          <w:delText>自本案簽約次日起</w:delText>
        </w:r>
        <w:r w:rsidRPr="003E6DC2" w:rsidDel="006B7EF9">
          <w:rPr>
            <w:color w:val="000000" w:themeColor="text1"/>
          </w:rPr>
          <w:delText xml:space="preserve"> 20 </w:delText>
        </w:r>
        <w:r w:rsidRPr="003E6DC2" w:rsidDel="006B7EF9">
          <w:rPr>
            <w:color w:val="000000" w:themeColor="text1"/>
          </w:rPr>
          <w:delText>日曆天，檢附保密同意書及委外廠商資</w:delText>
        </w:r>
        <w:r w:rsidR="00236ED1" w:rsidRPr="003E6DC2" w:rsidDel="006B7EF9">
          <w:rPr>
            <w:rFonts w:hint="eastAsia"/>
            <w:color w:val="000000" w:themeColor="text1"/>
          </w:rPr>
          <w:delText>訊</w:delText>
        </w:r>
        <w:r w:rsidRPr="003E6DC2" w:rsidDel="006B7EF9">
          <w:rPr>
            <w:color w:val="000000" w:themeColor="text1"/>
          </w:rPr>
          <w:delText>安全與個人資料保護自我評鑑表，並提出工作計畫書供機關審查。</w:delText>
        </w:r>
      </w:del>
    </w:p>
    <w:p w14:paraId="5AFD3D27" w14:textId="3D4AB0DF" w:rsidR="003C5C2D" w:rsidRPr="00ED03C8" w:rsidDel="006B7EF9" w:rsidRDefault="00A56E5B">
      <w:pPr>
        <w:pStyle w:val="13"/>
        <w:ind w:leftChars="50" w:left="560" w:hangingChars="150" w:hanging="420"/>
        <w:rPr>
          <w:del w:id="10300" w:author="User" w:date="2021-09-13T17:59:00Z"/>
          <w:rFonts w:hint="eastAsia"/>
          <w:color w:val="000000" w:themeColor="text1"/>
          <w:rPrChange w:id="10301" w:author="User" w:date="2021-08-08T14:01:00Z">
            <w:rPr>
              <w:del w:id="10302" w:author="User" w:date="2021-09-13T17:59:00Z"/>
              <w:rFonts w:hint="eastAsia"/>
            </w:rPr>
          </w:rPrChange>
        </w:rPr>
        <w:pPrChange w:id="10303" w:author="User" w:date="2021-09-14T13:59:00Z">
          <w:pPr>
            <w:pStyle w:val="50"/>
            <w:ind w:left="280" w:hanging="280"/>
          </w:pPr>
        </w:pPrChange>
      </w:pPr>
      <w:del w:id="10304" w:author="User" w:date="2021-09-13T17:59:00Z">
        <w:r w:rsidRPr="00ED03C8" w:rsidDel="006B7EF9">
          <w:rPr>
            <w:rFonts w:hint="eastAsia"/>
            <w:color w:val="000000" w:themeColor="text1"/>
            <w:rPrChange w:id="10305" w:author="User" w:date="2021-08-08T14:01:00Z">
              <w:rPr>
                <w:rFonts w:hint="eastAsia"/>
              </w:rPr>
            </w:rPrChange>
          </w:rPr>
          <w:delText>第二期</w:delText>
        </w:r>
        <w:r w:rsidR="003C5C2D" w:rsidRPr="00ED03C8" w:rsidDel="006B7EF9">
          <w:rPr>
            <w:rFonts w:hint="eastAsia"/>
            <w:color w:val="000000" w:themeColor="text1"/>
            <w:rPrChange w:id="10306" w:author="User" w:date="2021-08-08T14:01:00Z">
              <w:rPr>
                <w:rFonts w:hint="eastAsia"/>
              </w:rPr>
            </w:rPrChange>
          </w:rPr>
          <w:delText>程</w:delText>
        </w:r>
      </w:del>
    </w:p>
    <w:p w14:paraId="79768CE7" w14:textId="1C8881EE" w:rsidR="00A56E5B" w:rsidRPr="003E6DC2" w:rsidDel="006B7EF9" w:rsidRDefault="00A56E5B">
      <w:pPr>
        <w:pStyle w:val="13"/>
        <w:ind w:leftChars="50" w:left="560" w:hangingChars="150" w:hanging="420"/>
        <w:rPr>
          <w:del w:id="10307" w:author="User" w:date="2021-09-13T17:59:00Z"/>
          <w:rFonts w:hint="eastAsia"/>
          <w:color w:val="000000" w:themeColor="text1"/>
        </w:rPr>
        <w:pPrChange w:id="10308" w:author="User" w:date="2021-09-14T13:59:00Z">
          <w:pPr>
            <w:pStyle w:val="13"/>
          </w:pPr>
        </w:pPrChange>
      </w:pPr>
      <w:del w:id="10309" w:author="User" w:date="2021-09-13T17:59:00Z">
        <w:r w:rsidRPr="003E6DC2" w:rsidDel="006B7EF9">
          <w:rPr>
            <w:color w:val="000000" w:themeColor="text1"/>
          </w:rPr>
          <w:delText xml:space="preserve"> </w:delText>
        </w:r>
        <w:r w:rsidRPr="003E6DC2" w:rsidDel="006B7EF9">
          <w:rPr>
            <w:color w:val="000000" w:themeColor="text1"/>
          </w:rPr>
          <w:delText>自本案於簽約次日起第</w:delText>
        </w:r>
        <w:r w:rsidRPr="003E6DC2" w:rsidDel="006B7EF9">
          <w:rPr>
            <w:color w:val="000000" w:themeColor="text1"/>
          </w:rPr>
          <w:delText xml:space="preserve"> 21 </w:delText>
        </w:r>
        <w:r w:rsidRPr="003E6DC2" w:rsidDel="006B7EF9">
          <w:rPr>
            <w:color w:val="000000" w:themeColor="text1"/>
          </w:rPr>
          <w:delText>至</w:delText>
        </w:r>
        <w:r w:rsidRPr="003E6DC2" w:rsidDel="006B7EF9">
          <w:rPr>
            <w:color w:val="000000" w:themeColor="text1"/>
          </w:rPr>
          <w:delText xml:space="preserve"> 90 </w:delText>
        </w:r>
        <w:r w:rsidRPr="003E6DC2" w:rsidDel="006B7EF9">
          <w:rPr>
            <w:color w:val="000000" w:themeColor="text1"/>
          </w:rPr>
          <w:delText>日曆天，</w:delText>
        </w:r>
        <w:r w:rsidRPr="003E6DC2" w:rsidDel="006B7EF9">
          <w:rPr>
            <w:color w:val="000000" w:themeColor="text1"/>
          </w:rPr>
          <w:delText xml:space="preserve"> </w:delText>
        </w:r>
        <w:r w:rsidRPr="003E6DC2" w:rsidDel="006B7EF9">
          <w:rPr>
            <w:color w:val="000000" w:themeColor="text1"/>
          </w:rPr>
          <w:delText>本期為試運轉期，並於本期期滿次日起</w:delText>
        </w:r>
        <w:r w:rsidRPr="003E6DC2" w:rsidDel="006B7EF9">
          <w:rPr>
            <w:color w:val="000000" w:themeColor="text1"/>
          </w:rPr>
          <w:delText xml:space="preserve"> 10 </w:delText>
        </w:r>
        <w:r w:rsidRPr="003E6DC2" w:rsidDel="006B7EF9">
          <w:rPr>
            <w:color w:val="000000" w:themeColor="text1"/>
          </w:rPr>
          <w:delText>日曆天內提供試運轉工作報告，</w:delText>
        </w:r>
        <w:r w:rsidRPr="003E6DC2" w:rsidDel="006B7EF9">
          <w:rPr>
            <w:color w:val="000000" w:themeColor="text1"/>
          </w:rPr>
          <w:delText xml:space="preserve"> </w:delText>
        </w:r>
        <w:r w:rsidRPr="003E6DC2" w:rsidDel="006B7EF9">
          <w:rPr>
            <w:color w:val="000000" w:themeColor="text1"/>
          </w:rPr>
          <w:delText>供機關審查</w:delText>
        </w:r>
      </w:del>
    </w:p>
    <w:p w14:paraId="1BBB99BB" w14:textId="7F6B2637" w:rsidR="00236ED1" w:rsidRPr="003E6DC2" w:rsidDel="006B7EF9" w:rsidRDefault="00A56E5B">
      <w:pPr>
        <w:pStyle w:val="13"/>
        <w:ind w:leftChars="50" w:left="560" w:hangingChars="150" w:hanging="420"/>
        <w:rPr>
          <w:del w:id="10310" w:author="User" w:date="2021-09-13T17:59:00Z"/>
          <w:rFonts w:hint="eastAsia"/>
        </w:rPr>
        <w:pPrChange w:id="10311" w:author="User" w:date="2021-09-14T13:59:00Z">
          <w:pPr>
            <w:pStyle w:val="6"/>
            <w:numPr>
              <w:numId w:val="391"/>
            </w:numPr>
            <w:ind w:left="2466" w:hanging="480"/>
          </w:pPr>
        </w:pPrChange>
      </w:pPr>
      <w:del w:id="10312" w:author="User" w:date="2021-09-13T17:59:00Z">
        <w:r w:rsidRPr="003E6DC2" w:rsidDel="006B7EF9">
          <w:delText>完成車機設備安裝建置及與雲端後台相關伺服器等建置。</w:delText>
        </w:r>
      </w:del>
    </w:p>
    <w:p w14:paraId="62FD174A" w14:textId="2C8D41A5" w:rsidR="00236ED1" w:rsidRPr="003E6DC2" w:rsidDel="006B7EF9" w:rsidRDefault="00395201">
      <w:pPr>
        <w:pStyle w:val="13"/>
        <w:ind w:leftChars="50" w:left="560" w:hangingChars="150" w:hanging="420"/>
        <w:rPr>
          <w:del w:id="10313" w:author="User" w:date="2021-09-13T17:59:00Z"/>
          <w:rFonts w:hint="eastAsia"/>
        </w:rPr>
        <w:pPrChange w:id="10314" w:author="User" w:date="2021-09-14T13:59:00Z">
          <w:pPr>
            <w:pStyle w:val="6"/>
          </w:pPr>
        </w:pPrChange>
      </w:pPr>
      <w:del w:id="10315" w:author="User" w:date="2021-09-13T17:59:00Z">
        <w:r w:rsidRPr="003E6DC2" w:rsidDel="006B7EF9">
          <w:rPr>
            <w:rFonts w:hint="eastAsia"/>
          </w:rPr>
          <w:delText>本案巡查範圍</w:delText>
        </w:r>
        <w:r w:rsidR="00A56E5B" w:rsidRPr="003E6DC2" w:rsidDel="006B7EF9">
          <w:delText>，至少需全部巡查過二次</w:delText>
        </w:r>
        <w:r w:rsidR="00A56E5B" w:rsidRPr="003E6DC2" w:rsidDel="006B7EF9">
          <w:delText>(</w:delText>
        </w:r>
        <w:r w:rsidR="00A56E5B" w:rsidRPr="003E6DC2" w:rsidDel="006B7EF9">
          <w:delText>含</w:delText>
        </w:r>
        <w:r w:rsidR="00A56E5B" w:rsidRPr="003E6DC2" w:rsidDel="006B7EF9">
          <w:delText>)</w:delText>
        </w:r>
        <w:r w:rsidR="00A56E5B" w:rsidRPr="003E6DC2" w:rsidDel="006B7EF9">
          <w:delText>以上，以蒐集道路缺陷資料，並且回傳到後台的道路巡查系統整合後儲存。</w:delText>
        </w:r>
      </w:del>
    </w:p>
    <w:p w14:paraId="01653FF0" w14:textId="1C2617DD" w:rsidR="00A56E5B" w:rsidRPr="003E6DC2" w:rsidDel="006B7EF9" w:rsidRDefault="00A56E5B">
      <w:pPr>
        <w:pStyle w:val="13"/>
        <w:ind w:leftChars="50" w:left="560" w:hangingChars="150" w:hanging="420"/>
        <w:rPr>
          <w:del w:id="10316" w:author="User" w:date="2021-09-13T17:59:00Z"/>
          <w:rFonts w:hint="eastAsia"/>
        </w:rPr>
        <w:pPrChange w:id="10317" w:author="User" w:date="2021-09-14T13:59:00Z">
          <w:pPr>
            <w:pStyle w:val="6"/>
          </w:pPr>
        </w:pPrChange>
      </w:pPr>
      <w:del w:id="10318" w:author="User" w:date="2021-09-13T17:59:00Z">
        <w:r w:rsidRPr="003E6DC2" w:rsidDel="006B7EF9">
          <w:delText>本期期滿後，後台系統需建置產出每日巡查日報表與每月巡察月報表功能。</w:delText>
        </w:r>
      </w:del>
    </w:p>
    <w:p w14:paraId="0D9A9C4F" w14:textId="63C6C2DB" w:rsidR="003C5C2D" w:rsidRPr="003E6DC2" w:rsidDel="006B7EF9" w:rsidRDefault="003C5C2D">
      <w:pPr>
        <w:pStyle w:val="13"/>
        <w:ind w:leftChars="50" w:left="560" w:hangingChars="150" w:hanging="420"/>
        <w:rPr>
          <w:del w:id="10319" w:author="User" w:date="2021-09-13T17:59:00Z"/>
          <w:rFonts w:hint="eastAsia"/>
          <w:color w:val="000000" w:themeColor="text1"/>
        </w:rPr>
        <w:pPrChange w:id="10320" w:author="User" w:date="2021-09-14T13:59:00Z">
          <w:pPr>
            <w:pStyle w:val="50"/>
            <w:ind w:left="280" w:hanging="280"/>
          </w:pPr>
        </w:pPrChange>
      </w:pPr>
      <w:del w:id="10321" w:author="User" w:date="2021-09-13T17:59:00Z">
        <w:r w:rsidRPr="003E6DC2" w:rsidDel="006B7EF9">
          <w:rPr>
            <w:rFonts w:hint="eastAsia"/>
            <w:color w:val="000000" w:themeColor="text1"/>
          </w:rPr>
          <w:delText>第</w:delText>
        </w:r>
        <w:r w:rsidRPr="003E6DC2" w:rsidDel="006B7EF9">
          <w:rPr>
            <w:color w:val="000000" w:themeColor="text1"/>
          </w:rPr>
          <w:delText>三期</w:delText>
        </w:r>
        <w:r w:rsidRPr="003E6DC2" w:rsidDel="006B7EF9">
          <w:rPr>
            <w:rFonts w:hint="eastAsia"/>
            <w:color w:val="000000" w:themeColor="text1"/>
          </w:rPr>
          <w:delText>程</w:delText>
        </w:r>
      </w:del>
    </w:p>
    <w:p w14:paraId="6D38CC05" w14:textId="3FDD49F2" w:rsidR="003C5C2D" w:rsidRPr="003E6DC2" w:rsidDel="006B7EF9" w:rsidRDefault="003C5C2D">
      <w:pPr>
        <w:pStyle w:val="13"/>
        <w:ind w:leftChars="50" w:left="560" w:hangingChars="150" w:hanging="420"/>
        <w:rPr>
          <w:del w:id="10322" w:author="User" w:date="2021-09-13T17:59:00Z"/>
          <w:rFonts w:hint="eastAsia"/>
          <w:color w:val="000000" w:themeColor="text1"/>
        </w:rPr>
        <w:pPrChange w:id="10323" w:author="User" w:date="2021-09-14T13:59:00Z">
          <w:pPr>
            <w:pStyle w:val="13"/>
          </w:pPr>
        </w:pPrChange>
      </w:pPr>
      <w:del w:id="10324" w:author="User" w:date="2021-09-13T17:59:00Z">
        <w:r w:rsidRPr="003E6DC2" w:rsidDel="006B7EF9">
          <w:rPr>
            <w:color w:val="000000" w:themeColor="text1"/>
          </w:rPr>
          <w:delText>自本案於簽約次日起第</w:delText>
        </w:r>
        <w:r w:rsidRPr="003E6DC2" w:rsidDel="006B7EF9">
          <w:rPr>
            <w:color w:val="000000" w:themeColor="text1"/>
          </w:rPr>
          <w:delText xml:space="preserve"> 91 </w:delText>
        </w:r>
        <w:r w:rsidRPr="003E6DC2" w:rsidDel="006B7EF9">
          <w:rPr>
            <w:color w:val="000000" w:themeColor="text1"/>
          </w:rPr>
          <w:delText>至</w:delText>
        </w:r>
        <w:r w:rsidRPr="003E6DC2" w:rsidDel="006B7EF9">
          <w:rPr>
            <w:color w:val="000000" w:themeColor="text1"/>
          </w:rPr>
          <w:delText xml:space="preserve"> 180 </w:delText>
        </w:r>
        <w:r w:rsidRPr="003E6DC2" w:rsidDel="006B7EF9">
          <w:rPr>
            <w:color w:val="000000" w:themeColor="text1"/>
          </w:rPr>
          <w:delText>日曆天，辦理事項詳契約規定，</w:delText>
        </w:r>
        <w:r w:rsidRPr="003E6DC2" w:rsidDel="006B7EF9">
          <w:rPr>
            <w:color w:val="000000" w:themeColor="text1"/>
          </w:rPr>
          <w:delText xml:space="preserve"> </w:delText>
        </w:r>
        <w:r w:rsidRPr="003E6DC2" w:rsidDel="006B7EF9">
          <w:rPr>
            <w:color w:val="000000" w:themeColor="text1"/>
          </w:rPr>
          <w:delText>並於本期期滿次日起</w:delText>
        </w:r>
        <w:r w:rsidRPr="003E6DC2" w:rsidDel="006B7EF9">
          <w:rPr>
            <w:color w:val="000000" w:themeColor="text1"/>
          </w:rPr>
          <w:delText xml:space="preserve"> 10 </w:delText>
        </w:r>
        <w:r w:rsidRPr="003E6DC2" w:rsidDel="006B7EF9">
          <w:rPr>
            <w:color w:val="000000" w:themeColor="text1"/>
          </w:rPr>
          <w:delText>日曆天內提供期中報告，</w:delText>
        </w:r>
        <w:r w:rsidRPr="003E6DC2" w:rsidDel="006B7EF9">
          <w:rPr>
            <w:color w:val="000000" w:themeColor="text1"/>
          </w:rPr>
          <w:delText xml:space="preserve"> </w:delText>
        </w:r>
        <w:r w:rsidRPr="003E6DC2" w:rsidDel="006B7EF9">
          <w:rPr>
            <w:color w:val="000000" w:themeColor="text1"/>
          </w:rPr>
          <w:delText>供機關審查。</w:delText>
        </w:r>
      </w:del>
    </w:p>
    <w:p w14:paraId="64109C69" w14:textId="04189F00" w:rsidR="003C5C2D" w:rsidRPr="003E6DC2" w:rsidDel="006B7EF9" w:rsidRDefault="003C5C2D">
      <w:pPr>
        <w:pStyle w:val="13"/>
        <w:ind w:leftChars="50" w:left="560" w:hangingChars="150" w:hanging="420"/>
        <w:rPr>
          <w:del w:id="10325" w:author="User" w:date="2021-09-13T17:59:00Z"/>
          <w:rFonts w:hint="eastAsia"/>
          <w:color w:val="000000" w:themeColor="text1"/>
        </w:rPr>
        <w:pPrChange w:id="10326" w:author="User" w:date="2021-09-14T13:59:00Z">
          <w:pPr>
            <w:pStyle w:val="50"/>
            <w:ind w:left="280" w:hanging="280"/>
          </w:pPr>
        </w:pPrChange>
      </w:pPr>
      <w:del w:id="10327" w:author="User" w:date="2021-09-13T17:59:00Z">
        <w:r w:rsidRPr="003E6DC2" w:rsidDel="006B7EF9">
          <w:rPr>
            <w:color w:val="000000" w:themeColor="text1"/>
          </w:rPr>
          <w:delText>第四期</w:delText>
        </w:r>
        <w:r w:rsidRPr="003E6DC2" w:rsidDel="006B7EF9">
          <w:rPr>
            <w:rFonts w:hint="eastAsia"/>
            <w:color w:val="000000" w:themeColor="text1"/>
          </w:rPr>
          <w:delText>程</w:delText>
        </w:r>
      </w:del>
    </w:p>
    <w:p w14:paraId="364FEAC4" w14:textId="5F6BFA6F" w:rsidR="003C5C2D" w:rsidRPr="003E6DC2" w:rsidDel="006B7EF9" w:rsidRDefault="003C5C2D">
      <w:pPr>
        <w:pStyle w:val="13"/>
        <w:ind w:leftChars="50" w:left="560" w:hangingChars="150" w:hanging="420"/>
        <w:rPr>
          <w:del w:id="10328" w:author="User" w:date="2021-09-13T17:59:00Z"/>
          <w:rFonts w:hint="eastAsia"/>
          <w:color w:val="000000" w:themeColor="text1"/>
        </w:rPr>
        <w:pPrChange w:id="10329" w:author="User" w:date="2021-09-14T13:59:00Z">
          <w:pPr>
            <w:pStyle w:val="13"/>
          </w:pPr>
        </w:pPrChange>
      </w:pPr>
      <w:del w:id="10330" w:author="User" w:date="2021-09-13T17:59:00Z">
        <w:r w:rsidRPr="003E6DC2" w:rsidDel="006B7EF9">
          <w:rPr>
            <w:color w:val="000000" w:themeColor="text1"/>
          </w:rPr>
          <w:delText>自本案簽約次日起第</w:delText>
        </w:r>
        <w:r w:rsidRPr="003E6DC2" w:rsidDel="006B7EF9">
          <w:rPr>
            <w:color w:val="000000" w:themeColor="text1"/>
          </w:rPr>
          <w:delText xml:space="preserve"> 181 </w:delText>
        </w:r>
        <w:r w:rsidRPr="003E6DC2" w:rsidDel="006B7EF9">
          <w:rPr>
            <w:color w:val="000000" w:themeColor="text1"/>
          </w:rPr>
          <w:delText>至</w:delText>
        </w:r>
        <w:r w:rsidRPr="003E6DC2" w:rsidDel="006B7EF9">
          <w:rPr>
            <w:color w:val="000000" w:themeColor="text1"/>
          </w:rPr>
          <w:delText xml:space="preserve"> 270 </w:delText>
        </w:r>
        <w:r w:rsidRPr="003E6DC2" w:rsidDel="006B7EF9">
          <w:rPr>
            <w:color w:val="000000" w:themeColor="text1"/>
          </w:rPr>
          <w:delText>日曆天，辦理事項詳契約規定，並於本期結束後</w:delText>
        </w:r>
        <w:r w:rsidRPr="003E6DC2" w:rsidDel="006B7EF9">
          <w:rPr>
            <w:color w:val="000000" w:themeColor="text1"/>
          </w:rPr>
          <w:delText xml:space="preserve"> 10 </w:delText>
        </w:r>
        <w:r w:rsidRPr="003E6DC2" w:rsidDel="006B7EF9">
          <w:rPr>
            <w:color w:val="000000" w:themeColor="text1"/>
          </w:rPr>
          <w:delText>日曆天內提出期末成果報告供機關審查。</w:delText>
        </w:r>
      </w:del>
    </w:p>
    <w:p w14:paraId="77191E06" w14:textId="7F81B73D" w:rsidR="00FE647D" w:rsidRPr="003E6DC2" w:rsidDel="006B7EF9" w:rsidRDefault="00FE647D">
      <w:pPr>
        <w:pStyle w:val="13"/>
        <w:ind w:leftChars="50" w:left="560" w:hangingChars="150" w:hanging="420"/>
        <w:rPr>
          <w:del w:id="10331" w:author="User" w:date="2021-09-13T17:59:00Z"/>
          <w:rFonts w:hint="eastAsia"/>
          <w:color w:val="000000" w:themeColor="text1"/>
        </w:rPr>
        <w:pPrChange w:id="10332" w:author="User" w:date="2021-09-14T13:59:00Z">
          <w:pPr>
            <w:pStyle w:val="afb"/>
            <w:keepNext/>
            <w:ind w:left="200" w:hanging="200"/>
          </w:pPr>
        </w:pPrChange>
      </w:pPr>
      <w:bookmarkStart w:id="10333" w:name="_Ref79137544"/>
      <w:del w:id="10334" w:author="User" w:date="2021-09-13T17:59:00Z">
        <w:r w:rsidRPr="003E6DC2" w:rsidDel="006B7EF9">
          <w:rPr>
            <w:rFonts w:hint="eastAsia"/>
            <w:color w:val="000000" w:themeColor="text1"/>
          </w:rPr>
          <w:delText>表</w:delText>
        </w:r>
        <w:r w:rsidRPr="003E6DC2" w:rsidDel="006B7EF9">
          <w:rPr>
            <w:rFonts w:hint="eastAsia"/>
            <w:color w:val="000000" w:themeColor="text1"/>
          </w:rPr>
          <w:delText xml:space="preserve"> </w:delText>
        </w:r>
        <w:r w:rsidRPr="003E6DC2" w:rsidDel="006B7EF9">
          <w:rPr>
            <w:rFonts w:hint="eastAsia"/>
            <w:color w:val="000000" w:themeColor="text1"/>
          </w:rPr>
          <w:fldChar w:fldCharType="begin"/>
        </w:r>
        <w:r w:rsidRPr="003E6DC2" w:rsidDel="006B7EF9">
          <w:rPr>
            <w:rFonts w:hint="eastAsia"/>
            <w:color w:val="000000" w:themeColor="text1"/>
          </w:rPr>
          <w:delInstrText xml:space="preserve"> SEQ </w:delInstrText>
        </w:r>
        <w:r w:rsidRPr="003E6DC2" w:rsidDel="006B7EF9">
          <w:rPr>
            <w:rFonts w:hint="eastAsia"/>
            <w:color w:val="000000" w:themeColor="text1"/>
          </w:rPr>
          <w:delInstrText>表</w:delInstrText>
        </w:r>
        <w:r w:rsidRPr="003E6DC2" w:rsidDel="006B7EF9">
          <w:rPr>
            <w:rFonts w:hint="eastAsia"/>
            <w:color w:val="000000" w:themeColor="text1"/>
          </w:rPr>
          <w:delInstrText xml:space="preserve"> \* CHINESENUM3 </w:delInstrText>
        </w:r>
        <w:r w:rsidRPr="003E6DC2" w:rsidDel="006B7EF9">
          <w:rPr>
            <w:rFonts w:hint="eastAsia"/>
            <w:color w:val="000000" w:themeColor="text1"/>
          </w:rPr>
          <w:fldChar w:fldCharType="separate"/>
        </w:r>
        <w:r w:rsidR="003628D0" w:rsidRPr="003E6DC2" w:rsidDel="006B7EF9">
          <w:rPr>
            <w:rFonts w:hint="eastAsia"/>
            <w:noProof/>
            <w:color w:val="000000" w:themeColor="text1"/>
          </w:rPr>
          <w:delText>九</w:delText>
        </w:r>
        <w:r w:rsidRPr="003E6DC2" w:rsidDel="006B7EF9">
          <w:rPr>
            <w:rFonts w:hint="eastAsia"/>
            <w:color w:val="000000" w:themeColor="text1"/>
          </w:rPr>
          <w:fldChar w:fldCharType="end"/>
        </w:r>
        <w:bookmarkEnd w:id="10333"/>
        <w:r w:rsidRPr="003E6DC2" w:rsidDel="006B7EF9">
          <w:rPr>
            <w:rFonts w:hint="eastAsia"/>
            <w:color w:val="000000" w:themeColor="text1"/>
          </w:rPr>
          <w:delText>：各期履行期限及工作計畫表</w:delText>
        </w:r>
      </w:del>
    </w:p>
    <w:tbl>
      <w:tblPr>
        <w:tblStyle w:val="a9"/>
        <w:tblW w:w="9747" w:type="dxa"/>
        <w:tblLayout w:type="fixed"/>
        <w:tblLook w:val="04A0" w:firstRow="1" w:lastRow="0" w:firstColumn="1" w:lastColumn="0" w:noHBand="0" w:noVBand="1"/>
      </w:tblPr>
      <w:tblGrid>
        <w:gridCol w:w="2235"/>
        <w:gridCol w:w="1701"/>
        <w:gridCol w:w="5811"/>
      </w:tblGrid>
      <w:tr w:rsidR="003E6DC2" w:rsidRPr="003E6DC2" w:rsidDel="006B7EF9" w14:paraId="53400B26" w14:textId="7D1D828B" w:rsidTr="00C0328C">
        <w:trPr>
          <w:del w:id="10335" w:author="User" w:date="2021-09-13T17:59:00Z"/>
        </w:trPr>
        <w:tc>
          <w:tcPr>
            <w:tcW w:w="9747" w:type="dxa"/>
            <w:gridSpan w:val="3"/>
          </w:tcPr>
          <w:p w14:paraId="5F86D902" w14:textId="262F3C00" w:rsidR="00777658" w:rsidRPr="003E6DC2" w:rsidDel="006B7EF9" w:rsidRDefault="006731FE">
            <w:pPr>
              <w:pStyle w:val="13"/>
              <w:ind w:leftChars="50" w:left="560" w:hangingChars="150" w:hanging="420"/>
              <w:rPr>
                <w:del w:id="10336" w:author="User" w:date="2021-09-13T17:59:00Z"/>
                <w:rFonts w:hint="eastAsia"/>
                <w:color w:val="000000" w:themeColor="text1"/>
              </w:rPr>
              <w:pPrChange w:id="10337" w:author="User" w:date="2021-09-14T13:59:00Z">
                <w:pPr>
                  <w:pStyle w:val="13"/>
                  <w:spacing w:line="240" w:lineRule="auto"/>
                  <w:ind w:left="280" w:hangingChars="100" w:hanging="280"/>
                </w:pPr>
              </w:pPrChange>
            </w:pPr>
            <w:del w:id="10338" w:author="User" w:date="2021-09-13T17:59:00Z">
              <w:r w:rsidRPr="003E6DC2" w:rsidDel="006B7EF9">
                <w:rPr>
                  <w:rFonts w:hint="eastAsia"/>
                  <w:color w:val="000000" w:themeColor="text1"/>
                </w:rPr>
                <w:delText>各期履行期限及工作計畫</w:delText>
              </w:r>
            </w:del>
          </w:p>
        </w:tc>
      </w:tr>
      <w:tr w:rsidR="003E6DC2" w:rsidRPr="003E6DC2" w:rsidDel="006B7EF9" w14:paraId="50FFD4BB" w14:textId="0B8563E3" w:rsidTr="00C0328C">
        <w:trPr>
          <w:del w:id="10339" w:author="User" w:date="2021-09-13T17:59:00Z"/>
        </w:trPr>
        <w:tc>
          <w:tcPr>
            <w:tcW w:w="2235" w:type="dxa"/>
          </w:tcPr>
          <w:p w14:paraId="5F61DDF0" w14:textId="3DFF3F31" w:rsidR="00777658" w:rsidRPr="003E6DC2" w:rsidDel="006B7EF9" w:rsidRDefault="00777658">
            <w:pPr>
              <w:pStyle w:val="13"/>
              <w:ind w:leftChars="50" w:left="560" w:hangingChars="150" w:hanging="420"/>
              <w:rPr>
                <w:del w:id="10340" w:author="User" w:date="2021-09-13T17:59:00Z"/>
                <w:rFonts w:ascii="標楷體" w:hAnsi="標楷體"/>
                <w:color w:val="000000" w:themeColor="text1"/>
              </w:rPr>
              <w:pPrChange w:id="10341" w:author="User" w:date="2021-09-14T13:59:00Z">
                <w:pPr>
                  <w:ind w:left="280" w:hanging="280"/>
                </w:pPr>
              </w:pPrChange>
            </w:pPr>
            <w:del w:id="10342" w:author="User" w:date="2021-09-13T17:59:00Z">
              <w:r w:rsidRPr="003E6DC2" w:rsidDel="006B7EF9">
                <w:rPr>
                  <w:rFonts w:ascii="標楷體" w:hAnsi="標楷體" w:hint="eastAsia"/>
                  <w:color w:val="000000" w:themeColor="text1"/>
                </w:rPr>
                <w:delText>項目/期別</w:delText>
              </w:r>
            </w:del>
          </w:p>
        </w:tc>
        <w:tc>
          <w:tcPr>
            <w:tcW w:w="1701" w:type="dxa"/>
          </w:tcPr>
          <w:p w14:paraId="488C1FF2" w14:textId="1011703D" w:rsidR="00777658" w:rsidRPr="003E6DC2" w:rsidDel="006B7EF9" w:rsidRDefault="00777658">
            <w:pPr>
              <w:pStyle w:val="13"/>
              <w:ind w:leftChars="50" w:left="500" w:hangingChars="150" w:hanging="360"/>
              <w:rPr>
                <w:del w:id="10343" w:author="User" w:date="2021-09-13T17:59:00Z"/>
                <w:rFonts w:ascii="標楷體" w:hAnsi="標楷體"/>
                <w:color w:val="000000" w:themeColor="text1"/>
                <w:sz w:val="24"/>
                <w:szCs w:val="24"/>
              </w:rPr>
              <w:pPrChange w:id="10344" w:author="User" w:date="2021-09-14T13:59:00Z">
                <w:pPr>
                  <w:ind w:left="240" w:hanging="240"/>
                </w:pPr>
              </w:pPrChange>
            </w:pPr>
            <w:del w:id="10345" w:author="User" w:date="2021-09-13T17:59:00Z">
              <w:r w:rsidRPr="003E6DC2" w:rsidDel="006B7EF9">
                <w:rPr>
                  <w:rFonts w:ascii="標楷體" w:hAnsi="標楷體" w:hint="eastAsia"/>
                  <w:color w:val="000000" w:themeColor="text1"/>
                  <w:sz w:val="24"/>
                  <w:szCs w:val="24"/>
                </w:rPr>
                <w:delText>預計進行時間</w:delText>
              </w:r>
            </w:del>
          </w:p>
        </w:tc>
        <w:tc>
          <w:tcPr>
            <w:tcW w:w="5811" w:type="dxa"/>
          </w:tcPr>
          <w:p w14:paraId="42B26600" w14:textId="05EDB6AB" w:rsidR="00777658" w:rsidRPr="003E6DC2" w:rsidDel="006B7EF9" w:rsidRDefault="00506F5A">
            <w:pPr>
              <w:pStyle w:val="13"/>
              <w:ind w:leftChars="50" w:left="560" w:hangingChars="150" w:hanging="420"/>
              <w:rPr>
                <w:del w:id="10346" w:author="User" w:date="2021-09-13T17:59:00Z"/>
                <w:rFonts w:ascii="標楷體" w:hAnsi="標楷體"/>
                <w:color w:val="000000" w:themeColor="text1"/>
              </w:rPr>
              <w:pPrChange w:id="10347" w:author="User" w:date="2021-09-14T13:59:00Z">
                <w:pPr>
                  <w:ind w:left="280" w:hanging="280"/>
                </w:pPr>
              </w:pPrChange>
            </w:pPr>
            <w:del w:id="10348" w:author="User" w:date="2021-09-13T17:59:00Z">
              <w:r w:rsidRPr="003E6DC2" w:rsidDel="006B7EF9">
                <w:rPr>
                  <w:rFonts w:ascii="標楷體" w:hAnsi="標楷體" w:hint="eastAsia"/>
                  <w:color w:val="000000" w:themeColor="text1"/>
                </w:rPr>
                <w:delText>計畫</w:delText>
              </w:r>
              <w:r w:rsidR="00777658" w:rsidRPr="003E6DC2" w:rsidDel="006B7EF9">
                <w:rPr>
                  <w:rFonts w:ascii="標楷體" w:hAnsi="標楷體" w:hint="eastAsia"/>
                  <w:color w:val="000000" w:themeColor="text1"/>
                </w:rPr>
                <w:delText>辦理事項</w:delText>
              </w:r>
            </w:del>
          </w:p>
        </w:tc>
      </w:tr>
      <w:tr w:rsidR="003E6DC2" w:rsidRPr="003E6DC2" w:rsidDel="006B7EF9" w14:paraId="08A98989" w14:textId="2FE699D6" w:rsidTr="00C0328C">
        <w:trPr>
          <w:del w:id="10349" w:author="User" w:date="2021-09-13T17:59:00Z"/>
        </w:trPr>
        <w:tc>
          <w:tcPr>
            <w:tcW w:w="2235" w:type="dxa"/>
          </w:tcPr>
          <w:p w14:paraId="5AF8A072" w14:textId="504A0103" w:rsidR="00777658" w:rsidRPr="003E6DC2" w:rsidDel="006B7EF9" w:rsidRDefault="00777658">
            <w:pPr>
              <w:pStyle w:val="13"/>
              <w:ind w:leftChars="50" w:left="560" w:hangingChars="150" w:hanging="420"/>
              <w:rPr>
                <w:del w:id="10350" w:author="User" w:date="2021-09-13T17:59:00Z"/>
                <w:rFonts w:ascii="標楷體" w:hAnsi="標楷體"/>
                <w:color w:val="000000" w:themeColor="text1"/>
              </w:rPr>
              <w:pPrChange w:id="10351" w:author="User" w:date="2021-09-14T13:59:00Z">
                <w:pPr>
                  <w:ind w:left="280" w:hanging="280"/>
                </w:pPr>
              </w:pPrChange>
            </w:pPr>
            <w:del w:id="10352" w:author="User" w:date="2021-09-13T17:59:00Z">
              <w:r w:rsidRPr="003E6DC2" w:rsidDel="006B7EF9">
                <w:rPr>
                  <w:rFonts w:ascii="標楷體" w:hAnsi="標楷體" w:hint="eastAsia"/>
                  <w:color w:val="000000" w:themeColor="text1"/>
                </w:rPr>
                <w:delText>簽約期</w:delText>
              </w:r>
            </w:del>
          </w:p>
          <w:p w14:paraId="0F3027FC" w14:textId="53A0A715" w:rsidR="00777658" w:rsidRPr="003E6DC2" w:rsidDel="006B7EF9" w:rsidRDefault="00777658">
            <w:pPr>
              <w:pStyle w:val="13"/>
              <w:ind w:leftChars="50" w:left="560" w:hangingChars="150" w:hanging="420"/>
              <w:rPr>
                <w:del w:id="10353" w:author="User" w:date="2021-09-13T17:59:00Z"/>
                <w:rFonts w:ascii="標楷體" w:hAnsi="標楷體"/>
                <w:color w:val="000000" w:themeColor="text1"/>
              </w:rPr>
              <w:pPrChange w:id="10354" w:author="User" w:date="2021-09-14T13:59:00Z">
                <w:pPr>
                  <w:ind w:left="280" w:hanging="280"/>
                </w:pPr>
              </w:pPrChange>
            </w:pPr>
            <w:del w:id="10355" w:author="User" w:date="2021-09-13T17:59:00Z">
              <w:r w:rsidRPr="003E6DC2" w:rsidDel="006B7EF9">
                <w:rPr>
                  <w:rFonts w:ascii="標楷體" w:hAnsi="標楷體" w:hint="eastAsia"/>
                  <w:color w:val="000000" w:themeColor="text1"/>
                </w:rPr>
                <w:delText>D</w:delText>
              </w:r>
            </w:del>
          </w:p>
        </w:tc>
        <w:tc>
          <w:tcPr>
            <w:tcW w:w="1701" w:type="dxa"/>
          </w:tcPr>
          <w:p w14:paraId="457A979C" w14:textId="2CCF13EC" w:rsidR="00777658" w:rsidRPr="003E6DC2" w:rsidDel="006B7EF9" w:rsidRDefault="00777658">
            <w:pPr>
              <w:pStyle w:val="13"/>
              <w:ind w:leftChars="50" w:left="560" w:hangingChars="150" w:hanging="420"/>
              <w:rPr>
                <w:del w:id="10356" w:author="User" w:date="2021-09-13T17:59:00Z"/>
                <w:rFonts w:ascii="標楷體" w:hAnsi="標楷體"/>
                <w:color w:val="000000" w:themeColor="text1"/>
              </w:rPr>
              <w:pPrChange w:id="10357" w:author="User" w:date="2021-09-14T13:59:00Z">
                <w:pPr>
                  <w:ind w:left="280" w:hanging="280"/>
                </w:pPr>
              </w:pPrChange>
            </w:pPr>
            <w:del w:id="10358" w:author="User" w:date="2021-09-13T17:59:00Z">
              <w:r w:rsidRPr="003E6DC2" w:rsidDel="006B7EF9">
                <w:rPr>
                  <w:rFonts w:ascii="標楷體" w:hAnsi="標楷體" w:hint="eastAsia"/>
                  <w:color w:val="000000" w:themeColor="text1"/>
                </w:rPr>
                <w:delText>110/7/20~</w:delText>
              </w:r>
            </w:del>
          </w:p>
          <w:p w14:paraId="0B1703D5" w14:textId="4A182867" w:rsidR="00777658" w:rsidRPr="003E6DC2" w:rsidDel="006B7EF9" w:rsidRDefault="00777658">
            <w:pPr>
              <w:pStyle w:val="13"/>
              <w:ind w:leftChars="50" w:left="560" w:hangingChars="150" w:hanging="420"/>
              <w:rPr>
                <w:del w:id="10359" w:author="User" w:date="2021-09-13T17:59:00Z"/>
                <w:rFonts w:ascii="標楷體" w:hAnsi="標楷體"/>
                <w:color w:val="000000" w:themeColor="text1"/>
              </w:rPr>
              <w:pPrChange w:id="10360" w:author="User" w:date="2021-09-14T13:59:00Z">
                <w:pPr>
                  <w:ind w:left="280" w:hanging="280"/>
                </w:pPr>
              </w:pPrChange>
            </w:pPr>
            <w:del w:id="10361" w:author="User" w:date="2021-09-13T17:59:00Z">
              <w:r w:rsidRPr="003E6DC2" w:rsidDel="006B7EF9">
                <w:rPr>
                  <w:rFonts w:ascii="標楷體" w:hAnsi="標楷體" w:hint="eastAsia"/>
                  <w:color w:val="000000" w:themeColor="text1"/>
                </w:rPr>
                <w:delText>110/</w:delText>
              </w:r>
              <w:r w:rsidR="009507AE" w:rsidRPr="003E6DC2" w:rsidDel="006B7EF9">
                <w:rPr>
                  <w:rFonts w:ascii="標楷體" w:hAnsi="標楷體" w:hint="eastAsia"/>
                  <w:color w:val="000000" w:themeColor="text1"/>
                </w:rPr>
                <w:delText>8</w:delText>
              </w:r>
              <w:r w:rsidRPr="003E6DC2" w:rsidDel="006B7EF9">
                <w:rPr>
                  <w:rFonts w:ascii="標楷體" w:hAnsi="標楷體" w:hint="eastAsia"/>
                  <w:color w:val="000000" w:themeColor="text1"/>
                </w:rPr>
                <w:delText>/</w:delText>
              </w:r>
              <w:r w:rsidR="009507AE" w:rsidRPr="003E6DC2" w:rsidDel="006B7EF9">
                <w:rPr>
                  <w:rFonts w:ascii="標楷體" w:hAnsi="標楷體" w:hint="eastAsia"/>
                  <w:color w:val="000000" w:themeColor="text1"/>
                </w:rPr>
                <w:delText>5</w:delText>
              </w:r>
            </w:del>
          </w:p>
        </w:tc>
        <w:tc>
          <w:tcPr>
            <w:tcW w:w="5811" w:type="dxa"/>
          </w:tcPr>
          <w:p w14:paraId="0CFAB2C9" w14:textId="19461028" w:rsidR="00777658" w:rsidRPr="003E6DC2" w:rsidDel="006B7EF9" w:rsidRDefault="00777658">
            <w:pPr>
              <w:pStyle w:val="13"/>
              <w:ind w:leftChars="50" w:left="560" w:hangingChars="150" w:hanging="420"/>
              <w:rPr>
                <w:del w:id="10362" w:author="User" w:date="2021-09-13T17:59:00Z"/>
                <w:rFonts w:ascii="標楷體" w:hAnsi="標楷體"/>
                <w:color w:val="000000" w:themeColor="text1"/>
              </w:rPr>
              <w:pPrChange w:id="10363" w:author="User" w:date="2021-09-14T13:59:00Z">
                <w:pPr>
                  <w:ind w:left="280" w:hanging="280"/>
                </w:pPr>
              </w:pPrChange>
            </w:pPr>
            <w:del w:id="10364" w:author="User" w:date="2021-09-13T17:59:00Z">
              <w:r w:rsidRPr="003E6DC2" w:rsidDel="006B7EF9">
                <w:rPr>
                  <w:rFonts w:ascii="標楷體" w:hAnsi="標楷體" w:hint="eastAsia"/>
                  <w:color w:val="000000" w:themeColor="text1"/>
                </w:rPr>
                <w:delText>完成簽約</w:delText>
              </w:r>
              <w:r w:rsidR="009507AE" w:rsidRPr="003E6DC2" w:rsidDel="006B7EF9">
                <w:rPr>
                  <w:rFonts w:ascii="標楷體" w:hAnsi="標楷體" w:hint="eastAsia"/>
                  <w:color w:val="000000" w:themeColor="text1"/>
                </w:rPr>
                <w:delText>。</w:delText>
              </w:r>
            </w:del>
          </w:p>
        </w:tc>
      </w:tr>
      <w:tr w:rsidR="003E6DC2" w:rsidRPr="003E6DC2" w:rsidDel="006B7EF9" w14:paraId="6FB213EA" w14:textId="2EB844E3" w:rsidTr="00C0328C">
        <w:trPr>
          <w:del w:id="10365" w:author="User" w:date="2021-09-13T17:59:00Z"/>
        </w:trPr>
        <w:tc>
          <w:tcPr>
            <w:tcW w:w="2235" w:type="dxa"/>
          </w:tcPr>
          <w:p w14:paraId="6B0E0F4E" w14:textId="24C1A3AD" w:rsidR="00777658" w:rsidRPr="003E6DC2" w:rsidDel="006B7EF9" w:rsidRDefault="00777658">
            <w:pPr>
              <w:pStyle w:val="13"/>
              <w:ind w:leftChars="50" w:left="560" w:hangingChars="150" w:hanging="420"/>
              <w:rPr>
                <w:del w:id="10366" w:author="User" w:date="2021-09-13T17:59:00Z"/>
                <w:rFonts w:ascii="標楷體" w:hAnsi="標楷體"/>
                <w:color w:val="000000" w:themeColor="text1"/>
              </w:rPr>
              <w:pPrChange w:id="10367" w:author="User" w:date="2021-09-14T13:59:00Z">
                <w:pPr>
                  <w:ind w:left="280" w:hanging="280"/>
                </w:pPr>
              </w:pPrChange>
            </w:pPr>
            <w:del w:id="10368" w:author="User" w:date="2021-09-13T17:59:00Z">
              <w:r w:rsidRPr="003E6DC2" w:rsidDel="006B7EF9">
                <w:rPr>
                  <w:rFonts w:ascii="標楷體" w:hAnsi="標楷體" w:hint="eastAsia"/>
                  <w:color w:val="000000" w:themeColor="text1"/>
                </w:rPr>
                <w:delText>第一期程</w:delText>
              </w:r>
            </w:del>
          </w:p>
          <w:p w14:paraId="156E0891" w14:textId="26DEC7AC" w:rsidR="00777658" w:rsidRPr="003E6DC2" w:rsidDel="006B7EF9" w:rsidRDefault="00777658">
            <w:pPr>
              <w:pStyle w:val="13"/>
              <w:ind w:leftChars="50" w:left="560" w:hangingChars="150" w:hanging="420"/>
              <w:rPr>
                <w:del w:id="10369" w:author="User" w:date="2021-09-13T17:59:00Z"/>
                <w:rFonts w:ascii="標楷體" w:hAnsi="標楷體"/>
                <w:color w:val="000000" w:themeColor="text1"/>
              </w:rPr>
              <w:pPrChange w:id="10370" w:author="User" w:date="2021-09-14T13:59:00Z">
                <w:pPr>
                  <w:ind w:left="280" w:hanging="280"/>
                </w:pPr>
              </w:pPrChange>
            </w:pPr>
            <w:del w:id="10371" w:author="User" w:date="2021-09-13T17:59:00Z">
              <w:r w:rsidRPr="003E6DC2" w:rsidDel="006B7EF9">
                <w:rPr>
                  <w:rFonts w:ascii="標楷體" w:hAnsi="標楷體" w:hint="eastAsia"/>
                  <w:color w:val="000000" w:themeColor="text1"/>
                </w:rPr>
                <w:delText>工作計劃書</w:delText>
              </w:r>
            </w:del>
          </w:p>
          <w:p w14:paraId="394B6570" w14:textId="29C80B8F" w:rsidR="00777658" w:rsidRPr="003E6DC2" w:rsidDel="006B7EF9" w:rsidRDefault="00777658">
            <w:pPr>
              <w:pStyle w:val="13"/>
              <w:ind w:leftChars="50" w:left="560" w:hangingChars="150" w:hanging="420"/>
              <w:rPr>
                <w:del w:id="10372" w:author="User" w:date="2021-09-13T17:59:00Z"/>
                <w:rFonts w:ascii="標楷體" w:hAnsi="標楷體"/>
                <w:color w:val="000000" w:themeColor="text1"/>
              </w:rPr>
              <w:pPrChange w:id="10373" w:author="User" w:date="2021-09-14T13:59:00Z">
                <w:pPr>
                  <w:ind w:left="280" w:hanging="280"/>
                </w:pPr>
              </w:pPrChange>
            </w:pPr>
            <w:del w:id="10374" w:author="User" w:date="2021-09-13T17:59:00Z">
              <w:r w:rsidRPr="003E6DC2" w:rsidDel="006B7EF9">
                <w:rPr>
                  <w:rFonts w:ascii="標楷體" w:hAnsi="標楷體" w:hint="eastAsia"/>
                  <w:color w:val="000000" w:themeColor="text1"/>
                </w:rPr>
                <w:delText>D+20</w:delText>
              </w:r>
            </w:del>
          </w:p>
        </w:tc>
        <w:tc>
          <w:tcPr>
            <w:tcW w:w="1701" w:type="dxa"/>
          </w:tcPr>
          <w:p w14:paraId="1C7F4D76" w14:textId="037AFEE9" w:rsidR="00777658" w:rsidRPr="003E6DC2" w:rsidDel="006B7EF9" w:rsidRDefault="00777658">
            <w:pPr>
              <w:pStyle w:val="13"/>
              <w:ind w:leftChars="50" w:left="560" w:hangingChars="150" w:hanging="420"/>
              <w:rPr>
                <w:del w:id="10375" w:author="User" w:date="2021-09-13T17:59:00Z"/>
                <w:rFonts w:ascii="標楷體" w:hAnsi="標楷體"/>
                <w:color w:val="000000" w:themeColor="text1"/>
              </w:rPr>
              <w:pPrChange w:id="10376" w:author="User" w:date="2021-09-14T13:59:00Z">
                <w:pPr>
                  <w:ind w:left="280" w:hanging="280"/>
                </w:pPr>
              </w:pPrChange>
            </w:pPr>
            <w:del w:id="10377" w:author="User" w:date="2021-09-13T17:59:00Z">
              <w:r w:rsidRPr="003E6DC2" w:rsidDel="006B7EF9">
                <w:rPr>
                  <w:rFonts w:ascii="標楷體" w:hAnsi="標楷體" w:hint="eastAsia"/>
                  <w:color w:val="000000" w:themeColor="text1"/>
                </w:rPr>
                <w:delText>110/8/</w:delText>
              </w:r>
              <w:r w:rsidR="00413410" w:rsidRPr="003E6DC2" w:rsidDel="006B7EF9">
                <w:rPr>
                  <w:rFonts w:ascii="標楷體" w:hAnsi="標楷體" w:hint="eastAsia"/>
                  <w:color w:val="000000" w:themeColor="text1"/>
                </w:rPr>
                <w:delText>5</w:delText>
              </w:r>
            </w:del>
          </w:p>
          <w:p w14:paraId="5ACB5E30" w14:textId="3A4F57CD" w:rsidR="00777658" w:rsidRPr="003E6DC2" w:rsidDel="006B7EF9" w:rsidRDefault="009507AE">
            <w:pPr>
              <w:pStyle w:val="13"/>
              <w:ind w:leftChars="50" w:left="560" w:hangingChars="150" w:hanging="420"/>
              <w:rPr>
                <w:del w:id="10378" w:author="User" w:date="2021-09-13T17:59:00Z"/>
                <w:rFonts w:ascii="標楷體" w:hAnsi="標楷體"/>
                <w:color w:val="000000" w:themeColor="text1"/>
              </w:rPr>
              <w:pPrChange w:id="10379" w:author="User" w:date="2021-09-14T13:59:00Z">
                <w:pPr>
                  <w:ind w:left="280" w:hanging="280"/>
                </w:pPr>
              </w:pPrChange>
            </w:pPr>
            <w:del w:id="10380" w:author="User" w:date="2021-09-13T17:59:00Z">
              <w:r w:rsidRPr="003E6DC2" w:rsidDel="006B7EF9">
                <w:rPr>
                  <w:rFonts w:ascii="標楷體" w:hAnsi="標楷體" w:hint="eastAsia"/>
                  <w:color w:val="000000" w:themeColor="text1"/>
                </w:rPr>
                <w:delText>110/8/2</w:delText>
              </w:r>
              <w:r w:rsidR="00F401FE" w:rsidRPr="003E6DC2" w:rsidDel="006B7EF9">
                <w:rPr>
                  <w:rFonts w:ascii="標楷體" w:hAnsi="標楷體" w:hint="eastAsia"/>
                  <w:color w:val="000000" w:themeColor="text1"/>
                </w:rPr>
                <w:delText>5</w:delText>
              </w:r>
            </w:del>
          </w:p>
        </w:tc>
        <w:tc>
          <w:tcPr>
            <w:tcW w:w="5811" w:type="dxa"/>
          </w:tcPr>
          <w:p w14:paraId="46E94BBA" w14:textId="34647BA7" w:rsidR="00777658" w:rsidRPr="003E6DC2" w:rsidDel="006B7EF9" w:rsidRDefault="00777658">
            <w:pPr>
              <w:pStyle w:val="13"/>
              <w:ind w:leftChars="50" w:left="560" w:hangingChars="150" w:hanging="420"/>
              <w:rPr>
                <w:del w:id="10381" w:author="User" w:date="2021-09-13T17:59:00Z"/>
                <w:rFonts w:ascii="標楷體" w:hAnsi="標楷體"/>
                <w:color w:val="000000" w:themeColor="text1"/>
              </w:rPr>
              <w:pPrChange w:id="10382" w:author="User" w:date="2021-09-14T13:59:00Z">
                <w:pPr>
                  <w:ind w:left="280" w:hanging="280"/>
                </w:pPr>
              </w:pPrChange>
            </w:pPr>
            <w:del w:id="10383" w:author="User" w:date="2021-09-13T17:59:00Z">
              <w:r w:rsidRPr="003E6DC2" w:rsidDel="006B7EF9">
                <w:rPr>
                  <w:rFonts w:ascii="標楷體" w:hAnsi="標楷體" w:hint="eastAsia"/>
                  <w:color w:val="000000" w:themeColor="text1"/>
                </w:rPr>
                <w:delText>提呈工作計劃書。</w:delText>
              </w:r>
            </w:del>
          </w:p>
          <w:p w14:paraId="5B3F8C54" w14:textId="2D5AEE30" w:rsidR="009C48AE" w:rsidRPr="003E6DC2" w:rsidDel="006B7EF9" w:rsidRDefault="00777658">
            <w:pPr>
              <w:pStyle w:val="13"/>
              <w:ind w:leftChars="50" w:left="560" w:hangingChars="150" w:hanging="420"/>
              <w:rPr>
                <w:del w:id="10384" w:author="User" w:date="2021-09-13T17:59:00Z"/>
                <w:rFonts w:ascii="標楷體" w:hAnsi="標楷體"/>
                <w:color w:val="000000" w:themeColor="text1"/>
              </w:rPr>
              <w:pPrChange w:id="10385" w:author="User" w:date="2021-09-14T13:59:00Z">
                <w:pPr>
                  <w:pStyle w:val="a7"/>
                  <w:numPr>
                    <w:numId w:val="392"/>
                  </w:numPr>
                  <w:ind w:leftChars="0" w:left="280" w:hanging="280"/>
                </w:pPr>
              </w:pPrChange>
            </w:pPr>
            <w:del w:id="10386" w:author="User" w:date="2021-09-13T17:59:00Z">
              <w:r w:rsidRPr="003E6DC2" w:rsidDel="006B7EF9">
                <w:rPr>
                  <w:rFonts w:ascii="標楷體" w:hAnsi="標楷體"/>
                  <w:color w:val="000000" w:themeColor="text1"/>
                </w:rPr>
                <w:delText>保密同意書</w:delText>
              </w:r>
              <w:r w:rsidRPr="003E6DC2" w:rsidDel="006B7EF9">
                <w:rPr>
                  <w:rFonts w:ascii="標楷體" w:hAnsi="標楷體" w:hint="eastAsia"/>
                  <w:color w:val="000000" w:themeColor="text1"/>
                </w:rPr>
                <w:delText>。</w:delText>
              </w:r>
            </w:del>
          </w:p>
          <w:p w14:paraId="42AF3428" w14:textId="3764DD46" w:rsidR="009C48AE" w:rsidRPr="003E6DC2" w:rsidDel="006B7EF9" w:rsidRDefault="009C48AE">
            <w:pPr>
              <w:pStyle w:val="13"/>
              <w:ind w:leftChars="50" w:left="560" w:hangingChars="150" w:hanging="420"/>
              <w:rPr>
                <w:del w:id="10387" w:author="User" w:date="2021-09-13T17:59:00Z"/>
                <w:rFonts w:ascii="標楷體" w:hAnsi="標楷體"/>
                <w:color w:val="000000" w:themeColor="text1"/>
              </w:rPr>
              <w:pPrChange w:id="10388" w:author="User" w:date="2021-09-14T13:59:00Z">
                <w:pPr>
                  <w:pStyle w:val="a7"/>
                  <w:numPr>
                    <w:numId w:val="392"/>
                  </w:numPr>
                  <w:ind w:leftChars="0" w:left="280" w:hanging="280"/>
                </w:pPr>
              </w:pPrChange>
            </w:pPr>
            <w:del w:id="10389" w:author="User" w:date="2021-09-13T17:59:00Z">
              <w:r w:rsidRPr="003E6DC2" w:rsidDel="006B7EF9">
                <w:rPr>
                  <w:rFonts w:ascii="標楷體" w:hAnsi="標楷體" w:hint="eastAsia"/>
                  <w:color w:val="000000" w:themeColor="text1"/>
                </w:rPr>
                <w:delText>保密切結書。</w:delText>
              </w:r>
            </w:del>
          </w:p>
          <w:p w14:paraId="706F7F9E" w14:textId="769AF386" w:rsidR="001D5DC3" w:rsidRPr="003E6DC2" w:rsidDel="006B7EF9" w:rsidRDefault="009C48AE">
            <w:pPr>
              <w:pStyle w:val="13"/>
              <w:ind w:leftChars="50" w:left="560" w:hangingChars="150" w:hanging="420"/>
              <w:rPr>
                <w:del w:id="10390" w:author="User" w:date="2021-09-13T17:59:00Z"/>
                <w:rFonts w:ascii="標楷體" w:hAnsi="標楷體"/>
                <w:color w:val="000000" w:themeColor="text1"/>
              </w:rPr>
              <w:pPrChange w:id="10391" w:author="User" w:date="2021-09-14T13:59:00Z">
                <w:pPr>
                  <w:pStyle w:val="a7"/>
                  <w:numPr>
                    <w:numId w:val="392"/>
                  </w:numPr>
                  <w:ind w:leftChars="0" w:left="280" w:hanging="280"/>
                </w:pPr>
              </w:pPrChange>
            </w:pPr>
            <w:del w:id="10392" w:author="User" w:date="2021-09-13T17:59:00Z">
              <w:r w:rsidRPr="003E6DC2" w:rsidDel="006B7EF9">
                <w:rPr>
                  <w:rFonts w:ascii="標楷體" w:hAnsi="標楷體" w:hint="eastAsia"/>
                  <w:color w:val="000000" w:themeColor="text1"/>
                </w:rPr>
                <w:delText>委外廠商資訊安全與個人資料保護自我評鑑表</w:delText>
              </w:r>
              <w:r w:rsidR="00777658" w:rsidRPr="003E6DC2" w:rsidDel="006B7EF9">
                <w:rPr>
                  <w:rFonts w:ascii="標楷體" w:hAnsi="標楷體" w:hint="eastAsia"/>
                  <w:color w:val="000000" w:themeColor="text1"/>
                </w:rPr>
                <w:delText>。</w:delText>
              </w:r>
            </w:del>
          </w:p>
          <w:p w14:paraId="64FA4190" w14:textId="344DFB8E" w:rsidR="00777658" w:rsidRPr="003E6DC2" w:rsidDel="006B7EF9" w:rsidRDefault="00777658">
            <w:pPr>
              <w:pStyle w:val="13"/>
              <w:ind w:leftChars="50" w:left="560" w:hangingChars="150" w:hanging="420"/>
              <w:rPr>
                <w:del w:id="10393" w:author="User" w:date="2021-09-13T17:59:00Z"/>
                <w:rFonts w:ascii="標楷體" w:hAnsi="標楷體"/>
                <w:color w:val="000000" w:themeColor="text1"/>
              </w:rPr>
              <w:pPrChange w:id="10394" w:author="User" w:date="2021-09-14T13:59:00Z">
                <w:pPr>
                  <w:pStyle w:val="a7"/>
                  <w:numPr>
                    <w:numId w:val="392"/>
                  </w:numPr>
                  <w:ind w:leftChars="0" w:left="280" w:hanging="280"/>
                </w:pPr>
              </w:pPrChange>
            </w:pPr>
            <w:del w:id="10395" w:author="User" w:date="2021-09-13T17:59:00Z">
              <w:r w:rsidRPr="003E6DC2" w:rsidDel="006B7EF9">
                <w:rPr>
                  <w:rFonts w:ascii="標楷體" w:hAnsi="標楷體"/>
                  <w:color w:val="000000" w:themeColor="text1"/>
                </w:rPr>
                <w:delText>保護自我評鑑表</w:delText>
              </w:r>
              <w:r w:rsidRPr="003E6DC2" w:rsidDel="006B7EF9">
                <w:rPr>
                  <w:rFonts w:ascii="標楷體" w:hAnsi="標楷體" w:hint="eastAsia"/>
                  <w:color w:val="000000" w:themeColor="text1"/>
                </w:rPr>
                <w:delText>。</w:delText>
              </w:r>
            </w:del>
          </w:p>
        </w:tc>
      </w:tr>
      <w:tr w:rsidR="003E6DC2" w:rsidRPr="003E6DC2" w:rsidDel="006B7EF9" w14:paraId="1A951B96" w14:textId="6B8AF9E8" w:rsidTr="00C0328C">
        <w:trPr>
          <w:trHeight w:val="2625"/>
          <w:del w:id="10396" w:author="User" w:date="2021-09-13T17:59:00Z"/>
        </w:trPr>
        <w:tc>
          <w:tcPr>
            <w:tcW w:w="2235" w:type="dxa"/>
            <w:vMerge w:val="restart"/>
          </w:tcPr>
          <w:p w14:paraId="1DB2F9B6" w14:textId="63E3784B" w:rsidR="00777658" w:rsidRPr="003E6DC2" w:rsidDel="006B7EF9" w:rsidRDefault="00777658">
            <w:pPr>
              <w:pStyle w:val="13"/>
              <w:ind w:leftChars="50" w:left="560" w:hangingChars="150" w:hanging="420"/>
              <w:rPr>
                <w:del w:id="10397" w:author="User" w:date="2021-09-13T17:59:00Z"/>
                <w:rFonts w:ascii="標楷體" w:hAnsi="標楷體"/>
                <w:color w:val="000000" w:themeColor="text1"/>
              </w:rPr>
              <w:pPrChange w:id="10398" w:author="User" w:date="2021-09-14T13:59:00Z">
                <w:pPr>
                  <w:ind w:left="280" w:hanging="280"/>
                </w:pPr>
              </w:pPrChange>
            </w:pPr>
            <w:del w:id="10399" w:author="User" w:date="2021-09-13T17:59:00Z">
              <w:r w:rsidRPr="003E6DC2" w:rsidDel="006B7EF9">
                <w:rPr>
                  <w:rFonts w:ascii="標楷體" w:hAnsi="標楷體" w:hint="eastAsia"/>
                  <w:color w:val="000000" w:themeColor="text1"/>
                </w:rPr>
                <w:delText>第二期程</w:delText>
              </w:r>
            </w:del>
          </w:p>
          <w:p w14:paraId="76227EC6" w14:textId="6C8B23BB" w:rsidR="00777658" w:rsidRPr="003E6DC2" w:rsidDel="006B7EF9" w:rsidRDefault="00777658">
            <w:pPr>
              <w:pStyle w:val="13"/>
              <w:ind w:leftChars="50" w:left="560" w:hangingChars="150" w:hanging="420"/>
              <w:rPr>
                <w:del w:id="10400" w:author="User" w:date="2021-09-13T17:59:00Z"/>
                <w:rFonts w:ascii="標楷體" w:hAnsi="標楷體"/>
                <w:color w:val="000000" w:themeColor="text1"/>
              </w:rPr>
              <w:pPrChange w:id="10401" w:author="User" w:date="2021-09-14T13:59:00Z">
                <w:pPr>
                  <w:ind w:left="280" w:hanging="280"/>
                </w:pPr>
              </w:pPrChange>
            </w:pPr>
            <w:del w:id="10402" w:author="User" w:date="2021-09-13T17:59:00Z">
              <w:r w:rsidRPr="003E6DC2" w:rsidDel="006B7EF9">
                <w:rPr>
                  <w:rFonts w:ascii="標楷體" w:hAnsi="標楷體" w:hint="eastAsia"/>
                  <w:color w:val="000000" w:themeColor="text1"/>
                </w:rPr>
                <w:delText>D21~90</w:delText>
              </w:r>
            </w:del>
          </w:p>
        </w:tc>
        <w:tc>
          <w:tcPr>
            <w:tcW w:w="1701" w:type="dxa"/>
          </w:tcPr>
          <w:p w14:paraId="246672F5" w14:textId="0B80C0E9" w:rsidR="00777658" w:rsidRPr="003E6DC2" w:rsidDel="006B7EF9" w:rsidRDefault="00777658">
            <w:pPr>
              <w:pStyle w:val="13"/>
              <w:ind w:leftChars="50" w:left="560" w:hangingChars="150" w:hanging="420"/>
              <w:rPr>
                <w:del w:id="10403" w:author="User" w:date="2021-09-13T17:59:00Z"/>
                <w:rFonts w:ascii="標楷體" w:hAnsi="標楷體"/>
                <w:color w:val="000000" w:themeColor="text1"/>
              </w:rPr>
              <w:pPrChange w:id="10404" w:author="User" w:date="2021-09-14T13:59:00Z">
                <w:pPr>
                  <w:ind w:left="280" w:hanging="280"/>
                </w:pPr>
              </w:pPrChange>
            </w:pPr>
            <w:del w:id="10405" w:author="User" w:date="2021-09-13T17:59:00Z">
              <w:r w:rsidRPr="003E6DC2" w:rsidDel="006B7EF9">
                <w:rPr>
                  <w:rFonts w:ascii="標楷體" w:hAnsi="標楷體" w:hint="eastAsia"/>
                  <w:color w:val="000000" w:themeColor="text1"/>
                </w:rPr>
                <w:delText>110/</w:delText>
              </w:r>
              <w:r w:rsidR="009507AE" w:rsidRPr="003E6DC2" w:rsidDel="006B7EF9">
                <w:rPr>
                  <w:rFonts w:ascii="標楷體" w:hAnsi="標楷體"/>
                  <w:color w:val="000000" w:themeColor="text1"/>
                </w:rPr>
                <w:delText>8/2</w:delText>
              </w:r>
              <w:r w:rsidR="00F401FE" w:rsidRPr="003E6DC2" w:rsidDel="006B7EF9">
                <w:rPr>
                  <w:rFonts w:ascii="標楷體" w:hAnsi="標楷體" w:hint="eastAsia"/>
                  <w:color w:val="000000" w:themeColor="text1"/>
                </w:rPr>
                <w:delText>6</w:delText>
              </w:r>
            </w:del>
          </w:p>
          <w:p w14:paraId="0954F29B" w14:textId="6BE56E65" w:rsidR="00777658" w:rsidRPr="003E6DC2" w:rsidDel="006B7EF9" w:rsidRDefault="00777658">
            <w:pPr>
              <w:pStyle w:val="13"/>
              <w:ind w:leftChars="50" w:left="560" w:hangingChars="150" w:hanging="420"/>
              <w:rPr>
                <w:del w:id="10406" w:author="User" w:date="2021-09-13T17:59:00Z"/>
                <w:rFonts w:ascii="標楷體" w:hAnsi="標楷體"/>
                <w:color w:val="000000" w:themeColor="text1"/>
              </w:rPr>
              <w:pPrChange w:id="10407" w:author="User" w:date="2021-09-14T13:59:00Z">
                <w:pPr>
                  <w:ind w:left="280" w:hanging="280"/>
                </w:pPr>
              </w:pPrChange>
            </w:pPr>
            <w:del w:id="10408" w:author="User" w:date="2021-09-13T17:59:00Z">
              <w:r w:rsidRPr="003E6DC2" w:rsidDel="006B7EF9">
                <w:rPr>
                  <w:rFonts w:ascii="標楷體" w:hAnsi="標楷體" w:hint="eastAsia"/>
                  <w:color w:val="000000" w:themeColor="text1"/>
                </w:rPr>
                <w:delText>110/</w:delText>
              </w:r>
              <w:r w:rsidR="00772E42" w:rsidRPr="003E6DC2" w:rsidDel="006B7EF9">
                <w:rPr>
                  <w:rFonts w:ascii="標楷體" w:hAnsi="標楷體" w:hint="eastAsia"/>
                  <w:color w:val="000000" w:themeColor="text1"/>
                </w:rPr>
                <w:delText>9</w:delText>
              </w:r>
              <w:r w:rsidR="00413410" w:rsidRPr="003E6DC2" w:rsidDel="006B7EF9">
                <w:rPr>
                  <w:rFonts w:ascii="標楷體" w:hAnsi="標楷體" w:hint="eastAsia"/>
                  <w:color w:val="000000" w:themeColor="text1"/>
                </w:rPr>
                <w:delText>/</w:delText>
              </w:r>
              <w:r w:rsidR="00772E42" w:rsidRPr="003E6DC2" w:rsidDel="006B7EF9">
                <w:rPr>
                  <w:rFonts w:ascii="標楷體" w:hAnsi="標楷體" w:hint="eastAsia"/>
                  <w:color w:val="000000" w:themeColor="text1"/>
                </w:rPr>
                <w:delText>1</w:delText>
              </w:r>
            </w:del>
          </w:p>
          <w:p w14:paraId="1AEBD05E" w14:textId="5A82AED2" w:rsidR="00777658" w:rsidRPr="003E6DC2" w:rsidDel="006B7EF9" w:rsidRDefault="00500C12">
            <w:pPr>
              <w:pStyle w:val="13"/>
              <w:ind w:leftChars="50" w:left="500" w:hangingChars="150" w:hanging="360"/>
              <w:rPr>
                <w:del w:id="10409" w:author="User" w:date="2021-09-13T17:59:00Z"/>
                <w:rFonts w:ascii="標楷體" w:hAnsi="標楷體"/>
                <w:color w:val="000000" w:themeColor="text1"/>
                <w:sz w:val="24"/>
                <w:szCs w:val="24"/>
              </w:rPr>
              <w:pPrChange w:id="10410" w:author="User" w:date="2021-09-14T13:59:00Z">
                <w:pPr>
                  <w:ind w:left="240" w:hanging="240"/>
                </w:pPr>
              </w:pPrChange>
            </w:pPr>
            <w:del w:id="10411" w:author="User" w:date="2021-09-13T17:59:00Z">
              <w:r w:rsidRPr="003E6DC2" w:rsidDel="006B7EF9">
                <w:rPr>
                  <w:rFonts w:ascii="標楷體" w:hAnsi="標楷體" w:hint="eastAsia"/>
                  <w:color w:val="000000" w:themeColor="text1"/>
                  <w:sz w:val="24"/>
                  <w:szCs w:val="24"/>
                </w:rPr>
                <w:sym w:font="Wingdings 2" w:char="F0F8"/>
              </w:r>
              <w:r w:rsidR="00777658" w:rsidRPr="003E6DC2" w:rsidDel="006B7EF9">
                <w:rPr>
                  <w:rFonts w:ascii="標楷體" w:hAnsi="標楷體" w:hint="eastAsia"/>
                  <w:color w:val="000000" w:themeColor="text1"/>
                  <w:sz w:val="24"/>
                  <w:szCs w:val="24"/>
                </w:rPr>
                <w:delText>執行第一周</w:delText>
              </w:r>
            </w:del>
          </w:p>
        </w:tc>
        <w:tc>
          <w:tcPr>
            <w:tcW w:w="5811" w:type="dxa"/>
          </w:tcPr>
          <w:p w14:paraId="7159B8BC" w14:textId="08F5E146" w:rsidR="009507AE" w:rsidRPr="003E6DC2" w:rsidDel="006B7EF9" w:rsidRDefault="00500C12">
            <w:pPr>
              <w:pStyle w:val="13"/>
              <w:ind w:leftChars="50" w:left="560" w:hangingChars="150" w:hanging="420"/>
              <w:rPr>
                <w:del w:id="10412" w:author="User" w:date="2021-09-13T17:59:00Z"/>
                <w:rFonts w:ascii="標楷體" w:hAnsi="標楷體"/>
                <w:color w:val="000000" w:themeColor="text1"/>
              </w:rPr>
              <w:pPrChange w:id="10413" w:author="User" w:date="2021-09-14T13:59:00Z">
                <w:pPr>
                  <w:pStyle w:val="a7"/>
                  <w:numPr>
                    <w:numId w:val="395"/>
                  </w:numPr>
                  <w:ind w:leftChars="0" w:left="280" w:hanging="280"/>
                </w:pPr>
              </w:pPrChange>
            </w:pPr>
            <w:del w:id="10414" w:author="User" w:date="2021-09-13T17:59:00Z">
              <w:r w:rsidRPr="003E6DC2" w:rsidDel="006B7EF9">
                <w:rPr>
                  <w:rFonts w:ascii="標楷體" w:hAnsi="標楷體" w:hint="eastAsia"/>
                  <w:color w:val="000000" w:themeColor="text1"/>
                </w:rPr>
                <w:delText>教育訓練-行前準備</w:delText>
              </w:r>
              <w:r w:rsidR="00C0328C" w:rsidRPr="003E6DC2" w:rsidDel="006B7EF9">
                <w:rPr>
                  <w:rFonts w:ascii="標楷體" w:hAnsi="標楷體" w:hint="eastAsia"/>
                  <w:color w:val="000000" w:themeColor="text1"/>
                </w:rPr>
                <w:delText>，</w:delText>
              </w:r>
              <w:r w:rsidR="00777658" w:rsidRPr="003E6DC2" w:rsidDel="006B7EF9">
                <w:rPr>
                  <w:rFonts w:ascii="標楷體" w:hAnsi="標楷體" w:hint="eastAsia"/>
                  <w:color w:val="000000" w:themeColor="text1"/>
                </w:rPr>
                <w:delText>對象：司機員</w:delText>
              </w:r>
              <w:r w:rsidR="00C0328C" w:rsidRPr="003E6DC2" w:rsidDel="006B7EF9">
                <w:rPr>
                  <w:rFonts w:ascii="標楷體" w:hAnsi="標楷體" w:hint="eastAsia"/>
                  <w:color w:val="000000" w:themeColor="text1"/>
                </w:rPr>
                <w:delText>。</w:delText>
              </w:r>
            </w:del>
          </w:p>
          <w:p w14:paraId="7C35E7C7" w14:textId="612CB0F4" w:rsidR="009507AE" w:rsidRPr="003E6DC2" w:rsidDel="006B7EF9" w:rsidRDefault="00777658">
            <w:pPr>
              <w:pStyle w:val="13"/>
              <w:ind w:leftChars="50" w:left="560" w:hangingChars="150" w:hanging="420"/>
              <w:rPr>
                <w:del w:id="10415" w:author="User" w:date="2021-09-13T17:59:00Z"/>
                <w:rFonts w:ascii="標楷體" w:hAnsi="標楷體"/>
                <w:color w:val="000000" w:themeColor="text1"/>
              </w:rPr>
              <w:pPrChange w:id="10416" w:author="User" w:date="2021-09-14T13:59:00Z">
                <w:pPr>
                  <w:pStyle w:val="a7"/>
                  <w:numPr>
                    <w:numId w:val="395"/>
                  </w:numPr>
                  <w:ind w:leftChars="0" w:left="280" w:hanging="280"/>
                </w:pPr>
              </w:pPrChange>
            </w:pPr>
            <w:del w:id="10417" w:author="User" w:date="2021-09-13T17:59:00Z">
              <w:r w:rsidRPr="003E6DC2" w:rsidDel="006B7EF9">
                <w:rPr>
                  <w:rFonts w:ascii="標楷體" w:hAnsi="標楷體" w:hint="eastAsia"/>
                  <w:color w:val="000000" w:themeColor="text1"/>
                </w:rPr>
                <w:delText>完成</w:delText>
              </w:r>
              <w:r w:rsidR="00847DC5" w:rsidRPr="003E6DC2" w:rsidDel="006B7EF9">
                <w:rPr>
                  <w:rFonts w:ascii="標楷體" w:hAnsi="標楷體" w:hint="eastAsia"/>
                  <w:color w:val="000000" w:themeColor="text1"/>
                </w:rPr>
                <w:delText>巡查</w:delText>
              </w:r>
              <w:r w:rsidRPr="003E6DC2" w:rsidDel="006B7EF9">
                <w:rPr>
                  <w:rFonts w:ascii="標楷體" w:hAnsi="標楷體" w:hint="eastAsia"/>
                  <w:color w:val="000000" w:themeColor="text1"/>
                </w:rPr>
                <w:delText>車機系統</w:delText>
              </w:r>
              <w:r w:rsidR="00506F5A" w:rsidRPr="003E6DC2" w:rsidDel="006B7EF9">
                <w:rPr>
                  <w:rFonts w:ascii="標楷體" w:hAnsi="標楷體" w:hint="eastAsia"/>
                  <w:color w:val="000000" w:themeColor="text1"/>
                </w:rPr>
                <w:delText>架設安裝</w:delText>
              </w:r>
              <w:r w:rsidR="00C0328C" w:rsidRPr="003E6DC2" w:rsidDel="006B7EF9">
                <w:rPr>
                  <w:rFonts w:ascii="標楷體" w:hAnsi="標楷體" w:hint="eastAsia"/>
                  <w:color w:val="000000" w:themeColor="text1"/>
                </w:rPr>
                <w:delText>。</w:delText>
              </w:r>
            </w:del>
          </w:p>
          <w:p w14:paraId="5FAAF423" w14:textId="6CE8E5F0" w:rsidR="009507AE" w:rsidRPr="003E6DC2" w:rsidDel="006B7EF9" w:rsidRDefault="00C0328C">
            <w:pPr>
              <w:pStyle w:val="13"/>
              <w:ind w:leftChars="50" w:left="560" w:hangingChars="150" w:hanging="420"/>
              <w:rPr>
                <w:del w:id="10418" w:author="User" w:date="2021-09-13T17:59:00Z"/>
                <w:rFonts w:ascii="標楷體" w:hAnsi="標楷體"/>
                <w:color w:val="000000" w:themeColor="text1"/>
              </w:rPr>
              <w:pPrChange w:id="10419" w:author="User" w:date="2021-09-14T13:59:00Z">
                <w:pPr>
                  <w:pStyle w:val="a7"/>
                  <w:numPr>
                    <w:numId w:val="395"/>
                  </w:numPr>
                  <w:ind w:leftChars="0" w:left="280" w:hanging="280"/>
                </w:pPr>
              </w:pPrChange>
            </w:pPr>
            <w:del w:id="10420" w:author="User" w:date="2021-09-13T17:59:00Z">
              <w:r w:rsidRPr="003E6DC2" w:rsidDel="006B7EF9">
                <w:rPr>
                  <w:rFonts w:ascii="標楷體" w:hAnsi="標楷體" w:hint="eastAsia"/>
                  <w:color w:val="000000" w:themeColor="text1"/>
                </w:rPr>
                <w:delText>完成資料庫建置。</w:delText>
              </w:r>
            </w:del>
          </w:p>
          <w:p w14:paraId="14804D26" w14:textId="3E202D4A" w:rsidR="00C0328C" w:rsidRPr="003E6DC2" w:rsidDel="006B7EF9" w:rsidRDefault="00847DC5">
            <w:pPr>
              <w:pStyle w:val="13"/>
              <w:ind w:leftChars="50" w:left="560" w:hangingChars="150" w:hanging="420"/>
              <w:rPr>
                <w:del w:id="10421" w:author="User" w:date="2021-09-13T17:59:00Z"/>
                <w:rFonts w:ascii="標楷體" w:hAnsi="標楷體"/>
                <w:color w:val="000000" w:themeColor="text1"/>
              </w:rPr>
              <w:pPrChange w:id="10422" w:author="User" w:date="2021-09-14T13:59:00Z">
                <w:pPr>
                  <w:pStyle w:val="a7"/>
                  <w:numPr>
                    <w:numId w:val="395"/>
                  </w:numPr>
                  <w:ind w:leftChars="0" w:left="280" w:hanging="280"/>
                </w:pPr>
              </w:pPrChange>
            </w:pPr>
            <w:del w:id="10423" w:author="User" w:date="2021-09-13T17:59:00Z">
              <w:r w:rsidRPr="003E6DC2" w:rsidDel="006B7EF9">
                <w:rPr>
                  <w:rFonts w:ascii="標楷體" w:hAnsi="標楷體" w:hint="eastAsia"/>
                  <w:color w:val="000000" w:themeColor="text1"/>
                </w:rPr>
                <w:delText>完成查詢網頁及報表</w:delText>
              </w:r>
              <w:r w:rsidR="00403CB6" w:rsidRPr="003E6DC2" w:rsidDel="006B7EF9">
                <w:rPr>
                  <w:rFonts w:ascii="標楷體" w:hAnsi="標楷體" w:hint="eastAsia"/>
                  <w:color w:val="000000" w:themeColor="text1"/>
                </w:rPr>
                <w:delText>初期</w:delText>
              </w:r>
              <w:r w:rsidRPr="003E6DC2" w:rsidDel="006B7EF9">
                <w:rPr>
                  <w:rFonts w:ascii="標楷體" w:hAnsi="標楷體" w:hint="eastAsia"/>
                  <w:color w:val="000000" w:themeColor="text1"/>
                </w:rPr>
                <w:delText>建置</w:delText>
              </w:r>
              <w:r w:rsidR="00C0328C" w:rsidRPr="003E6DC2" w:rsidDel="006B7EF9">
                <w:rPr>
                  <w:rFonts w:ascii="標楷體" w:hAnsi="標楷體" w:hint="eastAsia"/>
                  <w:color w:val="000000" w:themeColor="text1"/>
                </w:rPr>
                <w:delText>。</w:delText>
              </w:r>
            </w:del>
          </w:p>
          <w:p w14:paraId="7FAA36CE" w14:textId="52E6F887" w:rsidR="001D5DC3" w:rsidRPr="003E6DC2" w:rsidDel="006B7EF9" w:rsidRDefault="00777658">
            <w:pPr>
              <w:pStyle w:val="13"/>
              <w:ind w:leftChars="50" w:left="560" w:hangingChars="150" w:hanging="420"/>
              <w:rPr>
                <w:del w:id="10424" w:author="User" w:date="2021-09-13T17:59:00Z"/>
                <w:rFonts w:ascii="標楷體" w:hAnsi="標楷體"/>
                <w:color w:val="000000" w:themeColor="text1"/>
              </w:rPr>
              <w:pPrChange w:id="10425" w:author="User" w:date="2021-09-14T13:59:00Z">
                <w:pPr>
                  <w:pStyle w:val="a7"/>
                  <w:numPr>
                    <w:numId w:val="393"/>
                  </w:numPr>
                  <w:ind w:leftChars="0" w:left="280" w:hanging="280"/>
                </w:pPr>
              </w:pPrChange>
            </w:pPr>
            <w:del w:id="10426" w:author="User" w:date="2021-09-13T17:59:00Z">
              <w:r w:rsidRPr="003E6DC2" w:rsidDel="006B7EF9">
                <w:rPr>
                  <w:rFonts w:ascii="標楷體" w:hAnsi="標楷體" w:hint="eastAsia"/>
                  <w:color w:val="000000" w:themeColor="text1"/>
                </w:rPr>
                <w:delText>完成後台雲端系統並開始執行道路巡查作業</w:delText>
              </w:r>
              <w:r w:rsidR="00C0328C" w:rsidRPr="003E6DC2" w:rsidDel="006B7EF9">
                <w:rPr>
                  <w:rFonts w:ascii="標楷體" w:hAnsi="標楷體" w:hint="eastAsia"/>
                  <w:color w:val="000000" w:themeColor="text1"/>
                </w:rPr>
                <w:delText>。</w:delText>
              </w:r>
            </w:del>
          </w:p>
          <w:p w14:paraId="3662AC40" w14:textId="293B0B24" w:rsidR="001D5DC3" w:rsidRPr="003E6DC2" w:rsidDel="006B7EF9" w:rsidRDefault="00506F5A">
            <w:pPr>
              <w:pStyle w:val="13"/>
              <w:ind w:leftChars="50" w:left="500" w:hangingChars="150" w:hanging="360"/>
              <w:rPr>
                <w:del w:id="10427" w:author="User" w:date="2021-09-13T17:59:00Z"/>
                <w:rFonts w:ascii="標楷體" w:hAnsi="標楷體"/>
                <w:color w:val="000000" w:themeColor="text1"/>
              </w:rPr>
              <w:pPrChange w:id="10428" w:author="User" w:date="2021-09-14T13:59:00Z">
                <w:pPr>
                  <w:pStyle w:val="a7"/>
                  <w:numPr>
                    <w:numId w:val="393"/>
                  </w:numPr>
                  <w:ind w:leftChars="0" w:left="240" w:hanging="240"/>
                </w:pPr>
              </w:pPrChange>
            </w:pPr>
            <w:del w:id="10429" w:author="User" w:date="2021-09-13T17:59:00Z">
              <w:r w:rsidRPr="003E6DC2" w:rsidDel="006B7EF9">
                <w:rPr>
                  <w:rFonts w:ascii="標楷體" w:hAnsi="標楷體" w:hint="eastAsia"/>
                  <w:color w:val="000000" w:themeColor="text1"/>
                  <w:sz w:val="24"/>
                  <w:szCs w:val="24"/>
                </w:rPr>
                <w:delText>TGOS API 連結</w:delText>
              </w:r>
              <w:r w:rsidR="00C0328C" w:rsidRPr="003E6DC2" w:rsidDel="006B7EF9">
                <w:rPr>
                  <w:rFonts w:ascii="標楷體" w:hAnsi="標楷體" w:hint="eastAsia"/>
                  <w:color w:val="000000" w:themeColor="text1"/>
                  <w:sz w:val="24"/>
                  <w:szCs w:val="24"/>
                </w:rPr>
                <w:delText>。</w:delText>
              </w:r>
            </w:del>
          </w:p>
          <w:p w14:paraId="303C765A" w14:textId="2858A3A7" w:rsidR="00777658" w:rsidRPr="003E6DC2" w:rsidDel="006B7EF9" w:rsidRDefault="00777658">
            <w:pPr>
              <w:pStyle w:val="13"/>
              <w:ind w:leftChars="50" w:left="560" w:hangingChars="150" w:hanging="420"/>
              <w:rPr>
                <w:del w:id="10430" w:author="User" w:date="2021-09-13T17:59:00Z"/>
                <w:rFonts w:ascii="標楷體" w:hAnsi="標楷體"/>
                <w:color w:val="000000" w:themeColor="text1"/>
              </w:rPr>
              <w:pPrChange w:id="10431" w:author="User" w:date="2021-09-14T13:59:00Z">
                <w:pPr>
                  <w:pStyle w:val="a7"/>
                  <w:numPr>
                    <w:numId w:val="393"/>
                  </w:numPr>
                  <w:ind w:leftChars="0" w:left="280" w:hanging="280"/>
                </w:pPr>
              </w:pPrChange>
            </w:pPr>
            <w:del w:id="10432" w:author="User" w:date="2021-09-13T17:59:00Z">
              <w:r w:rsidRPr="003E6DC2" w:rsidDel="006B7EF9">
                <w:rPr>
                  <w:rFonts w:ascii="標楷體" w:hAnsi="標楷體" w:hint="eastAsia"/>
                  <w:color w:val="000000" w:themeColor="text1"/>
                </w:rPr>
                <w:delText>完成Google Map 及日報表試運轉</w:delText>
              </w:r>
              <w:r w:rsidR="00C0328C" w:rsidRPr="003E6DC2" w:rsidDel="006B7EF9">
                <w:rPr>
                  <w:rFonts w:ascii="標楷體" w:hAnsi="標楷體" w:hint="eastAsia"/>
                  <w:color w:val="000000" w:themeColor="text1"/>
                </w:rPr>
                <w:delText>。</w:delText>
              </w:r>
            </w:del>
          </w:p>
        </w:tc>
      </w:tr>
      <w:tr w:rsidR="003E6DC2" w:rsidRPr="003E6DC2" w:rsidDel="006B7EF9" w14:paraId="06E707CA" w14:textId="797C9B0E" w:rsidTr="00C0328C">
        <w:trPr>
          <w:del w:id="10433" w:author="User" w:date="2021-09-13T17:59:00Z"/>
        </w:trPr>
        <w:tc>
          <w:tcPr>
            <w:tcW w:w="2235" w:type="dxa"/>
            <w:vMerge/>
          </w:tcPr>
          <w:p w14:paraId="65500881" w14:textId="4DA23AFB" w:rsidR="00777658" w:rsidRPr="003E6DC2" w:rsidDel="006B7EF9" w:rsidRDefault="00777658">
            <w:pPr>
              <w:pStyle w:val="13"/>
              <w:ind w:leftChars="50" w:left="560" w:hangingChars="150" w:hanging="420"/>
              <w:rPr>
                <w:del w:id="10434" w:author="User" w:date="2021-09-13T17:59:00Z"/>
                <w:rFonts w:ascii="標楷體" w:hAnsi="標楷體"/>
                <w:color w:val="000000" w:themeColor="text1"/>
              </w:rPr>
              <w:pPrChange w:id="10435" w:author="User" w:date="2021-09-14T13:59:00Z">
                <w:pPr>
                  <w:ind w:left="280" w:hanging="280"/>
                </w:pPr>
              </w:pPrChange>
            </w:pPr>
          </w:p>
        </w:tc>
        <w:tc>
          <w:tcPr>
            <w:tcW w:w="1701" w:type="dxa"/>
          </w:tcPr>
          <w:p w14:paraId="4A6333D9" w14:textId="1119F51D" w:rsidR="00777658" w:rsidRPr="003E6DC2" w:rsidDel="006B7EF9" w:rsidRDefault="00777658">
            <w:pPr>
              <w:pStyle w:val="13"/>
              <w:ind w:leftChars="50" w:left="560" w:hangingChars="150" w:hanging="420"/>
              <w:rPr>
                <w:del w:id="10436" w:author="User" w:date="2021-09-13T17:59:00Z"/>
                <w:rFonts w:ascii="標楷體" w:hAnsi="標楷體"/>
                <w:color w:val="000000" w:themeColor="text1"/>
              </w:rPr>
              <w:pPrChange w:id="10437" w:author="User" w:date="2021-09-14T13:59:00Z">
                <w:pPr>
                  <w:ind w:left="280" w:hanging="280"/>
                </w:pPr>
              </w:pPrChange>
            </w:pPr>
            <w:del w:id="10438" w:author="User" w:date="2021-09-13T17:59:00Z">
              <w:r w:rsidRPr="003E6DC2" w:rsidDel="006B7EF9">
                <w:rPr>
                  <w:rFonts w:ascii="標楷體" w:hAnsi="標楷體" w:hint="eastAsia"/>
                  <w:color w:val="000000" w:themeColor="text1"/>
                </w:rPr>
                <w:delText>110/</w:delText>
              </w:r>
              <w:r w:rsidRPr="003E6DC2" w:rsidDel="006B7EF9">
                <w:rPr>
                  <w:rFonts w:ascii="標楷體" w:hAnsi="標楷體"/>
                  <w:color w:val="000000" w:themeColor="text1"/>
                </w:rPr>
                <w:delText>8/2</w:delText>
              </w:r>
              <w:r w:rsidR="00772E42" w:rsidRPr="003E6DC2" w:rsidDel="006B7EF9">
                <w:rPr>
                  <w:rFonts w:ascii="標楷體" w:hAnsi="標楷體" w:hint="eastAsia"/>
                  <w:color w:val="000000" w:themeColor="text1"/>
                </w:rPr>
                <w:delText>6</w:delText>
              </w:r>
              <w:r w:rsidRPr="003E6DC2" w:rsidDel="006B7EF9">
                <w:rPr>
                  <w:rFonts w:ascii="標楷體" w:hAnsi="標楷體" w:hint="eastAsia"/>
                  <w:color w:val="000000" w:themeColor="text1"/>
                </w:rPr>
                <w:delText>~</w:delText>
              </w:r>
            </w:del>
          </w:p>
          <w:p w14:paraId="13CC0AD1" w14:textId="2D78B6B4" w:rsidR="00777658" w:rsidRPr="003E6DC2" w:rsidDel="006B7EF9" w:rsidRDefault="00413410">
            <w:pPr>
              <w:pStyle w:val="13"/>
              <w:ind w:leftChars="50" w:left="560" w:hangingChars="150" w:hanging="420"/>
              <w:rPr>
                <w:del w:id="10439" w:author="User" w:date="2021-09-13T17:59:00Z"/>
                <w:rFonts w:ascii="標楷體" w:hAnsi="標楷體"/>
                <w:color w:val="000000" w:themeColor="text1"/>
              </w:rPr>
              <w:pPrChange w:id="10440" w:author="User" w:date="2021-09-14T13:59:00Z">
                <w:pPr>
                  <w:ind w:left="280" w:hanging="280"/>
                </w:pPr>
              </w:pPrChange>
            </w:pPr>
            <w:del w:id="10441" w:author="User" w:date="2021-09-13T17:59:00Z">
              <w:r w:rsidRPr="003E6DC2" w:rsidDel="006B7EF9">
                <w:rPr>
                  <w:rFonts w:ascii="標楷體" w:hAnsi="標楷體" w:hint="eastAsia"/>
                  <w:color w:val="000000" w:themeColor="text1"/>
                </w:rPr>
                <w:delText>110/1</w:delText>
              </w:r>
              <w:r w:rsidR="00AE23A0" w:rsidRPr="003E6DC2" w:rsidDel="006B7EF9">
                <w:rPr>
                  <w:rFonts w:ascii="標楷體" w:hAnsi="標楷體" w:hint="eastAsia"/>
                  <w:color w:val="000000" w:themeColor="text1"/>
                </w:rPr>
                <w:delText>1</w:delText>
              </w:r>
              <w:r w:rsidR="00777658" w:rsidRPr="003E6DC2" w:rsidDel="006B7EF9">
                <w:rPr>
                  <w:rFonts w:ascii="標楷體" w:hAnsi="標楷體" w:hint="eastAsia"/>
                  <w:color w:val="000000" w:themeColor="text1"/>
                </w:rPr>
                <w:delText>/</w:delText>
              </w:r>
              <w:r w:rsidR="00AE23A0" w:rsidRPr="003E6DC2" w:rsidDel="006B7EF9">
                <w:rPr>
                  <w:rFonts w:ascii="標楷體" w:hAnsi="標楷體" w:hint="eastAsia"/>
                  <w:color w:val="000000" w:themeColor="text1"/>
                </w:rPr>
                <w:delText>3</w:delText>
              </w:r>
            </w:del>
          </w:p>
          <w:p w14:paraId="4ABFAF78" w14:textId="0B05E28C" w:rsidR="00AE23A0" w:rsidRPr="003E6DC2" w:rsidDel="006B7EF9" w:rsidRDefault="00AE23A0">
            <w:pPr>
              <w:pStyle w:val="13"/>
              <w:ind w:leftChars="50" w:left="560" w:hangingChars="150" w:hanging="420"/>
              <w:rPr>
                <w:del w:id="10442" w:author="User" w:date="2021-09-13T17:59:00Z"/>
                <w:rFonts w:ascii="標楷體" w:hAnsi="標楷體"/>
                <w:color w:val="000000" w:themeColor="text1"/>
              </w:rPr>
              <w:pPrChange w:id="10443" w:author="User" w:date="2021-09-14T13:59:00Z">
                <w:pPr>
                  <w:ind w:left="280" w:hanging="280"/>
                </w:pPr>
              </w:pPrChange>
            </w:pPr>
          </w:p>
          <w:p w14:paraId="5AC8F6C1" w14:textId="7BD0CF73" w:rsidR="00F401FE" w:rsidRPr="003E6DC2" w:rsidDel="006B7EF9" w:rsidRDefault="00F401FE">
            <w:pPr>
              <w:pStyle w:val="13"/>
              <w:ind w:leftChars="50" w:left="560" w:hangingChars="150" w:hanging="420"/>
              <w:rPr>
                <w:del w:id="10444" w:author="User" w:date="2021-09-13T17:59:00Z"/>
                <w:rFonts w:ascii="標楷體" w:hAnsi="標楷體"/>
                <w:color w:val="000000" w:themeColor="text1"/>
              </w:rPr>
              <w:pPrChange w:id="10445" w:author="User" w:date="2021-09-14T13:59:00Z">
                <w:pPr>
                  <w:ind w:left="280" w:hanging="280"/>
                </w:pPr>
              </w:pPrChange>
            </w:pPr>
          </w:p>
        </w:tc>
        <w:tc>
          <w:tcPr>
            <w:tcW w:w="5811" w:type="dxa"/>
          </w:tcPr>
          <w:p w14:paraId="503BABEC" w14:textId="42F4A216" w:rsidR="009507AE" w:rsidRPr="003E6DC2" w:rsidDel="006B7EF9" w:rsidRDefault="00C0328C">
            <w:pPr>
              <w:pStyle w:val="13"/>
              <w:ind w:leftChars="50" w:left="560" w:hangingChars="150" w:hanging="420"/>
              <w:rPr>
                <w:del w:id="10446" w:author="User" w:date="2021-09-13T17:59:00Z"/>
                <w:rFonts w:ascii="標楷體" w:hAnsi="標楷體"/>
                <w:color w:val="000000" w:themeColor="text1"/>
              </w:rPr>
              <w:pPrChange w:id="10447" w:author="User" w:date="2021-09-14T13:59:00Z">
                <w:pPr>
                  <w:pStyle w:val="a7"/>
                  <w:numPr>
                    <w:numId w:val="396"/>
                  </w:numPr>
                  <w:ind w:leftChars="0" w:left="280" w:hanging="280"/>
                </w:pPr>
              </w:pPrChange>
            </w:pPr>
            <w:del w:id="10448" w:author="User" w:date="2021-09-13T17:59:00Z">
              <w:r w:rsidRPr="003E6DC2" w:rsidDel="006B7EF9">
                <w:rPr>
                  <w:rFonts w:ascii="標楷體" w:hAnsi="標楷體" w:hint="eastAsia"/>
                  <w:color w:val="000000" w:themeColor="text1"/>
                </w:rPr>
                <w:delText>教育訓練，對象：部內相關人員，承包養護公司。</w:delText>
              </w:r>
            </w:del>
          </w:p>
          <w:p w14:paraId="42338DCB" w14:textId="00E18367" w:rsidR="009507AE" w:rsidRPr="003E6DC2" w:rsidDel="006B7EF9" w:rsidRDefault="00777658">
            <w:pPr>
              <w:pStyle w:val="13"/>
              <w:ind w:leftChars="50" w:left="560" w:hangingChars="150" w:hanging="420"/>
              <w:rPr>
                <w:del w:id="10449" w:author="User" w:date="2021-09-13T17:59:00Z"/>
                <w:rFonts w:ascii="標楷體" w:hAnsi="標楷體"/>
                <w:color w:val="000000" w:themeColor="text1"/>
              </w:rPr>
              <w:pPrChange w:id="10450" w:author="User" w:date="2021-09-14T13:59:00Z">
                <w:pPr>
                  <w:pStyle w:val="a7"/>
                  <w:numPr>
                    <w:numId w:val="396"/>
                  </w:numPr>
                  <w:ind w:leftChars="0" w:left="280" w:hanging="280"/>
                </w:pPr>
              </w:pPrChange>
            </w:pPr>
            <w:del w:id="10451" w:author="User" w:date="2021-09-13T17:59:00Z">
              <w:r w:rsidRPr="003E6DC2" w:rsidDel="006B7EF9">
                <w:rPr>
                  <w:rFonts w:ascii="標楷體" w:hAnsi="標楷體" w:hint="eastAsia"/>
                  <w:color w:val="000000" w:themeColor="text1"/>
                </w:rPr>
                <w:delText>路巡作業：完成</w:delText>
              </w:r>
              <w:r w:rsidR="00395201" w:rsidRPr="003E6DC2" w:rsidDel="006B7EF9">
                <w:rPr>
                  <w:rFonts w:ascii="標楷體" w:hAnsi="標楷體" w:hint="eastAsia"/>
                  <w:color w:val="000000" w:themeColor="text1"/>
                </w:rPr>
                <w:delText>本案巡查範圍</w:delText>
              </w:r>
              <w:r w:rsidRPr="003E6DC2" w:rsidDel="006B7EF9">
                <w:rPr>
                  <w:rFonts w:ascii="標楷體" w:hAnsi="標楷體" w:hint="eastAsia"/>
                  <w:color w:val="000000" w:themeColor="text1"/>
                </w:rPr>
                <w:delText>二次</w:delText>
              </w:r>
              <w:r w:rsidR="00167A38" w:rsidRPr="003E6DC2" w:rsidDel="006B7EF9">
                <w:rPr>
                  <w:rFonts w:ascii="標楷體" w:hAnsi="標楷體"/>
                  <w:color w:val="000000" w:themeColor="text1"/>
                </w:rPr>
                <w:delText>(如附件</w:delText>
              </w:r>
              <w:r w:rsidR="00167A38" w:rsidRPr="003E6DC2" w:rsidDel="006B7EF9">
                <w:rPr>
                  <w:rFonts w:ascii="標楷體" w:hAnsi="標楷體" w:hint="eastAsia"/>
                  <w:color w:val="000000" w:themeColor="text1"/>
                </w:rPr>
                <w:delText>一</w:delText>
              </w:r>
              <w:r w:rsidR="00167A38" w:rsidRPr="003E6DC2" w:rsidDel="006B7EF9">
                <w:rPr>
                  <w:rFonts w:ascii="標楷體" w:hAnsi="標楷體"/>
                  <w:color w:val="000000" w:themeColor="text1"/>
                </w:rPr>
                <w:delText>)</w:delText>
              </w:r>
              <w:r w:rsidRPr="003E6DC2" w:rsidDel="006B7EF9">
                <w:rPr>
                  <w:rFonts w:ascii="標楷體" w:hAnsi="標楷體" w:hint="eastAsia"/>
                  <w:color w:val="000000" w:themeColor="text1"/>
                </w:rPr>
                <w:delText>。</w:delText>
              </w:r>
            </w:del>
          </w:p>
          <w:p w14:paraId="5D2B2BFE" w14:textId="049B97B4" w:rsidR="00777658" w:rsidRPr="003E6DC2" w:rsidDel="006B7EF9" w:rsidRDefault="00D92EE2">
            <w:pPr>
              <w:pStyle w:val="13"/>
              <w:ind w:leftChars="50" w:left="560" w:hangingChars="150" w:hanging="420"/>
              <w:rPr>
                <w:del w:id="10452" w:author="User" w:date="2021-09-13T17:59:00Z"/>
                <w:rFonts w:ascii="標楷體" w:hAnsi="標楷體"/>
                <w:color w:val="000000" w:themeColor="text1"/>
              </w:rPr>
              <w:pPrChange w:id="10453" w:author="User" w:date="2021-09-14T13:59:00Z">
                <w:pPr>
                  <w:pStyle w:val="a7"/>
                  <w:numPr>
                    <w:numId w:val="396"/>
                  </w:numPr>
                  <w:ind w:leftChars="0" w:left="280" w:hanging="280"/>
                </w:pPr>
              </w:pPrChange>
            </w:pPr>
            <w:del w:id="10454" w:author="User" w:date="2021-09-13T17:59:00Z">
              <w:r w:rsidRPr="003E6DC2" w:rsidDel="006B7EF9">
                <w:rPr>
                  <w:rFonts w:ascii="標楷體" w:hAnsi="標楷體" w:hint="eastAsia"/>
                  <w:color w:val="000000" w:themeColor="text1"/>
                </w:rPr>
                <w:delText>查詢網頁及報表</w:delText>
              </w:r>
              <w:r w:rsidR="00B64528" w:rsidRPr="003E6DC2" w:rsidDel="006B7EF9">
                <w:rPr>
                  <w:rFonts w:ascii="標楷體" w:hAnsi="標楷體" w:hint="eastAsia"/>
                  <w:color w:val="000000" w:themeColor="text1"/>
                </w:rPr>
                <w:delText>上線</w:delText>
              </w:r>
              <w:r w:rsidR="00777658" w:rsidRPr="003E6DC2" w:rsidDel="006B7EF9">
                <w:rPr>
                  <w:rFonts w:ascii="標楷體" w:hAnsi="標楷體" w:hint="eastAsia"/>
                  <w:color w:val="000000" w:themeColor="text1"/>
                </w:rPr>
                <w:delText>：</w:delText>
              </w:r>
            </w:del>
          </w:p>
          <w:p w14:paraId="5C438630" w14:textId="034DEF9B" w:rsidR="00777658" w:rsidRPr="003E6DC2" w:rsidDel="006B7EF9" w:rsidRDefault="00777658">
            <w:pPr>
              <w:pStyle w:val="13"/>
              <w:ind w:leftChars="50" w:left="560" w:hangingChars="150" w:hanging="420"/>
              <w:rPr>
                <w:del w:id="10455" w:author="User" w:date="2021-09-13T17:59:00Z"/>
                <w:rFonts w:ascii="標楷體" w:hAnsi="標楷體"/>
                <w:color w:val="000000" w:themeColor="text1"/>
              </w:rPr>
              <w:pPrChange w:id="10456" w:author="User" w:date="2021-09-14T13:59:00Z">
                <w:pPr>
                  <w:pStyle w:val="a7"/>
                  <w:numPr>
                    <w:numId w:val="393"/>
                  </w:numPr>
                  <w:ind w:leftChars="0" w:left="280" w:hanging="280"/>
                </w:pPr>
              </w:pPrChange>
            </w:pPr>
            <w:del w:id="10457" w:author="User" w:date="2021-09-13T17:59:00Z">
              <w:r w:rsidRPr="003E6DC2" w:rsidDel="006B7EF9">
                <w:rPr>
                  <w:rFonts w:ascii="標楷體" w:hAnsi="標楷體" w:hint="eastAsia"/>
                  <w:color w:val="000000" w:themeColor="text1"/>
                </w:rPr>
                <w:delText>日、月報表系統查詢。</w:delText>
              </w:r>
            </w:del>
          </w:p>
          <w:p w14:paraId="257FD441" w14:textId="5207E57F" w:rsidR="00777658" w:rsidRPr="003E6DC2" w:rsidDel="006B7EF9" w:rsidRDefault="00777658">
            <w:pPr>
              <w:pStyle w:val="13"/>
              <w:ind w:leftChars="50" w:left="560" w:hangingChars="150" w:hanging="420"/>
              <w:rPr>
                <w:del w:id="10458" w:author="User" w:date="2021-09-13T17:59:00Z"/>
                <w:rFonts w:ascii="標楷體" w:hAnsi="標楷體"/>
                <w:color w:val="000000" w:themeColor="text1"/>
              </w:rPr>
              <w:pPrChange w:id="10459" w:author="User" w:date="2021-09-14T13:59:00Z">
                <w:pPr>
                  <w:pStyle w:val="a7"/>
                  <w:numPr>
                    <w:numId w:val="393"/>
                  </w:numPr>
                  <w:ind w:leftChars="0" w:left="280" w:hanging="280"/>
                </w:pPr>
              </w:pPrChange>
            </w:pPr>
            <w:del w:id="10460" w:author="User" w:date="2021-09-13T17:59:00Z">
              <w:r w:rsidRPr="003E6DC2" w:rsidDel="006B7EF9">
                <w:rPr>
                  <w:rFonts w:ascii="標楷體" w:hAnsi="標楷體" w:hint="eastAsia"/>
                  <w:color w:val="000000" w:themeColor="text1"/>
                </w:rPr>
                <w:delText>Google Map 缺陷查詢。</w:delText>
              </w:r>
            </w:del>
          </w:p>
          <w:p w14:paraId="33FE7BE9" w14:textId="5241C7A0" w:rsidR="00777658" w:rsidRPr="003E6DC2" w:rsidDel="006B7EF9" w:rsidRDefault="00777658">
            <w:pPr>
              <w:pStyle w:val="13"/>
              <w:ind w:leftChars="50" w:left="560" w:hangingChars="150" w:hanging="420"/>
              <w:rPr>
                <w:del w:id="10461" w:author="User" w:date="2021-09-13T17:59:00Z"/>
                <w:rFonts w:ascii="標楷體" w:hAnsi="標楷體"/>
                <w:color w:val="000000" w:themeColor="text1"/>
              </w:rPr>
              <w:pPrChange w:id="10462" w:author="User" w:date="2021-09-14T13:59:00Z">
                <w:pPr>
                  <w:pStyle w:val="a7"/>
                  <w:numPr>
                    <w:numId w:val="393"/>
                  </w:numPr>
                  <w:ind w:leftChars="0" w:left="280" w:hanging="280"/>
                </w:pPr>
              </w:pPrChange>
            </w:pPr>
            <w:del w:id="10463" w:author="User" w:date="2021-09-13T17:59:00Z">
              <w:r w:rsidRPr="003E6DC2" w:rsidDel="006B7EF9">
                <w:rPr>
                  <w:rFonts w:ascii="標楷體" w:hAnsi="標楷體" w:hint="eastAsia"/>
                  <w:color w:val="000000" w:themeColor="text1"/>
                </w:rPr>
                <w:delText>每月3號前產出月報表。</w:delText>
              </w:r>
            </w:del>
          </w:p>
          <w:p w14:paraId="44E45942" w14:textId="4C34344B" w:rsidR="00777658" w:rsidRPr="003E6DC2" w:rsidDel="006B7EF9" w:rsidRDefault="009507AE">
            <w:pPr>
              <w:pStyle w:val="13"/>
              <w:ind w:leftChars="50" w:left="560" w:hangingChars="150" w:hanging="420"/>
              <w:rPr>
                <w:del w:id="10464" w:author="User" w:date="2021-09-13T17:59:00Z"/>
                <w:rFonts w:ascii="標楷體" w:hAnsi="標楷體"/>
                <w:color w:val="000000" w:themeColor="text1"/>
              </w:rPr>
              <w:pPrChange w:id="10465" w:author="User" w:date="2021-09-14T13:59:00Z">
                <w:pPr>
                  <w:ind w:left="280" w:hanging="280"/>
                </w:pPr>
              </w:pPrChange>
            </w:pPr>
            <w:del w:id="10466" w:author="User" w:date="2021-09-13T17:59:00Z">
              <w:r w:rsidRPr="003E6DC2" w:rsidDel="006B7EF9">
                <w:rPr>
                  <w:rFonts w:ascii="標楷體" w:hAnsi="標楷體" w:hint="eastAsia"/>
                  <w:color w:val="000000" w:themeColor="text1"/>
                </w:rPr>
                <w:delText>4.</w:delText>
              </w:r>
              <w:r w:rsidR="00777658" w:rsidRPr="003E6DC2" w:rsidDel="006B7EF9">
                <w:rPr>
                  <w:rFonts w:ascii="標楷體" w:hAnsi="標楷體" w:hint="eastAsia"/>
                  <w:color w:val="000000" w:themeColor="text1"/>
                </w:rPr>
                <w:delText>配合承包養護公司執行：</w:delText>
              </w:r>
            </w:del>
          </w:p>
          <w:p w14:paraId="07411AFD" w14:textId="34C02874" w:rsidR="00777658" w:rsidRPr="003E6DC2" w:rsidDel="006B7EF9" w:rsidRDefault="00777658">
            <w:pPr>
              <w:pStyle w:val="13"/>
              <w:ind w:leftChars="50" w:left="560" w:hangingChars="150" w:hanging="420"/>
              <w:rPr>
                <w:del w:id="10467" w:author="User" w:date="2021-09-13T17:59:00Z"/>
                <w:rFonts w:ascii="標楷體" w:hAnsi="標楷體"/>
                <w:color w:val="000000" w:themeColor="text1"/>
              </w:rPr>
              <w:pPrChange w:id="10468" w:author="User" w:date="2021-09-14T13:59:00Z">
                <w:pPr>
                  <w:pStyle w:val="a7"/>
                  <w:numPr>
                    <w:numId w:val="393"/>
                  </w:numPr>
                  <w:ind w:leftChars="0" w:left="280" w:hanging="280"/>
                </w:pPr>
              </w:pPrChange>
            </w:pPr>
            <w:del w:id="10469" w:author="User" w:date="2021-09-13T17:59:00Z">
              <w:r w:rsidRPr="003E6DC2" w:rsidDel="006B7EF9">
                <w:rPr>
                  <w:rFonts w:ascii="標楷體" w:hAnsi="標楷體" w:hint="eastAsia"/>
                  <w:color w:val="000000" w:themeColor="text1"/>
                </w:rPr>
                <w:delText>介接道路養護既工程資訊管理系統。</w:delText>
              </w:r>
            </w:del>
          </w:p>
          <w:p w14:paraId="67B4FF80" w14:textId="38E3B2C1" w:rsidR="00777658" w:rsidRPr="003E6DC2" w:rsidDel="006B7EF9" w:rsidRDefault="00777658">
            <w:pPr>
              <w:pStyle w:val="13"/>
              <w:ind w:leftChars="50" w:left="560" w:hangingChars="150" w:hanging="420"/>
              <w:rPr>
                <w:del w:id="10470" w:author="User" w:date="2021-09-13T17:59:00Z"/>
                <w:rFonts w:ascii="標楷體" w:hAnsi="標楷體"/>
                <w:color w:val="000000" w:themeColor="text1"/>
              </w:rPr>
              <w:pPrChange w:id="10471" w:author="User" w:date="2021-09-14T13:59:00Z">
                <w:pPr>
                  <w:pStyle w:val="a7"/>
                  <w:numPr>
                    <w:numId w:val="393"/>
                  </w:numPr>
                  <w:ind w:leftChars="0" w:left="280" w:hanging="280"/>
                </w:pPr>
              </w:pPrChange>
            </w:pPr>
            <w:del w:id="10472" w:author="User" w:date="2021-09-13T17:59:00Z">
              <w:r w:rsidRPr="003E6DC2" w:rsidDel="006B7EF9">
                <w:rPr>
                  <w:rFonts w:ascii="標楷體" w:hAnsi="標楷體" w:hint="eastAsia"/>
                  <w:color w:val="000000" w:themeColor="text1"/>
                </w:rPr>
                <w:delText>匯入報表資料(缺失類別、數量統計)。</w:delText>
              </w:r>
            </w:del>
          </w:p>
          <w:p w14:paraId="25BAB60E" w14:textId="266B327D" w:rsidR="00777658" w:rsidRPr="003E6DC2" w:rsidDel="006B7EF9" w:rsidRDefault="00777658">
            <w:pPr>
              <w:pStyle w:val="13"/>
              <w:ind w:leftChars="50" w:left="560" w:hangingChars="150" w:hanging="420"/>
              <w:rPr>
                <w:del w:id="10473" w:author="User" w:date="2021-09-13T17:59:00Z"/>
                <w:rFonts w:ascii="標楷體" w:hAnsi="標楷體"/>
                <w:color w:val="000000" w:themeColor="text1"/>
              </w:rPr>
              <w:pPrChange w:id="10474" w:author="User" w:date="2021-09-14T13:59:00Z">
                <w:pPr>
                  <w:pStyle w:val="a7"/>
                  <w:numPr>
                    <w:numId w:val="393"/>
                  </w:numPr>
                  <w:ind w:leftChars="0" w:left="280" w:hanging="280"/>
                </w:pPr>
              </w:pPrChange>
            </w:pPr>
            <w:del w:id="10475" w:author="User" w:date="2021-09-13T17:59:00Z">
              <w:r w:rsidRPr="003E6DC2" w:rsidDel="006B7EF9">
                <w:rPr>
                  <w:rFonts w:ascii="標楷體" w:hAnsi="標楷體" w:hint="eastAsia"/>
                  <w:color w:val="000000" w:themeColor="text1"/>
                </w:rPr>
                <w:delText>提供屬性查詢</w:delText>
              </w:r>
              <w:r w:rsidRPr="003E6DC2" w:rsidDel="006B7EF9">
                <w:rPr>
                  <w:rFonts w:ascii="標楷體" w:hAnsi="標楷體"/>
                  <w:color w:val="000000" w:themeColor="text1"/>
                </w:rPr>
                <w:delText xml:space="preserve"> </w:delText>
              </w:r>
              <w:r w:rsidRPr="003E6DC2" w:rsidDel="006B7EF9">
                <w:rPr>
                  <w:rFonts w:ascii="標楷體" w:hAnsi="標楷體" w:hint="eastAsia"/>
                  <w:color w:val="000000" w:themeColor="text1"/>
                </w:rPr>
                <w:delText>。</w:delText>
              </w:r>
            </w:del>
          </w:p>
        </w:tc>
      </w:tr>
      <w:tr w:rsidR="003E6DC2" w:rsidRPr="003E6DC2" w:rsidDel="006B7EF9" w14:paraId="766B2E88" w14:textId="1B53B02B" w:rsidTr="00590F6D">
        <w:trPr>
          <w:del w:id="10476" w:author="User" w:date="2021-09-13T17:59:00Z"/>
        </w:trPr>
        <w:tc>
          <w:tcPr>
            <w:tcW w:w="2235" w:type="dxa"/>
          </w:tcPr>
          <w:p w14:paraId="6D6B058A" w14:textId="74EF449C" w:rsidR="00772E42" w:rsidRPr="003E6DC2" w:rsidDel="006B7EF9" w:rsidRDefault="00772E42">
            <w:pPr>
              <w:pStyle w:val="13"/>
              <w:ind w:leftChars="50" w:left="560" w:hangingChars="150" w:hanging="420"/>
              <w:rPr>
                <w:del w:id="10477" w:author="User" w:date="2021-09-13T17:59:00Z"/>
                <w:rFonts w:ascii="標楷體" w:hAnsi="標楷體"/>
                <w:color w:val="000000" w:themeColor="text1"/>
              </w:rPr>
              <w:pPrChange w:id="10478" w:author="User" w:date="2021-09-14T13:59:00Z">
                <w:pPr>
                  <w:ind w:left="280" w:hanging="280"/>
                </w:pPr>
              </w:pPrChange>
            </w:pPr>
            <w:del w:id="10479" w:author="User" w:date="2021-09-13T17:59:00Z">
              <w:r w:rsidRPr="003E6DC2" w:rsidDel="006B7EF9">
                <w:rPr>
                  <w:rFonts w:ascii="標楷體" w:hAnsi="標楷體" w:hint="eastAsia"/>
                  <w:color w:val="000000" w:themeColor="text1"/>
                </w:rPr>
                <w:delText>AI資料集</w:delText>
              </w:r>
              <w:r w:rsidR="00847DC5" w:rsidRPr="003E6DC2" w:rsidDel="006B7EF9">
                <w:rPr>
                  <w:rFonts w:ascii="標楷體" w:hAnsi="標楷體" w:hint="eastAsia"/>
                  <w:color w:val="000000" w:themeColor="text1"/>
                </w:rPr>
                <w:delText>更新</w:delText>
              </w:r>
            </w:del>
          </w:p>
          <w:p w14:paraId="3DC077B1" w14:textId="0F200244" w:rsidR="00772E42" w:rsidRPr="003E6DC2" w:rsidDel="006B7EF9" w:rsidRDefault="00772E42">
            <w:pPr>
              <w:pStyle w:val="13"/>
              <w:ind w:leftChars="50" w:left="560" w:hangingChars="150" w:hanging="420"/>
              <w:rPr>
                <w:del w:id="10480" w:author="User" w:date="2021-09-13T17:59:00Z"/>
                <w:rFonts w:ascii="標楷體" w:hAnsi="標楷體"/>
                <w:color w:val="000000" w:themeColor="text1"/>
              </w:rPr>
              <w:pPrChange w:id="10481" w:author="User" w:date="2021-09-14T13:59:00Z">
                <w:pPr>
                  <w:ind w:left="280" w:hanging="280"/>
                </w:pPr>
              </w:pPrChange>
            </w:pPr>
            <w:del w:id="10482" w:author="User" w:date="2021-09-13T17:59:00Z">
              <w:r w:rsidRPr="003E6DC2" w:rsidDel="006B7EF9">
                <w:rPr>
                  <w:rFonts w:ascii="標楷體" w:hAnsi="標楷體" w:hint="eastAsia"/>
                  <w:color w:val="000000" w:themeColor="text1"/>
                </w:rPr>
                <w:delText>D90~150</w:delText>
              </w:r>
            </w:del>
          </w:p>
        </w:tc>
        <w:tc>
          <w:tcPr>
            <w:tcW w:w="1701" w:type="dxa"/>
          </w:tcPr>
          <w:p w14:paraId="67370CE1" w14:textId="06EF01F1" w:rsidR="00772E42" w:rsidRPr="003E6DC2" w:rsidDel="006B7EF9" w:rsidRDefault="00772E42">
            <w:pPr>
              <w:pStyle w:val="13"/>
              <w:ind w:leftChars="50" w:left="560" w:hangingChars="150" w:hanging="420"/>
              <w:rPr>
                <w:del w:id="10483" w:author="User" w:date="2021-09-13T17:59:00Z"/>
                <w:rFonts w:ascii="標楷體" w:hAnsi="標楷體"/>
                <w:color w:val="000000" w:themeColor="text1"/>
              </w:rPr>
              <w:pPrChange w:id="10484" w:author="User" w:date="2021-09-14T13:59:00Z">
                <w:pPr>
                  <w:ind w:left="280" w:hanging="280"/>
                </w:pPr>
              </w:pPrChange>
            </w:pPr>
            <w:del w:id="10485" w:author="User" w:date="2021-09-13T17:59:00Z">
              <w:r w:rsidRPr="003E6DC2" w:rsidDel="006B7EF9">
                <w:rPr>
                  <w:rFonts w:ascii="標楷體" w:hAnsi="標楷體" w:hint="eastAsia"/>
                  <w:color w:val="000000" w:themeColor="text1"/>
                </w:rPr>
                <w:delText>110/</w:delText>
              </w:r>
              <w:r w:rsidR="00A73305" w:rsidRPr="003E6DC2" w:rsidDel="006B7EF9">
                <w:rPr>
                  <w:rFonts w:ascii="標楷體" w:hAnsi="標楷體" w:hint="eastAsia"/>
                  <w:color w:val="000000" w:themeColor="text1"/>
                </w:rPr>
                <w:delText>11</w:delText>
              </w:r>
              <w:r w:rsidRPr="003E6DC2" w:rsidDel="006B7EF9">
                <w:rPr>
                  <w:rFonts w:ascii="標楷體" w:hAnsi="標楷體" w:hint="eastAsia"/>
                  <w:color w:val="000000" w:themeColor="text1"/>
                </w:rPr>
                <w:delText>/</w:delText>
              </w:r>
              <w:r w:rsidR="00A73305" w:rsidRPr="003E6DC2" w:rsidDel="006B7EF9">
                <w:rPr>
                  <w:rFonts w:ascii="標楷體" w:hAnsi="標楷體" w:hint="eastAsia"/>
                  <w:color w:val="000000" w:themeColor="text1"/>
                </w:rPr>
                <w:delText>3</w:delText>
              </w:r>
              <w:r w:rsidRPr="003E6DC2" w:rsidDel="006B7EF9">
                <w:rPr>
                  <w:rFonts w:ascii="標楷體" w:hAnsi="標楷體" w:hint="eastAsia"/>
                  <w:color w:val="000000" w:themeColor="text1"/>
                </w:rPr>
                <w:delText>~</w:delText>
              </w:r>
            </w:del>
          </w:p>
          <w:p w14:paraId="1BBCA52F" w14:textId="1D9D1C1E" w:rsidR="00772E42" w:rsidRPr="003E6DC2" w:rsidDel="006B7EF9" w:rsidRDefault="00772E42">
            <w:pPr>
              <w:pStyle w:val="13"/>
              <w:ind w:leftChars="50" w:left="560" w:hangingChars="150" w:hanging="420"/>
              <w:rPr>
                <w:del w:id="10486" w:author="User" w:date="2021-09-13T17:59:00Z"/>
                <w:rFonts w:ascii="標楷體" w:hAnsi="標楷體"/>
                <w:color w:val="000000" w:themeColor="text1"/>
              </w:rPr>
              <w:pPrChange w:id="10487" w:author="User" w:date="2021-09-14T13:59:00Z">
                <w:pPr>
                  <w:ind w:left="280" w:hanging="280"/>
                </w:pPr>
              </w:pPrChange>
            </w:pPr>
            <w:del w:id="10488" w:author="User" w:date="2021-09-13T17:59:00Z">
              <w:r w:rsidRPr="003E6DC2" w:rsidDel="006B7EF9">
                <w:rPr>
                  <w:rFonts w:ascii="標楷體" w:hAnsi="標楷體" w:hint="eastAsia"/>
                  <w:color w:val="000000" w:themeColor="text1"/>
                </w:rPr>
                <w:delText>11</w:delText>
              </w:r>
              <w:r w:rsidR="00A73305" w:rsidRPr="003E6DC2" w:rsidDel="006B7EF9">
                <w:rPr>
                  <w:rFonts w:ascii="標楷體" w:hAnsi="標楷體" w:hint="eastAsia"/>
                  <w:color w:val="000000" w:themeColor="text1"/>
                </w:rPr>
                <w:delText>1</w:delText>
              </w:r>
              <w:r w:rsidRPr="003E6DC2" w:rsidDel="006B7EF9">
                <w:rPr>
                  <w:rFonts w:ascii="標楷體" w:hAnsi="標楷體" w:hint="eastAsia"/>
                  <w:color w:val="000000" w:themeColor="text1"/>
                </w:rPr>
                <w:delText>/1/</w:delText>
              </w:r>
              <w:r w:rsidR="00A73305" w:rsidRPr="003E6DC2" w:rsidDel="006B7EF9">
                <w:rPr>
                  <w:rFonts w:ascii="標楷體" w:hAnsi="標楷體" w:hint="eastAsia"/>
                  <w:color w:val="000000" w:themeColor="text1"/>
                </w:rPr>
                <w:delText>2</w:delText>
              </w:r>
            </w:del>
          </w:p>
        </w:tc>
        <w:tc>
          <w:tcPr>
            <w:tcW w:w="5811" w:type="dxa"/>
          </w:tcPr>
          <w:p w14:paraId="2F19B46C" w14:textId="235F716C" w:rsidR="00772E42" w:rsidRPr="003E6DC2" w:rsidDel="006B7EF9" w:rsidRDefault="00772E42">
            <w:pPr>
              <w:pStyle w:val="13"/>
              <w:ind w:leftChars="50" w:left="560" w:hangingChars="150" w:hanging="420"/>
              <w:rPr>
                <w:del w:id="10489" w:author="User" w:date="2021-09-13T17:59:00Z"/>
                <w:rFonts w:ascii="標楷體" w:hAnsi="標楷體"/>
                <w:color w:val="000000" w:themeColor="text1"/>
              </w:rPr>
              <w:pPrChange w:id="10490" w:author="User" w:date="2021-09-14T13:59:00Z">
                <w:pPr>
                  <w:ind w:left="280" w:hanging="280"/>
                </w:pPr>
              </w:pPrChange>
            </w:pPr>
            <w:del w:id="10491" w:author="User" w:date="2021-09-13T17:59:00Z">
              <w:r w:rsidRPr="003E6DC2" w:rsidDel="006B7EF9">
                <w:rPr>
                  <w:rFonts w:ascii="標楷體" w:hAnsi="標楷體" w:hint="eastAsia"/>
                  <w:color w:val="000000" w:themeColor="text1"/>
                </w:rPr>
                <w:delText>產生新的臺南市獨有的資料集：</w:delText>
              </w:r>
            </w:del>
          </w:p>
          <w:p w14:paraId="082B5D7E" w14:textId="19CC58D5" w:rsidR="00772E42" w:rsidRPr="003E6DC2" w:rsidDel="006B7EF9" w:rsidRDefault="00772E42">
            <w:pPr>
              <w:pStyle w:val="13"/>
              <w:ind w:leftChars="50" w:left="560" w:hangingChars="150" w:hanging="420"/>
              <w:rPr>
                <w:del w:id="10492" w:author="User" w:date="2021-09-13T17:59:00Z"/>
                <w:rFonts w:ascii="標楷體" w:hAnsi="標楷體"/>
                <w:color w:val="000000" w:themeColor="text1"/>
              </w:rPr>
              <w:pPrChange w:id="10493" w:author="User" w:date="2021-09-14T13:59:00Z">
                <w:pPr>
                  <w:pStyle w:val="a7"/>
                  <w:numPr>
                    <w:numId w:val="397"/>
                  </w:numPr>
                  <w:ind w:leftChars="0" w:left="280" w:hanging="280"/>
                </w:pPr>
              </w:pPrChange>
            </w:pPr>
            <w:del w:id="10494" w:author="User" w:date="2021-09-13T17:59:00Z">
              <w:r w:rsidRPr="003E6DC2" w:rsidDel="006B7EF9">
                <w:rPr>
                  <w:rFonts w:ascii="標楷體" w:hAnsi="標楷體" w:hint="eastAsia"/>
                  <w:color w:val="000000" w:themeColor="text1"/>
                </w:rPr>
                <w:delText>將去年試</w:delText>
              </w:r>
              <w:r w:rsidR="00E37768" w:rsidDel="006B7EF9">
                <w:rPr>
                  <w:rFonts w:ascii="標楷體" w:hAnsi="標楷體" w:hint="eastAsia"/>
                  <w:color w:val="000000" w:themeColor="text1"/>
                </w:rPr>
                <w:delText>辦</w:delText>
              </w:r>
              <w:r w:rsidRPr="003E6DC2" w:rsidDel="006B7EF9">
                <w:rPr>
                  <w:rFonts w:ascii="標楷體" w:hAnsi="標楷體" w:hint="eastAsia"/>
                  <w:color w:val="000000" w:themeColor="text1"/>
                </w:rPr>
                <w:delText>加入第二期收集缺陷照片，經過資料分類、清洗、標記後，作電腦深度學習，合併現有的資料集。</w:delText>
              </w:r>
            </w:del>
          </w:p>
          <w:p w14:paraId="02AE5E7A" w14:textId="5F9968BB" w:rsidR="00772E42" w:rsidRPr="003E6DC2" w:rsidDel="006B7EF9" w:rsidRDefault="00772E42">
            <w:pPr>
              <w:pStyle w:val="13"/>
              <w:ind w:leftChars="50" w:left="560" w:hangingChars="150" w:hanging="420"/>
              <w:rPr>
                <w:del w:id="10495" w:author="User" w:date="2021-09-13T17:59:00Z"/>
                <w:rFonts w:ascii="標楷體" w:hAnsi="標楷體"/>
                <w:color w:val="000000" w:themeColor="text1"/>
              </w:rPr>
              <w:pPrChange w:id="10496" w:author="User" w:date="2021-09-14T13:59:00Z">
                <w:pPr>
                  <w:pStyle w:val="a7"/>
                  <w:numPr>
                    <w:numId w:val="397"/>
                  </w:numPr>
                  <w:ind w:leftChars="0" w:left="280" w:hanging="280"/>
                </w:pPr>
              </w:pPrChange>
            </w:pPr>
            <w:del w:id="10497" w:author="User" w:date="2021-09-13T17:59:00Z">
              <w:r w:rsidRPr="003E6DC2" w:rsidDel="006B7EF9">
                <w:rPr>
                  <w:rFonts w:ascii="標楷體" w:hAnsi="標楷體" w:hint="eastAsia"/>
                  <w:color w:val="000000" w:themeColor="text1"/>
                </w:rPr>
                <w:delText>以新的資料集應用在第四期開始的車機系統與後台雲端系統。</w:delText>
              </w:r>
            </w:del>
          </w:p>
        </w:tc>
      </w:tr>
      <w:tr w:rsidR="003E6DC2" w:rsidRPr="003E6DC2" w:rsidDel="006B7EF9" w14:paraId="38102E58" w14:textId="12259D4E" w:rsidTr="00C0328C">
        <w:trPr>
          <w:del w:id="10498" w:author="User" w:date="2021-09-13T17:59:00Z"/>
        </w:trPr>
        <w:tc>
          <w:tcPr>
            <w:tcW w:w="2235" w:type="dxa"/>
          </w:tcPr>
          <w:p w14:paraId="6822758C" w14:textId="56E8C917" w:rsidR="00777658" w:rsidRPr="003E6DC2" w:rsidDel="006B7EF9" w:rsidRDefault="00777658">
            <w:pPr>
              <w:pStyle w:val="13"/>
              <w:ind w:leftChars="50" w:left="560" w:hangingChars="150" w:hanging="420"/>
              <w:rPr>
                <w:del w:id="10499" w:author="User" w:date="2021-09-13T17:59:00Z"/>
                <w:rFonts w:ascii="標楷體" w:hAnsi="標楷體"/>
                <w:color w:val="000000" w:themeColor="text1"/>
              </w:rPr>
              <w:pPrChange w:id="10500" w:author="User" w:date="2021-09-14T13:59:00Z">
                <w:pPr>
                  <w:ind w:left="280" w:hanging="280"/>
                </w:pPr>
              </w:pPrChange>
            </w:pPr>
            <w:del w:id="10501" w:author="User" w:date="2021-09-13T17:59:00Z">
              <w:r w:rsidRPr="003E6DC2" w:rsidDel="006B7EF9">
                <w:rPr>
                  <w:rFonts w:ascii="標楷體" w:hAnsi="標楷體" w:hint="eastAsia"/>
                  <w:color w:val="000000" w:themeColor="text1"/>
                </w:rPr>
                <w:delText>試運轉工作報告</w:delText>
              </w:r>
            </w:del>
          </w:p>
          <w:p w14:paraId="0D04594C" w14:textId="6A420A8B" w:rsidR="00777658" w:rsidRPr="003E6DC2" w:rsidDel="006B7EF9" w:rsidRDefault="00777658">
            <w:pPr>
              <w:pStyle w:val="13"/>
              <w:ind w:leftChars="50" w:left="560" w:hangingChars="150" w:hanging="420"/>
              <w:rPr>
                <w:del w:id="10502" w:author="User" w:date="2021-09-13T17:59:00Z"/>
                <w:rFonts w:ascii="標楷體" w:hAnsi="標楷體"/>
                <w:color w:val="000000" w:themeColor="text1"/>
              </w:rPr>
              <w:pPrChange w:id="10503" w:author="User" w:date="2021-09-14T13:59:00Z">
                <w:pPr>
                  <w:ind w:left="280" w:hanging="280"/>
                </w:pPr>
              </w:pPrChange>
            </w:pPr>
            <w:del w:id="10504" w:author="User" w:date="2021-09-13T17:59:00Z">
              <w:r w:rsidRPr="003E6DC2" w:rsidDel="006B7EF9">
                <w:rPr>
                  <w:rFonts w:ascii="標楷體" w:hAnsi="標楷體" w:hint="eastAsia"/>
                  <w:color w:val="000000" w:themeColor="text1"/>
                </w:rPr>
                <w:delText>D91~100</w:delText>
              </w:r>
            </w:del>
          </w:p>
        </w:tc>
        <w:tc>
          <w:tcPr>
            <w:tcW w:w="1701" w:type="dxa"/>
          </w:tcPr>
          <w:p w14:paraId="7AE27F7D" w14:textId="51BBA73E" w:rsidR="00777658" w:rsidRPr="003E6DC2" w:rsidDel="006B7EF9" w:rsidRDefault="00777658">
            <w:pPr>
              <w:pStyle w:val="13"/>
              <w:ind w:leftChars="50" w:left="560" w:hangingChars="150" w:hanging="420"/>
              <w:rPr>
                <w:del w:id="10505" w:author="User" w:date="2021-09-13T17:59:00Z"/>
                <w:rFonts w:ascii="標楷體" w:hAnsi="標楷體"/>
                <w:color w:val="000000" w:themeColor="text1"/>
              </w:rPr>
              <w:pPrChange w:id="10506" w:author="User" w:date="2021-09-14T13:59:00Z">
                <w:pPr>
                  <w:ind w:left="280" w:hanging="280"/>
                </w:pPr>
              </w:pPrChange>
            </w:pPr>
            <w:del w:id="10507" w:author="User" w:date="2021-09-13T17:59:00Z">
              <w:r w:rsidRPr="003E6DC2" w:rsidDel="006B7EF9">
                <w:rPr>
                  <w:rFonts w:ascii="標楷體" w:hAnsi="標楷體" w:hint="eastAsia"/>
                  <w:color w:val="000000" w:themeColor="text1"/>
                </w:rPr>
                <w:delText>110/1</w:delText>
              </w:r>
              <w:r w:rsidR="00AE23A0" w:rsidRPr="003E6DC2" w:rsidDel="006B7EF9">
                <w:rPr>
                  <w:rFonts w:ascii="標楷體" w:hAnsi="標楷體" w:hint="eastAsia"/>
                  <w:color w:val="000000" w:themeColor="text1"/>
                </w:rPr>
                <w:delText>1</w:delText>
              </w:r>
              <w:r w:rsidRPr="003E6DC2" w:rsidDel="006B7EF9">
                <w:rPr>
                  <w:rFonts w:ascii="標楷體" w:hAnsi="標楷體" w:hint="eastAsia"/>
                  <w:color w:val="000000" w:themeColor="text1"/>
                </w:rPr>
                <w:delText>/</w:delText>
              </w:r>
              <w:r w:rsidR="00AE23A0" w:rsidRPr="003E6DC2" w:rsidDel="006B7EF9">
                <w:rPr>
                  <w:rFonts w:ascii="標楷體" w:hAnsi="標楷體" w:hint="eastAsia"/>
                  <w:color w:val="000000" w:themeColor="text1"/>
                </w:rPr>
                <w:delText>4</w:delText>
              </w:r>
              <w:r w:rsidRPr="003E6DC2" w:rsidDel="006B7EF9">
                <w:rPr>
                  <w:rFonts w:ascii="標楷體" w:hAnsi="標楷體" w:hint="eastAsia"/>
                  <w:color w:val="000000" w:themeColor="text1"/>
                </w:rPr>
                <w:delText>~</w:delText>
              </w:r>
            </w:del>
          </w:p>
          <w:p w14:paraId="5E41D82B" w14:textId="46A6831C" w:rsidR="00777658" w:rsidRPr="003E6DC2" w:rsidDel="006B7EF9" w:rsidRDefault="00772E42">
            <w:pPr>
              <w:pStyle w:val="13"/>
              <w:ind w:leftChars="50" w:left="560" w:hangingChars="150" w:hanging="420"/>
              <w:rPr>
                <w:del w:id="10508" w:author="User" w:date="2021-09-13T17:59:00Z"/>
                <w:rFonts w:ascii="標楷體" w:hAnsi="標楷體"/>
                <w:color w:val="000000" w:themeColor="text1"/>
              </w:rPr>
              <w:pPrChange w:id="10509" w:author="User" w:date="2021-09-14T13:59:00Z">
                <w:pPr>
                  <w:ind w:left="280" w:hanging="280"/>
                </w:pPr>
              </w:pPrChange>
            </w:pPr>
            <w:del w:id="10510" w:author="User" w:date="2021-09-13T17:59:00Z">
              <w:r w:rsidRPr="003E6DC2" w:rsidDel="006B7EF9">
                <w:rPr>
                  <w:rFonts w:ascii="標楷體" w:hAnsi="標楷體" w:hint="eastAsia"/>
                  <w:color w:val="000000" w:themeColor="text1"/>
                </w:rPr>
                <w:delText>110/11/</w:delText>
              </w:r>
              <w:r w:rsidR="00AE23A0" w:rsidRPr="003E6DC2" w:rsidDel="006B7EF9">
                <w:rPr>
                  <w:rFonts w:ascii="標楷體" w:hAnsi="標楷體" w:hint="eastAsia"/>
                  <w:color w:val="000000" w:themeColor="text1"/>
                </w:rPr>
                <w:delText>1</w:delText>
              </w:r>
              <w:r w:rsidRPr="003E6DC2" w:rsidDel="006B7EF9">
                <w:rPr>
                  <w:rFonts w:ascii="標楷體" w:hAnsi="標楷體" w:hint="eastAsia"/>
                  <w:color w:val="000000" w:themeColor="text1"/>
                </w:rPr>
                <w:delText>3</w:delText>
              </w:r>
            </w:del>
          </w:p>
        </w:tc>
        <w:tc>
          <w:tcPr>
            <w:tcW w:w="5811" w:type="dxa"/>
          </w:tcPr>
          <w:p w14:paraId="1F0EC9E8" w14:textId="0226401C" w:rsidR="00777658" w:rsidRPr="003E6DC2" w:rsidDel="006B7EF9" w:rsidRDefault="00506F5A">
            <w:pPr>
              <w:pStyle w:val="13"/>
              <w:ind w:leftChars="50" w:left="560" w:hangingChars="150" w:hanging="420"/>
              <w:rPr>
                <w:del w:id="10511" w:author="User" w:date="2021-09-13T17:59:00Z"/>
                <w:rFonts w:ascii="標楷體" w:hAnsi="標楷體"/>
                <w:color w:val="000000" w:themeColor="text1"/>
              </w:rPr>
              <w:pPrChange w:id="10512" w:author="User" w:date="2021-09-14T13:59:00Z">
                <w:pPr>
                  <w:ind w:left="280" w:hanging="280"/>
                </w:pPr>
              </w:pPrChange>
            </w:pPr>
            <w:del w:id="10513" w:author="User" w:date="2021-09-13T17:59:00Z">
              <w:r w:rsidRPr="003E6DC2" w:rsidDel="006B7EF9">
                <w:rPr>
                  <w:rFonts w:ascii="標楷體" w:hAnsi="標楷體" w:hint="eastAsia"/>
                  <w:color w:val="000000" w:themeColor="text1"/>
                </w:rPr>
                <w:delText>提呈</w:delText>
              </w:r>
              <w:r w:rsidR="00777658" w:rsidRPr="003E6DC2" w:rsidDel="006B7EF9">
                <w:rPr>
                  <w:rFonts w:ascii="標楷體" w:hAnsi="標楷體" w:hint="eastAsia"/>
                  <w:color w:val="000000" w:themeColor="text1"/>
                </w:rPr>
                <w:delText>確認試運轉工作報告。</w:delText>
              </w:r>
            </w:del>
          </w:p>
          <w:p w14:paraId="15648C6C" w14:textId="20EAF355" w:rsidR="00777658" w:rsidRPr="003E6DC2" w:rsidDel="006B7EF9" w:rsidRDefault="00777658">
            <w:pPr>
              <w:pStyle w:val="13"/>
              <w:ind w:leftChars="50" w:left="560" w:hangingChars="150" w:hanging="420"/>
              <w:rPr>
                <w:del w:id="10514" w:author="User" w:date="2021-09-13T17:59:00Z"/>
                <w:rFonts w:ascii="標楷體" w:hAnsi="標楷體"/>
                <w:color w:val="000000" w:themeColor="text1"/>
              </w:rPr>
              <w:pPrChange w:id="10515" w:author="User" w:date="2021-09-14T13:59:00Z">
                <w:pPr>
                  <w:pStyle w:val="a7"/>
                  <w:numPr>
                    <w:numId w:val="393"/>
                  </w:numPr>
                  <w:ind w:leftChars="0" w:left="280" w:hanging="280"/>
                </w:pPr>
              </w:pPrChange>
            </w:pPr>
            <w:del w:id="10516" w:author="User" w:date="2021-09-13T17:59:00Z">
              <w:r w:rsidRPr="003E6DC2" w:rsidDel="006B7EF9">
                <w:rPr>
                  <w:rFonts w:ascii="標楷體" w:hAnsi="標楷體" w:hint="eastAsia"/>
                  <w:color w:val="000000" w:themeColor="text1"/>
                </w:rPr>
                <w:delText>工作報告</w:delText>
              </w:r>
            </w:del>
          </w:p>
          <w:p w14:paraId="4D6BB51E" w14:textId="583C08AC" w:rsidR="00777658" w:rsidRPr="003E6DC2" w:rsidDel="006B7EF9" w:rsidRDefault="00777658">
            <w:pPr>
              <w:pStyle w:val="13"/>
              <w:ind w:leftChars="50" w:left="560" w:hangingChars="150" w:hanging="420"/>
              <w:rPr>
                <w:del w:id="10517" w:author="User" w:date="2021-09-13T17:59:00Z"/>
                <w:rFonts w:ascii="標楷體" w:hAnsi="標楷體"/>
                <w:color w:val="000000" w:themeColor="text1"/>
              </w:rPr>
              <w:pPrChange w:id="10518" w:author="User" w:date="2021-09-14T13:59:00Z">
                <w:pPr>
                  <w:pStyle w:val="a7"/>
                  <w:numPr>
                    <w:numId w:val="393"/>
                  </w:numPr>
                  <w:ind w:leftChars="0" w:left="280" w:hanging="280"/>
                </w:pPr>
              </w:pPrChange>
            </w:pPr>
            <w:del w:id="10519" w:author="User" w:date="2021-09-13T17:59:00Z">
              <w:r w:rsidRPr="003E6DC2" w:rsidDel="006B7EF9">
                <w:rPr>
                  <w:rFonts w:ascii="標楷體" w:hAnsi="標楷體" w:hint="eastAsia"/>
                  <w:color w:val="000000" w:themeColor="text1"/>
                </w:rPr>
                <w:delText>巡查成果：每日巡查日、月報表缺陷種類、數量。</w:delText>
              </w:r>
            </w:del>
          </w:p>
        </w:tc>
      </w:tr>
      <w:tr w:rsidR="003E6DC2" w:rsidRPr="003E6DC2" w:rsidDel="006B7EF9" w14:paraId="587A743F" w14:textId="764B86D5" w:rsidTr="00C0328C">
        <w:trPr>
          <w:trHeight w:val="872"/>
          <w:del w:id="10520" w:author="User" w:date="2021-09-13T17:59:00Z"/>
        </w:trPr>
        <w:tc>
          <w:tcPr>
            <w:tcW w:w="2235" w:type="dxa"/>
          </w:tcPr>
          <w:p w14:paraId="5FCEB5C4" w14:textId="3CE2AE6E" w:rsidR="00777658" w:rsidRPr="003E6DC2" w:rsidDel="006B7EF9" w:rsidRDefault="00777658">
            <w:pPr>
              <w:pStyle w:val="13"/>
              <w:ind w:leftChars="50" w:left="560" w:hangingChars="150" w:hanging="420"/>
              <w:rPr>
                <w:del w:id="10521" w:author="User" w:date="2021-09-13T17:59:00Z"/>
                <w:rFonts w:ascii="標楷體" w:hAnsi="標楷體"/>
                <w:color w:val="000000" w:themeColor="text1"/>
              </w:rPr>
              <w:pPrChange w:id="10522" w:author="User" w:date="2021-09-14T13:59:00Z">
                <w:pPr>
                  <w:ind w:left="280" w:hanging="280"/>
                </w:pPr>
              </w:pPrChange>
            </w:pPr>
            <w:del w:id="10523" w:author="User" w:date="2021-09-13T17:59:00Z">
              <w:r w:rsidRPr="003E6DC2" w:rsidDel="006B7EF9">
                <w:rPr>
                  <w:rFonts w:ascii="標楷體" w:hAnsi="標楷體" w:hint="eastAsia"/>
                  <w:color w:val="000000" w:themeColor="text1"/>
                </w:rPr>
                <w:delText>第三期程</w:delText>
              </w:r>
            </w:del>
          </w:p>
          <w:p w14:paraId="18200B34" w14:textId="469D8EC7" w:rsidR="00777658" w:rsidRPr="003E6DC2" w:rsidDel="006B7EF9" w:rsidRDefault="00777658">
            <w:pPr>
              <w:pStyle w:val="13"/>
              <w:ind w:leftChars="50" w:left="560" w:hangingChars="150" w:hanging="420"/>
              <w:rPr>
                <w:del w:id="10524" w:author="User" w:date="2021-09-13T17:59:00Z"/>
                <w:rFonts w:ascii="標楷體" w:hAnsi="標楷體"/>
                <w:color w:val="000000" w:themeColor="text1"/>
              </w:rPr>
              <w:pPrChange w:id="10525" w:author="User" w:date="2021-09-14T13:59:00Z">
                <w:pPr>
                  <w:ind w:left="280" w:hanging="280"/>
                </w:pPr>
              </w:pPrChange>
            </w:pPr>
            <w:del w:id="10526" w:author="User" w:date="2021-09-13T17:59:00Z">
              <w:r w:rsidRPr="003E6DC2" w:rsidDel="006B7EF9">
                <w:rPr>
                  <w:rFonts w:ascii="標楷體" w:hAnsi="標楷體" w:hint="eastAsia"/>
                  <w:color w:val="000000" w:themeColor="text1"/>
                </w:rPr>
                <w:delText>D91~180</w:delText>
              </w:r>
            </w:del>
          </w:p>
        </w:tc>
        <w:tc>
          <w:tcPr>
            <w:tcW w:w="1701" w:type="dxa"/>
          </w:tcPr>
          <w:p w14:paraId="4A04D229" w14:textId="14E33779" w:rsidR="00AE23A0" w:rsidRPr="003E6DC2" w:rsidDel="006B7EF9" w:rsidRDefault="00777658">
            <w:pPr>
              <w:pStyle w:val="13"/>
              <w:ind w:leftChars="50" w:left="560" w:hangingChars="150" w:hanging="420"/>
              <w:rPr>
                <w:del w:id="10527" w:author="User" w:date="2021-09-13T17:59:00Z"/>
                <w:rFonts w:ascii="標楷體" w:hAnsi="標楷體"/>
                <w:color w:val="000000" w:themeColor="text1"/>
              </w:rPr>
              <w:pPrChange w:id="10528" w:author="User" w:date="2021-09-14T13:59:00Z">
                <w:pPr>
                  <w:ind w:left="280" w:hanging="280"/>
                </w:pPr>
              </w:pPrChange>
            </w:pPr>
            <w:del w:id="10529" w:author="User" w:date="2021-09-13T17:59:00Z">
              <w:r w:rsidRPr="003E6DC2" w:rsidDel="006B7EF9">
                <w:rPr>
                  <w:rFonts w:ascii="標楷體" w:hAnsi="標楷體" w:hint="eastAsia"/>
                  <w:color w:val="000000" w:themeColor="text1"/>
                </w:rPr>
                <w:delText>110/1</w:delText>
              </w:r>
              <w:r w:rsidR="00AE23A0" w:rsidRPr="003E6DC2" w:rsidDel="006B7EF9">
                <w:rPr>
                  <w:rFonts w:ascii="標楷體" w:hAnsi="標楷體" w:hint="eastAsia"/>
                  <w:color w:val="000000" w:themeColor="text1"/>
                </w:rPr>
                <w:delText>1</w:delText>
              </w:r>
              <w:r w:rsidRPr="003E6DC2" w:rsidDel="006B7EF9">
                <w:rPr>
                  <w:rFonts w:ascii="標楷體" w:hAnsi="標楷體"/>
                  <w:color w:val="000000" w:themeColor="text1"/>
                </w:rPr>
                <w:delText>/</w:delText>
              </w:r>
              <w:r w:rsidR="00AE23A0" w:rsidRPr="003E6DC2" w:rsidDel="006B7EF9">
                <w:rPr>
                  <w:rFonts w:ascii="標楷體" w:hAnsi="標楷體" w:hint="eastAsia"/>
                  <w:color w:val="000000" w:themeColor="text1"/>
                </w:rPr>
                <w:delText>4</w:delText>
              </w:r>
              <w:r w:rsidRPr="003E6DC2" w:rsidDel="006B7EF9">
                <w:rPr>
                  <w:rFonts w:ascii="標楷體" w:hAnsi="標楷體" w:hint="eastAsia"/>
                  <w:color w:val="000000" w:themeColor="text1"/>
                </w:rPr>
                <w:delText>~</w:delText>
              </w:r>
            </w:del>
          </w:p>
          <w:p w14:paraId="205A8C0E" w14:textId="3BB598B8" w:rsidR="00777658" w:rsidRPr="003E6DC2" w:rsidDel="006B7EF9" w:rsidRDefault="00777658">
            <w:pPr>
              <w:pStyle w:val="13"/>
              <w:ind w:leftChars="50" w:left="560" w:hangingChars="150" w:hanging="420"/>
              <w:rPr>
                <w:del w:id="10530" w:author="User" w:date="2021-09-13T17:59:00Z"/>
                <w:rFonts w:ascii="標楷體" w:hAnsi="標楷體"/>
                <w:color w:val="000000" w:themeColor="text1"/>
              </w:rPr>
              <w:pPrChange w:id="10531" w:author="User" w:date="2021-09-14T13:59:00Z">
                <w:pPr>
                  <w:ind w:left="280" w:hanging="280"/>
                </w:pPr>
              </w:pPrChange>
            </w:pPr>
            <w:del w:id="10532" w:author="User" w:date="2021-09-13T17:59:00Z">
              <w:r w:rsidRPr="003E6DC2" w:rsidDel="006B7EF9">
                <w:rPr>
                  <w:rFonts w:ascii="標楷體" w:hAnsi="標楷體" w:hint="eastAsia"/>
                  <w:color w:val="000000" w:themeColor="text1"/>
                </w:rPr>
                <w:delText>111/</w:delText>
              </w:r>
              <w:r w:rsidR="00AE23A0" w:rsidRPr="003E6DC2" w:rsidDel="006B7EF9">
                <w:rPr>
                  <w:rFonts w:ascii="標楷體" w:hAnsi="標楷體" w:hint="eastAsia"/>
                  <w:color w:val="000000" w:themeColor="text1"/>
                </w:rPr>
                <w:delText>2</w:delText>
              </w:r>
              <w:r w:rsidRPr="003E6DC2" w:rsidDel="006B7EF9">
                <w:rPr>
                  <w:rFonts w:ascii="標楷體" w:hAnsi="標楷體" w:hint="eastAsia"/>
                  <w:color w:val="000000" w:themeColor="text1"/>
                </w:rPr>
                <w:delText>/</w:delText>
              </w:r>
              <w:r w:rsidR="00AE23A0" w:rsidRPr="003E6DC2" w:rsidDel="006B7EF9">
                <w:rPr>
                  <w:rFonts w:ascii="標楷體" w:hAnsi="標楷體" w:hint="eastAsia"/>
                  <w:color w:val="000000" w:themeColor="text1"/>
                </w:rPr>
                <w:delText>1</w:delText>
              </w:r>
            </w:del>
          </w:p>
        </w:tc>
        <w:tc>
          <w:tcPr>
            <w:tcW w:w="5811" w:type="dxa"/>
          </w:tcPr>
          <w:p w14:paraId="742F6F6A" w14:textId="672B62A9" w:rsidR="00777658" w:rsidRPr="003E6DC2" w:rsidDel="006B7EF9" w:rsidRDefault="009507AE">
            <w:pPr>
              <w:pStyle w:val="13"/>
              <w:ind w:leftChars="50" w:left="560" w:hangingChars="150" w:hanging="420"/>
              <w:rPr>
                <w:del w:id="10533" w:author="User" w:date="2021-09-13T17:59:00Z"/>
                <w:rFonts w:ascii="標楷體" w:hAnsi="標楷體"/>
                <w:color w:val="000000" w:themeColor="text1"/>
              </w:rPr>
              <w:pPrChange w:id="10534" w:author="User" w:date="2021-09-14T13:59:00Z">
                <w:pPr>
                  <w:ind w:left="280" w:hanging="280"/>
                </w:pPr>
              </w:pPrChange>
            </w:pPr>
            <w:del w:id="10535" w:author="User" w:date="2021-09-13T17:59:00Z">
              <w:r w:rsidRPr="003E6DC2" w:rsidDel="006B7EF9">
                <w:rPr>
                  <w:rFonts w:ascii="標楷體" w:hAnsi="標楷體" w:hint="eastAsia"/>
                  <w:color w:val="000000" w:themeColor="text1"/>
                </w:rPr>
                <w:delText>1.</w:delText>
              </w:r>
              <w:r w:rsidR="00777658" w:rsidRPr="003E6DC2" w:rsidDel="006B7EF9">
                <w:rPr>
                  <w:rFonts w:ascii="標楷體" w:hAnsi="標楷體" w:hint="eastAsia"/>
                  <w:color w:val="000000" w:themeColor="text1"/>
                </w:rPr>
                <w:delText>路巡作業：每月完成</w:delText>
              </w:r>
              <w:r w:rsidR="00395201" w:rsidRPr="003E6DC2" w:rsidDel="006B7EF9">
                <w:rPr>
                  <w:rFonts w:ascii="標楷體" w:hAnsi="標楷體" w:hint="eastAsia"/>
                  <w:color w:val="000000" w:themeColor="text1"/>
                </w:rPr>
                <w:delText>本案巡查範圍一次</w:delText>
              </w:r>
              <w:r w:rsidR="00167A38" w:rsidRPr="003E6DC2" w:rsidDel="006B7EF9">
                <w:rPr>
                  <w:rFonts w:ascii="標楷體" w:hAnsi="標楷體"/>
                  <w:color w:val="000000" w:themeColor="text1"/>
                </w:rPr>
                <w:delText>(如附件</w:delText>
              </w:r>
              <w:r w:rsidR="00167A38" w:rsidRPr="003E6DC2" w:rsidDel="006B7EF9">
                <w:rPr>
                  <w:rFonts w:ascii="標楷體" w:hAnsi="標楷體" w:hint="eastAsia"/>
                  <w:color w:val="000000" w:themeColor="text1"/>
                </w:rPr>
                <w:delText>一</w:delText>
              </w:r>
              <w:r w:rsidR="00167A38" w:rsidRPr="003E6DC2" w:rsidDel="006B7EF9">
                <w:rPr>
                  <w:rFonts w:ascii="標楷體" w:hAnsi="標楷體"/>
                  <w:color w:val="000000" w:themeColor="text1"/>
                </w:rPr>
                <w:delText>)</w:delText>
              </w:r>
              <w:r w:rsidR="00777658" w:rsidRPr="003E6DC2" w:rsidDel="006B7EF9">
                <w:rPr>
                  <w:rFonts w:ascii="標楷體" w:hAnsi="標楷體" w:hint="eastAsia"/>
                  <w:color w:val="000000" w:themeColor="text1"/>
                </w:rPr>
                <w:delText>。</w:delText>
              </w:r>
            </w:del>
          </w:p>
          <w:p w14:paraId="4CBBB779" w14:textId="2B83B1DF" w:rsidR="00D44B63" w:rsidRPr="003E6DC2" w:rsidDel="006B7EF9" w:rsidRDefault="009507AE">
            <w:pPr>
              <w:pStyle w:val="13"/>
              <w:ind w:leftChars="50" w:left="560" w:hangingChars="150" w:hanging="420"/>
              <w:rPr>
                <w:del w:id="10536" w:author="User" w:date="2021-09-13T17:59:00Z"/>
                <w:rFonts w:ascii="標楷體" w:hAnsi="標楷體"/>
                <w:color w:val="000000" w:themeColor="text1"/>
              </w:rPr>
              <w:pPrChange w:id="10537" w:author="User" w:date="2021-09-14T13:59:00Z">
                <w:pPr>
                  <w:ind w:left="280" w:hanging="280"/>
                </w:pPr>
              </w:pPrChange>
            </w:pPr>
            <w:del w:id="10538" w:author="User" w:date="2021-09-13T17:59:00Z">
              <w:r w:rsidRPr="003E6DC2" w:rsidDel="006B7EF9">
                <w:rPr>
                  <w:rFonts w:ascii="標楷體" w:hAnsi="標楷體" w:hint="eastAsia"/>
                  <w:color w:val="000000" w:themeColor="text1"/>
                </w:rPr>
                <w:delText>2.</w:delText>
              </w:r>
              <w:r w:rsidR="00D44B63" w:rsidRPr="003E6DC2" w:rsidDel="006B7EF9">
                <w:rPr>
                  <w:rFonts w:ascii="標楷體" w:hAnsi="標楷體" w:hint="eastAsia"/>
                  <w:color w:val="000000" w:themeColor="text1"/>
                </w:rPr>
                <w:delText>驗證：</w:delText>
              </w:r>
              <w:r w:rsidR="00D44B63" w:rsidRPr="003E6DC2" w:rsidDel="006B7EF9">
                <w:rPr>
                  <w:rFonts w:ascii="標楷體" w:hAnsi="標楷體"/>
                  <w:color w:val="000000" w:themeColor="text1"/>
                </w:rPr>
                <w:delText>人工複查，其系統樣態正確率(正確數量÷總數量)第三期應達 60%(含)上</w:delText>
              </w:r>
              <w:r w:rsidR="00D44B63" w:rsidRPr="003E6DC2" w:rsidDel="006B7EF9">
                <w:rPr>
                  <w:rFonts w:ascii="標楷體" w:hAnsi="標楷體" w:hint="eastAsia"/>
                  <w:color w:val="000000" w:themeColor="text1"/>
                </w:rPr>
                <w:delText>。</w:delText>
              </w:r>
            </w:del>
          </w:p>
        </w:tc>
      </w:tr>
      <w:tr w:rsidR="003E6DC2" w:rsidRPr="003E6DC2" w:rsidDel="006B7EF9" w14:paraId="74475880" w14:textId="2BC7EDD1" w:rsidTr="00C0328C">
        <w:trPr>
          <w:del w:id="10539" w:author="User" w:date="2021-09-13T17:59:00Z"/>
        </w:trPr>
        <w:tc>
          <w:tcPr>
            <w:tcW w:w="2235" w:type="dxa"/>
          </w:tcPr>
          <w:p w14:paraId="6CCA862D" w14:textId="430F352F" w:rsidR="00777658" w:rsidRPr="003E6DC2" w:rsidDel="006B7EF9" w:rsidRDefault="00777658">
            <w:pPr>
              <w:pStyle w:val="13"/>
              <w:ind w:leftChars="50" w:left="560" w:hangingChars="150" w:hanging="420"/>
              <w:rPr>
                <w:del w:id="10540" w:author="User" w:date="2021-09-13T17:59:00Z"/>
                <w:rFonts w:ascii="標楷體" w:hAnsi="標楷體"/>
                <w:color w:val="000000" w:themeColor="text1"/>
              </w:rPr>
              <w:pPrChange w:id="10541" w:author="User" w:date="2021-09-14T13:59:00Z">
                <w:pPr>
                  <w:ind w:left="280" w:hanging="280"/>
                </w:pPr>
              </w:pPrChange>
            </w:pPr>
            <w:del w:id="10542" w:author="User" w:date="2021-09-13T17:59:00Z">
              <w:r w:rsidRPr="003E6DC2" w:rsidDel="006B7EF9">
                <w:rPr>
                  <w:rFonts w:ascii="標楷體" w:hAnsi="標楷體" w:hint="eastAsia"/>
                  <w:color w:val="000000" w:themeColor="text1"/>
                </w:rPr>
                <w:delText>期中工作報告</w:delText>
              </w:r>
            </w:del>
          </w:p>
          <w:p w14:paraId="308A5EC4" w14:textId="53DFD652" w:rsidR="00777658" w:rsidRPr="003E6DC2" w:rsidDel="006B7EF9" w:rsidRDefault="00777658">
            <w:pPr>
              <w:pStyle w:val="13"/>
              <w:ind w:leftChars="50" w:left="560" w:hangingChars="150" w:hanging="420"/>
              <w:rPr>
                <w:del w:id="10543" w:author="User" w:date="2021-09-13T17:59:00Z"/>
                <w:rFonts w:ascii="標楷體" w:hAnsi="標楷體"/>
                <w:color w:val="000000" w:themeColor="text1"/>
              </w:rPr>
              <w:pPrChange w:id="10544" w:author="User" w:date="2021-09-14T13:59:00Z">
                <w:pPr>
                  <w:ind w:left="280" w:hanging="280"/>
                </w:pPr>
              </w:pPrChange>
            </w:pPr>
            <w:del w:id="10545" w:author="User" w:date="2021-09-13T17:59:00Z">
              <w:r w:rsidRPr="003E6DC2" w:rsidDel="006B7EF9">
                <w:rPr>
                  <w:rFonts w:ascii="標楷體" w:hAnsi="標楷體" w:hint="eastAsia"/>
                  <w:color w:val="000000" w:themeColor="text1"/>
                </w:rPr>
                <w:delText>D181~190</w:delText>
              </w:r>
            </w:del>
          </w:p>
        </w:tc>
        <w:tc>
          <w:tcPr>
            <w:tcW w:w="1701" w:type="dxa"/>
          </w:tcPr>
          <w:p w14:paraId="476246C4" w14:textId="7EF1A8EC" w:rsidR="00777658" w:rsidRPr="003E6DC2" w:rsidDel="006B7EF9" w:rsidRDefault="00777658">
            <w:pPr>
              <w:pStyle w:val="13"/>
              <w:ind w:leftChars="50" w:left="560" w:hangingChars="150" w:hanging="420"/>
              <w:rPr>
                <w:del w:id="10546" w:author="User" w:date="2021-09-13T17:59:00Z"/>
                <w:rFonts w:ascii="標楷體" w:hAnsi="標楷體"/>
                <w:color w:val="000000" w:themeColor="text1"/>
              </w:rPr>
              <w:pPrChange w:id="10547" w:author="User" w:date="2021-09-14T13:59:00Z">
                <w:pPr>
                  <w:ind w:left="280" w:hanging="280"/>
                </w:pPr>
              </w:pPrChange>
            </w:pPr>
            <w:del w:id="10548" w:author="User" w:date="2021-09-13T17:59:00Z">
              <w:r w:rsidRPr="003E6DC2" w:rsidDel="006B7EF9">
                <w:rPr>
                  <w:rFonts w:ascii="標楷體" w:hAnsi="標楷體" w:hint="eastAsia"/>
                  <w:color w:val="000000" w:themeColor="text1"/>
                </w:rPr>
                <w:delText>111/</w:delText>
              </w:r>
              <w:r w:rsidR="00AE23A0" w:rsidRPr="003E6DC2" w:rsidDel="006B7EF9">
                <w:rPr>
                  <w:rFonts w:ascii="標楷體" w:hAnsi="標楷體" w:hint="eastAsia"/>
                  <w:color w:val="000000" w:themeColor="text1"/>
                </w:rPr>
                <w:delText>2</w:delText>
              </w:r>
              <w:r w:rsidRPr="003E6DC2" w:rsidDel="006B7EF9">
                <w:rPr>
                  <w:rFonts w:ascii="標楷體" w:hAnsi="標楷體" w:hint="eastAsia"/>
                  <w:color w:val="000000" w:themeColor="text1"/>
                </w:rPr>
                <w:delText>/</w:delText>
              </w:r>
              <w:r w:rsidR="00772E42" w:rsidRPr="003E6DC2" w:rsidDel="006B7EF9">
                <w:rPr>
                  <w:rFonts w:ascii="標楷體" w:hAnsi="標楷體" w:hint="eastAsia"/>
                  <w:color w:val="000000" w:themeColor="text1"/>
                </w:rPr>
                <w:delText>2</w:delText>
              </w:r>
              <w:r w:rsidRPr="003E6DC2" w:rsidDel="006B7EF9">
                <w:rPr>
                  <w:rFonts w:ascii="標楷體" w:hAnsi="標楷體" w:hint="eastAsia"/>
                  <w:color w:val="000000" w:themeColor="text1"/>
                </w:rPr>
                <w:delText>~</w:delText>
              </w:r>
            </w:del>
          </w:p>
          <w:p w14:paraId="464ABB1F" w14:textId="1D9F6781" w:rsidR="00777658" w:rsidRPr="003E6DC2" w:rsidDel="006B7EF9" w:rsidRDefault="00777658">
            <w:pPr>
              <w:pStyle w:val="13"/>
              <w:ind w:leftChars="50" w:left="560" w:hangingChars="150" w:hanging="420"/>
              <w:rPr>
                <w:del w:id="10549" w:author="User" w:date="2021-09-13T17:59:00Z"/>
                <w:rFonts w:ascii="標楷體" w:hAnsi="標楷體"/>
                <w:color w:val="000000" w:themeColor="text1"/>
              </w:rPr>
              <w:pPrChange w:id="10550" w:author="User" w:date="2021-09-14T13:59:00Z">
                <w:pPr>
                  <w:ind w:left="280" w:hanging="280"/>
                </w:pPr>
              </w:pPrChange>
            </w:pPr>
            <w:del w:id="10551" w:author="User" w:date="2021-09-13T17:59:00Z">
              <w:r w:rsidRPr="003E6DC2" w:rsidDel="006B7EF9">
                <w:rPr>
                  <w:rFonts w:ascii="標楷體" w:hAnsi="標楷體" w:hint="eastAsia"/>
                  <w:color w:val="000000" w:themeColor="text1"/>
                </w:rPr>
                <w:delText>111/2</w:delText>
              </w:r>
              <w:r w:rsidR="00772E42" w:rsidRPr="003E6DC2" w:rsidDel="006B7EF9">
                <w:rPr>
                  <w:rFonts w:ascii="標楷體" w:hAnsi="標楷體" w:hint="eastAsia"/>
                  <w:color w:val="000000" w:themeColor="text1"/>
                </w:rPr>
                <w:delText>/1</w:delText>
              </w:r>
              <w:r w:rsidR="00AE23A0" w:rsidRPr="003E6DC2" w:rsidDel="006B7EF9">
                <w:rPr>
                  <w:rFonts w:ascii="標楷體" w:hAnsi="標楷體" w:hint="eastAsia"/>
                  <w:color w:val="000000" w:themeColor="text1"/>
                </w:rPr>
                <w:delText>1</w:delText>
              </w:r>
            </w:del>
          </w:p>
          <w:p w14:paraId="2041A492" w14:textId="0752719F" w:rsidR="00772E42" w:rsidRPr="003E6DC2" w:rsidDel="006B7EF9" w:rsidRDefault="00772E42">
            <w:pPr>
              <w:pStyle w:val="13"/>
              <w:ind w:leftChars="50" w:left="560" w:hangingChars="150" w:hanging="420"/>
              <w:rPr>
                <w:del w:id="10552" w:author="User" w:date="2021-09-13T17:59:00Z"/>
                <w:rFonts w:ascii="標楷體" w:hAnsi="標楷體"/>
                <w:color w:val="000000" w:themeColor="text1"/>
              </w:rPr>
              <w:pPrChange w:id="10553" w:author="User" w:date="2021-09-14T13:59:00Z">
                <w:pPr>
                  <w:ind w:left="280" w:hanging="280"/>
                </w:pPr>
              </w:pPrChange>
            </w:pPr>
          </w:p>
        </w:tc>
        <w:tc>
          <w:tcPr>
            <w:tcW w:w="5811" w:type="dxa"/>
          </w:tcPr>
          <w:p w14:paraId="115346F0" w14:textId="39FEE256" w:rsidR="00777658" w:rsidRPr="003E6DC2" w:rsidDel="006B7EF9" w:rsidRDefault="00506F5A">
            <w:pPr>
              <w:pStyle w:val="13"/>
              <w:ind w:leftChars="50" w:left="560" w:hangingChars="150" w:hanging="420"/>
              <w:rPr>
                <w:del w:id="10554" w:author="User" w:date="2021-09-13T17:59:00Z"/>
                <w:rFonts w:ascii="標楷體" w:hAnsi="標楷體"/>
                <w:color w:val="000000" w:themeColor="text1"/>
              </w:rPr>
              <w:pPrChange w:id="10555" w:author="User" w:date="2021-09-14T13:59:00Z">
                <w:pPr>
                  <w:ind w:left="280" w:hanging="280"/>
                </w:pPr>
              </w:pPrChange>
            </w:pPr>
            <w:del w:id="10556" w:author="User" w:date="2021-09-13T17:59:00Z">
              <w:r w:rsidRPr="003E6DC2" w:rsidDel="006B7EF9">
                <w:rPr>
                  <w:rFonts w:ascii="標楷體" w:hAnsi="標楷體" w:hint="eastAsia"/>
                  <w:color w:val="000000" w:themeColor="text1"/>
                </w:rPr>
                <w:delText>提呈</w:delText>
              </w:r>
              <w:r w:rsidR="00777658" w:rsidRPr="003E6DC2" w:rsidDel="006B7EF9">
                <w:rPr>
                  <w:rFonts w:ascii="標楷體" w:hAnsi="標楷體" w:hint="eastAsia"/>
                  <w:color w:val="000000" w:themeColor="text1"/>
                </w:rPr>
                <w:delText>確認試運轉</w:delText>
              </w:r>
              <w:r w:rsidRPr="003E6DC2" w:rsidDel="006B7EF9">
                <w:rPr>
                  <w:rFonts w:ascii="標楷體" w:hAnsi="標楷體" w:hint="eastAsia"/>
                  <w:color w:val="000000" w:themeColor="text1"/>
                </w:rPr>
                <w:delText>(期中)</w:delText>
              </w:r>
              <w:r w:rsidR="00777658" w:rsidRPr="003E6DC2" w:rsidDel="006B7EF9">
                <w:rPr>
                  <w:rFonts w:ascii="標楷體" w:hAnsi="標楷體" w:hint="eastAsia"/>
                  <w:color w:val="000000" w:themeColor="text1"/>
                </w:rPr>
                <w:delText>工作報告。</w:delText>
              </w:r>
            </w:del>
          </w:p>
          <w:p w14:paraId="42D52D1E" w14:textId="173DABA7" w:rsidR="00777658" w:rsidRPr="003E6DC2" w:rsidDel="006B7EF9" w:rsidRDefault="00506F5A">
            <w:pPr>
              <w:pStyle w:val="13"/>
              <w:ind w:leftChars="50" w:left="560" w:hangingChars="150" w:hanging="420"/>
              <w:rPr>
                <w:del w:id="10557" w:author="User" w:date="2021-09-13T17:59:00Z"/>
                <w:rFonts w:ascii="標楷體" w:hAnsi="標楷體"/>
                <w:color w:val="000000" w:themeColor="text1"/>
              </w:rPr>
              <w:pPrChange w:id="10558" w:author="User" w:date="2021-09-14T13:59:00Z">
                <w:pPr>
                  <w:pStyle w:val="a7"/>
                  <w:numPr>
                    <w:numId w:val="394"/>
                  </w:numPr>
                  <w:ind w:leftChars="0" w:left="280" w:hanging="280"/>
                </w:pPr>
              </w:pPrChange>
            </w:pPr>
            <w:del w:id="10559" w:author="User" w:date="2021-09-13T17:59:00Z">
              <w:r w:rsidRPr="003E6DC2" w:rsidDel="006B7EF9">
                <w:rPr>
                  <w:rFonts w:ascii="標楷體" w:hAnsi="標楷體" w:hint="eastAsia"/>
                  <w:color w:val="000000" w:themeColor="text1"/>
                </w:rPr>
                <w:delText>執行狀況</w:delText>
              </w:r>
            </w:del>
          </w:p>
          <w:p w14:paraId="0730C021" w14:textId="6D4C8645" w:rsidR="00777658" w:rsidRPr="003E6DC2" w:rsidDel="006B7EF9" w:rsidRDefault="00777658">
            <w:pPr>
              <w:pStyle w:val="13"/>
              <w:ind w:leftChars="50" w:left="560" w:hangingChars="150" w:hanging="420"/>
              <w:rPr>
                <w:del w:id="10560" w:author="User" w:date="2021-09-13T17:59:00Z"/>
                <w:rFonts w:ascii="標楷體" w:hAnsi="標楷體"/>
                <w:color w:val="000000" w:themeColor="text1"/>
                <w:sz w:val="32"/>
              </w:rPr>
              <w:pPrChange w:id="10561" w:author="User" w:date="2021-09-14T13:59:00Z">
                <w:pPr>
                  <w:pStyle w:val="a7"/>
                  <w:numPr>
                    <w:numId w:val="394"/>
                  </w:numPr>
                  <w:ind w:leftChars="0" w:left="280" w:hanging="280"/>
                </w:pPr>
              </w:pPrChange>
            </w:pPr>
            <w:del w:id="10562" w:author="User" w:date="2021-09-13T17:59:00Z">
              <w:r w:rsidRPr="003E6DC2" w:rsidDel="006B7EF9">
                <w:rPr>
                  <w:rFonts w:ascii="標楷體" w:hAnsi="標楷體" w:hint="eastAsia"/>
                  <w:color w:val="000000" w:themeColor="text1"/>
                </w:rPr>
                <w:delText>巡查成果：每日巡查日、月報表缺陷種類、數量。</w:delText>
              </w:r>
            </w:del>
          </w:p>
        </w:tc>
      </w:tr>
      <w:tr w:rsidR="003E6DC2" w:rsidRPr="003E6DC2" w:rsidDel="006B7EF9" w14:paraId="358C76CA" w14:textId="1AF204B0" w:rsidTr="00C0328C">
        <w:trPr>
          <w:del w:id="10563" w:author="User" w:date="2021-09-13T17:59:00Z"/>
        </w:trPr>
        <w:tc>
          <w:tcPr>
            <w:tcW w:w="2235" w:type="dxa"/>
          </w:tcPr>
          <w:p w14:paraId="70F6EDB7" w14:textId="552DE903" w:rsidR="00777658" w:rsidRPr="003E6DC2" w:rsidDel="006B7EF9" w:rsidRDefault="00777658">
            <w:pPr>
              <w:pStyle w:val="13"/>
              <w:ind w:leftChars="50" w:left="560" w:hangingChars="150" w:hanging="420"/>
              <w:rPr>
                <w:del w:id="10564" w:author="User" w:date="2021-09-13T17:59:00Z"/>
                <w:rFonts w:ascii="標楷體" w:hAnsi="標楷體"/>
                <w:color w:val="000000" w:themeColor="text1"/>
              </w:rPr>
              <w:pPrChange w:id="10565" w:author="User" w:date="2021-09-14T13:59:00Z">
                <w:pPr>
                  <w:ind w:left="280" w:hanging="280"/>
                </w:pPr>
              </w:pPrChange>
            </w:pPr>
            <w:del w:id="10566" w:author="User" w:date="2021-09-13T17:59:00Z">
              <w:r w:rsidRPr="003E6DC2" w:rsidDel="006B7EF9">
                <w:rPr>
                  <w:rFonts w:ascii="標楷體" w:hAnsi="標楷體" w:hint="eastAsia"/>
                  <w:color w:val="000000" w:themeColor="text1"/>
                </w:rPr>
                <w:delText>第四期程</w:delText>
              </w:r>
            </w:del>
          </w:p>
          <w:p w14:paraId="4C0A77BF" w14:textId="07D0ACF2" w:rsidR="00777658" w:rsidRPr="003E6DC2" w:rsidDel="006B7EF9" w:rsidRDefault="00777658">
            <w:pPr>
              <w:pStyle w:val="13"/>
              <w:ind w:leftChars="50" w:left="560" w:hangingChars="150" w:hanging="420"/>
              <w:rPr>
                <w:del w:id="10567" w:author="User" w:date="2021-09-13T17:59:00Z"/>
                <w:rFonts w:ascii="標楷體" w:hAnsi="標楷體"/>
                <w:color w:val="000000" w:themeColor="text1"/>
              </w:rPr>
              <w:pPrChange w:id="10568" w:author="User" w:date="2021-09-14T13:59:00Z">
                <w:pPr>
                  <w:ind w:left="280" w:hanging="280"/>
                </w:pPr>
              </w:pPrChange>
            </w:pPr>
            <w:del w:id="10569" w:author="User" w:date="2021-09-13T17:59:00Z">
              <w:r w:rsidRPr="003E6DC2" w:rsidDel="006B7EF9">
                <w:rPr>
                  <w:rFonts w:ascii="標楷體" w:hAnsi="標楷體" w:hint="eastAsia"/>
                  <w:color w:val="000000" w:themeColor="text1"/>
                </w:rPr>
                <w:delText>D181~270</w:delText>
              </w:r>
            </w:del>
          </w:p>
        </w:tc>
        <w:tc>
          <w:tcPr>
            <w:tcW w:w="1701" w:type="dxa"/>
          </w:tcPr>
          <w:p w14:paraId="48A0B460" w14:textId="242F19C5" w:rsidR="00777658" w:rsidRPr="003E6DC2" w:rsidDel="006B7EF9" w:rsidRDefault="00777658">
            <w:pPr>
              <w:pStyle w:val="13"/>
              <w:ind w:leftChars="50" w:left="560" w:hangingChars="150" w:hanging="420"/>
              <w:rPr>
                <w:del w:id="10570" w:author="User" w:date="2021-09-13T17:59:00Z"/>
                <w:rFonts w:ascii="標楷體" w:hAnsi="標楷體"/>
                <w:color w:val="000000" w:themeColor="text1"/>
              </w:rPr>
              <w:pPrChange w:id="10571" w:author="User" w:date="2021-09-14T13:59:00Z">
                <w:pPr>
                  <w:ind w:left="280" w:hanging="280"/>
                </w:pPr>
              </w:pPrChange>
            </w:pPr>
            <w:del w:id="10572" w:author="User" w:date="2021-09-13T17:59:00Z">
              <w:r w:rsidRPr="003E6DC2" w:rsidDel="006B7EF9">
                <w:rPr>
                  <w:rFonts w:ascii="標楷體" w:hAnsi="標楷體" w:hint="eastAsia"/>
                  <w:color w:val="000000" w:themeColor="text1"/>
                </w:rPr>
                <w:delText>111</w:delText>
              </w:r>
              <w:r w:rsidR="00FE647D" w:rsidRPr="003E6DC2" w:rsidDel="006B7EF9">
                <w:rPr>
                  <w:rFonts w:ascii="標楷體" w:hAnsi="標楷體"/>
                  <w:color w:val="000000" w:themeColor="text1"/>
                </w:rPr>
                <w:delText>/</w:delText>
              </w:r>
              <w:r w:rsidR="00AE23A0" w:rsidRPr="003E6DC2" w:rsidDel="006B7EF9">
                <w:rPr>
                  <w:rFonts w:ascii="標楷體" w:hAnsi="標楷體" w:hint="eastAsia"/>
                  <w:color w:val="000000" w:themeColor="text1"/>
                </w:rPr>
                <w:delText>2</w:delText>
              </w:r>
              <w:r w:rsidRPr="003E6DC2" w:rsidDel="006B7EF9">
                <w:rPr>
                  <w:rFonts w:ascii="標楷體" w:hAnsi="標楷體"/>
                  <w:color w:val="000000" w:themeColor="text1"/>
                </w:rPr>
                <w:delText>/</w:delText>
              </w:r>
              <w:r w:rsidR="00772E42" w:rsidRPr="003E6DC2" w:rsidDel="006B7EF9">
                <w:rPr>
                  <w:rFonts w:ascii="標楷體" w:hAnsi="標楷體" w:hint="eastAsia"/>
                  <w:color w:val="000000" w:themeColor="text1"/>
                </w:rPr>
                <w:delText>2</w:delText>
              </w:r>
              <w:r w:rsidRPr="003E6DC2" w:rsidDel="006B7EF9">
                <w:rPr>
                  <w:rFonts w:ascii="標楷體" w:hAnsi="標楷體" w:hint="eastAsia"/>
                  <w:color w:val="000000" w:themeColor="text1"/>
                </w:rPr>
                <w:delText>~</w:delText>
              </w:r>
            </w:del>
          </w:p>
          <w:p w14:paraId="5834A67B" w14:textId="4823D588" w:rsidR="00777658" w:rsidRPr="003E6DC2" w:rsidDel="006B7EF9" w:rsidRDefault="00AE23A0">
            <w:pPr>
              <w:pStyle w:val="13"/>
              <w:ind w:leftChars="50" w:left="560" w:hangingChars="150" w:hanging="420"/>
              <w:rPr>
                <w:del w:id="10573" w:author="User" w:date="2021-09-13T17:59:00Z"/>
                <w:rFonts w:ascii="標楷體" w:hAnsi="標楷體"/>
                <w:color w:val="000000" w:themeColor="text1"/>
              </w:rPr>
              <w:pPrChange w:id="10574" w:author="User" w:date="2021-09-14T13:59:00Z">
                <w:pPr>
                  <w:ind w:left="280" w:hanging="280"/>
                </w:pPr>
              </w:pPrChange>
            </w:pPr>
            <w:del w:id="10575" w:author="User" w:date="2021-09-13T17:59:00Z">
              <w:r w:rsidRPr="003E6DC2" w:rsidDel="006B7EF9">
                <w:rPr>
                  <w:rFonts w:ascii="標楷體" w:hAnsi="標楷體" w:hint="eastAsia"/>
                  <w:color w:val="000000" w:themeColor="text1"/>
                </w:rPr>
                <w:delText>111/5</w:delText>
              </w:r>
              <w:r w:rsidR="00777658" w:rsidRPr="003E6DC2" w:rsidDel="006B7EF9">
                <w:rPr>
                  <w:rFonts w:ascii="標楷體" w:hAnsi="標楷體" w:hint="eastAsia"/>
                  <w:color w:val="000000" w:themeColor="text1"/>
                </w:rPr>
                <w:delText>/</w:delText>
              </w:r>
              <w:r w:rsidR="00772E42" w:rsidRPr="003E6DC2" w:rsidDel="006B7EF9">
                <w:rPr>
                  <w:rFonts w:ascii="標楷體" w:hAnsi="標楷體" w:hint="eastAsia"/>
                  <w:color w:val="000000" w:themeColor="text1"/>
                </w:rPr>
                <w:delText>2</w:delText>
              </w:r>
            </w:del>
          </w:p>
        </w:tc>
        <w:tc>
          <w:tcPr>
            <w:tcW w:w="5811" w:type="dxa"/>
          </w:tcPr>
          <w:p w14:paraId="76E3B431" w14:textId="774EFFBB" w:rsidR="00777658" w:rsidRPr="003E6DC2" w:rsidDel="006B7EF9" w:rsidRDefault="00AC5F87">
            <w:pPr>
              <w:pStyle w:val="13"/>
              <w:ind w:leftChars="50" w:left="560" w:hangingChars="150" w:hanging="420"/>
              <w:rPr>
                <w:del w:id="10576" w:author="User" w:date="2021-09-13T17:59:00Z"/>
                <w:rFonts w:ascii="標楷體" w:hAnsi="標楷體"/>
                <w:color w:val="000000" w:themeColor="text1"/>
              </w:rPr>
              <w:pPrChange w:id="10577" w:author="User" w:date="2021-09-14T13:59:00Z">
                <w:pPr>
                  <w:ind w:left="280" w:hanging="280"/>
                </w:pPr>
              </w:pPrChange>
            </w:pPr>
            <w:del w:id="10578" w:author="User" w:date="2021-09-13T17:59:00Z">
              <w:r w:rsidRPr="003E6DC2" w:rsidDel="006B7EF9">
                <w:rPr>
                  <w:rFonts w:ascii="標楷體" w:hAnsi="標楷體" w:hint="eastAsia"/>
                  <w:color w:val="000000" w:themeColor="text1"/>
                </w:rPr>
                <w:delText>1.</w:delText>
              </w:r>
              <w:r w:rsidR="00777658" w:rsidRPr="003E6DC2" w:rsidDel="006B7EF9">
                <w:rPr>
                  <w:rFonts w:ascii="標楷體" w:hAnsi="標楷體" w:hint="eastAsia"/>
                  <w:color w:val="000000" w:themeColor="text1"/>
                </w:rPr>
                <w:delText>每月需完整執行</w:delText>
              </w:r>
              <w:r w:rsidR="00395201" w:rsidRPr="003E6DC2" w:rsidDel="006B7EF9">
                <w:rPr>
                  <w:rFonts w:ascii="標楷體" w:hAnsi="標楷體" w:hint="eastAsia"/>
                  <w:color w:val="000000" w:themeColor="text1"/>
                </w:rPr>
                <w:delText>本案巡查範圍</w:delText>
              </w:r>
              <w:r w:rsidR="00777658" w:rsidRPr="003E6DC2" w:rsidDel="006B7EF9">
                <w:rPr>
                  <w:rFonts w:ascii="標楷體" w:hAnsi="標楷體" w:hint="eastAsia"/>
                  <w:color w:val="000000" w:themeColor="text1"/>
                </w:rPr>
                <w:delText>一次</w:delText>
              </w:r>
              <w:r w:rsidR="00167A38" w:rsidRPr="003E6DC2" w:rsidDel="006B7EF9">
                <w:rPr>
                  <w:rFonts w:ascii="標楷體" w:hAnsi="標楷體"/>
                  <w:color w:val="000000" w:themeColor="text1"/>
                </w:rPr>
                <w:delText>(如附件</w:delText>
              </w:r>
              <w:r w:rsidR="00167A38" w:rsidRPr="003E6DC2" w:rsidDel="006B7EF9">
                <w:rPr>
                  <w:rFonts w:ascii="標楷體" w:hAnsi="標楷體" w:hint="eastAsia"/>
                  <w:color w:val="000000" w:themeColor="text1"/>
                </w:rPr>
                <w:delText>一</w:delText>
              </w:r>
              <w:r w:rsidR="00167A38" w:rsidRPr="003E6DC2" w:rsidDel="006B7EF9">
                <w:rPr>
                  <w:rFonts w:ascii="標楷體" w:hAnsi="標楷體"/>
                  <w:color w:val="000000" w:themeColor="text1"/>
                </w:rPr>
                <w:delText>)</w:delText>
              </w:r>
              <w:r w:rsidR="00FE647D" w:rsidRPr="003E6DC2" w:rsidDel="006B7EF9">
                <w:rPr>
                  <w:rFonts w:ascii="標楷體" w:hAnsi="標楷體" w:hint="eastAsia"/>
                  <w:color w:val="000000" w:themeColor="text1"/>
                </w:rPr>
                <w:delText>。</w:delText>
              </w:r>
            </w:del>
          </w:p>
          <w:p w14:paraId="1CDBE7E9" w14:textId="773FD9B2" w:rsidR="00777658" w:rsidRPr="003E6DC2" w:rsidDel="006B7EF9" w:rsidRDefault="00AC5F87">
            <w:pPr>
              <w:pStyle w:val="13"/>
              <w:ind w:leftChars="50" w:left="560" w:hangingChars="150" w:hanging="420"/>
              <w:rPr>
                <w:del w:id="10579" w:author="User" w:date="2021-09-13T17:59:00Z"/>
                <w:rFonts w:ascii="標楷體" w:hAnsi="標楷體"/>
                <w:color w:val="000000" w:themeColor="text1"/>
              </w:rPr>
              <w:pPrChange w:id="10580" w:author="User" w:date="2021-09-14T13:59:00Z">
                <w:pPr>
                  <w:ind w:left="280" w:hanging="280"/>
                </w:pPr>
              </w:pPrChange>
            </w:pPr>
            <w:del w:id="10581" w:author="User" w:date="2021-09-13T17:59:00Z">
              <w:r w:rsidRPr="003E6DC2" w:rsidDel="006B7EF9">
                <w:rPr>
                  <w:rFonts w:ascii="標楷體" w:hAnsi="標楷體" w:hint="eastAsia"/>
                  <w:color w:val="000000" w:themeColor="text1"/>
                </w:rPr>
                <w:delText>2.</w:delText>
              </w:r>
              <w:r w:rsidR="00777658" w:rsidRPr="003E6DC2" w:rsidDel="006B7EF9">
                <w:rPr>
                  <w:rFonts w:ascii="標楷體" w:hAnsi="標楷體" w:hint="eastAsia"/>
                  <w:color w:val="000000" w:themeColor="text1"/>
                </w:rPr>
                <w:delText>呈現比較報表與資料</w:delText>
              </w:r>
              <w:r w:rsidRPr="003E6DC2" w:rsidDel="006B7EF9">
                <w:rPr>
                  <w:rFonts w:ascii="標楷體" w:hAnsi="標楷體" w:hint="eastAsia"/>
                  <w:color w:val="000000" w:themeColor="text1"/>
                </w:rPr>
                <w:delText>。</w:delText>
              </w:r>
            </w:del>
          </w:p>
          <w:p w14:paraId="1884B124" w14:textId="471565DF" w:rsidR="00D44B63" w:rsidRPr="003E6DC2" w:rsidDel="006B7EF9" w:rsidRDefault="00AC5F87">
            <w:pPr>
              <w:pStyle w:val="13"/>
              <w:ind w:leftChars="50" w:left="560" w:hangingChars="150" w:hanging="420"/>
              <w:rPr>
                <w:del w:id="10582" w:author="User" w:date="2021-09-13T17:59:00Z"/>
                <w:rFonts w:ascii="標楷體" w:hAnsi="標楷體"/>
                <w:color w:val="000000" w:themeColor="text1"/>
              </w:rPr>
              <w:pPrChange w:id="10583" w:author="User" w:date="2021-09-14T13:59:00Z">
                <w:pPr>
                  <w:ind w:left="280" w:hanging="280"/>
                </w:pPr>
              </w:pPrChange>
            </w:pPr>
            <w:del w:id="10584" w:author="User" w:date="2021-09-13T17:59:00Z">
              <w:r w:rsidRPr="003E6DC2" w:rsidDel="006B7EF9">
                <w:rPr>
                  <w:rFonts w:ascii="標楷體" w:hAnsi="標楷體" w:hint="eastAsia"/>
                  <w:color w:val="000000" w:themeColor="text1"/>
                </w:rPr>
                <w:delText>3.</w:delText>
              </w:r>
              <w:r w:rsidR="00D44B63" w:rsidRPr="003E6DC2" w:rsidDel="006B7EF9">
                <w:rPr>
                  <w:rFonts w:ascii="標楷體" w:hAnsi="標楷體" w:hint="eastAsia"/>
                  <w:color w:val="000000" w:themeColor="text1"/>
                </w:rPr>
                <w:delText>驗證：</w:delText>
              </w:r>
              <w:r w:rsidR="00D44B63" w:rsidRPr="003E6DC2" w:rsidDel="006B7EF9">
                <w:rPr>
                  <w:rFonts w:ascii="標楷體" w:hAnsi="標楷體"/>
                  <w:color w:val="000000" w:themeColor="text1"/>
                </w:rPr>
                <w:delText>達 75%(含)以上，陰雨天判別之缺失樣態可予以排除不計。</w:delText>
              </w:r>
            </w:del>
          </w:p>
        </w:tc>
      </w:tr>
      <w:tr w:rsidR="003E6DC2" w:rsidRPr="003E6DC2" w:rsidDel="006B7EF9" w14:paraId="2B4E5DF3" w14:textId="63C472D9" w:rsidTr="00C0328C">
        <w:trPr>
          <w:del w:id="10585" w:author="User" w:date="2021-09-13T17:59:00Z"/>
        </w:trPr>
        <w:tc>
          <w:tcPr>
            <w:tcW w:w="2235" w:type="dxa"/>
          </w:tcPr>
          <w:p w14:paraId="71700E67" w14:textId="1A6C6D64" w:rsidR="00777658" w:rsidRPr="003E6DC2" w:rsidDel="006B7EF9" w:rsidRDefault="00777658">
            <w:pPr>
              <w:pStyle w:val="13"/>
              <w:ind w:leftChars="50" w:left="560" w:hangingChars="150" w:hanging="420"/>
              <w:rPr>
                <w:del w:id="10586" w:author="User" w:date="2021-09-13T17:59:00Z"/>
                <w:rFonts w:ascii="標楷體" w:hAnsi="標楷體"/>
                <w:color w:val="000000" w:themeColor="text1"/>
              </w:rPr>
              <w:pPrChange w:id="10587" w:author="User" w:date="2021-09-14T13:59:00Z">
                <w:pPr>
                  <w:ind w:left="280" w:hanging="280"/>
                </w:pPr>
              </w:pPrChange>
            </w:pPr>
            <w:del w:id="10588" w:author="User" w:date="2021-09-13T17:59:00Z">
              <w:r w:rsidRPr="003E6DC2" w:rsidDel="006B7EF9">
                <w:rPr>
                  <w:rFonts w:ascii="標楷體" w:hAnsi="標楷體" w:hint="eastAsia"/>
                  <w:color w:val="000000" w:themeColor="text1"/>
                </w:rPr>
                <w:delText>期末工作報告</w:delText>
              </w:r>
            </w:del>
          </w:p>
          <w:p w14:paraId="68B5EC83" w14:textId="1FC75D24" w:rsidR="008D5A6D" w:rsidRPr="003E6DC2" w:rsidDel="006B7EF9" w:rsidRDefault="008D5A6D">
            <w:pPr>
              <w:pStyle w:val="13"/>
              <w:ind w:leftChars="50" w:left="560" w:hangingChars="150" w:hanging="420"/>
              <w:rPr>
                <w:del w:id="10589" w:author="User" w:date="2021-09-13T17:59:00Z"/>
                <w:rFonts w:ascii="標楷體" w:hAnsi="標楷體"/>
                <w:color w:val="000000" w:themeColor="text1"/>
              </w:rPr>
              <w:pPrChange w:id="10590" w:author="User" w:date="2021-09-14T13:59:00Z">
                <w:pPr>
                  <w:ind w:left="280" w:hanging="280"/>
                </w:pPr>
              </w:pPrChange>
            </w:pPr>
            <w:del w:id="10591" w:author="User" w:date="2021-09-13T17:59:00Z">
              <w:r w:rsidRPr="003E6DC2" w:rsidDel="006B7EF9">
                <w:rPr>
                  <w:rFonts w:ascii="標楷體" w:hAnsi="標楷體" w:hint="eastAsia"/>
                  <w:color w:val="000000" w:themeColor="text1"/>
                </w:rPr>
                <w:delText>D27</w:delText>
              </w:r>
              <w:r w:rsidR="00772E42" w:rsidRPr="003E6DC2" w:rsidDel="006B7EF9">
                <w:rPr>
                  <w:rFonts w:ascii="標楷體" w:hAnsi="標楷體" w:hint="eastAsia"/>
                  <w:color w:val="000000" w:themeColor="text1"/>
                </w:rPr>
                <w:delText>1</w:delText>
              </w:r>
              <w:r w:rsidRPr="003E6DC2" w:rsidDel="006B7EF9">
                <w:rPr>
                  <w:rFonts w:ascii="標楷體" w:hAnsi="標楷體" w:hint="eastAsia"/>
                  <w:color w:val="000000" w:themeColor="text1"/>
                </w:rPr>
                <w:delText>~280</w:delText>
              </w:r>
            </w:del>
          </w:p>
        </w:tc>
        <w:tc>
          <w:tcPr>
            <w:tcW w:w="1701" w:type="dxa"/>
          </w:tcPr>
          <w:p w14:paraId="263F4238" w14:textId="38FFBE78" w:rsidR="00777658" w:rsidRPr="003E6DC2" w:rsidDel="006B7EF9" w:rsidRDefault="00777658">
            <w:pPr>
              <w:pStyle w:val="13"/>
              <w:ind w:leftChars="50" w:left="560" w:hangingChars="150" w:hanging="420"/>
              <w:rPr>
                <w:del w:id="10592" w:author="User" w:date="2021-09-13T17:59:00Z"/>
                <w:rFonts w:ascii="標楷體" w:hAnsi="標楷體"/>
                <w:color w:val="000000" w:themeColor="text1"/>
              </w:rPr>
              <w:pPrChange w:id="10593" w:author="User" w:date="2021-09-14T13:59:00Z">
                <w:pPr>
                  <w:ind w:left="280" w:hanging="280"/>
                </w:pPr>
              </w:pPrChange>
            </w:pPr>
            <w:del w:id="10594" w:author="User" w:date="2021-09-13T17:59:00Z">
              <w:r w:rsidRPr="003E6DC2" w:rsidDel="006B7EF9">
                <w:rPr>
                  <w:rFonts w:ascii="標楷體" w:hAnsi="標楷體" w:hint="eastAsia"/>
                  <w:color w:val="000000" w:themeColor="text1"/>
                </w:rPr>
                <w:delText>111/</w:delText>
              </w:r>
              <w:r w:rsidR="00AE23A0" w:rsidRPr="003E6DC2" w:rsidDel="006B7EF9">
                <w:rPr>
                  <w:rFonts w:ascii="標楷體" w:hAnsi="標楷體" w:hint="eastAsia"/>
                  <w:color w:val="000000" w:themeColor="text1"/>
                </w:rPr>
                <w:delText>5</w:delText>
              </w:r>
              <w:r w:rsidRPr="003E6DC2" w:rsidDel="006B7EF9">
                <w:rPr>
                  <w:rFonts w:ascii="標楷體" w:hAnsi="標楷體" w:hint="eastAsia"/>
                  <w:color w:val="000000" w:themeColor="text1"/>
                </w:rPr>
                <w:delText>/</w:delText>
              </w:r>
              <w:r w:rsidR="00FE647D" w:rsidRPr="003E6DC2" w:rsidDel="006B7EF9">
                <w:rPr>
                  <w:rFonts w:ascii="標楷體" w:hAnsi="標楷體" w:hint="eastAsia"/>
                  <w:color w:val="000000" w:themeColor="text1"/>
                </w:rPr>
                <w:delText>3</w:delText>
              </w:r>
              <w:r w:rsidRPr="003E6DC2" w:rsidDel="006B7EF9">
                <w:rPr>
                  <w:rFonts w:ascii="標楷體" w:hAnsi="標楷體" w:hint="eastAsia"/>
                  <w:color w:val="000000" w:themeColor="text1"/>
                </w:rPr>
                <w:delText>~</w:delText>
              </w:r>
            </w:del>
          </w:p>
          <w:p w14:paraId="63DC3602" w14:textId="01E20C22" w:rsidR="00777658" w:rsidRPr="003E6DC2" w:rsidDel="006B7EF9" w:rsidRDefault="00AC5F87">
            <w:pPr>
              <w:pStyle w:val="13"/>
              <w:ind w:leftChars="50" w:left="560" w:hangingChars="150" w:hanging="420"/>
              <w:rPr>
                <w:del w:id="10595" w:author="User" w:date="2021-09-13T17:59:00Z"/>
                <w:rFonts w:ascii="標楷體" w:hAnsi="標楷體"/>
                <w:color w:val="000000" w:themeColor="text1"/>
              </w:rPr>
              <w:pPrChange w:id="10596" w:author="User" w:date="2021-09-14T13:59:00Z">
                <w:pPr>
                  <w:ind w:left="280" w:hanging="280"/>
                </w:pPr>
              </w:pPrChange>
            </w:pPr>
            <w:del w:id="10597" w:author="User" w:date="2021-09-13T17:59:00Z">
              <w:r w:rsidRPr="003E6DC2" w:rsidDel="006B7EF9">
                <w:rPr>
                  <w:rFonts w:ascii="標楷體" w:hAnsi="標楷體" w:hint="eastAsia"/>
                  <w:color w:val="000000" w:themeColor="text1"/>
                </w:rPr>
                <w:delText>111/5</w:delText>
              </w:r>
              <w:r w:rsidR="00777658" w:rsidRPr="003E6DC2" w:rsidDel="006B7EF9">
                <w:rPr>
                  <w:rFonts w:ascii="標楷體" w:hAnsi="標楷體" w:hint="eastAsia"/>
                  <w:color w:val="000000" w:themeColor="text1"/>
                </w:rPr>
                <w:delText>/</w:delText>
              </w:r>
              <w:r w:rsidR="00AE23A0" w:rsidRPr="003E6DC2" w:rsidDel="006B7EF9">
                <w:rPr>
                  <w:rFonts w:ascii="標楷體" w:hAnsi="標楷體" w:hint="eastAsia"/>
                  <w:color w:val="000000" w:themeColor="text1"/>
                </w:rPr>
                <w:delText>1</w:delText>
              </w:r>
              <w:r w:rsidRPr="003E6DC2" w:rsidDel="006B7EF9">
                <w:rPr>
                  <w:rFonts w:ascii="標楷體" w:hAnsi="標楷體" w:hint="eastAsia"/>
                  <w:color w:val="000000" w:themeColor="text1"/>
                </w:rPr>
                <w:delText>2</w:delText>
              </w:r>
            </w:del>
          </w:p>
        </w:tc>
        <w:tc>
          <w:tcPr>
            <w:tcW w:w="5811" w:type="dxa"/>
          </w:tcPr>
          <w:p w14:paraId="641AF605" w14:textId="6628412C" w:rsidR="00506F5A" w:rsidRPr="003E6DC2" w:rsidDel="006B7EF9" w:rsidRDefault="00506F5A">
            <w:pPr>
              <w:pStyle w:val="13"/>
              <w:ind w:leftChars="50" w:left="560" w:hangingChars="150" w:hanging="420"/>
              <w:rPr>
                <w:del w:id="10598" w:author="User" w:date="2021-09-13T17:59:00Z"/>
                <w:rFonts w:ascii="標楷體" w:hAnsi="標楷體"/>
                <w:color w:val="000000" w:themeColor="text1"/>
              </w:rPr>
              <w:pPrChange w:id="10599" w:author="User" w:date="2021-09-14T13:59:00Z">
                <w:pPr>
                  <w:ind w:left="280" w:hanging="280"/>
                </w:pPr>
              </w:pPrChange>
            </w:pPr>
            <w:del w:id="10600" w:author="User" w:date="2021-09-13T17:59:00Z">
              <w:r w:rsidRPr="003E6DC2" w:rsidDel="006B7EF9">
                <w:rPr>
                  <w:rFonts w:ascii="標楷體" w:hAnsi="標楷體" w:hint="eastAsia"/>
                  <w:color w:val="000000" w:themeColor="text1"/>
                </w:rPr>
                <w:delText>提呈確認期末工作報告。</w:delText>
              </w:r>
            </w:del>
          </w:p>
          <w:p w14:paraId="795CF9E6" w14:textId="41835BD9" w:rsidR="00506F5A" w:rsidRPr="003E6DC2" w:rsidDel="006B7EF9" w:rsidRDefault="00506F5A">
            <w:pPr>
              <w:pStyle w:val="13"/>
              <w:ind w:leftChars="50" w:left="560" w:hangingChars="150" w:hanging="420"/>
              <w:rPr>
                <w:del w:id="10601" w:author="User" w:date="2021-09-13T17:59:00Z"/>
                <w:rFonts w:ascii="標楷體" w:hAnsi="標楷體"/>
                <w:color w:val="000000" w:themeColor="text1"/>
              </w:rPr>
              <w:pPrChange w:id="10602" w:author="User" w:date="2021-09-14T13:59:00Z">
                <w:pPr>
                  <w:pStyle w:val="a7"/>
                  <w:numPr>
                    <w:numId w:val="397"/>
                  </w:numPr>
                  <w:ind w:leftChars="0" w:left="280" w:hanging="280"/>
                </w:pPr>
              </w:pPrChange>
            </w:pPr>
            <w:del w:id="10603" w:author="User" w:date="2021-09-13T17:59:00Z">
              <w:r w:rsidRPr="003E6DC2" w:rsidDel="006B7EF9">
                <w:rPr>
                  <w:rFonts w:ascii="標楷體" w:hAnsi="標楷體" w:hint="eastAsia"/>
                  <w:color w:val="000000" w:themeColor="text1"/>
                </w:rPr>
                <w:delText>執行狀況</w:delText>
              </w:r>
            </w:del>
          </w:p>
          <w:p w14:paraId="1210D880" w14:textId="078DBE26" w:rsidR="00777658" w:rsidRPr="003E6DC2" w:rsidDel="006B7EF9" w:rsidRDefault="00506F5A">
            <w:pPr>
              <w:pStyle w:val="13"/>
              <w:ind w:leftChars="50" w:left="560" w:hangingChars="150" w:hanging="420"/>
              <w:rPr>
                <w:del w:id="10604" w:author="User" w:date="2021-09-13T17:59:00Z"/>
                <w:rFonts w:ascii="標楷體" w:hAnsi="標楷體"/>
                <w:color w:val="000000" w:themeColor="text1"/>
              </w:rPr>
              <w:pPrChange w:id="10605" w:author="User" w:date="2021-09-14T13:59:00Z">
                <w:pPr>
                  <w:pStyle w:val="a7"/>
                  <w:numPr>
                    <w:numId w:val="397"/>
                  </w:numPr>
                  <w:ind w:leftChars="0" w:left="280" w:hanging="280"/>
                </w:pPr>
              </w:pPrChange>
            </w:pPr>
            <w:del w:id="10606" w:author="User" w:date="2021-09-13T17:59:00Z">
              <w:r w:rsidRPr="003E6DC2" w:rsidDel="006B7EF9">
                <w:rPr>
                  <w:rFonts w:ascii="標楷體" w:hAnsi="標楷體" w:hint="eastAsia"/>
                  <w:color w:val="000000" w:themeColor="text1"/>
                </w:rPr>
                <w:delText>巡查成果</w:delText>
              </w:r>
            </w:del>
          </w:p>
        </w:tc>
      </w:tr>
      <w:tr w:rsidR="003E6DC2" w:rsidRPr="003E6DC2" w:rsidDel="006B7EF9" w14:paraId="0D0BF05C" w14:textId="276CA0F0" w:rsidTr="00C0328C">
        <w:trPr>
          <w:del w:id="10607" w:author="User" w:date="2021-09-13T17:59:00Z"/>
        </w:trPr>
        <w:tc>
          <w:tcPr>
            <w:tcW w:w="2235" w:type="dxa"/>
          </w:tcPr>
          <w:p w14:paraId="7876F6A2" w14:textId="22C0B75D" w:rsidR="00777658" w:rsidRPr="003E6DC2" w:rsidDel="006B7EF9" w:rsidRDefault="00777658">
            <w:pPr>
              <w:pStyle w:val="13"/>
              <w:ind w:leftChars="50" w:left="560" w:hangingChars="150" w:hanging="420"/>
              <w:rPr>
                <w:del w:id="10608" w:author="User" w:date="2021-09-13T17:59:00Z"/>
                <w:rFonts w:ascii="標楷體" w:hAnsi="標楷體"/>
                <w:color w:val="000000" w:themeColor="text1"/>
              </w:rPr>
              <w:pPrChange w:id="10609" w:author="User" w:date="2021-09-14T13:59:00Z">
                <w:pPr>
                  <w:ind w:left="280" w:hanging="280"/>
                </w:pPr>
              </w:pPrChange>
            </w:pPr>
            <w:del w:id="10610" w:author="User" w:date="2021-09-13T17:59:00Z">
              <w:r w:rsidRPr="003E6DC2" w:rsidDel="006B7EF9">
                <w:rPr>
                  <w:rFonts w:ascii="標楷體" w:hAnsi="標楷體" w:hint="eastAsia"/>
                  <w:color w:val="000000" w:themeColor="text1"/>
                </w:rPr>
                <w:delText>專案路巡結束</w:delText>
              </w:r>
            </w:del>
          </w:p>
        </w:tc>
        <w:tc>
          <w:tcPr>
            <w:tcW w:w="1701" w:type="dxa"/>
          </w:tcPr>
          <w:p w14:paraId="06E0B05F" w14:textId="7AA7EC91" w:rsidR="00FE647D" w:rsidRPr="003E6DC2" w:rsidDel="006B7EF9" w:rsidRDefault="00FE647D">
            <w:pPr>
              <w:pStyle w:val="13"/>
              <w:ind w:leftChars="50" w:left="560" w:hangingChars="150" w:hanging="420"/>
              <w:rPr>
                <w:del w:id="10611" w:author="User" w:date="2021-09-13T17:59:00Z"/>
                <w:rFonts w:ascii="標楷體" w:hAnsi="標楷體"/>
                <w:color w:val="000000" w:themeColor="text1"/>
              </w:rPr>
              <w:pPrChange w:id="10612" w:author="User" w:date="2021-09-14T13:59:00Z">
                <w:pPr>
                  <w:ind w:left="280" w:hanging="280"/>
                </w:pPr>
              </w:pPrChange>
            </w:pPr>
            <w:del w:id="10613" w:author="User" w:date="2021-09-13T17:59:00Z">
              <w:r w:rsidRPr="003E6DC2" w:rsidDel="006B7EF9">
                <w:rPr>
                  <w:rFonts w:ascii="標楷體" w:hAnsi="標楷體" w:hint="eastAsia"/>
                  <w:color w:val="000000" w:themeColor="text1"/>
                </w:rPr>
                <w:delText>111</w:delText>
              </w:r>
              <w:r w:rsidRPr="003E6DC2" w:rsidDel="006B7EF9">
                <w:rPr>
                  <w:rFonts w:ascii="標楷體" w:hAnsi="標楷體"/>
                  <w:color w:val="000000" w:themeColor="text1"/>
                </w:rPr>
                <w:delText>/</w:delText>
              </w:r>
              <w:r w:rsidR="00AE23A0" w:rsidRPr="003E6DC2" w:rsidDel="006B7EF9">
                <w:rPr>
                  <w:rFonts w:ascii="標楷體" w:hAnsi="標楷體" w:hint="eastAsia"/>
                  <w:color w:val="000000" w:themeColor="text1"/>
                </w:rPr>
                <w:delText>5</w:delText>
              </w:r>
              <w:r w:rsidRPr="003E6DC2" w:rsidDel="006B7EF9">
                <w:rPr>
                  <w:rFonts w:ascii="標楷體" w:hAnsi="標楷體"/>
                  <w:color w:val="000000" w:themeColor="text1"/>
                </w:rPr>
                <w:delText>/</w:delText>
              </w:r>
              <w:r w:rsidR="00AC5F87" w:rsidRPr="003E6DC2" w:rsidDel="006B7EF9">
                <w:rPr>
                  <w:rFonts w:ascii="標楷體" w:hAnsi="標楷體" w:hint="eastAsia"/>
                  <w:color w:val="000000" w:themeColor="text1"/>
                </w:rPr>
                <w:delText>2</w:delText>
              </w:r>
            </w:del>
          </w:p>
        </w:tc>
        <w:tc>
          <w:tcPr>
            <w:tcW w:w="5811" w:type="dxa"/>
          </w:tcPr>
          <w:p w14:paraId="74DAE83A" w14:textId="75ED308E" w:rsidR="00777658" w:rsidRPr="003E6DC2" w:rsidDel="006B7EF9" w:rsidRDefault="00777658">
            <w:pPr>
              <w:pStyle w:val="13"/>
              <w:ind w:leftChars="50" w:left="560" w:hangingChars="150" w:hanging="420"/>
              <w:rPr>
                <w:del w:id="10614" w:author="User" w:date="2021-09-13T17:59:00Z"/>
                <w:rFonts w:ascii="標楷體" w:hAnsi="標楷體"/>
                <w:color w:val="000000" w:themeColor="text1"/>
              </w:rPr>
              <w:pPrChange w:id="10615" w:author="User" w:date="2021-09-14T13:59:00Z">
                <w:pPr>
                  <w:ind w:left="280" w:hanging="280"/>
                </w:pPr>
              </w:pPrChange>
            </w:pPr>
            <w:del w:id="10616" w:author="User" w:date="2021-09-13T17:59:00Z">
              <w:r w:rsidRPr="003E6DC2" w:rsidDel="006B7EF9">
                <w:rPr>
                  <w:rFonts w:ascii="標楷體" w:hAnsi="標楷體" w:hint="eastAsia"/>
                  <w:color w:val="000000" w:themeColor="text1"/>
                </w:rPr>
                <w:delText>本案路巡作業結束。</w:delText>
              </w:r>
            </w:del>
          </w:p>
        </w:tc>
      </w:tr>
    </w:tbl>
    <w:p w14:paraId="28235244" w14:textId="5A445830" w:rsidR="006712EE" w:rsidRPr="003E6DC2" w:rsidDel="00FE22BE" w:rsidRDefault="006712EE">
      <w:pPr>
        <w:pStyle w:val="13"/>
        <w:ind w:leftChars="50" w:left="560" w:hangingChars="150" w:hanging="420"/>
        <w:rPr>
          <w:del w:id="10617" w:author="User" w:date="2021-09-13T18:33:00Z"/>
          <w:rFonts w:hint="eastAsia"/>
          <w:color w:val="000000" w:themeColor="text1"/>
        </w:rPr>
        <w:pPrChange w:id="10618" w:author="User" w:date="2021-09-14T13:59:00Z">
          <w:pPr>
            <w:ind w:left="280" w:hanging="280"/>
          </w:pPr>
        </w:pPrChange>
      </w:pPr>
    </w:p>
    <w:p w14:paraId="4A0DF5F9" w14:textId="32021B6D" w:rsidR="006712EE" w:rsidRPr="003E6DC2" w:rsidDel="00715B48" w:rsidRDefault="006712EE">
      <w:pPr>
        <w:pStyle w:val="13"/>
        <w:ind w:leftChars="50" w:left="560" w:hangingChars="150" w:hanging="420"/>
        <w:rPr>
          <w:del w:id="10619" w:author="User" w:date="2021-09-13T18:36:00Z"/>
          <w:rFonts w:hint="eastAsia"/>
          <w:color w:val="000000" w:themeColor="text1"/>
        </w:rPr>
        <w:pPrChange w:id="10620" w:author="User" w:date="2021-09-14T13:59:00Z">
          <w:pPr>
            <w:ind w:left="280" w:hanging="280"/>
          </w:pPr>
        </w:pPrChange>
      </w:pPr>
      <w:del w:id="10621" w:author="User" w:date="2021-09-14T13:59:00Z">
        <w:r w:rsidRPr="003E6DC2" w:rsidDel="00C8240C">
          <w:rPr>
            <w:rFonts w:hint="eastAsia"/>
            <w:color w:val="000000" w:themeColor="text1"/>
          </w:rPr>
          <w:br w:type="page"/>
        </w:r>
      </w:del>
    </w:p>
    <w:tbl>
      <w:tblPr>
        <w:tblStyle w:val="a9"/>
        <w:tblpPr w:leftFromText="180" w:rightFromText="180" w:vertAnchor="text" w:horzAnchor="margin" w:tblpY="204"/>
        <w:tblW w:w="5046" w:type="pct"/>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1144"/>
        <w:gridCol w:w="679"/>
        <w:gridCol w:w="150"/>
        <w:gridCol w:w="86"/>
        <w:gridCol w:w="7"/>
        <w:gridCol w:w="1717"/>
        <w:gridCol w:w="423"/>
        <w:gridCol w:w="510"/>
        <w:gridCol w:w="451"/>
        <w:gridCol w:w="554"/>
        <w:gridCol w:w="464"/>
        <w:gridCol w:w="517"/>
        <w:gridCol w:w="1187"/>
        <w:gridCol w:w="236"/>
        <w:gridCol w:w="792"/>
        <w:gridCol w:w="236"/>
      </w:tblGrid>
      <w:tr w:rsidR="003E6DC2" w:rsidRPr="003E6DC2" w:rsidDel="006B7EF9" w14:paraId="4FF3BE7E" w14:textId="5FC1568D" w:rsidTr="0060365A">
        <w:trPr>
          <w:del w:id="10622" w:author="User" w:date="2021-09-13T18:03:00Z"/>
        </w:trPr>
        <w:tc>
          <w:tcPr>
            <w:tcW w:w="5000" w:type="pct"/>
            <w:gridSpan w:val="16"/>
            <w:vAlign w:val="bottom"/>
          </w:tcPr>
          <w:p w14:paraId="19B85724" w14:textId="7E5A0D68" w:rsidR="0060365A" w:rsidRPr="003E6DC2" w:rsidDel="006B7EF9" w:rsidRDefault="0060365A">
            <w:pPr>
              <w:pStyle w:val="13"/>
              <w:ind w:leftChars="50" w:left="560" w:hangingChars="150" w:hanging="420"/>
              <w:rPr>
                <w:del w:id="10623" w:author="User" w:date="2021-09-13T18:03:00Z"/>
                <w:rFonts w:hint="eastAsia"/>
                <w:color w:val="000000" w:themeColor="text1"/>
                <w:sz w:val="22"/>
              </w:rPr>
              <w:pPrChange w:id="10624" w:author="User" w:date="2021-09-14T13:59:00Z">
                <w:pPr>
                  <w:pStyle w:val="13"/>
                  <w:framePr w:hSpace="180" w:wrap="around" w:vAnchor="text" w:hAnchor="margin" w:y="204"/>
                  <w:jc w:val="center"/>
                </w:pPr>
              </w:pPrChange>
            </w:pPr>
            <w:del w:id="10625" w:author="User" w:date="2021-09-13T18:03:00Z">
              <w:r w:rsidRPr="003E6DC2" w:rsidDel="006B7EF9">
                <w:rPr>
                  <w:rFonts w:hint="eastAsia"/>
                  <w:color w:val="000000" w:themeColor="text1"/>
                </w:rPr>
                <w:delText>各期履行期限及工作計畫甘特圖</w:delText>
              </w:r>
            </w:del>
          </w:p>
        </w:tc>
      </w:tr>
      <w:tr w:rsidR="003E6DC2" w:rsidRPr="003E6DC2" w:rsidDel="006B7EF9" w14:paraId="28D6C168" w14:textId="100E6BB6" w:rsidTr="0060365A">
        <w:trPr>
          <w:trHeight w:val="7492"/>
          <w:del w:id="10626" w:author="User" w:date="2021-09-13T18:03:00Z"/>
        </w:trPr>
        <w:tc>
          <w:tcPr>
            <w:tcW w:w="5000" w:type="pct"/>
            <w:gridSpan w:val="16"/>
          </w:tcPr>
          <w:p w14:paraId="54DFCD60" w14:textId="19F6119D" w:rsidR="0060365A" w:rsidRPr="003E6DC2" w:rsidDel="006B7EF9" w:rsidRDefault="006B7EF9">
            <w:pPr>
              <w:pStyle w:val="13"/>
              <w:ind w:leftChars="50" w:left="470" w:hangingChars="150" w:hanging="330"/>
              <w:rPr>
                <w:del w:id="10627" w:author="User" w:date="2021-09-13T18:03:00Z"/>
                <w:rFonts w:hint="eastAsia"/>
                <w:color w:val="000000" w:themeColor="text1"/>
                <w:sz w:val="22"/>
              </w:rPr>
              <w:pPrChange w:id="10628" w:author="User" w:date="2021-09-14T13:59:00Z">
                <w:pPr>
                  <w:pStyle w:val="ae"/>
                  <w:framePr w:hSpace="180" w:wrap="around" w:vAnchor="text" w:hAnchor="margin" w:y="204"/>
                </w:pPr>
              </w:pPrChange>
            </w:pPr>
            <w:del w:id="10629" w:author="User" w:date="2021-09-13T18:03:00Z">
              <w:r w:rsidRPr="003E6DC2" w:rsidDel="006B7EF9">
                <w:rPr>
                  <w:rFonts w:hint="eastAsia"/>
                  <w:color w:val="000000" w:themeColor="text1"/>
                  <w:sz w:val="22"/>
                </w:rPr>
                <w:object w:dxaOrig="8724" w:dyaOrig="9000" w14:anchorId="0FDC83C8">
                  <v:shape id="_x0000_i1027" type="#_x0000_t75" style="width:436.2pt;height:450pt" o:ole="">
                    <v:imagedata r:id="rId103" o:title=""/>
                  </v:shape>
                  <o:OLEObject Type="Embed" ProgID="Excel.Sheet.12" ShapeID="_x0000_i1027" DrawAspect="Content" ObjectID="_1727598905" r:id="rId104"/>
                </w:object>
              </w:r>
            </w:del>
          </w:p>
        </w:tc>
      </w:tr>
      <w:tr w:rsidR="003E6DC2" w:rsidRPr="003E6DC2" w:rsidDel="006B7EF9" w14:paraId="352A7E60" w14:textId="431EA00B" w:rsidTr="0060365A">
        <w:trPr>
          <w:gridAfter w:val="2"/>
          <w:wAfter w:w="1048" w:type="dxa"/>
          <w:del w:id="10630" w:author="User" w:date="2021-09-13T18:03:00Z"/>
        </w:trPr>
        <w:tc>
          <w:tcPr>
            <w:tcW w:w="626" w:type="pct"/>
          </w:tcPr>
          <w:p w14:paraId="51C66AFA" w14:textId="7CB3B39A" w:rsidR="0060365A" w:rsidRPr="003E6DC2" w:rsidDel="006B7EF9" w:rsidRDefault="0060365A">
            <w:pPr>
              <w:pStyle w:val="13"/>
              <w:ind w:leftChars="50" w:left="560" w:hangingChars="150" w:hanging="420"/>
              <w:rPr>
                <w:del w:id="10631" w:author="User" w:date="2021-09-13T18:03:00Z"/>
                <w:rFonts w:hint="eastAsia"/>
                <w:color w:val="000000" w:themeColor="text1"/>
              </w:rPr>
              <w:pPrChange w:id="1063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jc w:val="center"/>
                </w:pPr>
              </w:pPrChange>
            </w:pPr>
            <w:del w:id="10633" w:author="User" w:date="2021-09-13T18:03:00Z">
              <w:r w:rsidRPr="003E6DC2" w:rsidDel="006B7EF9">
                <w:rPr>
                  <w:rFonts w:hint="eastAsia"/>
                  <w:color w:val="000000" w:themeColor="text1"/>
                </w:rPr>
                <w:delText>項目</w:delText>
              </w:r>
            </w:del>
          </w:p>
        </w:tc>
        <w:tc>
          <w:tcPr>
            <w:tcW w:w="3814" w:type="pct"/>
            <w:gridSpan w:val="13"/>
          </w:tcPr>
          <w:p w14:paraId="4402DB80" w14:textId="74CBA24F" w:rsidR="0060365A" w:rsidRPr="003E6DC2" w:rsidDel="006B7EF9" w:rsidRDefault="0060365A">
            <w:pPr>
              <w:pStyle w:val="13"/>
              <w:ind w:leftChars="50" w:left="560" w:hangingChars="150" w:hanging="420"/>
              <w:rPr>
                <w:del w:id="10634" w:author="User" w:date="2021-09-13T18:03:00Z"/>
                <w:rFonts w:hint="eastAsia"/>
                <w:color w:val="000000" w:themeColor="text1"/>
              </w:rPr>
              <w:pPrChange w:id="1063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80" w:hanging="280"/>
                  <w:jc w:val="center"/>
                </w:pPr>
              </w:pPrChange>
            </w:pPr>
            <w:del w:id="10636" w:author="User" w:date="2021-09-13T18:03:00Z">
              <w:r w:rsidRPr="003E6DC2" w:rsidDel="006B7EF9">
                <w:rPr>
                  <w:rFonts w:hint="eastAsia"/>
                  <w:color w:val="000000" w:themeColor="text1"/>
                </w:rPr>
                <w:delText>執行期程</w:delText>
              </w:r>
            </w:del>
          </w:p>
        </w:tc>
      </w:tr>
      <w:tr w:rsidR="003E6DC2" w:rsidRPr="003E6DC2" w:rsidDel="006B7EF9" w14:paraId="3A3EFB26" w14:textId="4BDE5E08" w:rsidTr="0060365A">
        <w:trPr>
          <w:del w:id="10637" w:author="User" w:date="2021-09-13T18:03:00Z"/>
        </w:trPr>
        <w:tc>
          <w:tcPr>
            <w:tcW w:w="626" w:type="pct"/>
          </w:tcPr>
          <w:p w14:paraId="1F1E87AA" w14:textId="4503AB96" w:rsidR="0060365A" w:rsidRPr="003E6DC2" w:rsidDel="006B7EF9" w:rsidRDefault="0060365A">
            <w:pPr>
              <w:pStyle w:val="13"/>
              <w:ind w:leftChars="50" w:left="500" w:hangingChars="150" w:hanging="360"/>
              <w:rPr>
                <w:del w:id="10638" w:author="User" w:date="2021-09-13T18:03:00Z"/>
                <w:rFonts w:hint="eastAsia"/>
                <w:color w:val="000000" w:themeColor="text1"/>
                <w:sz w:val="24"/>
                <w:szCs w:val="24"/>
              </w:rPr>
              <w:pPrChange w:id="1063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640" w:author="User" w:date="2021-09-13T18:03:00Z">
              <w:r w:rsidRPr="003E6DC2" w:rsidDel="006B7EF9">
                <w:rPr>
                  <w:rFonts w:hint="eastAsia"/>
                  <w:color w:val="000000" w:themeColor="text1"/>
                  <w:sz w:val="24"/>
                  <w:szCs w:val="24"/>
                </w:rPr>
                <w:delText>簽約</w:delText>
              </w:r>
            </w:del>
          </w:p>
        </w:tc>
        <w:tc>
          <w:tcPr>
            <w:tcW w:w="372" w:type="pct"/>
            <w:shd w:val="clear" w:color="auto" w:fill="D5D5D5" w:themeFill="background2"/>
          </w:tcPr>
          <w:p w14:paraId="714758D3" w14:textId="312B02AC" w:rsidR="0060365A" w:rsidRPr="003E6DC2" w:rsidDel="006B7EF9" w:rsidRDefault="0060365A">
            <w:pPr>
              <w:pStyle w:val="13"/>
              <w:ind w:leftChars="50" w:left="440" w:hangingChars="150" w:hanging="300"/>
              <w:rPr>
                <w:del w:id="10641" w:author="User" w:date="2021-09-13T18:03:00Z"/>
                <w:rFonts w:hint="eastAsia"/>
                <w:color w:val="000000" w:themeColor="text1"/>
                <w:sz w:val="20"/>
                <w:szCs w:val="20"/>
              </w:rPr>
              <w:pPrChange w:id="1064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643" w:author="User" w:date="2021-09-13T18:03:00Z">
              <w:r w:rsidRPr="003E6DC2" w:rsidDel="006B7EF9">
                <w:rPr>
                  <w:color w:val="000000" w:themeColor="text1"/>
                  <w:sz w:val="20"/>
                  <w:szCs w:val="20"/>
                </w:rPr>
                <w:delText>D</w:delText>
              </w:r>
            </w:del>
          </w:p>
        </w:tc>
        <w:tc>
          <w:tcPr>
            <w:tcW w:w="130" w:type="pct"/>
            <w:gridSpan w:val="3"/>
          </w:tcPr>
          <w:p w14:paraId="59278F36" w14:textId="5A123FA6" w:rsidR="0060365A" w:rsidRPr="003E6DC2" w:rsidDel="006B7EF9" w:rsidRDefault="0060365A">
            <w:pPr>
              <w:pStyle w:val="13"/>
              <w:ind w:leftChars="50" w:left="440" w:hangingChars="150" w:hanging="300"/>
              <w:rPr>
                <w:del w:id="10644" w:author="User" w:date="2021-09-13T18:03:00Z"/>
                <w:rFonts w:hint="eastAsia"/>
                <w:color w:val="000000" w:themeColor="text1"/>
                <w:sz w:val="20"/>
                <w:szCs w:val="20"/>
              </w:rPr>
              <w:pPrChange w:id="1064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5DADEE7F" w14:textId="0920A1DE" w:rsidR="0060365A" w:rsidRPr="003E6DC2" w:rsidDel="006B7EF9" w:rsidRDefault="0060365A">
            <w:pPr>
              <w:pStyle w:val="13"/>
              <w:ind w:leftChars="50" w:left="440" w:hangingChars="150" w:hanging="300"/>
              <w:rPr>
                <w:del w:id="10646" w:author="User" w:date="2021-09-13T18:03:00Z"/>
                <w:rFonts w:hint="eastAsia"/>
                <w:color w:val="000000" w:themeColor="text1"/>
                <w:sz w:val="20"/>
                <w:szCs w:val="20"/>
              </w:rPr>
              <w:pPrChange w:id="1064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511" w:type="pct"/>
            <w:gridSpan w:val="2"/>
          </w:tcPr>
          <w:p w14:paraId="74A35CD8" w14:textId="43EE7DF7" w:rsidR="0060365A" w:rsidRPr="003E6DC2" w:rsidDel="006B7EF9" w:rsidRDefault="0060365A">
            <w:pPr>
              <w:pStyle w:val="13"/>
              <w:ind w:leftChars="50" w:left="440" w:hangingChars="150" w:hanging="300"/>
              <w:rPr>
                <w:del w:id="10648" w:author="User" w:date="2021-09-13T18:03:00Z"/>
                <w:rFonts w:hint="eastAsia"/>
                <w:color w:val="000000" w:themeColor="text1"/>
                <w:sz w:val="20"/>
                <w:szCs w:val="20"/>
              </w:rPr>
              <w:pPrChange w:id="1064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47" w:type="pct"/>
          </w:tcPr>
          <w:p w14:paraId="3A2DBB16" w14:textId="2F634F0A" w:rsidR="0060365A" w:rsidRPr="003E6DC2" w:rsidDel="006B7EF9" w:rsidRDefault="0060365A">
            <w:pPr>
              <w:pStyle w:val="13"/>
              <w:ind w:leftChars="50" w:left="440" w:hangingChars="150" w:hanging="300"/>
              <w:rPr>
                <w:del w:id="10650" w:author="User" w:date="2021-09-13T18:03:00Z"/>
                <w:rFonts w:hint="eastAsia"/>
                <w:color w:val="000000" w:themeColor="text1"/>
                <w:sz w:val="20"/>
                <w:szCs w:val="20"/>
              </w:rPr>
              <w:pPrChange w:id="1065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840" w:type="pct"/>
            <w:gridSpan w:val="3"/>
          </w:tcPr>
          <w:p w14:paraId="076F1522" w14:textId="0FDBF21A" w:rsidR="0060365A" w:rsidRPr="003E6DC2" w:rsidDel="006B7EF9" w:rsidRDefault="0060365A">
            <w:pPr>
              <w:pStyle w:val="13"/>
              <w:ind w:leftChars="50" w:left="440" w:hangingChars="150" w:hanging="300"/>
              <w:rPr>
                <w:del w:id="10652" w:author="User" w:date="2021-09-13T18:03:00Z"/>
                <w:rFonts w:hint="eastAsia"/>
                <w:color w:val="000000" w:themeColor="text1"/>
                <w:sz w:val="20"/>
                <w:szCs w:val="20"/>
              </w:rPr>
              <w:pPrChange w:id="1065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4B8A8088" w14:textId="03E37D28" w:rsidR="0060365A" w:rsidRPr="003E6DC2" w:rsidDel="006B7EF9" w:rsidRDefault="0060365A">
            <w:pPr>
              <w:pStyle w:val="13"/>
              <w:ind w:leftChars="50" w:left="440" w:hangingChars="150" w:hanging="300"/>
              <w:rPr>
                <w:del w:id="10654" w:author="User" w:date="2021-09-13T18:03:00Z"/>
                <w:rFonts w:hint="eastAsia"/>
                <w:color w:val="000000" w:themeColor="text1"/>
                <w:sz w:val="20"/>
                <w:szCs w:val="20"/>
              </w:rPr>
              <w:pPrChange w:id="1065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1B71D0AD" w14:textId="4945135D" w:rsidR="0060365A" w:rsidRPr="003E6DC2" w:rsidDel="006B7EF9" w:rsidRDefault="0060365A">
            <w:pPr>
              <w:pStyle w:val="13"/>
              <w:ind w:leftChars="50" w:left="440" w:hangingChars="150" w:hanging="300"/>
              <w:rPr>
                <w:del w:id="10656" w:author="User" w:date="2021-09-13T18:03:00Z"/>
                <w:rFonts w:hint="eastAsia"/>
                <w:color w:val="000000" w:themeColor="text1"/>
                <w:sz w:val="20"/>
                <w:szCs w:val="20"/>
              </w:rPr>
              <w:pPrChange w:id="1065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tcPr>
          <w:p w14:paraId="785F4C91" w14:textId="7A04BA96" w:rsidR="0060365A" w:rsidRPr="003E6DC2" w:rsidDel="006B7EF9" w:rsidRDefault="0060365A">
            <w:pPr>
              <w:pStyle w:val="13"/>
              <w:ind w:leftChars="50" w:left="440" w:hangingChars="150" w:hanging="300"/>
              <w:rPr>
                <w:del w:id="10658" w:author="User" w:date="2021-09-13T18:03:00Z"/>
                <w:rFonts w:hint="eastAsia"/>
                <w:color w:val="000000" w:themeColor="text1"/>
                <w:sz w:val="20"/>
                <w:szCs w:val="20"/>
              </w:rPr>
              <w:pPrChange w:id="1065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6" w:type="pct"/>
          </w:tcPr>
          <w:p w14:paraId="7B096111" w14:textId="22770A99" w:rsidR="0060365A" w:rsidRPr="003E6DC2" w:rsidDel="006B7EF9" w:rsidRDefault="0060365A">
            <w:pPr>
              <w:pStyle w:val="13"/>
              <w:ind w:leftChars="50" w:left="440" w:hangingChars="150" w:hanging="300"/>
              <w:rPr>
                <w:del w:id="10660" w:author="User" w:date="2021-09-13T18:03:00Z"/>
                <w:rFonts w:hint="eastAsia"/>
                <w:color w:val="000000" w:themeColor="text1"/>
                <w:sz w:val="20"/>
                <w:szCs w:val="20"/>
              </w:rPr>
              <w:pPrChange w:id="1066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1D35A537" w14:textId="07685263" w:rsidTr="0060365A">
        <w:trPr>
          <w:gridAfter w:val="1"/>
          <w:wAfter w:w="236" w:type="dxa"/>
          <w:del w:id="10662" w:author="User" w:date="2021-09-13T18:03:00Z"/>
        </w:trPr>
        <w:tc>
          <w:tcPr>
            <w:tcW w:w="626" w:type="pct"/>
          </w:tcPr>
          <w:p w14:paraId="2198019D" w14:textId="650F2F4A" w:rsidR="0060365A" w:rsidRPr="003E6DC2" w:rsidDel="006B7EF9" w:rsidRDefault="0060365A">
            <w:pPr>
              <w:pStyle w:val="13"/>
              <w:ind w:leftChars="50" w:left="500" w:hangingChars="150" w:hanging="360"/>
              <w:rPr>
                <w:del w:id="10663" w:author="User" w:date="2021-09-13T18:03:00Z"/>
                <w:rFonts w:hint="eastAsia"/>
                <w:color w:val="000000" w:themeColor="text1"/>
                <w:sz w:val="24"/>
                <w:szCs w:val="24"/>
              </w:rPr>
              <w:pPrChange w:id="1066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665" w:author="User" w:date="2021-09-13T18:03:00Z">
              <w:r w:rsidRPr="003E6DC2" w:rsidDel="006B7EF9">
                <w:rPr>
                  <w:rFonts w:hint="eastAsia"/>
                  <w:color w:val="000000" w:themeColor="text1"/>
                  <w:sz w:val="24"/>
                  <w:szCs w:val="24"/>
                </w:rPr>
                <w:delText>確認工作計劃書</w:delText>
              </w:r>
            </w:del>
          </w:p>
        </w:tc>
        <w:tc>
          <w:tcPr>
            <w:tcW w:w="372" w:type="pct"/>
            <w:shd w:val="clear" w:color="auto" w:fill="D5D5D5" w:themeFill="background2"/>
          </w:tcPr>
          <w:p w14:paraId="5F829B55" w14:textId="2152F3C9" w:rsidR="0060365A" w:rsidRPr="003E6DC2" w:rsidDel="006B7EF9" w:rsidRDefault="0060365A">
            <w:pPr>
              <w:pStyle w:val="13"/>
              <w:ind w:leftChars="50" w:left="440" w:hangingChars="150" w:hanging="300"/>
              <w:rPr>
                <w:del w:id="10666" w:author="User" w:date="2021-09-13T18:03:00Z"/>
                <w:rFonts w:hint="eastAsia"/>
                <w:color w:val="000000" w:themeColor="text1"/>
                <w:sz w:val="20"/>
                <w:szCs w:val="20"/>
              </w:rPr>
              <w:pPrChange w:id="1066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668" w:author="User" w:date="2021-09-13T18:03:00Z">
              <w:r w:rsidRPr="003E6DC2" w:rsidDel="006B7EF9">
                <w:rPr>
                  <w:color w:val="000000" w:themeColor="text1"/>
                  <w:sz w:val="20"/>
                  <w:szCs w:val="20"/>
                </w:rPr>
                <w:delText>D+20</w:delText>
              </w:r>
            </w:del>
          </w:p>
        </w:tc>
        <w:tc>
          <w:tcPr>
            <w:tcW w:w="126" w:type="pct"/>
            <w:gridSpan w:val="2"/>
          </w:tcPr>
          <w:p w14:paraId="308DE7AB" w14:textId="065F2437" w:rsidR="0060365A" w:rsidRPr="003E6DC2" w:rsidDel="006B7EF9" w:rsidRDefault="0060365A">
            <w:pPr>
              <w:pStyle w:val="13"/>
              <w:ind w:leftChars="50" w:left="440" w:hangingChars="150" w:hanging="300"/>
              <w:rPr>
                <w:del w:id="10669" w:author="User" w:date="2021-09-13T18:03:00Z"/>
                <w:rFonts w:hint="eastAsia"/>
                <w:color w:val="000000" w:themeColor="text1"/>
                <w:sz w:val="20"/>
                <w:szCs w:val="20"/>
              </w:rPr>
              <w:pPrChange w:id="1067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454" w:type="pct"/>
            <w:gridSpan w:val="4"/>
          </w:tcPr>
          <w:p w14:paraId="4EFD5227" w14:textId="0AFCFC52" w:rsidR="0060365A" w:rsidRPr="003E6DC2" w:rsidDel="006B7EF9" w:rsidRDefault="0060365A">
            <w:pPr>
              <w:pStyle w:val="13"/>
              <w:ind w:leftChars="50" w:left="440" w:hangingChars="150" w:hanging="300"/>
              <w:rPr>
                <w:del w:id="10671" w:author="User" w:date="2021-09-13T18:03:00Z"/>
                <w:rFonts w:hint="eastAsia"/>
                <w:color w:val="000000" w:themeColor="text1"/>
                <w:sz w:val="20"/>
                <w:szCs w:val="20"/>
              </w:rPr>
              <w:pPrChange w:id="1067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47" w:type="pct"/>
          </w:tcPr>
          <w:p w14:paraId="6745837F" w14:textId="26687AF5" w:rsidR="0060365A" w:rsidRPr="003E6DC2" w:rsidDel="006B7EF9" w:rsidRDefault="0060365A">
            <w:pPr>
              <w:pStyle w:val="13"/>
              <w:ind w:leftChars="50" w:left="440" w:hangingChars="150" w:hanging="300"/>
              <w:rPr>
                <w:del w:id="10673" w:author="User" w:date="2021-09-13T18:03:00Z"/>
                <w:rFonts w:hint="eastAsia"/>
                <w:color w:val="000000" w:themeColor="text1"/>
                <w:sz w:val="20"/>
                <w:szCs w:val="20"/>
              </w:rPr>
              <w:pPrChange w:id="1067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303" w:type="pct"/>
          </w:tcPr>
          <w:p w14:paraId="70D29D77" w14:textId="1141C014" w:rsidR="0060365A" w:rsidRPr="003E6DC2" w:rsidDel="006B7EF9" w:rsidRDefault="0060365A">
            <w:pPr>
              <w:pStyle w:val="13"/>
              <w:ind w:leftChars="50" w:left="440" w:hangingChars="150" w:hanging="300"/>
              <w:rPr>
                <w:del w:id="10675" w:author="User" w:date="2021-09-13T18:03:00Z"/>
                <w:rFonts w:hint="eastAsia"/>
                <w:color w:val="000000" w:themeColor="text1"/>
                <w:sz w:val="20"/>
                <w:szCs w:val="20"/>
              </w:rPr>
              <w:pPrChange w:id="10676"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537" w:type="pct"/>
            <w:gridSpan w:val="2"/>
          </w:tcPr>
          <w:p w14:paraId="5AEFC182" w14:textId="22728626" w:rsidR="0060365A" w:rsidRPr="003E6DC2" w:rsidDel="006B7EF9" w:rsidRDefault="0060365A">
            <w:pPr>
              <w:pStyle w:val="13"/>
              <w:ind w:leftChars="50" w:left="440" w:hangingChars="150" w:hanging="300"/>
              <w:rPr>
                <w:del w:id="10677" w:author="User" w:date="2021-09-13T18:03:00Z"/>
                <w:rFonts w:hint="eastAsia"/>
                <w:color w:val="000000" w:themeColor="text1"/>
                <w:sz w:val="20"/>
                <w:szCs w:val="20"/>
              </w:rPr>
              <w:pPrChange w:id="1067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3ADF8BFE" w14:textId="1E913334" w:rsidR="0060365A" w:rsidRPr="003E6DC2" w:rsidDel="006B7EF9" w:rsidRDefault="0060365A">
            <w:pPr>
              <w:pStyle w:val="13"/>
              <w:ind w:leftChars="50" w:left="440" w:hangingChars="150" w:hanging="300"/>
              <w:rPr>
                <w:del w:id="10679" w:author="User" w:date="2021-09-13T18:03:00Z"/>
                <w:rFonts w:hint="eastAsia"/>
                <w:color w:val="000000" w:themeColor="text1"/>
                <w:sz w:val="20"/>
                <w:szCs w:val="20"/>
              </w:rPr>
              <w:pPrChange w:id="1068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2D0A5B1A" w14:textId="43660BBC" w:rsidR="0060365A" w:rsidRPr="003E6DC2" w:rsidDel="006B7EF9" w:rsidRDefault="0060365A">
            <w:pPr>
              <w:pStyle w:val="13"/>
              <w:ind w:leftChars="50" w:left="440" w:hangingChars="150" w:hanging="300"/>
              <w:rPr>
                <w:del w:id="10681" w:author="User" w:date="2021-09-13T18:03:00Z"/>
                <w:rFonts w:hint="eastAsia"/>
                <w:color w:val="000000" w:themeColor="text1"/>
                <w:sz w:val="20"/>
                <w:szCs w:val="20"/>
              </w:rPr>
              <w:pPrChange w:id="1068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tcPr>
          <w:p w14:paraId="0155C765" w14:textId="3CDD0DD4" w:rsidR="0060365A" w:rsidRPr="003E6DC2" w:rsidDel="006B7EF9" w:rsidRDefault="0060365A">
            <w:pPr>
              <w:pStyle w:val="13"/>
              <w:ind w:leftChars="50" w:left="440" w:hangingChars="150" w:hanging="300"/>
              <w:rPr>
                <w:del w:id="10683" w:author="User" w:date="2021-09-13T18:03:00Z"/>
                <w:rFonts w:hint="eastAsia"/>
                <w:color w:val="000000" w:themeColor="text1"/>
                <w:sz w:val="20"/>
                <w:szCs w:val="20"/>
              </w:rPr>
              <w:pPrChange w:id="1068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2E10029A" w14:textId="7243796B" w:rsidTr="0060365A">
        <w:trPr>
          <w:gridAfter w:val="2"/>
          <w:wAfter w:w="1048" w:type="dxa"/>
          <w:del w:id="10685" w:author="User" w:date="2021-09-13T18:03:00Z"/>
        </w:trPr>
        <w:tc>
          <w:tcPr>
            <w:tcW w:w="626" w:type="pct"/>
          </w:tcPr>
          <w:p w14:paraId="6FA85B3F" w14:textId="10EF04CF" w:rsidR="0060365A" w:rsidRPr="003E6DC2" w:rsidDel="006B7EF9" w:rsidRDefault="0060365A">
            <w:pPr>
              <w:pStyle w:val="13"/>
              <w:ind w:leftChars="50" w:left="500" w:hangingChars="150" w:hanging="360"/>
              <w:rPr>
                <w:del w:id="10686" w:author="User" w:date="2021-09-13T18:03:00Z"/>
                <w:rFonts w:hint="eastAsia"/>
                <w:color w:val="000000" w:themeColor="text1"/>
                <w:sz w:val="24"/>
                <w:szCs w:val="24"/>
              </w:rPr>
              <w:pPrChange w:id="1068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688" w:author="User" w:date="2021-09-13T18:03:00Z">
              <w:r w:rsidRPr="003E6DC2" w:rsidDel="006B7EF9">
                <w:rPr>
                  <w:rFonts w:hint="eastAsia"/>
                  <w:color w:val="000000" w:themeColor="text1"/>
                  <w:sz w:val="24"/>
                  <w:szCs w:val="24"/>
                </w:rPr>
                <w:delText>第二期開始</w:delText>
              </w:r>
            </w:del>
          </w:p>
        </w:tc>
        <w:tc>
          <w:tcPr>
            <w:tcW w:w="452" w:type="pct"/>
            <w:gridSpan w:val="2"/>
          </w:tcPr>
          <w:p w14:paraId="28C183D6" w14:textId="34DFBB8E" w:rsidR="0060365A" w:rsidRPr="003E6DC2" w:rsidDel="006B7EF9" w:rsidRDefault="0060365A">
            <w:pPr>
              <w:pStyle w:val="13"/>
              <w:ind w:leftChars="50" w:left="440" w:hangingChars="150" w:hanging="300"/>
              <w:rPr>
                <w:del w:id="10689" w:author="User" w:date="2021-09-13T18:03:00Z"/>
                <w:rFonts w:hint="eastAsia"/>
                <w:color w:val="000000" w:themeColor="text1"/>
                <w:sz w:val="20"/>
                <w:szCs w:val="20"/>
              </w:rPr>
              <w:pPrChange w:id="1069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691" w:author="User" w:date="2021-09-13T18:03:00Z">
              <w:r w:rsidRPr="003E6DC2" w:rsidDel="006B7EF9">
                <w:rPr>
                  <w:color w:val="000000" w:themeColor="text1"/>
                  <w:sz w:val="20"/>
                  <w:szCs w:val="20"/>
                </w:rPr>
                <w:delText>D+21</w:delText>
              </w:r>
            </w:del>
          </w:p>
        </w:tc>
        <w:tc>
          <w:tcPr>
            <w:tcW w:w="1500" w:type="pct"/>
            <w:gridSpan w:val="5"/>
          </w:tcPr>
          <w:p w14:paraId="22EB7DA3" w14:textId="062B0A96" w:rsidR="0060365A" w:rsidRPr="003E6DC2" w:rsidDel="006B7EF9" w:rsidRDefault="0060365A">
            <w:pPr>
              <w:pStyle w:val="13"/>
              <w:ind w:leftChars="50" w:left="440" w:hangingChars="150" w:hanging="300"/>
              <w:rPr>
                <w:del w:id="10692" w:author="User" w:date="2021-09-13T18:03:00Z"/>
                <w:rFonts w:hint="eastAsia"/>
                <w:color w:val="000000" w:themeColor="text1"/>
                <w:sz w:val="20"/>
                <w:szCs w:val="20"/>
              </w:rPr>
              <w:pPrChange w:id="1069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47" w:type="pct"/>
          </w:tcPr>
          <w:p w14:paraId="3F3FA856" w14:textId="3C41C15C" w:rsidR="0060365A" w:rsidRPr="003E6DC2" w:rsidDel="006B7EF9" w:rsidRDefault="0060365A">
            <w:pPr>
              <w:pStyle w:val="13"/>
              <w:ind w:leftChars="50" w:left="440" w:hangingChars="150" w:hanging="300"/>
              <w:rPr>
                <w:del w:id="10694" w:author="User" w:date="2021-09-13T18:03:00Z"/>
                <w:rFonts w:hint="eastAsia"/>
                <w:color w:val="000000" w:themeColor="text1"/>
                <w:sz w:val="20"/>
                <w:szCs w:val="20"/>
              </w:rPr>
              <w:pPrChange w:id="1069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303" w:type="pct"/>
          </w:tcPr>
          <w:p w14:paraId="0829C815" w14:textId="41A3A7FC" w:rsidR="0060365A" w:rsidRPr="003E6DC2" w:rsidDel="006B7EF9" w:rsidRDefault="0060365A">
            <w:pPr>
              <w:pStyle w:val="13"/>
              <w:ind w:leftChars="50" w:left="440" w:hangingChars="150" w:hanging="300"/>
              <w:rPr>
                <w:del w:id="10696" w:author="User" w:date="2021-09-13T18:03:00Z"/>
                <w:rFonts w:hint="eastAsia"/>
                <w:color w:val="000000" w:themeColor="text1"/>
                <w:sz w:val="20"/>
                <w:szCs w:val="20"/>
              </w:rPr>
              <w:pPrChange w:id="1069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54" w:type="pct"/>
          </w:tcPr>
          <w:p w14:paraId="45ED8321" w14:textId="3E7045EA" w:rsidR="0060365A" w:rsidRPr="003E6DC2" w:rsidDel="006B7EF9" w:rsidRDefault="0060365A">
            <w:pPr>
              <w:pStyle w:val="13"/>
              <w:ind w:leftChars="50" w:left="440" w:hangingChars="150" w:hanging="300"/>
              <w:rPr>
                <w:del w:id="10698" w:author="User" w:date="2021-09-13T18:03:00Z"/>
                <w:rFonts w:hint="eastAsia"/>
                <w:color w:val="000000" w:themeColor="text1"/>
                <w:sz w:val="20"/>
                <w:szCs w:val="20"/>
              </w:rPr>
              <w:pPrChange w:id="1069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83" w:type="pct"/>
          </w:tcPr>
          <w:p w14:paraId="43CC56FD" w14:textId="7436F3E7" w:rsidR="0060365A" w:rsidRPr="003E6DC2" w:rsidDel="006B7EF9" w:rsidRDefault="0060365A">
            <w:pPr>
              <w:pStyle w:val="13"/>
              <w:ind w:leftChars="50" w:left="440" w:hangingChars="150" w:hanging="300"/>
              <w:rPr>
                <w:del w:id="10700" w:author="User" w:date="2021-09-13T18:03:00Z"/>
                <w:rFonts w:hint="eastAsia"/>
                <w:color w:val="000000" w:themeColor="text1"/>
                <w:sz w:val="20"/>
                <w:szCs w:val="20"/>
              </w:rPr>
              <w:pPrChange w:id="1070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11320520" w14:textId="7B37D336" w:rsidR="0060365A" w:rsidRPr="003E6DC2" w:rsidDel="006B7EF9" w:rsidRDefault="0060365A">
            <w:pPr>
              <w:pStyle w:val="13"/>
              <w:ind w:leftChars="50" w:left="440" w:hangingChars="150" w:hanging="300"/>
              <w:rPr>
                <w:del w:id="10702" w:author="User" w:date="2021-09-13T18:03:00Z"/>
                <w:rFonts w:hint="eastAsia"/>
                <w:color w:val="000000" w:themeColor="text1"/>
                <w:sz w:val="20"/>
                <w:szCs w:val="20"/>
              </w:rPr>
              <w:pPrChange w:id="1070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46FB4E9A" w14:textId="27AEA6D8" w:rsidR="0060365A" w:rsidRPr="003E6DC2" w:rsidDel="006B7EF9" w:rsidRDefault="0060365A">
            <w:pPr>
              <w:pStyle w:val="13"/>
              <w:ind w:leftChars="50" w:left="440" w:hangingChars="150" w:hanging="300"/>
              <w:rPr>
                <w:del w:id="10704" w:author="User" w:date="2021-09-13T18:03:00Z"/>
                <w:rFonts w:hint="eastAsia"/>
                <w:color w:val="000000" w:themeColor="text1"/>
                <w:sz w:val="20"/>
                <w:szCs w:val="20"/>
              </w:rPr>
              <w:pPrChange w:id="1070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37409CB2" w14:textId="1778777C" w:rsidTr="0060365A">
        <w:trPr>
          <w:del w:id="10706" w:author="User" w:date="2021-09-13T18:03:00Z"/>
        </w:trPr>
        <w:tc>
          <w:tcPr>
            <w:tcW w:w="626" w:type="pct"/>
          </w:tcPr>
          <w:p w14:paraId="432F5D7A" w14:textId="0FA32EDC" w:rsidR="0060365A" w:rsidRPr="003E6DC2" w:rsidDel="006B7EF9" w:rsidRDefault="0060365A">
            <w:pPr>
              <w:pStyle w:val="13"/>
              <w:ind w:leftChars="50" w:left="500" w:hangingChars="150" w:hanging="360"/>
              <w:rPr>
                <w:del w:id="10707" w:author="User" w:date="2021-09-13T18:03:00Z"/>
                <w:rFonts w:hint="eastAsia"/>
                <w:color w:val="000000" w:themeColor="text1"/>
                <w:sz w:val="24"/>
                <w:szCs w:val="24"/>
              </w:rPr>
              <w:pPrChange w:id="1070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709" w:author="User" w:date="2021-09-13T18:03:00Z">
              <w:r w:rsidRPr="003E6DC2" w:rsidDel="006B7EF9">
                <w:rPr>
                  <w:rFonts w:hint="eastAsia"/>
                  <w:color w:val="000000" w:themeColor="text1"/>
                  <w:sz w:val="24"/>
                  <w:szCs w:val="24"/>
                </w:rPr>
                <w:delText>第三期開始</w:delText>
              </w:r>
            </w:del>
          </w:p>
        </w:tc>
        <w:tc>
          <w:tcPr>
            <w:tcW w:w="372" w:type="pct"/>
          </w:tcPr>
          <w:p w14:paraId="0B21D80E" w14:textId="02497003" w:rsidR="0060365A" w:rsidRPr="003E6DC2" w:rsidDel="006B7EF9" w:rsidRDefault="0060365A">
            <w:pPr>
              <w:pStyle w:val="13"/>
              <w:ind w:leftChars="50" w:left="440" w:hangingChars="150" w:hanging="300"/>
              <w:rPr>
                <w:del w:id="10710" w:author="User" w:date="2021-09-13T18:03:00Z"/>
                <w:rFonts w:hint="eastAsia"/>
                <w:color w:val="000000" w:themeColor="text1"/>
                <w:sz w:val="20"/>
                <w:szCs w:val="20"/>
              </w:rPr>
              <w:pPrChange w:id="1071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2C6A568C" w14:textId="565ADE82" w:rsidR="0060365A" w:rsidRPr="003E6DC2" w:rsidDel="006B7EF9" w:rsidRDefault="0060365A">
            <w:pPr>
              <w:pStyle w:val="13"/>
              <w:ind w:leftChars="50" w:left="440" w:hangingChars="150" w:hanging="300"/>
              <w:rPr>
                <w:del w:id="10712" w:author="User" w:date="2021-09-13T18:03:00Z"/>
                <w:rFonts w:hint="eastAsia"/>
                <w:color w:val="000000" w:themeColor="text1"/>
                <w:sz w:val="20"/>
                <w:szCs w:val="20"/>
              </w:rPr>
              <w:pPrChange w:id="1071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0686FAF3" w14:textId="7716FCA3" w:rsidR="0060365A" w:rsidRPr="003E6DC2" w:rsidDel="006B7EF9" w:rsidRDefault="0060365A">
            <w:pPr>
              <w:pStyle w:val="13"/>
              <w:ind w:leftChars="50" w:left="440" w:hangingChars="150" w:hanging="300"/>
              <w:rPr>
                <w:del w:id="10714" w:author="User" w:date="2021-09-13T18:03:00Z"/>
                <w:rFonts w:hint="eastAsia"/>
                <w:color w:val="000000" w:themeColor="text1"/>
                <w:sz w:val="20"/>
                <w:szCs w:val="20"/>
              </w:rPr>
              <w:pPrChange w:id="1071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061" w:type="pct"/>
            <w:gridSpan w:val="4"/>
            <w:shd w:val="clear" w:color="auto" w:fill="D5D5D5" w:themeFill="background2"/>
          </w:tcPr>
          <w:p w14:paraId="0355F7B3" w14:textId="04236260" w:rsidR="0060365A" w:rsidRPr="003E6DC2" w:rsidDel="006B7EF9" w:rsidRDefault="0060365A">
            <w:pPr>
              <w:pStyle w:val="13"/>
              <w:ind w:leftChars="50" w:left="440" w:hangingChars="150" w:hanging="300"/>
              <w:rPr>
                <w:del w:id="10716" w:author="User" w:date="2021-09-13T18:03:00Z"/>
                <w:rFonts w:hint="eastAsia"/>
                <w:color w:val="000000" w:themeColor="text1"/>
                <w:sz w:val="20"/>
                <w:szCs w:val="20"/>
              </w:rPr>
              <w:pPrChange w:id="1071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718" w:author="User" w:date="2021-09-13T18:03:00Z">
              <w:r w:rsidRPr="003E6DC2" w:rsidDel="006B7EF9">
                <w:rPr>
                  <w:color w:val="000000" w:themeColor="text1"/>
                  <w:sz w:val="20"/>
                  <w:szCs w:val="20"/>
                </w:rPr>
                <w:delText>D+91</w:delText>
              </w:r>
            </w:del>
          </w:p>
        </w:tc>
        <w:tc>
          <w:tcPr>
            <w:tcW w:w="254" w:type="pct"/>
          </w:tcPr>
          <w:p w14:paraId="140C4314" w14:textId="5C81BB5D" w:rsidR="0060365A" w:rsidRPr="003E6DC2" w:rsidDel="006B7EF9" w:rsidRDefault="0060365A">
            <w:pPr>
              <w:pStyle w:val="13"/>
              <w:ind w:leftChars="50" w:left="440" w:hangingChars="150" w:hanging="300"/>
              <w:rPr>
                <w:del w:id="10719" w:author="User" w:date="2021-09-13T18:03:00Z"/>
                <w:rFonts w:hint="eastAsia"/>
                <w:color w:val="000000" w:themeColor="text1"/>
                <w:sz w:val="20"/>
                <w:szCs w:val="20"/>
              </w:rPr>
              <w:pPrChange w:id="1072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83" w:type="pct"/>
          </w:tcPr>
          <w:p w14:paraId="357620D2" w14:textId="77FDCB5A" w:rsidR="0060365A" w:rsidRPr="003E6DC2" w:rsidDel="006B7EF9" w:rsidRDefault="0060365A">
            <w:pPr>
              <w:pStyle w:val="13"/>
              <w:ind w:leftChars="50" w:left="440" w:hangingChars="150" w:hanging="300"/>
              <w:rPr>
                <w:del w:id="10721" w:author="User" w:date="2021-09-13T18:03:00Z"/>
                <w:rFonts w:hint="eastAsia"/>
                <w:color w:val="000000" w:themeColor="text1"/>
                <w:sz w:val="20"/>
                <w:szCs w:val="20"/>
              </w:rPr>
              <w:pPrChange w:id="1072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0FD5E7DE" w14:textId="5E6F4377" w:rsidR="0060365A" w:rsidRPr="003E6DC2" w:rsidDel="006B7EF9" w:rsidRDefault="0060365A">
            <w:pPr>
              <w:pStyle w:val="13"/>
              <w:ind w:leftChars="50" w:left="440" w:hangingChars="150" w:hanging="300"/>
              <w:rPr>
                <w:del w:id="10723" w:author="User" w:date="2021-09-13T18:03:00Z"/>
                <w:rFonts w:hint="eastAsia"/>
                <w:color w:val="000000" w:themeColor="text1"/>
                <w:sz w:val="20"/>
                <w:szCs w:val="20"/>
              </w:rPr>
              <w:pPrChange w:id="1072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1C2CDF61" w14:textId="6D7C0B2A" w:rsidR="0060365A" w:rsidRPr="003E6DC2" w:rsidDel="006B7EF9" w:rsidRDefault="0060365A">
            <w:pPr>
              <w:pStyle w:val="13"/>
              <w:ind w:leftChars="50" w:left="440" w:hangingChars="150" w:hanging="300"/>
              <w:rPr>
                <w:del w:id="10725" w:author="User" w:date="2021-09-13T18:03:00Z"/>
                <w:rFonts w:hint="eastAsia"/>
                <w:color w:val="000000" w:themeColor="text1"/>
                <w:sz w:val="20"/>
                <w:szCs w:val="20"/>
              </w:rPr>
              <w:pPrChange w:id="10726"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tcPr>
          <w:p w14:paraId="00825AC4" w14:textId="4AC5296B" w:rsidR="0060365A" w:rsidRPr="003E6DC2" w:rsidDel="006B7EF9" w:rsidRDefault="0060365A">
            <w:pPr>
              <w:pStyle w:val="13"/>
              <w:ind w:leftChars="50" w:left="440" w:hangingChars="150" w:hanging="300"/>
              <w:rPr>
                <w:del w:id="10727" w:author="User" w:date="2021-09-13T18:03:00Z"/>
                <w:rFonts w:hint="eastAsia"/>
                <w:color w:val="000000" w:themeColor="text1"/>
                <w:sz w:val="20"/>
                <w:szCs w:val="20"/>
              </w:rPr>
              <w:pPrChange w:id="1072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6" w:type="pct"/>
          </w:tcPr>
          <w:p w14:paraId="23E0D278" w14:textId="08D2BBBA" w:rsidR="0060365A" w:rsidRPr="003E6DC2" w:rsidDel="006B7EF9" w:rsidRDefault="0060365A">
            <w:pPr>
              <w:pStyle w:val="13"/>
              <w:ind w:leftChars="50" w:left="440" w:hangingChars="150" w:hanging="300"/>
              <w:rPr>
                <w:del w:id="10729" w:author="User" w:date="2021-09-13T18:03:00Z"/>
                <w:rFonts w:hint="eastAsia"/>
                <w:color w:val="000000" w:themeColor="text1"/>
                <w:sz w:val="20"/>
                <w:szCs w:val="20"/>
              </w:rPr>
              <w:pPrChange w:id="1073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44C82ED5" w14:textId="41AA0F55" w:rsidTr="0060365A">
        <w:trPr>
          <w:del w:id="10731" w:author="User" w:date="2021-09-13T18:03:00Z"/>
        </w:trPr>
        <w:tc>
          <w:tcPr>
            <w:tcW w:w="626" w:type="pct"/>
          </w:tcPr>
          <w:p w14:paraId="58F196E0" w14:textId="41A131B6" w:rsidR="0060365A" w:rsidRPr="003E6DC2" w:rsidDel="006B7EF9" w:rsidRDefault="0060365A">
            <w:pPr>
              <w:pStyle w:val="13"/>
              <w:ind w:leftChars="50" w:left="500" w:hangingChars="150" w:hanging="360"/>
              <w:rPr>
                <w:del w:id="10732" w:author="User" w:date="2021-09-13T18:03:00Z"/>
                <w:rFonts w:hint="eastAsia"/>
                <w:color w:val="000000" w:themeColor="text1"/>
                <w:sz w:val="24"/>
                <w:szCs w:val="24"/>
              </w:rPr>
              <w:pPrChange w:id="1073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734" w:author="User" w:date="2021-09-13T18:03:00Z">
              <w:r w:rsidRPr="003E6DC2" w:rsidDel="006B7EF9">
                <w:rPr>
                  <w:rFonts w:hint="eastAsia"/>
                  <w:color w:val="000000" w:themeColor="text1"/>
                  <w:sz w:val="24"/>
                  <w:szCs w:val="24"/>
                </w:rPr>
                <w:delText>第二期期末報告</w:delText>
              </w:r>
            </w:del>
          </w:p>
        </w:tc>
        <w:tc>
          <w:tcPr>
            <w:tcW w:w="372" w:type="pct"/>
          </w:tcPr>
          <w:p w14:paraId="4735E475" w14:textId="5FFCF93E" w:rsidR="0060365A" w:rsidRPr="003E6DC2" w:rsidDel="006B7EF9" w:rsidRDefault="0060365A">
            <w:pPr>
              <w:pStyle w:val="13"/>
              <w:ind w:leftChars="50" w:left="440" w:hangingChars="150" w:hanging="300"/>
              <w:rPr>
                <w:del w:id="10735" w:author="User" w:date="2021-09-13T18:03:00Z"/>
                <w:rFonts w:hint="eastAsia"/>
                <w:color w:val="000000" w:themeColor="text1"/>
                <w:sz w:val="20"/>
                <w:szCs w:val="20"/>
              </w:rPr>
              <w:pPrChange w:id="10736"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798A43D4" w14:textId="06F2AF78" w:rsidR="0060365A" w:rsidRPr="003E6DC2" w:rsidDel="006B7EF9" w:rsidRDefault="0060365A">
            <w:pPr>
              <w:pStyle w:val="13"/>
              <w:ind w:leftChars="50" w:left="440" w:hangingChars="150" w:hanging="300"/>
              <w:rPr>
                <w:del w:id="10737" w:author="User" w:date="2021-09-13T18:03:00Z"/>
                <w:rFonts w:hint="eastAsia"/>
                <w:color w:val="000000" w:themeColor="text1"/>
                <w:sz w:val="20"/>
                <w:szCs w:val="20"/>
              </w:rPr>
              <w:pPrChange w:id="1073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4859085D" w14:textId="2742504F" w:rsidR="0060365A" w:rsidRPr="003E6DC2" w:rsidDel="006B7EF9" w:rsidRDefault="0060365A">
            <w:pPr>
              <w:pStyle w:val="13"/>
              <w:ind w:leftChars="50" w:left="440" w:hangingChars="150" w:hanging="300"/>
              <w:rPr>
                <w:del w:id="10739" w:author="User" w:date="2021-09-13T18:03:00Z"/>
                <w:rFonts w:hint="eastAsia"/>
                <w:color w:val="000000" w:themeColor="text1"/>
                <w:sz w:val="20"/>
                <w:szCs w:val="20"/>
              </w:rPr>
              <w:pPrChange w:id="1074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15" w:type="pct"/>
            <w:gridSpan w:val="5"/>
            <w:shd w:val="clear" w:color="auto" w:fill="D5D5D5" w:themeFill="background2"/>
          </w:tcPr>
          <w:p w14:paraId="1AA2A44A" w14:textId="11524E3C" w:rsidR="0060365A" w:rsidRPr="003E6DC2" w:rsidDel="006B7EF9" w:rsidRDefault="0060365A">
            <w:pPr>
              <w:pStyle w:val="13"/>
              <w:ind w:leftChars="50" w:left="440" w:hangingChars="150" w:hanging="300"/>
              <w:rPr>
                <w:del w:id="10741" w:author="User" w:date="2021-09-13T18:03:00Z"/>
                <w:rFonts w:hint="eastAsia"/>
                <w:color w:val="000000" w:themeColor="text1"/>
                <w:sz w:val="20"/>
                <w:szCs w:val="20"/>
              </w:rPr>
              <w:pPrChange w:id="1074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743" w:author="User" w:date="2021-09-13T18:03:00Z">
              <w:r w:rsidRPr="003E6DC2" w:rsidDel="006B7EF9">
                <w:rPr>
                  <w:color w:val="000000" w:themeColor="text1"/>
                  <w:sz w:val="20"/>
                  <w:szCs w:val="20"/>
                </w:rPr>
                <w:delText>D+100</w:delText>
              </w:r>
            </w:del>
          </w:p>
        </w:tc>
        <w:tc>
          <w:tcPr>
            <w:tcW w:w="283" w:type="pct"/>
          </w:tcPr>
          <w:p w14:paraId="6C856FD0" w14:textId="1D901C7B" w:rsidR="0060365A" w:rsidRPr="003E6DC2" w:rsidDel="006B7EF9" w:rsidRDefault="0060365A">
            <w:pPr>
              <w:pStyle w:val="13"/>
              <w:ind w:leftChars="50" w:left="440" w:hangingChars="150" w:hanging="300"/>
              <w:rPr>
                <w:del w:id="10744" w:author="User" w:date="2021-09-13T18:03:00Z"/>
                <w:rFonts w:hint="eastAsia"/>
                <w:color w:val="000000" w:themeColor="text1"/>
                <w:sz w:val="20"/>
                <w:szCs w:val="20"/>
              </w:rPr>
              <w:pPrChange w:id="1074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561F82F6" w14:textId="3CA15581" w:rsidR="0060365A" w:rsidRPr="003E6DC2" w:rsidDel="006B7EF9" w:rsidRDefault="0060365A">
            <w:pPr>
              <w:pStyle w:val="13"/>
              <w:ind w:leftChars="50" w:left="440" w:hangingChars="150" w:hanging="300"/>
              <w:rPr>
                <w:del w:id="10746" w:author="User" w:date="2021-09-13T18:03:00Z"/>
                <w:rFonts w:hint="eastAsia"/>
                <w:color w:val="000000" w:themeColor="text1"/>
                <w:sz w:val="20"/>
                <w:szCs w:val="20"/>
              </w:rPr>
              <w:pPrChange w:id="1074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11EFEFB6" w14:textId="1459FFE5" w:rsidR="0060365A" w:rsidRPr="003E6DC2" w:rsidDel="006B7EF9" w:rsidRDefault="0060365A">
            <w:pPr>
              <w:pStyle w:val="13"/>
              <w:ind w:leftChars="50" w:left="440" w:hangingChars="150" w:hanging="300"/>
              <w:rPr>
                <w:del w:id="10748" w:author="User" w:date="2021-09-13T18:03:00Z"/>
                <w:rFonts w:hint="eastAsia"/>
                <w:color w:val="000000" w:themeColor="text1"/>
                <w:sz w:val="20"/>
                <w:szCs w:val="20"/>
              </w:rPr>
              <w:pPrChange w:id="1074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tcPr>
          <w:p w14:paraId="3CCBD283" w14:textId="5BBAB959" w:rsidR="0060365A" w:rsidRPr="003E6DC2" w:rsidDel="006B7EF9" w:rsidRDefault="0060365A">
            <w:pPr>
              <w:pStyle w:val="13"/>
              <w:ind w:leftChars="50" w:left="440" w:hangingChars="150" w:hanging="300"/>
              <w:rPr>
                <w:del w:id="10750" w:author="User" w:date="2021-09-13T18:03:00Z"/>
                <w:rFonts w:hint="eastAsia"/>
                <w:color w:val="000000" w:themeColor="text1"/>
                <w:sz w:val="20"/>
                <w:szCs w:val="20"/>
              </w:rPr>
              <w:pPrChange w:id="1075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6" w:type="pct"/>
          </w:tcPr>
          <w:p w14:paraId="7257CAAC" w14:textId="25657E46" w:rsidR="0060365A" w:rsidRPr="003E6DC2" w:rsidDel="006B7EF9" w:rsidRDefault="0060365A">
            <w:pPr>
              <w:pStyle w:val="13"/>
              <w:ind w:leftChars="50" w:left="440" w:hangingChars="150" w:hanging="300"/>
              <w:rPr>
                <w:del w:id="10752" w:author="User" w:date="2021-09-13T18:03:00Z"/>
                <w:rFonts w:hint="eastAsia"/>
                <w:color w:val="000000" w:themeColor="text1"/>
                <w:sz w:val="20"/>
                <w:szCs w:val="20"/>
              </w:rPr>
              <w:pPrChange w:id="1075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4EB976DF" w14:textId="11684B40" w:rsidTr="0060365A">
        <w:trPr>
          <w:del w:id="10754" w:author="User" w:date="2021-09-13T18:03:00Z"/>
        </w:trPr>
        <w:tc>
          <w:tcPr>
            <w:tcW w:w="626" w:type="pct"/>
          </w:tcPr>
          <w:p w14:paraId="03D3BA97" w14:textId="20407C66" w:rsidR="0060365A" w:rsidRPr="003E6DC2" w:rsidDel="006B7EF9" w:rsidRDefault="0060365A">
            <w:pPr>
              <w:pStyle w:val="13"/>
              <w:ind w:leftChars="50" w:left="500" w:hangingChars="150" w:hanging="360"/>
              <w:rPr>
                <w:del w:id="10755" w:author="User" w:date="2021-09-13T18:03:00Z"/>
                <w:rFonts w:hint="eastAsia"/>
                <w:color w:val="000000" w:themeColor="text1"/>
                <w:sz w:val="24"/>
                <w:szCs w:val="24"/>
              </w:rPr>
              <w:pPrChange w:id="10756"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757" w:author="User" w:date="2021-09-13T18:03:00Z">
              <w:r w:rsidRPr="003E6DC2" w:rsidDel="006B7EF9">
                <w:rPr>
                  <w:rFonts w:hint="eastAsia"/>
                  <w:color w:val="000000" w:themeColor="text1"/>
                  <w:sz w:val="24"/>
                  <w:szCs w:val="24"/>
                </w:rPr>
                <w:delText>更新</w:delText>
              </w:r>
              <w:r w:rsidRPr="003E6DC2" w:rsidDel="006B7EF9">
                <w:rPr>
                  <w:color w:val="000000" w:themeColor="text1"/>
                  <w:sz w:val="24"/>
                  <w:szCs w:val="24"/>
                </w:rPr>
                <w:delText>AI</w:delText>
              </w:r>
              <w:r w:rsidRPr="003E6DC2" w:rsidDel="006B7EF9">
                <w:rPr>
                  <w:color w:val="000000" w:themeColor="text1"/>
                  <w:sz w:val="24"/>
                  <w:szCs w:val="24"/>
                </w:rPr>
                <w:delText>資料集</w:delText>
              </w:r>
            </w:del>
          </w:p>
        </w:tc>
        <w:tc>
          <w:tcPr>
            <w:tcW w:w="372" w:type="pct"/>
          </w:tcPr>
          <w:p w14:paraId="6CA9F4F1" w14:textId="64F11D5C" w:rsidR="0060365A" w:rsidRPr="003E6DC2" w:rsidDel="006B7EF9" w:rsidRDefault="0060365A">
            <w:pPr>
              <w:pStyle w:val="13"/>
              <w:ind w:leftChars="50" w:left="440" w:hangingChars="150" w:hanging="300"/>
              <w:rPr>
                <w:del w:id="10758" w:author="User" w:date="2021-09-13T18:03:00Z"/>
                <w:rFonts w:hint="eastAsia"/>
                <w:color w:val="000000" w:themeColor="text1"/>
                <w:sz w:val="20"/>
                <w:szCs w:val="20"/>
              </w:rPr>
              <w:pPrChange w:id="1075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4F26A355" w14:textId="11003721" w:rsidR="0060365A" w:rsidRPr="003E6DC2" w:rsidDel="006B7EF9" w:rsidRDefault="0060365A">
            <w:pPr>
              <w:pStyle w:val="13"/>
              <w:ind w:leftChars="50" w:left="440" w:hangingChars="150" w:hanging="300"/>
              <w:rPr>
                <w:del w:id="10760" w:author="User" w:date="2021-09-13T18:03:00Z"/>
                <w:rFonts w:hint="eastAsia"/>
                <w:color w:val="000000" w:themeColor="text1"/>
                <w:sz w:val="20"/>
                <w:szCs w:val="20"/>
              </w:rPr>
              <w:pPrChange w:id="1076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1854CF5E" w14:textId="504FA542" w:rsidR="0060365A" w:rsidRPr="003E6DC2" w:rsidDel="006B7EF9" w:rsidRDefault="0060365A">
            <w:pPr>
              <w:pStyle w:val="13"/>
              <w:ind w:leftChars="50" w:left="440" w:hangingChars="150" w:hanging="300"/>
              <w:rPr>
                <w:del w:id="10762" w:author="User" w:date="2021-09-13T18:03:00Z"/>
                <w:rFonts w:hint="eastAsia"/>
                <w:color w:val="000000" w:themeColor="text1"/>
                <w:sz w:val="20"/>
                <w:szCs w:val="20"/>
              </w:rPr>
              <w:pPrChange w:id="1076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598" w:type="pct"/>
            <w:gridSpan w:val="6"/>
            <w:shd w:val="clear" w:color="auto" w:fill="D5D5D5" w:themeFill="background2"/>
          </w:tcPr>
          <w:p w14:paraId="08A41AAD" w14:textId="4B34DE4F" w:rsidR="0060365A" w:rsidRPr="003E6DC2" w:rsidDel="006B7EF9" w:rsidRDefault="0060365A">
            <w:pPr>
              <w:pStyle w:val="13"/>
              <w:ind w:leftChars="50" w:left="440" w:hangingChars="150" w:hanging="300"/>
              <w:rPr>
                <w:del w:id="10764" w:author="User" w:date="2021-09-13T18:03:00Z"/>
                <w:rFonts w:hint="eastAsia"/>
                <w:color w:val="000000" w:themeColor="text1"/>
                <w:sz w:val="20"/>
                <w:szCs w:val="20"/>
              </w:rPr>
              <w:pPrChange w:id="1076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766" w:author="User" w:date="2021-09-13T18:03:00Z">
              <w:r w:rsidRPr="003E6DC2" w:rsidDel="006B7EF9">
                <w:rPr>
                  <w:color w:val="000000" w:themeColor="text1"/>
                  <w:sz w:val="20"/>
                  <w:szCs w:val="20"/>
                </w:rPr>
                <w:delText>D+150</w:delText>
              </w:r>
            </w:del>
          </w:p>
        </w:tc>
        <w:tc>
          <w:tcPr>
            <w:tcW w:w="649" w:type="pct"/>
          </w:tcPr>
          <w:p w14:paraId="1AA003F1" w14:textId="464162E7" w:rsidR="0060365A" w:rsidRPr="003E6DC2" w:rsidDel="006B7EF9" w:rsidRDefault="0060365A">
            <w:pPr>
              <w:pStyle w:val="13"/>
              <w:ind w:leftChars="50" w:left="440" w:hangingChars="150" w:hanging="300"/>
              <w:rPr>
                <w:del w:id="10767" w:author="User" w:date="2021-09-13T18:03:00Z"/>
                <w:rFonts w:hint="eastAsia"/>
                <w:color w:val="000000" w:themeColor="text1"/>
                <w:sz w:val="20"/>
                <w:szCs w:val="20"/>
              </w:rPr>
              <w:pPrChange w:id="1076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07C3E4A9" w14:textId="557C0877" w:rsidR="0060365A" w:rsidRPr="003E6DC2" w:rsidDel="006B7EF9" w:rsidRDefault="0060365A">
            <w:pPr>
              <w:pStyle w:val="13"/>
              <w:ind w:leftChars="50" w:left="440" w:hangingChars="150" w:hanging="300"/>
              <w:rPr>
                <w:del w:id="10769" w:author="User" w:date="2021-09-13T18:03:00Z"/>
                <w:rFonts w:hint="eastAsia"/>
                <w:color w:val="000000" w:themeColor="text1"/>
                <w:sz w:val="20"/>
                <w:szCs w:val="20"/>
              </w:rPr>
              <w:pPrChange w:id="1077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tcPr>
          <w:p w14:paraId="0127CC0A" w14:textId="125DA130" w:rsidR="0060365A" w:rsidRPr="003E6DC2" w:rsidDel="006B7EF9" w:rsidRDefault="0060365A">
            <w:pPr>
              <w:pStyle w:val="13"/>
              <w:ind w:leftChars="50" w:left="440" w:hangingChars="150" w:hanging="300"/>
              <w:rPr>
                <w:del w:id="10771" w:author="User" w:date="2021-09-13T18:03:00Z"/>
                <w:rFonts w:hint="eastAsia"/>
                <w:color w:val="000000" w:themeColor="text1"/>
                <w:sz w:val="20"/>
                <w:szCs w:val="20"/>
              </w:rPr>
              <w:pPrChange w:id="1077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6" w:type="pct"/>
          </w:tcPr>
          <w:p w14:paraId="6ECB484A" w14:textId="2CFD6DC1" w:rsidR="0060365A" w:rsidRPr="003E6DC2" w:rsidDel="006B7EF9" w:rsidRDefault="0060365A">
            <w:pPr>
              <w:pStyle w:val="13"/>
              <w:ind w:leftChars="50" w:left="440" w:hangingChars="150" w:hanging="300"/>
              <w:rPr>
                <w:del w:id="10773" w:author="User" w:date="2021-09-13T18:03:00Z"/>
                <w:rFonts w:hint="eastAsia"/>
                <w:color w:val="000000" w:themeColor="text1"/>
                <w:sz w:val="20"/>
                <w:szCs w:val="20"/>
              </w:rPr>
              <w:pPrChange w:id="1077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3C122C84" w14:textId="0F88BC65" w:rsidTr="0060365A">
        <w:trPr>
          <w:del w:id="10775" w:author="User" w:date="2021-09-13T18:03:00Z"/>
        </w:trPr>
        <w:tc>
          <w:tcPr>
            <w:tcW w:w="626" w:type="pct"/>
          </w:tcPr>
          <w:p w14:paraId="4BB9BD46" w14:textId="60967535" w:rsidR="0060365A" w:rsidRPr="003E6DC2" w:rsidDel="006B7EF9" w:rsidRDefault="0060365A">
            <w:pPr>
              <w:pStyle w:val="13"/>
              <w:ind w:leftChars="50" w:left="500" w:hangingChars="150" w:hanging="360"/>
              <w:rPr>
                <w:del w:id="10776" w:author="User" w:date="2021-09-13T18:03:00Z"/>
                <w:rFonts w:hint="eastAsia"/>
                <w:color w:val="000000" w:themeColor="text1"/>
                <w:sz w:val="24"/>
                <w:szCs w:val="24"/>
              </w:rPr>
              <w:pPrChange w:id="1077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778" w:author="User" w:date="2021-09-13T18:03:00Z">
              <w:r w:rsidRPr="003E6DC2" w:rsidDel="006B7EF9">
                <w:rPr>
                  <w:rFonts w:hint="eastAsia"/>
                  <w:color w:val="000000" w:themeColor="text1"/>
                  <w:sz w:val="24"/>
                  <w:szCs w:val="24"/>
                </w:rPr>
                <w:delText>第四期開始</w:delText>
              </w:r>
            </w:del>
          </w:p>
        </w:tc>
        <w:tc>
          <w:tcPr>
            <w:tcW w:w="372" w:type="pct"/>
          </w:tcPr>
          <w:p w14:paraId="2F9EF0E9" w14:textId="071B510B" w:rsidR="0060365A" w:rsidRPr="003E6DC2" w:rsidDel="006B7EF9" w:rsidRDefault="0060365A">
            <w:pPr>
              <w:pStyle w:val="13"/>
              <w:ind w:leftChars="50" w:left="440" w:hangingChars="150" w:hanging="300"/>
              <w:rPr>
                <w:del w:id="10779" w:author="User" w:date="2021-09-13T18:03:00Z"/>
                <w:rFonts w:hint="eastAsia"/>
                <w:color w:val="000000" w:themeColor="text1"/>
                <w:sz w:val="20"/>
                <w:szCs w:val="20"/>
              </w:rPr>
              <w:pPrChange w:id="1078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7F8CE33F" w14:textId="3E00BDDB" w:rsidR="0060365A" w:rsidRPr="003E6DC2" w:rsidDel="006B7EF9" w:rsidRDefault="0060365A">
            <w:pPr>
              <w:pStyle w:val="13"/>
              <w:ind w:leftChars="50" w:left="440" w:hangingChars="150" w:hanging="300"/>
              <w:rPr>
                <w:del w:id="10781" w:author="User" w:date="2021-09-13T18:03:00Z"/>
                <w:rFonts w:hint="eastAsia"/>
                <w:color w:val="000000" w:themeColor="text1"/>
                <w:sz w:val="20"/>
                <w:szCs w:val="20"/>
              </w:rPr>
              <w:pPrChange w:id="1078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5AF6E876" w14:textId="3D805080" w:rsidR="0060365A" w:rsidRPr="003E6DC2" w:rsidDel="006B7EF9" w:rsidRDefault="0060365A">
            <w:pPr>
              <w:pStyle w:val="13"/>
              <w:ind w:leftChars="50" w:left="440" w:hangingChars="150" w:hanging="300"/>
              <w:rPr>
                <w:del w:id="10783" w:author="User" w:date="2021-09-13T18:03:00Z"/>
                <w:rFonts w:hint="eastAsia"/>
                <w:color w:val="000000" w:themeColor="text1"/>
                <w:sz w:val="20"/>
                <w:szCs w:val="20"/>
              </w:rPr>
              <w:pPrChange w:id="1078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32" w:type="pct"/>
          </w:tcPr>
          <w:p w14:paraId="4D40EB61" w14:textId="7E9D2573" w:rsidR="0060365A" w:rsidRPr="003E6DC2" w:rsidDel="006B7EF9" w:rsidRDefault="0060365A">
            <w:pPr>
              <w:pStyle w:val="13"/>
              <w:ind w:leftChars="50" w:left="440" w:hangingChars="150" w:hanging="300"/>
              <w:rPr>
                <w:del w:id="10785" w:author="User" w:date="2021-09-13T18:03:00Z"/>
                <w:rFonts w:hint="eastAsia"/>
                <w:color w:val="000000" w:themeColor="text1"/>
                <w:sz w:val="20"/>
                <w:szCs w:val="20"/>
              </w:rPr>
              <w:pPrChange w:id="10786"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083" w:type="pct"/>
            <w:gridSpan w:val="4"/>
          </w:tcPr>
          <w:p w14:paraId="4E92D363" w14:textId="6DB29CA5" w:rsidR="0060365A" w:rsidRPr="003E6DC2" w:rsidDel="006B7EF9" w:rsidRDefault="0060365A">
            <w:pPr>
              <w:pStyle w:val="13"/>
              <w:ind w:leftChars="50" w:left="440" w:hangingChars="150" w:hanging="300"/>
              <w:rPr>
                <w:del w:id="10787" w:author="User" w:date="2021-09-13T18:03:00Z"/>
                <w:rFonts w:hint="eastAsia"/>
                <w:color w:val="000000" w:themeColor="text1"/>
                <w:sz w:val="20"/>
                <w:szCs w:val="20"/>
              </w:rPr>
              <w:pPrChange w:id="1078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83" w:type="pct"/>
          </w:tcPr>
          <w:p w14:paraId="71C44D0F" w14:textId="7830471F" w:rsidR="0060365A" w:rsidRPr="003E6DC2" w:rsidDel="006B7EF9" w:rsidRDefault="0060365A">
            <w:pPr>
              <w:pStyle w:val="13"/>
              <w:ind w:leftChars="50" w:left="440" w:hangingChars="150" w:hanging="300"/>
              <w:rPr>
                <w:del w:id="10789" w:author="User" w:date="2021-09-13T18:03:00Z"/>
                <w:rFonts w:hint="eastAsia"/>
                <w:color w:val="000000" w:themeColor="text1"/>
                <w:sz w:val="20"/>
                <w:szCs w:val="20"/>
              </w:rPr>
              <w:pPrChange w:id="1079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shd w:val="clear" w:color="auto" w:fill="D5D5D5" w:themeFill="background2"/>
          </w:tcPr>
          <w:p w14:paraId="12CD3F53" w14:textId="07FCB224" w:rsidR="0060365A" w:rsidRPr="003E6DC2" w:rsidDel="006B7EF9" w:rsidRDefault="0060365A">
            <w:pPr>
              <w:pStyle w:val="13"/>
              <w:ind w:leftChars="50" w:left="440" w:hangingChars="150" w:hanging="300"/>
              <w:rPr>
                <w:del w:id="10791" w:author="User" w:date="2021-09-13T18:03:00Z"/>
                <w:rFonts w:hint="eastAsia"/>
                <w:color w:val="000000" w:themeColor="text1"/>
                <w:sz w:val="20"/>
                <w:szCs w:val="20"/>
              </w:rPr>
              <w:pPrChange w:id="1079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793" w:author="User" w:date="2021-09-13T18:03:00Z">
              <w:r w:rsidRPr="003E6DC2" w:rsidDel="006B7EF9">
                <w:rPr>
                  <w:color w:val="000000" w:themeColor="text1"/>
                  <w:sz w:val="20"/>
                  <w:szCs w:val="20"/>
                </w:rPr>
                <w:delText>D+181</w:delText>
              </w:r>
            </w:del>
          </w:p>
        </w:tc>
        <w:tc>
          <w:tcPr>
            <w:tcW w:w="127" w:type="pct"/>
          </w:tcPr>
          <w:p w14:paraId="670304D4" w14:textId="044AB838" w:rsidR="0060365A" w:rsidRPr="003E6DC2" w:rsidDel="006B7EF9" w:rsidRDefault="0060365A">
            <w:pPr>
              <w:pStyle w:val="13"/>
              <w:ind w:leftChars="50" w:left="440" w:hangingChars="150" w:hanging="300"/>
              <w:rPr>
                <w:del w:id="10794" w:author="User" w:date="2021-09-13T18:03:00Z"/>
                <w:rFonts w:hint="eastAsia"/>
                <w:color w:val="000000" w:themeColor="text1"/>
                <w:sz w:val="20"/>
                <w:szCs w:val="20"/>
              </w:rPr>
              <w:pPrChange w:id="1079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tcPr>
          <w:p w14:paraId="79DD2343" w14:textId="4189E51B" w:rsidR="0060365A" w:rsidRPr="003E6DC2" w:rsidDel="006B7EF9" w:rsidRDefault="0060365A">
            <w:pPr>
              <w:pStyle w:val="13"/>
              <w:ind w:leftChars="50" w:left="440" w:hangingChars="150" w:hanging="300"/>
              <w:rPr>
                <w:del w:id="10796" w:author="User" w:date="2021-09-13T18:03:00Z"/>
                <w:rFonts w:hint="eastAsia"/>
                <w:color w:val="000000" w:themeColor="text1"/>
                <w:sz w:val="20"/>
                <w:szCs w:val="20"/>
              </w:rPr>
              <w:pPrChange w:id="1079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6" w:type="pct"/>
          </w:tcPr>
          <w:p w14:paraId="339EB0E9" w14:textId="62270F74" w:rsidR="0060365A" w:rsidRPr="003E6DC2" w:rsidDel="006B7EF9" w:rsidRDefault="0060365A">
            <w:pPr>
              <w:pStyle w:val="13"/>
              <w:ind w:leftChars="50" w:left="440" w:hangingChars="150" w:hanging="300"/>
              <w:rPr>
                <w:del w:id="10798" w:author="User" w:date="2021-09-13T18:03:00Z"/>
                <w:rFonts w:hint="eastAsia"/>
                <w:color w:val="000000" w:themeColor="text1"/>
                <w:sz w:val="20"/>
                <w:szCs w:val="20"/>
              </w:rPr>
              <w:pPrChange w:id="1079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2042A630" w14:textId="102D105E" w:rsidTr="0060365A">
        <w:trPr>
          <w:del w:id="10800" w:author="User" w:date="2021-09-13T18:03:00Z"/>
        </w:trPr>
        <w:tc>
          <w:tcPr>
            <w:tcW w:w="626" w:type="pct"/>
          </w:tcPr>
          <w:p w14:paraId="0F062E28" w14:textId="00D64962" w:rsidR="0060365A" w:rsidRPr="003E6DC2" w:rsidDel="006B7EF9" w:rsidRDefault="0060365A">
            <w:pPr>
              <w:pStyle w:val="13"/>
              <w:ind w:leftChars="50" w:left="500" w:hangingChars="150" w:hanging="360"/>
              <w:rPr>
                <w:del w:id="10801" w:author="User" w:date="2021-09-13T18:03:00Z"/>
                <w:rFonts w:hint="eastAsia"/>
                <w:color w:val="000000" w:themeColor="text1"/>
                <w:sz w:val="24"/>
                <w:szCs w:val="24"/>
              </w:rPr>
              <w:pPrChange w:id="1080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803" w:author="User" w:date="2021-09-13T18:03:00Z">
              <w:r w:rsidRPr="003E6DC2" w:rsidDel="006B7EF9">
                <w:rPr>
                  <w:rFonts w:hint="eastAsia"/>
                  <w:color w:val="000000" w:themeColor="text1"/>
                  <w:sz w:val="24"/>
                  <w:szCs w:val="24"/>
                </w:rPr>
                <w:delText>第三期期末報告</w:delText>
              </w:r>
            </w:del>
          </w:p>
        </w:tc>
        <w:tc>
          <w:tcPr>
            <w:tcW w:w="372" w:type="pct"/>
          </w:tcPr>
          <w:p w14:paraId="7B257830" w14:textId="37C9D2CC" w:rsidR="0060365A" w:rsidRPr="003E6DC2" w:rsidDel="006B7EF9" w:rsidRDefault="0060365A">
            <w:pPr>
              <w:pStyle w:val="13"/>
              <w:ind w:leftChars="50" w:left="440" w:hangingChars="150" w:hanging="300"/>
              <w:rPr>
                <w:del w:id="10804" w:author="User" w:date="2021-09-13T18:03:00Z"/>
                <w:rFonts w:hint="eastAsia"/>
                <w:color w:val="000000" w:themeColor="text1"/>
                <w:sz w:val="20"/>
                <w:szCs w:val="20"/>
              </w:rPr>
              <w:pPrChange w:id="1080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6780CA76" w14:textId="54A8BDAB" w:rsidR="0060365A" w:rsidRPr="003E6DC2" w:rsidDel="006B7EF9" w:rsidRDefault="0060365A">
            <w:pPr>
              <w:pStyle w:val="13"/>
              <w:ind w:leftChars="50" w:left="440" w:hangingChars="150" w:hanging="300"/>
              <w:rPr>
                <w:del w:id="10806" w:author="User" w:date="2021-09-13T18:03:00Z"/>
                <w:rFonts w:hint="eastAsia"/>
                <w:color w:val="000000" w:themeColor="text1"/>
                <w:sz w:val="20"/>
                <w:szCs w:val="20"/>
              </w:rPr>
              <w:pPrChange w:id="1080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52E408D4" w14:textId="68811B17" w:rsidR="0060365A" w:rsidRPr="003E6DC2" w:rsidDel="006B7EF9" w:rsidRDefault="0060365A">
            <w:pPr>
              <w:pStyle w:val="13"/>
              <w:ind w:leftChars="50" w:left="440" w:hangingChars="150" w:hanging="300"/>
              <w:rPr>
                <w:del w:id="10808" w:author="User" w:date="2021-09-13T18:03:00Z"/>
                <w:rFonts w:hint="eastAsia"/>
                <w:color w:val="000000" w:themeColor="text1"/>
                <w:sz w:val="20"/>
                <w:szCs w:val="20"/>
              </w:rPr>
              <w:pPrChange w:id="1080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32" w:type="pct"/>
          </w:tcPr>
          <w:p w14:paraId="11337F71" w14:textId="3BF9369E" w:rsidR="0060365A" w:rsidRPr="003E6DC2" w:rsidDel="006B7EF9" w:rsidRDefault="0060365A">
            <w:pPr>
              <w:pStyle w:val="13"/>
              <w:ind w:leftChars="50" w:left="440" w:hangingChars="150" w:hanging="300"/>
              <w:rPr>
                <w:del w:id="10810" w:author="User" w:date="2021-09-13T18:03:00Z"/>
                <w:rFonts w:hint="eastAsia"/>
                <w:color w:val="000000" w:themeColor="text1"/>
                <w:sz w:val="20"/>
                <w:szCs w:val="20"/>
              </w:rPr>
              <w:pPrChange w:id="1081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083" w:type="pct"/>
            <w:gridSpan w:val="4"/>
          </w:tcPr>
          <w:p w14:paraId="7FACBE08" w14:textId="62B12F80" w:rsidR="0060365A" w:rsidRPr="003E6DC2" w:rsidDel="006B7EF9" w:rsidRDefault="0060365A">
            <w:pPr>
              <w:pStyle w:val="13"/>
              <w:ind w:leftChars="50" w:left="440" w:hangingChars="150" w:hanging="300"/>
              <w:rPr>
                <w:del w:id="10812" w:author="User" w:date="2021-09-13T18:03:00Z"/>
                <w:rFonts w:hint="eastAsia"/>
                <w:color w:val="000000" w:themeColor="text1"/>
                <w:sz w:val="20"/>
                <w:szCs w:val="20"/>
              </w:rPr>
              <w:pPrChange w:id="1081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83" w:type="pct"/>
          </w:tcPr>
          <w:p w14:paraId="21032AA6" w14:textId="4278351D" w:rsidR="0060365A" w:rsidRPr="003E6DC2" w:rsidDel="006B7EF9" w:rsidRDefault="0060365A">
            <w:pPr>
              <w:pStyle w:val="13"/>
              <w:ind w:leftChars="50" w:left="440" w:hangingChars="150" w:hanging="300"/>
              <w:rPr>
                <w:del w:id="10814" w:author="User" w:date="2021-09-13T18:03:00Z"/>
                <w:rFonts w:hint="eastAsia"/>
                <w:color w:val="000000" w:themeColor="text1"/>
                <w:sz w:val="20"/>
                <w:szCs w:val="20"/>
              </w:rPr>
              <w:pPrChange w:id="1081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776" w:type="pct"/>
            <w:gridSpan w:val="2"/>
            <w:shd w:val="clear" w:color="auto" w:fill="D5D5D5" w:themeFill="background2"/>
          </w:tcPr>
          <w:p w14:paraId="1187F1CF" w14:textId="79D88991" w:rsidR="0060365A" w:rsidRPr="003E6DC2" w:rsidDel="006B7EF9" w:rsidRDefault="0060365A">
            <w:pPr>
              <w:pStyle w:val="13"/>
              <w:ind w:leftChars="50" w:left="440" w:hangingChars="150" w:hanging="300"/>
              <w:rPr>
                <w:del w:id="10816" w:author="User" w:date="2021-09-13T18:03:00Z"/>
                <w:rFonts w:hint="eastAsia"/>
                <w:color w:val="000000" w:themeColor="text1"/>
                <w:sz w:val="20"/>
                <w:szCs w:val="20"/>
              </w:rPr>
              <w:pPrChange w:id="1081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818" w:author="User" w:date="2021-09-13T18:03:00Z">
              <w:r w:rsidRPr="003E6DC2" w:rsidDel="006B7EF9">
                <w:rPr>
                  <w:color w:val="000000" w:themeColor="text1"/>
                  <w:sz w:val="20"/>
                  <w:szCs w:val="20"/>
                </w:rPr>
                <w:delText>D+190</w:delText>
              </w:r>
            </w:del>
          </w:p>
        </w:tc>
        <w:tc>
          <w:tcPr>
            <w:tcW w:w="433" w:type="pct"/>
          </w:tcPr>
          <w:p w14:paraId="27543AF6" w14:textId="0322820E" w:rsidR="0060365A" w:rsidRPr="003E6DC2" w:rsidDel="006B7EF9" w:rsidRDefault="0060365A">
            <w:pPr>
              <w:pStyle w:val="13"/>
              <w:ind w:leftChars="50" w:left="440" w:hangingChars="150" w:hanging="300"/>
              <w:rPr>
                <w:del w:id="10819" w:author="User" w:date="2021-09-13T18:03:00Z"/>
                <w:rFonts w:hint="eastAsia"/>
                <w:color w:val="000000" w:themeColor="text1"/>
                <w:sz w:val="20"/>
                <w:szCs w:val="20"/>
              </w:rPr>
              <w:pPrChange w:id="1082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6" w:type="pct"/>
          </w:tcPr>
          <w:p w14:paraId="6566C203" w14:textId="5DE408A8" w:rsidR="0060365A" w:rsidRPr="003E6DC2" w:rsidDel="006B7EF9" w:rsidRDefault="0060365A">
            <w:pPr>
              <w:pStyle w:val="13"/>
              <w:ind w:leftChars="50" w:left="440" w:hangingChars="150" w:hanging="300"/>
              <w:rPr>
                <w:del w:id="10821" w:author="User" w:date="2021-09-13T18:03:00Z"/>
                <w:rFonts w:hint="eastAsia"/>
                <w:color w:val="000000" w:themeColor="text1"/>
                <w:sz w:val="20"/>
                <w:szCs w:val="20"/>
              </w:rPr>
              <w:pPrChange w:id="1082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37EE37EF" w14:textId="2A6D68A4" w:rsidTr="0060365A">
        <w:trPr>
          <w:del w:id="10823" w:author="User" w:date="2021-09-13T18:03:00Z"/>
        </w:trPr>
        <w:tc>
          <w:tcPr>
            <w:tcW w:w="626" w:type="pct"/>
          </w:tcPr>
          <w:p w14:paraId="2337F2FC" w14:textId="593D1A63" w:rsidR="0060365A" w:rsidRPr="003E6DC2" w:rsidDel="006B7EF9" w:rsidRDefault="0060365A">
            <w:pPr>
              <w:pStyle w:val="13"/>
              <w:ind w:leftChars="50" w:left="500" w:hangingChars="150" w:hanging="360"/>
              <w:rPr>
                <w:del w:id="10824" w:author="User" w:date="2021-09-13T18:03:00Z"/>
                <w:rFonts w:hint="eastAsia"/>
                <w:color w:val="000000" w:themeColor="text1"/>
                <w:sz w:val="24"/>
                <w:szCs w:val="24"/>
              </w:rPr>
              <w:pPrChange w:id="1082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826" w:author="User" w:date="2021-09-13T18:03:00Z">
              <w:r w:rsidRPr="003E6DC2" w:rsidDel="006B7EF9">
                <w:rPr>
                  <w:rFonts w:hint="eastAsia"/>
                  <w:color w:val="000000" w:themeColor="text1"/>
                  <w:sz w:val="24"/>
                  <w:szCs w:val="24"/>
                </w:rPr>
                <w:delText>專案結束</w:delText>
              </w:r>
            </w:del>
          </w:p>
        </w:tc>
        <w:tc>
          <w:tcPr>
            <w:tcW w:w="372" w:type="pct"/>
          </w:tcPr>
          <w:p w14:paraId="34717E2C" w14:textId="182A2507" w:rsidR="0060365A" w:rsidRPr="003E6DC2" w:rsidDel="006B7EF9" w:rsidRDefault="0060365A">
            <w:pPr>
              <w:pStyle w:val="13"/>
              <w:ind w:leftChars="50" w:left="440" w:hangingChars="150" w:hanging="300"/>
              <w:rPr>
                <w:del w:id="10827" w:author="User" w:date="2021-09-13T18:03:00Z"/>
                <w:rFonts w:hint="eastAsia"/>
                <w:color w:val="000000" w:themeColor="text1"/>
                <w:sz w:val="20"/>
                <w:szCs w:val="20"/>
              </w:rPr>
              <w:pPrChange w:id="1082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0102228C" w14:textId="23DB47F3" w:rsidR="0060365A" w:rsidRPr="003E6DC2" w:rsidDel="006B7EF9" w:rsidRDefault="0060365A">
            <w:pPr>
              <w:pStyle w:val="13"/>
              <w:ind w:leftChars="50" w:left="440" w:hangingChars="150" w:hanging="300"/>
              <w:rPr>
                <w:del w:id="10829" w:author="User" w:date="2021-09-13T18:03:00Z"/>
                <w:rFonts w:hint="eastAsia"/>
                <w:color w:val="000000" w:themeColor="text1"/>
                <w:sz w:val="20"/>
                <w:szCs w:val="20"/>
              </w:rPr>
              <w:pPrChange w:id="1083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49F4100D" w14:textId="2E63F6EA" w:rsidR="0060365A" w:rsidRPr="003E6DC2" w:rsidDel="006B7EF9" w:rsidRDefault="0060365A">
            <w:pPr>
              <w:pStyle w:val="13"/>
              <w:ind w:leftChars="50" w:left="440" w:hangingChars="150" w:hanging="300"/>
              <w:rPr>
                <w:del w:id="10831" w:author="User" w:date="2021-09-13T18:03:00Z"/>
                <w:rFonts w:hint="eastAsia"/>
                <w:color w:val="000000" w:themeColor="text1"/>
                <w:sz w:val="20"/>
                <w:szCs w:val="20"/>
              </w:rPr>
              <w:pPrChange w:id="1083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32" w:type="pct"/>
          </w:tcPr>
          <w:p w14:paraId="3318AF99" w14:textId="4C044D58" w:rsidR="0060365A" w:rsidRPr="003E6DC2" w:rsidDel="006B7EF9" w:rsidRDefault="0060365A">
            <w:pPr>
              <w:pStyle w:val="13"/>
              <w:ind w:leftChars="50" w:left="440" w:hangingChars="150" w:hanging="300"/>
              <w:rPr>
                <w:del w:id="10833" w:author="User" w:date="2021-09-13T18:03:00Z"/>
                <w:rFonts w:hint="eastAsia"/>
                <w:color w:val="000000" w:themeColor="text1"/>
                <w:sz w:val="20"/>
                <w:szCs w:val="20"/>
              </w:rPr>
              <w:pPrChange w:id="1083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083" w:type="pct"/>
            <w:gridSpan w:val="4"/>
          </w:tcPr>
          <w:p w14:paraId="55153C99" w14:textId="5C17F6BE" w:rsidR="0060365A" w:rsidRPr="003E6DC2" w:rsidDel="006B7EF9" w:rsidRDefault="0060365A">
            <w:pPr>
              <w:pStyle w:val="13"/>
              <w:ind w:leftChars="50" w:left="440" w:hangingChars="150" w:hanging="300"/>
              <w:rPr>
                <w:del w:id="10835" w:author="User" w:date="2021-09-13T18:03:00Z"/>
                <w:rFonts w:hint="eastAsia"/>
                <w:color w:val="000000" w:themeColor="text1"/>
                <w:sz w:val="20"/>
                <w:szCs w:val="20"/>
              </w:rPr>
              <w:pPrChange w:id="10836"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83" w:type="pct"/>
          </w:tcPr>
          <w:p w14:paraId="2AC2A661" w14:textId="1E61C5B2" w:rsidR="0060365A" w:rsidRPr="003E6DC2" w:rsidDel="006B7EF9" w:rsidRDefault="0060365A">
            <w:pPr>
              <w:pStyle w:val="13"/>
              <w:ind w:leftChars="50" w:left="440" w:hangingChars="150" w:hanging="300"/>
              <w:rPr>
                <w:del w:id="10837" w:author="User" w:date="2021-09-13T18:03:00Z"/>
                <w:rFonts w:hint="eastAsia"/>
                <w:color w:val="000000" w:themeColor="text1"/>
                <w:sz w:val="20"/>
                <w:szCs w:val="20"/>
              </w:rPr>
              <w:pPrChange w:id="10838"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0875A731" w14:textId="27E9FC02" w:rsidR="0060365A" w:rsidRPr="003E6DC2" w:rsidDel="006B7EF9" w:rsidRDefault="0060365A">
            <w:pPr>
              <w:pStyle w:val="13"/>
              <w:ind w:leftChars="50" w:left="440" w:hangingChars="150" w:hanging="300"/>
              <w:rPr>
                <w:del w:id="10839" w:author="User" w:date="2021-09-13T18:03:00Z"/>
                <w:rFonts w:hint="eastAsia"/>
                <w:color w:val="000000" w:themeColor="text1"/>
                <w:sz w:val="20"/>
                <w:szCs w:val="20"/>
              </w:rPr>
              <w:pPrChange w:id="1084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249BAF03" w14:textId="567590FF" w:rsidR="0060365A" w:rsidRPr="003E6DC2" w:rsidDel="006B7EF9" w:rsidRDefault="0060365A">
            <w:pPr>
              <w:pStyle w:val="13"/>
              <w:ind w:leftChars="50" w:left="440" w:hangingChars="150" w:hanging="300"/>
              <w:rPr>
                <w:del w:id="10841" w:author="User" w:date="2021-09-13T18:03:00Z"/>
                <w:rFonts w:hint="eastAsia"/>
                <w:color w:val="000000" w:themeColor="text1"/>
                <w:sz w:val="20"/>
                <w:szCs w:val="20"/>
              </w:rPr>
              <w:pPrChange w:id="10842"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433" w:type="pct"/>
            <w:shd w:val="clear" w:color="auto" w:fill="D5D5D5" w:themeFill="background2"/>
          </w:tcPr>
          <w:p w14:paraId="0395C003" w14:textId="31087EB5" w:rsidR="0060365A" w:rsidRPr="003E6DC2" w:rsidDel="006B7EF9" w:rsidRDefault="0060365A">
            <w:pPr>
              <w:pStyle w:val="13"/>
              <w:ind w:leftChars="50" w:left="440" w:hangingChars="150" w:hanging="300"/>
              <w:rPr>
                <w:del w:id="10843" w:author="User" w:date="2021-09-13T18:03:00Z"/>
                <w:rFonts w:hint="eastAsia"/>
                <w:color w:val="000000" w:themeColor="text1"/>
                <w:sz w:val="20"/>
                <w:szCs w:val="20"/>
              </w:rPr>
              <w:pPrChange w:id="10844"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845" w:author="User" w:date="2021-09-13T18:03:00Z">
              <w:r w:rsidRPr="003E6DC2" w:rsidDel="006B7EF9">
                <w:rPr>
                  <w:color w:val="000000" w:themeColor="text1"/>
                  <w:sz w:val="20"/>
                  <w:szCs w:val="20"/>
                </w:rPr>
                <w:delText>D+270</w:delText>
              </w:r>
            </w:del>
          </w:p>
        </w:tc>
        <w:tc>
          <w:tcPr>
            <w:tcW w:w="126" w:type="pct"/>
          </w:tcPr>
          <w:p w14:paraId="22F3F63A" w14:textId="2DF1A5AB" w:rsidR="0060365A" w:rsidRPr="003E6DC2" w:rsidDel="006B7EF9" w:rsidRDefault="0060365A">
            <w:pPr>
              <w:pStyle w:val="13"/>
              <w:ind w:leftChars="50" w:left="440" w:hangingChars="150" w:hanging="300"/>
              <w:rPr>
                <w:del w:id="10846" w:author="User" w:date="2021-09-13T18:03:00Z"/>
                <w:rFonts w:hint="eastAsia"/>
                <w:color w:val="000000" w:themeColor="text1"/>
                <w:sz w:val="20"/>
                <w:szCs w:val="20"/>
              </w:rPr>
              <w:pPrChange w:id="1084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r>
      <w:tr w:rsidR="003E6DC2" w:rsidRPr="003E6DC2" w:rsidDel="006B7EF9" w14:paraId="48E4A404" w14:textId="60C88DA3" w:rsidTr="0060365A">
        <w:trPr>
          <w:del w:id="10848" w:author="User" w:date="2021-09-13T18:03:00Z"/>
        </w:trPr>
        <w:tc>
          <w:tcPr>
            <w:tcW w:w="626" w:type="pct"/>
          </w:tcPr>
          <w:p w14:paraId="3B3914DF" w14:textId="2EB8536A" w:rsidR="0060365A" w:rsidRPr="003E6DC2" w:rsidDel="006B7EF9" w:rsidRDefault="0060365A">
            <w:pPr>
              <w:pStyle w:val="13"/>
              <w:ind w:leftChars="50" w:left="500" w:hangingChars="150" w:hanging="360"/>
              <w:rPr>
                <w:del w:id="10849" w:author="User" w:date="2021-09-13T18:03:00Z"/>
                <w:rFonts w:hint="eastAsia"/>
                <w:color w:val="000000" w:themeColor="text1"/>
                <w:sz w:val="24"/>
                <w:szCs w:val="24"/>
              </w:rPr>
              <w:pPrChange w:id="10850"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40" w:hanging="240"/>
                </w:pPr>
              </w:pPrChange>
            </w:pPr>
            <w:del w:id="10851" w:author="User" w:date="2021-09-13T18:03:00Z">
              <w:r w:rsidRPr="003E6DC2" w:rsidDel="006B7EF9">
                <w:rPr>
                  <w:rFonts w:hint="eastAsia"/>
                  <w:color w:val="000000" w:themeColor="text1"/>
                  <w:sz w:val="24"/>
                  <w:szCs w:val="24"/>
                </w:rPr>
                <w:delText>第四期期末報告</w:delText>
              </w:r>
            </w:del>
          </w:p>
        </w:tc>
        <w:tc>
          <w:tcPr>
            <w:tcW w:w="372" w:type="pct"/>
          </w:tcPr>
          <w:p w14:paraId="17E27ED0" w14:textId="7064CC1E" w:rsidR="0060365A" w:rsidRPr="003E6DC2" w:rsidDel="006B7EF9" w:rsidRDefault="0060365A">
            <w:pPr>
              <w:pStyle w:val="13"/>
              <w:ind w:leftChars="50" w:left="440" w:hangingChars="150" w:hanging="300"/>
              <w:rPr>
                <w:del w:id="10852" w:author="User" w:date="2021-09-13T18:03:00Z"/>
                <w:rFonts w:hint="eastAsia"/>
                <w:color w:val="000000" w:themeColor="text1"/>
                <w:sz w:val="20"/>
                <w:szCs w:val="20"/>
              </w:rPr>
              <w:pPrChange w:id="1085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30" w:type="pct"/>
            <w:gridSpan w:val="3"/>
          </w:tcPr>
          <w:p w14:paraId="6727B632" w14:textId="65F78718" w:rsidR="0060365A" w:rsidRPr="003E6DC2" w:rsidDel="006B7EF9" w:rsidRDefault="0060365A">
            <w:pPr>
              <w:pStyle w:val="13"/>
              <w:ind w:leftChars="50" w:left="440" w:hangingChars="150" w:hanging="300"/>
              <w:rPr>
                <w:del w:id="10854" w:author="User" w:date="2021-09-13T18:03:00Z"/>
                <w:rFonts w:hint="eastAsia"/>
                <w:color w:val="000000" w:themeColor="text1"/>
                <w:sz w:val="20"/>
                <w:szCs w:val="20"/>
              </w:rPr>
              <w:pPrChange w:id="1085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939" w:type="pct"/>
          </w:tcPr>
          <w:p w14:paraId="798584B0" w14:textId="640688A5" w:rsidR="0060365A" w:rsidRPr="003E6DC2" w:rsidDel="006B7EF9" w:rsidRDefault="0060365A">
            <w:pPr>
              <w:pStyle w:val="13"/>
              <w:ind w:leftChars="50" w:left="440" w:hangingChars="150" w:hanging="300"/>
              <w:rPr>
                <w:del w:id="10856" w:author="User" w:date="2021-09-13T18:03:00Z"/>
                <w:rFonts w:hint="eastAsia"/>
                <w:color w:val="000000" w:themeColor="text1"/>
                <w:sz w:val="20"/>
                <w:szCs w:val="20"/>
              </w:rPr>
              <w:pPrChange w:id="1085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32" w:type="pct"/>
          </w:tcPr>
          <w:p w14:paraId="12403CB1" w14:textId="69B5157B" w:rsidR="0060365A" w:rsidRPr="003E6DC2" w:rsidDel="006B7EF9" w:rsidRDefault="0060365A">
            <w:pPr>
              <w:pStyle w:val="13"/>
              <w:ind w:leftChars="50" w:left="440" w:hangingChars="150" w:hanging="300"/>
              <w:rPr>
                <w:del w:id="10858" w:author="User" w:date="2021-09-13T18:03:00Z"/>
                <w:rFonts w:hint="eastAsia"/>
                <w:color w:val="000000" w:themeColor="text1"/>
                <w:sz w:val="20"/>
                <w:szCs w:val="20"/>
              </w:rPr>
              <w:pPrChange w:id="10859"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083" w:type="pct"/>
            <w:gridSpan w:val="4"/>
          </w:tcPr>
          <w:p w14:paraId="4565033B" w14:textId="6305ECF8" w:rsidR="0060365A" w:rsidRPr="003E6DC2" w:rsidDel="006B7EF9" w:rsidRDefault="0060365A">
            <w:pPr>
              <w:pStyle w:val="13"/>
              <w:ind w:leftChars="50" w:left="440" w:hangingChars="150" w:hanging="300"/>
              <w:rPr>
                <w:del w:id="10860" w:author="User" w:date="2021-09-13T18:03:00Z"/>
                <w:rFonts w:hint="eastAsia"/>
                <w:color w:val="000000" w:themeColor="text1"/>
                <w:sz w:val="20"/>
                <w:szCs w:val="20"/>
              </w:rPr>
              <w:pPrChange w:id="10861"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283" w:type="pct"/>
          </w:tcPr>
          <w:p w14:paraId="4F39B95C" w14:textId="7560C566" w:rsidR="0060365A" w:rsidRPr="003E6DC2" w:rsidDel="006B7EF9" w:rsidRDefault="0060365A">
            <w:pPr>
              <w:pStyle w:val="13"/>
              <w:ind w:leftChars="50" w:left="440" w:hangingChars="150" w:hanging="300"/>
              <w:rPr>
                <w:del w:id="10862" w:author="User" w:date="2021-09-13T18:03:00Z"/>
                <w:rFonts w:hint="eastAsia"/>
                <w:color w:val="000000" w:themeColor="text1"/>
                <w:sz w:val="20"/>
                <w:szCs w:val="20"/>
              </w:rPr>
              <w:pPrChange w:id="10863"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649" w:type="pct"/>
          </w:tcPr>
          <w:p w14:paraId="7488F0D6" w14:textId="1C81DC0F" w:rsidR="0060365A" w:rsidRPr="003E6DC2" w:rsidDel="006B7EF9" w:rsidRDefault="0060365A">
            <w:pPr>
              <w:pStyle w:val="13"/>
              <w:ind w:leftChars="50" w:left="440" w:hangingChars="150" w:hanging="300"/>
              <w:rPr>
                <w:del w:id="10864" w:author="User" w:date="2021-09-13T18:03:00Z"/>
                <w:rFonts w:hint="eastAsia"/>
                <w:color w:val="000000" w:themeColor="text1"/>
                <w:sz w:val="20"/>
                <w:szCs w:val="20"/>
              </w:rPr>
              <w:pPrChange w:id="10865"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127" w:type="pct"/>
          </w:tcPr>
          <w:p w14:paraId="448C2998" w14:textId="3CE3E49F" w:rsidR="0060365A" w:rsidRPr="003E6DC2" w:rsidDel="006B7EF9" w:rsidRDefault="0060365A">
            <w:pPr>
              <w:pStyle w:val="13"/>
              <w:ind w:leftChars="50" w:left="440" w:hangingChars="150" w:hanging="300"/>
              <w:rPr>
                <w:del w:id="10866" w:author="User" w:date="2021-09-13T18:03:00Z"/>
                <w:rFonts w:hint="eastAsia"/>
                <w:color w:val="000000" w:themeColor="text1"/>
                <w:sz w:val="20"/>
                <w:szCs w:val="20"/>
              </w:rPr>
              <w:pPrChange w:id="10867" w:author="User" w:date="2021-09-14T13:59:00Z">
                <w:pPr>
                  <w:pStyle w:val="a7"/>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p>
        </w:tc>
        <w:tc>
          <w:tcPr>
            <w:tcW w:w="559" w:type="pct"/>
            <w:gridSpan w:val="2"/>
            <w:shd w:val="clear" w:color="auto" w:fill="D5D5D5" w:themeFill="background2"/>
          </w:tcPr>
          <w:p w14:paraId="50247C9E" w14:textId="110DFDA6" w:rsidR="0060365A" w:rsidRPr="003E6DC2" w:rsidDel="006B7EF9" w:rsidRDefault="0060365A">
            <w:pPr>
              <w:pStyle w:val="13"/>
              <w:ind w:leftChars="50" w:left="440" w:hangingChars="150" w:hanging="300"/>
              <w:rPr>
                <w:del w:id="10868" w:author="User" w:date="2021-09-13T18:03:00Z"/>
                <w:rFonts w:hint="eastAsia"/>
                <w:color w:val="000000" w:themeColor="text1"/>
                <w:sz w:val="20"/>
                <w:szCs w:val="20"/>
              </w:rPr>
              <w:pPrChange w:id="10869" w:author="User" w:date="2021-09-14T13:59:00Z">
                <w:pPr>
                  <w:pStyle w:val="a7"/>
                  <w:keepNext/>
                  <w:framePr w:hSpace="180" w:wrap="around" w:vAnchor="text" w:hAnchor="margin" w:y="204"/>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leftChars="0" w:left="200" w:hanging="200"/>
                </w:pPr>
              </w:pPrChange>
            </w:pPr>
            <w:del w:id="10870" w:author="User" w:date="2021-09-13T18:03:00Z">
              <w:r w:rsidRPr="003E6DC2" w:rsidDel="006B7EF9">
                <w:rPr>
                  <w:color w:val="000000" w:themeColor="text1"/>
                  <w:sz w:val="20"/>
                  <w:szCs w:val="20"/>
                </w:rPr>
                <w:delText>D+280</w:delText>
              </w:r>
            </w:del>
          </w:p>
        </w:tc>
      </w:tr>
    </w:tbl>
    <w:p w14:paraId="5E471F64" w14:textId="79B78CAF" w:rsidR="00FA7139" w:rsidRPr="003E6DC2" w:rsidDel="00C81491" w:rsidRDefault="00524623">
      <w:pPr>
        <w:pStyle w:val="13"/>
        <w:ind w:leftChars="50" w:left="560" w:hangingChars="150" w:hanging="420"/>
        <w:rPr>
          <w:del w:id="10871" w:author="User" w:date="2021-09-12T14:42:00Z"/>
          <w:rFonts w:hint="eastAsia"/>
          <w:color w:val="000000" w:themeColor="text1"/>
        </w:rPr>
        <w:pPrChange w:id="10872" w:author="User" w:date="2021-09-14T13:59:00Z">
          <w:pPr>
            <w:pStyle w:val="afb"/>
            <w:ind w:left="200" w:hanging="200"/>
          </w:pPr>
        </w:pPrChange>
      </w:pPr>
      <w:bookmarkStart w:id="10873" w:name="_Ref79138621"/>
      <w:del w:id="10874" w:author="User" w:date="2021-09-12T14:42:00Z">
        <w:r w:rsidRPr="003E6DC2" w:rsidDel="00C81491">
          <w:rPr>
            <w:rFonts w:hint="eastAsia"/>
            <w:color w:val="000000" w:themeColor="text1"/>
          </w:rPr>
          <w:delText>圖</w:delText>
        </w:r>
        <w:r w:rsidRPr="003E6DC2" w:rsidDel="00C81491">
          <w:rPr>
            <w:rFonts w:hint="eastAsia"/>
            <w:color w:val="000000" w:themeColor="text1"/>
          </w:rPr>
          <w:delText xml:space="preserve"> </w:delText>
        </w:r>
      </w:del>
      <w:ins w:id="10875" w:author="Jackson Wang" w:date="2021-09-12T11:08:00Z">
        <w:del w:id="10876" w:author="User" w:date="2021-09-12T14:39:00Z">
          <w:r w:rsidR="00C15E88" w:rsidDel="00C81491">
            <w:rPr>
              <w:rFonts w:hint="eastAsia"/>
              <w:color w:val="000000" w:themeColor="text1"/>
            </w:rPr>
            <w:fldChar w:fldCharType="begin"/>
          </w:r>
          <w:r w:rsidR="00C15E88" w:rsidDel="00C81491">
            <w:rPr>
              <w:rFonts w:hint="eastAsia"/>
              <w:color w:val="000000" w:themeColor="text1"/>
            </w:rPr>
            <w:delInstrText xml:space="preserve"> SEQ </w:delInstrText>
          </w:r>
          <w:r w:rsidR="00C15E88" w:rsidDel="00C81491">
            <w:rPr>
              <w:rFonts w:hint="eastAsia"/>
              <w:color w:val="000000" w:themeColor="text1"/>
            </w:rPr>
            <w:delInstrText>圖</w:delInstrText>
          </w:r>
          <w:r w:rsidR="00C15E88" w:rsidDel="00C81491">
            <w:rPr>
              <w:rFonts w:hint="eastAsia"/>
              <w:color w:val="000000" w:themeColor="text1"/>
            </w:rPr>
            <w:delInstrText xml:space="preserve"> \* CHINESENUM3 </w:delInstrText>
          </w:r>
        </w:del>
      </w:ins>
      <w:del w:id="10877" w:author="User" w:date="2021-09-12T14:39:00Z">
        <w:r w:rsidR="00C15E88" w:rsidDel="00C81491">
          <w:rPr>
            <w:rFonts w:hint="eastAsia"/>
            <w:color w:val="000000" w:themeColor="text1"/>
          </w:rPr>
          <w:fldChar w:fldCharType="separate"/>
        </w:r>
      </w:del>
      <w:ins w:id="10878" w:author="Jackson Wang" w:date="2021-09-12T11:08:00Z">
        <w:del w:id="10879" w:author="User" w:date="2021-09-12T14:39:00Z">
          <w:r w:rsidR="00C15E88" w:rsidDel="00C81491">
            <w:rPr>
              <w:rFonts w:hint="eastAsia"/>
              <w:noProof/>
              <w:color w:val="000000" w:themeColor="text1"/>
            </w:rPr>
            <w:delText>二十二</w:delText>
          </w:r>
          <w:r w:rsidR="00C15E88" w:rsidDel="00C81491">
            <w:rPr>
              <w:rFonts w:hint="eastAsia"/>
              <w:color w:val="000000" w:themeColor="text1"/>
            </w:rPr>
            <w:fldChar w:fldCharType="end"/>
          </w:r>
        </w:del>
      </w:ins>
      <w:del w:id="10880" w:author="User" w:date="2021-09-12T14:42:00Z">
        <w:r w:rsidRPr="003E6DC2" w:rsidDel="00C81491">
          <w:rPr>
            <w:rFonts w:hint="eastAsia"/>
            <w:color w:val="000000" w:themeColor="text1"/>
          </w:rPr>
          <w:fldChar w:fldCharType="begin"/>
        </w:r>
        <w:r w:rsidRPr="003E6DC2" w:rsidDel="00C81491">
          <w:rPr>
            <w:rFonts w:hint="eastAsia"/>
            <w:color w:val="000000" w:themeColor="text1"/>
          </w:rPr>
          <w:delInstrText xml:space="preserve"> SEQ </w:delInstrText>
        </w:r>
        <w:r w:rsidRPr="003E6DC2" w:rsidDel="00C81491">
          <w:rPr>
            <w:rFonts w:hint="eastAsia"/>
            <w:color w:val="000000" w:themeColor="text1"/>
          </w:rPr>
          <w:delInstrText>圖</w:delInstrText>
        </w:r>
        <w:r w:rsidRPr="003E6DC2" w:rsidDel="00C81491">
          <w:rPr>
            <w:rFonts w:hint="eastAsia"/>
            <w:color w:val="000000" w:themeColor="text1"/>
          </w:rPr>
          <w:delInstrText xml:space="preserve"> \* CHINESENUM3 </w:delInstrText>
        </w:r>
        <w:r w:rsidRPr="003E6DC2" w:rsidDel="00C81491">
          <w:rPr>
            <w:rFonts w:hint="eastAsia"/>
            <w:color w:val="000000" w:themeColor="text1"/>
          </w:rPr>
          <w:fldChar w:fldCharType="separate"/>
        </w:r>
        <w:r w:rsidR="003628D0" w:rsidRPr="003E6DC2" w:rsidDel="00C81491">
          <w:rPr>
            <w:rFonts w:hint="eastAsia"/>
            <w:noProof/>
            <w:color w:val="000000" w:themeColor="text1"/>
          </w:rPr>
          <w:delText>二十二</w:delText>
        </w:r>
        <w:r w:rsidRPr="003E6DC2" w:rsidDel="00C81491">
          <w:rPr>
            <w:rFonts w:hint="eastAsia"/>
            <w:color w:val="000000" w:themeColor="text1"/>
          </w:rPr>
          <w:fldChar w:fldCharType="end"/>
        </w:r>
        <w:bookmarkEnd w:id="10873"/>
        <w:r w:rsidRPr="003E6DC2" w:rsidDel="00C81491">
          <w:rPr>
            <w:rFonts w:hint="eastAsia"/>
            <w:color w:val="000000" w:themeColor="text1"/>
          </w:rPr>
          <w:delText>：各期履行期限及工作計畫甘特圖</w:delText>
        </w:r>
      </w:del>
    </w:p>
    <w:p w14:paraId="328929A0" w14:textId="7DAC21B8" w:rsidR="0060365A" w:rsidRPr="003E6DC2" w:rsidDel="00FE22BE" w:rsidRDefault="0060365A">
      <w:pPr>
        <w:pStyle w:val="13"/>
        <w:ind w:leftChars="50" w:left="560" w:hangingChars="150" w:hanging="420"/>
        <w:rPr>
          <w:del w:id="10881" w:author="User" w:date="2021-09-13T18:32:00Z"/>
          <w:rFonts w:hint="eastAsia"/>
          <w:color w:val="000000" w:themeColor="text1"/>
        </w:rPr>
        <w:pPrChange w:id="10882" w:author="User" w:date="2021-09-14T13:59:00Z">
          <w:pPr>
            <w:ind w:left="280" w:hanging="280"/>
          </w:pPr>
        </w:pPrChange>
      </w:pPr>
    </w:p>
    <w:p w14:paraId="599881CC" w14:textId="4A243B31" w:rsidR="003C5C2D" w:rsidRPr="003E6DC2" w:rsidDel="00715B48" w:rsidRDefault="003C5C2D">
      <w:pPr>
        <w:pStyle w:val="13"/>
        <w:ind w:leftChars="50" w:left="560" w:hangingChars="150" w:hanging="420"/>
        <w:rPr>
          <w:del w:id="10883" w:author="User" w:date="2021-09-13T18:36:00Z"/>
          <w:moveFrom w:id="10884" w:author="User" w:date="2021-09-13T18:03:00Z"/>
          <w:rFonts w:hint="eastAsia"/>
        </w:rPr>
        <w:pPrChange w:id="10885" w:author="User" w:date="2021-09-14T13:59:00Z">
          <w:pPr>
            <w:pStyle w:val="4"/>
            <w:ind w:left="280" w:hanging="280"/>
          </w:pPr>
        </w:pPrChange>
      </w:pPr>
      <w:moveFromRangeStart w:id="10886" w:author="User" w:date="2021-09-13T18:03:00Z" w:name="move82448651"/>
      <w:moveFrom w:id="10887" w:author="User" w:date="2021-09-13T18:03:00Z">
        <w:del w:id="10888" w:author="User" w:date="2021-09-13T18:36:00Z">
          <w:r w:rsidRPr="003E6DC2" w:rsidDel="00715B48">
            <w:delText>注意事項：</w:delText>
          </w:r>
        </w:del>
      </w:moveFrom>
    </w:p>
    <w:p w14:paraId="4541F66C" w14:textId="4EA8810A" w:rsidR="00524623" w:rsidRPr="003E6DC2" w:rsidDel="00715B48" w:rsidRDefault="003C5C2D">
      <w:pPr>
        <w:pStyle w:val="13"/>
        <w:ind w:leftChars="50" w:left="560" w:hangingChars="150" w:hanging="420"/>
        <w:rPr>
          <w:del w:id="10889" w:author="User" w:date="2021-09-13T18:36:00Z"/>
          <w:moveFrom w:id="10890" w:author="User" w:date="2021-09-13T18:03:00Z"/>
          <w:rFonts w:hint="eastAsia"/>
        </w:rPr>
        <w:pPrChange w:id="10891" w:author="User" w:date="2021-09-14T13:59:00Z">
          <w:pPr>
            <w:pStyle w:val="6"/>
            <w:numPr>
              <w:numId w:val="398"/>
            </w:numPr>
            <w:ind w:left="2466" w:hanging="480"/>
          </w:pPr>
        </w:pPrChange>
      </w:pPr>
      <w:moveFrom w:id="10892" w:author="User" w:date="2021-09-13T18:03:00Z">
        <w:del w:id="10893" w:author="User" w:date="2021-09-13T18:36:00Z">
          <w:r w:rsidRPr="003E6DC2" w:rsidDel="00715B48">
            <w:delText>為確認本案執行階段成果，履約期間除每月</w:delText>
          </w:r>
          <w:r w:rsidRPr="003E6DC2" w:rsidDel="00715B48">
            <w:delText xml:space="preserve"> 10 </w:delText>
          </w:r>
          <w:r w:rsidRPr="003E6DC2" w:rsidDel="00715B48">
            <w:delText>日前交付工作進度報表</w:delText>
          </w:r>
          <w:r w:rsidRPr="003E6DC2" w:rsidDel="00715B48">
            <w:delText>(</w:delText>
          </w:r>
          <w:r w:rsidRPr="003E6DC2" w:rsidDel="00715B48">
            <w:delText>內含上月巡查日報與月報</w:delText>
          </w:r>
          <w:r w:rsidRPr="003E6DC2" w:rsidDel="00715B48">
            <w:delText>)</w:delText>
          </w:r>
          <w:r w:rsidRPr="003E6DC2" w:rsidDel="00715B48">
            <w:delText>外，得標廠商必須配合機關要求召開工作會議，如未如期繳交工作進度表或配合辦理者將按未繳交之月份次數扣罰，</w:delText>
          </w:r>
          <w:r w:rsidRPr="003E6DC2" w:rsidDel="00715B48">
            <w:delText xml:space="preserve"> </w:delText>
          </w:r>
          <w:r w:rsidRPr="003E6DC2" w:rsidDel="00715B48">
            <w:delText>每次新臺幣</w:delText>
          </w:r>
          <w:r w:rsidRPr="003E6DC2" w:rsidDel="00715B48">
            <w:delText xml:space="preserve"> 5,000 </w:delText>
          </w:r>
          <w:r w:rsidRPr="003E6DC2" w:rsidDel="00715B48">
            <w:delText>元。</w:delText>
          </w:r>
          <w:r w:rsidRPr="003E6DC2" w:rsidDel="00715B48">
            <w:br/>
            <w:delText>(2)</w:delText>
          </w:r>
          <w:r w:rsidRPr="003E6DC2" w:rsidDel="00715B48">
            <w:delText>履約期間得標廠商應配合出席各次相關會議</w:delText>
          </w:r>
          <w:r w:rsidRPr="003E6DC2" w:rsidDel="00715B48">
            <w:delText>(</w:delText>
          </w:r>
          <w:r w:rsidRPr="003E6DC2" w:rsidDel="00715B48">
            <w:delText>包括教育訓練</w:delText>
          </w:r>
          <w:r w:rsidRPr="003E6DC2" w:rsidDel="00715B48">
            <w:delText xml:space="preserve"> 15 </w:delText>
          </w:r>
          <w:r w:rsidRPr="003E6DC2" w:rsidDel="00715B48">
            <w:delText>小時</w:delText>
          </w:r>
          <w:r w:rsidRPr="003E6DC2" w:rsidDel="00715B48">
            <w:delText>)</w:delText>
          </w:r>
          <w:r w:rsidRPr="003E6DC2" w:rsidDel="00715B48">
            <w:delText>，並需製作及現場簡報、彙整與會人員意見、執行改善建議及協助會議紀錄等會議相關項目；得標廠商須安排相關案件實例參訪比較</w:delText>
          </w:r>
          <w:r w:rsidRPr="003E6DC2" w:rsidDel="00715B48">
            <w:delText>(</w:delText>
          </w:r>
          <w:r w:rsidRPr="003E6DC2" w:rsidDel="00715B48">
            <w:delText>相關費用已含本案內</w:delText>
          </w:r>
          <w:r w:rsidRPr="003E6DC2" w:rsidDel="00715B48">
            <w:delText>)</w:delText>
          </w:r>
          <w:r w:rsidRPr="003E6DC2" w:rsidDel="00715B48">
            <w:delText>，參與人員為本案相關人員，以利系統符合機關之需求。</w:delText>
          </w:r>
        </w:del>
      </w:moveFrom>
    </w:p>
    <w:p w14:paraId="0507FF67" w14:textId="5E4241A3" w:rsidR="00524623" w:rsidRPr="003E6DC2" w:rsidDel="00715B48" w:rsidRDefault="003C5C2D">
      <w:pPr>
        <w:pStyle w:val="13"/>
        <w:ind w:leftChars="50" w:left="560" w:hangingChars="150" w:hanging="420"/>
        <w:rPr>
          <w:del w:id="10894" w:author="User" w:date="2021-09-13T18:36:00Z"/>
          <w:moveFrom w:id="10895" w:author="User" w:date="2021-09-13T18:03:00Z"/>
          <w:rFonts w:hint="eastAsia"/>
        </w:rPr>
        <w:pPrChange w:id="10896" w:author="User" w:date="2021-09-14T13:59:00Z">
          <w:pPr>
            <w:pStyle w:val="6"/>
            <w:numPr>
              <w:numId w:val="398"/>
            </w:numPr>
            <w:ind w:left="280" w:hanging="280"/>
          </w:pPr>
        </w:pPrChange>
      </w:pPr>
      <w:moveFrom w:id="10897" w:author="User" w:date="2021-09-13T18:03:00Z">
        <w:del w:id="10898" w:author="User" w:date="2021-09-13T18:36:00Z">
          <w:r w:rsidRPr="003E6DC2" w:rsidDel="00715B48">
            <w:delText>得標廠商須遵守機關相關安全程序、</w:delText>
          </w:r>
          <w:r w:rsidRPr="003E6DC2" w:rsidDel="00715B48">
            <w:delText xml:space="preserve"> </w:delText>
          </w:r>
          <w:r w:rsidRPr="003E6DC2" w:rsidDel="00715B48">
            <w:delText>資料作業委外管理規範及契約規範。</w:delText>
          </w:r>
        </w:del>
      </w:moveFrom>
    </w:p>
    <w:p w14:paraId="3B5848EB" w14:textId="543A2D28" w:rsidR="003C5C2D" w:rsidRPr="003E6DC2" w:rsidDel="00715B48" w:rsidRDefault="003C5C2D">
      <w:pPr>
        <w:pStyle w:val="13"/>
        <w:ind w:leftChars="50" w:left="560" w:hangingChars="150" w:hanging="420"/>
        <w:rPr>
          <w:del w:id="10899" w:author="User" w:date="2021-09-13T18:36:00Z"/>
          <w:moveFrom w:id="10900" w:author="User" w:date="2021-09-13T18:03:00Z"/>
          <w:rFonts w:hint="eastAsia"/>
        </w:rPr>
        <w:pPrChange w:id="10901" w:author="User" w:date="2021-09-14T13:59:00Z">
          <w:pPr>
            <w:pStyle w:val="6"/>
            <w:numPr>
              <w:numId w:val="398"/>
            </w:numPr>
            <w:ind w:left="280" w:hanging="280"/>
          </w:pPr>
        </w:pPrChange>
      </w:pPr>
      <w:moveFrom w:id="10902" w:author="User" w:date="2021-09-13T18:03:00Z">
        <w:del w:id="10903" w:author="User" w:date="2021-09-13T18:36:00Z">
          <w:r w:rsidRPr="003E6DC2" w:rsidDel="00715B48">
            <w:delText>本案第三期與第四期轉換時，該月巡查里程可合併執行，並於第三期第一次提送工作報表時一併提供巡查日、月報；本案第三期初月及第四期最末月時，依據當月實際天數，</w:delText>
          </w:r>
          <w:r w:rsidRPr="003E6DC2" w:rsidDel="00715B48">
            <w:delText xml:space="preserve"> </w:delText>
          </w:r>
          <w:r w:rsidRPr="003E6DC2" w:rsidDel="00715B48">
            <w:delText>採下列標準執行該月所要求之巡查里程：</w:delText>
          </w:r>
        </w:del>
      </w:moveFrom>
    </w:p>
    <w:p w14:paraId="7E393C4D" w14:textId="0FDAEBAF" w:rsidR="003C5C2D" w:rsidRPr="003E6DC2" w:rsidDel="00715B48" w:rsidRDefault="003C5C2D">
      <w:pPr>
        <w:pStyle w:val="13"/>
        <w:ind w:leftChars="50" w:left="560" w:hangingChars="150" w:hanging="420"/>
        <w:rPr>
          <w:del w:id="10904" w:author="User" w:date="2021-09-13T18:36:00Z"/>
          <w:moveFrom w:id="10905" w:author="User" w:date="2021-09-13T18:03:00Z"/>
          <w:rFonts w:hint="eastAsia"/>
          <w:color w:val="000000" w:themeColor="text1"/>
        </w:rPr>
        <w:pPrChange w:id="10906" w:author="User" w:date="2021-09-14T13:59:00Z">
          <w:pPr>
            <w:pStyle w:val="13"/>
            <w:ind w:firstLineChars="0" w:firstLine="0"/>
          </w:pPr>
        </w:pPrChange>
      </w:pPr>
      <w:moveFrom w:id="10907" w:author="User" w:date="2021-09-13T18:03:00Z">
        <w:del w:id="10908" w:author="User" w:date="2021-09-13T18:36:00Z">
          <w:r w:rsidRPr="003E6DC2" w:rsidDel="00715B48">
            <w:rPr>
              <w:rFonts w:ascii="細明體" w:eastAsia="細明體" w:hAnsi="細明體" w:cs="細明體" w:hint="eastAsia"/>
              <w:color w:val="000000" w:themeColor="text1"/>
            </w:rPr>
            <w:delText>①</w:delText>
          </w:r>
          <w:r w:rsidRPr="003E6DC2" w:rsidDel="00715B48">
            <w:rPr>
              <w:color w:val="000000" w:themeColor="text1"/>
            </w:rPr>
            <w:delText>該期該月僅有</w:delText>
          </w:r>
          <w:r w:rsidRPr="003E6DC2" w:rsidDel="00715B48">
            <w:rPr>
              <w:color w:val="000000" w:themeColor="text1"/>
            </w:rPr>
            <w:delText xml:space="preserve"> 1~5 </w:delText>
          </w:r>
          <w:r w:rsidRPr="003E6DC2" w:rsidDel="00715B48">
            <w:rPr>
              <w:color w:val="000000" w:themeColor="text1"/>
            </w:rPr>
            <w:delText>天時，則該月得免巡查。</w:delText>
          </w:r>
        </w:del>
      </w:moveFrom>
    </w:p>
    <w:p w14:paraId="62A6B93F" w14:textId="0A162E01" w:rsidR="003C5C2D" w:rsidRPr="003E6DC2" w:rsidDel="00715B48" w:rsidRDefault="003C5C2D">
      <w:pPr>
        <w:pStyle w:val="13"/>
        <w:ind w:leftChars="50" w:left="560" w:hangingChars="150" w:hanging="420"/>
        <w:rPr>
          <w:del w:id="10909" w:author="User" w:date="2021-09-13T18:36:00Z"/>
          <w:moveFrom w:id="10910" w:author="User" w:date="2021-09-13T18:03:00Z"/>
          <w:rFonts w:hint="eastAsia"/>
          <w:color w:val="000000" w:themeColor="text1"/>
        </w:rPr>
        <w:pPrChange w:id="10911" w:author="User" w:date="2021-09-14T13:59:00Z">
          <w:pPr>
            <w:pStyle w:val="13"/>
            <w:ind w:firstLineChars="0" w:firstLine="0"/>
          </w:pPr>
        </w:pPrChange>
      </w:pPr>
      <w:moveFrom w:id="10912" w:author="User" w:date="2021-09-13T18:03:00Z">
        <w:del w:id="10913" w:author="User" w:date="2021-09-13T18:36:00Z">
          <w:r w:rsidRPr="003E6DC2" w:rsidDel="00715B48">
            <w:rPr>
              <w:rFonts w:ascii="細明體" w:eastAsia="細明體" w:hAnsi="細明體" w:cs="細明體" w:hint="eastAsia"/>
              <w:color w:val="000000" w:themeColor="text1"/>
            </w:rPr>
            <w:delText>②</w:delText>
          </w:r>
          <w:r w:rsidRPr="003E6DC2" w:rsidDel="00715B48">
            <w:rPr>
              <w:color w:val="000000" w:themeColor="text1"/>
            </w:rPr>
            <w:delText>該期該月僅有</w:delText>
          </w:r>
          <w:r w:rsidRPr="003E6DC2" w:rsidDel="00715B48">
            <w:rPr>
              <w:color w:val="000000" w:themeColor="text1"/>
            </w:rPr>
            <w:delText xml:space="preserve"> 6~10 </w:delText>
          </w:r>
          <w:r w:rsidRPr="003E6DC2" w:rsidDel="00715B48">
            <w:rPr>
              <w:color w:val="000000" w:themeColor="text1"/>
            </w:rPr>
            <w:delText>天時，該月巡查里程需達總里程</w:delText>
          </w:r>
          <w:r w:rsidRPr="003E6DC2" w:rsidDel="00715B48">
            <w:rPr>
              <w:color w:val="000000" w:themeColor="text1"/>
            </w:rPr>
            <w:delText xml:space="preserve"> 20%(</w:delText>
          </w:r>
          <w:r w:rsidRPr="003E6DC2" w:rsidDel="00715B48">
            <w:rPr>
              <w:color w:val="000000" w:themeColor="text1"/>
            </w:rPr>
            <w:delText>含</w:delText>
          </w:r>
          <w:r w:rsidRPr="003E6DC2" w:rsidDel="00715B48">
            <w:rPr>
              <w:color w:val="000000" w:themeColor="text1"/>
            </w:rPr>
            <w:delText>)</w:delText>
          </w:r>
          <w:r w:rsidRPr="003E6DC2" w:rsidDel="00715B48">
            <w:rPr>
              <w:color w:val="000000" w:themeColor="text1"/>
            </w:rPr>
            <w:delText>以上。</w:delText>
          </w:r>
        </w:del>
      </w:moveFrom>
    </w:p>
    <w:p w14:paraId="61A5B478" w14:textId="44D3972F" w:rsidR="003C5C2D" w:rsidRPr="003E6DC2" w:rsidDel="00715B48" w:rsidRDefault="003C5C2D">
      <w:pPr>
        <w:pStyle w:val="13"/>
        <w:ind w:leftChars="50" w:left="560" w:hangingChars="150" w:hanging="420"/>
        <w:rPr>
          <w:del w:id="10914" w:author="User" w:date="2021-09-13T18:36:00Z"/>
          <w:moveFrom w:id="10915" w:author="User" w:date="2021-09-13T18:03:00Z"/>
          <w:rFonts w:hint="eastAsia"/>
          <w:color w:val="000000" w:themeColor="text1"/>
        </w:rPr>
        <w:pPrChange w:id="10916" w:author="User" w:date="2021-09-14T13:59:00Z">
          <w:pPr>
            <w:pStyle w:val="13"/>
            <w:ind w:firstLineChars="0" w:firstLine="0"/>
          </w:pPr>
        </w:pPrChange>
      </w:pPr>
      <w:moveFrom w:id="10917" w:author="User" w:date="2021-09-13T18:03:00Z">
        <w:del w:id="10918" w:author="User" w:date="2021-09-13T18:36:00Z">
          <w:r w:rsidRPr="003E6DC2" w:rsidDel="00715B48">
            <w:rPr>
              <w:rFonts w:ascii="細明體" w:eastAsia="細明體" w:hAnsi="細明體" w:cs="細明體" w:hint="eastAsia"/>
              <w:color w:val="000000" w:themeColor="text1"/>
            </w:rPr>
            <w:delText>③</w:delText>
          </w:r>
          <w:r w:rsidRPr="003E6DC2" w:rsidDel="00715B48">
            <w:rPr>
              <w:color w:val="000000" w:themeColor="text1"/>
            </w:rPr>
            <w:delText>該期該月僅有</w:delText>
          </w:r>
          <w:r w:rsidRPr="003E6DC2" w:rsidDel="00715B48">
            <w:rPr>
              <w:color w:val="000000" w:themeColor="text1"/>
            </w:rPr>
            <w:delText xml:space="preserve"> 11~15 </w:delText>
          </w:r>
          <w:r w:rsidRPr="003E6DC2" w:rsidDel="00715B48">
            <w:rPr>
              <w:color w:val="000000" w:themeColor="text1"/>
            </w:rPr>
            <w:delText>天時，該月巡查里程需達總里程</w:delText>
          </w:r>
          <w:r w:rsidRPr="003E6DC2" w:rsidDel="00715B48">
            <w:rPr>
              <w:color w:val="000000" w:themeColor="text1"/>
            </w:rPr>
            <w:delText xml:space="preserve"> 40%(</w:delText>
          </w:r>
          <w:r w:rsidRPr="003E6DC2" w:rsidDel="00715B48">
            <w:rPr>
              <w:color w:val="000000" w:themeColor="text1"/>
            </w:rPr>
            <w:delText>含</w:delText>
          </w:r>
          <w:r w:rsidRPr="003E6DC2" w:rsidDel="00715B48">
            <w:rPr>
              <w:color w:val="000000" w:themeColor="text1"/>
            </w:rPr>
            <w:delText>)</w:delText>
          </w:r>
          <w:r w:rsidRPr="003E6DC2" w:rsidDel="00715B48">
            <w:rPr>
              <w:color w:val="000000" w:themeColor="text1"/>
            </w:rPr>
            <w:delText>以上。</w:delText>
          </w:r>
        </w:del>
      </w:moveFrom>
    </w:p>
    <w:p w14:paraId="0E33E15C" w14:textId="2D9FC1D0" w:rsidR="003C5C2D" w:rsidRPr="003E6DC2" w:rsidDel="00715B48" w:rsidRDefault="003C5C2D">
      <w:pPr>
        <w:pStyle w:val="13"/>
        <w:ind w:leftChars="50" w:left="560" w:hangingChars="150" w:hanging="420"/>
        <w:rPr>
          <w:del w:id="10919" w:author="User" w:date="2021-09-13T18:36:00Z"/>
          <w:moveFrom w:id="10920" w:author="User" w:date="2021-09-13T18:03:00Z"/>
          <w:rFonts w:hint="eastAsia"/>
          <w:color w:val="000000" w:themeColor="text1"/>
        </w:rPr>
        <w:pPrChange w:id="10921" w:author="User" w:date="2021-09-14T13:59:00Z">
          <w:pPr>
            <w:pStyle w:val="13"/>
            <w:ind w:firstLineChars="0" w:firstLine="0"/>
          </w:pPr>
        </w:pPrChange>
      </w:pPr>
      <w:moveFrom w:id="10922" w:author="User" w:date="2021-09-13T18:03:00Z">
        <w:del w:id="10923" w:author="User" w:date="2021-09-13T18:36:00Z">
          <w:r w:rsidRPr="003E6DC2" w:rsidDel="00715B48">
            <w:rPr>
              <w:rFonts w:ascii="細明體" w:eastAsia="細明體" w:hAnsi="細明體" w:cs="細明體" w:hint="eastAsia"/>
              <w:color w:val="000000" w:themeColor="text1"/>
            </w:rPr>
            <w:delText>④</w:delText>
          </w:r>
          <w:r w:rsidRPr="003E6DC2" w:rsidDel="00715B48">
            <w:rPr>
              <w:color w:val="000000" w:themeColor="text1"/>
            </w:rPr>
            <w:delText>該期該月僅有</w:delText>
          </w:r>
          <w:r w:rsidRPr="003E6DC2" w:rsidDel="00715B48">
            <w:rPr>
              <w:color w:val="000000" w:themeColor="text1"/>
            </w:rPr>
            <w:delText xml:space="preserve"> 16~20 </w:delText>
          </w:r>
          <w:r w:rsidRPr="003E6DC2" w:rsidDel="00715B48">
            <w:rPr>
              <w:color w:val="000000" w:themeColor="text1"/>
            </w:rPr>
            <w:delText>天時，該月巡查里程需達總里程</w:delText>
          </w:r>
          <w:r w:rsidRPr="003E6DC2" w:rsidDel="00715B48">
            <w:rPr>
              <w:color w:val="000000" w:themeColor="text1"/>
            </w:rPr>
            <w:delText xml:space="preserve"> 60%(</w:delText>
          </w:r>
          <w:r w:rsidRPr="003E6DC2" w:rsidDel="00715B48">
            <w:rPr>
              <w:color w:val="000000" w:themeColor="text1"/>
            </w:rPr>
            <w:delText>含</w:delText>
          </w:r>
          <w:r w:rsidRPr="003E6DC2" w:rsidDel="00715B48">
            <w:rPr>
              <w:color w:val="000000" w:themeColor="text1"/>
            </w:rPr>
            <w:delText>)</w:delText>
          </w:r>
          <w:r w:rsidRPr="003E6DC2" w:rsidDel="00715B48">
            <w:rPr>
              <w:color w:val="000000" w:themeColor="text1"/>
            </w:rPr>
            <w:delText>以上。</w:delText>
          </w:r>
        </w:del>
      </w:moveFrom>
    </w:p>
    <w:p w14:paraId="08125EFD" w14:textId="355171A8" w:rsidR="003C5C2D" w:rsidRPr="003E6DC2" w:rsidDel="00715B48" w:rsidRDefault="003C5C2D">
      <w:pPr>
        <w:pStyle w:val="13"/>
        <w:ind w:leftChars="50" w:left="560" w:hangingChars="150" w:hanging="420"/>
        <w:rPr>
          <w:del w:id="10924" w:author="User" w:date="2021-09-13T18:36:00Z"/>
          <w:moveFrom w:id="10925" w:author="User" w:date="2021-09-13T18:03:00Z"/>
          <w:rFonts w:hint="eastAsia"/>
          <w:color w:val="000000" w:themeColor="text1"/>
        </w:rPr>
        <w:pPrChange w:id="10926" w:author="User" w:date="2021-09-14T13:59:00Z">
          <w:pPr>
            <w:pStyle w:val="13"/>
            <w:ind w:firstLineChars="0" w:firstLine="0"/>
          </w:pPr>
        </w:pPrChange>
      </w:pPr>
      <w:moveFrom w:id="10927" w:author="User" w:date="2021-09-13T18:03:00Z">
        <w:del w:id="10928" w:author="User" w:date="2021-09-13T18:36:00Z">
          <w:r w:rsidRPr="003E6DC2" w:rsidDel="00715B48">
            <w:rPr>
              <w:rFonts w:ascii="細明體" w:eastAsia="細明體" w:hAnsi="細明體" w:cs="細明體" w:hint="eastAsia"/>
              <w:color w:val="000000" w:themeColor="text1"/>
            </w:rPr>
            <w:delText>⑤</w:delText>
          </w:r>
          <w:r w:rsidRPr="003E6DC2" w:rsidDel="00715B48">
            <w:rPr>
              <w:color w:val="000000" w:themeColor="text1"/>
            </w:rPr>
            <w:delText>該期該月僅有</w:delText>
          </w:r>
          <w:r w:rsidRPr="003E6DC2" w:rsidDel="00715B48">
            <w:rPr>
              <w:color w:val="000000" w:themeColor="text1"/>
            </w:rPr>
            <w:delText xml:space="preserve"> 21~25 </w:delText>
          </w:r>
          <w:r w:rsidRPr="003E6DC2" w:rsidDel="00715B48">
            <w:rPr>
              <w:color w:val="000000" w:themeColor="text1"/>
            </w:rPr>
            <w:delText>天時，該月巡查里程需達總里程</w:delText>
          </w:r>
          <w:r w:rsidRPr="003E6DC2" w:rsidDel="00715B48">
            <w:rPr>
              <w:color w:val="000000" w:themeColor="text1"/>
            </w:rPr>
            <w:delText xml:space="preserve"> 80%(</w:delText>
          </w:r>
          <w:r w:rsidRPr="003E6DC2" w:rsidDel="00715B48">
            <w:rPr>
              <w:color w:val="000000" w:themeColor="text1"/>
            </w:rPr>
            <w:delText>含</w:delText>
          </w:r>
          <w:r w:rsidRPr="003E6DC2" w:rsidDel="00715B48">
            <w:rPr>
              <w:color w:val="000000" w:themeColor="text1"/>
            </w:rPr>
            <w:delText>)</w:delText>
          </w:r>
          <w:r w:rsidRPr="003E6DC2" w:rsidDel="00715B48">
            <w:rPr>
              <w:color w:val="000000" w:themeColor="text1"/>
            </w:rPr>
            <w:delText>以上。</w:delText>
          </w:r>
        </w:del>
      </w:moveFrom>
    </w:p>
    <w:p w14:paraId="6A3EA3AF" w14:textId="1E1E0B00" w:rsidR="003C5C2D" w:rsidRPr="003E6DC2" w:rsidDel="00715B48" w:rsidRDefault="003C5C2D">
      <w:pPr>
        <w:pStyle w:val="13"/>
        <w:ind w:leftChars="50" w:left="560" w:hangingChars="150" w:hanging="420"/>
        <w:rPr>
          <w:del w:id="10929" w:author="User" w:date="2021-09-13T18:36:00Z"/>
          <w:moveFrom w:id="10930" w:author="User" w:date="2021-09-13T18:03:00Z"/>
          <w:rFonts w:hint="eastAsia"/>
          <w:color w:val="000000" w:themeColor="text1"/>
        </w:rPr>
        <w:pPrChange w:id="10931" w:author="User" w:date="2021-09-14T13:59:00Z">
          <w:pPr>
            <w:pStyle w:val="13"/>
            <w:ind w:firstLineChars="0" w:firstLine="0"/>
          </w:pPr>
        </w:pPrChange>
      </w:pPr>
      <w:moveFrom w:id="10932" w:author="User" w:date="2021-09-13T18:03:00Z">
        <w:del w:id="10933" w:author="User" w:date="2021-09-13T18:36:00Z">
          <w:r w:rsidRPr="003E6DC2" w:rsidDel="00715B48">
            <w:rPr>
              <w:rFonts w:ascii="細明體" w:eastAsia="細明體" w:hAnsi="細明體" w:cs="細明體" w:hint="eastAsia"/>
              <w:color w:val="000000" w:themeColor="text1"/>
            </w:rPr>
            <w:delText>⑥</w:delText>
          </w:r>
          <w:r w:rsidRPr="003E6DC2" w:rsidDel="00715B48">
            <w:rPr>
              <w:color w:val="000000" w:themeColor="text1"/>
            </w:rPr>
            <w:delText>該期該月達有</w:delText>
          </w:r>
          <w:r w:rsidRPr="003E6DC2" w:rsidDel="00715B48">
            <w:rPr>
              <w:color w:val="000000" w:themeColor="text1"/>
            </w:rPr>
            <w:delText xml:space="preserve"> 26 </w:delText>
          </w:r>
          <w:r w:rsidRPr="003E6DC2" w:rsidDel="00715B48">
            <w:rPr>
              <w:color w:val="000000" w:themeColor="text1"/>
            </w:rPr>
            <w:delText>天時，該月巡查里程需達總里程</w:delText>
          </w:r>
          <w:r w:rsidRPr="003E6DC2" w:rsidDel="00715B48">
            <w:rPr>
              <w:color w:val="000000" w:themeColor="text1"/>
            </w:rPr>
            <w:delText xml:space="preserve"> 100%(</w:delText>
          </w:r>
          <w:r w:rsidRPr="003E6DC2" w:rsidDel="00715B48">
            <w:rPr>
              <w:color w:val="000000" w:themeColor="text1"/>
            </w:rPr>
            <w:delText>含</w:delText>
          </w:r>
          <w:r w:rsidRPr="003E6DC2" w:rsidDel="00715B48">
            <w:rPr>
              <w:color w:val="000000" w:themeColor="text1"/>
            </w:rPr>
            <w:delText>)</w:delText>
          </w:r>
          <w:r w:rsidRPr="003E6DC2" w:rsidDel="00715B48">
            <w:rPr>
              <w:color w:val="000000" w:themeColor="text1"/>
            </w:rPr>
            <w:delText>以上。</w:delText>
          </w:r>
        </w:del>
      </w:moveFrom>
    </w:p>
    <w:p w14:paraId="3D486895" w14:textId="3414E0A1" w:rsidR="003C5C2D" w:rsidRPr="003E6DC2" w:rsidDel="00715B48" w:rsidRDefault="003C5C2D">
      <w:pPr>
        <w:pStyle w:val="13"/>
        <w:ind w:leftChars="50" w:left="560" w:hangingChars="150" w:hanging="420"/>
        <w:rPr>
          <w:del w:id="10934" w:author="User" w:date="2021-09-13T18:36:00Z"/>
          <w:moveFrom w:id="10935" w:author="User" w:date="2021-09-13T18:03:00Z"/>
          <w:rFonts w:hint="eastAsia"/>
          <w:color w:val="000000" w:themeColor="text1"/>
        </w:rPr>
        <w:pPrChange w:id="10936" w:author="User" w:date="2021-09-14T13:59:00Z">
          <w:pPr>
            <w:pStyle w:val="13"/>
            <w:ind w:firstLineChars="0" w:firstLine="0"/>
          </w:pPr>
        </w:pPrChange>
      </w:pPr>
      <w:moveFrom w:id="10937" w:author="User" w:date="2021-09-13T18:03:00Z">
        <w:del w:id="10938" w:author="User" w:date="2021-09-13T18:36:00Z">
          <w:r w:rsidRPr="003E6DC2" w:rsidDel="00715B48">
            <w:rPr>
              <w:color w:val="000000" w:themeColor="text1"/>
            </w:rPr>
            <w:delText>(</w:delText>
          </w:r>
          <w:r w:rsidRPr="003E6DC2" w:rsidDel="00715B48">
            <w:rPr>
              <w:color w:val="000000" w:themeColor="text1"/>
            </w:rPr>
            <w:delText>例</w:delText>
          </w:r>
          <w:r w:rsidRPr="003E6DC2" w:rsidDel="00715B48">
            <w:rPr>
              <w:color w:val="000000" w:themeColor="text1"/>
            </w:rPr>
            <w:delText>:</w:delText>
          </w:r>
          <w:r w:rsidRPr="003E6DC2" w:rsidDel="00715B48">
            <w:rPr>
              <w:color w:val="000000" w:themeColor="text1"/>
            </w:rPr>
            <w:delText>如第三期於</w:delText>
          </w:r>
          <w:r w:rsidRPr="003E6DC2" w:rsidDel="00715B48">
            <w:rPr>
              <w:color w:val="000000" w:themeColor="text1"/>
            </w:rPr>
            <w:delText xml:space="preserve"> 5/14 </w:delText>
          </w:r>
          <w:r w:rsidRPr="003E6DC2" w:rsidDel="00715B48">
            <w:rPr>
              <w:color w:val="000000" w:themeColor="text1"/>
            </w:rPr>
            <w:delText>期滿，則當月巡查里程僅需達總里程的</w:delText>
          </w:r>
          <w:r w:rsidRPr="003E6DC2" w:rsidDel="00715B48">
            <w:rPr>
              <w:color w:val="000000" w:themeColor="text1"/>
            </w:rPr>
            <w:delText xml:space="preserve"> 40%</w:delText>
          </w:r>
          <w:r w:rsidRPr="003E6DC2" w:rsidDel="00715B48">
            <w:rPr>
              <w:color w:val="000000" w:themeColor="text1"/>
            </w:rPr>
            <w:delText>即可</w:delText>
          </w:r>
          <w:r w:rsidRPr="003E6DC2" w:rsidDel="00715B48">
            <w:rPr>
              <w:color w:val="000000" w:themeColor="text1"/>
            </w:rPr>
            <w:delText>)</w:delText>
          </w:r>
        </w:del>
      </w:moveFrom>
    </w:p>
    <w:p w14:paraId="669E1E47" w14:textId="620C1E53" w:rsidR="009A5A64" w:rsidRPr="003E6DC2" w:rsidDel="00715B48" w:rsidRDefault="009A5A64">
      <w:pPr>
        <w:pStyle w:val="13"/>
        <w:ind w:leftChars="50" w:left="560" w:hangingChars="150" w:hanging="420"/>
        <w:rPr>
          <w:del w:id="10939" w:author="User" w:date="2021-09-13T18:36:00Z"/>
          <w:moveFrom w:id="10940" w:author="User" w:date="2021-09-13T18:04:00Z"/>
          <w:rFonts w:hint="eastAsia"/>
        </w:rPr>
        <w:pPrChange w:id="10941" w:author="User" w:date="2021-09-14T13:59:00Z">
          <w:pPr>
            <w:pStyle w:val="4"/>
            <w:ind w:left="280" w:hanging="280"/>
          </w:pPr>
        </w:pPrChange>
      </w:pPr>
      <w:moveFromRangeStart w:id="10942" w:author="User" w:date="2021-09-13T18:04:00Z" w:name="move82448687"/>
      <w:moveFromRangeEnd w:id="10886"/>
      <w:moveFrom w:id="10943" w:author="User" w:date="2021-09-13T18:04:00Z">
        <w:del w:id="10944" w:author="User" w:date="2021-09-13T18:36:00Z">
          <w:r w:rsidRPr="003E6DC2" w:rsidDel="00715B48">
            <w:rPr>
              <w:rFonts w:hint="eastAsia"/>
            </w:rPr>
            <w:delText>成果驗收</w:delText>
          </w:r>
        </w:del>
      </w:moveFrom>
    </w:p>
    <w:p w14:paraId="5AE70E26" w14:textId="3EFFCAED" w:rsidR="00524623" w:rsidRPr="003E6DC2" w:rsidDel="00715B48" w:rsidRDefault="009A5A64">
      <w:pPr>
        <w:pStyle w:val="13"/>
        <w:ind w:leftChars="50" w:left="560" w:hangingChars="150" w:hanging="420"/>
        <w:rPr>
          <w:del w:id="10945" w:author="User" w:date="2021-09-13T18:36:00Z"/>
          <w:moveFrom w:id="10946" w:author="User" w:date="2021-09-13T18:04:00Z"/>
          <w:rFonts w:hint="eastAsia"/>
          <w:color w:val="000000" w:themeColor="text1"/>
        </w:rPr>
        <w:pPrChange w:id="10947" w:author="User" w:date="2021-09-14T13:59:00Z">
          <w:pPr>
            <w:pStyle w:val="50"/>
            <w:numPr>
              <w:numId w:val="399"/>
            </w:numPr>
            <w:ind w:left="280" w:hanging="280"/>
          </w:pPr>
        </w:pPrChange>
      </w:pPr>
      <w:moveFrom w:id="10948" w:author="User" w:date="2021-09-13T18:04:00Z">
        <w:del w:id="10949" w:author="User" w:date="2021-09-13T18:36:00Z">
          <w:r w:rsidRPr="003E6DC2" w:rsidDel="00715B48">
            <w:rPr>
              <w:color w:val="000000" w:themeColor="text1"/>
            </w:rPr>
            <w:delText>本案驗收標準</w:delText>
          </w:r>
          <w:r w:rsidRPr="003E6DC2" w:rsidDel="00715B48">
            <w:rPr>
              <w:rFonts w:hint="eastAsia"/>
              <w:color w:val="000000" w:themeColor="text1"/>
            </w:rPr>
            <w:delText>，</w:delText>
          </w:r>
          <w:r w:rsidR="005A0ABC" w:rsidRPr="003E6DC2" w:rsidDel="00715B48">
            <w:rPr>
              <w:rFonts w:hint="eastAsia"/>
              <w:color w:val="000000" w:themeColor="text1"/>
            </w:rPr>
            <w:delText>如下表功能驗收</w:delText>
          </w:r>
          <w:r w:rsidR="00E060E5" w:rsidRPr="003E6DC2" w:rsidDel="00715B48">
            <w:rPr>
              <w:rFonts w:hint="eastAsia"/>
              <w:color w:val="000000" w:themeColor="text1"/>
            </w:rPr>
            <w:delText>項目</w:delText>
          </w:r>
          <w:r w:rsidRPr="003E6DC2" w:rsidDel="00715B48">
            <w:rPr>
              <w:color w:val="000000" w:themeColor="text1"/>
            </w:rPr>
            <w:delText>逐一驗證系統實際操作無誤並確認無其他契約未辦理事項後稱之達標。</w:delText>
          </w:r>
        </w:del>
      </w:moveFrom>
    </w:p>
    <w:p w14:paraId="620ECAF3" w14:textId="2C68E44E" w:rsidR="00524623" w:rsidRPr="003E6DC2" w:rsidDel="00715B48" w:rsidRDefault="009A5A64">
      <w:pPr>
        <w:pStyle w:val="13"/>
        <w:ind w:leftChars="50" w:left="560" w:hangingChars="150" w:hanging="420"/>
        <w:rPr>
          <w:del w:id="10950" w:author="User" w:date="2021-09-13T18:36:00Z"/>
          <w:moveFrom w:id="10951" w:author="User" w:date="2021-09-13T18:04:00Z"/>
          <w:rFonts w:hint="eastAsia"/>
          <w:color w:val="000000" w:themeColor="text1"/>
        </w:rPr>
        <w:pPrChange w:id="10952" w:author="User" w:date="2021-09-14T13:59:00Z">
          <w:pPr>
            <w:pStyle w:val="50"/>
            <w:numPr>
              <w:numId w:val="399"/>
            </w:numPr>
            <w:ind w:left="280" w:hanging="280"/>
          </w:pPr>
        </w:pPrChange>
      </w:pPr>
      <w:moveFrom w:id="10953" w:author="User" w:date="2021-09-13T18:04:00Z">
        <w:del w:id="10954" w:author="User" w:date="2021-09-13T18:36:00Z">
          <w:r w:rsidRPr="003E6DC2" w:rsidDel="00715B48">
            <w:rPr>
              <w:color w:val="000000" w:themeColor="text1"/>
            </w:rPr>
            <w:delText>本系統運作須以實際資料庫為驗證資料，不可使用假設資料。</w:delText>
          </w:r>
        </w:del>
      </w:moveFrom>
    </w:p>
    <w:p w14:paraId="36E9286C" w14:textId="7E1824D5" w:rsidR="00524623" w:rsidRPr="003E6DC2" w:rsidDel="00715B48" w:rsidRDefault="009A5A64">
      <w:pPr>
        <w:pStyle w:val="13"/>
        <w:ind w:leftChars="50" w:left="560" w:hangingChars="150" w:hanging="420"/>
        <w:rPr>
          <w:del w:id="10955" w:author="User" w:date="2021-09-13T18:36:00Z"/>
          <w:moveFrom w:id="10956" w:author="User" w:date="2021-09-13T18:04:00Z"/>
          <w:rFonts w:hint="eastAsia"/>
          <w:color w:val="000000" w:themeColor="text1"/>
        </w:rPr>
        <w:pPrChange w:id="10957" w:author="User" w:date="2021-09-14T13:59:00Z">
          <w:pPr>
            <w:pStyle w:val="50"/>
            <w:numPr>
              <w:numId w:val="399"/>
            </w:numPr>
            <w:ind w:left="280" w:hanging="280"/>
          </w:pPr>
        </w:pPrChange>
      </w:pPr>
      <w:moveFrom w:id="10958" w:author="User" w:date="2021-09-13T18:04:00Z">
        <w:del w:id="10959" w:author="User" w:date="2021-09-13T18:36:00Z">
          <w:r w:rsidRPr="003E6DC2" w:rsidDel="00715B48">
            <w:rPr>
              <w:color w:val="000000" w:themeColor="text1"/>
            </w:rPr>
            <w:delText>本系統周邊運用，如：報表及網頁查詢操作等，須有詳細之操作執行手冊。</w:delText>
          </w:r>
        </w:del>
      </w:moveFrom>
    </w:p>
    <w:p w14:paraId="6E6CA6E3" w14:textId="7032A0CD" w:rsidR="006A2F8E" w:rsidRPr="003E6DC2" w:rsidDel="00715B48" w:rsidRDefault="009A5A64">
      <w:pPr>
        <w:pStyle w:val="13"/>
        <w:ind w:leftChars="50" w:left="560" w:hangingChars="150" w:hanging="420"/>
        <w:rPr>
          <w:del w:id="10960" w:author="User" w:date="2021-09-13T18:36:00Z"/>
          <w:moveFrom w:id="10961" w:author="User" w:date="2021-09-13T18:04:00Z"/>
          <w:rFonts w:hint="eastAsia"/>
          <w:color w:val="000000" w:themeColor="text1"/>
        </w:rPr>
        <w:pPrChange w:id="10962" w:author="User" w:date="2021-09-14T13:59:00Z">
          <w:pPr>
            <w:pStyle w:val="50"/>
            <w:numPr>
              <w:numId w:val="399"/>
            </w:numPr>
            <w:ind w:left="280" w:hanging="280"/>
          </w:pPr>
        </w:pPrChange>
      </w:pPr>
      <w:moveFrom w:id="10963" w:author="User" w:date="2021-09-13T18:04:00Z">
        <w:del w:id="10964" w:author="User" w:date="2021-09-13T18:36:00Z">
          <w:r w:rsidRPr="003E6DC2" w:rsidDel="00715B48">
            <w:rPr>
              <w:color w:val="000000" w:themeColor="text1"/>
            </w:rPr>
            <w:delText>本案之資料與數據，皆屬於機關資產，除非授權，否則不得擅自對外放使</w:delText>
          </w:r>
          <w:r w:rsidR="00524623" w:rsidRPr="003E6DC2" w:rsidDel="00715B48">
            <w:rPr>
              <w:rFonts w:hint="eastAsia"/>
              <w:color w:val="000000" w:themeColor="text1"/>
            </w:rPr>
            <w:delText>用。</w:delText>
          </w:r>
        </w:del>
      </w:moveFrom>
    </w:p>
    <w:p w14:paraId="57B3B6A2" w14:textId="614FDE4B" w:rsidR="0060365A" w:rsidRPr="003E6DC2" w:rsidDel="00715B48" w:rsidRDefault="0060365A">
      <w:pPr>
        <w:pStyle w:val="13"/>
        <w:ind w:leftChars="50" w:left="560" w:hangingChars="150" w:hanging="420"/>
        <w:rPr>
          <w:del w:id="10965" w:author="User" w:date="2021-09-13T18:36:00Z"/>
          <w:moveFrom w:id="10966" w:author="User" w:date="2021-09-13T18:04:00Z"/>
          <w:rFonts w:hint="eastAsia"/>
          <w:color w:val="000000" w:themeColor="text1"/>
        </w:rPr>
        <w:pPrChange w:id="10967" w:author="User" w:date="2021-09-14T13:59:00Z">
          <w:pPr>
            <w:ind w:left="280" w:hanging="280"/>
          </w:pPr>
        </w:pPrChange>
      </w:pPr>
    </w:p>
    <w:p w14:paraId="2472504D" w14:textId="500FCCF8" w:rsidR="0060365A" w:rsidRPr="003E6DC2" w:rsidDel="00715B48" w:rsidRDefault="0060365A">
      <w:pPr>
        <w:pStyle w:val="13"/>
        <w:ind w:leftChars="50" w:left="560" w:hangingChars="150" w:hanging="420"/>
        <w:rPr>
          <w:del w:id="10968" w:author="User" w:date="2021-09-13T18:36:00Z"/>
          <w:moveFrom w:id="10969" w:author="User" w:date="2021-09-13T18:04:00Z"/>
          <w:rFonts w:hint="eastAsia"/>
          <w:color w:val="000000" w:themeColor="text1"/>
        </w:rPr>
        <w:pPrChange w:id="10970" w:author="User" w:date="2021-09-14T13:59:00Z">
          <w:pPr>
            <w:ind w:left="280" w:hanging="280"/>
          </w:pPr>
        </w:pPrChange>
      </w:pPr>
    </w:p>
    <w:p w14:paraId="30C7C9D5" w14:textId="6779FCF0" w:rsidR="00524623" w:rsidRPr="003E6DC2" w:rsidDel="00715B48" w:rsidRDefault="00524623">
      <w:pPr>
        <w:pStyle w:val="13"/>
        <w:ind w:leftChars="50" w:left="560" w:hangingChars="150" w:hanging="420"/>
        <w:rPr>
          <w:del w:id="10971" w:author="User" w:date="2021-09-13T18:36:00Z"/>
          <w:moveFrom w:id="10972" w:author="User" w:date="2021-09-13T18:04:00Z"/>
          <w:rFonts w:hint="eastAsia"/>
          <w:color w:val="000000" w:themeColor="text1"/>
        </w:rPr>
        <w:pPrChange w:id="10973" w:author="User" w:date="2021-09-14T13:59:00Z">
          <w:pPr>
            <w:pStyle w:val="afb"/>
            <w:keepNext/>
            <w:ind w:left="200" w:hanging="200"/>
          </w:pPr>
        </w:pPrChange>
      </w:pPr>
      <w:moveFrom w:id="10974" w:author="User" w:date="2021-09-13T18:04:00Z">
        <w:del w:id="10975" w:author="User" w:date="2021-09-13T18:36:00Z">
          <w:r w:rsidRPr="003E6DC2" w:rsidDel="00715B48">
            <w:rPr>
              <w:rFonts w:hint="eastAsia"/>
              <w:color w:val="000000" w:themeColor="text1"/>
            </w:rPr>
            <w:delText>表</w:delText>
          </w:r>
          <w:r w:rsidRPr="003E6DC2" w:rsidDel="00715B48">
            <w:rPr>
              <w:rFonts w:hint="eastAsia"/>
              <w:color w:val="000000" w:themeColor="text1"/>
            </w:rPr>
            <w:delText xml:space="preserve"> </w:delText>
          </w:r>
          <w:r w:rsidRPr="003E6DC2" w:rsidDel="00715B48">
            <w:rPr>
              <w:rFonts w:hint="eastAsia"/>
              <w:color w:val="000000" w:themeColor="text1"/>
            </w:rPr>
            <w:fldChar w:fldCharType="begin"/>
          </w:r>
          <w:r w:rsidRPr="003E6DC2" w:rsidDel="00715B48">
            <w:rPr>
              <w:rFonts w:hint="eastAsia"/>
              <w:color w:val="000000" w:themeColor="text1"/>
            </w:rPr>
            <w:delInstrText xml:space="preserve"> SEQ </w:delInstrText>
          </w:r>
          <w:r w:rsidRPr="003E6DC2" w:rsidDel="00715B48">
            <w:rPr>
              <w:rFonts w:hint="eastAsia"/>
              <w:color w:val="000000" w:themeColor="text1"/>
            </w:rPr>
            <w:delInstrText>表</w:delInstrText>
          </w:r>
          <w:r w:rsidRPr="003E6DC2" w:rsidDel="00715B48">
            <w:rPr>
              <w:rFonts w:hint="eastAsia"/>
              <w:color w:val="000000" w:themeColor="text1"/>
            </w:rPr>
            <w:delInstrText xml:space="preserve"> \* CHINESENUM3 </w:delInstrText>
          </w:r>
          <w:r w:rsidRPr="003E6DC2" w:rsidDel="00715B48">
            <w:rPr>
              <w:rFonts w:hint="eastAsia"/>
              <w:color w:val="000000" w:themeColor="text1"/>
            </w:rPr>
            <w:fldChar w:fldCharType="separate"/>
          </w:r>
          <w:r w:rsidR="003628D0" w:rsidRPr="003E6DC2" w:rsidDel="00715B48">
            <w:rPr>
              <w:rFonts w:hint="eastAsia"/>
              <w:noProof/>
              <w:color w:val="000000" w:themeColor="text1"/>
            </w:rPr>
            <w:delText>十</w:delText>
          </w:r>
          <w:r w:rsidRPr="003E6DC2" w:rsidDel="00715B48">
            <w:rPr>
              <w:rFonts w:hint="eastAsia"/>
              <w:color w:val="000000" w:themeColor="text1"/>
            </w:rPr>
            <w:fldChar w:fldCharType="end"/>
          </w:r>
          <w:r w:rsidRPr="003E6DC2" w:rsidDel="00715B48">
            <w:rPr>
              <w:rFonts w:hint="eastAsia"/>
              <w:color w:val="000000" w:themeColor="text1"/>
            </w:rPr>
            <w:delText>：驗收項目一覽表</w:delText>
          </w:r>
        </w:del>
      </w:moveFrom>
    </w:p>
    <w:tbl>
      <w:tblPr>
        <w:tblW w:w="94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76"/>
        <w:gridCol w:w="7688"/>
      </w:tblGrid>
      <w:tr w:rsidR="003E6DC2" w:rsidRPr="003E6DC2" w:rsidDel="00715B48" w14:paraId="22DA25FC" w14:textId="44B19937" w:rsidTr="00524623">
        <w:trPr>
          <w:del w:id="10976" w:author="User" w:date="2021-09-13T18:36:00Z"/>
        </w:trPr>
        <w:tc>
          <w:tcPr>
            <w:tcW w:w="9464" w:type="dxa"/>
            <w:gridSpan w:val="2"/>
            <w:tcBorders>
              <w:top w:val="single" w:sz="4" w:space="0" w:color="auto"/>
              <w:left w:val="single" w:sz="4" w:space="0" w:color="auto"/>
              <w:bottom w:val="single" w:sz="4" w:space="0" w:color="auto"/>
              <w:right w:val="single" w:sz="4" w:space="0" w:color="auto"/>
            </w:tcBorders>
            <w:vAlign w:val="center"/>
          </w:tcPr>
          <w:p w14:paraId="34830EC3" w14:textId="0FEE514C" w:rsidR="00524623" w:rsidRPr="003E6DC2" w:rsidDel="00715B48" w:rsidRDefault="00524623">
            <w:pPr>
              <w:pStyle w:val="13"/>
              <w:ind w:leftChars="50" w:left="560" w:hangingChars="150" w:hanging="420"/>
              <w:rPr>
                <w:del w:id="10977" w:author="User" w:date="2021-09-13T18:36:00Z"/>
                <w:moveFrom w:id="10978" w:author="User" w:date="2021-09-13T18:04:00Z"/>
                <w:rFonts w:ascii="標楷體" w:hAnsi="標楷體"/>
                <w:sz w:val="24"/>
                <w:szCs w:val="24"/>
                <w:bdr w:val="none" w:sz="0" w:space="0" w:color="auto"/>
              </w:rPr>
              <w:pPrChange w:id="10979" w:author="User" w:date="2021-09-14T13:59:00Z">
                <w:pPr>
                  <w:pStyle w:val="13"/>
                  <w:ind w:firstLineChars="0" w:firstLine="0"/>
                  <w:jc w:val="center"/>
                </w:pPr>
              </w:pPrChange>
            </w:pPr>
            <w:moveFrom w:id="10980" w:author="User" w:date="2021-09-13T18:04:00Z">
              <w:del w:id="10981" w:author="User" w:date="2021-09-13T18:36:00Z">
                <w:r w:rsidRPr="003E6DC2" w:rsidDel="00715B48">
                  <w:rPr>
                    <w:rFonts w:hint="eastAsia"/>
                  </w:rPr>
                  <w:delText>驗收項目一覽表</w:delText>
                </w:r>
              </w:del>
            </w:moveFrom>
          </w:p>
        </w:tc>
      </w:tr>
      <w:tr w:rsidR="003E6DC2" w:rsidRPr="003E6DC2" w:rsidDel="00715B48" w14:paraId="2BE06A25" w14:textId="5C10CA27" w:rsidTr="00E060E5">
        <w:trPr>
          <w:del w:id="10982"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tcPr>
          <w:p w14:paraId="02292B1E" w14:textId="65085948" w:rsidR="00524623" w:rsidRPr="003E6DC2" w:rsidDel="00715B48" w:rsidRDefault="00524623">
            <w:pPr>
              <w:pStyle w:val="13"/>
              <w:ind w:leftChars="50" w:left="560" w:hangingChars="150" w:hanging="420"/>
              <w:rPr>
                <w:del w:id="10983" w:author="User" w:date="2021-09-13T18:36:00Z"/>
                <w:moveFrom w:id="10984" w:author="User" w:date="2021-09-13T18:04:00Z"/>
                <w:rFonts w:ascii="標楷體" w:hAnsi="標楷體"/>
                <w:bdr w:val="none" w:sz="0" w:space="0" w:color="auto"/>
              </w:rPr>
              <w:pPrChange w:id="10985" w:author="User" w:date="2021-09-14T13:59:00Z">
                <w:pPr>
                  <w:ind w:left="280" w:hanging="280"/>
                </w:pPr>
              </w:pPrChange>
            </w:pPr>
            <w:moveFrom w:id="10986" w:author="User" w:date="2021-09-13T18:04:00Z">
              <w:del w:id="10987" w:author="User" w:date="2021-09-13T18:36:00Z">
                <w:r w:rsidRPr="003E6DC2" w:rsidDel="00715B48">
                  <w:rPr>
                    <w:rFonts w:ascii="標楷體" w:hAnsi="標楷體"/>
                    <w:bdr w:val="none" w:sz="0" w:space="0" w:color="auto"/>
                  </w:rPr>
                  <w:delText xml:space="preserve">項目 </w:delText>
                </w:r>
              </w:del>
            </w:moveFrom>
          </w:p>
        </w:tc>
        <w:tc>
          <w:tcPr>
            <w:tcW w:w="7688" w:type="dxa"/>
            <w:tcBorders>
              <w:top w:val="single" w:sz="4" w:space="0" w:color="auto"/>
              <w:left w:val="single" w:sz="4" w:space="0" w:color="auto"/>
              <w:bottom w:val="single" w:sz="4" w:space="0" w:color="auto"/>
              <w:right w:val="single" w:sz="4" w:space="0" w:color="auto"/>
            </w:tcBorders>
            <w:vAlign w:val="center"/>
          </w:tcPr>
          <w:p w14:paraId="0067DEF1" w14:textId="5E9382E1" w:rsidR="00524623" w:rsidRPr="003E6DC2" w:rsidDel="00715B48" w:rsidRDefault="00524623">
            <w:pPr>
              <w:pStyle w:val="13"/>
              <w:ind w:leftChars="50" w:left="560" w:hangingChars="150" w:hanging="420"/>
              <w:rPr>
                <w:del w:id="10988" w:author="User" w:date="2021-09-13T18:36:00Z"/>
                <w:moveFrom w:id="10989" w:author="User" w:date="2021-09-13T18:04:00Z"/>
                <w:rFonts w:ascii="標楷體" w:hAnsi="標楷體"/>
                <w:bdr w:val="none" w:sz="0" w:space="0" w:color="auto"/>
              </w:rPr>
              <w:pPrChange w:id="10990" w:author="User" w:date="2021-09-14T13:59:00Z">
                <w:pPr>
                  <w:ind w:left="280" w:hanging="280"/>
                </w:pPr>
              </w:pPrChange>
            </w:pPr>
            <w:moveFrom w:id="10991" w:author="User" w:date="2021-09-13T18:04:00Z">
              <w:del w:id="10992" w:author="User" w:date="2021-09-13T18:36:00Z">
                <w:r w:rsidRPr="003E6DC2" w:rsidDel="00715B48">
                  <w:rPr>
                    <w:rFonts w:ascii="標楷體" w:hAnsi="標楷體"/>
                    <w:bdr w:val="none" w:sz="0" w:space="0" w:color="auto"/>
                  </w:rPr>
                  <w:delText>說明</w:delText>
                </w:r>
              </w:del>
            </w:moveFrom>
          </w:p>
        </w:tc>
      </w:tr>
      <w:tr w:rsidR="003E6DC2" w:rsidRPr="003E6DC2" w:rsidDel="00715B48" w14:paraId="2CE6AFB3" w14:textId="7C49A0E5" w:rsidTr="00E060E5">
        <w:trPr>
          <w:del w:id="10993"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hideMark/>
          </w:tcPr>
          <w:p w14:paraId="25EFF18A" w14:textId="2A831284" w:rsidR="00524623" w:rsidRPr="003E6DC2" w:rsidDel="00715B48" w:rsidRDefault="00524623">
            <w:pPr>
              <w:pStyle w:val="13"/>
              <w:ind w:leftChars="50" w:left="560" w:hangingChars="150" w:hanging="420"/>
              <w:rPr>
                <w:del w:id="10994" w:author="User" w:date="2021-09-13T18:36:00Z"/>
                <w:moveFrom w:id="10995" w:author="User" w:date="2021-09-13T18:04:00Z"/>
                <w:rFonts w:ascii="標楷體" w:hAnsi="標楷體"/>
                <w:sz w:val="24"/>
                <w:szCs w:val="24"/>
                <w:bdr w:val="none" w:sz="0" w:space="0" w:color="auto"/>
              </w:rPr>
              <w:pPrChange w:id="10996" w:author="User" w:date="2021-09-14T13:59:00Z">
                <w:pPr>
                  <w:ind w:left="280" w:hanging="280"/>
                </w:pPr>
              </w:pPrChange>
            </w:pPr>
            <w:moveFrom w:id="10997" w:author="User" w:date="2021-09-13T18:04:00Z">
              <w:del w:id="10998" w:author="User" w:date="2021-09-13T18:36:00Z">
                <w:r w:rsidRPr="003E6DC2" w:rsidDel="00715B48">
                  <w:rPr>
                    <w:rFonts w:ascii="標楷體" w:hAnsi="標楷體"/>
                    <w:bdr w:val="none" w:sz="0" w:space="0" w:color="auto"/>
                  </w:rPr>
                  <w:delText xml:space="preserve">1.主機 </w:delText>
                </w:r>
              </w:del>
            </w:moveFrom>
          </w:p>
        </w:tc>
        <w:tc>
          <w:tcPr>
            <w:tcW w:w="7688" w:type="dxa"/>
            <w:tcBorders>
              <w:top w:val="single" w:sz="4" w:space="0" w:color="auto"/>
              <w:left w:val="single" w:sz="4" w:space="0" w:color="auto"/>
              <w:bottom w:val="single" w:sz="4" w:space="0" w:color="auto"/>
              <w:right w:val="single" w:sz="4" w:space="0" w:color="auto"/>
            </w:tcBorders>
            <w:vAlign w:val="center"/>
            <w:hideMark/>
          </w:tcPr>
          <w:p w14:paraId="5FA3F74B" w14:textId="63EEA9CE" w:rsidR="00524623" w:rsidRPr="003E6DC2" w:rsidDel="00715B48" w:rsidRDefault="00524623">
            <w:pPr>
              <w:pStyle w:val="13"/>
              <w:ind w:leftChars="50" w:left="560" w:hangingChars="150" w:hanging="420"/>
              <w:rPr>
                <w:del w:id="10999" w:author="User" w:date="2021-09-13T18:36:00Z"/>
                <w:moveFrom w:id="11000" w:author="User" w:date="2021-09-13T18:04:00Z"/>
                <w:rFonts w:ascii="標楷體" w:hAnsi="標楷體"/>
                <w:bdr w:val="none" w:sz="0" w:space="0" w:color="auto"/>
              </w:rPr>
              <w:pPrChange w:id="11001" w:author="User" w:date="2021-09-14T13:59:00Z">
                <w:pPr>
                  <w:ind w:left="280" w:hanging="280"/>
                </w:pPr>
              </w:pPrChange>
            </w:pPr>
            <w:moveFrom w:id="11002" w:author="User" w:date="2021-09-13T18:04:00Z">
              <w:del w:id="11003" w:author="User" w:date="2021-09-13T18:36:00Z">
                <w:r w:rsidRPr="003E6DC2" w:rsidDel="00715B48">
                  <w:rPr>
                    <w:rFonts w:ascii="標楷體" w:hAnsi="標楷體"/>
                    <w:bdr w:val="none" w:sz="0" w:space="0" w:color="auto"/>
                  </w:rPr>
                  <w:delText>1.1 主機體積無須另占用車內載人或後車廂空間。</w:delText>
                </w:r>
              </w:del>
            </w:moveFrom>
          </w:p>
          <w:p w14:paraId="156D53EF" w14:textId="453DB71E" w:rsidR="00524623" w:rsidRPr="003E6DC2" w:rsidDel="00715B48" w:rsidRDefault="00524623">
            <w:pPr>
              <w:pStyle w:val="13"/>
              <w:ind w:leftChars="50" w:left="560" w:hangingChars="150" w:hanging="420"/>
              <w:rPr>
                <w:del w:id="11004" w:author="User" w:date="2021-09-13T18:36:00Z"/>
                <w:moveFrom w:id="11005" w:author="User" w:date="2021-09-13T18:04:00Z"/>
                <w:rFonts w:ascii="標楷體" w:hAnsi="標楷體"/>
                <w:bdr w:val="none" w:sz="0" w:space="0" w:color="auto"/>
              </w:rPr>
              <w:pPrChange w:id="11006" w:author="User" w:date="2021-09-14T13:59:00Z">
                <w:pPr>
                  <w:ind w:left="560" w:hangingChars="200" w:hanging="560"/>
                </w:pPr>
              </w:pPrChange>
            </w:pPr>
            <w:moveFrom w:id="11007" w:author="User" w:date="2021-09-13T18:04:00Z">
              <w:del w:id="11008" w:author="User" w:date="2021-09-13T18:36:00Z">
                <w:r w:rsidRPr="003E6DC2" w:rsidDel="00715B48">
                  <w:rPr>
                    <w:rFonts w:ascii="標楷體" w:hAnsi="標楷體"/>
                    <w:bdr w:val="none" w:sz="0" w:space="0" w:color="auto"/>
                  </w:rPr>
                  <w:delText>1.2 用電裝置直接使用車上 12V 點煙器的電源，不可外掛不斷電(UPS)系統或外接電池供電。</w:delText>
                </w:r>
              </w:del>
            </w:moveFrom>
          </w:p>
          <w:p w14:paraId="75EDC964" w14:textId="2E550CED" w:rsidR="00524623" w:rsidRPr="003E6DC2" w:rsidDel="00715B48" w:rsidRDefault="00524623">
            <w:pPr>
              <w:pStyle w:val="13"/>
              <w:ind w:leftChars="50" w:left="560" w:hangingChars="150" w:hanging="420"/>
              <w:rPr>
                <w:del w:id="11009" w:author="User" w:date="2021-09-13T18:36:00Z"/>
                <w:moveFrom w:id="11010" w:author="User" w:date="2021-09-13T18:04:00Z"/>
                <w:rFonts w:ascii="標楷體" w:hAnsi="標楷體"/>
                <w:bdr w:val="none" w:sz="0" w:space="0" w:color="auto"/>
              </w:rPr>
              <w:pPrChange w:id="11011" w:author="User" w:date="2021-09-14T13:59:00Z">
                <w:pPr>
                  <w:ind w:left="280" w:hanging="280"/>
                </w:pPr>
              </w:pPrChange>
            </w:pPr>
            <w:moveFrom w:id="11012" w:author="User" w:date="2021-09-13T18:04:00Z">
              <w:del w:id="11013" w:author="User" w:date="2021-09-13T18:36:00Z">
                <w:r w:rsidRPr="003E6DC2" w:rsidDel="00715B48">
                  <w:rPr>
                    <w:rFonts w:ascii="標楷體" w:hAnsi="標楷體"/>
                    <w:bdr w:val="none" w:sz="0" w:space="0" w:color="auto"/>
                  </w:rPr>
                  <w:delText>1.3 一台主機最多可同時搭載 3 台 USB 介面攝影鏡頭。</w:delText>
                </w:r>
              </w:del>
            </w:moveFrom>
          </w:p>
          <w:p w14:paraId="01120F6E" w14:textId="164BFD85" w:rsidR="00524623" w:rsidRPr="003E6DC2" w:rsidDel="00715B48" w:rsidRDefault="00524623">
            <w:pPr>
              <w:pStyle w:val="13"/>
              <w:ind w:leftChars="50" w:left="560" w:hangingChars="150" w:hanging="420"/>
              <w:rPr>
                <w:del w:id="11014" w:author="User" w:date="2021-09-13T18:36:00Z"/>
                <w:moveFrom w:id="11015" w:author="User" w:date="2021-09-13T18:04:00Z"/>
                <w:rFonts w:ascii="標楷體" w:hAnsi="標楷體"/>
                <w:bdr w:val="none" w:sz="0" w:space="0" w:color="auto"/>
              </w:rPr>
              <w:pPrChange w:id="11016" w:author="User" w:date="2021-09-14T13:59:00Z">
                <w:pPr>
                  <w:ind w:left="560" w:hangingChars="200" w:hanging="560"/>
                </w:pPr>
              </w:pPrChange>
            </w:pPr>
            <w:moveFrom w:id="11017" w:author="User" w:date="2021-09-13T18:04:00Z">
              <w:del w:id="11018" w:author="User" w:date="2021-09-13T18:36:00Z">
                <w:r w:rsidRPr="003E6DC2" w:rsidDel="00715B48">
                  <w:rPr>
                    <w:rFonts w:ascii="標楷體" w:hAnsi="標楷體"/>
                    <w:bdr w:val="none" w:sz="0" w:space="0" w:color="auto"/>
                  </w:rPr>
                  <w:delText>1.4 車載系統必須可以達到在 50 公里/小時行駛的條件下，每秒鐘至少檢查 3 張（含）以上的照片的效率。</w:delText>
                </w:r>
              </w:del>
            </w:moveFrom>
          </w:p>
        </w:tc>
      </w:tr>
      <w:tr w:rsidR="003E6DC2" w:rsidRPr="003E6DC2" w:rsidDel="00715B48" w14:paraId="516297D3" w14:textId="0D31D8A5" w:rsidTr="00E060E5">
        <w:trPr>
          <w:del w:id="11019"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hideMark/>
          </w:tcPr>
          <w:p w14:paraId="28EF3D79" w14:textId="07B4E32D" w:rsidR="00524623" w:rsidRPr="003E6DC2" w:rsidDel="00715B48" w:rsidRDefault="00524623">
            <w:pPr>
              <w:pStyle w:val="13"/>
              <w:ind w:leftChars="50" w:left="560" w:hangingChars="150" w:hanging="420"/>
              <w:rPr>
                <w:del w:id="11020" w:author="User" w:date="2021-09-13T18:36:00Z"/>
                <w:moveFrom w:id="11021" w:author="User" w:date="2021-09-13T18:04:00Z"/>
                <w:rFonts w:ascii="標楷體" w:hAnsi="標楷體"/>
                <w:sz w:val="24"/>
                <w:szCs w:val="24"/>
                <w:bdr w:val="none" w:sz="0" w:space="0" w:color="auto"/>
              </w:rPr>
              <w:pPrChange w:id="11022" w:author="User" w:date="2021-09-14T13:59:00Z">
                <w:pPr>
                  <w:ind w:left="280" w:hanging="280"/>
                </w:pPr>
              </w:pPrChange>
            </w:pPr>
            <w:moveFrom w:id="11023" w:author="User" w:date="2021-09-13T18:04:00Z">
              <w:del w:id="11024" w:author="User" w:date="2021-09-13T18:36:00Z">
                <w:r w:rsidRPr="003E6DC2" w:rsidDel="00715B48">
                  <w:rPr>
                    <w:rFonts w:ascii="標楷體" w:hAnsi="標楷體"/>
                    <w:bdr w:val="none" w:sz="0" w:space="0" w:color="auto"/>
                  </w:rPr>
                  <w:delText xml:space="preserve">2.螢幕 </w:delText>
                </w:r>
              </w:del>
            </w:moveFrom>
          </w:p>
        </w:tc>
        <w:tc>
          <w:tcPr>
            <w:tcW w:w="7688" w:type="dxa"/>
            <w:tcBorders>
              <w:top w:val="single" w:sz="4" w:space="0" w:color="auto"/>
              <w:left w:val="single" w:sz="4" w:space="0" w:color="auto"/>
              <w:bottom w:val="single" w:sz="4" w:space="0" w:color="auto"/>
              <w:right w:val="single" w:sz="4" w:space="0" w:color="auto"/>
            </w:tcBorders>
            <w:vAlign w:val="center"/>
            <w:hideMark/>
          </w:tcPr>
          <w:p w14:paraId="7D1608F5" w14:textId="76469793" w:rsidR="00524623" w:rsidRPr="003E6DC2" w:rsidDel="00715B48" w:rsidRDefault="00524623">
            <w:pPr>
              <w:pStyle w:val="13"/>
              <w:ind w:leftChars="50" w:left="560" w:hangingChars="150" w:hanging="420"/>
              <w:rPr>
                <w:del w:id="11025" w:author="User" w:date="2021-09-13T18:36:00Z"/>
                <w:moveFrom w:id="11026" w:author="User" w:date="2021-09-13T18:04:00Z"/>
                <w:rFonts w:ascii="標楷體" w:hAnsi="標楷體"/>
                <w:sz w:val="24"/>
                <w:szCs w:val="24"/>
                <w:bdr w:val="none" w:sz="0" w:space="0" w:color="auto"/>
              </w:rPr>
              <w:pPrChange w:id="11027" w:author="User" w:date="2021-09-14T13:59:00Z">
                <w:pPr>
                  <w:ind w:left="280" w:hanging="280"/>
                </w:pPr>
              </w:pPrChange>
            </w:pPr>
            <w:moveFrom w:id="11028" w:author="User" w:date="2021-09-13T18:04:00Z">
              <w:del w:id="11029" w:author="User" w:date="2021-09-13T18:36:00Z">
                <w:r w:rsidRPr="003E6DC2" w:rsidDel="00715B48">
                  <w:rPr>
                    <w:rFonts w:ascii="標楷體" w:hAnsi="標楷體"/>
                    <w:bdr w:val="none" w:sz="0" w:space="0" w:color="auto"/>
                  </w:rPr>
                  <w:delText>螢幕 7 吋(含) 以上，能提供即時影像辨識道路路面初判缺失種類、數量、上傳狀況(已上傳及等候上傳數量)、位置(經度、緯度)及車巡辨識時間。</w:delText>
                </w:r>
              </w:del>
            </w:moveFrom>
          </w:p>
        </w:tc>
      </w:tr>
      <w:tr w:rsidR="003E6DC2" w:rsidRPr="003E6DC2" w:rsidDel="00715B48" w14:paraId="722AAEB7" w14:textId="6CBC209D" w:rsidTr="00E060E5">
        <w:trPr>
          <w:del w:id="11030"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hideMark/>
          </w:tcPr>
          <w:p w14:paraId="4E6762A0" w14:textId="36236892" w:rsidR="00524623" w:rsidRPr="003E6DC2" w:rsidDel="00715B48" w:rsidRDefault="00524623">
            <w:pPr>
              <w:pStyle w:val="13"/>
              <w:ind w:leftChars="50" w:left="560" w:hangingChars="150" w:hanging="420"/>
              <w:rPr>
                <w:del w:id="11031" w:author="User" w:date="2021-09-13T18:36:00Z"/>
                <w:moveFrom w:id="11032" w:author="User" w:date="2021-09-13T18:04:00Z"/>
                <w:rFonts w:ascii="標楷體" w:hAnsi="標楷體"/>
                <w:sz w:val="24"/>
                <w:szCs w:val="24"/>
                <w:bdr w:val="none" w:sz="0" w:space="0" w:color="auto"/>
              </w:rPr>
              <w:pPrChange w:id="11033" w:author="User" w:date="2021-09-14T13:59:00Z">
                <w:pPr>
                  <w:ind w:left="280" w:hanging="280"/>
                </w:pPr>
              </w:pPrChange>
            </w:pPr>
            <w:moveFrom w:id="11034" w:author="User" w:date="2021-09-13T18:04:00Z">
              <w:del w:id="11035" w:author="User" w:date="2021-09-13T18:36:00Z">
                <w:r w:rsidRPr="003E6DC2" w:rsidDel="00715B48">
                  <w:rPr>
                    <w:rFonts w:ascii="標楷體" w:hAnsi="標楷體"/>
                    <w:bdr w:val="none" w:sz="0" w:space="0" w:color="auto"/>
                  </w:rPr>
                  <w:delText xml:space="preserve">3.攝影鏡頭 </w:delText>
                </w:r>
              </w:del>
            </w:moveFrom>
          </w:p>
        </w:tc>
        <w:tc>
          <w:tcPr>
            <w:tcW w:w="7688" w:type="dxa"/>
            <w:tcBorders>
              <w:top w:val="single" w:sz="4" w:space="0" w:color="auto"/>
              <w:left w:val="single" w:sz="4" w:space="0" w:color="auto"/>
              <w:bottom w:val="single" w:sz="4" w:space="0" w:color="auto"/>
              <w:right w:val="single" w:sz="4" w:space="0" w:color="auto"/>
            </w:tcBorders>
            <w:vAlign w:val="center"/>
            <w:hideMark/>
          </w:tcPr>
          <w:p w14:paraId="5FDC91BF" w14:textId="1E387377" w:rsidR="00524623" w:rsidRPr="003E6DC2" w:rsidDel="00715B48" w:rsidRDefault="00524623">
            <w:pPr>
              <w:pStyle w:val="13"/>
              <w:ind w:leftChars="50" w:left="560" w:hangingChars="150" w:hanging="420"/>
              <w:rPr>
                <w:del w:id="11036" w:author="User" w:date="2021-09-13T18:36:00Z"/>
                <w:moveFrom w:id="11037" w:author="User" w:date="2021-09-13T18:04:00Z"/>
                <w:rFonts w:ascii="標楷體" w:hAnsi="標楷體"/>
                <w:bdr w:val="none" w:sz="0" w:space="0" w:color="auto"/>
              </w:rPr>
              <w:pPrChange w:id="11038" w:author="User" w:date="2021-09-14T13:59:00Z">
                <w:pPr>
                  <w:ind w:left="560" w:hangingChars="200" w:hanging="560"/>
                </w:pPr>
              </w:pPrChange>
            </w:pPr>
            <w:moveFrom w:id="11039" w:author="User" w:date="2021-09-13T18:04:00Z">
              <w:del w:id="11040" w:author="User" w:date="2021-09-13T18:36:00Z">
                <w:r w:rsidRPr="003E6DC2" w:rsidDel="00715B48">
                  <w:rPr>
                    <w:rFonts w:ascii="標楷體" w:hAnsi="標楷體"/>
                    <w:bdr w:val="none" w:sz="0" w:space="0" w:color="auto"/>
                  </w:rPr>
                  <w:delText>3.1 一支攝影機至少可以巡查與辨識同向或對向二個正常車道(7 米寬度)以上。</w:delText>
                </w:r>
              </w:del>
            </w:moveFrom>
          </w:p>
          <w:p w14:paraId="5705E34A" w14:textId="63733FB9" w:rsidR="00524623" w:rsidRPr="003E6DC2" w:rsidDel="00715B48" w:rsidRDefault="00524623">
            <w:pPr>
              <w:pStyle w:val="13"/>
              <w:ind w:leftChars="50" w:left="560" w:hangingChars="150" w:hanging="420"/>
              <w:rPr>
                <w:del w:id="11041" w:author="User" w:date="2021-09-13T18:36:00Z"/>
                <w:moveFrom w:id="11042" w:author="User" w:date="2021-09-13T18:04:00Z"/>
                <w:rFonts w:ascii="標楷體" w:hAnsi="標楷體"/>
                <w:bdr w:val="none" w:sz="0" w:space="0" w:color="auto"/>
              </w:rPr>
              <w:pPrChange w:id="11043" w:author="User" w:date="2021-09-14T13:59:00Z">
                <w:pPr>
                  <w:ind w:left="560" w:hangingChars="200" w:hanging="560"/>
                </w:pPr>
              </w:pPrChange>
            </w:pPr>
            <w:moveFrom w:id="11044" w:author="User" w:date="2021-09-13T18:04:00Z">
              <w:del w:id="11045" w:author="User" w:date="2021-09-13T18:36:00Z">
                <w:r w:rsidRPr="003E6DC2" w:rsidDel="00715B48">
                  <w:rPr>
                    <w:rFonts w:ascii="標楷體" w:hAnsi="標楷體"/>
                    <w:bdr w:val="none" w:sz="0" w:space="0" w:color="auto"/>
                  </w:rPr>
                  <w:delText>3.2 攝影機裝設角度和方向無特別限制，可依據系統建置參數自行擇定拍攝車前道路或車後道路狀況進行辨識, 又或者前後都設置鏡頭。</w:delText>
                </w:r>
              </w:del>
            </w:moveFrom>
          </w:p>
          <w:p w14:paraId="18FCC3CD" w14:textId="61C5DADD" w:rsidR="00524623" w:rsidRPr="003E6DC2" w:rsidDel="00715B48" w:rsidRDefault="00524623">
            <w:pPr>
              <w:pStyle w:val="13"/>
              <w:ind w:leftChars="50" w:left="560" w:hangingChars="150" w:hanging="420"/>
              <w:rPr>
                <w:del w:id="11046" w:author="User" w:date="2021-09-13T18:36:00Z"/>
                <w:moveFrom w:id="11047" w:author="User" w:date="2021-09-13T18:04:00Z"/>
                <w:rFonts w:ascii="標楷體" w:hAnsi="標楷體"/>
                <w:bdr w:val="none" w:sz="0" w:space="0" w:color="auto"/>
              </w:rPr>
              <w:pPrChange w:id="11048" w:author="User" w:date="2021-09-14T13:59:00Z">
                <w:pPr>
                  <w:ind w:left="560" w:hangingChars="200" w:hanging="560"/>
                </w:pPr>
              </w:pPrChange>
            </w:pPr>
            <w:moveFrom w:id="11049" w:author="User" w:date="2021-09-13T18:04:00Z">
              <w:del w:id="11050" w:author="User" w:date="2021-09-13T18:36:00Z">
                <w:r w:rsidRPr="003E6DC2" w:rsidDel="00715B48">
                  <w:rPr>
                    <w:rFonts w:ascii="標楷體" w:hAnsi="標楷體"/>
                    <w:bdr w:val="none" w:sz="0" w:space="0" w:color="auto"/>
                  </w:rPr>
                  <w:delText>3.3 攝影機蒐集影像距離最近可以由距離車前方或是車後方 1 米開始到距離車 50 米為止。</w:delText>
                </w:r>
              </w:del>
            </w:moveFrom>
          </w:p>
          <w:p w14:paraId="6F3F8052" w14:textId="67D4E0AC" w:rsidR="00524623" w:rsidRPr="003E6DC2" w:rsidDel="00715B48" w:rsidRDefault="00524623">
            <w:pPr>
              <w:pStyle w:val="13"/>
              <w:ind w:leftChars="50" w:left="560" w:hangingChars="150" w:hanging="420"/>
              <w:rPr>
                <w:del w:id="11051" w:author="User" w:date="2021-09-13T18:36:00Z"/>
                <w:moveFrom w:id="11052" w:author="User" w:date="2021-09-13T18:04:00Z"/>
                <w:rFonts w:ascii="標楷體" w:hAnsi="標楷體"/>
                <w:sz w:val="24"/>
                <w:szCs w:val="24"/>
                <w:bdr w:val="none" w:sz="0" w:space="0" w:color="auto"/>
              </w:rPr>
              <w:pPrChange w:id="11053" w:author="User" w:date="2021-09-14T13:59:00Z">
                <w:pPr>
                  <w:ind w:left="560" w:hangingChars="200" w:hanging="560"/>
                </w:pPr>
              </w:pPrChange>
            </w:pPr>
            <w:moveFrom w:id="11054" w:author="User" w:date="2021-09-13T18:04:00Z">
              <w:del w:id="11055" w:author="User" w:date="2021-09-13T18:36:00Z">
                <w:r w:rsidRPr="003E6DC2" w:rsidDel="00715B48">
                  <w:rPr>
                    <w:rFonts w:ascii="標楷體" w:hAnsi="標楷體"/>
                    <w:bdr w:val="none" w:sz="0" w:space="0" w:color="auto"/>
                  </w:rPr>
                  <w:delText>3.4 USB 介面具備防水功能，有廣角 140 度、1080P、二百萬畫素（含）以上，且具自動變焦功能。</w:delText>
                </w:r>
              </w:del>
            </w:moveFrom>
          </w:p>
        </w:tc>
      </w:tr>
      <w:tr w:rsidR="003E6DC2" w:rsidRPr="003E6DC2" w:rsidDel="00715B48" w14:paraId="20F2DD85" w14:textId="158A81CF" w:rsidTr="00E060E5">
        <w:trPr>
          <w:del w:id="11056"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hideMark/>
          </w:tcPr>
          <w:p w14:paraId="6A7D9618" w14:textId="1CE2F964" w:rsidR="00524623" w:rsidRPr="003E6DC2" w:rsidDel="00715B48" w:rsidRDefault="00524623">
            <w:pPr>
              <w:pStyle w:val="13"/>
              <w:ind w:leftChars="50" w:left="560" w:hangingChars="150" w:hanging="420"/>
              <w:rPr>
                <w:del w:id="11057" w:author="User" w:date="2021-09-13T18:36:00Z"/>
                <w:moveFrom w:id="11058" w:author="User" w:date="2021-09-13T18:04:00Z"/>
                <w:rFonts w:ascii="標楷體" w:hAnsi="標楷體"/>
                <w:sz w:val="24"/>
                <w:szCs w:val="24"/>
                <w:bdr w:val="none" w:sz="0" w:space="0" w:color="auto"/>
              </w:rPr>
              <w:pPrChange w:id="11059" w:author="User" w:date="2021-09-14T13:59:00Z">
                <w:pPr>
                  <w:ind w:left="280" w:hanging="280"/>
                </w:pPr>
              </w:pPrChange>
            </w:pPr>
            <w:moveFrom w:id="11060" w:author="User" w:date="2021-09-13T18:04:00Z">
              <w:del w:id="11061" w:author="User" w:date="2021-09-13T18:36:00Z">
                <w:r w:rsidRPr="003E6DC2" w:rsidDel="00715B48">
                  <w:rPr>
                    <w:rFonts w:ascii="標楷體" w:hAnsi="標楷體"/>
                    <w:bdr w:val="none" w:sz="0" w:space="0" w:color="auto"/>
                  </w:rPr>
                  <w:delText xml:space="preserve">4.資料上傳 </w:delText>
                </w:r>
              </w:del>
            </w:moveFrom>
          </w:p>
        </w:tc>
        <w:tc>
          <w:tcPr>
            <w:tcW w:w="7688" w:type="dxa"/>
            <w:tcBorders>
              <w:top w:val="single" w:sz="4" w:space="0" w:color="auto"/>
              <w:left w:val="single" w:sz="4" w:space="0" w:color="auto"/>
              <w:bottom w:val="single" w:sz="4" w:space="0" w:color="auto"/>
              <w:right w:val="single" w:sz="4" w:space="0" w:color="auto"/>
            </w:tcBorders>
            <w:vAlign w:val="center"/>
            <w:hideMark/>
          </w:tcPr>
          <w:p w14:paraId="6C9F6D05" w14:textId="33414C91" w:rsidR="00524623" w:rsidRPr="003E6DC2" w:rsidDel="00715B48" w:rsidRDefault="00524623">
            <w:pPr>
              <w:pStyle w:val="13"/>
              <w:ind w:leftChars="50" w:left="560" w:hangingChars="150" w:hanging="420"/>
              <w:rPr>
                <w:del w:id="11062" w:author="User" w:date="2021-09-13T18:36:00Z"/>
                <w:moveFrom w:id="11063" w:author="User" w:date="2021-09-13T18:04:00Z"/>
                <w:rFonts w:ascii="標楷體" w:hAnsi="標楷體"/>
                <w:bdr w:val="none" w:sz="0" w:space="0" w:color="auto"/>
              </w:rPr>
              <w:pPrChange w:id="11064" w:author="User" w:date="2021-09-14T13:59:00Z">
                <w:pPr>
                  <w:ind w:left="560" w:hangingChars="200" w:hanging="560"/>
                </w:pPr>
              </w:pPrChange>
            </w:pPr>
            <w:moveFrom w:id="11065" w:author="User" w:date="2021-09-13T18:04:00Z">
              <w:del w:id="11066" w:author="User" w:date="2021-09-13T18:36:00Z">
                <w:r w:rsidRPr="003E6DC2" w:rsidDel="00715B48">
                  <w:rPr>
                    <w:rFonts w:ascii="標楷體" w:hAnsi="標楷體"/>
                    <w:bdr w:val="none" w:sz="0" w:space="0" w:color="auto"/>
                  </w:rPr>
                  <w:delText>4.1 車機系統能在 4G/5G 訊號良好處，5 分鐘內即時上傳巡查資料至後台雲端系統。</w:delText>
                </w:r>
              </w:del>
            </w:moveFrom>
          </w:p>
          <w:p w14:paraId="73FFFC9E" w14:textId="696E5931" w:rsidR="00524623" w:rsidRPr="003E6DC2" w:rsidDel="00715B48" w:rsidRDefault="00524623">
            <w:pPr>
              <w:pStyle w:val="13"/>
              <w:ind w:leftChars="50" w:left="560" w:hangingChars="150" w:hanging="420"/>
              <w:rPr>
                <w:del w:id="11067" w:author="User" w:date="2021-09-13T18:36:00Z"/>
                <w:moveFrom w:id="11068" w:author="User" w:date="2021-09-13T18:04:00Z"/>
                <w:rFonts w:ascii="標楷體" w:hAnsi="標楷體"/>
                <w:bdr w:val="none" w:sz="0" w:space="0" w:color="auto"/>
              </w:rPr>
              <w:pPrChange w:id="11069" w:author="User" w:date="2021-09-14T13:59:00Z">
                <w:pPr>
                  <w:ind w:left="560" w:hangingChars="200" w:hanging="560"/>
                </w:pPr>
              </w:pPrChange>
            </w:pPr>
            <w:moveFrom w:id="11070" w:author="User" w:date="2021-09-13T18:04:00Z">
              <w:del w:id="11071" w:author="User" w:date="2021-09-13T18:36:00Z">
                <w:r w:rsidRPr="003E6DC2" w:rsidDel="00715B48">
                  <w:rPr>
                    <w:rFonts w:ascii="標楷體" w:hAnsi="標楷體"/>
                    <w:bdr w:val="none" w:sz="0" w:space="0" w:color="auto"/>
                  </w:rPr>
                  <w:delText>4.2 網速過低或斷網時，子系統可提供道路路面缺失資料暫存於本機儲存空間內，待網路訊號恢復時，即時自動回傳。不</w:delText>
                </w:r>
                <w:r w:rsidR="00FD33EF" w:rsidRPr="003E6DC2" w:rsidDel="00715B48">
                  <w:rPr>
                    <w:rFonts w:ascii="標楷體" w:hAnsi="標楷體" w:hint="eastAsia"/>
                    <w:bdr w:val="none" w:sz="0" w:space="0" w:color="auto"/>
                  </w:rPr>
                  <w:delText>致</w:delText>
                </w:r>
                <w:r w:rsidRPr="003E6DC2" w:rsidDel="00715B48">
                  <w:rPr>
                    <w:rFonts w:ascii="標楷體" w:hAnsi="標楷體"/>
                    <w:bdr w:val="none" w:sz="0" w:space="0" w:color="auto"/>
                  </w:rPr>
                  <w:delText>因為斷網不能上傳資料而無法繼續巡查。並不得以其它方式上傳</w:delText>
                </w:r>
                <w:r w:rsidR="00FD33EF" w:rsidRPr="003E6DC2" w:rsidDel="00715B48">
                  <w:rPr>
                    <w:rFonts w:ascii="標楷體" w:hAnsi="標楷體" w:hint="eastAsia"/>
                    <w:bdr w:val="none" w:sz="0" w:space="0" w:color="auto"/>
                  </w:rPr>
                  <w:delText>道</w:delText>
                </w:r>
                <w:r w:rsidRPr="003E6DC2" w:rsidDel="00715B48">
                  <w:rPr>
                    <w:rFonts w:ascii="標楷體" w:hAnsi="標楷體"/>
                    <w:bdr w:val="none" w:sz="0" w:space="0" w:color="auto"/>
                  </w:rPr>
                  <w:delText>路面缺失資料。</w:delText>
                </w:r>
              </w:del>
            </w:moveFrom>
          </w:p>
          <w:p w14:paraId="72DB2BF0" w14:textId="57807011" w:rsidR="00524623" w:rsidRPr="003E6DC2" w:rsidDel="00715B48" w:rsidRDefault="00524623">
            <w:pPr>
              <w:pStyle w:val="13"/>
              <w:ind w:leftChars="50" w:left="560" w:hangingChars="150" w:hanging="420"/>
              <w:rPr>
                <w:del w:id="11072" w:author="User" w:date="2021-09-13T18:36:00Z"/>
                <w:moveFrom w:id="11073" w:author="User" w:date="2021-09-13T18:04:00Z"/>
                <w:rFonts w:ascii="標楷體" w:hAnsi="標楷體"/>
                <w:bdr w:val="none" w:sz="0" w:space="0" w:color="auto"/>
              </w:rPr>
              <w:pPrChange w:id="11074" w:author="User" w:date="2021-09-14T13:59:00Z">
                <w:pPr>
                  <w:ind w:left="560" w:hangingChars="200" w:hanging="560"/>
                </w:pPr>
              </w:pPrChange>
            </w:pPr>
            <w:moveFrom w:id="11075" w:author="User" w:date="2021-09-13T18:04:00Z">
              <w:del w:id="11076" w:author="User" w:date="2021-09-13T18:36:00Z">
                <w:r w:rsidRPr="003E6DC2" w:rsidDel="00715B48">
                  <w:rPr>
                    <w:rFonts w:ascii="標楷體" w:hAnsi="標楷體"/>
                    <w:bdr w:val="none" w:sz="0" w:space="0" w:color="auto"/>
                  </w:rPr>
                  <w:delText>4.3 後台雲端系統需於接收到車機系統資料後 3 分鐘內，道路缺陷所在的 GPS 位置與道路名展示於 Google map上。</w:delText>
                </w:r>
              </w:del>
            </w:moveFrom>
          </w:p>
          <w:p w14:paraId="6EF3FB0C" w14:textId="282B05CE" w:rsidR="00524623" w:rsidRPr="003E6DC2" w:rsidDel="00715B48" w:rsidRDefault="00524623">
            <w:pPr>
              <w:pStyle w:val="13"/>
              <w:ind w:leftChars="50" w:left="560" w:hangingChars="150" w:hanging="420"/>
              <w:rPr>
                <w:del w:id="11077" w:author="User" w:date="2021-09-13T18:36:00Z"/>
                <w:moveFrom w:id="11078" w:author="User" w:date="2021-09-13T18:04:00Z"/>
                <w:rFonts w:ascii="標楷體" w:hAnsi="標楷體"/>
                <w:sz w:val="24"/>
                <w:szCs w:val="24"/>
                <w:bdr w:val="none" w:sz="0" w:space="0" w:color="auto"/>
              </w:rPr>
              <w:pPrChange w:id="11079" w:author="User" w:date="2021-09-14T13:59:00Z">
                <w:pPr>
                  <w:ind w:left="560" w:hangingChars="200" w:hanging="560"/>
                </w:pPr>
              </w:pPrChange>
            </w:pPr>
            <w:moveFrom w:id="11080" w:author="User" w:date="2021-09-13T18:04:00Z">
              <w:del w:id="11081" w:author="User" w:date="2021-09-13T18:36:00Z">
                <w:r w:rsidRPr="003E6DC2" w:rsidDel="00715B48">
                  <w:rPr>
                    <w:rFonts w:ascii="標楷體" w:hAnsi="標楷體"/>
                    <w:bdr w:val="none" w:sz="0" w:space="0" w:color="auto"/>
                  </w:rPr>
                  <w:delText>4.4 不得因 4G/5G 網路無訊號，就不能繼續使用道路巡查。</w:delText>
                </w:r>
              </w:del>
            </w:moveFrom>
          </w:p>
        </w:tc>
      </w:tr>
      <w:tr w:rsidR="003E6DC2" w:rsidRPr="003E6DC2" w:rsidDel="00715B48" w14:paraId="3C9B041B" w14:textId="145DBACF" w:rsidTr="00E060E5">
        <w:trPr>
          <w:del w:id="11082"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hideMark/>
          </w:tcPr>
          <w:p w14:paraId="2028E8D9" w14:textId="38BB2EB0" w:rsidR="00524623" w:rsidRPr="003E6DC2" w:rsidDel="00715B48" w:rsidRDefault="00524623">
            <w:pPr>
              <w:pStyle w:val="13"/>
              <w:ind w:leftChars="50" w:left="560" w:hangingChars="150" w:hanging="420"/>
              <w:rPr>
                <w:del w:id="11083" w:author="User" w:date="2021-09-13T18:36:00Z"/>
                <w:moveFrom w:id="11084" w:author="User" w:date="2021-09-13T18:04:00Z"/>
                <w:rFonts w:ascii="標楷體" w:hAnsi="標楷體"/>
                <w:sz w:val="24"/>
                <w:szCs w:val="24"/>
                <w:bdr w:val="none" w:sz="0" w:space="0" w:color="auto"/>
              </w:rPr>
              <w:pPrChange w:id="11085" w:author="User" w:date="2021-09-14T13:59:00Z">
                <w:pPr>
                  <w:ind w:left="280" w:hanging="280"/>
                </w:pPr>
              </w:pPrChange>
            </w:pPr>
            <w:moveFrom w:id="11086" w:author="User" w:date="2021-09-13T18:04:00Z">
              <w:del w:id="11087" w:author="User" w:date="2021-09-13T18:36:00Z">
                <w:r w:rsidRPr="003E6DC2" w:rsidDel="00715B48">
                  <w:rPr>
                    <w:rFonts w:ascii="標楷體" w:hAnsi="標楷體"/>
                    <w:bdr w:val="none" w:sz="0" w:space="0" w:color="auto"/>
                  </w:rPr>
                  <w:delText>5.資料儲存及高速算設備</w:delText>
                </w:r>
              </w:del>
            </w:moveFrom>
          </w:p>
        </w:tc>
        <w:tc>
          <w:tcPr>
            <w:tcW w:w="7688" w:type="dxa"/>
            <w:tcBorders>
              <w:top w:val="single" w:sz="4" w:space="0" w:color="auto"/>
              <w:left w:val="single" w:sz="4" w:space="0" w:color="auto"/>
              <w:bottom w:val="single" w:sz="4" w:space="0" w:color="auto"/>
              <w:right w:val="single" w:sz="4" w:space="0" w:color="auto"/>
            </w:tcBorders>
            <w:vAlign w:val="center"/>
            <w:hideMark/>
          </w:tcPr>
          <w:p w14:paraId="0A3870A0" w14:textId="3D9539FF" w:rsidR="00524623" w:rsidRPr="003E6DC2" w:rsidDel="00715B48" w:rsidRDefault="00524623">
            <w:pPr>
              <w:pStyle w:val="13"/>
              <w:ind w:leftChars="50" w:left="560" w:hangingChars="150" w:hanging="420"/>
              <w:rPr>
                <w:del w:id="11088" w:author="User" w:date="2021-09-13T18:36:00Z"/>
                <w:moveFrom w:id="11089" w:author="User" w:date="2021-09-13T18:04:00Z"/>
                <w:rFonts w:ascii="標楷體" w:hAnsi="標楷體"/>
                <w:bdr w:val="none" w:sz="0" w:space="0" w:color="auto"/>
              </w:rPr>
              <w:pPrChange w:id="11090" w:author="User" w:date="2021-09-14T13:59:00Z">
                <w:pPr>
                  <w:ind w:left="560" w:hangingChars="200" w:hanging="560"/>
                </w:pPr>
              </w:pPrChange>
            </w:pPr>
            <w:moveFrom w:id="11091" w:author="User" w:date="2021-09-13T18:04:00Z">
              <w:del w:id="11092" w:author="User" w:date="2021-09-13T18:36:00Z">
                <w:r w:rsidRPr="003E6DC2" w:rsidDel="00715B48">
                  <w:rPr>
                    <w:rFonts w:ascii="標楷體" w:hAnsi="標楷體"/>
                    <w:bdr w:val="none" w:sz="0" w:space="0" w:color="auto"/>
                  </w:rPr>
                  <w:delText>5.1 採用高速且大容量儲存系統，有自我資料保護完善的保護機制，同時可以有自我資料保護功能及防毒功能。</w:delText>
                </w:r>
              </w:del>
            </w:moveFrom>
          </w:p>
          <w:p w14:paraId="05A9426A" w14:textId="7D2D19AC" w:rsidR="00524623" w:rsidRPr="003E6DC2" w:rsidDel="00715B48" w:rsidRDefault="00524623">
            <w:pPr>
              <w:pStyle w:val="13"/>
              <w:ind w:leftChars="50" w:left="560" w:hangingChars="150" w:hanging="420"/>
              <w:rPr>
                <w:del w:id="11093" w:author="User" w:date="2021-09-13T18:36:00Z"/>
                <w:moveFrom w:id="11094" w:author="User" w:date="2021-09-13T18:04:00Z"/>
                <w:rFonts w:ascii="標楷體" w:hAnsi="標楷體"/>
                <w:bdr w:val="none" w:sz="0" w:space="0" w:color="auto"/>
              </w:rPr>
              <w:pPrChange w:id="11095" w:author="User" w:date="2021-09-14T13:59:00Z">
                <w:pPr>
                  <w:ind w:left="560" w:hangingChars="200" w:hanging="560"/>
                </w:pPr>
              </w:pPrChange>
            </w:pPr>
            <w:moveFrom w:id="11096" w:author="User" w:date="2021-09-13T18:04:00Z">
              <w:del w:id="11097" w:author="User" w:date="2021-09-13T18:36:00Z">
                <w:r w:rsidRPr="003E6DC2" w:rsidDel="00715B48">
                  <w:rPr>
                    <w:rFonts w:ascii="標楷體" w:hAnsi="標楷體"/>
                    <w:bdr w:val="none" w:sz="0" w:space="0" w:color="auto"/>
                  </w:rPr>
                  <w:delText>5.2 伺服器可同時允許 10 部(含)以上外部車機上傳缺陷照片及資料。</w:delText>
                </w:r>
              </w:del>
            </w:moveFrom>
          </w:p>
          <w:p w14:paraId="1FB21C1D" w14:textId="0A136D24" w:rsidR="00524623" w:rsidRPr="003E6DC2" w:rsidDel="00715B48" w:rsidRDefault="00524623">
            <w:pPr>
              <w:pStyle w:val="13"/>
              <w:ind w:leftChars="50" w:left="560" w:hangingChars="150" w:hanging="420"/>
              <w:rPr>
                <w:del w:id="11098" w:author="User" w:date="2021-09-13T18:36:00Z"/>
                <w:moveFrom w:id="11099" w:author="User" w:date="2021-09-13T18:04:00Z"/>
                <w:rFonts w:ascii="標楷體" w:hAnsi="標楷體"/>
                <w:bdr w:val="none" w:sz="0" w:space="0" w:color="auto"/>
              </w:rPr>
              <w:pPrChange w:id="11100" w:author="User" w:date="2021-09-14T13:59:00Z">
                <w:pPr>
                  <w:ind w:left="560" w:hangingChars="200" w:hanging="560"/>
                </w:pPr>
              </w:pPrChange>
            </w:pPr>
            <w:moveFrom w:id="11101" w:author="User" w:date="2021-09-13T18:04:00Z">
              <w:del w:id="11102" w:author="User" w:date="2021-09-13T18:36:00Z">
                <w:r w:rsidRPr="003E6DC2" w:rsidDel="00715B48">
                  <w:rPr>
                    <w:rFonts w:ascii="標楷體" w:hAnsi="標楷體"/>
                    <w:bdr w:val="none" w:sz="0" w:space="0" w:color="auto"/>
                  </w:rPr>
                  <w:delText>5.3 高速圖型運算伺服器，可同時計算 20 部(含)以上車機上傳照片作精密計算。</w:delText>
                </w:r>
              </w:del>
            </w:moveFrom>
          </w:p>
          <w:p w14:paraId="480C6AEC" w14:textId="31406B7F" w:rsidR="00524623" w:rsidRPr="003E6DC2" w:rsidDel="00715B48" w:rsidRDefault="00524623">
            <w:pPr>
              <w:pStyle w:val="13"/>
              <w:ind w:leftChars="50" w:left="560" w:hangingChars="150" w:hanging="420"/>
              <w:rPr>
                <w:del w:id="11103" w:author="User" w:date="2021-09-13T18:36:00Z"/>
                <w:moveFrom w:id="11104" w:author="User" w:date="2021-09-13T18:04:00Z"/>
                <w:rFonts w:ascii="標楷體" w:hAnsi="標楷體"/>
                <w:bdr w:val="none" w:sz="0" w:space="0" w:color="auto"/>
              </w:rPr>
              <w:pPrChange w:id="11105" w:author="User" w:date="2021-09-14T13:59:00Z">
                <w:pPr>
                  <w:ind w:left="560" w:hangingChars="200" w:hanging="560"/>
                </w:pPr>
              </w:pPrChange>
            </w:pPr>
            <w:moveFrom w:id="11106" w:author="User" w:date="2021-09-13T18:04:00Z">
              <w:del w:id="11107" w:author="User" w:date="2021-09-13T18:36:00Z">
                <w:r w:rsidRPr="003E6DC2" w:rsidDel="00715B48">
                  <w:rPr>
                    <w:rFonts w:ascii="標楷體" w:hAnsi="標楷體"/>
                    <w:bdr w:val="none" w:sz="0" w:space="0" w:color="auto"/>
                  </w:rPr>
                  <w:delText>5.4 網站伺服器，可提供多人同時</w:delText>
                </w:r>
                <w:r w:rsidR="00FD33EF" w:rsidRPr="003E6DC2" w:rsidDel="00715B48">
                  <w:rPr>
                    <w:rFonts w:ascii="標楷體" w:hAnsi="標楷體" w:hint="eastAsia"/>
                    <w:bdr w:val="none" w:sz="0" w:space="0" w:color="auto"/>
                  </w:rPr>
                  <w:delText>線上</w:delText>
                </w:r>
                <w:r w:rsidRPr="003E6DC2" w:rsidDel="00715B48">
                  <w:rPr>
                    <w:rFonts w:ascii="標楷體" w:hAnsi="標楷體"/>
                    <w:bdr w:val="none" w:sz="0" w:space="0" w:color="auto"/>
                  </w:rPr>
                  <w:delText>查詢道路缺陷所在位置與瀏覽缺陷照片。</w:delText>
                </w:r>
              </w:del>
            </w:moveFrom>
          </w:p>
          <w:p w14:paraId="79D1F332" w14:textId="269A2C00" w:rsidR="00524623" w:rsidRPr="003E6DC2" w:rsidDel="00715B48" w:rsidRDefault="00524623">
            <w:pPr>
              <w:pStyle w:val="13"/>
              <w:ind w:leftChars="50" w:left="560" w:hangingChars="150" w:hanging="420"/>
              <w:rPr>
                <w:del w:id="11108" w:author="User" w:date="2021-09-13T18:36:00Z"/>
                <w:moveFrom w:id="11109" w:author="User" w:date="2021-09-13T18:04:00Z"/>
                <w:rFonts w:ascii="標楷體" w:hAnsi="標楷體"/>
                <w:bdr w:val="none" w:sz="0" w:space="0" w:color="auto"/>
              </w:rPr>
              <w:pPrChange w:id="11110" w:author="User" w:date="2021-09-14T13:59:00Z">
                <w:pPr>
                  <w:ind w:left="560" w:hangingChars="200" w:hanging="560"/>
                </w:pPr>
              </w:pPrChange>
            </w:pPr>
            <w:moveFrom w:id="11111" w:author="User" w:date="2021-09-13T18:04:00Z">
              <w:del w:id="11112" w:author="User" w:date="2021-09-13T18:36:00Z">
                <w:r w:rsidRPr="003E6DC2" w:rsidDel="00715B48">
                  <w:rPr>
                    <w:rFonts w:ascii="標楷體" w:hAnsi="標楷體"/>
                    <w:bdr w:val="none" w:sz="0" w:space="0" w:color="auto"/>
                  </w:rPr>
                  <w:delText>5.5 資料備份以每日全備份方式保留 60 天(含)以上，另外以每月全備份方式保留 12 個月(含) 以上。並且需存放相同資料於另一套同類型的高速且大容量的儲存媒體。保留全部專案資料 5 年(含)以上。</w:delText>
                </w:r>
              </w:del>
            </w:moveFrom>
          </w:p>
          <w:p w14:paraId="5C7982C7" w14:textId="3AB38763" w:rsidR="00524623" w:rsidRPr="003E6DC2" w:rsidDel="00715B48" w:rsidRDefault="00524623">
            <w:pPr>
              <w:pStyle w:val="13"/>
              <w:ind w:leftChars="50" w:left="560" w:hangingChars="150" w:hanging="420"/>
              <w:rPr>
                <w:del w:id="11113" w:author="User" w:date="2021-09-13T18:36:00Z"/>
                <w:moveFrom w:id="11114" w:author="User" w:date="2021-09-13T18:04:00Z"/>
                <w:rFonts w:ascii="標楷體" w:hAnsi="標楷體"/>
                <w:sz w:val="24"/>
                <w:szCs w:val="24"/>
                <w:bdr w:val="none" w:sz="0" w:space="0" w:color="auto"/>
              </w:rPr>
              <w:pPrChange w:id="11115" w:author="User" w:date="2021-09-14T13:59:00Z">
                <w:pPr>
                  <w:ind w:left="560" w:hangingChars="200" w:hanging="560"/>
                </w:pPr>
              </w:pPrChange>
            </w:pPr>
            <w:moveFrom w:id="11116" w:author="User" w:date="2021-09-13T18:04:00Z">
              <w:del w:id="11117" w:author="User" w:date="2021-09-13T18:36:00Z">
                <w:r w:rsidRPr="003E6DC2" w:rsidDel="00715B48">
                  <w:rPr>
                    <w:rFonts w:ascii="標楷體" w:hAnsi="標楷體"/>
                    <w:bdr w:val="none" w:sz="0" w:space="0" w:color="auto"/>
                  </w:rPr>
                  <w:delText>5.6 上述備份資料可以在本案高速運算設備，線上不停機情況下，由作業系統直接將任意一天的資料回覆至本機上其它位置，不需其它工具支援。</w:delText>
                </w:r>
              </w:del>
            </w:moveFrom>
          </w:p>
        </w:tc>
      </w:tr>
      <w:tr w:rsidR="003E6DC2" w:rsidRPr="003E6DC2" w:rsidDel="00715B48" w14:paraId="218E119B" w14:textId="2437ED25" w:rsidTr="00C35954">
        <w:trPr>
          <w:del w:id="11118"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tcPr>
          <w:p w14:paraId="28B4EAFD" w14:textId="419E777A" w:rsidR="00524623" w:rsidRPr="003E6DC2" w:rsidDel="00715B48" w:rsidRDefault="00524623">
            <w:pPr>
              <w:pStyle w:val="13"/>
              <w:ind w:leftChars="50" w:left="560" w:hangingChars="150" w:hanging="420"/>
              <w:rPr>
                <w:del w:id="11119" w:author="User" w:date="2021-09-13T18:36:00Z"/>
                <w:moveFrom w:id="11120" w:author="User" w:date="2021-09-13T18:04:00Z"/>
                <w:rFonts w:ascii="標楷體" w:hAnsi="標楷體"/>
                <w:bdr w:val="none" w:sz="0" w:space="0" w:color="auto"/>
              </w:rPr>
              <w:pPrChange w:id="11121" w:author="User" w:date="2021-09-14T13:59:00Z">
                <w:pPr>
                  <w:ind w:left="280" w:hanging="280"/>
                </w:pPr>
              </w:pPrChange>
            </w:pPr>
            <w:moveFrom w:id="11122" w:author="User" w:date="2021-09-13T18:04:00Z">
              <w:del w:id="11123" w:author="User" w:date="2021-09-13T18:36:00Z">
                <w:r w:rsidRPr="003E6DC2" w:rsidDel="00715B48">
                  <w:rPr>
                    <w:rFonts w:ascii="標楷體" w:hAnsi="標楷體"/>
                    <w:bdr w:val="none" w:sz="0" w:space="0" w:color="auto"/>
                  </w:rPr>
                  <w:delText>6.道路巡查AI 視覺辨識軟體</w:delText>
                </w:r>
              </w:del>
            </w:moveFrom>
          </w:p>
        </w:tc>
        <w:tc>
          <w:tcPr>
            <w:tcW w:w="7688" w:type="dxa"/>
            <w:tcBorders>
              <w:top w:val="single" w:sz="4" w:space="0" w:color="auto"/>
              <w:left w:val="single" w:sz="4" w:space="0" w:color="auto"/>
              <w:bottom w:val="single" w:sz="4" w:space="0" w:color="auto"/>
              <w:right w:val="single" w:sz="4" w:space="0" w:color="auto"/>
            </w:tcBorders>
            <w:vAlign w:val="center"/>
          </w:tcPr>
          <w:p w14:paraId="4E6957F4" w14:textId="05402A68" w:rsidR="00524623" w:rsidRPr="003E6DC2" w:rsidDel="00715B48" w:rsidRDefault="00524623">
            <w:pPr>
              <w:pStyle w:val="13"/>
              <w:ind w:leftChars="50" w:left="560" w:hangingChars="150" w:hanging="420"/>
              <w:rPr>
                <w:del w:id="11124" w:author="User" w:date="2021-09-13T18:36:00Z"/>
                <w:moveFrom w:id="11125" w:author="User" w:date="2021-09-13T18:04:00Z"/>
                <w:rFonts w:ascii="標楷體" w:hAnsi="標楷體"/>
                <w:bdr w:val="none" w:sz="0" w:space="0" w:color="auto"/>
              </w:rPr>
              <w:pPrChange w:id="11126" w:author="User" w:date="2021-09-14T13:59:00Z">
                <w:pPr>
                  <w:ind w:left="560" w:hangingChars="200" w:hanging="560"/>
                </w:pPr>
              </w:pPrChange>
            </w:pPr>
            <w:moveFrom w:id="11127" w:author="User" w:date="2021-09-13T18:04:00Z">
              <w:del w:id="11128" w:author="User" w:date="2021-09-13T18:36:00Z">
                <w:r w:rsidRPr="003E6DC2" w:rsidDel="00715B48">
                  <w:rPr>
                    <w:rFonts w:ascii="標楷體" w:hAnsi="標楷體"/>
                    <w:bdr w:val="none" w:sz="0" w:space="0" w:color="auto"/>
                  </w:rPr>
                  <w:delText>6.1 採用開源軟體執行系統開發，本案系統開發軟體團隊需位於台灣，具有機動性及修正能力。</w:delText>
                </w:r>
              </w:del>
            </w:moveFrom>
          </w:p>
          <w:p w14:paraId="14C456D0" w14:textId="2F912F8F" w:rsidR="00524623" w:rsidRPr="003E6DC2" w:rsidDel="00715B48" w:rsidRDefault="00524623">
            <w:pPr>
              <w:pStyle w:val="13"/>
              <w:ind w:leftChars="50" w:left="560" w:hangingChars="150" w:hanging="420"/>
              <w:rPr>
                <w:del w:id="11129" w:author="User" w:date="2021-09-13T18:36:00Z"/>
                <w:moveFrom w:id="11130" w:author="User" w:date="2021-09-13T18:04:00Z"/>
                <w:rFonts w:ascii="標楷體" w:hAnsi="標楷體"/>
                <w:bdr w:val="none" w:sz="0" w:space="0" w:color="auto"/>
              </w:rPr>
              <w:pPrChange w:id="11131" w:author="User" w:date="2021-09-14T13:59:00Z">
                <w:pPr>
                  <w:ind w:left="560" w:hangingChars="200" w:hanging="560"/>
                </w:pPr>
              </w:pPrChange>
            </w:pPr>
            <w:moveFrom w:id="11132" w:author="User" w:date="2021-09-13T18:04:00Z">
              <w:del w:id="11133" w:author="User" w:date="2021-09-13T18:36:00Z">
                <w:r w:rsidRPr="003E6DC2" w:rsidDel="00715B48">
                  <w:rPr>
                    <w:rFonts w:ascii="標楷體" w:hAnsi="標楷體"/>
                    <w:bdr w:val="none" w:sz="0" w:space="0" w:color="auto"/>
                  </w:rPr>
                  <w:delText>6.2 能與 GOOGLE API 及內政部資訊中心 TGOS 聯結。</w:delText>
                </w:r>
              </w:del>
            </w:moveFrom>
          </w:p>
          <w:p w14:paraId="3870017C" w14:textId="5384E185" w:rsidR="00524623" w:rsidRPr="003E6DC2" w:rsidDel="00715B48" w:rsidRDefault="00524623">
            <w:pPr>
              <w:pStyle w:val="13"/>
              <w:ind w:leftChars="50" w:left="560" w:hangingChars="150" w:hanging="420"/>
              <w:rPr>
                <w:del w:id="11134" w:author="User" w:date="2021-09-13T18:36:00Z"/>
                <w:moveFrom w:id="11135" w:author="User" w:date="2021-09-13T18:04:00Z"/>
                <w:rFonts w:ascii="標楷體" w:hAnsi="標楷體"/>
                <w:bdr w:val="none" w:sz="0" w:space="0" w:color="auto"/>
              </w:rPr>
              <w:pPrChange w:id="11136" w:author="User" w:date="2021-09-14T13:59:00Z">
                <w:pPr>
                  <w:ind w:left="560" w:hangingChars="200" w:hanging="560"/>
                </w:pPr>
              </w:pPrChange>
            </w:pPr>
            <w:moveFrom w:id="11137" w:author="User" w:date="2021-09-13T18:04:00Z">
              <w:del w:id="11138" w:author="User" w:date="2021-09-13T18:36:00Z">
                <w:r w:rsidRPr="003E6DC2" w:rsidDel="00715B48">
                  <w:rPr>
                    <w:rFonts w:ascii="標楷體" w:hAnsi="標楷體"/>
                    <w:bdr w:val="none" w:sz="0" w:space="0" w:color="auto"/>
                  </w:rPr>
                  <w:delText>6.3 缺陷畫面顯示查詢：</w:delText>
                </w:r>
              </w:del>
            </w:moveFrom>
          </w:p>
          <w:p w14:paraId="51B82A1A" w14:textId="5F34A80F" w:rsidR="00524623" w:rsidRPr="003E6DC2" w:rsidDel="00715B48" w:rsidRDefault="00524623">
            <w:pPr>
              <w:pStyle w:val="13"/>
              <w:ind w:leftChars="50" w:left="560" w:hangingChars="150" w:hanging="420"/>
              <w:rPr>
                <w:del w:id="11139" w:author="User" w:date="2021-09-13T18:36:00Z"/>
                <w:moveFrom w:id="11140" w:author="User" w:date="2021-09-13T18:04:00Z"/>
                <w:rFonts w:ascii="標楷體" w:hAnsi="標楷體"/>
                <w:bdr w:val="none" w:sz="0" w:space="0" w:color="auto"/>
              </w:rPr>
              <w:pPrChange w:id="11141" w:author="User" w:date="2021-09-14T13:59:00Z">
                <w:pPr>
                  <w:ind w:left="560" w:hangingChars="200" w:hanging="560"/>
                </w:pPr>
              </w:pPrChange>
            </w:pPr>
            <w:moveFrom w:id="11142" w:author="User" w:date="2021-09-13T18:04:00Z">
              <w:del w:id="11143" w:author="User" w:date="2021-09-13T18:36:00Z">
                <w:r w:rsidRPr="003E6DC2" w:rsidDel="00715B48">
                  <w:rPr>
                    <w:rFonts w:ascii="標楷體" w:hAnsi="標楷體"/>
                    <w:bdr w:val="none" w:sz="0" w:space="0" w:color="auto"/>
                  </w:rPr>
                  <w:delText>6.3.1 可以以下列各種項目單一或組合查詢道路缺陷，並回應佈署在 Google 地圖圖資： 「 路面缺失」 、「 某一特定日期」 、 「 某一日期區間」 、 「 行政區」 、 「 路段(名)」 。</w:delText>
                </w:r>
              </w:del>
            </w:moveFrom>
          </w:p>
          <w:p w14:paraId="3FA7C06E" w14:textId="33782BE0" w:rsidR="00524623" w:rsidRPr="003E6DC2" w:rsidDel="00715B48" w:rsidRDefault="00524623">
            <w:pPr>
              <w:pStyle w:val="13"/>
              <w:ind w:leftChars="50" w:left="560" w:hangingChars="150" w:hanging="420"/>
              <w:rPr>
                <w:del w:id="11144" w:author="User" w:date="2021-09-13T18:36:00Z"/>
                <w:moveFrom w:id="11145" w:author="User" w:date="2021-09-13T18:04:00Z"/>
                <w:rFonts w:ascii="標楷體" w:hAnsi="標楷體"/>
                <w:bdr w:val="none" w:sz="0" w:space="0" w:color="auto"/>
              </w:rPr>
              <w:pPrChange w:id="11146" w:author="User" w:date="2021-09-14T13:59:00Z">
                <w:pPr>
                  <w:ind w:left="560" w:hangingChars="200" w:hanging="560"/>
                </w:pPr>
              </w:pPrChange>
            </w:pPr>
            <w:moveFrom w:id="11147" w:author="User" w:date="2021-09-13T18:04:00Z">
              <w:del w:id="11148" w:author="User" w:date="2021-09-13T18:36:00Z">
                <w:r w:rsidRPr="003E6DC2" w:rsidDel="00715B48">
                  <w:rPr>
                    <w:rFonts w:ascii="標楷體" w:hAnsi="標楷體"/>
                    <w:bdr w:val="none" w:sz="0" w:space="0" w:color="auto"/>
                  </w:rPr>
                  <w:delText>6.3.2 在上述查詢條件中， 「 行政區」 及「 路段(名)」 可以用輸入關鍵字自動過濾篩選。</w:delText>
                </w:r>
              </w:del>
            </w:moveFrom>
          </w:p>
        </w:tc>
      </w:tr>
      <w:tr w:rsidR="003E6DC2" w:rsidRPr="003E6DC2" w:rsidDel="00715B48" w14:paraId="350A5759" w14:textId="3EC11E40" w:rsidTr="00C35954">
        <w:trPr>
          <w:del w:id="11149"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tcPr>
          <w:p w14:paraId="25088E9E" w14:textId="3CCA5B6E" w:rsidR="00524623" w:rsidRPr="003E6DC2" w:rsidDel="00715B48" w:rsidRDefault="00524623">
            <w:pPr>
              <w:pStyle w:val="13"/>
              <w:ind w:leftChars="50" w:left="560" w:hangingChars="150" w:hanging="420"/>
              <w:rPr>
                <w:del w:id="11150" w:author="User" w:date="2021-09-13T18:36:00Z"/>
                <w:moveFrom w:id="11151" w:author="User" w:date="2021-09-13T18:04:00Z"/>
                <w:rFonts w:ascii="標楷體" w:hAnsi="標楷體"/>
                <w:bdr w:val="none" w:sz="0" w:space="0" w:color="auto"/>
              </w:rPr>
              <w:pPrChange w:id="11152" w:author="User" w:date="2021-09-14T13:59:00Z">
                <w:pPr>
                  <w:ind w:left="560" w:hangingChars="200" w:hanging="560"/>
                </w:pPr>
              </w:pPrChange>
            </w:pPr>
            <w:moveFrom w:id="11153" w:author="User" w:date="2021-09-13T18:04:00Z">
              <w:del w:id="11154" w:author="User" w:date="2021-09-13T18:36:00Z">
                <w:r w:rsidRPr="003E6DC2" w:rsidDel="00715B48">
                  <w:rPr>
                    <w:rFonts w:ascii="標楷體" w:hAnsi="標楷體"/>
                    <w:bdr w:val="none" w:sz="0" w:space="0" w:color="auto"/>
                  </w:rPr>
                  <w:delText xml:space="preserve">7.報表 </w:delText>
                </w:r>
              </w:del>
            </w:moveFrom>
          </w:p>
        </w:tc>
        <w:tc>
          <w:tcPr>
            <w:tcW w:w="7688" w:type="dxa"/>
            <w:tcBorders>
              <w:top w:val="single" w:sz="4" w:space="0" w:color="auto"/>
              <w:left w:val="single" w:sz="4" w:space="0" w:color="auto"/>
              <w:bottom w:val="single" w:sz="4" w:space="0" w:color="auto"/>
              <w:right w:val="single" w:sz="4" w:space="0" w:color="auto"/>
            </w:tcBorders>
            <w:vAlign w:val="center"/>
          </w:tcPr>
          <w:p w14:paraId="6A10505B" w14:textId="1BA135E7" w:rsidR="00524623" w:rsidRPr="003E6DC2" w:rsidDel="00715B48" w:rsidRDefault="00524623">
            <w:pPr>
              <w:pStyle w:val="13"/>
              <w:ind w:leftChars="50" w:left="560" w:hangingChars="150" w:hanging="420"/>
              <w:rPr>
                <w:del w:id="11155" w:author="User" w:date="2021-09-13T18:36:00Z"/>
                <w:moveFrom w:id="11156" w:author="User" w:date="2021-09-13T18:04:00Z"/>
                <w:rFonts w:ascii="標楷體" w:hAnsi="標楷體"/>
                <w:bdr w:val="none" w:sz="0" w:space="0" w:color="auto"/>
              </w:rPr>
              <w:pPrChange w:id="11157" w:author="User" w:date="2021-09-14T13:59:00Z">
                <w:pPr>
                  <w:ind w:left="560" w:hangingChars="200" w:hanging="560"/>
                </w:pPr>
              </w:pPrChange>
            </w:pPr>
            <w:moveFrom w:id="11158" w:author="User" w:date="2021-09-13T18:04:00Z">
              <w:del w:id="11159" w:author="User" w:date="2021-09-13T18:36:00Z">
                <w:r w:rsidRPr="003E6DC2" w:rsidDel="00715B48">
                  <w:rPr>
                    <w:rFonts w:ascii="標楷體" w:hAnsi="標楷體"/>
                    <w:bdr w:val="none" w:sz="0" w:space="0" w:color="auto"/>
                  </w:rPr>
                  <w:delText>7.1 報表系統需能直接提供 5 種(含)以上的資料下載格式(CSV、EXCEL、SQL INSERT COMMAND、JSON、XML)。</w:delText>
                </w:r>
              </w:del>
            </w:moveFrom>
          </w:p>
          <w:p w14:paraId="0DA18003" w14:textId="6E27D7DD" w:rsidR="00524623" w:rsidRPr="003E6DC2" w:rsidDel="00715B48" w:rsidRDefault="00524623">
            <w:pPr>
              <w:pStyle w:val="13"/>
              <w:ind w:leftChars="50" w:left="560" w:hangingChars="150" w:hanging="420"/>
              <w:rPr>
                <w:del w:id="11160" w:author="User" w:date="2021-09-13T18:36:00Z"/>
                <w:moveFrom w:id="11161" w:author="User" w:date="2021-09-13T18:04:00Z"/>
                <w:rFonts w:ascii="標楷體" w:hAnsi="標楷體"/>
                <w:bdr w:val="none" w:sz="0" w:space="0" w:color="auto"/>
              </w:rPr>
              <w:pPrChange w:id="11162" w:author="User" w:date="2021-09-14T13:59:00Z">
                <w:pPr>
                  <w:ind w:left="560" w:hangingChars="200" w:hanging="560"/>
                </w:pPr>
              </w:pPrChange>
            </w:pPr>
            <w:moveFrom w:id="11163" w:author="User" w:date="2021-09-13T18:04:00Z">
              <w:del w:id="11164" w:author="User" w:date="2021-09-13T18:36:00Z">
                <w:r w:rsidRPr="003E6DC2" w:rsidDel="00715B48">
                  <w:rPr>
                    <w:rFonts w:ascii="標楷體" w:hAnsi="標楷體"/>
                    <w:bdr w:val="none" w:sz="0" w:space="0" w:color="auto"/>
                  </w:rPr>
                  <w:delText>7.2 需能每日 9 點前提供前一工作日巡查日報。</w:delText>
                </w:r>
              </w:del>
            </w:moveFrom>
          </w:p>
          <w:p w14:paraId="5453FC7E" w14:textId="44990E29" w:rsidR="00524623" w:rsidRPr="003E6DC2" w:rsidDel="00715B48" w:rsidRDefault="00524623">
            <w:pPr>
              <w:pStyle w:val="13"/>
              <w:ind w:leftChars="50" w:left="560" w:hangingChars="150" w:hanging="420"/>
              <w:rPr>
                <w:del w:id="11165" w:author="User" w:date="2021-09-13T18:36:00Z"/>
                <w:moveFrom w:id="11166" w:author="User" w:date="2021-09-13T18:04:00Z"/>
                <w:rFonts w:ascii="標楷體" w:hAnsi="標楷體"/>
                <w:bdr w:val="none" w:sz="0" w:space="0" w:color="auto"/>
              </w:rPr>
              <w:pPrChange w:id="11167" w:author="User" w:date="2021-09-14T13:59:00Z">
                <w:pPr>
                  <w:ind w:left="560" w:hangingChars="200" w:hanging="560"/>
                </w:pPr>
              </w:pPrChange>
            </w:pPr>
            <w:moveFrom w:id="11168" w:author="User" w:date="2021-09-13T18:04:00Z">
              <w:del w:id="11169" w:author="User" w:date="2021-09-13T18:36:00Z">
                <w:r w:rsidRPr="003E6DC2" w:rsidDel="00715B48">
                  <w:rPr>
                    <w:rFonts w:ascii="標楷體" w:hAnsi="標楷體"/>
                    <w:bdr w:val="none" w:sz="0" w:space="0" w:color="auto"/>
                  </w:rPr>
                  <w:delText>7.3 需能隨時即時產出報告，依不同日期、行政區、道路等條件產出報表，報表內容至少需有巡查日期、行政區、路段(名)、分別不同缺陷樣態數量、與總計</w:delText>
                </w:r>
                <w:r w:rsidR="00FD33EF" w:rsidRPr="003E6DC2" w:rsidDel="00715B48">
                  <w:rPr>
                    <w:rFonts w:ascii="標楷體" w:hAnsi="標楷體" w:hint="eastAsia"/>
                    <w:bdr w:val="none" w:sz="0" w:space="0" w:color="auto"/>
                  </w:rPr>
                  <w:delText>數目</w:delText>
                </w:r>
                <w:r w:rsidRPr="003E6DC2" w:rsidDel="00715B48">
                  <w:rPr>
                    <w:rFonts w:ascii="標楷體" w:hAnsi="標楷體"/>
                    <w:bdr w:val="none" w:sz="0" w:space="0" w:color="auto"/>
                  </w:rPr>
                  <w:delText>等。</w:delText>
                </w:r>
              </w:del>
            </w:moveFrom>
          </w:p>
        </w:tc>
      </w:tr>
      <w:tr w:rsidR="00524623" w:rsidRPr="003E6DC2" w:rsidDel="00715B48" w14:paraId="7E54143E" w14:textId="6E88DD36" w:rsidTr="00C35954">
        <w:trPr>
          <w:del w:id="11170" w:author="User" w:date="2021-09-13T18:36:00Z"/>
        </w:trPr>
        <w:tc>
          <w:tcPr>
            <w:tcW w:w="1776" w:type="dxa"/>
            <w:tcBorders>
              <w:top w:val="single" w:sz="4" w:space="0" w:color="auto"/>
              <w:left w:val="single" w:sz="4" w:space="0" w:color="auto"/>
              <w:bottom w:val="single" w:sz="4" w:space="0" w:color="auto"/>
              <w:right w:val="single" w:sz="4" w:space="0" w:color="auto"/>
            </w:tcBorders>
            <w:vAlign w:val="center"/>
          </w:tcPr>
          <w:p w14:paraId="68C5C88C" w14:textId="6A98B80B" w:rsidR="00524623" w:rsidRPr="003E6DC2" w:rsidDel="00715B48" w:rsidRDefault="00524623">
            <w:pPr>
              <w:pStyle w:val="13"/>
              <w:ind w:leftChars="50" w:left="560" w:hangingChars="150" w:hanging="420"/>
              <w:rPr>
                <w:del w:id="11171" w:author="User" w:date="2021-09-13T18:36:00Z"/>
                <w:moveFrom w:id="11172" w:author="User" w:date="2021-09-13T18:04:00Z"/>
                <w:rFonts w:ascii="標楷體" w:hAnsi="標楷體"/>
                <w:bdr w:val="none" w:sz="0" w:space="0" w:color="auto"/>
              </w:rPr>
              <w:pPrChange w:id="11173" w:author="User" w:date="2021-09-14T13:59:00Z">
                <w:pPr>
                  <w:ind w:left="560" w:hangingChars="200" w:hanging="560"/>
                </w:pPr>
              </w:pPrChange>
            </w:pPr>
            <w:moveFrom w:id="11174" w:author="User" w:date="2021-09-13T18:04:00Z">
              <w:del w:id="11175" w:author="User" w:date="2021-09-13T18:36:00Z">
                <w:r w:rsidRPr="003E6DC2" w:rsidDel="00715B48">
                  <w:rPr>
                    <w:rFonts w:ascii="標楷體" w:hAnsi="標楷體"/>
                    <w:bdr w:val="none" w:sz="0" w:space="0" w:color="auto"/>
                  </w:rPr>
                  <w:delText xml:space="preserve">8.辨識結果 </w:delText>
                </w:r>
              </w:del>
            </w:moveFrom>
          </w:p>
        </w:tc>
        <w:tc>
          <w:tcPr>
            <w:tcW w:w="7688" w:type="dxa"/>
            <w:tcBorders>
              <w:top w:val="single" w:sz="4" w:space="0" w:color="auto"/>
              <w:left w:val="single" w:sz="4" w:space="0" w:color="auto"/>
              <w:bottom w:val="single" w:sz="4" w:space="0" w:color="auto"/>
              <w:right w:val="single" w:sz="4" w:space="0" w:color="auto"/>
            </w:tcBorders>
            <w:vAlign w:val="center"/>
          </w:tcPr>
          <w:p w14:paraId="54D365C9" w14:textId="5A92114E" w:rsidR="00524623" w:rsidRPr="003E6DC2" w:rsidDel="00715B48" w:rsidRDefault="00524623">
            <w:pPr>
              <w:pStyle w:val="13"/>
              <w:ind w:leftChars="50" w:left="560" w:hangingChars="150" w:hanging="420"/>
              <w:rPr>
                <w:del w:id="11176" w:author="User" w:date="2021-09-13T18:36:00Z"/>
                <w:moveFrom w:id="11177" w:author="User" w:date="2021-09-13T18:04:00Z"/>
                <w:rFonts w:ascii="標楷體" w:hAnsi="標楷體"/>
                <w:bdr w:val="none" w:sz="0" w:space="0" w:color="auto"/>
              </w:rPr>
              <w:pPrChange w:id="11178" w:author="User" w:date="2021-09-14T13:59:00Z">
                <w:pPr>
                  <w:ind w:left="560" w:hangingChars="200" w:hanging="560"/>
                </w:pPr>
              </w:pPrChange>
            </w:pPr>
            <w:moveFrom w:id="11179" w:author="User" w:date="2021-09-13T18:04:00Z">
              <w:del w:id="11180" w:author="User" w:date="2021-09-13T18:36:00Z">
                <w:r w:rsidRPr="003E6DC2" w:rsidDel="00715B48">
                  <w:rPr>
                    <w:rFonts w:ascii="標楷體" w:hAnsi="標楷體"/>
                    <w:bdr w:val="none" w:sz="0" w:space="0" w:color="auto"/>
                  </w:rPr>
                  <w:delText>8.1 經本系統判別之道路缺失需與機關人工作業判別之缺失進行數量比對，第二期為全期比對，第三期及第四期為逐月比對；本系統成果判別影像數量正確率需達90%(含)以上(系統判別數量÷人工判別數量</w:delText>
                </w:r>
                <w:r w:rsidRPr="003E6DC2" w:rsidDel="00715B48">
                  <w:rPr>
                    <w:rFonts w:ascii="標楷體" w:hAnsi="標楷體" w:cs="細明體" w:hint="eastAsia"/>
                    <w:bdr w:val="none" w:sz="0" w:space="0" w:color="auto"/>
                  </w:rPr>
                  <w:delText>≧</w:delText>
                </w:r>
                <w:r w:rsidRPr="003E6DC2" w:rsidDel="00715B48">
                  <w:rPr>
                    <w:rFonts w:ascii="標楷體" w:hAnsi="標楷體"/>
                    <w:bdr w:val="none" w:sz="0" w:space="0" w:color="auto"/>
                  </w:rPr>
                  <w:delText>90%)，陰雨天判別之缺失數量可予以排除不計(系統及人工判別皆比照辦理)。</w:delText>
                </w:r>
              </w:del>
            </w:moveFrom>
          </w:p>
          <w:p w14:paraId="06AB8D30" w14:textId="744AA42A" w:rsidR="00524623" w:rsidRPr="003E6DC2" w:rsidDel="00715B48" w:rsidRDefault="00524623">
            <w:pPr>
              <w:pStyle w:val="13"/>
              <w:ind w:leftChars="50" w:left="560" w:hangingChars="150" w:hanging="420"/>
              <w:rPr>
                <w:del w:id="11181" w:author="User" w:date="2021-09-13T18:36:00Z"/>
                <w:moveFrom w:id="11182" w:author="User" w:date="2021-09-13T18:04:00Z"/>
                <w:rFonts w:ascii="標楷體" w:hAnsi="標楷體"/>
                <w:bdr w:val="none" w:sz="0" w:space="0" w:color="auto"/>
              </w:rPr>
              <w:pPrChange w:id="11183" w:author="User" w:date="2021-09-14T13:59:00Z">
                <w:pPr>
                  <w:ind w:left="560" w:hangingChars="200" w:hanging="560"/>
                </w:pPr>
              </w:pPrChange>
            </w:pPr>
            <w:moveFrom w:id="11184" w:author="User" w:date="2021-09-13T18:04:00Z">
              <w:del w:id="11185" w:author="User" w:date="2021-09-13T18:36:00Z">
                <w:r w:rsidRPr="003E6DC2" w:rsidDel="00715B48">
                  <w:rPr>
                    <w:rFonts w:ascii="標楷體" w:hAnsi="標楷體"/>
                    <w:bdr w:val="none" w:sz="0" w:space="0" w:color="auto"/>
                  </w:rPr>
                  <w:delText>8.2 自第三期開始，本系統判別之道路缺失項目需另由得標廠商進行人工複查，其系統樣態正確率(正確數量÷總</w:delText>
                </w:r>
                <w:r w:rsidRPr="003E6DC2" w:rsidDel="00715B48">
                  <w:rPr>
                    <w:rFonts w:ascii="標楷體" w:hAnsi="標楷體"/>
                  </w:rPr>
                  <w:delText>數量)第三期應達 60%(含)以上、第四期應達 75%(含)以</w:delText>
                </w:r>
                <w:r w:rsidRPr="003E6DC2" w:rsidDel="00715B48">
                  <w:br/>
                </w:r>
                <w:r w:rsidRPr="003E6DC2" w:rsidDel="00715B48">
                  <w:rPr>
                    <w:rFonts w:ascii="標楷體" w:hAnsi="標楷體"/>
                  </w:rPr>
                  <w:delText>上，陰雨天判別之缺失樣態可予以排除不計。</w:delText>
                </w:r>
              </w:del>
            </w:moveFrom>
          </w:p>
        </w:tc>
      </w:tr>
      <w:moveFromRangeEnd w:id="10942"/>
    </w:tbl>
    <w:p w14:paraId="3F6A9DCE" w14:textId="4C0B5B54" w:rsidR="00E060E5" w:rsidRPr="003E6DC2" w:rsidDel="00FE22BE" w:rsidRDefault="00E060E5">
      <w:pPr>
        <w:pStyle w:val="13"/>
        <w:ind w:leftChars="50" w:left="560" w:hangingChars="150" w:hanging="420"/>
        <w:rPr>
          <w:del w:id="11186" w:author="User" w:date="2021-09-13T18:30:00Z"/>
          <w:rFonts w:hint="eastAsia"/>
          <w:color w:val="000000" w:themeColor="text1"/>
        </w:rPr>
        <w:pPrChange w:id="11187" w:author="User" w:date="2021-09-14T13:59:00Z">
          <w:pPr>
            <w:pStyle w:val="13"/>
            <w:ind w:firstLineChars="0" w:firstLine="0"/>
          </w:pPr>
        </w:pPrChange>
      </w:pPr>
    </w:p>
    <w:p w14:paraId="0D2B7F2F" w14:textId="0A488C9F" w:rsidR="006A2F8E" w:rsidRPr="003E6DC2" w:rsidDel="006B7EF9" w:rsidRDefault="00E227DD">
      <w:pPr>
        <w:pStyle w:val="13"/>
        <w:ind w:leftChars="50" w:left="560" w:hangingChars="150" w:hanging="420"/>
        <w:rPr>
          <w:del w:id="11188" w:author="User" w:date="2021-09-13T18:04:00Z"/>
          <w:rFonts w:hint="eastAsia"/>
        </w:rPr>
        <w:pPrChange w:id="11189" w:author="User" w:date="2021-09-14T13:59:00Z">
          <w:pPr>
            <w:pStyle w:val="2"/>
            <w:spacing w:before="240" w:after="240"/>
            <w:ind w:left="320" w:hanging="320"/>
          </w:pPr>
        </w:pPrChange>
      </w:pPr>
      <w:del w:id="11190" w:author="User" w:date="2021-09-13T18:31:00Z">
        <w:r w:rsidRPr="003E6DC2" w:rsidDel="00FE22BE">
          <w:br w:type="page"/>
        </w:r>
      </w:del>
      <w:del w:id="11191" w:author="User" w:date="2021-09-13T18:04:00Z">
        <w:r w:rsidR="0099555D" w:rsidRPr="003E6DC2" w:rsidDel="006B7EF9">
          <w:delText>創意項目及創新作為</w:delText>
        </w:r>
      </w:del>
    </w:p>
    <w:p w14:paraId="0CF612CD" w14:textId="4F3EDEBF" w:rsidR="00DA692D" w:rsidRPr="003E6DC2" w:rsidDel="006B7EF9" w:rsidRDefault="00DA692D">
      <w:pPr>
        <w:pStyle w:val="13"/>
        <w:ind w:leftChars="50" w:left="560" w:hangingChars="150" w:hanging="420"/>
        <w:rPr>
          <w:del w:id="11192" w:author="User" w:date="2021-09-13T18:04:00Z"/>
          <w:b/>
          <w:color w:val="000000" w:themeColor="text1"/>
        </w:rPr>
        <w:pPrChange w:id="11193" w:author="User" w:date="2021-09-14T13:59:00Z">
          <w:pPr>
            <w:pStyle w:val="3"/>
            <w:numPr>
              <w:numId w:val="340"/>
            </w:numPr>
            <w:spacing w:before="240" w:after="120"/>
            <w:ind w:left="280" w:right="280" w:hanging="280"/>
          </w:pPr>
        </w:pPrChange>
      </w:pPr>
      <w:del w:id="11194" w:author="User" w:date="2021-09-13T18:04:00Z">
        <w:r w:rsidRPr="003E6DC2" w:rsidDel="006B7EF9">
          <w:rPr>
            <w:rFonts w:hint="eastAsia"/>
            <w:color w:val="000000" w:themeColor="text1"/>
          </w:rPr>
          <w:delText>創意</w:delText>
        </w:r>
        <w:r w:rsidR="008505E5" w:rsidRPr="003E6DC2" w:rsidDel="006B7EF9">
          <w:rPr>
            <w:rFonts w:hint="eastAsia"/>
            <w:color w:val="000000" w:themeColor="text1"/>
          </w:rPr>
          <w:delText>項目</w:delText>
        </w:r>
      </w:del>
      <w:ins w:id="11195" w:author="jackson" w:date="2021-06-14T12:34:00Z">
        <w:del w:id="11196" w:author="User" w:date="2021-09-13T18:04:00Z">
          <w:r w:rsidR="009B14BF" w:rsidRPr="003E6DC2" w:rsidDel="006B7EF9">
            <w:rPr>
              <w:rFonts w:hint="eastAsia"/>
              <w:color w:val="000000" w:themeColor="text1"/>
            </w:rPr>
            <w:delText>與額外承</w:delText>
          </w:r>
        </w:del>
      </w:ins>
      <w:ins w:id="11197" w:author="jackson" w:date="2021-06-14T12:35:00Z">
        <w:del w:id="11198" w:author="User" w:date="2021-09-13T18:04:00Z">
          <w:r w:rsidR="009B14BF" w:rsidRPr="003E6DC2" w:rsidDel="006B7EF9">
            <w:rPr>
              <w:rFonts w:hint="eastAsia"/>
              <w:color w:val="000000" w:themeColor="text1"/>
            </w:rPr>
            <w:delText>諾</w:delText>
          </w:r>
        </w:del>
      </w:ins>
    </w:p>
    <w:p w14:paraId="47806CD4" w14:textId="795C5369" w:rsidR="00803D4C" w:rsidRPr="003E6DC2" w:rsidDel="006B7EF9" w:rsidRDefault="00803D4C">
      <w:pPr>
        <w:pStyle w:val="13"/>
        <w:ind w:leftChars="50" w:left="560" w:hangingChars="150" w:hanging="420"/>
        <w:rPr>
          <w:del w:id="11199" w:author="User" w:date="2021-09-13T18:04:00Z"/>
          <w:rFonts w:hint="eastAsia"/>
        </w:rPr>
        <w:pPrChange w:id="11200" w:author="User" w:date="2021-09-14T13:59:00Z">
          <w:pPr>
            <w:pStyle w:val="4"/>
            <w:numPr>
              <w:numId w:val="341"/>
            </w:numPr>
            <w:ind w:left="280" w:hanging="280"/>
          </w:pPr>
        </w:pPrChange>
      </w:pPr>
      <w:del w:id="11201" w:author="User" w:date="2021-09-13T18:04:00Z">
        <w:r w:rsidRPr="003E6DC2" w:rsidDel="006B7EF9">
          <w:delText>車機功能延伸</w:delText>
        </w:r>
      </w:del>
    </w:p>
    <w:p w14:paraId="24DBC940" w14:textId="07AEB183" w:rsidR="00803D4C" w:rsidRPr="003E6DC2" w:rsidDel="006B7EF9" w:rsidRDefault="00803D4C">
      <w:pPr>
        <w:pStyle w:val="13"/>
        <w:ind w:leftChars="50" w:left="560" w:hangingChars="150" w:hanging="420"/>
        <w:rPr>
          <w:del w:id="11202" w:author="User" w:date="2021-09-13T18:04:00Z"/>
          <w:rFonts w:hint="eastAsia"/>
          <w:color w:val="000000" w:themeColor="text1"/>
        </w:rPr>
        <w:pPrChange w:id="11203" w:author="User" w:date="2021-09-14T13:59:00Z">
          <w:pPr>
            <w:pStyle w:val="13"/>
          </w:pPr>
        </w:pPrChange>
      </w:pPr>
      <w:del w:id="11204" w:author="User" w:date="2021-09-13T18:04:00Z">
        <w:r w:rsidRPr="003E6DC2" w:rsidDel="006B7EF9">
          <w:rPr>
            <w:rFonts w:hint="eastAsia"/>
            <w:color w:val="000000" w:themeColor="text1"/>
          </w:rPr>
          <w:delText>本案所執行標的以</w:delText>
        </w:r>
        <w:r w:rsidRPr="003E6DC2" w:rsidDel="006B7EF9">
          <w:rPr>
            <w:rFonts w:hint="eastAsia"/>
            <w:color w:val="000000" w:themeColor="text1"/>
          </w:rPr>
          <w:delText>8</w:delText>
        </w:r>
        <w:r w:rsidRPr="003E6DC2" w:rsidDel="006B7EF9">
          <w:rPr>
            <w:rFonts w:hint="eastAsia"/>
            <w:color w:val="000000" w:themeColor="text1"/>
          </w:rPr>
          <w:delText>米以上之道路，多為汽車行經之處，然而</w:delText>
        </w:r>
        <w:r w:rsidRPr="003E6DC2" w:rsidDel="006B7EF9">
          <w:rPr>
            <w:rFonts w:hint="eastAsia"/>
            <w:color w:val="000000" w:themeColor="text1"/>
          </w:rPr>
          <w:delText>8</w:delText>
        </w:r>
        <w:r w:rsidRPr="003E6DC2" w:rsidDel="006B7EF9">
          <w:rPr>
            <w:rFonts w:hint="eastAsia"/>
            <w:color w:val="000000" w:themeColor="text1"/>
          </w:rPr>
          <w:delText>米以下或俗稱</w:delText>
        </w:r>
        <w:r w:rsidRPr="003E6DC2" w:rsidDel="006B7EF9">
          <w:rPr>
            <w:rFonts w:ascii="微軟正黑體" w:eastAsia="微軟正黑體" w:hAnsi="微軟正黑體" w:hint="eastAsia"/>
            <w:color w:val="000000" w:themeColor="text1"/>
          </w:rPr>
          <w:delText>「</w:delText>
        </w:r>
        <w:r w:rsidRPr="003E6DC2" w:rsidDel="006B7EF9">
          <w:rPr>
            <w:rFonts w:hint="eastAsia"/>
            <w:color w:val="000000" w:themeColor="text1"/>
          </w:rPr>
          <w:delText>無尾巷</w:delText>
        </w:r>
        <w:r w:rsidRPr="003E6DC2" w:rsidDel="006B7EF9">
          <w:rPr>
            <w:rFonts w:ascii="微軟正黑體" w:eastAsia="微軟正黑體" w:hAnsi="微軟正黑體" w:hint="eastAsia"/>
            <w:color w:val="000000" w:themeColor="text1"/>
          </w:rPr>
          <w:delText>」</w:delText>
        </w:r>
        <w:r w:rsidRPr="003E6DC2" w:rsidDel="006B7EF9">
          <w:rPr>
            <w:rFonts w:hint="eastAsia"/>
            <w:color w:val="000000" w:themeColor="text1"/>
          </w:rPr>
          <w:delText>之汽車無法進入的巷道，本案未列入執行，針對</w:delText>
        </w:r>
        <w:r w:rsidRPr="003E6DC2" w:rsidDel="006B7EF9">
          <w:rPr>
            <w:rFonts w:hint="eastAsia"/>
            <w:color w:val="000000" w:themeColor="text1"/>
          </w:rPr>
          <w:delText>8</w:delText>
        </w:r>
        <w:r w:rsidRPr="003E6DC2" w:rsidDel="006B7EF9">
          <w:rPr>
            <w:rFonts w:hint="eastAsia"/>
            <w:color w:val="000000" w:themeColor="text1"/>
          </w:rPr>
          <w:delText>米以下道路，視績效報告研擬增加佈署更</w:delText>
        </w:r>
        <w:r w:rsidRPr="003E6DC2" w:rsidDel="006B7EF9">
          <w:rPr>
            <w:rFonts w:hint="eastAsia"/>
            <w:color w:val="000000" w:themeColor="text1"/>
            <w:rPrChange w:id="11205" w:author="jackson" w:date="2021-06-14T11:57:00Z">
              <w:rPr>
                <w:rFonts w:hint="eastAsia"/>
              </w:rPr>
            </w:rPrChange>
          </w:rPr>
          <w:delText>輕巧</w:delText>
        </w:r>
        <w:r w:rsidRPr="003E6DC2" w:rsidDel="006B7EF9">
          <w:rPr>
            <w:rFonts w:hint="eastAsia"/>
            <w:color w:val="000000" w:themeColor="text1"/>
            <w:rPrChange w:id="11206" w:author="jackson" w:date="2021-06-14T10:59:00Z">
              <w:rPr>
                <w:rFonts w:hint="eastAsia"/>
              </w:rPr>
            </w:rPrChange>
          </w:rPr>
          <w:delText>機車</w:delText>
        </w:r>
        <w:r w:rsidRPr="003E6DC2" w:rsidDel="006B7EF9">
          <w:rPr>
            <w:rFonts w:hint="eastAsia"/>
            <w:color w:val="000000" w:themeColor="text1"/>
            <w:rPrChange w:id="11207" w:author="jackson" w:date="2021-06-14T10:59:00Z">
              <w:rPr>
                <w:rFonts w:hint="eastAsia"/>
              </w:rPr>
            </w:rPrChange>
          </w:rPr>
          <w:delText>(</w:delText>
        </w:r>
        <w:r w:rsidRPr="003E6DC2" w:rsidDel="006B7EF9">
          <w:rPr>
            <w:rFonts w:hint="eastAsia"/>
            <w:color w:val="000000" w:themeColor="text1"/>
            <w:rPrChange w:id="11208" w:author="jackson" w:date="2021-06-14T10:59:00Z">
              <w:rPr>
                <w:rFonts w:hint="eastAsia"/>
              </w:rPr>
            </w:rPrChange>
          </w:rPr>
          <w:delText>小蜜蜂式</w:delText>
        </w:r>
        <w:r w:rsidRPr="003E6DC2" w:rsidDel="006B7EF9">
          <w:rPr>
            <w:rFonts w:hint="eastAsia"/>
            <w:color w:val="000000" w:themeColor="text1"/>
            <w:rPrChange w:id="11209" w:author="jackson" w:date="2021-06-14T10:59:00Z">
              <w:rPr>
                <w:rFonts w:hint="eastAsia"/>
              </w:rPr>
            </w:rPrChange>
          </w:rPr>
          <w:delText>)</w:delText>
        </w:r>
        <w:r w:rsidRPr="003E6DC2" w:rsidDel="006B7EF9">
          <w:rPr>
            <w:rFonts w:hint="eastAsia"/>
            <w:color w:val="000000" w:themeColor="text1"/>
            <w:rPrChange w:id="11210" w:author="jackson" w:date="2021-06-14T10:59:00Z">
              <w:rPr>
                <w:rFonts w:hint="eastAsia"/>
              </w:rPr>
            </w:rPrChange>
          </w:rPr>
          <w:delText>車巡機</w:delText>
        </w:r>
        <w:r w:rsidRPr="003E6DC2" w:rsidDel="006B7EF9">
          <w:rPr>
            <w:rFonts w:hint="eastAsia"/>
            <w:color w:val="000000" w:themeColor="text1"/>
          </w:rPr>
          <w:delText>。</w:delText>
        </w:r>
      </w:del>
    </w:p>
    <w:p w14:paraId="1EC453A0" w14:textId="11292369" w:rsidR="00803D4C" w:rsidRPr="003E6DC2" w:rsidDel="006B7EF9" w:rsidRDefault="00803D4C">
      <w:pPr>
        <w:pStyle w:val="13"/>
        <w:ind w:leftChars="50" w:left="560" w:hangingChars="150" w:hanging="420"/>
        <w:rPr>
          <w:del w:id="11211" w:author="User" w:date="2021-09-13T18:04:00Z"/>
          <w:rFonts w:hint="eastAsia"/>
          <w:color w:val="000000" w:themeColor="text1"/>
        </w:rPr>
        <w:pPrChange w:id="11212" w:author="User" w:date="2021-09-14T13:59:00Z">
          <w:pPr>
            <w:pStyle w:val="13"/>
          </w:pPr>
        </w:pPrChange>
      </w:pPr>
      <w:del w:id="11213" w:author="User" w:date="2021-09-13T18:04:00Z">
        <w:r w:rsidRPr="003E6DC2" w:rsidDel="006B7EF9">
          <w:rPr>
            <w:rFonts w:hint="eastAsia"/>
            <w:color w:val="000000" w:themeColor="text1"/>
          </w:rPr>
          <w:delText>在地經濟在地發展，車巡汽機車人員，以委外方式將就業機會留滯大臺南區，以居住臺南市民為優先，一來創造就業機會，二來振興在地經濟，一舉多得。</w:delText>
        </w:r>
      </w:del>
    </w:p>
    <w:p w14:paraId="6CC8DD84" w14:textId="50468B94" w:rsidR="00803D4C" w:rsidRPr="003E6DC2" w:rsidDel="006B7EF9" w:rsidRDefault="00803D4C">
      <w:pPr>
        <w:pStyle w:val="13"/>
        <w:ind w:leftChars="50" w:left="560" w:hangingChars="150" w:hanging="420"/>
        <w:rPr>
          <w:del w:id="11214" w:author="User" w:date="2021-09-13T18:04:00Z"/>
          <w:rFonts w:hint="eastAsia"/>
        </w:rPr>
        <w:pPrChange w:id="11215" w:author="User" w:date="2021-09-14T13:59:00Z">
          <w:pPr>
            <w:pStyle w:val="4"/>
            <w:ind w:left="280" w:hanging="280"/>
          </w:pPr>
        </w:pPrChange>
      </w:pPr>
      <w:del w:id="11216" w:author="User" w:date="2021-09-13T18:04:00Z">
        <w:r w:rsidRPr="003E6DC2" w:rsidDel="006B7EF9">
          <w:delText>共同後台系統維護</w:delText>
        </w:r>
      </w:del>
    </w:p>
    <w:p w14:paraId="70E6FA3A" w14:textId="21E0F3C4" w:rsidR="00803D4C" w:rsidRPr="003E6DC2" w:rsidDel="006B7EF9" w:rsidRDefault="00C4057B">
      <w:pPr>
        <w:pStyle w:val="13"/>
        <w:ind w:leftChars="50" w:left="560" w:hangingChars="150" w:hanging="420"/>
        <w:rPr>
          <w:del w:id="11217" w:author="User" w:date="2021-09-13T18:04:00Z"/>
          <w:rFonts w:cs="標楷體" w:hint="eastAsia"/>
          <w:b/>
          <w:bCs/>
          <w:color w:val="000000" w:themeColor="text1"/>
        </w:rPr>
        <w:pPrChange w:id="11218" w:author="User" w:date="2021-09-14T13:59:00Z">
          <w:pPr>
            <w:pStyle w:val="13"/>
          </w:pPr>
        </w:pPrChange>
      </w:pPr>
      <w:del w:id="11219" w:author="User" w:date="2021-09-13T18:04:00Z">
        <w:r w:rsidRPr="003E6DC2" w:rsidDel="006B7EF9">
          <w:rPr>
            <w:rFonts w:hint="eastAsia"/>
            <w:color w:val="000000" w:themeColor="text1"/>
          </w:rPr>
          <w:delText>整</w:delText>
        </w:r>
        <w:r w:rsidR="00803D4C" w:rsidRPr="003E6DC2" w:rsidDel="006B7EF9">
          <w:rPr>
            <w:rFonts w:hint="eastAsia"/>
            <w:color w:val="000000" w:themeColor="text1"/>
          </w:rPr>
          <w:delText>合後</w:delText>
        </w:r>
        <w:r w:rsidRPr="003E6DC2" w:rsidDel="006B7EF9">
          <w:rPr>
            <w:rFonts w:hint="eastAsia"/>
            <w:color w:val="000000" w:themeColor="text1"/>
          </w:rPr>
          <w:delText>台雲端伺服器、資料庫系統及高速</w:delText>
        </w:r>
        <w:r w:rsidR="00803D4C" w:rsidRPr="003E6DC2" w:rsidDel="006B7EF9">
          <w:rPr>
            <w:rFonts w:hint="eastAsia"/>
            <w:color w:val="000000" w:themeColor="text1"/>
          </w:rPr>
          <w:delText>儲存</w:delText>
        </w:r>
        <w:r w:rsidRPr="003E6DC2" w:rsidDel="006B7EF9">
          <w:rPr>
            <w:rFonts w:hint="eastAsia"/>
            <w:color w:val="000000" w:themeColor="text1"/>
          </w:rPr>
          <w:delText>設備，</w:delText>
        </w:r>
        <w:r w:rsidR="00803D4C" w:rsidRPr="003E6DC2" w:rsidDel="006B7EF9">
          <w:rPr>
            <w:rFonts w:hint="eastAsia"/>
            <w:color w:val="000000" w:themeColor="text1"/>
          </w:rPr>
          <w:delText>未來研發產出</w:delText>
        </w:r>
        <w:r w:rsidRPr="003E6DC2" w:rsidDel="006B7EF9">
          <w:rPr>
            <w:rFonts w:hint="eastAsia"/>
            <w:color w:val="000000" w:themeColor="text1"/>
          </w:rPr>
          <w:delText>額外需求</w:delText>
        </w:r>
        <w:r w:rsidR="00803D4C" w:rsidRPr="003E6DC2" w:rsidDel="006B7EF9">
          <w:rPr>
            <w:rFonts w:hint="eastAsia"/>
            <w:color w:val="000000" w:themeColor="text1"/>
          </w:rPr>
          <w:delText>所需之報表，如</w:delText>
        </w:r>
        <w:r w:rsidR="00803D4C" w:rsidRPr="003E6DC2" w:rsidDel="006B7EF9">
          <w:rPr>
            <w:rFonts w:hint="eastAsia"/>
            <w:color w:val="000000" w:themeColor="text1"/>
          </w:rPr>
          <w:delText>PCI</w:delText>
        </w:r>
        <w:r w:rsidR="00803D4C" w:rsidRPr="003E6DC2" w:rsidDel="006B7EF9">
          <w:rPr>
            <w:rFonts w:hint="eastAsia"/>
            <w:color w:val="000000" w:themeColor="text1"/>
          </w:rPr>
          <w:delText>等。</w:delText>
        </w:r>
      </w:del>
    </w:p>
    <w:p w14:paraId="681A64DA" w14:textId="6CF4F9AB" w:rsidR="00803D4C" w:rsidRPr="003E6DC2" w:rsidDel="006B7EF9" w:rsidRDefault="00D8173A">
      <w:pPr>
        <w:pStyle w:val="13"/>
        <w:ind w:leftChars="50" w:left="560" w:hangingChars="150" w:hanging="420"/>
        <w:rPr>
          <w:del w:id="11220" w:author="User" w:date="2021-09-13T18:04:00Z"/>
          <w:rFonts w:cs="標楷體" w:hint="eastAsia"/>
          <w:b/>
          <w:bCs/>
          <w:color w:val="000000" w:themeColor="text1"/>
        </w:rPr>
        <w:pPrChange w:id="11221" w:author="User" w:date="2021-09-14T13:59:00Z">
          <w:pPr>
            <w:pStyle w:val="13"/>
          </w:pPr>
        </w:pPrChange>
      </w:pPr>
      <w:del w:id="11222" w:author="User" w:date="2021-09-13T18:04:00Z">
        <w:r w:rsidRPr="003E6DC2" w:rsidDel="006B7EF9">
          <w:rPr>
            <w:rFonts w:hint="eastAsia"/>
            <w:color w:val="000000" w:themeColor="text1"/>
            <w:rPrChange w:id="11223" w:author="jackson" w:date="2021-06-14T10:59:00Z">
              <w:rPr>
                <w:rFonts w:hint="eastAsia"/>
              </w:rPr>
            </w:rPrChange>
          </w:rPr>
          <w:delText>數位化</w:delText>
        </w:r>
        <w:r w:rsidR="00803D4C" w:rsidRPr="003E6DC2" w:rsidDel="006B7EF9">
          <w:rPr>
            <w:rFonts w:hint="eastAsia"/>
            <w:color w:val="000000" w:themeColor="text1"/>
            <w:rPrChange w:id="11224" w:author="jackson" w:date="2021-06-14T10:59:00Z">
              <w:rPr>
                <w:rFonts w:hint="eastAsia"/>
              </w:rPr>
            </w:rPrChange>
          </w:rPr>
          <w:delText>資源共享，將車巡資料結合養護各單位</w:delText>
        </w:r>
        <w:r w:rsidR="00803D4C" w:rsidRPr="003E6DC2" w:rsidDel="006B7EF9">
          <w:rPr>
            <w:rFonts w:hint="eastAsia"/>
            <w:color w:val="000000" w:themeColor="text1"/>
          </w:rPr>
          <w:delText>，縮短通報時間，加</w:delText>
        </w:r>
        <w:r w:rsidR="00C43DBC" w:rsidRPr="003E6DC2" w:rsidDel="006B7EF9">
          <w:rPr>
            <w:rFonts w:hint="eastAsia"/>
            <w:color w:val="000000" w:themeColor="text1"/>
          </w:rPr>
          <w:delText>快</w:delText>
        </w:r>
        <w:r w:rsidR="00803D4C" w:rsidRPr="003E6DC2" w:rsidDel="006B7EF9">
          <w:rPr>
            <w:rFonts w:hint="eastAsia"/>
            <w:color w:val="000000" w:themeColor="text1"/>
          </w:rPr>
          <w:delText>修繕速度及績效。</w:delText>
        </w:r>
      </w:del>
    </w:p>
    <w:p w14:paraId="579BDAAF" w14:textId="4E58919C" w:rsidR="00803D4C" w:rsidRPr="003E6DC2" w:rsidDel="006B7EF9" w:rsidRDefault="00803D4C">
      <w:pPr>
        <w:pStyle w:val="13"/>
        <w:ind w:leftChars="50" w:left="560" w:hangingChars="150" w:hanging="420"/>
        <w:rPr>
          <w:del w:id="11225" w:author="User" w:date="2021-09-13T18:04:00Z"/>
          <w:rFonts w:cs="標楷體" w:hint="eastAsia"/>
          <w:b/>
        </w:rPr>
        <w:pPrChange w:id="11226" w:author="User" w:date="2021-09-14T13:59:00Z">
          <w:pPr>
            <w:pStyle w:val="4"/>
            <w:ind w:left="280" w:hanging="280"/>
          </w:pPr>
        </w:pPrChange>
      </w:pPr>
      <w:del w:id="11227" w:author="User" w:date="2021-09-13T18:04:00Z">
        <w:r w:rsidRPr="003E6DC2" w:rsidDel="006B7EF9">
          <w:rPr>
            <w:rFonts w:hint="eastAsia"/>
          </w:rPr>
          <w:delText>超前部署</w:delText>
        </w:r>
      </w:del>
    </w:p>
    <w:p w14:paraId="11213D19" w14:textId="17836ECB" w:rsidR="00803D4C" w:rsidRPr="003E6DC2" w:rsidDel="006B7EF9" w:rsidRDefault="00803D4C">
      <w:pPr>
        <w:pStyle w:val="13"/>
        <w:ind w:leftChars="50" w:left="560" w:hangingChars="150" w:hanging="420"/>
        <w:rPr>
          <w:del w:id="11228" w:author="User" w:date="2021-09-13T18:04:00Z"/>
          <w:rFonts w:hint="eastAsia"/>
          <w:color w:val="000000" w:themeColor="text1"/>
        </w:rPr>
        <w:pPrChange w:id="11229" w:author="User" w:date="2021-09-14T13:59:00Z">
          <w:pPr>
            <w:pStyle w:val="13"/>
          </w:pPr>
        </w:pPrChange>
      </w:pPr>
      <w:del w:id="11230" w:author="User" w:date="2021-09-13T18:04:00Z">
        <w:r w:rsidRPr="003E6DC2" w:rsidDel="006B7EF9">
          <w:rPr>
            <w:rFonts w:hint="eastAsia"/>
            <w:color w:val="000000" w:themeColor="text1"/>
          </w:rPr>
          <w:delText>未來</w:delText>
        </w:r>
        <w:r w:rsidR="00C43DBC" w:rsidRPr="003E6DC2" w:rsidDel="006B7EF9">
          <w:rPr>
            <w:rFonts w:hint="eastAsia"/>
            <w:color w:val="000000" w:themeColor="text1"/>
          </w:rPr>
          <w:delText>每日主動</w:delText>
        </w:r>
        <w:r w:rsidRPr="003E6DC2" w:rsidDel="006B7EF9">
          <w:rPr>
            <w:rFonts w:hint="eastAsia"/>
            <w:color w:val="000000" w:themeColor="text1"/>
          </w:rPr>
          <w:delText>導入</w:delText>
        </w:r>
        <w:r w:rsidR="00C43DBC" w:rsidRPr="003E6DC2" w:rsidDel="006B7EF9">
          <w:rPr>
            <w:rFonts w:hint="eastAsia"/>
            <w:color w:val="000000" w:themeColor="text1"/>
          </w:rPr>
          <w:delText>中央氣象局</w:delText>
        </w:r>
        <w:r w:rsidRPr="003E6DC2" w:rsidDel="006B7EF9">
          <w:rPr>
            <w:rFonts w:hint="eastAsia"/>
            <w:color w:val="000000" w:themeColor="text1"/>
          </w:rPr>
          <w:delText>氣象</w:delText>
        </w:r>
        <w:r w:rsidR="00C43DBC" w:rsidRPr="003E6DC2" w:rsidDel="006B7EF9">
          <w:rPr>
            <w:rFonts w:hint="eastAsia"/>
            <w:color w:val="000000" w:themeColor="text1"/>
          </w:rPr>
          <w:delText>資料</w:delText>
        </w:r>
        <w:r w:rsidRPr="003E6DC2" w:rsidDel="006B7EF9">
          <w:rPr>
            <w:rFonts w:hint="eastAsia"/>
            <w:color w:val="000000" w:themeColor="text1"/>
          </w:rPr>
          <w:delText>，並</w:delText>
        </w:r>
        <w:r w:rsidRPr="003E6DC2" w:rsidDel="006B7EF9">
          <w:rPr>
            <w:rFonts w:hint="eastAsia"/>
            <w:color w:val="000000" w:themeColor="text1"/>
            <w:rPrChange w:id="11231" w:author="jackson" w:date="2021-06-14T10:59:00Z">
              <w:rPr>
                <w:rFonts w:hint="eastAsia"/>
              </w:rPr>
            </w:rPrChange>
          </w:rPr>
          <w:delText>依損壞頻率及程度</w:delText>
        </w:r>
        <w:r w:rsidR="00C43DBC" w:rsidRPr="003E6DC2" w:rsidDel="006B7EF9">
          <w:rPr>
            <w:rFonts w:hint="eastAsia"/>
            <w:color w:val="000000" w:themeColor="text1"/>
            <w:rPrChange w:id="11232" w:author="jackson" w:date="2021-06-14T10:59:00Z">
              <w:rPr>
                <w:rFonts w:hint="eastAsia"/>
              </w:rPr>
            </w:rPrChange>
          </w:rPr>
          <w:delText>及鄰近氣象測站資料</w:delText>
        </w:r>
        <w:r w:rsidRPr="003E6DC2" w:rsidDel="006B7EF9">
          <w:rPr>
            <w:rFonts w:hint="eastAsia"/>
            <w:color w:val="000000" w:themeColor="text1"/>
            <w:rPrChange w:id="11233" w:author="jackson" w:date="2021-06-14T10:59:00Z">
              <w:rPr>
                <w:rFonts w:hint="eastAsia"/>
              </w:rPr>
            </w:rPrChange>
          </w:rPr>
          <w:delText>加以分析，產出「道路損壞風險預測」</w:delText>
        </w:r>
        <w:r w:rsidRPr="003E6DC2" w:rsidDel="006B7EF9">
          <w:rPr>
            <w:rFonts w:hint="eastAsia"/>
            <w:color w:val="000000" w:themeColor="text1"/>
          </w:rPr>
          <w:delText>，作為區分到度修繕維護之超前部署。</w:delText>
        </w:r>
      </w:del>
    </w:p>
    <w:p w14:paraId="7F8C4716" w14:textId="4B0864F1" w:rsidR="00C43DBC" w:rsidRPr="003E6DC2" w:rsidDel="006B7EF9" w:rsidRDefault="00803D4C">
      <w:pPr>
        <w:pStyle w:val="13"/>
        <w:ind w:leftChars="50" w:left="560" w:hangingChars="150" w:hanging="420"/>
        <w:rPr>
          <w:del w:id="11234" w:author="User" w:date="2021-09-13T18:04:00Z"/>
          <w:rFonts w:hint="eastAsia"/>
          <w:color w:val="000000" w:themeColor="text1"/>
        </w:rPr>
        <w:pPrChange w:id="11235" w:author="User" w:date="2021-09-14T13:59:00Z">
          <w:pPr>
            <w:pStyle w:val="13"/>
          </w:pPr>
        </w:pPrChange>
      </w:pPr>
      <w:del w:id="11236" w:author="User" w:date="2021-09-13T18:04:00Z">
        <w:r w:rsidRPr="003E6DC2" w:rsidDel="006B7EF9">
          <w:rPr>
            <w:rFonts w:hint="eastAsia"/>
            <w:color w:val="000000" w:themeColor="text1"/>
          </w:rPr>
          <w:delText>數據蒐集作為大</w:delText>
        </w:r>
        <w:r w:rsidR="00E227DD" w:rsidRPr="003E6DC2" w:rsidDel="006B7EF9">
          <w:rPr>
            <w:rFonts w:hint="eastAsia"/>
            <w:color w:val="000000" w:themeColor="text1"/>
          </w:rPr>
          <w:delText>臺南</w:delText>
        </w:r>
        <w:r w:rsidRPr="003E6DC2" w:rsidDel="006B7EF9">
          <w:rPr>
            <w:rFonts w:hint="eastAsia"/>
            <w:color w:val="000000" w:themeColor="text1"/>
          </w:rPr>
          <w:delText>大數據分析依據。</w:delText>
        </w:r>
      </w:del>
    </w:p>
    <w:p w14:paraId="3052491E" w14:textId="1FB646B5" w:rsidR="006D125E" w:rsidRPr="003E6DC2" w:rsidDel="006B7EF9" w:rsidRDefault="00DA692D">
      <w:pPr>
        <w:pStyle w:val="13"/>
        <w:ind w:leftChars="50" w:left="560" w:hangingChars="150" w:hanging="420"/>
        <w:rPr>
          <w:del w:id="11237" w:author="User" w:date="2021-09-13T18:04:00Z"/>
          <w:color w:val="000000" w:themeColor="text1"/>
        </w:rPr>
        <w:pPrChange w:id="11238" w:author="User" w:date="2021-09-14T13:59:00Z">
          <w:pPr>
            <w:pStyle w:val="3"/>
            <w:spacing w:before="240" w:after="120"/>
            <w:ind w:left="280" w:right="280" w:hanging="280"/>
          </w:pPr>
        </w:pPrChange>
      </w:pPr>
      <w:del w:id="11239" w:author="User" w:date="2021-09-13T18:04:00Z">
        <w:r w:rsidRPr="003E6DC2" w:rsidDel="006B7EF9">
          <w:rPr>
            <w:color w:val="000000" w:themeColor="text1"/>
          </w:rPr>
          <w:delText>創新作為</w:delText>
        </w:r>
      </w:del>
    </w:p>
    <w:p w14:paraId="47261944" w14:textId="3B6D3B10" w:rsidR="00FD33EF" w:rsidRPr="003E6DC2" w:rsidDel="006B7EF9" w:rsidRDefault="007C231A">
      <w:pPr>
        <w:pStyle w:val="13"/>
        <w:ind w:leftChars="50" w:left="560" w:hangingChars="150" w:hanging="420"/>
        <w:rPr>
          <w:del w:id="11240" w:author="User" w:date="2021-09-13T18:04:00Z"/>
          <w:rFonts w:hint="eastAsia"/>
          <w:color w:val="000000" w:themeColor="text1"/>
        </w:rPr>
        <w:pPrChange w:id="11241" w:author="User" w:date="2021-09-14T13:59:00Z">
          <w:pPr>
            <w:pStyle w:val="13"/>
          </w:pPr>
        </w:pPrChange>
      </w:pPr>
      <w:del w:id="11242" w:author="User" w:date="2021-09-13T18:04:00Z">
        <w:r w:rsidRPr="003E6DC2" w:rsidDel="006B7EF9">
          <w:rPr>
            <w:color w:val="000000" w:themeColor="text1"/>
          </w:rPr>
          <w:delText>本案</w:delText>
        </w:r>
        <w:r w:rsidR="00FD33EF" w:rsidRPr="003E6DC2" w:rsidDel="006B7EF9">
          <w:rPr>
            <w:rFonts w:hint="eastAsia"/>
            <w:color w:val="000000" w:themeColor="text1"/>
          </w:rPr>
          <w:delText>之創新作為，主要展現於三個不同面向，本公司透過</w:delText>
        </w:r>
        <w:r w:rsidR="00FD33EF" w:rsidRPr="003E6DC2" w:rsidDel="006B7EF9">
          <w:rPr>
            <w:rFonts w:hint="eastAsia"/>
            <w:color w:val="000000" w:themeColor="text1"/>
          </w:rPr>
          <w:delText xml:space="preserve"> </w:delText>
        </w:r>
        <w:r w:rsidRPr="003E6DC2" w:rsidDel="006B7EF9">
          <w:rPr>
            <w:color w:val="000000" w:themeColor="text1"/>
          </w:rPr>
          <w:delText>：</w:delText>
        </w:r>
      </w:del>
    </w:p>
    <w:p w14:paraId="0F7DC67A" w14:textId="2041C907" w:rsidR="00FD33EF" w:rsidRPr="003E6DC2" w:rsidDel="006B7EF9" w:rsidRDefault="000E6B57">
      <w:pPr>
        <w:pStyle w:val="13"/>
        <w:ind w:leftChars="50" w:left="560" w:hangingChars="150" w:hanging="420"/>
        <w:rPr>
          <w:del w:id="11243" w:author="User" w:date="2021-09-13T18:04:00Z"/>
          <w:rFonts w:hint="eastAsia"/>
          <w:color w:val="000000" w:themeColor="text1"/>
        </w:rPr>
        <w:pPrChange w:id="11244" w:author="User" w:date="2021-09-14T13:59:00Z">
          <w:pPr>
            <w:pStyle w:val="-1"/>
            <w:numPr>
              <w:numId w:val="400"/>
            </w:numPr>
            <w:ind w:left="280" w:hanging="280"/>
          </w:pPr>
        </w:pPrChange>
      </w:pPr>
      <w:del w:id="11245" w:author="User" w:date="2021-09-13T18:04:00Z">
        <w:r w:rsidRPr="003E6DC2" w:rsidDel="006B7EF9">
          <w:rPr>
            <w:color w:val="000000" w:themeColor="text1"/>
          </w:rPr>
          <w:delText>SaaS(Software as a Service</w:delText>
        </w:r>
        <w:r w:rsidR="007C231A" w:rsidRPr="003E6DC2" w:rsidDel="006B7EF9">
          <w:rPr>
            <w:color w:val="000000" w:themeColor="text1"/>
          </w:rPr>
          <w:delText>，</w:delText>
        </w:r>
        <w:r w:rsidR="00DD09B4" w:rsidRPr="003E6DC2" w:rsidDel="006B7EF9">
          <w:rPr>
            <w:color w:val="000000" w:themeColor="text1"/>
          </w:rPr>
          <w:delText>Support as a Service</w:delText>
        </w:r>
        <w:r w:rsidRPr="003E6DC2" w:rsidDel="006B7EF9">
          <w:rPr>
            <w:color w:val="000000" w:themeColor="text1"/>
          </w:rPr>
          <w:delText>)</w:delText>
        </w:r>
        <w:r w:rsidR="00862E06" w:rsidRPr="003E6DC2" w:rsidDel="006B7EF9">
          <w:rPr>
            <w:color w:val="000000" w:themeColor="text1"/>
          </w:rPr>
          <w:delText>營運</w:delText>
        </w:r>
        <w:r w:rsidR="00C43DBC" w:rsidRPr="003E6DC2" w:rsidDel="006B7EF9">
          <w:rPr>
            <w:color w:val="000000" w:themeColor="text1"/>
          </w:rPr>
          <w:delText>模式</w:delText>
        </w:r>
      </w:del>
    </w:p>
    <w:p w14:paraId="1F7653F7" w14:textId="4D6562EB" w:rsidR="00FD33EF" w:rsidRPr="003E6DC2" w:rsidDel="006B7EF9" w:rsidRDefault="000E6B57">
      <w:pPr>
        <w:pStyle w:val="13"/>
        <w:ind w:leftChars="50" w:left="560" w:hangingChars="150" w:hanging="420"/>
        <w:rPr>
          <w:del w:id="11246" w:author="User" w:date="2021-09-13T18:04:00Z"/>
          <w:rFonts w:hint="eastAsia"/>
          <w:color w:val="000000" w:themeColor="text1"/>
        </w:rPr>
        <w:pPrChange w:id="11247" w:author="User" w:date="2021-09-14T13:59:00Z">
          <w:pPr>
            <w:pStyle w:val="-1"/>
            <w:numPr>
              <w:numId w:val="400"/>
            </w:numPr>
            <w:ind w:left="280" w:hanging="280"/>
          </w:pPr>
        </w:pPrChange>
      </w:pPr>
      <w:del w:id="11248" w:author="User" w:date="2021-09-13T18:04:00Z">
        <w:r w:rsidRPr="003E6DC2" w:rsidDel="006B7EF9">
          <w:rPr>
            <w:color w:val="000000" w:themeColor="text1"/>
          </w:rPr>
          <w:delText>與計程車</w:delText>
        </w:r>
        <w:r w:rsidR="00FD33EF" w:rsidRPr="003E6DC2" w:rsidDel="006B7EF9">
          <w:rPr>
            <w:rFonts w:hint="eastAsia"/>
            <w:color w:val="000000" w:themeColor="text1"/>
          </w:rPr>
          <w:delText>業者</w:delText>
        </w:r>
        <w:r w:rsidRPr="003E6DC2" w:rsidDel="006B7EF9">
          <w:rPr>
            <w:color w:val="000000" w:themeColor="text1"/>
          </w:rPr>
          <w:delText>異業結盟</w:delText>
        </w:r>
        <w:r w:rsidR="00862E06" w:rsidRPr="003E6DC2" w:rsidDel="006B7EF9">
          <w:rPr>
            <w:color w:val="000000" w:themeColor="text1"/>
          </w:rPr>
          <w:delText>，節能減碳並且解決</w:delText>
        </w:r>
        <w:r w:rsidR="00883347" w:rsidRPr="003E6DC2" w:rsidDel="006B7EF9">
          <w:rPr>
            <w:color w:val="000000" w:themeColor="text1"/>
          </w:rPr>
          <w:delText>找車</w:delText>
        </w:r>
        <w:r w:rsidR="00883347" w:rsidRPr="003E6DC2" w:rsidDel="006B7EF9">
          <w:rPr>
            <w:color w:val="000000" w:themeColor="text1"/>
          </w:rPr>
          <w:delText>(</w:delText>
        </w:r>
        <w:r w:rsidR="00883347" w:rsidRPr="003E6DC2" w:rsidDel="006B7EF9">
          <w:rPr>
            <w:color w:val="000000" w:themeColor="text1"/>
          </w:rPr>
          <w:delText>巡查車</w:delText>
        </w:r>
        <w:r w:rsidR="00883347" w:rsidRPr="003E6DC2" w:rsidDel="006B7EF9">
          <w:rPr>
            <w:color w:val="000000" w:themeColor="text1"/>
          </w:rPr>
          <w:delText>)</w:delText>
        </w:r>
        <w:r w:rsidR="00883347" w:rsidRPr="003E6DC2" w:rsidDel="006B7EF9">
          <w:rPr>
            <w:color w:val="000000" w:themeColor="text1"/>
          </w:rPr>
          <w:delText>找人</w:delText>
        </w:r>
        <w:r w:rsidR="00883347" w:rsidRPr="003E6DC2" w:rsidDel="006B7EF9">
          <w:rPr>
            <w:color w:val="000000" w:themeColor="text1"/>
          </w:rPr>
          <w:delText>(</w:delText>
        </w:r>
        <w:r w:rsidR="00883347" w:rsidRPr="003E6DC2" w:rsidDel="006B7EF9">
          <w:rPr>
            <w:color w:val="000000" w:themeColor="text1"/>
          </w:rPr>
          <w:delText>汽車駕駛</w:delText>
        </w:r>
        <w:r w:rsidR="00883347" w:rsidRPr="003E6DC2" w:rsidDel="006B7EF9">
          <w:rPr>
            <w:color w:val="000000" w:themeColor="text1"/>
          </w:rPr>
          <w:delText>)</w:delText>
        </w:r>
        <w:r w:rsidR="00883347" w:rsidRPr="003E6DC2" w:rsidDel="006B7EF9">
          <w:rPr>
            <w:color w:val="000000" w:themeColor="text1"/>
          </w:rPr>
          <w:delText>問題</w:delText>
        </w:r>
        <w:r w:rsidR="00FD33EF" w:rsidRPr="003E6DC2" w:rsidDel="006B7EF9">
          <w:rPr>
            <w:rFonts w:hint="eastAsia"/>
            <w:color w:val="000000" w:themeColor="text1"/>
          </w:rPr>
          <w:delText>。</w:delText>
        </w:r>
      </w:del>
    </w:p>
    <w:p w14:paraId="638DDED3" w14:textId="3AACD8CC" w:rsidR="000E6B57" w:rsidRPr="003E6DC2" w:rsidDel="006B7EF9" w:rsidRDefault="000E6B57">
      <w:pPr>
        <w:pStyle w:val="13"/>
        <w:ind w:leftChars="50" w:left="560" w:hangingChars="150" w:hanging="420"/>
        <w:rPr>
          <w:del w:id="11249" w:author="User" w:date="2021-09-13T18:04:00Z"/>
          <w:rFonts w:hint="eastAsia"/>
          <w:color w:val="000000" w:themeColor="text1"/>
        </w:rPr>
        <w:pPrChange w:id="11250" w:author="User" w:date="2021-09-14T13:59:00Z">
          <w:pPr>
            <w:pStyle w:val="-1"/>
            <w:numPr>
              <w:numId w:val="400"/>
            </w:numPr>
            <w:ind w:left="280" w:hanging="280"/>
          </w:pPr>
        </w:pPrChange>
      </w:pPr>
      <w:del w:id="11251" w:author="User" w:date="2021-09-13T18:04:00Z">
        <w:r w:rsidRPr="003E6DC2" w:rsidDel="006B7EF9">
          <w:rPr>
            <w:color w:val="000000" w:themeColor="text1"/>
          </w:rPr>
          <w:delText>IT</w:delText>
        </w:r>
        <w:r w:rsidR="00D767CD" w:rsidRPr="003E6DC2" w:rsidDel="006B7EF9">
          <w:rPr>
            <w:color w:val="000000" w:themeColor="text1"/>
          </w:rPr>
          <w:delText>、</w:delText>
        </w:r>
        <w:r w:rsidRPr="003E6DC2" w:rsidDel="006B7EF9">
          <w:rPr>
            <w:color w:val="000000" w:themeColor="text1"/>
          </w:rPr>
          <w:delText>A</w:delText>
        </w:r>
        <w:r w:rsidR="00D767CD" w:rsidRPr="003E6DC2" w:rsidDel="006B7EF9">
          <w:rPr>
            <w:color w:val="000000" w:themeColor="text1"/>
          </w:rPr>
          <w:delText>I</w:delText>
        </w:r>
        <w:r w:rsidR="00D767CD" w:rsidRPr="003E6DC2" w:rsidDel="006B7EF9">
          <w:rPr>
            <w:color w:val="000000" w:themeColor="text1"/>
          </w:rPr>
          <w:delText>與道路鋪面缺陷資訊</w:delText>
        </w:r>
        <w:r w:rsidRPr="003E6DC2" w:rsidDel="006B7EF9">
          <w:rPr>
            <w:color w:val="000000" w:themeColor="text1"/>
          </w:rPr>
          <w:delText>完</w:delText>
        </w:r>
        <w:r w:rsidR="00D767CD" w:rsidRPr="003E6DC2" w:rsidDel="006B7EF9">
          <w:rPr>
            <w:color w:val="000000" w:themeColor="text1"/>
          </w:rPr>
          <w:delText>美</w:delText>
        </w:r>
        <w:r w:rsidR="00C4057B" w:rsidRPr="003E6DC2" w:rsidDel="006B7EF9">
          <w:rPr>
            <w:color w:val="000000" w:themeColor="text1"/>
          </w:rPr>
          <w:delText>整合</w:delText>
        </w:r>
        <w:r w:rsidR="00883347" w:rsidRPr="003E6DC2" w:rsidDel="006B7EF9">
          <w:rPr>
            <w:color w:val="000000" w:themeColor="text1"/>
          </w:rPr>
          <w:delText>，提高整體道路養護速度與品質</w:delText>
        </w:r>
        <w:r w:rsidRPr="003E6DC2" w:rsidDel="006B7EF9">
          <w:rPr>
            <w:color w:val="000000" w:themeColor="text1"/>
          </w:rPr>
          <w:delText>。</w:delText>
        </w:r>
      </w:del>
    </w:p>
    <w:p w14:paraId="5D6FC6AC" w14:textId="58D5F0DE" w:rsidR="00FE4E48" w:rsidRPr="003E6DC2" w:rsidDel="006B7EF9" w:rsidRDefault="00FE4E48">
      <w:pPr>
        <w:pStyle w:val="13"/>
        <w:ind w:leftChars="50" w:left="560" w:hangingChars="150" w:hanging="420"/>
        <w:rPr>
          <w:del w:id="11252" w:author="User" w:date="2021-09-13T18:04:00Z"/>
          <w:rFonts w:hint="eastAsia"/>
        </w:rPr>
        <w:pPrChange w:id="11253" w:author="User" w:date="2021-09-14T13:59:00Z">
          <w:pPr>
            <w:pStyle w:val="4"/>
            <w:numPr>
              <w:numId w:val="381"/>
            </w:numPr>
            <w:ind w:left="280" w:hanging="280"/>
          </w:pPr>
        </w:pPrChange>
      </w:pPr>
      <w:del w:id="11254" w:author="User" w:date="2021-09-13T18:04:00Z">
        <w:r w:rsidRPr="003E6DC2" w:rsidDel="006B7EF9">
          <w:rPr>
            <w:rFonts w:hint="eastAsia"/>
          </w:rPr>
          <w:delText>支持性服務</w:delText>
        </w:r>
      </w:del>
    </w:p>
    <w:p w14:paraId="555E533B" w14:textId="1E309525" w:rsidR="0084673C" w:rsidRPr="003E6DC2" w:rsidDel="006B7EF9" w:rsidRDefault="000E6B57">
      <w:pPr>
        <w:pStyle w:val="13"/>
        <w:ind w:leftChars="50" w:left="560" w:hangingChars="150" w:hanging="420"/>
        <w:rPr>
          <w:del w:id="11255" w:author="User" w:date="2021-09-13T18:04:00Z"/>
          <w:rStyle w:val="30"/>
          <w:rFonts w:asciiTheme="majorHAnsi" w:hAnsiTheme="majorHAnsi" w:cs="Times New Roman" w:hint="eastAsia"/>
          <w:bCs w:val="0"/>
          <w:color w:val="000000" w:themeColor="text1"/>
          <w:szCs w:val="28"/>
          <w:bdr w:val="nil"/>
        </w:rPr>
        <w:pPrChange w:id="11256" w:author="User" w:date="2021-09-14T13:59:00Z">
          <w:pPr>
            <w:pStyle w:val="13"/>
          </w:pPr>
        </w:pPrChange>
      </w:pPr>
      <w:del w:id="11257" w:author="User" w:date="2021-09-13T18:04:00Z">
        <w:r w:rsidRPr="003E6DC2" w:rsidDel="006B7EF9">
          <w:rPr>
            <w:color w:val="000000" w:themeColor="text1"/>
          </w:rPr>
          <w:delText>我們把</w:delText>
        </w:r>
        <w:r w:rsidRPr="003E6DC2" w:rsidDel="006B7EF9">
          <w:rPr>
            <w:rFonts w:hint="eastAsia"/>
            <w:color w:val="000000" w:themeColor="text1"/>
            <w:rPrChange w:id="11258" w:author="jackson" w:date="2021-06-14T10:59:00Z">
              <w:rPr>
                <w:rFonts w:hint="eastAsia"/>
              </w:rPr>
            </w:rPrChange>
          </w:rPr>
          <w:delText>軟體及支援當成是一個服務的商品</w:delText>
        </w:r>
        <w:r w:rsidRPr="003E6DC2" w:rsidDel="006B7EF9">
          <w:rPr>
            <w:color w:val="000000" w:themeColor="text1"/>
          </w:rPr>
          <w:delText>，而不是像傳統的廠商，</w:delText>
        </w:r>
        <w:r w:rsidR="00883347" w:rsidRPr="003E6DC2" w:rsidDel="006B7EF9">
          <w:rPr>
            <w:color w:val="000000" w:themeColor="text1"/>
          </w:rPr>
          <w:delText>必定要</w:delText>
        </w:r>
        <w:r w:rsidR="00FD33EF" w:rsidRPr="003E6DC2" w:rsidDel="006B7EF9">
          <w:rPr>
            <w:rFonts w:hint="eastAsia"/>
            <w:color w:val="000000" w:themeColor="text1"/>
          </w:rPr>
          <w:delText>透過銷售</w:delText>
        </w:r>
        <w:r w:rsidR="00FD33EF" w:rsidRPr="003E6DC2" w:rsidDel="006B7EF9">
          <w:rPr>
            <w:color w:val="000000" w:themeColor="text1"/>
          </w:rPr>
          <w:delText>一套</w:delText>
        </w:r>
        <w:r w:rsidR="00FD33EF" w:rsidRPr="003E6DC2" w:rsidDel="006B7EF9">
          <w:rPr>
            <w:rFonts w:hint="eastAsia"/>
            <w:color w:val="000000" w:themeColor="text1"/>
          </w:rPr>
          <w:delText>既定</w:delText>
        </w:r>
        <w:r w:rsidR="00FD33EF" w:rsidRPr="003E6DC2" w:rsidDel="006B7EF9">
          <w:rPr>
            <w:color w:val="000000" w:themeColor="text1"/>
          </w:rPr>
          <w:delText>設備以及</w:delText>
        </w:r>
        <w:r w:rsidR="00FD33EF" w:rsidRPr="003E6DC2" w:rsidDel="006B7EF9">
          <w:rPr>
            <w:rFonts w:hint="eastAsia"/>
            <w:color w:val="000000" w:themeColor="text1"/>
          </w:rPr>
          <w:delText>特定</w:delText>
        </w:r>
        <w:r w:rsidR="00FD33EF" w:rsidRPr="003E6DC2" w:rsidDel="006B7EF9">
          <w:rPr>
            <w:color w:val="000000" w:themeColor="text1"/>
          </w:rPr>
          <w:delText>軟體</w:delText>
        </w:r>
        <w:r w:rsidRPr="003E6DC2" w:rsidDel="006B7EF9">
          <w:rPr>
            <w:color w:val="000000" w:themeColor="text1"/>
          </w:rPr>
          <w:delText>軟體</w:delText>
        </w:r>
        <w:r w:rsidR="00DD09B4" w:rsidRPr="003E6DC2" w:rsidDel="006B7EF9">
          <w:rPr>
            <w:color w:val="000000" w:themeColor="text1"/>
          </w:rPr>
          <w:delText>。</w:delText>
        </w:r>
        <w:r w:rsidRPr="003E6DC2" w:rsidDel="006B7EF9">
          <w:rPr>
            <w:color w:val="000000" w:themeColor="text1"/>
          </w:rPr>
          <w:delText>當這套</w:delText>
        </w:r>
        <w:r w:rsidR="00FD33EF" w:rsidRPr="003E6DC2" w:rsidDel="006B7EF9">
          <w:rPr>
            <w:rFonts w:hint="eastAsia"/>
            <w:color w:val="000000" w:themeColor="text1"/>
          </w:rPr>
          <w:delText>既有</w:delText>
        </w:r>
        <w:r w:rsidRPr="003E6DC2" w:rsidDel="006B7EF9">
          <w:rPr>
            <w:color w:val="000000" w:themeColor="text1"/>
          </w:rPr>
          <w:delText>系統不符原始的規劃，或</w:delText>
        </w:r>
        <w:r w:rsidR="00FD33EF" w:rsidRPr="003E6DC2" w:rsidDel="006B7EF9">
          <w:rPr>
            <w:rFonts w:hint="eastAsia"/>
            <w:color w:val="000000" w:themeColor="text1"/>
          </w:rPr>
          <w:delText>其</w:delText>
        </w:r>
        <w:r w:rsidRPr="003E6DC2" w:rsidDel="006B7EF9">
          <w:rPr>
            <w:color w:val="000000" w:themeColor="text1"/>
          </w:rPr>
          <w:delText>效能不如原本預期，又或者是因為系統效果太優良，導致中途突然資料量大增或者是運算需求大增，讓原本規劃的系統，面臨到不</w:delText>
        </w:r>
        <w:r w:rsidR="00FD33EF" w:rsidRPr="003E6DC2" w:rsidDel="006B7EF9">
          <w:rPr>
            <w:rFonts w:hint="eastAsia"/>
            <w:color w:val="000000" w:themeColor="text1"/>
          </w:rPr>
          <w:delText>敷</w:delText>
        </w:r>
        <w:r w:rsidRPr="003E6DC2" w:rsidDel="006B7EF9">
          <w:rPr>
            <w:color w:val="000000" w:themeColor="text1"/>
          </w:rPr>
          <w:delText>使用或者是甚至</w:delText>
        </w:r>
        <w:r w:rsidR="00FD33EF" w:rsidRPr="003E6DC2" w:rsidDel="006B7EF9">
          <w:rPr>
            <w:rFonts w:hint="eastAsia"/>
            <w:color w:val="000000" w:themeColor="text1"/>
          </w:rPr>
          <w:delText>不堪</w:delText>
        </w:r>
        <w:r w:rsidRPr="003E6DC2" w:rsidDel="006B7EF9">
          <w:rPr>
            <w:color w:val="000000" w:themeColor="text1"/>
          </w:rPr>
          <w:delText>使用的窘境。透過</w:delText>
        </w:r>
        <w:r w:rsidRPr="003E6DC2" w:rsidDel="006B7EF9">
          <w:rPr>
            <w:color w:val="000000" w:themeColor="text1"/>
          </w:rPr>
          <w:delText>SaaS</w:delText>
        </w:r>
        <w:r w:rsidRPr="003E6DC2" w:rsidDel="006B7EF9">
          <w:rPr>
            <w:color w:val="000000" w:themeColor="text1"/>
          </w:rPr>
          <w:delText>的</w:delText>
        </w:r>
        <w:r w:rsidR="00FD33EF" w:rsidRPr="003E6DC2" w:rsidDel="006B7EF9">
          <w:rPr>
            <w:rFonts w:hint="eastAsia"/>
            <w:color w:val="000000" w:themeColor="text1"/>
          </w:rPr>
          <w:delText>營運模式</w:delText>
        </w:r>
        <w:r w:rsidR="00FD33EF" w:rsidRPr="003E6DC2" w:rsidDel="006B7EF9">
          <w:rPr>
            <w:color w:val="000000" w:themeColor="text1"/>
          </w:rPr>
          <w:delText>，</w:delText>
        </w:r>
        <w:r w:rsidR="00FD33EF" w:rsidRPr="003E6DC2" w:rsidDel="006B7EF9">
          <w:rPr>
            <w:rFonts w:hint="eastAsia"/>
            <w:color w:val="000000" w:themeColor="text1"/>
          </w:rPr>
          <w:delText>即可由本公司針對</w:delText>
        </w:r>
        <w:r w:rsidR="00DD09B4" w:rsidRPr="003E6DC2" w:rsidDel="006B7EF9">
          <w:rPr>
            <w:color w:val="000000" w:themeColor="text1"/>
          </w:rPr>
          <w:delText>客戶</w:delText>
        </w:r>
        <w:r w:rsidRPr="003E6DC2" w:rsidDel="006B7EF9">
          <w:rPr>
            <w:color w:val="000000" w:themeColor="text1"/>
          </w:rPr>
          <w:delText>需求</w:delText>
        </w:r>
        <w:r w:rsidR="00DD09B4" w:rsidRPr="003E6DC2" w:rsidDel="006B7EF9">
          <w:rPr>
            <w:color w:val="000000" w:themeColor="text1"/>
          </w:rPr>
          <w:delText>及</w:delText>
        </w:r>
        <w:r w:rsidRPr="003E6DC2" w:rsidDel="006B7EF9">
          <w:rPr>
            <w:color w:val="000000" w:themeColor="text1"/>
          </w:rPr>
          <w:delText>資訊方面的配置，</w:delText>
        </w:r>
        <w:r w:rsidR="00FD33EF" w:rsidRPr="003E6DC2" w:rsidDel="006B7EF9">
          <w:rPr>
            <w:rFonts w:hint="eastAsia"/>
            <w:color w:val="000000" w:themeColor="text1"/>
          </w:rPr>
          <w:delText>甚至後勤之資源，進行相對應的資源提供及技術支援。</w:delText>
        </w:r>
      </w:del>
    </w:p>
    <w:p w14:paraId="1CC1A23A" w14:textId="3215F04A" w:rsidR="00AA13F4" w:rsidRPr="003E6DC2" w:rsidDel="006B7EF9" w:rsidRDefault="00AA13F4">
      <w:pPr>
        <w:pStyle w:val="13"/>
        <w:ind w:leftChars="50" w:left="560" w:hangingChars="150" w:hanging="420"/>
        <w:rPr>
          <w:del w:id="11259" w:author="User" w:date="2021-09-13T18:04:00Z"/>
          <w:rFonts w:hint="eastAsia"/>
        </w:rPr>
        <w:pPrChange w:id="11260" w:author="User" w:date="2021-09-14T13:59:00Z">
          <w:pPr>
            <w:pStyle w:val="4"/>
            <w:ind w:left="280" w:hanging="280"/>
          </w:pPr>
        </w:pPrChange>
      </w:pPr>
      <w:del w:id="11261" w:author="User" w:date="2021-09-13T18:04:00Z">
        <w:r w:rsidRPr="003E6DC2" w:rsidDel="006B7EF9">
          <w:rPr>
            <w:rFonts w:hint="eastAsia"/>
          </w:rPr>
          <w:delText>異業結盟、節能減碳、降低成本</w:delText>
        </w:r>
      </w:del>
    </w:p>
    <w:p w14:paraId="0FE90B42" w14:textId="62F71528" w:rsidR="004D3A5B" w:rsidRPr="003E6DC2" w:rsidDel="006B7EF9" w:rsidRDefault="000E6B57">
      <w:pPr>
        <w:pStyle w:val="13"/>
        <w:ind w:leftChars="50" w:left="560" w:hangingChars="150" w:hanging="420"/>
        <w:rPr>
          <w:del w:id="11262" w:author="User" w:date="2021-09-13T18:04:00Z"/>
          <w:rFonts w:hint="eastAsia"/>
          <w:color w:val="000000" w:themeColor="text1"/>
        </w:rPr>
        <w:pPrChange w:id="11263" w:author="User" w:date="2021-09-14T13:59:00Z">
          <w:pPr>
            <w:pStyle w:val="13"/>
            <w:ind w:left="566"/>
          </w:pPr>
        </w:pPrChange>
      </w:pPr>
      <w:del w:id="11264" w:author="User" w:date="2021-09-13T18:04:00Z">
        <w:r w:rsidRPr="003E6DC2" w:rsidDel="006B7EF9">
          <w:rPr>
            <w:rFonts w:hint="eastAsia"/>
            <w:color w:val="000000" w:themeColor="text1"/>
          </w:rPr>
          <w:delText>道路巡查這個</w:delText>
        </w:r>
        <w:r w:rsidR="004F0556" w:rsidRPr="003E6DC2" w:rsidDel="006B7EF9">
          <w:rPr>
            <w:rFonts w:hint="eastAsia"/>
            <w:color w:val="000000" w:themeColor="text1"/>
          </w:rPr>
          <w:delText>工作，</w:delText>
        </w:r>
        <w:r w:rsidRPr="003E6DC2" w:rsidDel="006B7EF9">
          <w:rPr>
            <w:rFonts w:hint="eastAsia"/>
            <w:color w:val="000000" w:themeColor="text1"/>
          </w:rPr>
          <w:delText>傳統需要額外</w:delText>
        </w:r>
        <w:r w:rsidR="007026B8" w:rsidRPr="003E6DC2" w:rsidDel="006B7EF9">
          <w:rPr>
            <w:rFonts w:hint="eastAsia"/>
            <w:color w:val="000000" w:themeColor="text1"/>
          </w:rPr>
          <w:delText>經費</w:delText>
        </w:r>
        <w:r w:rsidR="004F0556" w:rsidRPr="003E6DC2" w:rsidDel="006B7EF9">
          <w:rPr>
            <w:rFonts w:hint="eastAsia"/>
            <w:color w:val="000000" w:themeColor="text1"/>
          </w:rPr>
          <w:delText>發包</w:delText>
        </w:r>
        <w:r w:rsidR="007026B8" w:rsidRPr="003E6DC2" w:rsidDel="006B7EF9">
          <w:rPr>
            <w:rFonts w:hint="eastAsia"/>
            <w:color w:val="000000" w:themeColor="text1"/>
          </w:rPr>
          <w:delText>養護廠商，或是</w:delText>
        </w:r>
        <w:r w:rsidR="00FD33EF" w:rsidRPr="003E6DC2" w:rsidDel="006B7EF9">
          <w:rPr>
            <w:rFonts w:hint="eastAsia"/>
            <w:color w:val="000000" w:themeColor="text1"/>
          </w:rPr>
          <w:delText>由</w:delText>
        </w:r>
        <w:r w:rsidR="007026B8" w:rsidRPr="003E6DC2" w:rsidDel="006B7EF9">
          <w:rPr>
            <w:rFonts w:hint="eastAsia"/>
            <w:color w:val="000000" w:themeColor="text1"/>
          </w:rPr>
          <w:delText>公務單位另外</w:delText>
        </w:r>
        <w:r w:rsidR="00FD33EF" w:rsidRPr="003E6DC2" w:rsidDel="006B7EF9">
          <w:rPr>
            <w:rFonts w:hint="eastAsia"/>
            <w:color w:val="000000" w:themeColor="text1"/>
          </w:rPr>
          <w:delText>找</w:delText>
        </w:r>
        <w:r w:rsidR="007026B8" w:rsidRPr="003E6DC2" w:rsidDel="006B7EF9">
          <w:rPr>
            <w:rFonts w:hint="eastAsia"/>
            <w:color w:val="000000" w:themeColor="text1"/>
          </w:rPr>
          <w:delText>專用的車及</w:delText>
        </w:r>
        <w:r w:rsidRPr="003E6DC2" w:rsidDel="006B7EF9">
          <w:rPr>
            <w:rFonts w:hint="eastAsia"/>
            <w:color w:val="000000" w:themeColor="text1"/>
          </w:rPr>
          <w:delText>駕駛員，來</w:delText>
        </w:r>
        <w:r w:rsidR="004F0556" w:rsidRPr="003E6DC2" w:rsidDel="006B7EF9">
          <w:rPr>
            <w:rFonts w:hint="eastAsia"/>
            <w:color w:val="000000" w:themeColor="text1"/>
          </w:rPr>
          <w:delText>專門</w:delText>
        </w:r>
        <w:r w:rsidR="007026B8" w:rsidRPr="003E6DC2" w:rsidDel="006B7EF9">
          <w:rPr>
            <w:rFonts w:hint="eastAsia"/>
            <w:color w:val="000000" w:themeColor="text1"/>
          </w:rPr>
          <w:delText>執行</w:delText>
        </w:r>
        <w:r w:rsidRPr="003E6DC2" w:rsidDel="006B7EF9">
          <w:rPr>
            <w:rFonts w:hint="eastAsia"/>
            <w:color w:val="000000" w:themeColor="text1"/>
          </w:rPr>
          <w:delText>道路巡查這件事</w:delText>
        </w:r>
        <w:r w:rsidR="004F0556" w:rsidRPr="003E6DC2" w:rsidDel="006B7EF9">
          <w:rPr>
            <w:rFonts w:hint="eastAsia"/>
            <w:color w:val="000000" w:themeColor="text1"/>
          </w:rPr>
          <w:delText>，取而代之跟其它交通業者結合</w:delText>
        </w:r>
        <w:r w:rsidR="007026B8" w:rsidRPr="003E6DC2" w:rsidDel="006B7EF9">
          <w:rPr>
            <w:rFonts w:hint="eastAsia"/>
            <w:color w:val="000000" w:themeColor="text1"/>
          </w:rPr>
          <w:delText>。例如：</w:delText>
        </w:r>
        <w:r w:rsidRPr="003E6DC2" w:rsidDel="006B7EF9">
          <w:rPr>
            <w:rFonts w:hint="eastAsia"/>
            <w:color w:val="000000" w:themeColor="text1"/>
          </w:rPr>
          <w:delText>計程車業者</w:delText>
        </w:r>
        <w:r w:rsidR="007026B8" w:rsidRPr="003E6DC2" w:rsidDel="006B7EF9">
          <w:rPr>
            <w:rFonts w:hint="eastAsia"/>
            <w:color w:val="000000" w:themeColor="text1"/>
          </w:rPr>
          <w:delText>。計程車</w:delText>
        </w:r>
        <w:r w:rsidR="004F0556" w:rsidRPr="003E6DC2" w:rsidDel="006B7EF9">
          <w:rPr>
            <w:rFonts w:hint="eastAsia"/>
            <w:color w:val="000000" w:themeColor="text1"/>
          </w:rPr>
          <w:delText>原本</w:delText>
        </w:r>
        <w:r w:rsidR="00FD33EF" w:rsidRPr="003E6DC2" w:rsidDel="006B7EF9">
          <w:rPr>
            <w:rFonts w:hint="eastAsia"/>
            <w:color w:val="000000" w:themeColor="text1"/>
          </w:rPr>
          <w:delText>即為長時間行駛於路上之車輛</w:delText>
        </w:r>
        <w:r w:rsidR="007026B8" w:rsidRPr="003E6DC2" w:rsidDel="006B7EF9">
          <w:rPr>
            <w:rFonts w:hint="eastAsia"/>
            <w:color w:val="000000" w:themeColor="text1"/>
          </w:rPr>
          <w:delText>，</w:delText>
        </w:r>
        <w:r w:rsidR="00FD33EF" w:rsidRPr="003E6DC2" w:rsidDel="006B7EF9">
          <w:rPr>
            <w:rFonts w:hint="eastAsia"/>
            <w:color w:val="000000" w:themeColor="text1"/>
          </w:rPr>
          <w:delText>因此</w:delText>
        </w:r>
        <w:r w:rsidR="007026B8" w:rsidRPr="003E6DC2" w:rsidDel="006B7EF9">
          <w:rPr>
            <w:rFonts w:hint="eastAsia"/>
            <w:color w:val="000000" w:themeColor="text1"/>
          </w:rPr>
          <w:delText>只需</w:delText>
        </w:r>
        <w:r w:rsidR="00CE1096" w:rsidRPr="003E6DC2" w:rsidDel="006B7EF9">
          <w:rPr>
            <w:rFonts w:hint="eastAsia"/>
            <w:color w:val="000000" w:themeColor="text1"/>
          </w:rPr>
          <w:delText>加裝</w:delText>
        </w:r>
        <w:r w:rsidR="007026B8" w:rsidRPr="003E6DC2" w:rsidDel="006B7EF9">
          <w:rPr>
            <w:rFonts w:hint="eastAsia"/>
            <w:color w:val="000000" w:themeColor="text1"/>
          </w:rPr>
          <w:delText>將</w:delText>
        </w:r>
        <w:r w:rsidRPr="003E6DC2" w:rsidDel="006B7EF9">
          <w:rPr>
            <w:rFonts w:hint="eastAsia"/>
            <w:color w:val="000000" w:themeColor="text1"/>
          </w:rPr>
          <w:delText>相關的</w:delText>
        </w:r>
        <w:r w:rsidRPr="003E6DC2" w:rsidDel="006B7EF9">
          <w:rPr>
            <w:color w:val="000000" w:themeColor="text1"/>
          </w:rPr>
          <w:delText>AI</w:delText>
        </w:r>
        <w:r w:rsidRPr="003E6DC2" w:rsidDel="006B7EF9">
          <w:rPr>
            <w:color w:val="000000" w:themeColor="text1"/>
          </w:rPr>
          <w:delText>設備</w:delText>
        </w:r>
        <w:r w:rsidR="00CE1096" w:rsidRPr="003E6DC2" w:rsidDel="006B7EF9">
          <w:rPr>
            <w:rFonts w:hint="eastAsia"/>
            <w:color w:val="000000" w:themeColor="text1"/>
          </w:rPr>
          <w:delText>至計程</w:delText>
        </w:r>
        <w:r w:rsidRPr="003E6DC2" w:rsidDel="006B7EF9">
          <w:rPr>
            <w:color w:val="000000" w:themeColor="text1"/>
          </w:rPr>
          <w:delText>車上，</w:delText>
        </w:r>
        <w:r w:rsidR="00CE1096" w:rsidRPr="003E6DC2" w:rsidDel="006B7EF9">
          <w:rPr>
            <w:rFonts w:hint="eastAsia"/>
            <w:color w:val="000000" w:themeColor="text1"/>
          </w:rPr>
          <w:delText>即可進行道路巡查工作</w:delText>
        </w:r>
        <w:r w:rsidR="00CE1096" w:rsidRPr="003E6DC2" w:rsidDel="006B7EF9">
          <w:rPr>
            <w:color w:val="000000" w:themeColor="text1"/>
          </w:rPr>
          <w:delText>，</w:delText>
        </w:r>
        <w:r w:rsidR="00CE1096" w:rsidRPr="003E6DC2" w:rsidDel="006B7EF9">
          <w:rPr>
            <w:rFonts w:hint="eastAsia"/>
            <w:color w:val="000000" w:themeColor="text1"/>
          </w:rPr>
          <w:delText>又</w:delText>
        </w:r>
        <w:r w:rsidR="007026B8" w:rsidRPr="003E6DC2" w:rsidDel="006B7EF9">
          <w:rPr>
            <w:rFonts w:hint="eastAsia"/>
            <w:color w:val="000000" w:themeColor="text1"/>
          </w:rPr>
          <w:delText>因</w:delText>
        </w:r>
        <w:r w:rsidR="00CE1096" w:rsidRPr="003E6DC2" w:rsidDel="006B7EF9">
          <w:rPr>
            <w:rFonts w:hint="eastAsia"/>
            <w:color w:val="000000" w:themeColor="text1"/>
          </w:rPr>
          <w:delText>本公司</w:delText>
        </w:r>
        <w:r w:rsidR="007026B8" w:rsidRPr="003E6DC2" w:rsidDel="006B7EF9">
          <w:rPr>
            <w:rFonts w:hint="eastAsia"/>
            <w:color w:val="000000" w:themeColor="text1"/>
          </w:rPr>
          <w:delText>的設備輕巧且耗電量低，</w:delText>
        </w:r>
        <w:r w:rsidRPr="003E6DC2" w:rsidDel="006B7EF9">
          <w:rPr>
            <w:rFonts w:hint="eastAsia"/>
            <w:color w:val="000000" w:themeColor="text1"/>
          </w:rPr>
          <w:delText>容易安裝</w:delText>
        </w:r>
        <w:r w:rsidR="007026B8" w:rsidRPr="003E6DC2" w:rsidDel="006B7EF9">
          <w:rPr>
            <w:rFonts w:hint="eastAsia"/>
            <w:color w:val="000000" w:themeColor="text1"/>
          </w:rPr>
          <w:delText>拆</w:delText>
        </w:r>
      </w:del>
      <w:ins w:id="11265" w:author="jackson" w:date="2021-06-12T08:37:00Z">
        <w:del w:id="11266" w:author="User" w:date="2021-09-13T18:04:00Z">
          <w:r w:rsidR="007F435E" w:rsidRPr="003E6DC2" w:rsidDel="006B7EF9">
            <w:rPr>
              <w:rFonts w:hint="eastAsia"/>
              <w:color w:val="000000" w:themeColor="text1"/>
            </w:rPr>
            <w:delText>卸</w:delText>
          </w:r>
        </w:del>
      </w:ins>
      <w:del w:id="11267" w:author="User" w:date="2021-09-13T18:04:00Z">
        <w:r w:rsidR="007026B8" w:rsidRPr="003E6DC2" w:rsidDel="006B7EF9">
          <w:rPr>
            <w:rFonts w:hint="eastAsia"/>
            <w:color w:val="000000" w:themeColor="text1"/>
          </w:rPr>
          <w:delText>解，對計程車業者</w:delText>
        </w:r>
        <w:r w:rsidR="00CE1096" w:rsidRPr="003E6DC2" w:rsidDel="006B7EF9">
          <w:rPr>
            <w:rFonts w:hint="eastAsia"/>
            <w:color w:val="000000" w:themeColor="text1"/>
          </w:rPr>
          <w:delText>而言</w:delText>
        </w:r>
        <w:r w:rsidR="007026B8" w:rsidRPr="003E6DC2" w:rsidDel="006B7EF9">
          <w:rPr>
            <w:rFonts w:hint="eastAsia"/>
            <w:color w:val="000000" w:themeColor="text1"/>
          </w:rPr>
          <w:delText>，</w:delText>
        </w:r>
        <w:r w:rsidR="007026B8" w:rsidRPr="003E6DC2" w:rsidDel="006B7EF9">
          <w:rPr>
            <w:rFonts w:hint="eastAsia"/>
            <w:color w:val="000000" w:themeColor="text1"/>
            <w:rPrChange w:id="11268" w:author="jackson" w:date="2021-06-14T14:09:00Z">
              <w:rPr>
                <w:rFonts w:hint="eastAsia"/>
              </w:rPr>
            </w:rPrChange>
          </w:rPr>
          <w:delText>一來</w:delText>
        </w:r>
        <w:r w:rsidRPr="003E6DC2" w:rsidDel="006B7EF9">
          <w:rPr>
            <w:rFonts w:hint="eastAsia"/>
            <w:color w:val="000000" w:themeColor="text1"/>
            <w:rPrChange w:id="11269" w:author="jackson" w:date="2021-06-14T14:09:00Z">
              <w:rPr>
                <w:rFonts w:hint="eastAsia"/>
              </w:rPr>
            </w:rPrChange>
          </w:rPr>
          <w:delText>不佔用</w:delText>
        </w:r>
        <w:r w:rsidR="00CE1096" w:rsidRPr="003E6DC2" w:rsidDel="006B7EF9">
          <w:rPr>
            <w:rFonts w:hint="eastAsia"/>
            <w:color w:val="000000" w:themeColor="text1"/>
          </w:rPr>
          <w:delText>計程車之</w:delText>
        </w:r>
        <w:r w:rsidR="007026B8" w:rsidRPr="003E6DC2" w:rsidDel="006B7EF9">
          <w:rPr>
            <w:rFonts w:hint="eastAsia"/>
            <w:color w:val="000000" w:themeColor="text1"/>
            <w:rPrChange w:id="11270" w:author="jackson" w:date="2021-06-14T14:09:00Z">
              <w:rPr>
                <w:rFonts w:hint="eastAsia"/>
              </w:rPr>
            </w:rPrChange>
          </w:rPr>
          <w:delText>營業</w:delText>
        </w:r>
        <w:r w:rsidRPr="003E6DC2" w:rsidDel="006B7EF9">
          <w:rPr>
            <w:rFonts w:hint="eastAsia"/>
            <w:color w:val="000000" w:themeColor="text1"/>
            <w:rPrChange w:id="11271" w:author="jackson" w:date="2021-06-14T14:09:00Z">
              <w:rPr>
                <w:rFonts w:hint="eastAsia"/>
              </w:rPr>
            </w:rPrChange>
          </w:rPr>
          <w:delText>空間</w:delText>
        </w:r>
        <w:r w:rsidR="004F0556" w:rsidRPr="003E6DC2" w:rsidDel="006B7EF9">
          <w:rPr>
            <w:rFonts w:hint="eastAsia"/>
            <w:color w:val="000000" w:themeColor="text1"/>
            <w:rPrChange w:id="11272" w:author="jackson" w:date="2021-06-14T14:09:00Z">
              <w:rPr>
                <w:rFonts w:hint="eastAsia"/>
              </w:rPr>
            </w:rPrChange>
          </w:rPr>
          <w:delText>，</w:delText>
        </w:r>
        <w:r w:rsidR="007026B8" w:rsidRPr="003E6DC2" w:rsidDel="006B7EF9">
          <w:rPr>
            <w:rFonts w:hint="eastAsia"/>
            <w:color w:val="000000" w:themeColor="text1"/>
            <w:rPrChange w:id="11273" w:author="jackson" w:date="2021-06-14T14:09:00Z">
              <w:rPr>
                <w:rFonts w:hint="eastAsia"/>
              </w:rPr>
            </w:rPrChange>
          </w:rPr>
          <w:delText>二來不影響車子電路結構</w:delText>
        </w:r>
        <w:r w:rsidR="004F0556" w:rsidRPr="003E6DC2" w:rsidDel="006B7EF9">
          <w:rPr>
            <w:rFonts w:hint="eastAsia"/>
            <w:color w:val="000000" w:themeColor="text1"/>
            <w:rPrChange w:id="11274" w:author="jackson" w:date="2021-06-14T14:09:00Z">
              <w:rPr>
                <w:rFonts w:hint="eastAsia"/>
              </w:rPr>
            </w:rPrChange>
          </w:rPr>
          <w:delText>及</w:delText>
        </w:r>
        <w:r w:rsidR="00CE1096" w:rsidRPr="003E6DC2" w:rsidDel="006B7EF9">
          <w:rPr>
            <w:rFonts w:hint="eastAsia"/>
            <w:color w:val="000000" w:themeColor="text1"/>
          </w:rPr>
          <w:delText>其</w:delText>
        </w:r>
        <w:r w:rsidR="004F0556" w:rsidRPr="003E6DC2" w:rsidDel="006B7EF9">
          <w:rPr>
            <w:rFonts w:hint="eastAsia"/>
            <w:color w:val="000000" w:themeColor="text1"/>
            <w:rPrChange w:id="11275" w:author="jackson" w:date="2021-06-14T14:09:00Z">
              <w:rPr>
                <w:rFonts w:hint="eastAsia"/>
              </w:rPr>
            </w:rPrChange>
          </w:rPr>
          <w:delText>安全</w:delText>
        </w:r>
        <w:r w:rsidR="00CE1096" w:rsidRPr="003E6DC2" w:rsidDel="006B7EF9">
          <w:rPr>
            <w:rFonts w:hint="eastAsia"/>
            <w:color w:val="000000" w:themeColor="text1"/>
          </w:rPr>
          <w:delText>性</w:delText>
        </w:r>
        <w:r w:rsidR="007026B8" w:rsidRPr="003E6DC2" w:rsidDel="006B7EF9">
          <w:rPr>
            <w:rFonts w:hint="eastAsia"/>
            <w:color w:val="000000" w:themeColor="text1"/>
          </w:rPr>
          <w:delText>，</w:delText>
        </w:r>
        <w:r w:rsidRPr="003E6DC2" w:rsidDel="006B7EF9">
          <w:rPr>
            <w:rFonts w:hint="eastAsia"/>
            <w:color w:val="000000" w:themeColor="text1"/>
          </w:rPr>
          <w:delText>計程車業者除了接</w:delText>
        </w:r>
        <w:r w:rsidR="00CE1096" w:rsidRPr="003E6DC2" w:rsidDel="006B7EF9">
          <w:rPr>
            <w:rFonts w:hint="eastAsia"/>
            <w:color w:val="000000" w:themeColor="text1"/>
          </w:rPr>
          <w:delText>原訂</w:delText>
        </w:r>
        <w:r w:rsidRPr="003E6DC2" w:rsidDel="006B7EF9">
          <w:rPr>
            <w:rFonts w:hint="eastAsia"/>
            <w:color w:val="000000" w:themeColor="text1"/>
          </w:rPr>
          <w:delText>們委託固</w:delText>
        </w:r>
        <w:r w:rsidR="007026B8" w:rsidRPr="003E6DC2" w:rsidDel="006B7EF9">
          <w:rPr>
            <w:rFonts w:hint="eastAsia"/>
            <w:color w:val="000000" w:themeColor="text1"/>
          </w:rPr>
          <w:delText>定</w:delText>
        </w:r>
        <w:r w:rsidR="00CE1096" w:rsidRPr="003E6DC2" w:rsidDel="006B7EF9">
          <w:rPr>
            <w:rFonts w:hint="eastAsia"/>
            <w:color w:val="000000" w:themeColor="text1"/>
          </w:rPr>
          <w:delText>應</w:delText>
        </w:r>
        <w:r w:rsidR="007026B8" w:rsidRPr="003E6DC2" w:rsidDel="006B7EF9">
          <w:rPr>
            <w:rFonts w:hint="eastAsia"/>
            <w:color w:val="000000" w:themeColor="text1"/>
          </w:rPr>
          <w:delText>路巡道路</w:delText>
        </w:r>
        <w:r w:rsidR="005A6231" w:rsidRPr="003E6DC2" w:rsidDel="006B7EF9">
          <w:rPr>
            <w:rFonts w:hint="eastAsia"/>
            <w:color w:val="000000" w:themeColor="text1"/>
          </w:rPr>
          <w:delText>之</w:delText>
        </w:r>
        <w:r w:rsidR="007026B8" w:rsidRPr="003E6DC2" w:rsidDel="006B7EF9">
          <w:rPr>
            <w:rFonts w:hint="eastAsia"/>
            <w:color w:val="000000" w:themeColor="text1"/>
          </w:rPr>
          <w:delText>外，</w:delText>
        </w:r>
        <w:r w:rsidR="00CE1096" w:rsidRPr="003E6DC2" w:rsidDel="006B7EF9">
          <w:rPr>
            <w:rFonts w:hint="eastAsia"/>
            <w:color w:val="000000" w:themeColor="text1"/>
          </w:rPr>
          <w:delText>於其載客路程中</w:delText>
        </w:r>
        <w:r w:rsidR="007026B8" w:rsidRPr="003E6DC2" w:rsidDel="006B7EF9">
          <w:rPr>
            <w:rFonts w:hint="eastAsia"/>
            <w:color w:val="000000" w:themeColor="text1"/>
          </w:rPr>
          <w:delText>，如果有相關的道路缺陷，也能</w:delText>
        </w:r>
        <w:r w:rsidRPr="003E6DC2" w:rsidDel="006B7EF9">
          <w:rPr>
            <w:rFonts w:hint="eastAsia"/>
            <w:color w:val="000000" w:themeColor="text1"/>
          </w:rPr>
          <w:delText>透過這套</w:delText>
        </w:r>
        <w:r w:rsidR="007026B8" w:rsidRPr="003E6DC2" w:rsidDel="006B7EF9">
          <w:rPr>
            <w:rFonts w:hint="eastAsia"/>
            <w:color w:val="000000" w:themeColor="text1"/>
          </w:rPr>
          <w:delText>設備回傳</w:delText>
        </w:r>
        <w:r w:rsidR="00220EFA" w:rsidRPr="003E6DC2" w:rsidDel="006B7EF9">
          <w:rPr>
            <w:rFonts w:hint="eastAsia"/>
            <w:color w:val="000000" w:themeColor="text1"/>
          </w:rPr>
          <w:delText>缺陷，</w:delText>
        </w:r>
        <w:r w:rsidR="00220EFA" w:rsidRPr="003E6DC2" w:rsidDel="006B7EF9">
          <w:rPr>
            <w:rFonts w:hint="eastAsia"/>
            <w:color w:val="000000" w:themeColor="text1"/>
            <w:rPrChange w:id="11276" w:author="jackson" w:date="2021-06-14T14:09:00Z">
              <w:rPr>
                <w:rFonts w:hint="eastAsia"/>
              </w:rPr>
            </w:rPrChange>
          </w:rPr>
          <w:delText>提高巡查覆蓋率與巡查頻率</w:delText>
        </w:r>
        <w:r w:rsidR="00220EFA" w:rsidRPr="003E6DC2" w:rsidDel="006B7EF9">
          <w:rPr>
            <w:rFonts w:hint="eastAsia"/>
            <w:color w:val="000000" w:themeColor="text1"/>
          </w:rPr>
          <w:delText>。甚至一些原本</w:delText>
        </w:r>
        <w:r w:rsidR="007026B8" w:rsidRPr="003E6DC2" w:rsidDel="006B7EF9">
          <w:rPr>
            <w:rFonts w:hint="eastAsia"/>
            <w:color w:val="000000" w:themeColor="text1"/>
          </w:rPr>
          <w:delText>不在市府規劃</w:delText>
        </w:r>
        <w:r w:rsidR="00CE1096" w:rsidRPr="003E6DC2" w:rsidDel="006B7EF9">
          <w:rPr>
            <w:rFonts w:hint="eastAsia"/>
            <w:color w:val="000000" w:themeColor="text1"/>
          </w:rPr>
          <w:delText>巡查的道路發生道路缺陷</w:delText>
        </w:r>
        <w:r w:rsidRPr="003E6DC2" w:rsidDel="006B7EF9">
          <w:rPr>
            <w:rFonts w:hint="eastAsia"/>
            <w:color w:val="000000" w:themeColor="text1"/>
          </w:rPr>
          <w:delText>，</w:delText>
        </w:r>
        <w:r w:rsidR="00CE1096" w:rsidRPr="003E6DC2" w:rsidDel="006B7EF9">
          <w:rPr>
            <w:rFonts w:hint="eastAsia"/>
            <w:color w:val="000000" w:themeColor="text1"/>
          </w:rPr>
          <w:delText>亦</w:delText>
        </w:r>
        <w:r w:rsidRPr="003E6DC2" w:rsidDel="006B7EF9">
          <w:rPr>
            <w:rFonts w:hint="eastAsia"/>
            <w:color w:val="000000" w:themeColor="text1"/>
          </w:rPr>
          <w:delText>可能影響用路人安全的</w:delText>
        </w:r>
        <w:r w:rsidR="00220EFA" w:rsidRPr="003E6DC2" w:rsidDel="006B7EF9">
          <w:rPr>
            <w:rFonts w:hint="eastAsia"/>
            <w:color w:val="000000" w:themeColor="text1"/>
          </w:rPr>
          <w:delText>道路</w:delText>
        </w:r>
        <w:r w:rsidR="005A6231" w:rsidRPr="003E6DC2" w:rsidDel="006B7EF9">
          <w:rPr>
            <w:rFonts w:hint="eastAsia"/>
            <w:color w:val="000000" w:themeColor="text1"/>
          </w:rPr>
          <w:delText>，也可以藉</w:delText>
        </w:r>
        <w:r w:rsidR="00CE1096" w:rsidRPr="003E6DC2" w:rsidDel="006B7EF9">
          <w:rPr>
            <w:rFonts w:hint="eastAsia"/>
            <w:color w:val="000000" w:themeColor="text1"/>
          </w:rPr>
          <w:delText>裝設於計程車上之</w:delText>
        </w:r>
        <w:r w:rsidR="005A6231" w:rsidRPr="003E6DC2" w:rsidDel="006B7EF9">
          <w:rPr>
            <w:rFonts w:hint="eastAsia"/>
            <w:color w:val="000000" w:themeColor="text1"/>
          </w:rPr>
          <w:delText>車機設備自動回傳</w:delText>
        </w:r>
      </w:del>
      <w:ins w:id="11277" w:author="jackson" w:date="2021-06-12T08:38:00Z">
        <w:del w:id="11278" w:author="User" w:date="2021-09-13T18:04:00Z">
          <w:r w:rsidR="007F435E" w:rsidRPr="003E6DC2" w:rsidDel="006B7EF9">
            <w:rPr>
              <w:rFonts w:hint="eastAsia"/>
              <w:color w:val="000000" w:themeColor="text1"/>
            </w:rPr>
            <w:delText>，</w:delText>
          </w:r>
        </w:del>
      </w:ins>
      <w:del w:id="11279" w:author="User" w:date="2021-09-13T18:04:00Z">
        <w:r w:rsidR="00CE1096" w:rsidRPr="003E6DC2" w:rsidDel="006B7EF9">
          <w:rPr>
            <w:rFonts w:hint="eastAsia"/>
            <w:color w:val="000000" w:themeColor="text1"/>
          </w:rPr>
          <w:delText>使</w:delText>
        </w:r>
      </w:del>
      <w:ins w:id="11280" w:author="jackson" w:date="2021-06-12T08:40:00Z">
        <w:del w:id="11281" w:author="User" w:date="2021-09-13T18:04:00Z">
          <w:r w:rsidR="003D5659" w:rsidRPr="003E6DC2" w:rsidDel="006B7EF9">
            <w:rPr>
              <w:rFonts w:hint="eastAsia"/>
              <w:color w:val="000000" w:themeColor="text1"/>
            </w:rPr>
            <w:delText>養護單位</w:delText>
          </w:r>
        </w:del>
      </w:ins>
      <w:del w:id="11282" w:author="User" w:date="2021-09-13T18:04:00Z">
        <w:r w:rsidR="00CE1096" w:rsidRPr="003E6DC2" w:rsidDel="006B7EF9">
          <w:rPr>
            <w:rFonts w:hint="eastAsia"/>
            <w:color w:val="000000" w:themeColor="text1"/>
          </w:rPr>
          <w:delText>獲報並安排</w:delText>
        </w:r>
      </w:del>
      <w:ins w:id="11283" w:author="jackson" w:date="2021-06-12T08:40:00Z">
        <w:del w:id="11284" w:author="User" w:date="2021-09-13T18:04:00Z">
          <w:r w:rsidR="003D5659" w:rsidRPr="003E6DC2" w:rsidDel="006B7EF9">
            <w:rPr>
              <w:rFonts w:hint="eastAsia"/>
              <w:color w:val="000000" w:themeColor="text1"/>
            </w:rPr>
            <w:delText>進行</w:delText>
          </w:r>
        </w:del>
      </w:ins>
      <w:ins w:id="11285" w:author="jackson" w:date="2021-06-12T08:38:00Z">
        <w:del w:id="11286" w:author="User" w:date="2021-09-13T18:04:00Z">
          <w:r w:rsidR="007F435E" w:rsidRPr="003E6DC2" w:rsidDel="006B7EF9">
            <w:rPr>
              <w:rFonts w:hint="eastAsia"/>
              <w:color w:val="000000" w:themeColor="text1"/>
            </w:rPr>
            <w:delText>養護</w:delText>
          </w:r>
        </w:del>
      </w:ins>
      <w:del w:id="11287" w:author="User" w:date="2021-09-13T18:04:00Z">
        <w:r w:rsidR="00220EFA" w:rsidRPr="003E6DC2" w:rsidDel="006B7EF9">
          <w:rPr>
            <w:rFonts w:hint="eastAsia"/>
            <w:color w:val="000000" w:themeColor="text1"/>
          </w:rPr>
          <w:delText>。</w:delText>
        </w:r>
        <w:r w:rsidRPr="003E6DC2" w:rsidDel="006B7EF9">
          <w:rPr>
            <w:rFonts w:hint="eastAsia"/>
            <w:color w:val="000000" w:themeColor="text1"/>
          </w:rPr>
          <w:delText>同時也</w:delText>
        </w:r>
        <w:r w:rsidR="00CE1096" w:rsidRPr="003E6DC2" w:rsidDel="006B7EF9">
          <w:rPr>
            <w:rFonts w:ascii="標楷體" w:hAnsi="標楷體" w:cs="新細明體" w:hint="eastAsia"/>
            <w:color w:val="000000" w:themeColor="text1"/>
          </w:rPr>
          <w:delText>妥善運用</w:delText>
        </w:r>
        <w:r w:rsidR="00CE1096" w:rsidRPr="003E6DC2" w:rsidDel="006B7EF9">
          <w:rPr>
            <w:rFonts w:hint="eastAsia"/>
            <w:color w:val="000000" w:themeColor="text1"/>
          </w:rPr>
          <w:delText>計程車高機動性的特色</w:delText>
        </w:r>
        <w:r w:rsidRPr="003E6DC2" w:rsidDel="006B7EF9">
          <w:rPr>
            <w:rFonts w:hint="eastAsia"/>
            <w:color w:val="000000" w:themeColor="text1"/>
          </w:rPr>
          <w:delText>，當</w:delText>
        </w:r>
        <w:r w:rsidR="00CE1096" w:rsidRPr="003E6DC2" w:rsidDel="006B7EF9">
          <w:rPr>
            <w:rFonts w:hint="eastAsia"/>
            <w:color w:val="000000" w:themeColor="text1"/>
          </w:rPr>
          <w:delText>有</w:delText>
        </w:r>
        <w:r w:rsidRPr="003E6DC2" w:rsidDel="006B7EF9">
          <w:rPr>
            <w:rFonts w:hint="eastAsia"/>
            <w:color w:val="000000" w:themeColor="text1"/>
          </w:rPr>
          <w:delText>額外道路巡查</w:delText>
        </w:r>
        <w:r w:rsidR="00CE1096" w:rsidRPr="003E6DC2" w:rsidDel="006B7EF9">
          <w:rPr>
            <w:rFonts w:hint="eastAsia"/>
            <w:color w:val="000000" w:themeColor="text1"/>
          </w:rPr>
          <w:delText>的需求產生</w:delText>
        </w:r>
        <w:r w:rsidRPr="003E6DC2" w:rsidDel="006B7EF9">
          <w:rPr>
            <w:rFonts w:hint="eastAsia"/>
            <w:color w:val="000000" w:themeColor="text1"/>
          </w:rPr>
          <w:delText>時，</w:delText>
        </w:r>
        <w:r w:rsidR="00CE1096" w:rsidRPr="003E6DC2" w:rsidDel="006B7EF9">
          <w:rPr>
            <w:rFonts w:hint="eastAsia"/>
            <w:color w:val="000000" w:themeColor="text1"/>
          </w:rPr>
          <w:delText>可調配計程車業者配合。這不僅跳脫不容易短期找人及找車的困境，也降低了要找駕駛員的管理問題，也同時降低整個巡查的成本。</w:delText>
        </w:r>
      </w:del>
    </w:p>
    <w:p w14:paraId="1ADABDD4" w14:textId="50A5BB93" w:rsidR="001449BC" w:rsidRPr="003E6DC2" w:rsidDel="006B7EF9" w:rsidRDefault="001449BC">
      <w:pPr>
        <w:pStyle w:val="13"/>
        <w:ind w:leftChars="50" w:left="560" w:hangingChars="150" w:hanging="420"/>
        <w:rPr>
          <w:ins w:id="11288" w:author="jackson" w:date="2021-06-14T14:10:00Z"/>
          <w:del w:id="11289" w:author="User" w:date="2021-09-13T18:04:00Z"/>
          <w:rFonts w:hint="eastAsia"/>
        </w:rPr>
        <w:pPrChange w:id="11290" w:author="User" w:date="2021-09-14T13:59:00Z">
          <w:pPr>
            <w:pStyle w:val="13"/>
          </w:pPr>
        </w:pPrChange>
      </w:pPr>
      <w:ins w:id="11291" w:author="jackson" w:date="2021-06-14T14:10:00Z">
        <w:del w:id="11292" w:author="User" w:date="2021-09-13T18:04:00Z">
          <w:r w:rsidRPr="003E6DC2" w:rsidDel="006B7EF9">
            <w:delText>IT</w:delText>
          </w:r>
          <w:r w:rsidRPr="003E6DC2" w:rsidDel="006B7EF9">
            <w:delText>、</w:delText>
          </w:r>
          <w:r w:rsidRPr="003E6DC2" w:rsidDel="006B7EF9">
            <w:delText>AI</w:delText>
          </w:r>
          <w:r w:rsidRPr="003E6DC2" w:rsidDel="006B7EF9">
            <w:delText>與道路鋪面缺陷資訊完美整合</w:delText>
          </w:r>
        </w:del>
      </w:ins>
    </w:p>
    <w:p w14:paraId="3318F671" w14:textId="2D2FB592" w:rsidR="00183625" w:rsidRPr="003E6DC2" w:rsidDel="006B7EF9" w:rsidRDefault="00FE2A94">
      <w:pPr>
        <w:pStyle w:val="13"/>
        <w:ind w:leftChars="50" w:left="560" w:hangingChars="150" w:hanging="420"/>
        <w:rPr>
          <w:del w:id="11293" w:author="User" w:date="2021-09-13T18:04:00Z"/>
          <w:color w:val="000000" w:themeColor="text1"/>
        </w:rPr>
        <w:pPrChange w:id="11294" w:author="User" w:date="2021-09-14T13:59:00Z">
          <w:pPr>
            <w:pStyle w:val="3"/>
            <w:spacing w:before="240" w:after="120"/>
            <w:ind w:left="280" w:right="280" w:hanging="280"/>
          </w:pPr>
        </w:pPrChange>
      </w:pPr>
      <w:del w:id="11295" w:author="User" w:date="2021-09-13T18:04:00Z">
        <w:r w:rsidRPr="003E6DC2" w:rsidDel="006B7EF9">
          <w:rPr>
            <w:color w:val="000000" w:themeColor="text1"/>
          </w:rPr>
          <w:delText>快速簡易報表產生系統</w:delText>
        </w:r>
      </w:del>
    </w:p>
    <w:p w14:paraId="534AF4EB" w14:textId="7F12D0A4" w:rsidR="00944E4C" w:rsidRPr="003E6DC2" w:rsidDel="006B7EF9" w:rsidRDefault="00CE1096">
      <w:pPr>
        <w:pStyle w:val="13"/>
        <w:ind w:leftChars="50" w:left="560" w:hangingChars="150" w:hanging="420"/>
        <w:rPr>
          <w:del w:id="11296" w:author="User" w:date="2021-09-13T18:04:00Z"/>
          <w:rFonts w:hint="eastAsia"/>
          <w:color w:val="000000" w:themeColor="text1"/>
        </w:rPr>
        <w:pPrChange w:id="11297" w:author="User" w:date="2021-09-14T13:59:00Z">
          <w:pPr>
            <w:pStyle w:val="13"/>
          </w:pPr>
        </w:pPrChange>
      </w:pPr>
      <w:del w:id="11298" w:author="User" w:date="2021-09-13T18:04:00Z">
        <w:r w:rsidRPr="003E6DC2" w:rsidDel="006B7EF9">
          <w:rPr>
            <w:rFonts w:hint="eastAsia"/>
            <w:color w:val="000000" w:themeColor="text1"/>
          </w:rPr>
          <w:delText>本公司</w:delText>
        </w:r>
        <w:r w:rsidR="004A2B87" w:rsidRPr="003E6DC2" w:rsidDel="006B7EF9">
          <w:rPr>
            <w:color w:val="000000" w:themeColor="text1"/>
          </w:rPr>
          <w:delText>利用開源的報表產生系統，讓</w:delText>
        </w:r>
        <w:r w:rsidR="004A2B87" w:rsidRPr="003E6DC2" w:rsidDel="006B7EF9">
          <w:rPr>
            <w:rFonts w:hint="eastAsia"/>
            <w:color w:val="000000" w:themeColor="text1"/>
            <w:rPrChange w:id="11299" w:author="jackson" w:date="2021-06-14T10:58:00Z">
              <w:rPr>
                <w:rFonts w:hint="eastAsia"/>
              </w:rPr>
            </w:rPrChange>
          </w:rPr>
          <w:delText>使用者或開發者只要會</w:delText>
        </w:r>
        <w:r w:rsidR="001637C8" w:rsidRPr="003E6DC2" w:rsidDel="006B7EF9">
          <w:rPr>
            <w:rFonts w:hint="eastAsia"/>
            <w:color w:val="000000" w:themeColor="text1"/>
            <w:rPrChange w:id="11300" w:author="jackson" w:date="2021-06-14T10:58:00Z">
              <w:rPr>
                <w:rFonts w:hint="eastAsia"/>
              </w:rPr>
            </w:rPrChange>
          </w:rPr>
          <w:delText>標準</w:delText>
        </w:r>
        <w:r w:rsidR="00E6021C" w:rsidRPr="003E6DC2" w:rsidDel="006B7EF9">
          <w:rPr>
            <w:rFonts w:hint="eastAsia"/>
            <w:color w:val="000000" w:themeColor="text1"/>
            <w:rPrChange w:id="11301" w:author="jackson" w:date="2021-06-14T10:58:00Z">
              <w:rPr>
                <w:rFonts w:hint="eastAsia"/>
              </w:rPr>
            </w:rPrChange>
          </w:rPr>
          <w:delText>SQL</w:delText>
        </w:r>
        <w:r w:rsidR="00E6021C" w:rsidRPr="003E6DC2" w:rsidDel="006B7EF9">
          <w:rPr>
            <w:rFonts w:hint="eastAsia"/>
            <w:color w:val="000000" w:themeColor="text1"/>
            <w:rPrChange w:id="11302" w:author="jackson" w:date="2021-06-14T10:58:00Z">
              <w:rPr>
                <w:rFonts w:hint="eastAsia"/>
              </w:rPr>
            </w:rPrChange>
          </w:rPr>
          <w:delText>語法</w:delText>
        </w:r>
        <w:r w:rsidR="004A2B87" w:rsidRPr="003E6DC2" w:rsidDel="006B7EF9">
          <w:rPr>
            <w:rFonts w:hint="eastAsia"/>
            <w:color w:val="000000" w:themeColor="text1"/>
            <w:rPrChange w:id="11303" w:author="jackson" w:date="2021-06-14T10:58:00Z">
              <w:rPr>
                <w:rFonts w:hint="eastAsia"/>
              </w:rPr>
            </w:rPrChange>
          </w:rPr>
          <w:delText>，就能</w:delText>
        </w:r>
        <w:r w:rsidR="00E6021C" w:rsidRPr="003E6DC2" w:rsidDel="006B7EF9">
          <w:rPr>
            <w:rFonts w:hint="eastAsia"/>
            <w:color w:val="000000" w:themeColor="text1"/>
            <w:rPrChange w:id="11304" w:author="jackson" w:date="2021-06-14T10:58:00Z">
              <w:rPr>
                <w:rFonts w:hint="eastAsia"/>
              </w:rPr>
            </w:rPrChange>
          </w:rPr>
          <w:delText>產生出專業的報表</w:delText>
        </w:r>
        <w:r w:rsidR="00E6021C" w:rsidRPr="003E6DC2" w:rsidDel="006B7EF9">
          <w:rPr>
            <w:color w:val="000000" w:themeColor="text1"/>
          </w:rPr>
          <w:delText>，</w:delText>
        </w:r>
        <w:r w:rsidR="001637C8" w:rsidRPr="003E6DC2" w:rsidDel="006B7EF9">
          <w:rPr>
            <w:rFonts w:hint="eastAsia"/>
            <w:color w:val="000000" w:themeColor="text1"/>
          </w:rPr>
          <w:delText>透過瀏覽器</w:delText>
        </w:r>
        <w:r w:rsidR="00E6021C" w:rsidRPr="003E6DC2" w:rsidDel="006B7EF9">
          <w:rPr>
            <w:color w:val="000000" w:themeColor="text1"/>
          </w:rPr>
          <w:delText>方便地讓使用</w:delText>
        </w:r>
        <w:r w:rsidR="00FE303B" w:rsidRPr="003E6DC2" w:rsidDel="006B7EF9">
          <w:rPr>
            <w:rFonts w:hint="eastAsia"/>
            <w:color w:val="000000" w:themeColor="text1"/>
          </w:rPr>
          <w:delText>者</w:delText>
        </w:r>
        <w:r w:rsidR="00E6021C" w:rsidRPr="003E6DC2" w:rsidDel="006B7EF9">
          <w:rPr>
            <w:color w:val="000000" w:themeColor="text1"/>
          </w:rPr>
          <w:delText>下載成任何的格式</w:delText>
        </w:r>
        <w:r w:rsidR="00FE303B" w:rsidRPr="003E6DC2" w:rsidDel="006B7EF9">
          <w:rPr>
            <w:rFonts w:hint="eastAsia"/>
            <w:color w:val="000000" w:themeColor="text1"/>
          </w:rPr>
          <w:delText>，</w:delText>
        </w:r>
        <w:r w:rsidR="00E6021C" w:rsidRPr="003E6DC2" w:rsidDel="006B7EF9">
          <w:rPr>
            <w:color w:val="000000" w:themeColor="text1"/>
          </w:rPr>
          <w:delText>如</w:delText>
        </w:r>
        <w:r w:rsidR="00E6021C" w:rsidRPr="003E6DC2" w:rsidDel="006B7EF9">
          <w:rPr>
            <w:color w:val="000000" w:themeColor="text1"/>
          </w:rPr>
          <w:delText>CSV</w:delText>
        </w:r>
        <w:r w:rsidR="004A2B87" w:rsidRPr="003E6DC2" w:rsidDel="006B7EF9">
          <w:rPr>
            <w:color w:val="000000" w:themeColor="text1"/>
          </w:rPr>
          <w:delText>、</w:delText>
        </w:r>
        <w:r w:rsidR="00E6021C" w:rsidRPr="003E6DC2" w:rsidDel="006B7EF9">
          <w:rPr>
            <w:color w:val="000000" w:themeColor="text1"/>
          </w:rPr>
          <w:delText>Excel</w:delText>
        </w:r>
        <w:r w:rsidR="004A2B87" w:rsidRPr="003E6DC2" w:rsidDel="006B7EF9">
          <w:rPr>
            <w:color w:val="000000" w:themeColor="text1"/>
          </w:rPr>
          <w:delText>、</w:delText>
        </w:r>
        <w:r w:rsidR="00E6021C" w:rsidRPr="003E6DC2" w:rsidDel="006B7EF9">
          <w:rPr>
            <w:color w:val="000000" w:themeColor="text1"/>
          </w:rPr>
          <w:delText xml:space="preserve"> TXT</w:delText>
        </w:r>
        <w:r w:rsidR="004A2B87" w:rsidRPr="003E6DC2" w:rsidDel="006B7EF9">
          <w:rPr>
            <w:color w:val="000000" w:themeColor="text1"/>
          </w:rPr>
          <w:delText>、</w:delText>
        </w:r>
        <w:r w:rsidR="00E6021C" w:rsidRPr="003E6DC2" w:rsidDel="006B7EF9">
          <w:rPr>
            <w:color w:val="000000" w:themeColor="text1"/>
          </w:rPr>
          <w:delText>JSON</w:delText>
        </w:r>
        <w:r w:rsidR="004A2B87" w:rsidRPr="003E6DC2" w:rsidDel="006B7EF9">
          <w:rPr>
            <w:color w:val="000000" w:themeColor="text1"/>
          </w:rPr>
          <w:delText>，</w:delText>
        </w:r>
        <w:r w:rsidR="00E6021C" w:rsidRPr="003E6DC2" w:rsidDel="006B7EF9">
          <w:rPr>
            <w:color w:val="000000" w:themeColor="text1"/>
          </w:rPr>
          <w:delText xml:space="preserve"> </w:delText>
        </w:r>
        <w:r w:rsidR="00E6021C" w:rsidRPr="003E6DC2" w:rsidDel="006B7EF9">
          <w:rPr>
            <w:color w:val="000000" w:themeColor="text1"/>
          </w:rPr>
          <w:delText>做後續的資料處理或合併分析</w:delText>
        </w:r>
        <w:r w:rsidR="001637C8" w:rsidRPr="003E6DC2" w:rsidDel="006B7EF9">
          <w:rPr>
            <w:rFonts w:hint="eastAsia"/>
            <w:color w:val="000000" w:themeColor="text1"/>
          </w:rPr>
          <w:delText>，不需要額外安裝其它特別或需另外付費的軟體</w:delText>
        </w:r>
        <w:r w:rsidR="00FE303B" w:rsidRPr="003E6DC2" w:rsidDel="006B7EF9">
          <w:rPr>
            <w:rFonts w:hint="eastAsia"/>
            <w:color w:val="000000" w:themeColor="text1"/>
          </w:rPr>
          <w:delText>。</w:delText>
        </w:r>
        <w:r w:rsidR="00E6021C" w:rsidRPr="003E6DC2" w:rsidDel="006B7EF9">
          <w:rPr>
            <w:color w:val="000000" w:themeColor="text1"/>
          </w:rPr>
          <w:delText>特別一提</w:delText>
        </w:r>
        <w:r w:rsidR="004A2B87" w:rsidRPr="003E6DC2" w:rsidDel="006B7EF9">
          <w:rPr>
            <w:color w:val="000000" w:themeColor="text1"/>
          </w:rPr>
          <w:delText>，</w:delText>
        </w:r>
        <w:r w:rsidR="00E6021C" w:rsidRPr="003E6DC2" w:rsidDel="006B7EF9">
          <w:rPr>
            <w:color w:val="000000" w:themeColor="text1"/>
          </w:rPr>
          <w:delText>報表</w:delText>
        </w:r>
        <w:r w:rsidR="004A2B87" w:rsidRPr="003E6DC2" w:rsidDel="006B7EF9">
          <w:rPr>
            <w:color w:val="000000" w:themeColor="text1"/>
          </w:rPr>
          <w:delText>產生之後，</w:delText>
        </w:r>
        <w:r w:rsidR="00E6021C" w:rsidRPr="003E6DC2" w:rsidDel="006B7EF9">
          <w:rPr>
            <w:color w:val="000000" w:themeColor="text1"/>
          </w:rPr>
          <w:delText>還可以</w:delText>
        </w:r>
        <w:r w:rsidR="004A2B87" w:rsidRPr="003E6DC2" w:rsidDel="006B7EF9">
          <w:rPr>
            <w:rFonts w:hint="eastAsia"/>
            <w:color w:val="000000" w:themeColor="text1"/>
            <w:rPrChange w:id="11305" w:author="jackson" w:date="2021-06-14T10:58:00Z">
              <w:rPr>
                <w:rFonts w:hint="eastAsia"/>
              </w:rPr>
            </w:rPrChange>
          </w:rPr>
          <w:delText>連同條件化後的輸出資料，產生</w:delText>
        </w:r>
        <w:r w:rsidR="00E6021C" w:rsidRPr="003E6DC2" w:rsidDel="006B7EF9">
          <w:rPr>
            <w:rFonts w:hint="eastAsia"/>
            <w:color w:val="000000" w:themeColor="text1"/>
            <w:rPrChange w:id="11306" w:author="jackson" w:date="2021-06-14T10:58:00Z">
              <w:rPr>
                <w:rFonts w:hint="eastAsia"/>
              </w:rPr>
            </w:rPrChange>
          </w:rPr>
          <w:delText>標準的</w:delText>
        </w:r>
        <w:r w:rsidR="00E6021C" w:rsidRPr="003E6DC2" w:rsidDel="006B7EF9">
          <w:rPr>
            <w:rFonts w:hint="eastAsia"/>
            <w:color w:val="000000" w:themeColor="text1"/>
            <w:rPrChange w:id="11307" w:author="jackson" w:date="2021-06-14T10:58:00Z">
              <w:rPr>
                <w:rFonts w:hint="eastAsia"/>
              </w:rPr>
            </w:rPrChange>
          </w:rPr>
          <w:delText>SQL Insert</w:delText>
        </w:r>
        <w:r w:rsidR="00E6021C" w:rsidRPr="003E6DC2" w:rsidDel="006B7EF9">
          <w:rPr>
            <w:rFonts w:hint="eastAsia"/>
            <w:color w:val="000000" w:themeColor="text1"/>
            <w:rPrChange w:id="11308" w:author="jackson" w:date="2021-06-14T10:58:00Z">
              <w:rPr>
                <w:rFonts w:hint="eastAsia"/>
              </w:rPr>
            </w:rPrChange>
          </w:rPr>
          <w:delText>語法</w:delText>
        </w:r>
        <w:r w:rsidR="004A2B87" w:rsidRPr="003E6DC2" w:rsidDel="006B7EF9">
          <w:rPr>
            <w:color w:val="000000" w:themeColor="text1"/>
          </w:rPr>
          <w:delText>。</w:delText>
        </w:r>
        <w:r w:rsidR="00E6021C" w:rsidRPr="003E6DC2" w:rsidDel="006B7EF9">
          <w:rPr>
            <w:color w:val="000000" w:themeColor="text1"/>
          </w:rPr>
          <w:delText>這是為了未來要能夠跟</w:delText>
        </w:r>
        <w:r w:rsidR="00E227DD" w:rsidRPr="003E6DC2" w:rsidDel="006B7EF9">
          <w:rPr>
            <w:color w:val="000000" w:themeColor="text1"/>
          </w:rPr>
          <w:delText>臺南</w:delText>
        </w:r>
        <w:r w:rsidR="00E6021C" w:rsidRPr="003E6DC2" w:rsidDel="006B7EF9">
          <w:rPr>
            <w:color w:val="000000" w:themeColor="text1"/>
          </w:rPr>
          <w:delText>市政府目前使用中的養護系統相互結合，作資料交換</w:delText>
        </w:r>
        <w:r w:rsidRPr="003E6DC2" w:rsidDel="006B7EF9">
          <w:rPr>
            <w:rFonts w:hint="eastAsia"/>
            <w:color w:val="000000" w:themeColor="text1"/>
          </w:rPr>
          <w:delText>所做</w:delText>
        </w:r>
        <w:r w:rsidRPr="003E6DC2" w:rsidDel="006B7EF9">
          <w:rPr>
            <w:color w:val="000000" w:themeColor="text1"/>
          </w:rPr>
          <w:delText>的一個基本</w:delText>
        </w:r>
        <w:r w:rsidRPr="003E6DC2" w:rsidDel="006B7EF9">
          <w:rPr>
            <w:rFonts w:hint="eastAsia"/>
            <w:color w:val="000000" w:themeColor="text1"/>
          </w:rPr>
          <w:delText>功</w:delText>
        </w:r>
        <w:r w:rsidRPr="003E6DC2" w:rsidDel="006B7EF9">
          <w:rPr>
            <w:color w:val="000000" w:themeColor="text1"/>
          </w:rPr>
          <w:delText>，同時也是為日後數位化資料</w:delText>
        </w:r>
        <w:r w:rsidRPr="003E6DC2" w:rsidDel="006B7EF9">
          <w:rPr>
            <w:rFonts w:hint="eastAsia"/>
            <w:color w:val="000000" w:themeColor="text1"/>
          </w:rPr>
          <w:delText>以便</w:delText>
        </w:r>
        <w:r w:rsidRPr="003E6DC2" w:rsidDel="006B7EF9">
          <w:rPr>
            <w:color w:val="000000" w:themeColor="text1"/>
          </w:rPr>
          <w:delText>部門共享</w:delText>
        </w:r>
        <w:r w:rsidRPr="003E6DC2" w:rsidDel="006B7EF9">
          <w:rPr>
            <w:rFonts w:hint="eastAsia"/>
            <w:color w:val="000000" w:themeColor="text1"/>
          </w:rPr>
          <w:delText>奠定基礎</w:delText>
        </w:r>
        <w:r w:rsidRPr="003E6DC2" w:rsidDel="006B7EF9">
          <w:rPr>
            <w:color w:val="000000" w:themeColor="text1"/>
          </w:rPr>
          <w:delText>。</w:delText>
        </w:r>
      </w:del>
    </w:p>
    <w:p w14:paraId="4C6386C5" w14:textId="3F3CC901" w:rsidR="004A2B87" w:rsidRPr="003E6DC2" w:rsidDel="00FE22BE" w:rsidRDefault="004A2B87">
      <w:pPr>
        <w:pStyle w:val="13"/>
        <w:ind w:leftChars="50" w:left="560" w:hangingChars="150" w:hanging="420"/>
        <w:rPr>
          <w:del w:id="11309" w:author="User" w:date="2021-09-13T18:29:00Z"/>
          <w:rFonts w:cs="新細明體" w:hint="eastAsia"/>
          <w:color w:val="000000" w:themeColor="text1"/>
          <w:szCs w:val="32"/>
          <w:bdr w:val="none" w:sz="0" w:space="0" w:color="auto"/>
        </w:rPr>
        <w:pPrChange w:id="11310" w:author="User" w:date="2021-09-14T13:59:00Z">
          <w:pPr>
            <w:ind w:left="280" w:hanging="280"/>
          </w:pPr>
        </w:pPrChange>
      </w:pPr>
      <w:bookmarkStart w:id="11311" w:name="_Toc73891724"/>
      <w:bookmarkStart w:id="11312" w:name="_Toc73892120"/>
      <w:bookmarkStart w:id="11313" w:name="_Toc73892514"/>
      <w:bookmarkStart w:id="11314" w:name="_Toc73891725"/>
      <w:bookmarkStart w:id="11315" w:name="_Toc73892121"/>
      <w:bookmarkStart w:id="11316" w:name="_Toc73892515"/>
      <w:bookmarkStart w:id="11317" w:name="_Toc73891726"/>
      <w:bookmarkStart w:id="11318" w:name="_Toc73892122"/>
      <w:bookmarkStart w:id="11319" w:name="_Toc73892516"/>
      <w:bookmarkStart w:id="11320" w:name="_Toc73891727"/>
      <w:bookmarkStart w:id="11321" w:name="_Toc73892123"/>
      <w:bookmarkStart w:id="11322" w:name="_Toc73892517"/>
      <w:bookmarkStart w:id="11323" w:name="_Toc73891728"/>
      <w:bookmarkStart w:id="11324" w:name="_Toc73892124"/>
      <w:bookmarkStart w:id="11325" w:name="_Toc73892518"/>
      <w:bookmarkStart w:id="11326" w:name="_Toc73891729"/>
      <w:bookmarkStart w:id="11327" w:name="_Toc73892125"/>
      <w:bookmarkStart w:id="11328" w:name="_Toc73892519"/>
      <w:bookmarkStart w:id="11329" w:name="_Toc73891730"/>
      <w:bookmarkStart w:id="11330" w:name="_Toc73892126"/>
      <w:bookmarkStart w:id="11331" w:name="_Toc73892520"/>
      <w:bookmarkStart w:id="11332" w:name="_Toc73891731"/>
      <w:bookmarkStart w:id="11333" w:name="_Toc73892127"/>
      <w:bookmarkStart w:id="11334" w:name="_Toc73892521"/>
      <w:bookmarkStart w:id="11335" w:name="_Toc73891732"/>
      <w:bookmarkStart w:id="11336" w:name="_Toc73892128"/>
      <w:bookmarkStart w:id="11337" w:name="_Toc73892522"/>
      <w:bookmarkStart w:id="11338" w:name="_Toc73891733"/>
      <w:bookmarkStart w:id="11339" w:name="_Toc73892129"/>
      <w:bookmarkStart w:id="11340" w:name="_Toc73892523"/>
      <w:bookmarkStart w:id="11341" w:name="_Toc66215086"/>
      <w:bookmarkStart w:id="11342" w:name="_Toc66452214"/>
      <w:bookmarkStart w:id="11343" w:name="_Toc66457136"/>
      <w:bookmarkStart w:id="11344" w:name="_Toc66457281"/>
      <w:bookmarkStart w:id="11345" w:name="_Toc68767998"/>
      <w:bookmarkStart w:id="11346" w:name="_Toc68783777"/>
      <w:bookmarkStart w:id="11347" w:name="_Toc69026125"/>
      <w:bookmarkStart w:id="11348" w:name="_Toc69026770"/>
      <w:bookmarkStart w:id="11349" w:name="_Toc73624294"/>
      <w:bookmarkStart w:id="11350" w:name="_Toc73625014"/>
      <w:bookmarkStart w:id="11351" w:name="_Toc73628315"/>
      <w:bookmarkStart w:id="11352" w:name="_Toc73710332"/>
      <w:bookmarkStart w:id="11353" w:name="_Toc73710491"/>
      <w:bookmarkStart w:id="11354" w:name="_Toc73713241"/>
      <w:bookmarkStart w:id="11355" w:name="_Toc73713403"/>
      <w:bookmarkStart w:id="11356" w:name="_Toc73715949"/>
      <w:bookmarkStart w:id="11357" w:name="_Toc73883379"/>
      <w:bookmarkStart w:id="11358" w:name="_Toc73883551"/>
      <w:bookmarkStart w:id="11359" w:name="_Toc73883722"/>
      <w:bookmarkStart w:id="11360" w:name="_Toc73883893"/>
      <w:bookmarkStart w:id="11361" w:name="_Toc73886734"/>
      <w:bookmarkStart w:id="11362" w:name="_Toc66126433"/>
      <w:bookmarkStart w:id="11363" w:name="_Toc66126729"/>
      <w:bookmarkStart w:id="11364" w:name="_Toc66127025"/>
      <w:bookmarkStart w:id="11365" w:name="_Toc66127321"/>
      <w:bookmarkStart w:id="11366" w:name="_Toc66127604"/>
      <w:bookmarkStart w:id="11367" w:name="_Toc66127887"/>
      <w:bookmarkStart w:id="11368" w:name="_Toc66128170"/>
      <w:bookmarkStart w:id="11369" w:name="_Toc66128453"/>
      <w:bookmarkStart w:id="11370" w:name="_Toc66128736"/>
      <w:bookmarkStart w:id="11371" w:name="_Toc66129019"/>
      <w:bookmarkStart w:id="11372" w:name="_Toc66129299"/>
      <w:bookmarkStart w:id="11373" w:name="_Toc66129519"/>
      <w:bookmarkStart w:id="11374" w:name="_Toc66215087"/>
      <w:bookmarkStart w:id="11375" w:name="_Toc66452215"/>
      <w:bookmarkStart w:id="11376" w:name="_Toc66457137"/>
      <w:bookmarkStart w:id="11377" w:name="_Toc66457282"/>
      <w:bookmarkStart w:id="11378" w:name="_Toc68767999"/>
      <w:bookmarkStart w:id="11379" w:name="_Toc68783778"/>
      <w:bookmarkStart w:id="11380" w:name="_Toc69026126"/>
      <w:bookmarkStart w:id="11381" w:name="_Toc69026771"/>
      <w:bookmarkStart w:id="11382" w:name="_Toc73624295"/>
      <w:bookmarkStart w:id="11383" w:name="_Toc73625015"/>
      <w:bookmarkStart w:id="11384" w:name="_Toc73628316"/>
      <w:bookmarkStart w:id="11385" w:name="_Toc73710333"/>
      <w:bookmarkStart w:id="11386" w:name="_Toc73710492"/>
      <w:bookmarkStart w:id="11387" w:name="_Toc73713242"/>
      <w:bookmarkStart w:id="11388" w:name="_Toc73713404"/>
      <w:bookmarkStart w:id="11389" w:name="_Toc73715950"/>
      <w:bookmarkStart w:id="11390" w:name="_Toc73883380"/>
      <w:bookmarkStart w:id="11391" w:name="_Toc73883552"/>
      <w:bookmarkStart w:id="11392" w:name="_Toc73883723"/>
      <w:bookmarkStart w:id="11393" w:name="_Toc73883894"/>
      <w:bookmarkStart w:id="11394" w:name="_Toc73886735"/>
      <w:bookmarkStart w:id="11395" w:name="_Toc73891734"/>
      <w:bookmarkStart w:id="11396" w:name="_Toc73892130"/>
      <w:bookmarkStart w:id="11397" w:name="_Toc73892524"/>
      <w:bookmarkStart w:id="11398" w:name="_Toc60996062"/>
      <w:bookmarkStart w:id="11399" w:name="_Toc60996350"/>
      <w:bookmarkStart w:id="11400" w:name="_Toc60997425"/>
      <w:bookmarkStart w:id="11401" w:name="_Toc61269004"/>
      <w:bookmarkStart w:id="11402" w:name="_Toc65782032"/>
      <w:bookmarkStart w:id="11403" w:name="_Toc66126434"/>
      <w:bookmarkStart w:id="11404" w:name="_Toc66126730"/>
      <w:bookmarkStart w:id="11405" w:name="_Toc66127026"/>
      <w:bookmarkStart w:id="11406" w:name="_Toc66127322"/>
      <w:bookmarkStart w:id="11407" w:name="_Toc66127605"/>
      <w:bookmarkStart w:id="11408" w:name="_Toc66127888"/>
      <w:bookmarkStart w:id="11409" w:name="_Toc66128171"/>
      <w:bookmarkStart w:id="11410" w:name="_Toc66128454"/>
      <w:bookmarkStart w:id="11411" w:name="_Toc66128737"/>
      <w:bookmarkStart w:id="11412" w:name="_Toc66129020"/>
      <w:bookmarkStart w:id="11413" w:name="_Toc66129300"/>
      <w:bookmarkStart w:id="11414" w:name="_Toc66129520"/>
      <w:bookmarkStart w:id="11415" w:name="_Toc66215088"/>
      <w:bookmarkStart w:id="11416" w:name="_Toc66452216"/>
      <w:bookmarkStart w:id="11417" w:name="_Toc66457138"/>
      <w:bookmarkStart w:id="11418" w:name="_Toc66457283"/>
      <w:bookmarkStart w:id="11419" w:name="_Toc68768000"/>
      <w:bookmarkStart w:id="11420" w:name="_Toc68783779"/>
      <w:bookmarkStart w:id="11421" w:name="_Toc69026127"/>
      <w:bookmarkStart w:id="11422" w:name="_Toc69026772"/>
      <w:bookmarkStart w:id="11423" w:name="_Toc73624296"/>
      <w:bookmarkStart w:id="11424" w:name="_Toc73625016"/>
      <w:bookmarkStart w:id="11425" w:name="_Toc73628317"/>
      <w:bookmarkStart w:id="11426" w:name="_Toc73710334"/>
      <w:bookmarkStart w:id="11427" w:name="_Toc73710493"/>
      <w:bookmarkStart w:id="11428" w:name="_Toc73713243"/>
      <w:bookmarkStart w:id="11429" w:name="_Toc73713405"/>
      <w:bookmarkStart w:id="11430" w:name="_Toc73715951"/>
      <w:bookmarkStart w:id="11431" w:name="_Toc73883381"/>
      <w:bookmarkStart w:id="11432" w:name="_Toc73883553"/>
      <w:bookmarkStart w:id="11433" w:name="_Toc73883724"/>
      <w:bookmarkStart w:id="11434" w:name="_Toc73883895"/>
      <w:bookmarkStart w:id="11435" w:name="_Toc73886736"/>
      <w:bookmarkStart w:id="11436" w:name="_Toc60996063"/>
      <w:bookmarkStart w:id="11437" w:name="_Toc60996351"/>
      <w:bookmarkStart w:id="11438" w:name="_Toc60997426"/>
      <w:bookmarkStart w:id="11439" w:name="_Toc61269005"/>
      <w:bookmarkStart w:id="11440" w:name="_Toc65782033"/>
      <w:bookmarkStart w:id="11441" w:name="_Toc66126435"/>
      <w:bookmarkStart w:id="11442" w:name="_Toc66126731"/>
      <w:bookmarkStart w:id="11443" w:name="_Toc66127027"/>
      <w:bookmarkStart w:id="11444" w:name="_Toc66127323"/>
      <w:bookmarkStart w:id="11445" w:name="_Toc66127606"/>
      <w:bookmarkStart w:id="11446" w:name="_Toc66127889"/>
      <w:bookmarkStart w:id="11447" w:name="_Toc66128172"/>
      <w:bookmarkStart w:id="11448" w:name="_Toc66128455"/>
      <w:bookmarkStart w:id="11449" w:name="_Toc66128738"/>
      <w:bookmarkStart w:id="11450" w:name="_Toc66129021"/>
      <w:bookmarkStart w:id="11451" w:name="_Toc66129301"/>
      <w:bookmarkStart w:id="11452" w:name="_Toc66129521"/>
      <w:bookmarkStart w:id="11453" w:name="_Toc66215089"/>
      <w:bookmarkStart w:id="11454" w:name="_Toc66452217"/>
      <w:bookmarkStart w:id="11455" w:name="_Toc66457139"/>
      <w:bookmarkStart w:id="11456" w:name="_Toc66457284"/>
      <w:bookmarkStart w:id="11457" w:name="_Toc68768001"/>
      <w:bookmarkStart w:id="11458" w:name="_Toc68783780"/>
      <w:bookmarkStart w:id="11459" w:name="_Toc69026128"/>
      <w:bookmarkStart w:id="11460" w:name="_Toc69026773"/>
      <w:bookmarkStart w:id="11461" w:name="_Toc73624297"/>
      <w:bookmarkStart w:id="11462" w:name="_Toc73625017"/>
      <w:bookmarkStart w:id="11463" w:name="_Toc73628318"/>
      <w:bookmarkStart w:id="11464" w:name="_Toc73710335"/>
      <w:bookmarkStart w:id="11465" w:name="_Toc73710494"/>
      <w:bookmarkStart w:id="11466" w:name="_Toc73713244"/>
      <w:bookmarkStart w:id="11467" w:name="_Toc73713406"/>
      <w:bookmarkStart w:id="11468" w:name="_Toc73715952"/>
      <w:bookmarkStart w:id="11469" w:name="_Toc73883382"/>
      <w:bookmarkStart w:id="11470" w:name="_Toc73883554"/>
      <w:bookmarkStart w:id="11471" w:name="_Toc73883725"/>
      <w:bookmarkStart w:id="11472" w:name="_Toc73883896"/>
      <w:bookmarkStart w:id="11473" w:name="_Toc73886737"/>
      <w:bookmarkStart w:id="11474" w:name="_Toc73891735"/>
      <w:bookmarkStart w:id="11475" w:name="_Toc73892131"/>
      <w:bookmarkStart w:id="11476" w:name="_Toc73892525"/>
      <w:bookmarkStart w:id="11477" w:name="_Toc60996064"/>
      <w:bookmarkStart w:id="11478" w:name="_Toc60996352"/>
      <w:bookmarkStart w:id="11479" w:name="_Toc60997427"/>
      <w:bookmarkStart w:id="11480" w:name="_Toc61269006"/>
      <w:bookmarkStart w:id="11481" w:name="_Toc65782034"/>
      <w:bookmarkStart w:id="11482" w:name="_Toc66126436"/>
      <w:bookmarkStart w:id="11483" w:name="_Toc66126732"/>
      <w:bookmarkStart w:id="11484" w:name="_Toc66127028"/>
      <w:bookmarkStart w:id="11485" w:name="_Toc66127324"/>
      <w:bookmarkStart w:id="11486" w:name="_Toc66127607"/>
      <w:bookmarkStart w:id="11487" w:name="_Toc66127890"/>
      <w:bookmarkStart w:id="11488" w:name="_Toc66128173"/>
      <w:bookmarkStart w:id="11489" w:name="_Toc66128456"/>
      <w:bookmarkStart w:id="11490" w:name="_Toc66128739"/>
      <w:bookmarkStart w:id="11491" w:name="_Toc66129022"/>
      <w:bookmarkStart w:id="11492" w:name="_Toc66129302"/>
      <w:bookmarkStart w:id="11493" w:name="_Toc66129522"/>
      <w:bookmarkStart w:id="11494" w:name="_Toc66215090"/>
      <w:bookmarkStart w:id="11495" w:name="_Toc66452218"/>
      <w:bookmarkStart w:id="11496" w:name="_Toc66457140"/>
      <w:bookmarkStart w:id="11497" w:name="_Toc66457285"/>
      <w:bookmarkStart w:id="11498" w:name="_Toc68768002"/>
      <w:bookmarkStart w:id="11499" w:name="_Toc68783781"/>
      <w:bookmarkStart w:id="11500" w:name="_Toc69026129"/>
      <w:bookmarkStart w:id="11501" w:name="_Toc69026774"/>
      <w:bookmarkStart w:id="11502" w:name="_Toc73624298"/>
      <w:bookmarkStart w:id="11503" w:name="_Toc73625018"/>
      <w:bookmarkStart w:id="11504" w:name="_Toc73628319"/>
      <w:bookmarkStart w:id="11505" w:name="_Toc73710336"/>
      <w:bookmarkStart w:id="11506" w:name="_Toc73710495"/>
      <w:bookmarkStart w:id="11507" w:name="_Toc73713245"/>
      <w:bookmarkStart w:id="11508" w:name="_Toc73713407"/>
      <w:bookmarkStart w:id="11509" w:name="_Toc73715953"/>
      <w:bookmarkStart w:id="11510" w:name="_Toc73883383"/>
      <w:bookmarkStart w:id="11511" w:name="_Toc73883555"/>
      <w:bookmarkStart w:id="11512" w:name="_Toc73883726"/>
      <w:bookmarkStart w:id="11513" w:name="_Toc73883897"/>
      <w:bookmarkStart w:id="11514" w:name="_Toc73886738"/>
      <w:bookmarkStart w:id="11515" w:name="_Toc73891736"/>
      <w:bookmarkStart w:id="11516" w:name="_Toc73892132"/>
      <w:bookmarkStart w:id="11517" w:name="_Toc73892526"/>
      <w:bookmarkStart w:id="11518" w:name="_Toc60996066"/>
      <w:bookmarkStart w:id="11519" w:name="_Toc60996354"/>
      <w:bookmarkStart w:id="11520" w:name="_Toc60997429"/>
      <w:bookmarkStart w:id="11521" w:name="_Toc61269008"/>
      <w:bookmarkStart w:id="11522" w:name="_Toc65782035"/>
      <w:bookmarkStart w:id="11523" w:name="_Toc66126437"/>
      <w:bookmarkStart w:id="11524" w:name="_Toc66126733"/>
      <w:bookmarkStart w:id="11525" w:name="_Toc66127029"/>
      <w:bookmarkStart w:id="11526" w:name="_Toc66127325"/>
      <w:bookmarkStart w:id="11527" w:name="_Toc66127608"/>
      <w:bookmarkStart w:id="11528" w:name="_Toc66127891"/>
      <w:bookmarkStart w:id="11529" w:name="_Toc66128174"/>
      <w:bookmarkStart w:id="11530" w:name="_Toc66128457"/>
      <w:bookmarkStart w:id="11531" w:name="_Toc66128740"/>
      <w:bookmarkStart w:id="11532" w:name="_Toc66129023"/>
      <w:bookmarkStart w:id="11533" w:name="_Toc66129303"/>
      <w:bookmarkStart w:id="11534" w:name="_Toc66129523"/>
      <w:bookmarkStart w:id="11535" w:name="_Toc66215091"/>
      <w:bookmarkStart w:id="11536" w:name="_Toc66452219"/>
      <w:bookmarkStart w:id="11537" w:name="_Toc66457141"/>
      <w:bookmarkStart w:id="11538" w:name="_Toc66457286"/>
      <w:bookmarkStart w:id="11539" w:name="_Toc68768003"/>
      <w:bookmarkStart w:id="11540" w:name="_Toc68783782"/>
      <w:bookmarkStart w:id="11541" w:name="_Toc69026130"/>
      <w:bookmarkStart w:id="11542" w:name="_Toc69026775"/>
      <w:bookmarkStart w:id="11543" w:name="_Toc73624299"/>
      <w:bookmarkStart w:id="11544" w:name="_Toc73625019"/>
      <w:bookmarkStart w:id="11545" w:name="_Toc73628320"/>
      <w:bookmarkStart w:id="11546" w:name="_Toc73710337"/>
      <w:bookmarkStart w:id="11547" w:name="_Toc73710496"/>
      <w:bookmarkStart w:id="11548" w:name="_Toc73713246"/>
      <w:bookmarkStart w:id="11549" w:name="_Toc73713408"/>
      <w:bookmarkStart w:id="11550" w:name="_Toc73715954"/>
      <w:bookmarkStart w:id="11551" w:name="_Toc73883384"/>
      <w:bookmarkStart w:id="11552" w:name="_Toc73883556"/>
      <w:bookmarkStart w:id="11553" w:name="_Toc73883727"/>
      <w:bookmarkStart w:id="11554" w:name="_Toc73883898"/>
      <w:bookmarkStart w:id="11555" w:name="_Toc73886739"/>
      <w:bookmarkStart w:id="11556" w:name="_Toc60996067"/>
      <w:bookmarkStart w:id="11557" w:name="_Toc60996355"/>
      <w:bookmarkStart w:id="11558" w:name="_Toc60997430"/>
      <w:bookmarkStart w:id="11559" w:name="_Toc61269009"/>
      <w:bookmarkStart w:id="11560" w:name="_Toc65782036"/>
      <w:bookmarkStart w:id="11561" w:name="_Toc66126438"/>
      <w:bookmarkStart w:id="11562" w:name="_Toc66126734"/>
      <w:bookmarkStart w:id="11563" w:name="_Toc66127030"/>
      <w:bookmarkStart w:id="11564" w:name="_Toc66127326"/>
      <w:bookmarkStart w:id="11565" w:name="_Toc66127609"/>
      <w:bookmarkStart w:id="11566" w:name="_Toc66127892"/>
      <w:bookmarkStart w:id="11567" w:name="_Toc66128175"/>
      <w:bookmarkStart w:id="11568" w:name="_Toc66128458"/>
      <w:bookmarkStart w:id="11569" w:name="_Toc66128741"/>
      <w:bookmarkStart w:id="11570" w:name="_Toc66129024"/>
      <w:bookmarkStart w:id="11571" w:name="_Toc66129304"/>
      <w:bookmarkStart w:id="11572" w:name="_Toc66129524"/>
      <w:bookmarkStart w:id="11573" w:name="_Toc66215092"/>
      <w:bookmarkStart w:id="11574" w:name="_Toc66452220"/>
      <w:bookmarkStart w:id="11575" w:name="_Toc66457142"/>
      <w:bookmarkStart w:id="11576" w:name="_Toc66457287"/>
      <w:bookmarkStart w:id="11577" w:name="_Toc68768004"/>
      <w:bookmarkStart w:id="11578" w:name="_Toc68783783"/>
      <w:bookmarkStart w:id="11579" w:name="_Toc69026131"/>
      <w:bookmarkStart w:id="11580" w:name="_Toc69026776"/>
      <w:bookmarkStart w:id="11581" w:name="_Toc73624300"/>
      <w:bookmarkStart w:id="11582" w:name="_Toc73625020"/>
      <w:bookmarkStart w:id="11583" w:name="_Toc73628321"/>
      <w:bookmarkStart w:id="11584" w:name="_Toc73710338"/>
      <w:bookmarkStart w:id="11585" w:name="_Toc73710497"/>
      <w:bookmarkStart w:id="11586" w:name="_Toc73713247"/>
      <w:bookmarkStart w:id="11587" w:name="_Toc73713409"/>
      <w:bookmarkStart w:id="11588" w:name="_Toc73715955"/>
      <w:bookmarkStart w:id="11589" w:name="_Toc73883385"/>
      <w:bookmarkStart w:id="11590" w:name="_Toc73883557"/>
      <w:bookmarkStart w:id="11591" w:name="_Toc73883728"/>
      <w:bookmarkStart w:id="11592" w:name="_Toc73883899"/>
      <w:bookmarkStart w:id="11593" w:name="_Toc73886740"/>
      <w:bookmarkStart w:id="11594" w:name="_Toc73891737"/>
      <w:bookmarkStart w:id="11595" w:name="_Toc73892133"/>
      <w:bookmarkStart w:id="11596" w:name="_Toc73892527"/>
      <w:bookmarkStart w:id="11597" w:name="_Toc60996068"/>
      <w:bookmarkStart w:id="11598" w:name="_Toc60996356"/>
      <w:bookmarkStart w:id="11599" w:name="_Toc60997431"/>
      <w:bookmarkStart w:id="11600" w:name="_Toc61269010"/>
      <w:bookmarkStart w:id="11601" w:name="_Toc65782037"/>
      <w:bookmarkStart w:id="11602" w:name="_Toc66126439"/>
      <w:bookmarkStart w:id="11603" w:name="_Toc66126735"/>
      <w:bookmarkStart w:id="11604" w:name="_Toc66127031"/>
      <w:bookmarkStart w:id="11605" w:name="_Toc66127327"/>
      <w:bookmarkStart w:id="11606" w:name="_Toc66127610"/>
      <w:bookmarkStart w:id="11607" w:name="_Toc66127893"/>
      <w:bookmarkStart w:id="11608" w:name="_Toc66128176"/>
      <w:bookmarkStart w:id="11609" w:name="_Toc66128459"/>
      <w:bookmarkStart w:id="11610" w:name="_Toc66128742"/>
      <w:bookmarkStart w:id="11611" w:name="_Toc66129025"/>
      <w:bookmarkStart w:id="11612" w:name="_Toc66129305"/>
      <w:bookmarkStart w:id="11613" w:name="_Toc66129525"/>
      <w:bookmarkStart w:id="11614" w:name="_Toc66215093"/>
      <w:bookmarkStart w:id="11615" w:name="_Toc66452221"/>
      <w:bookmarkStart w:id="11616" w:name="_Toc66457143"/>
      <w:bookmarkStart w:id="11617" w:name="_Toc66457288"/>
      <w:bookmarkStart w:id="11618" w:name="_Toc68768005"/>
      <w:bookmarkStart w:id="11619" w:name="_Toc68783784"/>
      <w:bookmarkStart w:id="11620" w:name="_Toc69026132"/>
      <w:bookmarkStart w:id="11621" w:name="_Toc69026777"/>
      <w:bookmarkStart w:id="11622" w:name="_Toc73624301"/>
      <w:bookmarkStart w:id="11623" w:name="_Toc73625021"/>
      <w:bookmarkStart w:id="11624" w:name="_Toc73628322"/>
      <w:bookmarkStart w:id="11625" w:name="_Toc73710339"/>
      <w:bookmarkStart w:id="11626" w:name="_Toc73710498"/>
      <w:bookmarkStart w:id="11627" w:name="_Toc73713248"/>
      <w:bookmarkStart w:id="11628" w:name="_Toc73713410"/>
      <w:bookmarkStart w:id="11629" w:name="_Toc73715956"/>
      <w:bookmarkStart w:id="11630" w:name="_Toc73883386"/>
      <w:bookmarkStart w:id="11631" w:name="_Toc73883558"/>
      <w:bookmarkStart w:id="11632" w:name="_Toc73883729"/>
      <w:bookmarkStart w:id="11633" w:name="_Toc73883900"/>
      <w:bookmarkStart w:id="11634" w:name="_Toc73886741"/>
      <w:bookmarkStart w:id="11635" w:name="_Toc73891738"/>
      <w:bookmarkStart w:id="11636" w:name="_Toc73892134"/>
      <w:bookmarkStart w:id="11637" w:name="_Toc73892528"/>
      <w:bookmarkStart w:id="11638" w:name="_Toc60996069"/>
      <w:bookmarkStart w:id="11639" w:name="_Toc60996357"/>
      <w:bookmarkStart w:id="11640" w:name="_Toc60997432"/>
      <w:bookmarkStart w:id="11641" w:name="_Toc61269011"/>
      <w:bookmarkStart w:id="11642" w:name="_Toc65782038"/>
      <w:bookmarkStart w:id="11643" w:name="_Toc66126440"/>
      <w:bookmarkStart w:id="11644" w:name="_Toc66126736"/>
      <w:bookmarkStart w:id="11645" w:name="_Toc66127032"/>
      <w:bookmarkStart w:id="11646" w:name="_Toc66127328"/>
      <w:bookmarkStart w:id="11647" w:name="_Toc66127611"/>
      <w:bookmarkStart w:id="11648" w:name="_Toc66127894"/>
      <w:bookmarkStart w:id="11649" w:name="_Toc66128177"/>
      <w:bookmarkStart w:id="11650" w:name="_Toc66128460"/>
      <w:bookmarkStart w:id="11651" w:name="_Toc66128743"/>
      <w:bookmarkStart w:id="11652" w:name="_Toc66129026"/>
      <w:bookmarkStart w:id="11653" w:name="_Toc66129306"/>
      <w:bookmarkStart w:id="11654" w:name="_Toc66129526"/>
      <w:bookmarkStart w:id="11655" w:name="_Toc66215094"/>
      <w:bookmarkStart w:id="11656" w:name="_Toc66452222"/>
      <w:bookmarkStart w:id="11657" w:name="_Toc66457144"/>
      <w:bookmarkStart w:id="11658" w:name="_Toc66457289"/>
      <w:bookmarkStart w:id="11659" w:name="_Toc68768006"/>
      <w:bookmarkStart w:id="11660" w:name="_Toc68783785"/>
      <w:bookmarkStart w:id="11661" w:name="_Toc69026133"/>
      <w:bookmarkStart w:id="11662" w:name="_Toc69026778"/>
      <w:bookmarkStart w:id="11663" w:name="_Toc73624302"/>
      <w:bookmarkStart w:id="11664" w:name="_Toc73625022"/>
      <w:bookmarkStart w:id="11665" w:name="_Toc73628323"/>
      <w:bookmarkStart w:id="11666" w:name="_Toc73710340"/>
      <w:bookmarkStart w:id="11667" w:name="_Toc73710499"/>
      <w:bookmarkStart w:id="11668" w:name="_Toc73713249"/>
      <w:bookmarkStart w:id="11669" w:name="_Toc73713411"/>
      <w:bookmarkStart w:id="11670" w:name="_Toc73715957"/>
      <w:bookmarkStart w:id="11671" w:name="_Toc73883387"/>
      <w:bookmarkStart w:id="11672" w:name="_Toc73883559"/>
      <w:bookmarkStart w:id="11673" w:name="_Toc73883730"/>
      <w:bookmarkStart w:id="11674" w:name="_Toc73883901"/>
      <w:bookmarkStart w:id="11675" w:name="_Toc73886742"/>
      <w:bookmarkStart w:id="11676" w:name="_Toc73891739"/>
      <w:bookmarkStart w:id="11677" w:name="_Toc73892135"/>
      <w:bookmarkStart w:id="11678" w:name="_Toc73892529"/>
      <w:bookmarkStart w:id="11679" w:name="_Toc60996070"/>
      <w:bookmarkStart w:id="11680" w:name="_Toc60996358"/>
      <w:bookmarkStart w:id="11681" w:name="_Toc60997433"/>
      <w:bookmarkStart w:id="11682" w:name="_Toc61269012"/>
      <w:bookmarkStart w:id="11683" w:name="_Toc65782039"/>
      <w:bookmarkStart w:id="11684" w:name="_Toc66126441"/>
      <w:bookmarkStart w:id="11685" w:name="_Toc66126737"/>
      <w:bookmarkStart w:id="11686" w:name="_Toc66127033"/>
      <w:bookmarkStart w:id="11687" w:name="_Toc66127329"/>
      <w:bookmarkStart w:id="11688" w:name="_Toc66127612"/>
      <w:bookmarkStart w:id="11689" w:name="_Toc66127895"/>
      <w:bookmarkStart w:id="11690" w:name="_Toc66128178"/>
      <w:bookmarkStart w:id="11691" w:name="_Toc66128461"/>
      <w:bookmarkStart w:id="11692" w:name="_Toc66128744"/>
      <w:bookmarkStart w:id="11693" w:name="_Toc66129027"/>
      <w:bookmarkStart w:id="11694" w:name="_Toc66129307"/>
      <w:bookmarkStart w:id="11695" w:name="_Toc66129527"/>
      <w:bookmarkStart w:id="11696" w:name="_Toc66215095"/>
      <w:bookmarkStart w:id="11697" w:name="_Toc66452223"/>
      <w:bookmarkStart w:id="11698" w:name="_Toc66457145"/>
      <w:bookmarkStart w:id="11699" w:name="_Toc66457290"/>
      <w:bookmarkStart w:id="11700" w:name="_Toc68768007"/>
      <w:bookmarkStart w:id="11701" w:name="_Toc68783786"/>
      <w:bookmarkStart w:id="11702" w:name="_Toc69026134"/>
      <w:bookmarkStart w:id="11703" w:name="_Toc69026779"/>
      <w:bookmarkStart w:id="11704" w:name="_Toc73624303"/>
      <w:bookmarkStart w:id="11705" w:name="_Toc73625023"/>
      <w:bookmarkStart w:id="11706" w:name="_Toc73628324"/>
      <w:bookmarkStart w:id="11707" w:name="_Toc73710341"/>
      <w:bookmarkStart w:id="11708" w:name="_Toc73710500"/>
      <w:bookmarkStart w:id="11709" w:name="_Toc73713250"/>
      <w:bookmarkStart w:id="11710" w:name="_Toc73713412"/>
      <w:bookmarkStart w:id="11711" w:name="_Toc73715958"/>
      <w:bookmarkStart w:id="11712" w:name="_Toc73883388"/>
      <w:bookmarkStart w:id="11713" w:name="_Toc73883560"/>
      <w:bookmarkStart w:id="11714" w:name="_Toc73883731"/>
      <w:bookmarkStart w:id="11715" w:name="_Toc73883902"/>
      <w:bookmarkStart w:id="11716" w:name="_Toc73886743"/>
      <w:bookmarkStart w:id="11717" w:name="_Toc73891740"/>
      <w:bookmarkStart w:id="11718" w:name="_Toc73892136"/>
      <w:bookmarkStart w:id="11719" w:name="_Toc73892530"/>
      <w:bookmarkStart w:id="11720" w:name="_Toc60996071"/>
      <w:bookmarkStart w:id="11721" w:name="_Toc60996359"/>
      <w:bookmarkStart w:id="11722" w:name="_Toc60997434"/>
      <w:bookmarkStart w:id="11723" w:name="_Toc61269013"/>
      <w:bookmarkStart w:id="11724" w:name="_Toc65782040"/>
      <w:bookmarkStart w:id="11725" w:name="_Toc66126442"/>
      <w:bookmarkStart w:id="11726" w:name="_Toc66126738"/>
      <w:bookmarkStart w:id="11727" w:name="_Toc66127034"/>
      <w:bookmarkStart w:id="11728" w:name="_Toc66127330"/>
      <w:bookmarkStart w:id="11729" w:name="_Toc66127613"/>
      <w:bookmarkStart w:id="11730" w:name="_Toc66127896"/>
      <w:bookmarkStart w:id="11731" w:name="_Toc66128179"/>
      <w:bookmarkStart w:id="11732" w:name="_Toc66128462"/>
      <w:bookmarkStart w:id="11733" w:name="_Toc66128745"/>
      <w:bookmarkStart w:id="11734" w:name="_Toc66129028"/>
      <w:bookmarkStart w:id="11735" w:name="_Toc66129308"/>
      <w:bookmarkStart w:id="11736" w:name="_Toc66129528"/>
      <w:bookmarkStart w:id="11737" w:name="_Toc66215096"/>
      <w:bookmarkStart w:id="11738" w:name="_Toc66452224"/>
      <w:bookmarkStart w:id="11739" w:name="_Toc66457146"/>
      <w:bookmarkStart w:id="11740" w:name="_Toc66457291"/>
      <w:bookmarkStart w:id="11741" w:name="_Toc68768008"/>
      <w:bookmarkStart w:id="11742" w:name="_Toc68783787"/>
      <w:bookmarkStart w:id="11743" w:name="_Toc69026135"/>
      <w:bookmarkStart w:id="11744" w:name="_Toc69026780"/>
      <w:bookmarkStart w:id="11745" w:name="_Toc73624304"/>
      <w:bookmarkStart w:id="11746" w:name="_Toc73625024"/>
      <w:bookmarkStart w:id="11747" w:name="_Toc73628325"/>
      <w:bookmarkStart w:id="11748" w:name="_Toc73710342"/>
      <w:bookmarkStart w:id="11749" w:name="_Toc73710501"/>
      <w:bookmarkStart w:id="11750" w:name="_Toc73713251"/>
      <w:bookmarkStart w:id="11751" w:name="_Toc73713413"/>
      <w:bookmarkStart w:id="11752" w:name="_Toc73715959"/>
      <w:bookmarkStart w:id="11753" w:name="_Toc73883389"/>
      <w:bookmarkStart w:id="11754" w:name="_Toc73883561"/>
      <w:bookmarkStart w:id="11755" w:name="_Toc73883732"/>
      <w:bookmarkStart w:id="11756" w:name="_Toc73883903"/>
      <w:bookmarkStart w:id="11757" w:name="_Toc73886744"/>
      <w:bookmarkStart w:id="11758" w:name="_Toc73891741"/>
      <w:bookmarkStart w:id="11759" w:name="_Toc73892137"/>
      <w:bookmarkStart w:id="11760" w:name="_Toc73892531"/>
      <w:bookmarkStart w:id="11761" w:name="_Toc60996072"/>
      <w:bookmarkStart w:id="11762" w:name="_Toc60996360"/>
      <w:bookmarkStart w:id="11763" w:name="_Toc60997435"/>
      <w:bookmarkStart w:id="11764" w:name="_Toc61269014"/>
      <w:bookmarkStart w:id="11765" w:name="_Toc65782041"/>
      <w:bookmarkStart w:id="11766" w:name="_Toc66126443"/>
      <w:bookmarkStart w:id="11767" w:name="_Toc66126739"/>
      <w:bookmarkStart w:id="11768" w:name="_Toc66127035"/>
      <w:bookmarkStart w:id="11769" w:name="_Toc66127331"/>
      <w:bookmarkStart w:id="11770" w:name="_Toc66127614"/>
      <w:bookmarkStart w:id="11771" w:name="_Toc66127897"/>
      <w:bookmarkStart w:id="11772" w:name="_Toc66128180"/>
      <w:bookmarkStart w:id="11773" w:name="_Toc66128463"/>
      <w:bookmarkStart w:id="11774" w:name="_Toc66128746"/>
      <w:bookmarkStart w:id="11775" w:name="_Toc66129029"/>
      <w:bookmarkStart w:id="11776" w:name="_Toc66129309"/>
      <w:bookmarkStart w:id="11777" w:name="_Toc66129529"/>
      <w:bookmarkStart w:id="11778" w:name="_Toc66215097"/>
      <w:bookmarkStart w:id="11779" w:name="_Toc66452225"/>
      <w:bookmarkStart w:id="11780" w:name="_Toc66457147"/>
      <w:bookmarkStart w:id="11781" w:name="_Toc66457292"/>
      <w:bookmarkStart w:id="11782" w:name="_Toc68768009"/>
      <w:bookmarkStart w:id="11783" w:name="_Toc68783788"/>
      <w:bookmarkStart w:id="11784" w:name="_Toc69026136"/>
      <w:bookmarkStart w:id="11785" w:name="_Toc69026781"/>
      <w:bookmarkStart w:id="11786" w:name="_Toc73624305"/>
      <w:bookmarkStart w:id="11787" w:name="_Toc73625025"/>
      <w:bookmarkStart w:id="11788" w:name="_Toc73628326"/>
      <w:bookmarkStart w:id="11789" w:name="_Toc73710343"/>
      <w:bookmarkStart w:id="11790" w:name="_Toc73710502"/>
      <w:bookmarkStart w:id="11791" w:name="_Toc73713252"/>
      <w:bookmarkStart w:id="11792" w:name="_Toc73713414"/>
      <w:bookmarkStart w:id="11793" w:name="_Toc73715960"/>
      <w:bookmarkStart w:id="11794" w:name="_Toc73883390"/>
      <w:bookmarkStart w:id="11795" w:name="_Toc73883562"/>
      <w:bookmarkStart w:id="11796" w:name="_Toc73883733"/>
      <w:bookmarkStart w:id="11797" w:name="_Toc73883904"/>
      <w:bookmarkStart w:id="11798" w:name="_Toc73886745"/>
      <w:bookmarkStart w:id="11799" w:name="_Toc73891742"/>
      <w:bookmarkStart w:id="11800" w:name="_Toc73892138"/>
      <w:bookmarkStart w:id="11801" w:name="_Toc73892532"/>
      <w:bookmarkStart w:id="11802" w:name="_Toc73891743"/>
      <w:bookmarkStart w:id="11803" w:name="_Toc73892139"/>
      <w:bookmarkStart w:id="11804" w:name="_Toc73892533"/>
      <w:bookmarkStart w:id="11805" w:name="_Toc73891744"/>
      <w:bookmarkStart w:id="11806" w:name="_Toc73892140"/>
      <w:bookmarkStart w:id="11807" w:name="_Toc73892534"/>
      <w:bookmarkStart w:id="11808" w:name="_Toc73891745"/>
      <w:bookmarkStart w:id="11809" w:name="_Toc73892141"/>
      <w:bookmarkStart w:id="11810" w:name="_Toc73892535"/>
      <w:bookmarkStart w:id="11811" w:name="_Toc73891746"/>
      <w:bookmarkStart w:id="11812" w:name="_Toc73892142"/>
      <w:bookmarkStart w:id="11813" w:name="_Toc73892536"/>
      <w:bookmarkStart w:id="11814" w:name="_Toc73891747"/>
      <w:bookmarkStart w:id="11815" w:name="_Toc73892143"/>
      <w:bookmarkStart w:id="11816" w:name="_Toc73892537"/>
      <w:bookmarkStart w:id="11817" w:name="_Toc60043658"/>
      <w:bookmarkStart w:id="11818" w:name="_Toc60043957"/>
      <w:bookmarkStart w:id="11819" w:name="_Toc60044027"/>
      <w:bookmarkStart w:id="11820" w:name="_Toc60044419"/>
      <w:bookmarkStart w:id="11821" w:name="_Toc60045377"/>
      <w:bookmarkStart w:id="11822" w:name="_Toc60154508"/>
      <w:bookmarkStart w:id="11823" w:name="_Toc60411825"/>
      <w:bookmarkStart w:id="11824" w:name="_Toc60411949"/>
      <w:bookmarkStart w:id="11825" w:name="_Toc60734264"/>
      <w:bookmarkStart w:id="11826" w:name="_Toc60747450"/>
      <w:bookmarkStart w:id="11827" w:name="_Toc73891748"/>
      <w:bookmarkStart w:id="11828" w:name="_Toc73892144"/>
      <w:bookmarkStart w:id="11829" w:name="_Toc73892538"/>
      <w:bookmarkStart w:id="11830" w:name="_Toc73891749"/>
      <w:bookmarkStart w:id="11831" w:name="_Toc73892145"/>
      <w:bookmarkStart w:id="11832" w:name="_Toc73892539"/>
      <w:bookmarkStart w:id="11833" w:name="_Toc73891750"/>
      <w:bookmarkStart w:id="11834" w:name="_Toc73892146"/>
      <w:bookmarkStart w:id="11835" w:name="_Toc73892540"/>
      <w:bookmarkStart w:id="11836" w:name="_Toc73891751"/>
      <w:bookmarkStart w:id="11837" w:name="_Toc73892147"/>
      <w:bookmarkStart w:id="11838" w:name="_Toc73892541"/>
      <w:bookmarkStart w:id="11839" w:name="_Toc73891752"/>
      <w:bookmarkStart w:id="11840" w:name="_Toc73892148"/>
      <w:bookmarkStart w:id="11841" w:name="_Toc73892542"/>
      <w:bookmarkStart w:id="11842" w:name="_Toc60043660"/>
      <w:bookmarkStart w:id="11843" w:name="_Toc60043959"/>
      <w:bookmarkStart w:id="11844" w:name="_Toc60044029"/>
      <w:bookmarkStart w:id="11845" w:name="_Toc60044421"/>
      <w:bookmarkStart w:id="11846" w:name="_Toc60045379"/>
      <w:bookmarkStart w:id="11847" w:name="_Toc60154510"/>
      <w:bookmarkStart w:id="11848" w:name="_Toc60411827"/>
      <w:bookmarkStart w:id="11849" w:name="_Toc60411951"/>
      <w:bookmarkStart w:id="11850" w:name="_Toc60734266"/>
      <w:bookmarkStart w:id="11851" w:name="_Toc60747452"/>
      <w:bookmarkStart w:id="11852" w:name="_Toc73891753"/>
      <w:bookmarkStart w:id="11853" w:name="_Toc73892149"/>
      <w:bookmarkStart w:id="11854" w:name="_Toc73892543"/>
      <w:bookmarkStart w:id="11855" w:name="_Toc73891754"/>
      <w:bookmarkStart w:id="11856" w:name="_Toc73892150"/>
      <w:bookmarkStart w:id="11857" w:name="_Toc73892544"/>
      <w:bookmarkStart w:id="11858" w:name="_Toc73891755"/>
      <w:bookmarkStart w:id="11859" w:name="_Toc73892151"/>
      <w:bookmarkStart w:id="11860" w:name="_Toc73892545"/>
      <w:bookmarkStart w:id="11861" w:name="_Toc73891756"/>
      <w:bookmarkStart w:id="11862" w:name="_Toc73892152"/>
      <w:bookmarkStart w:id="11863" w:name="_Toc73892546"/>
      <w:bookmarkStart w:id="11864" w:name="_Toc73891757"/>
      <w:bookmarkStart w:id="11865" w:name="_Toc73892153"/>
      <w:bookmarkStart w:id="11866" w:name="_Toc73892547"/>
      <w:bookmarkStart w:id="11867" w:name="_Toc73891758"/>
      <w:bookmarkStart w:id="11868" w:name="_Toc73892154"/>
      <w:bookmarkStart w:id="11869" w:name="_Toc73892548"/>
      <w:bookmarkStart w:id="11870" w:name="_Toc73891759"/>
      <w:bookmarkStart w:id="11871" w:name="_Toc73892155"/>
      <w:bookmarkStart w:id="11872" w:name="_Toc73892549"/>
      <w:bookmarkStart w:id="11873" w:name="_Toc73891760"/>
      <w:bookmarkStart w:id="11874" w:name="_Toc73892156"/>
      <w:bookmarkStart w:id="11875" w:name="_Toc73892550"/>
      <w:bookmarkStart w:id="11876" w:name="_Toc73891761"/>
      <w:bookmarkStart w:id="11877" w:name="_Toc73892157"/>
      <w:bookmarkStart w:id="11878" w:name="_Toc73892551"/>
      <w:bookmarkStart w:id="11879" w:name="_Toc73891762"/>
      <w:bookmarkStart w:id="11880" w:name="_Toc73892158"/>
      <w:bookmarkStart w:id="11881" w:name="_Toc73892552"/>
      <w:bookmarkStart w:id="11882" w:name="_Toc73891763"/>
      <w:bookmarkStart w:id="11883" w:name="_Toc73892159"/>
      <w:bookmarkStart w:id="11884" w:name="_Toc73892553"/>
      <w:bookmarkStart w:id="11885" w:name="_Toc73891764"/>
      <w:bookmarkStart w:id="11886" w:name="_Toc73892160"/>
      <w:bookmarkStart w:id="11887" w:name="_Toc73892554"/>
      <w:bookmarkStart w:id="11888" w:name="_Toc73891765"/>
      <w:bookmarkStart w:id="11889" w:name="_Toc73892161"/>
      <w:bookmarkStart w:id="11890" w:name="_Toc73892555"/>
      <w:bookmarkStart w:id="11891" w:name="_Toc73891766"/>
      <w:bookmarkStart w:id="11892" w:name="_Toc73892162"/>
      <w:bookmarkStart w:id="11893" w:name="_Toc73892556"/>
      <w:bookmarkStart w:id="11894" w:name="_Toc73891767"/>
      <w:bookmarkStart w:id="11895" w:name="_Toc73892163"/>
      <w:bookmarkStart w:id="11896" w:name="_Toc73892557"/>
      <w:bookmarkStart w:id="11897" w:name="_Toc73891768"/>
      <w:bookmarkStart w:id="11898" w:name="_Toc73892164"/>
      <w:bookmarkStart w:id="11899" w:name="_Toc73892558"/>
      <w:bookmarkStart w:id="11900" w:name="_Toc73891769"/>
      <w:bookmarkStart w:id="11901" w:name="_Toc73892165"/>
      <w:bookmarkStart w:id="11902" w:name="_Toc73892559"/>
      <w:bookmarkStart w:id="11903" w:name="_Toc73891770"/>
      <w:bookmarkStart w:id="11904" w:name="_Toc73892166"/>
      <w:bookmarkStart w:id="11905" w:name="_Toc73892560"/>
      <w:bookmarkStart w:id="11906" w:name="_Toc73891771"/>
      <w:bookmarkStart w:id="11907" w:name="_Toc73892167"/>
      <w:bookmarkStart w:id="11908" w:name="_Toc73892561"/>
      <w:bookmarkStart w:id="11909" w:name="_Toc73891772"/>
      <w:bookmarkStart w:id="11910" w:name="_Toc73892168"/>
      <w:bookmarkStart w:id="11911" w:name="_Toc73892562"/>
      <w:bookmarkStart w:id="11912" w:name="_Toc73891773"/>
      <w:bookmarkStart w:id="11913" w:name="_Toc73892169"/>
      <w:bookmarkStart w:id="11914" w:name="_Toc73892563"/>
      <w:bookmarkStart w:id="11915" w:name="_Toc73891774"/>
      <w:bookmarkStart w:id="11916" w:name="_Toc73892170"/>
      <w:bookmarkStart w:id="11917" w:name="_Toc73892564"/>
      <w:bookmarkStart w:id="11918" w:name="_Toc73891775"/>
      <w:bookmarkStart w:id="11919" w:name="_Toc73892171"/>
      <w:bookmarkStart w:id="11920" w:name="_Toc73892565"/>
      <w:bookmarkStart w:id="11921" w:name="_Toc73891776"/>
      <w:bookmarkStart w:id="11922" w:name="_Toc73892172"/>
      <w:bookmarkStart w:id="11923" w:name="_Toc73892566"/>
      <w:bookmarkStart w:id="11924" w:name="_Toc73891777"/>
      <w:bookmarkStart w:id="11925" w:name="_Toc73892173"/>
      <w:bookmarkStart w:id="11926" w:name="_Toc73892567"/>
      <w:bookmarkStart w:id="11927" w:name="_Toc73891778"/>
      <w:bookmarkStart w:id="11928" w:name="_Toc73892174"/>
      <w:bookmarkStart w:id="11929" w:name="_Toc73892568"/>
      <w:bookmarkStart w:id="11930" w:name="_Toc73891779"/>
      <w:bookmarkStart w:id="11931" w:name="_Toc73892175"/>
      <w:bookmarkStart w:id="11932" w:name="_Toc73892569"/>
      <w:bookmarkStart w:id="11933" w:name="_Toc73891780"/>
      <w:bookmarkStart w:id="11934" w:name="_Toc73892176"/>
      <w:bookmarkStart w:id="11935" w:name="_Toc73892570"/>
      <w:bookmarkStart w:id="11936" w:name="_Toc73891781"/>
      <w:bookmarkStart w:id="11937" w:name="_Toc73892177"/>
      <w:bookmarkStart w:id="11938" w:name="_Toc73892571"/>
      <w:bookmarkStart w:id="11939" w:name="_Toc73891782"/>
      <w:bookmarkStart w:id="11940" w:name="_Toc73892178"/>
      <w:bookmarkStart w:id="11941" w:name="_Toc73892572"/>
      <w:bookmarkStart w:id="11942" w:name="_Toc73891783"/>
      <w:bookmarkStart w:id="11943" w:name="_Toc73892179"/>
      <w:bookmarkStart w:id="11944" w:name="_Toc73892573"/>
      <w:bookmarkStart w:id="11945" w:name="_Toc73891784"/>
      <w:bookmarkStart w:id="11946" w:name="_Toc73892180"/>
      <w:bookmarkStart w:id="11947" w:name="_Toc73892574"/>
      <w:bookmarkStart w:id="11948" w:name="_Toc73891785"/>
      <w:bookmarkStart w:id="11949" w:name="_Toc73892181"/>
      <w:bookmarkStart w:id="11950" w:name="_Toc73892575"/>
      <w:bookmarkStart w:id="11951" w:name="_Toc73891786"/>
      <w:bookmarkStart w:id="11952" w:name="_Toc73892182"/>
      <w:bookmarkStart w:id="11953" w:name="_Toc73892576"/>
      <w:bookmarkStart w:id="11954" w:name="_Toc73891787"/>
      <w:bookmarkStart w:id="11955" w:name="_Toc73892183"/>
      <w:bookmarkStart w:id="11956" w:name="_Toc73892577"/>
      <w:bookmarkStart w:id="11957" w:name="_Toc73891788"/>
      <w:bookmarkStart w:id="11958" w:name="_Toc73892184"/>
      <w:bookmarkStart w:id="11959" w:name="_Toc73892578"/>
      <w:bookmarkStart w:id="11960" w:name="_Toc73891789"/>
      <w:bookmarkStart w:id="11961" w:name="_Toc73892185"/>
      <w:bookmarkStart w:id="11962" w:name="_Toc73892579"/>
      <w:bookmarkStart w:id="11963" w:name="_Toc73891790"/>
      <w:bookmarkStart w:id="11964" w:name="_Toc73892186"/>
      <w:bookmarkStart w:id="11965" w:name="_Toc73892580"/>
      <w:bookmarkStart w:id="11966" w:name="_Toc73891791"/>
      <w:bookmarkStart w:id="11967" w:name="_Toc73892187"/>
      <w:bookmarkStart w:id="11968" w:name="_Toc73892581"/>
      <w:bookmarkStart w:id="11969" w:name="_Toc73891792"/>
      <w:bookmarkStart w:id="11970" w:name="_Toc73892188"/>
      <w:bookmarkStart w:id="11971" w:name="_Toc73892582"/>
      <w:bookmarkStart w:id="11972" w:name="_Toc73891793"/>
      <w:bookmarkStart w:id="11973" w:name="_Toc73892189"/>
      <w:bookmarkStart w:id="11974" w:name="_Toc73892583"/>
      <w:bookmarkStart w:id="11975" w:name="_Toc73891794"/>
      <w:bookmarkStart w:id="11976" w:name="_Toc73892190"/>
      <w:bookmarkStart w:id="11977" w:name="_Toc73892584"/>
      <w:bookmarkStart w:id="11978" w:name="_Toc73891795"/>
      <w:bookmarkStart w:id="11979" w:name="_Toc73892191"/>
      <w:bookmarkStart w:id="11980" w:name="_Toc73892585"/>
      <w:bookmarkStart w:id="11981" w:name="_Toc73891796"/>
      <w:bookmarkStart w:id="11982" w:name="_Toc73892192"/>
      <w:bookmarkStart w:id="11983" w:name="_Toc73892586"/>
      <w:bookmarkStart w:id="11984" w:name="_Toc73891797"/>
      <w:bookmarkStart w:id="11985" w:name="_Toc73892193"/>
      <w:bookmarkStart w:id="11986" w:name="_Toc73892587"/>
      <w:bookmarkStart w:id="11987" w:name="_Toc73891798"/>
      <w:bookmarkStart w:id="11988" w:name="_Toc73892194"/>
      <w:bookmarkStart w:id="11989" w:name="_Toc73892588"/>
      <w:bookmarkStart w:id="11990" w:name="_Toc73891799"/>
      <w:bookmarkStart w:id="11991" w:name="_Toc73892195"/>
      <w:bookmarkStart w:id="11992" w:name="_Toc73892589"/>
      <w:bookmarkStart w:id="11993" w:name="_Toc73891800"/>
      <w:bookmarkStart w:id="11994" w:name="_Toc73892196"/>
      <w:bookmarkStart w:id="11995" w:name="_Toc73892590"/>
      <w:bookmarkStart w:id="11996" w:name="_Toc73891801"/>
      <w:bookmarkStart w:id="11997" w:name="_Toc73892197"/>
      <w:bookmarkStart w:id="11998" w:name="_Toc73892591"/>
      <w:bookmarkStart w:id="11999" w:name="_Toc73891802"/>
      <w:bookmarkStart w:id="12000" w:name="_Toc73892198"/>
      <w:bookmarkStart w:id="12001" w:name="_Toc73892592"/>
      <w:bookmarkStart w:id="12002" w:name="_Toc73891803"/>
      <w:bookmarkStart w:id="12003" w:name="_Toc73892199"/>
      <w:bookmarkStart w:id="12004" w:name="_Toc73892593"/>
      <w:bookmarkStart w:id="12005" w:name="_Toc73891804"/>
      <w:bookmarkStart w:id="12006" w:name="_Toc73892200"/>
      <w:bookmarkStart w:id="12007" w:name="_Toc73892594"/>
      <w:bookmarkStart w:id="12008" w:name="_Toc68783794"/>
      <w:bookmarkStart w:id="12009" w:name="_Toc69026142"/>
      <w:bookmarkStart w:id="12010" w:name="_Toc69026787"/>
      <w:bookmarkStart w:id="12011" w:name="_Toc73624311"/>
      <w:bookmarkStart w:id="12012" w:name="_Toc73625031"/>
      <w:bookmarkStart w:id="12013" w:name="_Toc73628332"/>
      <w:bookmarkStart w:id="12014" w:name="_Toc73710349"/>
      <w:bookmarkStart w:id="12015" w:name="_Toc73710508"/>
      <w:bookmarkStart w:id="12016" w:name="_Toc73713258"/>
      <w:bookmarkStart w:id="12017" w:name="_Toc73713420"/>
      <w:bookmarkStart w:id="12018" w:name="_Toc73715966"/>
      <w:bookmarkStart w:id="12019" w:name="_Toc73883396"/>
      <w:bookmarkStart w:id="12020" w:name="_Toc73883568"/>
      <w:bookmarkStart w:id="12021" w:name="_Toc73883739"/>
      <w:bookmarkStart w:id="12022" w:name="_Toc73883910"/>
      <w:bookmarkStart w:id="12023" w:name="_Toc73886751"/>
      <w:bookmarkStart w:id="12024" w:name="_Toc73891805"/>
      <w:bookmarkStart w:id="12025" w:name="_Toc73892201"/>
      <w:bookmarkStart w:id="12026" w:name="_Toc73892595"/>
      <w:bookmarkStart w:id="12027" w:name="_Toc66126462"/>
      <w:bookmarkStart w:id="12028" w:name="_Toc66126758"/>
      <w:bookmarkStart w:id="12029" w:name="_Toc66127054"/>
      <w:bookmarkStart w:id="12030" w:name="_Toc66127337"/>
      <w:bookmarkStart w:id="12031" w:name="_Toc66127620"/>
      <w:bookmarkStart w:id="12032" w:name="_Toc66127903"/>
      <w:bookmarkStart w:id="12033" w:name="_Toc66128186"/>
      <w:bookmarkStart w:id="12034" w:name="_Toc66128469"/>
      <w:bookmarkStart w:id="12035" w:name="_Toc66128752"/>
      <w:bookmarkStart w:id="12036" w:name="_Toc66129035"/>
      <w:bookmarkStart w:id="12037" w:name="_Toc66129315"/>
      <w:bookmarkStart w:id="12038" w:name="_Toc66129535"/>
      <w:bookmarkStart w:id="12039" w:name="_Toc66215103"/>
      <w:bookmarkStart w:id="12040" w:name="_Toc66452231"/>
      <w:bookmarkStart w:id="12041" w:name="_Toc66457153"/>
      <w:bookmarkStart w:id="12042" w:name="_Toc66457298"/>
      <w:bookmarkStart w:id="12043" w:name="_Toc68768015"/>
      <w:bookmarkStart w:id="12044" w:name="_Toc68783795"/>
      <w:bookmarkStart w:id="12045" w:name="_Toc69026143"/>
      <w:bookmarkStart w:id="12046" w:name="_Toc69026788"/>
      <w:bookmarkStart w:id="12047" w:name="_Toc73624312"/>
      <w:bookmarkStart w:id="12048" w:name="_Toc73625032"/>
      <w:bookmarkStart w:id="12049" w:name="_Toc73628333"/>
      <w:bookmarkStart w:id="12050" w:name="_Toc73710350"/>
      <w:bookmarkStart w:id="12051" w:name="_Toc73710509"/>
      <w:bookmarkStart w:id="12052" w:name="_Toc73713259"/>
      <w:bookmarkStart w:id="12053" w:name="_Toc73713421"/>
      <w:bookmarkStart w:id="12054" w:name="_Toc73715967"/>
      <w:bookmarkStart w:id="12055" w:name="_Toc73883397"/>
      <w:bookmarkStart w:id="12056" w:name="_Toc73883569"/>
      <w:bookmarkStart w:id="12057" w:name="_Toc73883740"/>
      <w:bookmarkStart w:id="12058" w:name="_Toc73883911"/>
      <w:bookmarkStart w:id="12059" w:name="_Toc73886752"/>
      <w:bookmarkStart w:id="12060" w:name="_Toc73891806"/>
      <w:bookmarkStart w:id="12061" w:name="_Toc73892202"/>
      <w:bookmarkStart w:id="12062" w:name="_Toc73892596"/>
      <w:bookmarkStart w:id="12063" w:name="_Toc60043663"/>
      <w:bookmarkStart w:id="12064" w:name="_Toc60043962"/>
      <w:bookmarkStart w:id="12065" w:name="_Toc60044032"/>
      <w:bookmarkStart w:id="12066" w:name="_Toc60044424"/>
      <w:bookmarkStart w:id="12067" w:name="_Toc60045382"/>
      <w:bookmarkStart w:id="12068" w:name="_Toc60154513"/>
      <w:bookmarkStart w:id="12069" w:name="_Toc60411830"/>
      <w:bookmarkStart w:id="12070" w:name="_Toc60411954"/>
      <w:bookmarkStart w:id="12071" w:name="_Toc60734269"/>
      <w:bookmarkStart w:id="12072" w:name="_Toc60747455"/>
      <w:bookmarkStart w:id="12073" w:name="_Toc60996078"/>
      <w:bookmarkStart w:id="12074" w:name="_Toc60996366"/>
      <w:bookmarkStart w:id="12075" w:name="_Toc60997441"/>
      <w:bookmarkStart w:id="12076" w:name="_Toc61269020"/>
      <w:bookmarkStart w:id="12077" w:name="_Toc65782046"/>
      <w:bookmarkStart w:id="12078" w:name="_Toc66126463"/>
      <w:bookmarkStart w:id="12079" w:name="_Toc66126759"/>
      <w:bookmarkStart w:id="12080" w:name="_Toc66127055"/>
      <w:bookmarkStart w:id="12081" w:name="_Toc66127338"/>
      <w:bookmarkStart w:id="12082" w:name="_Toc66127621"/>
      <w:bookmarkStart w:id="12083" w:name="_Toc66127904"/>
      <w:bookmarkStart w:id="12084" w:name="_Toc66128187"/>
      <w:bookmarkStart w:id="12085" w:name="_Toc66128470"/>
      <w:bookmarkStart w:id="12086" w:name="_Toc66128753"/>
      <w:bookmarkStart w:id="12087" w:name="_Toc66129036"/>
      <w:bookmarkStart w:id="12088" w:name="_Toc66129316"/>
      <w:bookmarkStart w:id="12089" w:name="_Toc66129536"/>
      <w:bookmarkStart w:id="12090" w:name="_Toc66215104"/>
      <w:bookmarkStart w:id="12091" w:name="_Toc66452232"/>
      <w:bookmarkStart w:id="12092" w:name="_Toc66457154"/>
      <w:bookmarkStart w:id="12093" w:name="_Toc66457299"/>
      <w:bookmarkStart w:id="12094" w:name="_Toc68768016"/>
      <w:bookmarkStart w:id="12095" w:name="_Toc68783796"/>
      <w:bookmarkStart w:id="12096" w:name="_Toc69026144"/>
      <w:bookmarkStart w:id="12097" w:name="_Toc69026789"/>
      <w:bookmarkStart w:id="12098" w:name="_Toc73624313"/>
      <w:bookmarkStart w:id="12099" w:name="_Toc73625033"/>
      <w:bookmarkStart w:id="12100" w:name="_Toc73628334"/>
      <w:bookmarkStart w:id="12101" w:name="_Toc73710351"/>
      <w:bookmarkStart w:id="12102" w:name="_Toc73710510"/>
      <w:bookmarkStart w:id="12103" w:name="_Toc73713260"/>
      <w:bookmarkStart w:id="12104" w:name="_Toc73713422"/>
      <w:bookmarkStart w:id="12105" w:name="_Toc73715968"/>
      <w:bookmarkStart w:id="12106" w:name="_Toc73883398"/>
      <w:bookmarkStart w:id="12107" w:name="_Toc73883570"/>
      <w:bookmarkStart w:id="12108" w:name="_Toc73883741"/>
      <w:bookmarkStart w:id="12109" w:name="_Toc73883912"/>
      <w:bookmarkStart w:id="12110" w:name="_Toc73886753"/>
      <w:bookmarkStart w:id="12111" w:name="_Toc73891807"/>
      <w:bookmarkStart w:id="12112" w:name="_Toc73892203"/>
      <w:bookmarkStart w:id="12113" w:name="_Toc73892597"/>
      <w:bookmarkStart w:id="12114" w:name="_Toc60043664"/>
      <w:bookmarkStart w:id="12115" w:name="_Toc60043963"/>
      <w:bookmarkStart w:id="12116" w:name="_Toc60044033"/>
      <w:bookmarkStart w:id="12117" w:name="_Toc60044425"/>
      <w:bookmarkStart w:id="12118" w:name="_Toc60045383"/>
      <w:bookmarkStart w:id="12119" w:name="_Toc60154514"/>
      <w:bookmarkStart w:id="12120" w:name="_Toc60411831"/>
      <w:bookmarkStart w:id="12121" w:name="_Toc60411955"/>
      <w:bookmarkStart w:id="12122" w:name="_Toc60734270"/>
      <w:bookmarkStart w:id="12123" w:name="_Toc60747456"/>
      <w:bookmarkStart w:id="12124" w:name="_Toc60996079"/>
      <w:bookmarkStart w:id="12125" w:name="_Toc60996367"/>
      <w:bookmarkStart w:id="12126" w:name="_Toc60997442"/>
      <w:bookmarkStart w:id="12127" w:name="_Toc61269021"/>
      <w:bookmarkStart w:id="12128" w:name="_Toc65782047"/>
      <w:bookmarkStart w:id="12129" w:name="_Toc66126464"/>
      <w:bookmarkStart w:id="12130" w:name="_Toc66126760"/>
      <w:bookmarkStart w:id="12131" w:name="_Toc66127056"/>
      <w:bookmarkStart w:id="12132" w:name="_Toc66127339"/>
      <w:bookmarkStart w:id="12133" w:name="_Toc66127622"/>
      <w:bookmarkStart w:id="12134" w:name="_Toc66127905"/>
      <w:bookmarkStart w:id="12135" w:name="_Toc66128188"/>
      <w:bookmarkStart w:id="12136" w:name="_Toc66128471"/>
      <w:bookmarkStart w:id="12137" w:name="_Toc66128754"/>
      <w:bookmarkStart w:id="12138" w:name="_Toc66129037"/>
      <w:bookmarkStart w:id="12139" w:name="_Toc66129317"/>
      <w:bookmarkStart w:id="12140" w:name="_Toc66129537"/>
      <w:bookmarkStart w:id="12141" w:name="_Toc66215105"/>
      <w:bookmarkStart w:id="12142" w:name="_Toc66452233"/>
      <w:bookmarkStart w:id="12143" w:name="_Toc66457155"/>
      <w:bookmarkStart w:id="12144" w:name="_Toc66457300"/>
      <w:bookmarkStart w:id="12145" w:name="_Toc68768017"/>
      <w:bookmarkStart w:id="12146" w:name="_Toc68783797"/>
      <w:bookmarkStart w:id="12147" w:name="_Toc69026145"/>
      <w:bookmarkStart w:id="12148" w:name="_Toc69026790"/>
      <w:bookmarkStart w:id="12149" w:name="_Toc73624314"/>
      <w:bookmarkStart w:id="12150" w:name="_Toc73625034"/>
      <w:bookmarkStart w:id="12151" w:name="_Toc73628335"/>
      <w:bookmarkStart w:id="12152" w:name="_Toc73710352"/>
      <w:bookmarkStart w:id="12153" w:name="_Toc73710511"/>
      <w:bookmarkStart w:id="12154" w:name="_Toc73713261"/>
      <w:bookmarkStart w:id="12155" w:name="_Toc73713423"/>
      <w:bookmarkStart w:id="12156" w:name="_Toc73715969"/>
      <w:bookmarkStart w:id="12157" w:name="_Toc73883399"/>
      <w:bookmarkStart w:id="12158" w:name="_Toc73883571"/>
      <w:bookmarkStart w:id="12159" w:name="_Toc73883742"/>
      <w:bookmarkStart w:id="12160" w:name="_Toc73883913"/>
      <w:bookmarkStart w:id="12161" w:name="_Toc73886754"/>
      <w:bookmarkStart w:id="12162" w:name="_Toc73891808"/>
      <w:bookmarkStart w:id="12163" w:name="_Toc73892204"/>
      <w:bookmarkStart w:id="12164" w:name="_Toc73892598"/>
      <w:bookmarkStart w:id="12165" w:name="_Toc60043665"/>
      <w:bookmarkStart w:id="12166" w:name="_Toc60043964"/>
      <w:bookmarkStart w:id="12167" w:name="_Toc60044034"/>
      <w:bookmarkStart w:id="12168" w:name="_Toc60044426"/>
      <w:bookmarkStart w:id="12169" w:name="_Toc60045384"/>
      <w:bookmarkStart w:id="12170" w:name="_Toc60154515"/>
      <w:bookmarkStart w:id="12171" w:name="_Toc60411832"/>
      <w:bookmarkStart w:id="12172" w:name="_Toc60411956"/>
      <w:bookmarkStart w:id="12173" w:name="_Toc60734271"/>
      <w:bookmarkStart w:id="12174" w:name="_Toc60747457"/>
      <w:bookmarkStart w:id="12175" w:name="_Toc60996080"/>
      <w:bookmarkStart w:id="12176" w:name="_Toc60996368"/>
      <w:bookmarkStart w:id="12177" w:name="_Toc60997443"/>
      <w:bookmarkStart w:id="12178" w:name="_Toc61269022"/>
      <w:bookmarkStart w:id="12179" w:name="_Toc65782048"/>
      <w:bookmarkStart w:id="12180" w:name="_Toc66126465"/>
      <w:bookmarkStart w:id="12181" w:name="_Toc66126761"/>
      <w:bookmarkStart w:id="12182" w:name="_Toc66127057"/>
      <w:bookmarkStart w:id="12183" w:name="_Toc66127340"/>
      <w:bookmarkStart w:id="12184" w:name="_Toc66127623"/>
      <w:bookmarkStart w:id="12185" w:name="_Toc66127906"/>
      <w:bookmarkStart w:id="12186" w:name="_Toc66128189"/>
      <w:bookmarkStart w:id="12187" w:name="_Toc66128472"/>
      <w:bookmarkStart w:id="12188" w:name="_Toc66128755"/>
      <w:bookmarkStart w:id="12189" w:name="_Toc66129038"/>
      <w:bookmarkStart w:id="12190" w:name="_Toc66129318"/>
      <w:bookmarkStart w:id="12191" w:name="_Toc66129538"/>
      <w:bookmarkStart w:id="12192" w:name="_Toc66215106"/>
      <w:bookmarkStart w:id="12193" w:name="_Toc66452234"/>
      <w:bookmarkStart w:id="12194" w:name="_Toc66457156"/>
      <w:bookmarkStart w:id="12195" w:name="_Toc66457301"/>
      <w:bookmarkStart w:id="12196" w:name="_Toc68768018"/>
      <w:bookmarkStart w:id="12197" w:name="_Toc68783798"/>
      <w:bookmarkStart w:id="12198" w:name="_Toc69026146"/>
      <w:bookmarkStart w:id="12199" w:name="_Toc69026791"/>
      <w:bookmarkStart w:id="12200" w:name="_Toc73624315"/>
      <w:bookmarkStart w:id="12201" w:name="_Toc73625035"/>
      <w:bookmarkStart w:id="12202" w:name="_Toc73628336"/>
      <w:bookmarkStart w:id="12203" w:name="_Toc73710353"/>
      <w:bookmarkStart w:id="12204" w:name="_Toc73710512"/>
      <w:bookmarkStart w:id="12205" w:name="_Toc73713262"/>
      <w:bookmarkStart w:id="12206" w:name="_Toc73713424"/>
      <w:bookmarkStart w:id="12207" w:name="_Toc73715970"/>
      <w:bookmarkStart w:id="12208" w:name="_Toc73883400"/>
      <w:bookmarkStart w:id="12209" w:name="_Toc73883572"/>
      <w:bookmarkStart w:id="12210" w:name="_Toc73883743"/>
      <w:bookmarkStart w:id="12211" w:name="_Toc73883914"/>
      <w:bookmarkStart w:id="12212" w:name="_Toc73886755"/>
      <w:bookmarkStart w:id="12213" w:name="_Toc73891809"/>
      <w:bookmarkStart w:id="12214" w:name="_Toc73892205"/>
      <w:bookmarkStart w:id="12215" w:name="_Toc73892599"/>
      <w:bookmarkStart w:id="12216" w:name="_Toc60043666"/>
      <w:bookmarkStart w:id="12217" w:name="_Toc60043965"/>
      <w:bookmarkStart w:id="12218" w:name="_Toc60044035"/>
      <w:bookmarkStart w:id="12219" w:name="_Toc60044427"/>
      <w:bookmarkStart w:id="12220" w:name="_Toc60045385"/>
      <w:bookmarkStart w:id="12221" w:name="_Toc60154516"/>
      <w:bookmarkStart w:id="12222" w:name="_Toc60411833"/>
      <w:bookmarkStart w:id="12223" w:name="_Toc60411957"/>
      <w:bookmarkStart w:id="12224" w:name="_Toc60734272"/>
      <w:bookmarkStart w:id="12225" w:name="_Toc60747458"/>
      <w:bookmarkStart w:id="12226" w:name="_Toc60996081"/>
      <w:bookmarkStart w:id="12227" w:name="_Toc60996369"/>
      <w:bookmarkStart w:id="12228" w:name="_Toc60997444"/>
      <w:bookmarkStart w:id="12229" w:name="_Toc61269023"/>
      <w:bookmarkStart w:id="12230" w:name="_Toc65782049"/>
      <w:bookmarkStart w:id="12231" w:name="_Toc66126466"/>
      <w:bookmarkStart w:id="12232" w:name="_Toc66126762"/>
      <w:bookmarkStart w:id="12233" w:name="_Toc66127058"/>
      <w:bookmarkStart w:id="12234" w:name="_Toc66127341"/>
      <w:bookmarkStart w:id="12235" w:name="_Toc66127624"/>
      <w:bookmarkStart w:id="12236" w:name="_Toc66127907"/>
      <w:bookmarkStart w:id="12237" w:name="_Toc66128190"/>
      <w:bookmarkStart w:id="12238" w:name="_Toc66128473"/>
      <w:bookmarkStart w:id="12239" w:name="_Toc66128756"/>
      <w:bookmarkStart w:id="12240" w:name="_Toc66129039"/>
      <w:bookmarkStart w:id="12241" w:name="_Toc66129319"/>
      <w:bookmarkStart w:id="12242" w:name="_Toc66129539"/>
      <w:bookmarkStart w:id="12243" w:name="_Toc66215107"/>
      <w:bookmarkStart w:id="12244" w:name="_Toc66452235"/>
      <w:bookmarkStart w:id="12245" w:name="_Toc66457157"/>
      <w:bookmarkStart w:id="12246" w:name="_Toc66457302"/>
      <w:bookmarkStart w:id="12247" w:name="_Toc68768019"/>
      <w:bookmarkStart w:id="12248" w:name="_Toc68783799"/>
      <w:bookmarkStart w:id="12249" w:name="_Toc69026147"/>
      <w:bookmarkStart w:id="12250" w:name="_Toc69026792"/>
      <w:bookmarkStart w:id="12251" w:name="_Toc73624316"/>
      <w:bookmarkStart w:id="12252" w:name="_Toc73625036"/>
      <w:bookmarkStart w:id="12253" w:name="_Toc73628337"/>
      <w:bookmarkStart w:id="12254" w:name="_Toc73710354"/>
      <w:bookmarkStart w:id="12255" w:name="_Toc73710513"/>
      <w:bookmarkStart w:id="12256" w:name="_Toc73713263"/>
      <w:bookmarkStart w:id="12257" w:name="_Toc73713425"/>
      <w:bookmarkStart w:id="12258" w:name="_Toc73715971"/>
      <w:bookmarkStart w:id="12259" w:name="_Toc73883401"/>
      <w:bookmarkStart w:id="12260" w:name="_Toc73883573"/>
      <w:bookmarkStart w:id="12261" w:name="_Toc73883744"/>
      <w:bookmarkStart w:id="12262" w:name="_Toc73883915"/>
      <w:bookmarkStart w:id="12263" w:name="_Toc73886756"/>
      <w:bookmarkStart w:id="12264" w:name="_Toc73891810"/>
      <w:bookmarkStart w:id="12265" w:name="_Toc73892206"/>
      <w:bookmarkStart w:id="12266" w:name="_Toc73892600"/>
      <w:bookmarkStart w:id="12267" w:name="_Toc60043667"/>
      <w:bookmarkStart w:id="12268" w:name="_Toc60043966"/>
      <w:bookmarkStart w:id="12269" w:name="_Toc60044036"/>
      <w:bookmarkStart w:id="12270" w:name="_Toc60044428"/>
      <w:bookmarkStart w:id="12271" w:name="_Toc60045386"/>
      <w:bookmarkStart w:id="12272" w:name="_Toc60154517"/>
      <w:bookmarkStart w:id="12273" w:name="_Toc60411834"/>
      <w:bookmarkStart w:id="12274" w:name="_Toc60411958"/>
      <w:bookmarkStart w:id="12275" w:name="_Toc60734273"/>
      <w:bookmarkStart w:id="12276" w:name="_Toc60747459"/>
      <w:bookmarkStart w:id="12277" w:name="_Toc60996082"/>
      <w:bookmarkStart w:id="12278" w:name="_Toc60996370"/>
      <w:bookmarkStart w:id="12279" w:name="_Toc60997445"/>
      <w:bookmarkStart w:id="12280" w:name="_Toc61269024"/>
      <w:bookmarkStart w:id="12281" w:name="_Toc65782050"/>
      <w:bookmarkStart w:id="12282" w:name="_Toc66126467"/>
      <w:bookmarkStart w:id="12283" w:name="_Toc66126763"/>
      <w:bookmarkStart w:id="12284" w:name="_Toc66127059"/>
      <w:bookmarkStart w:id="12285" w:name="_Toc66127342"/>
      <w:bookmarkStart w:id="12286" w:name="_Toc66127625"/>
      <w:bookmarkStart w:id="12287" w:name="_Toc66127908"/>
      <w:bookmarkStart w:id="12288" w:name="_Toc66128191"/>
      <w:bookmarkStart w:id="12289" w:name="_Toc66128474"/>
      <w:bookmarkStart w:id="12290" w:name="_Toc66128757"/>
      <w:bookmarkStart w:id="12291" w:name="_Toc66129040"/>
      <w:bookmarkStart w:id="12292" w:name="_Toc66129320"/>
      <w:bookmarkStart w:id="12293" w:name="_Toc66129540"/>
      <w:bookmarkStart w:id="12294" w:name="_Toc66215108"/>
      <w:bookmarkStart w:id="12295" w:name="_Toc66452236"/>
      <w:bookmarkStart w:id="12296" w:name="_Toc66457158"/>
      <w:bookmarkStart w:id="12297" w:name="_Toc66457303"/>
      <w:bookmarkStart w:id="12298" w:name="_Toc68768020"/>
      <w:bookmarkStart w:id="12299" w:name="_Toc68783800"/>
      <w:bookmarkStart w:id="12300" w:name="_Toc69026148"/>
      <w:bookmarkStart w:id="12301" w:name="_Toc69026793"/>
      <w:bookmarkStart w:id="12302" w:name="_Toc73624317"/>
      <w:bookmarkStart w:id="12303" w:name="_Toc73625037"/>
      <w:bookmarkStart w:id="12304" w:name="_Toc73628338"/>
      <w:bookmarkStart w:id="12305" w:name="_Toc73710355"/>
      <w:bookmarkStart w:id="12306" w:name="_Toc73710514"/>
      <w:bookmarkStart w:id="12307" w:name="_Toc73713264"/>
      <w:bookmarkStart w:id="12308" w:name="_Toc73713426"/>
      <w:bookmarkStart w:id="12309" w:name="_Toc73715972"/>
      <w:bookmarkStart w:id="12310" w:name="_Toc73883402"/>
      <w:bookmarkStart w:id="12311" w:name="_Toc73883574"/>
      <w:bookmarkStart w:id="12312" w:name="_Toc73883745"/>
      <w:bookmarkStart w:id="12313" w:name="_Toc73883916"/>
      <w:bookmarkStart w:id="12314" w:name="_Toc73886757"/>
      <w:bookmarkStart w:id="12315" w:name="_Toc73891811"/>
      <w:bookmarkStart w:id="12316" w:name="_Toc73892207"/>
      <w:bookmarkStart w:id="12317" w:name="_Toc73892601"/>
      <w:bookmarkStart w:id="12318" w:name="_Toc60043668"/>
      <w:bookmarkStart w:id="12319" w:name="_Toc60043967"/>
      <w:bookmarkStart w:id="12320" w:name="_Toc60044037"/>
      <w:bookmarkStart w:id="12321" w:name="_Toc60044429"/>
      <w:bookmarkStart w:id="12322" w:name="_Toc60045387"/>
      <w:bookmarkStart w:id="12323" w:name="_Toc60154518"/>
      <w:bookmarkStart w:id="12324" w:name="_Toc60411835"/>
      <w:bookmarkStart w:id="12325" w:name="_Toc60411959"/>
      <w:bookmarkStart w:id="12326" w:name="_Toc60734274"/>
      <w:bookmarkStart w:id="12327" w:name="_Toc60747460"/>
      <w:bookmarkStart w:id="12328" w:name="_Toc60996083"/>
      <w:bookmarkStart w:id="12329" w:name="_Toc60996371"/>
      <w:bookmarkStart w:id="12330" w:name="_Toc60997446"/>
      <w:bookmarkStart w:id="12331" w:name="_Toc61269025"/>
      <w:bookmarkStart w:id="12332" w:name="_Toc65782051"/>
      <w:bookmarkStart w:id="12333" w:name="_Toc66126468"/>
      <w:bookmarkStart w:id="12334" w:name="_Toc66126764"/>
      <w:bookmarkStart w:id="12335" w:name="_Toc66127060"/>
      <w:bookmarkStart w:id="12336" w:name="_Toc66127343"/>
      <w:bookmarkStart w:id="12337" w:name="_Toc66127626"/>
      <w:bookmarkStart w:id="12338" w:name="_Toc66127909"/>
      <w:bookmarkStart w:id="12339" w:name="_Toc66128192"/>
      <w:bookmarkStart w:id="12340" w:name="_Toc66128475"/>
      <w:bookmarkStart w:id="12341" w:name="_Toc66128758"/>
      <w:bookmarkStart w:id="12342" w:name="_Toc66129041"/>
      <w:bookmarkStart w:id="12343" w:name="_Toc66129321"/>
      <w:bookmarkStart w:id="12344" w:name="_Toc66129541"/>
      <w:bookmarkStart w:id="12345" w:name="_Toc66215109"/>
      <w:bookmarkStart w:id="12346" w:name="_Toc66452237"/>
      <w:bookmarkStart w:id="12347" w:name="_Toc66457159"/>
      <w:bookmarkStart w:id="12348" w:name="_Toc66457304"/>
      <w:bookmarkStart w:id="12349" w:name="_Toc68768021"/>
      <w:bookmarkStart w:id="12350" w:name="_Toc68783801"/>
      <w:bookmarkStart w:id="12351" w:name="_Toc69026149"/>
      <w:bookmarkStart w:id="12352" w:name="_Toc69026794"/>
      <w:bookmarkStart w:id="12353" w:name="_Toc73624318"/>
      <w:bookmarkStart w:id="12354" w:name="_Toc73625038"/>
      <w:bookmarkStart w:id="12355" w:name="_Toc73628339"/>
      <w:bookmarkStart w:id="12356" w:name="_Toc73710356"/>
      <w:bookmarkStart w:id="12357" w:name="_Toc73710515"/>
      <w:bookmarkStart w:id="12358" w:name="_Toc73713265"/>
      <w:bookmarkStart w:id="12359" w:name="_Toc73713427"/>
      <w:bookmarkStart w:id="12360" w:name="_Toc73715973"/>
      <w:bookmarkStart w:id="12361" w:name="_Toc73883403"/>
      <w:bookmarkStart w:id="12362" w:name="_Toc73883575"/>
      <w:bookmarkStart w:id="12363" w:name="_Toc73883746"/>
      <w:bookmarkStart w:id="12364" w:name="_Toc73883917"/>
      <w:bookmarkStart w:id="12365" w:name="_Toc73886758"/>
      <w:bookmarkStart w:id="12366" w:name="_Toc73891812"/>
      <w:bookmarkStart w:id="12367" w:name="_Toc73892208"/>
      <w:bookmarkStart w:id="12368" w:name="_Toc73892602"/>
      <w:bookmarkStart w:id="12369" w:name="_Toc60996084"/>
      <w:bookmarkStart w:id="12370" w:name="_Toc60996372"/>
      <w:bookmarkStart w:id="12371" w:name="_Toc60997447"/>
      <w:bookmarkStart w:id="12372" w:name="_Toc61269026"/>
      <w:bookmarkStart w:id="12373" w:name="_Toc65782052"/>
      <w:bookmarkStart w:id="12374" w:name="_Toc66126469"/>
      <w:bookmarkStart w:id="12375" w:name="_Toc66126765"/>
      <w:bookmarkStart w:id="12376" w:name="_Toc66127061"/>
      <w:bookmarkStart w:id="12377" w:name="_Toc66127344"/>
      <w:bookmarkStart w:id="12378" w:name="_Toc66127627"/>
      <w:bookmarkStart w:id="12379" w:name="_Toc66127910"/>
      <w:bookmarkStart w:id="12380" w:name="_Toc66128193"/>
      <w:bookmarkStart w:id="12381" w:name="_Toc66128476"/>
      <w:bookmarkStart w:id="12382" w:name="_Toc66128759"/>
      <w:bookmarkStart w:id="12383" w:name="_Toc66129042"/>
      <w:bookmarkStart w:id="12384" w:name="_Toc66129322"/>
      <w:bookmarkStart w:id="12385" w:name="_Toc66129542"/>
      <w:bookmarkStart w:id="12386" w:name="_Toc66215110"/>
      <w:bookmarkStart w:id="12387" w:name="_Toc66452238"/>
      <w:bookmarkStart w:id="12388" w:name="_Toc66457160"/>
      <w:bookmarkStart w:id="12389" w:name="_Toc66457305"/>
      <w:bookmarkStart w:id="12390" w:name="_Toc68768022"/>
      <w:bookmarkStart w:id="12391" w:name="_Toc68783802"/>
      <w:bookmarkStart w:id="12392" w:name="_Toc69026150"/>
      <w:bookmarkStart w:id="12393" w:name="_Toc69026795"/>
      <w:bookmarkStart w:id="12394" w:name="_Toc73624319"/>
      <w:bookmarkStart w:id="12395" w:name="_Toc73625039"/>
      <w:bookmarkStart w:id="12396" w:name="_Toc73628340"/>
      <w:bookmarkStart w:id="12397" w:name="_Toc73710357"/>
      <w:bookmarkStart w:id="12398" w:name="_Toc73710516"/>
      <w:bookmarkStart w:id="12399" w:name="_Toc73713266"/>
      <w:bookmarkStart w:id="12400" w:name="_Toc73713428"/>
      <w:bookmarkStart w:id="12401" w:name="_Toc73715974"/>
      <w:bookmarkStart w:id="12402" w:name="_Toc73883404"/>
      <w:bookmarkStart w:id="12403" w:name="_Toc73883576"/>
      <w:bookmarkStart w:id="12404" w:name="_Toc73883747"/>
      <w:bookmarkStart w:id="12405" w:name="_Toc73883918"/>
      <w:bookmarkStart w:id="12406" w:name="_Toc73886759"/>
      <w:bookmarkStart w:id="12407" w:name="_Toc73891813"/>
      <w:bookmarkStart w:id="12408" w:name="_Toc73892209"/>
      <w:bookmarkStart w:id="12409" w:name="_Toc73892603"/>
      <w:bookmarkStart w:id="12410" w:name="_Toc60996085"/>
      <w:bookmarkStart w:id="12411" w:name="_Toc60996373"/>
      <w:bookmarkStart w:id="12412" w:name="_Toc60997448"/>
      <w:bookmarkStart w:id="12413" w:name="_Toc61269027"/>
      <w:bookmarkStart w:id="12414" w:name="_Toc65782053"/>
      <w:bookmarkStart w:id="12415" w:name="_Toc66126470"/>
      <w:bookmarkStart w:id="12416" w:name="_Toc66126766"/>
      <w:bookmarkStart w:id="12417" w:name="_Toc66127062"/>
      <w:bookmarkStart w:id="12418" w:name="_Toc66127345"/>
      <w:bookmarkStart w:id="12419" w:name="_Toc66127628"/>
      <w:bookmarkStart w:id="12420" w:name="_Toc66127911"/>
      <w:bookmarkStart w:id="12421" w:name="_Toc66128194"/>
      <w:bookmarkStart w:id="12422" w:name="_Toc66128477"/>
      <w:bookmarkStart w:id="12423" w:name="_Toc66128760"/>
      <w:bookmarkStart w:id="12424" w:name="_Toc66129043"/>
      <w:bookmarkStart w:id="12425" w:name="_Toc66129323"/>
      <w:bookmarkStart w:id="12426" w:name="_Toc66129543"/>
      <w:bookmarkStart w:id="12427" w:name="_Toc66215111"/>
      <w:bookmarkStart w:id="12428" w:name="_Toc66452239"/>
      <w:bookmarkStart w:id="12429" w:name="_Toc66457161"/>
      <w:bookmarkStart w:id="12430" w:name="_Toc66457306"/>
      <w:bookmarkStart w:id="12431" w:name="_Toc68768023"/>
      <w:bookmarkStart w:id="12432" w:name="_Toc68783803"/>
      <w:bookmarkStart w:id="12433" w:name="_Toc69026151"/>
      <w:bookmarkStart w:id="12434" w:name="_Toc69026796"/>
      <w:bookmarkStart w:id="12435" w:name="_Toc73624320"/>
      <w:bookmarkStart w:id="12436" w:name="_Toc73625040"/>
      <w:bookmarkStart w:id="12437" w:name="_Toc73628341"/>
      <w:bookmarkStart w:id="12438" w:name="_Toc73710358"/>
      <w:bookmarkStart w:id="12439" w:name="_Toc73710517"/>
      <w:bookmarkStart w:id="12440" w:name="_Toc73713267"/>
      <w:bookmarkStart w:id="12441" w:name="_Toc73713429"/>
      <w:bookmarkStart w:id="12442" w:name="_Toc73715975"/>
      <w:bookmarkStart w:id="12443" w:name="_Toc73883405"/>
      <w:bookmarkStart w:id="12444" w:name="_Toc73883577"/>
      <w:bookmarkStart w:id="12445" w:name="_Toc73883748"/>
      <w:bookmarkStart w:id="12446" w:name="_Toc73883919"/>
      <w:bookmarkStart w:id="12447" w:name="_Toc73886760"/>
      <w:bookmarkStart w:id="12448" w:name="_Toc60996086"/>
      <w:bookmarkStart w:id="12449" w:name="_Toc60996374"/>
      <w:bookmarkStart w:id="12450" w:name="_Toc60997449"/>
      <w:bookmarkStart w:id="12451" w:name="_Toc61269028"/>
      <w:bookmarkStart w:id="12452" w:name="_Toc65782054"/>
      <w:bookmarkStart w:id="12453" w:name="_Toc66126471"/>
      <w:bookmarkStart w:id="12454" w:name="_Toc66126767"/>
      <w:bookmarkStart w:id="12455" w:name="_Toc66127063"/>
      <w:bookmarkStart w:id="12456" w:name="_Toc66127346"/>
      <w:bookmarkStart w:id="12457" w:name="_Toc66127629"/>
      <w:bookmarkStart w:id="12458" w:name="_Toc66127912"/>
      <w:bookmarkStart w:id="12459" w:name="_Toc66128195"/>
      <w:bookmarkStart w:id="12460" w:name="_Toc66128478"/>
      <w:bookmarkStart w:id="12461" w:name="_Toc66128761"/>
      <w:bookmarkStart w:id="12462" w:name="_Toc66129044"/>
      <w:bookmarkStart w:id="12463" w:name="_Toc66129324"/>
      <w:bookmarkStart w:id="12464" w:name="_Toc66129544"/>
      <w:bookmarkStart w:id="12465" w:name="_Toc66215112"/>
      <w:bookmarkStart w:id="12466" w:name="_Toc66452240"/>
      <w:bookmarkStart w:id="12467" w:name="_Toc66457162"/>
      <w:bookmarkStart w:id="12468" w:name="_Toc66457307"/>
      <w:bookmarkStart w:id="12469" w:name="_Toc68768024"/>
      <w:bookmarkStart w:id="12470" w:name="_Toc68783804"/>
      <w:bookmarkStart w:id="12471" w:name="_Toc69026152"/>
      <w:bookmarkStart w:id="12472" w:name="_Toc69026797"/>
      <w:bookmarkStart w:id="12473" w:name="_Toc73624321"/>
      <w:bookmarkStart w:id="12474" w:name="_Toc73625041"/>
      <w:bookmarkStart w:id="12475" w:name="_Toc73628342"/>
      <w:bookmarkStart w:id="12476" w:name="_Toc73710359"/>
      <w:bookmarkStart w:id="12477" w:name="_Toc73710518"/>
      <w:bookmarkStart w:id="12478" w:name="_Toc73713268"/>
      <w:bookmarkStart w:id="12479" w:name="_Toc73713430"/>
      <w:bookmarkStart w:id="12480" w:name="_Toc73715976"/>
      <w:bookmarkStart w:id="12481" w:name="_Toc73883406"/>
      <w:bookmarkStart w:id="12482" w:name="_Toc73883578"/>
      <w:bookmarkStart w:id="12483" w:name="_Toc73883749"/>
      <w:bookmarkStart w:id="12484" w:name="_Toc73883920"/>
      <w:bookmarkStart w:id="12485" w:name="_Toc73886761"/>
      <w:bookmarkStart w:id="12486" w:name="_Toc60996087"/>
      <w:bookmarkStart w:id="12487" w:name="_Toc60996375"/>
      <w:bookmarkStart w:id="12488" w:name="_Toc60997450"/>
      <w:bookmarkStart w:id="12489" w:name="_Toc61269029"/>
      <w:bookmarkStart w:id="12490" w:name="_Toc65782055"/>
      <w:bookmarkStart w:id="12491" w:name="_Toc66126472"/>
      <w:bookmarkStart w:id="12492" w:name="_Toc66126768"/>
      <w:bookmarkStart w:id="12493" w:name="_Toc66127064"/>
      <w:bookmarkStart w:id="12494" w:name="_Toc66127347"/>
      <w:bookmarkStart w:id="12495" w:name="_Toc66127630"/>
      <w:bookmarkStart w:id="12496" w:name="_Toc66127913"/>
      <w:bookmarkStart w:id="12497" w:name="_Toc66128196"/>
      <w:bookmarkStart w:id="12498" w:name="_Toc66128479"/>
      <w:bookmarkStart w:id="12499" w:name="_Toc66128762"/>
      <w:bookmarkStart w:id="12500" w:name="_Toc66129045"/>
      <w:bookmarkStart w:id="12501" w:name="_Toc66129325"/>
      <w:bookmarkStart w:id="12502" w:name="_Toc66129545"/>
      <w:bookmarkStart w:id="12503" w:name="_Toc66215113"/>
      <w:bookmarkStart w:id="12504" w:name="_Toc66452241"/>
      <w:bookmarkStart w:id="12505" w:name="_Toc66457163"/>
      <w:bookmarkStart w:id="12506" w:name="_Toc66457308"/>
      <w:bookmarkStart w:id="12507" w:name="_Toc68768025"/>
      <w:bookmarkStart w:id="12508" w:name="_Toc68783805"/>
      <w:bookmarkStart w:id="12509" w:name="_Toc69026153"/>
      <w:bookmarkStart w:id="12510" w:name="_Toc69026798"/>
      <w:bookmarkStart w:id="12511" w:name="_Toc73624322"/>
      <w:bookmarkStart w:id="12512" w:name="_Toc73625042"/>
      <w:bookmarkStart w:id="12513" w:name="_Toc73628343"/>
      <w:bookmarkStart w:id="12514" w:name="_Toc73710360"/>
      <w:bookmarkStart w:id="12515" w:name="_Toc73710519"/>
      <w:bookmarkStart w:id="12516" w:name="_Toc73713269"/>
      <w:bookmarkStart w:id="12517" w:name="_Toc73713431"/>
      <w:bookmarkStart w:id="12518" w:name="_Toc73715977"/>
      <w:bookmarkStart w:id="12519" w:name="_Toc73883407"/>
      <w:bookmarkStart w:id="12520" w:name="_Toc73883579"/>
      <w:bookmarkStart w:id="12521" w:name="_Toc73883750"/>
      <w:bookmarkStart w:id="12522" w:name="_Toc73883921"/>
      <w:bookmarkStart w:id="12523" w:name="_Toc73886762"/>
      <w:bookmarkStart w:id="12524" w:name="_Toc73891814"/>
      <w:bookmarkStart w:id="12525" w:name="_Toc73892210"/>
      <w:bookmarkStart w:id="12526" w:name="_Toc73892604"/>
      <w:bookmarkStart w:id="12527" w:name="_Toc60996088"/>
      <w:bookmarkStart w:id="12528" w:name="_Toc60996376"/>
      <w:bookmarkStart w:id="12529" w:name="_Toc60997451"/>
      <w:bookmarkStart w:id="12530" w:name="_Toc61269030"/>
      <w:bookmarkStart w:id="12531" w:name="_Toc65782056"/>
      <w:bookmarkStart w:id="12532" w:name="_Toc66126473"/>
      <w:bookmarkStart w:id="12533" w:name="_Toc66126769"/>
      <w:bookmarkStart w:id="12534" w:name="_Toc66127065"/>
      <w:bookmarkStart w:id="12535" w:name="_Toc66127348"/>
      <w:bookmarkStart w:id="12536" w:name="_Toc66127631"/>
      <w:bookmarkStart w:id="12537" w:name="_Toc66127914"/>
      <w:bookmarkStart w:id="12538" w:name="_Toc66128197"/>
      <w:bookmarkStart w:id="12539" w:name="_Toc66128480"/>
      <w:bookmarkStart w:id="12540" w:name="_Toc66128763"/>
      <w:bookmarkStart w:id="12541" w:name="_Toc66129046"/>
      <w:bookmarkStart w:id="12542" w:name="_Toc66129326"/>
      <w:bookmarkStart w:id="12543" w:name="_Toc66129546"/>
      <w:bookmarkStart w:id="12544" w:name="_Toc66215114"/>
      <w:bookmarkStart w:id="12545" w:name="_Toc66452242"/>
      <w:bookmarkStart w:id="12546" w:name="_Toc66457164"/>
      <w:bookmarkStart w:id="12547" w:name="_Toc66457309"/>
      <w:bookmarkStart w:id="12548" w:name="_Toc68768026"/>
      <w:bookmarkStart w:id="12549" w:name="_Toc68783806"/>
      <w:bookmarkStart w:id="12550" w:name="_Toc69026154"/>
      <w:bookmarkStart w:id="12551" w:name="_Toc69026799"/>
      <w:bookmarkStart w:id="12552" w:name="_Toc73624323"/>
      <w:bookmarkStart w:id="12553" w:name="_Toc73625043"/>
      <w:bookmarkStart w:id="12554" w:name="_Toc73628344"/>
      <w:bookmarkStart w:id="12555" w:name="_Toc73710361"/>
      <w:bookmarkStart w:id="12556" w:name="_Toc73710520"/>
      <w:bookmarkStart w:id="12557" w:name="_Toc73713270"/>
      <w:bookmarkStart w:id="12558" w:name="_Toc73713432"/>
      <w:bookmarkStart w:id="12559" w:name="_Toc73715978"/>
      <w:bookmarkStart w:id="12560" w:name="_Toc73883408"/>
      <w:bookmarkStart w:id="12561" w:name="_Toc73883580"/>
      <w:bookmarkStart w:id="12562" w:name="_Toc73883751"/>
      <w:bookmarkStart w:id="12563" w:name="_Toc73883922"/>
      <w:bookmarkStart w:id="12564" w:name="_Toc73886763"/>
      <w:bookmarkStart w:id="12565" w:name="_Toc73891815"/>
      <w:bookmarkStart w:id="12566" w:name="_Toc73892211"/>
      <w:bookmarkStart w:id="12567" w:name="_Toc73892605"/>
      <w:bookmarkStart w:id="12568" w:name="_Toc60996089"/>
      <w:bookmarkStart w:id="12569" w:name="_Toc60996377"/>
      <w:bookmarkStart w:id="12570" w:name="_Toc60997452"/>
      <w:bookmarkStart w:id="12571" w:name="_Toc61269031"/>
      <w:bookmarkStart w:id="12572" w:name="_Toc65782057"/>
      <w:bookmarkStart w:id="12573" w:name="_Toc66126474"/>
      <w:bookmarkStart w:id="12574" w:name="_Toc66126770"/>
      <w:bookmarkStart w:id="12575" w:name="_Toc66127066"/>
      <w:bookmarkStart w:id="12576" w:name="_Toc66127349"/>
      <w:bookmarkStart w:id="12577" w:name="_Toc66127632"/>
      <w:bookmarkStart w:id="12578" w:name="_Toc66127915"/>
      <w:bookmarkStart w:id="12579" w:name="_Toc66128198"/>
      <w:bookmarkStart w:id="12580" w:name="_Toc66128481"/>
      <w:bookmarkStart w:id="12581" w:name="_Toc66128764"/>
      <w:bookmarkStart w:id="12582" w:name="_Toc66129047"/>
      <w:bookmarkStart w:id="12583" w:name="_Toc66129327"/>
      <w:bookmarkStart w:id="12584" w:name="_Toc66129547"/>
      <w:bookmarkStart w:id="12585" w:name="_Toc66215115"/>
      <w:bookmarkStart w:id="12586" w:name="_Toc66452243"/>
      <w:bookmarkStart w:id="12587" w:name="_Toc66457165"/>
      <w:bookmarkStart w:id="12588" w:name="_Toc66457310"/>
      <w:bookmarkStart w:id="12589" w:name="_Toc68768027"/>
      <w:bookmarkStart w:id="12590" w:name="_Toc68783807"/>
      <w:bookmarkStart w:id="12591" w:name="_Toc69026155"/>
      <w:bookmarkStart w:id="12592" w:name="_Toc69026800"/>
      <w:bookmarkStart w:id="12593" w:name="_Toc73624324"/>
      <w:bookmarkStart w:id="12594" w:name="_Toc73625044"/>
      <w:bookmarkStart w:id="12595" w:name="_Toc73628345"/>
      <w:bookmarkStart w:id="12596" w:name="_Toc73710362"/>
      <w:bookmarkStart w:id="12597" w:name="_Toc73710521"/>
      <w:bookmarkStart w:id="12598" w:name="_Toc73713271"/>
      <w:bookmarkStart w:id="12599" w:name="_Toc73713433"/>
      <w:bookmarkStart w:id="12600" w:name="_Toc73715979"/>
      <w:bookmarkStart w:id="12601" w:name="_Toc73883409"/>
      <w:bookmarkStart w:id="12602" w:name="_Toc73883581"/>
      <w:bookmarkStart w:id="12603" w:name="_Toc73883752"/>
      <w:bookmarkStart w:id="12604" w:name="_Toc73883923"/>
      <w:bookmarkStart w:id="12605" w:name="_Toc73886764"/>
      <w:bookmarkStart w:id="12606" w:name="_Toc73891816"/>
      <w:bookmarkStart w:id="12607" w:name="_Toc73892212"/>
      <w:bookmarkStart w:id="12608" w:name="_Toc73892606"/>
      <w:bookmarkStart w:id="12609" w:name="_Toc73891817"/>
      <w:bookmarkStart w:id="12610" w:name="_Toc73892213"/>
      <w:bookmarkStart w:id="12611" w:name="_Toc73892607"/>
      <w:bookmarkStart w:id="12612" w:name="_Toc73891818"/>
      <w:bookmarkStart w:id="12613" w:name="_Toc73892214"/>
      <w:bookmarkStart w:id="12614" w:name="_Toc73892608"/>
      <w:bookmarkStart w:id="12615" w:name="_Toc73891819"/>
      <w:bookmarkStart w:id="12616" w:name="_Toc73892215"/>
      <w:bookmarkStart w:id="12617" w:name="_Toc73892609"/>
      <w:bookmarkStart w:id="12618" w:name="_Toc66126476"/>
      <w:bookmarkStart w:id="12619" w:name="_Toc66126772"/>
      <w:bookmarkStart w:id="12620" w:name="_Toc66127068"/>
      <w:bookmarkStart w:id="12621" w:name="_Toc66127351"/>
      <w:bookmarkStart w:id="12622" w:name="_Toc66127634"/>
      <w:bookmarkStart w:id="12623" w:name="_Toc66127917"/>
      <w:bookmarkStart w:id="12624" w:name="_Toc66128200"/>
      <w:bookmarkStart w:id="12625" w:name="_Toc66128483"/>
      <w:bookmarkStart w:id="12626" w:name="_Toc66128766"/>
      <w:bookmarkStart w:id="12627" w:name="_Toc66129049"/>
      <w:bookmarkStart w:id="12628" w:name="_Toc66129329"/>
      <w:bookmarkStart w:id="12629" w:name="_Toc66129549"/>
      <w:bookmarkStart w:id="12630" w:name="_Toc66215117"/>
      <w:bookmarkStart w:id="12631" w:name="_Toc66452245"/>
      <w:bookmarkStart w:id="12632" w:name="_Toc66457167"/>
      <w:bookmarkStart w:id="12633" w:name="_Toc66457312"/>
      <w:bookmarkStart w:id="12634" w:name="_Toc68768029"/>
      <w:bookmarkStart w:id="12635" w:name="_Toc68783809"/>
      <w:bookmarkStart w:id="12636" w:name="_Toc69026157"/>
      <w:bookmarkStart w:id="12637" w:name="_Toc69026802"/>
      <w:bookmarkStart w:id="12638" w:name="_Toc73624326"/>
      <w:bookmarkStart w:id="12639" w:name="_Toc73625046"/>
      <w:bookmarkStart w:id="12640" w:name="_Toc73628347"/>
      <w:bookmarkStart w:id="12641" w:name="_Toc73710364"/>
      <w:bookmarkStart w:id="12642" w:name="_Toc73710523"/>
      <w:bookmarkStart w:id="12643" w:name="_Toc73713273"/>
      <w:bookmarkStart w:id="12644" w:name="_Toc73713435"/>
      <w:bookmarkStart w:id="12645" w:name="_Toc73715981"/>
      <w:bookmarkStart w:id="12646" w:name="_Toc73883411"/>
      <w:bookmarkStart w:id="12647" w:name="_Toc73883583"/>
      <w:bookmarkStart w:id="12648" w:name="_Toc73883754"/>
      <w:bookmarkStart w:id="12649" w:name="_Toc73883925"/>
      <w:bookmarkStart w:id="12650" w:name="_Toc73886766"/>
      <w:bookmarkStart w:id="12651" w:name="_Toc73891820"/>
      <w:bookmarkStart w:id="12652" w:name="_Toc73892216"/>
      <w:bookmarkStart w:id="12653" w:name="_Toc73892610"/>
      <w:bookmarkStart w:id="12654" w:name="_Toc61269033"/>
      <w:bookmarkStart w:id="12655" w:name="_Toc65782059"/>
      <w:bookmarkStart w:id="12656" w:name="_Toc66126477"/>
      <w:bookmarkStart w:id="12657" w:name="_Toc66126773"/>
      <w:bookmarkStart w:id="12658" w:name="_Toc66127069"/>
      <w:bookmarkStart w:id="12659" w:name="_Toc66127352"/>
      <w:bookmarkStart w:id="12660" w:name="_Toc66127635"/>
      <w:bookmarkStart w:id="12661" w:name="_Toc66127918"/>
      <w:bookmarkStart w:id="12662" w:name="_Toc66128201"/>
      <w:bookmarkStart w:id="12663" w:name="_Toc66128484"/>
      <w:bookmarkStart w:id="12664" w:name="_Toc66128767"/>
      <w:bookmarkStart w:id="12665" w:name="_Toc66129050"/>
      <w:bookmarkStart w:id="12666" w:name="_Toc66129330"/>
      <w:bookmarkStart w:id="12667" w:name="_Toc66129550"/>
      <w:bookmarkStart w:id="12668" w:name="_Toc66215118"/>
      <w:bookmarkStart w:id="12669" w:name="_Toc66452246"/>
      <w:bookmarkStart w:id="12670" w:name="_Toc66457168"/>
      <w:bookmarkStart w:id="12671" w:name="_Toc66457313"/>
      <w:bookmarkStart w:id="12672" w:name="_Toc68768030"/>
      <w:bookmarkStart w:id="12673" w:name="_Toc68783810"/>
      <w:bookmarkStart w:id="12674" w:name="_Toc69026158"/>
      <w:bookmarkStart w:id="12675" w:name="_Toc69026803"/>
      <w:bookmarkStart w:id="12676" w:name="_Toc73624327"/>
      <w:bookmarkStart w:id="12677" w:name="_Toc73625047"/>
      <w:bookmarkStart w:id="12678" w:name="_Toc73628348"/>
      <w:bookmarkStart w:id="12679" w:name="_Toc73710365"/>
      <w:bookmarkStart w:id="12680" w:name="_Toc73710524"/>
      <w:bookmarkStart w:id="12681" w:name="_Toc73713274"/>
      <w:bookmarkStart w:id="12682" w:name="_Toc73713436"/>
      <w:bookmarkStart w:id="12683" w:name="_Toc73715982"/>
      <w:bookmarkStart w:id="12684" w:name="_Toc73883412"/>
      <w:bookmarkStart w:id="12685" w:name="_Toc73883584"/>
      <w:bookmarkStart w:id="12686" w:name="_Toc73883755"/>
      <w:bookmarkStart w:id="12687" w:name="_Toc73883926"/>
      <w:bookmarkStart w:id="12688" w:name="_Toc73886767"/>
      <w:bookmarkStart w:id="12689" w:name="_Toc73891821"/>
      <w:bookmarkStart w:id="12690" w:name="_Toc73892217"/>
      <w:bookmarkStart w:id="12691" w:name="_Toc73892611"/>
      <w:bookmarkStart w:id="12692" w:name="_Toc61269034"/>
      <w:bookmarkStart w:id="12693" w:name="_Toc65782060"/>
      <w:bookmarkStart w:id="12694" w:name="_Toc66126478"/>
      <w:bookmarkStart w:id="12695" w:name="_Toc66126774"/>
      <w:bookmarkStart w:id="12696" w:name="_Toc66127070"/>
      <w:bookmarkStart w:id="12697" w:name="_Toc66127353"/>
      <w:bookmarkStart w:id="12698" w:name="_Toc66127636"/>
      <w:bookmarkStart w:id="12699" w:name="_Toc66127919"/>
      <w:bookmarkStart w:id="12700" w:name="_Toc66128202"/>
      <w:bookmarkStart w:id="12701" w:name="_Toc66128485"/>
      <w:bookmarkStart w:id="12702" w:name="_Toc66128768"/>
      <w:bookmarkStart w:id="12703" w:name="_Toc66129051"/>
      <w:bookmarkStart w:id="12704" w:name="_Toc66129331"/>
      <w:bookmarkStart w:id="12705" w:name="_Toc66129551"/>
      <w:bookmarkStart w:id="12706" w:name="_Toc66215119"/>
      <w:bookmarkStart w:id="12707" w:name="_Toc66452247"/>
      <w:bookmarkStart w:id="12708" w:name="_Toc66457169"/>
      <w:bookmarkStart w:id="12709" w:name="_Toc66457314"/>
      <w:bookmarkStart w:id="12710" w:name="_Toc68768031"/>
      <w:bookmarkStart w:id="12711" w:name="_Toc68783811"/>
      <w:bookmarkStart w:id="12712" w:name="_Toc69026159"/>
      <w:bookmarkStart w:id="12713" w:name="_Toc69026804"/>
      <w:bookmarkStart w:id="12714" w:name="_Toc73624328"/>
      <w:bookmarkStart w:id="12715" w:name="_Toc73625048"/>
      <w:bookmarkStart w:id="12716" w:name="_Toc73628349"/>
      <w:bookmarkStart w:id="12717" w:name="_Toc73710366"/>
      <w:bookmarkStart w:id="12718" w:name="_Toc73710525"/>
      <w:bookmarkStart w:id="12719" w:name="_Toc73713275"/>
      <w:bookmarkStart w:id="12720" w:name="_Toc73713437"/>
      <w:bookmarkStart w:id="12721" w:name="_Toc73715983"/>
      <w:bookmarkStart w:id="12722" w:name="_Toc73883413"/>
      <w:bookmarkStart w:id="12723" w:name="_Toc73883585"/>
      <w:bookmarkStart w:id="12724" w:name="_Toc73883756"/>
      <w:bookmarkStart w:id="12725" w:name="_Toc73883927"/>
      <w:bookmarkStart w:id="12726" w:name="_Toc73886768"/>
      <w:bookmarkStart w:id="12727" w:name="_Toc73891822"/>
      <w:bookmarkStart w:id="12728" w:name="_Toc73892218"/>
      <w:bookmarkStart w:id="12729" w:name="_Toc73892612"/>
      <w:bookmarkStart w:id="12730" w:name="_Toc73891823"/>
      <w:bookmarkStart w:id="12731" w:name="_Toc73892219"/>
      <w:bookmarkStart w:id="12732" w:name="_Toc73892613"/>
      <w:bookmarkStart w:id="12733" w:name="_Toc73891824"/>
      <w:bookmarkStart w:id="12734" w:name="_Toc73892220"/>
      <w:bookmarkStart w:id="12735" w:name="_Toc73892614"/>
      <w:bookmarkStart w:id="12736" w:name="_Toc73891825"/>
      <w:bookmarkStart w:id="12737" w:name="_Toc73892221"/>
      <w:bookmarkStart w:id="12738" w:name="_Toc73892615"/>
      <w:bookmarkStart w:id="12739" w:name="_Toc60411963"/>
      <w:bookmarkStart w:id="12740" w:name="_Toc60734279"/>
      <w:bookmarkStart w:id="12741" w:name="_Toc60747465"/>
      <w:bookmarkStart w:id="12742" w:name="_Toc60996093"/>
      <w:bookmarkStart w:id="12743" w:name="_Toc60996381"/>
      <w:bookmarkStart w:id="12744" w:name="_Toc60997456"/>
      <w:bookmarkStart w:id="12745" w:name="_Toc61269037"/>
      <w:bookmarkStart w:id="12746" w:name="_Toc65782063"/>
      <w:bookmarkStart w:id="12747" w:name="_Toc66126481"/>
      <w:bookmarkStart w:id="12748" w:name="_Toc66126777"/>
      <w:bookmarkStart w:id="12749" w:name="_Toc66127073"/>
      <w:bookmarkStart w:id="12750" w:name="_Toc66127356"/>
      <w:bookmarkStart w:id="12751" w:name="_Toc66127639"/>
      <w:bookmarkStart w:id="12752" w:name="_Toc66127922"/>
      <w:bookmarkStart w:id="12753" w:name="_Toc66128205"/>
      <w:bookmarkStart w:id="12754" w:name="_Toc66128488"/>
      <w:bookmarkStart w:id="12755" w:name="_Toc66128771"/>
      <w:bookmarkStart w:id="12756" w:name="_Toc66129054"/>
      <w:bookmarkStart w:id="12757" w:name="_Toc66129334"/>
      <w:bookmarkStart w:id="12758" w:name="_Toc66129554"/>
      <w:bookmarkStart w:id="12759" w:name="_Toc66215122"/>
      <w:bookmarkStart w:id="12760" w:name="_Toc66452250"/>
      <w:bookmarkStart w:id="12761" w:name="_Toc66457172"/>
      <w:bookmarkStart w:id="12762" w:name="_Toc66457317"/>
      <w:bookmarkStart w:id="12763" w:name="_Toc68768034"/>
      <w:bookmarkStart w:id="12764" w:name="_Toc68783814"/>
      <w:bookmarkStart w:id="12765" w:name="_Toc69026162"/>
      <w:bookmarkStart w:id="12766" w:name="_Toc69026807"/>
      <w:bookmarkStart w:id="12767" w:name="_Toc73624331"/>
      <w:bookmarkStart w:id="12768" w:name="_Toc73625051"/>
      <w:bookmarkStart w:id="12769" w:name="_Toc73628352"/>
      <w:bookmarkStart w:id="12770" w:name="_Toc73710369"/>
      <w:bookmarkStart w:id="12771" w:name="_Toc73710528"/>
      <w:bookmarkStart w:id="12772" w:name="_Toc73713278"/>
      <w:bookmarkStart w:id="12773" w:name="_Toc73713440"/>
      <w:bookmarkStart w:id="12774" w:name="_Toc73715986"/>
      <w:bookmarkStart w:id="12775" w:name="_Toc73883416"/>
      <w:bookmarkStart w:id="12776" w:name="_Toc73883588"/>
      <w:bookmarkStart w:id="12777" w:name="_Toc73883759"/>
      <w:bookmarkStart w:id="12778" w:name="_Toc73883930"/>
      <w:bookmarkStart w:id="12779" w:name="_Toc73886771"/>
      <w:bookmarkStart w:id="12780" w:name="_Toc73891836"/>
      <w:bookmarkStart w:id="12781" w:name="_Toc73892232"/>
      <w:bookmarkStart w:id="12782" w:name="_Toc73892626"/>
      <w:bookmarkStart w:id="12783" w:name="_Toc73891837"/>
      <w:bookmarkStart w:id="12784" w:name="_Toc73892233"/>
      <w:bookmarkStart w:id="12785" w:name="_Toc73892627"/>
      <w:bookmarkStart w:id="12786" w:name="_Toc73891838"/>
      <w:bookmarkStart w:id="12787" w:name="_Toc73892234"/>
      <w:bookmarkStart w:id="12788" w:name="_Toc73892628"/>
      <w:bookmarkStart w:id="12789" w:name="_Toc60411965"/>
      <w:bookmarkStart w:id="12790" w:name="_Toc60734281"/>
      <w:bookmarkStart w:id="12791" w:name="_Toc60747467"/>
      <w:bookmarkStart w:id="12792" w:name="_Toc60996095"/>
      <w:bookmarkStart w:id="12793" w:name="_Toc60996383"/>
      <w:bookmarkStart w:id="12794" w:name="_Toc60997458"/>
      <w:bookmarkStart w:id="12795" w:name="_Toc61269039"/>
      <w:bookmarkStart w:id="12796" w:name="_Toc65782065"/>
      <w:bookmarkStart w:id="12797" w:name="_Toc73891849"/>
      <w:bookmarkStart w:id="12798" w:name="_Toc73892245"/>
      <w:bookmarkStart w:id="12799" w:name="_Toc73892639"/>
      <w:bookmarkStart w:id="12800" w:name="_Toc60411969"/>
      <w:bookmarkStart w:id="12801" w:name="_Toc60734285"/>
      <w:bookmarkStart w:id="12802" w:name="_Toc60747471"/>
      <w:bookmarkStart w:id="12803" w:name="_Toc60996099"/>
      <w:bookmarkStart w:id="12804" w:name="_Toc60996387"/>
      <w:bookmarkStart w:id="12805" w:name="_Toc60997462"/>
      <w:bookmarkStart w:id="12806" w:name="_Toc61269043"/>
      <w:bookmarkStart w:id="12807" w:name="_Toc65782069"/>
      <w:bookmarkStart w:id="12808" w:name="_Toc73891853"/>
      <w:bookmarkStart w:id="12809" w:name="_Toc73892249"/>
      <w:bookmarkStart w:id="12810" w:name="_Toc73892643"/>
      <w:bookmarkStart w:id="12811" w:name="_Toc73891854"/>
      <w:bookmarkStart w:id="12812" w:name="_Toc73892250"/>
      <w:bookmarkStart w:id="12813" w:name="_Toc73892644"/>
      <w:bookmarkStart w:id="12814" w:name="_Toc73891855"/>
      <w:bookmarkStart w:id="12815" w:name="_Toc73892251"/>
      <w:bookmarkStart w:id="12816" w:name="_Toc73892645"/>
      <w:bookmarkStart w:id="12817" w:name="_Toc60996101"/>
      <w:bookmarkStart w:id="12818" w:name="_Toc60996389"/>
      <w:bookmarkStart w:id="12819" w:name="_Toc60997464"/>
      <w:bookmarkStart w:id="12820" w:name="_Toc61269045"/>
      <w:bookmarkStart w:id="12821" w:name="_Toc65782071"/>
      <w:bookmarkStart w:id="12822" w:name="_Toc73891867"/>
      <w:bookmarkStart w:id="12823" w:name="_Toc73892263"/>
      <w:bookmarkStart w:id="12824" w:name="_Toc73892657"/>
      <w:bookmarkStart w:id="12825" w:name="_Toc60996102"/>
      <w:bookmarkStart w:id="12826" w:name="_Toc60996390"/>
      <w:bookmarkStart w:id="12827" w:name="_Toc60997465"/>
      <w:bookmarkStart w:id="12828" w:name="_Toc61269046"/>
      <w:bookmarkStart w:id="12829" w:name="_Toc65782072"/>
      <w:bookmarkStart w:id="12830" w:name="_Toc66126485"/>
      <w:bookmarkStart w:id="12831" w:name="_Toc66126781"/>
      <w:bookmarkStart w:id="12832" w:name="_Toc66127077"/>
      <w:bookmarkStart w:id="12833" w:name="_Toc66127360"/>
      <w:bookmarkStart w:id="12834" w:name="_Toc66127643"/>
      <w:bookmarkStart w:id="12835" w:name="_Toc66127926"/>
      <w:bookmarkStart w:id="12836" w:name="_Toc66128209"/>
      <w:bookmarkStart w:id="12837" w:name="_Toc66128492"/>
      <w:bookmarkStart w:id="12838" w:name="_Toc66128775"/>
      <w:bookmarkStart w:id="12839" w:name="_Toc73891868"/>
      <w:bookmarkStart w:id="12840" w:name="_Toc73892264"/>
      <w:bookmarkStart w:id="12841" w:name="_Toc73892658"/>
      <w:bookmarkStart w:id="12842" w:name="_Toc60996103"/>
      <w:bookmarkStart w:id="12843" w:name="_Toc60996391"/>
      <w:bookmarkStart w:id="12844" w:name="_Toc60997466"/>
      <w:bookmarkStart w:id="12845" w:name="_Toc61269047"/>
      <w:bookmarkStart w:id="12846" w:name="_Toc65782073"/>
      <w:bookmarkStart w:id="12847" w:name="_Toc66126486"/>
      <w:bookmarkStart w:id="12848" w:name="_Toc66126782"/>
      <w:bookmarkStart w:id="12849" w:name="_Toc66127078"/>
      <w:bookmarkStart w:id="12850" w:name="_Toc66127361"/>
      <w:bookmarkStart w:id="12851" w:name="_Toc66127644"/>
      <w:bookmarkStart w:id="12852" w:name="_Toc66127927"/>
      <w:bookmarkStart w:id="12853" w:name="_Toc66128210"/>
      <w:bookmarkStart w:id="12854" w:name="_Toc66128493"/>
      <w:bookmarkStart w:id="12855" w:name="_Toc66128776"/>
      <w:bookmarkStart w:id="12856" w:name="_Toc73891869"/>
      <w:bookmarkStart w:id="12857" w:name="_Toc73892265"/>
      <w:bookmarkStart w:id="12858" w:name="_Toc73892659"/>
      <w:bookmarkStart w:id="12859" w:name="_Toc73891870"/>
      <w:bookmarkStart w:id="12860" w:name="_Toc73892266"/>
      <w:bookmarkStart w:id="12861" w:name="_Toc73892660"/>
      <w:bookmarkStart w:id="12862" w:name="_Toc60411843"/>
      <w:bookmarkStart w:id="12863" w:name="_Toc60411973"/>
      <w:bookmarkStart w:id="12864" w:name="_Toc60734289"/>
      <w:bookmarkStart w:id="12865" w:name="_Toc60747475"/>
      <w:bookmarkStart w:id="12866" w:name="_Toc60996106"/>
      <w:bookmarkStart w:id="12867" w:name="_Toc60996394"/>
      <w:bookmarkStart w:id="12868" w:name="_Toc60997469"/>
      <w:bookmarkStart w:id="12869" w:name="_Toc61269050"/>
      <w:bookmarkStart w:id="12870" w:name="_Toc65782075"/>
      <w:bookmarkStart w:id="12871" w:name="_Toc66126489"/>
      <w:bookmarkStart w:id="12872" w:name="_Toc66126785"/>
      <w:bookmarkStart w:id="12873" w:name="_Toc66127081"/>
      <w:bookmarkStart w:id="12874" w:name="_Toc66127364"/>
      <w:bookmarkStart w:id="12875" w:name="_Toc66127647"/>
      <w:bookmarkStart w:id="12876" w:name="_Toc66127930"/>
      <w:bookmarkStart w:id="12877" w:name="_Toc66128213"/>
      <w:bookmarkStart w:id="12878" w:name="_Toc66128496"/>
      <w:bookmarkStart w:id="12879" w:name="_Toc66128779"/>
      <w:bookmarkStart w:id="12880" w:name="_Toc66129059"/>
      <w:bookmarkStart w:id="12881" w:name="_Toc66129339"/>
      <w:bookmarkStart w:id="12882" w:name="_Toc66129559"/>
      <w:bookmarkStart w:id="12883" w:name="_Toc66215127"/>
      <w:bookmarkStart w:id="12884" w:name="_Toc66452255"/>
      <w:bookmarkStart w:id="12885" w:name="_Toc66457177"/>
      <w:bookmarkStart w:id="12886" w:name="_Toc66457322"/>
      <w:bookmarkStart w:id="12887" w:name="_Toc68768039"/>
      <w:bookmarkStart w:id="12888" w:name="_Toc68783818"/>
      <w:bookmarkStart w:id="12889" w:name="_Toc69026166"/>
      <w:bookmarkStart w:id="12890" w:name="_Toc69026811"/>
      <w:bookmarkStart w:id="12891" w:name="_Toc73624335"/>
      <w:bookmarkStart w:id="12892" w:name="_Toc73625055"/>
      <w:bookmarkStart w:id="12893" w:name="_Toc73628356"/>
      <w:bookmarkStart w:id="12894" w:name="_Toc73710373"/>
      <w:bookmarkStart w:id="12895" w:name="_Toc73710532"/>
      <w:bookmarkStart w:id="12896" w:name="_Toc73713282"/>
      <w:bookmarkStart w:id="12897" w:name="_Toc73713444"/>
      <w:bookmarkStart w:id="12898" w:name="_Toc73715990"/>
      <w:bookmarkStart w:id="12899" w:name="_Toc73883420"/>
      <w:bookmarkStart w:id="12900" w:name="_Toc73883592"/>
      <w:bookmarkStart w:id="12901" w:name="_Toc73883763"/>
      <w:bookmarkStart w:id="12902" w:name="_Toc73883934"/>
      <w:bookmarkStart w:id="12903" w:name="_Toc73886775"/>
      <w:bookmarkStart w:id="12904" w:name="_Toc73891871"/>
      <w:bookmarkStart w:id="12905" w:name="_Toc73892267"/>
      <w:bookmarkStart w:id="12906" w:name="_Toc73892661"/>
      <w:bookmarkStart w:id="12907" w:name="_Toc60411914"/>
      <w:bookmarkStart w:id="12908" w:name="_Toc60412044"/>
      <w:bookmarkStart w:id="12909" w:name="_Toc60734360"/>
      <w:bookmarkStart w:id="12910" w:name="_Toc60747546"/>
      <w:bookmarkStart w:id="12911" w:name="_Toc60996177"/>
      <w:bookmarkStart w:id="12912" w:name="_Toc60996465"/>
      <w:bookmarkStart w:id="12913" w:name="_Toc60997540"/>
      <w:bookmarkStart w:id="12914" w:name="_Toc61269121"/>
      <w:bookmarkStart w:id="12915" w:name="_Toc65782146"/>
      <w:bookmarkStart w:id="12916" w:name="_Toc66126560"/>
      <w:bookmarkStart w:id="12917" w:name="_Toc66126856"/>
      <w:bookmarkStart w:id="12918" w:name="_Toc66127152"/>
      <w:bookmarkStart w:id="12919" w:name="_Toc66127435"/>
      <w:bookmarkStart w:id="12920" w:name="_Toc66127718"/>
      <w:bookmarkStart w:id="12921" w:name="_Toc66128001"/>
      <w:bookmarkStart w:id="12922" w:name="_Toc66128284"/>
      <w:bookmarkStart w:id="12923" w:name="_Toc66128567"/>
      <w:bookmarkStart w:id="12924" w:name="_Toc66128850"/>
      <w:bookmarkStart w:id="12925" w:name="_Toc66129130"/>
      <w:bookmarkStart w:id="12926" w:name="_Toc66129410"/>
      <w:bookmarkStart w:id="12927" w:name="_Toc66129630"/>
      <w:bookmarkStart w:id="12928" w:name="_Toc66215198"/>
      <w:bookmarkStart w:id="12929" w:name="_Toc66452326"/>
      <w:bookmarkStart w:id="12930" w:name="_Toc66457248"/>
      <w:bookmarkStart w:id="12931" w:name="_Toc66457393"/>
      <w:bookmarkStart w:id="12932" w:name="_Toc68768110"/>
      <w:bookmarkStart w:id="12933" w:name="_Toc68783889"/>
      <w:bookmarkStart w:id="12934" w:name="_Toc69026237"/>
      <w:bookmarkStart w:id="12935" w:name="_Toc69026882"/>
      <w:bookmarkStart w:id="12936" w:name="_Toc73624406"/>
      <w:bookmarkStart w:id="12937" w:name="_Toc73625126"/>
      <w:bookmarkStart w:id="12938" w:name="_Toc73628427"/>
      <w:bookmarkStart w:id="12939" w:name="_Toc73710444"/>
      <w:bookmarkStart w:id="12940" w:name="_Toc73710603"/>
      <w:bookmarkStart w:id="12941" w:name="_Toc73713353"/>
      <w:bookmarkStart w:id="12942" w:name="_Toc73713515"/>
      <w:bookmarkStart w:id="12943" w:name="_Toc73716061"/>
      <w:bookmarkStart w:id="12944" w:name="_Toc73883491"/>
      <w:bookmarkStart w:id="12945" w:name="_Toc73883663"/>
      <w:bookmarkStart w:id="12946" w:name="_Toc73883834"/>
      <w:bookmarkStart w:id="12947" w:name="_Toc73884005"/>
      <w:bookmarkStart w:id="12948" w:name="_Toc73886846"/>
      <w:bookmarkStart w:id="12949" w:name="_Toc73891942"/>
      <w:bookmarkStart w:id="12950" w:name="_Toc73892338"/>
      <w:bookmarkStart w:id="12951" w:name="_Toc73892732"/>
      <w:bookmarkStart w:id="12952" w:name="_Toc60411921"/>
      <w:bookmarkStart w:id="12953" w:name="_Toc60412051"/>
      <w:bookmarkStart w:id="12954" w:name="_Toc60734367"/>
      <w:bookmarkStart w:id="12955" w:name="_Toc60747553"/>
      <w:bookmarkStart w:id="12956" w:name="_Toc60996184"/>
      <w:bookmarkStart w:id="12957" w:name="_Toc60996472"/>
      <w:bookmarkStart w:id="12958" w:name="_Toc60997547"/>
      <w:bookmarkStart w:id="12959" w:name="_Toc61269128"/>
      <w:bookmarkStart w:id="12960" w:name="_Toc65782153"/>
      <w:bookmarkStart w:id="12961" w:name="_Toc66126567"/>
      <w:bookmarkStart w:id="12962" w:name="_Toc66126863"/>
      <w:bookmarkStart w:id="12963" w:name="_Toc66127159"/>
      <w:bookmarkStart w:id="12964" w:name="_Toc66127442"/>
      <w:bookmarkStart w:id="12965" w:name="_Toc66127725"/>
      <w:bookmarkStart w:id="12966" w:name="_Toc66128008"/>
      <w:bookmarkStart w:id="12967" w:name="_Toc66128291"/>
      <w:bookmarkStart w:id="12968" w:name="_Toc66128574"/>
      <w:bookmarkStart w:id="12969" w:name="_Toc66128857"/>
      <w:bookmarkStart w:id="12970" w:name="_Toc66129137"/>
      <w:bookmarkStart w:id="12971" w:name="_Toc66129417"/>
      <w:bookmarkStart w:id="12972" w:name="_Toc66129637"/>
      <w:bookmarkStart w:id="12973" w:name="_Toc66215205"/>
      <w:bookmarkStart w:id="12974" w:name="_Toc66452333"/>
      <w:bookmarkStart w:id="12975" w:name="_Toc66457255"/>
      <w:bookmarkStart w:id="12976" w:name="_Toc66457400"/>
      <w:bookmarkStart w:id="12977" w:name="_Toc68768117"/>
      <w:bookmarkStart w:id="12978" w:name="_Toc68783896"/>
      <w:bookmarkStart w:id="12979" w:name="_Toc69026244"/>
      <w:bookmarkStart w:id="12980" w:name="_Toc69026889"/>
      <w:bookmarkStart w:id="12981" w:name="_Toc73624413"/>
      <w:bookmarkStart w:id="12982" w:name="_Toc73625133"/>
      <w:bookmarkStart w:id="12983" w:name="_Toc73628434"/>
      <w:bookmarkStart w:id="12984" w:name="_Toc73710451"/>
      <w:bookmarkStart w:id="12985" w:name="_Toc73710610"/>
      <w:bookmarkStart w:id="12986" w:name="_Toc73713360"/>
      <w:bookmarkStart w:id="12987" w:name="_Toc73713522"/>
      <w:bookmarkStart w:id="12988" w:name="_Toc73716068"/>
      <w:bookmarkStart w:id="12989" w:name="_Toc73883498"/>
      <w:bookmarkStart w:id="12990" w:name="_Toc73883670"/>
      <w:bookmarkStart w:id="12991" w:name="_Toc73883841"/>
      <w:bookmarkStart w:id="12992" w:name="_Toc73884012"/>
      <w:bookmarkStart w:id="12993" w:name="_Toc73886853"/>
      <w:bookmarkStart w:id="12994" w:name="_Toc73891949"/>
      <w:bookmarkStart w:id="12995" w:name="_Toc73892345"/>
      <w:bookmarkStart w:id="12996" w:name="_Toc73892739"/>
      <w:bookmarkStart w:id="12997" w:name="_Toc73891950"/>
      <w:bookmarkStart w:id="12998" w:name="_Toc73892346"/>
      <w:bookmarkStart w:id="12999" w:name="_Toc73892740"/>
      <w:bookmarkStart w:id="13000" w:name="_Toc73892024"/>
      <w:bookmarkStart w:id="13001" w:name="_Toc73892420"/>
      <w:bookmarkStart w:id="13002" w:name="_Toc73892814"/>
      <w:bookmarkStart w:id="13003" w:name="_Toc73892025"/>
      <w:bookmarkStart w:id="13004" w:name="_Toc73892421"/>
      <w:bookmarkStart w:id="13005" w:name="_Toc73892815"/>
      <w:bookmarkStart w:id="13006" w:name="_Toc73892051"/>
      <w:bookmarkStart w:id="13007" w:name="_Toc73892447"/>
      <w:bookmarkStart w:id="13008" w:name="_Toc73892841"/>
      <w:bookmarkStart w:id="13009" w:name="_Toc73892055"/>
      <w:bookmarkStart w:id="13010" w:name="_Toc73892451"/>
      <w:bookmarkStart w:id="13011" w:name="_Toc73892845"/>
      <w:bookmarkEnd w:id="11311"/>
      <w:bookmarkEnd w:id="11312"/>
      <w:bookmarkEnd w:id="11313"/>
      <w:bookmarkEnd w:id="11314"/>
      <w:bookmarkEnd w:id="11315"/>
      <w:bookmarkEnd w:id="11316"/>
      <w:bookmarkEnd w:id="11317"/>
      <w:bookmarkEnd w:id="11318"/>
      <w:bookmarkEnd w:id="11319"/>
      <w:bookmarkEnd w:id="11320"/>
      <w:bookmarkEnd w:id="11321"/>
      <w:bookmarkEnd w:id="11322"/>
      <w:bookmarkEnd w:id="11323"/>
      <w:bookmarkEnd w:id="11324"/>
      <w:bookmarkEnd w:id="11325"/>
      <w:bookmarkEnd w:id="11326"/>
      <w:bookmarkEnd w:id="11327"/>
      <w:bookmarkEnd w:id="11328"/>
      <w:bookmarkEnd w:id="11329"/>
      <w:bookmarkEnd w:id="11330"/>
      <w:bookmarkEnd w:id="11331"/>
      <w:bookmarkEnd w:id="11332"/>
      <w:bookmarkEnd w:id="11333"/>
      <w:bookmarkEnd w:id="11334"/>
      <w:bookmarkEnd w:id="11335"/>
      <w:bookmarkEnd w:id="11336"/>
      <w:bookmarkEnd w:id="11337"/>
      <w:bookmarkEnd w:id="11338"/>
      <w:bookmarkEnd w:id="11339"/>
      <w:bookmarkEnd w:id="11340"/>
      <w:bookmarkEnd w:id="11341"/>
      <w:bookmarkEnd w:id="11342"/>
      <w:bookmarkEnd w:id="11343"/>
      <w:bookmarkEnd w:id="11344"/>
      <w:bookmarkEnd w:id="11345"/>
      <w:bookmarkEnd w:id="11346"/>
      <w:bookmarkEnd w:id="11347"/>
      <w:bookmarkEnd w:id="11348"/>
      <w:bookmarkEnd w:id="11349"/>
      <w:bookmarkEnd w:id="11350"/>
      <w:bookmarkEnd w:id="11351"/>
      <w:bookmarkEnd w:id="11352"/>
      <w:bookmarkEnd w:id="11353"/>
      <w:bookmarkEnd w:id="11354"/>
      <w:bookmarkEnd w:id="11355"/>
      <w:bookmarkEnd w:id="11356"/>
      <w:bookmarkEnd w:id="11357"/>
      <w:bookmarkEnd w:id="11358"/>
      <w:bookmarkEnd w:id="11359"/>
      <w:bookmarkEnd w:id="11360"/>
      <w:bookmarkEnd w:id="11361"/>
      <w:bookmarkEnd w:id="11362"/>
      <w:bookmarkEnd w:id="11363"/>
      <w:bookmarkEnd w:id="11364"/>
      <w:bookmarkEnd w:id="11365"/>
      <w:bookmarkEnd w:id="11366"/>
      <w:bookmarkEnd w:id="11367"/>
      <w:bookmarkEnd w:id="11368"/>
      <w:bookmarkEnd w:id="11369"/>
      <w:bookmarkEnd w:id="11370"/>
      <w:bookmarkEnd w:id="11371"/>
      <w:bookmarkEnd w:id="11372"/>
      <w:bookmarkEnd w:id="11373"/>
      <w:bookmarkEnd w:id="11374"/>
      <w:bookmarkEnd w:id="11375"/>
      <w:bookmarkEnd w:id="11376"/>
      <w:bookmarkEnd w:id="11377"/>
      <w:bookmarkEnd w:id="11378"/>
      <w:bookmarkEnd w:id="11379"/>
      <w:bookmarkEnd w:id="11380"/>
      <w:bookmarkEnd w:id="11381"/>
      <w:bookmarkEnd w:id="11382"/>
      <w:bookmarkEnd w:id="11383"/>
      <w:bookmarkEnd w:id="11384"/>
      <w:bookmarkEnd w:id="11385"/>
      <w:bookmarkEnd w:id="11386"/>
      <w:bookmarkEnd w:id="11387"/>
      <w:bookmarkEnd w:id="11388"/>
      <w:bookmarkEnd w:id="11389"/>
      <w:bookmarkEnd w:id="11390"/>
      <w:bookmarkEnd w:id="11391"/>
      <w:bookmarkEnd w:id="11392"/>
      <w:bookmarkEnd w:id="11393"/>
      <w:bookmarkEnd w:id="11394"/>
      <w:bookmarkEnd w:id="11395"/>
      <w:bookmarkEnd w:id="11396"/>
      <w:bookmarkEnd w:id="11397"/>
      <w:bookmarkEnd w:id="11398"/>
      <w:bookmarkEnd w:id="11399"/>
      <w:bookmarkEnd w:id="11400"/>
      <w:bookmarkEnd w:id="11401"/>
      <w:bookmarkEnd w:id="11402"/>
      <w:bookmarkEnd w:id="11403"/>
      <w:bookmarkEnd w:id="11404"/>
      <w:bookmarkEnd w:id="11405"/>
      <w:bookmarkEnd w:id="11406"/>
      <w:bookmarkEnd w:id="11407"/>
      <w:bookmarkEnd w:id="11408"/>
      <w:bookmarkEnd w:id="11409"/>
      <w:bookmarkEnd w:id="11410"/>
      <w:bookmarkEnd w:id="11411"/>
      <w:bookmarkEnd w:id="11412"/>
      <w:bookmarkEnd w:id="11413"/>
      <w:bookmarkEnd w:id="11414"/>
      <w:bookmarkEnd w:id="11415"/>
      <w:bookmarkEnd w:id="11416"/>
      <w:bookmarkEnd w:id="11417"/>
      <w:bookmarkEnd w:id="11418"/>
      <w:bookmarkEnd w:id="11419"/>
      <w:bookmarkEnd w:id="11420"/>
      <w:bookmarkEnd w:id="11421"/>
      <w:bookmarkEnd w:id="11422"/>
      <w:bookmarkEnd w:id="11423"/>
      <w:bookmarkEnd w:id="11424"/>
      <w:bookmarkEnd w:id="11425"/>
      <w:bookmarkEnd w:id="11426"/>
      <w:bookmarkEnd w:id="11427"/>
      <w:bookmarkEnd w:id="11428"/>
      <w:bookmarkEnd w:id="11429"/>
      <w:bookmarkEnd w:id="11430"/>
      <w:bookmarkEnd w:id="11431"/>
      <w:bookmarkEnd w:id="11432"/>
      <w:bookmarkEnd w:id="11433"/>
      <w:bookmarkEnd w:id="11434"/>
      <w:bookmarkEnd w:id="11435"/>
      <w:bookmarkEnd w:id="11436"/>
      <w:bookmarkEnd w:id="11437"/>
      <w:bookmarkEnd w:id="11438"/>
      <w:bookmarkEnd w:id="11439"/>
      <w:bookmarkEnd w:id="11440"/>
      <w:bookmarkEnd w:id="11441"/>
      <w:bookmarkEnd w:id="11442"/>
      <w:bookmarkEnd w:id="11443"/>
      <w:bookmarkEnd w:id="11444"/>
      <w:bookmarkEnd w:id="11445"/>
      <w:bookmarkEnd w:id="11446"/>
      <w:bookmarkEnd w:id="11447"/>
      <w:bookmarkEnd w:id="11448"/>
      <w:bookmarkEnd w:id="11449"/>
      <w:bookmarkEnd w:id="11450"/>
      <w:bookmarkEnd w:id="11451"/>
      <w:bookmarkEnd w:id="11452"/>
      <w:bookmarkEnd w:id="11453"/>
      <w:bookmarkEnd w:id="11454"/>
      <w:bookmarkEnd w:id="11455"/>
      <w:bookmarkEnd w:id="11456"/>
      <w:bookmarkEnd w:id="11457"/>
      <w:bookmarkEnd w:id="11458"/>
      <w:bookmarkEnd w:id="11459"/>
      <w:bookmarkEnd w:id="11460"/>
      <w:bookmarkEnd w:id="11461"/>
      <w:bookmarkEnd w:id="11462"/>
      <w:bookmarkEnd w:id="11463"/>
      <w:bookmarkEnd w:id="11464"/>
      <w:bookmarkEnd w:id="11465"/>
      <w:bookmarkEnd w:id="11466"/>
      <w:bookmarkEnd w:id="11467"/>
      <w:bookmarkEnd w:id="11468"/>
      <w:bookmarkEnd w:id="11469"/>
      <w:bookmarkEnd w:id="11470"/>
      <w:bookmarkEnd w:id="11471"/>
      <w:bookmarkEnd w:id="11472"/>
      <w:bookmarkEnd w:id="11473"/>
      <w:bookmarkEnd w:id="11474"/>
      <w:bookmarkEnd w:id="11475"/>
      <w:bookmarkEnd w:id="11476"/>
      <w:bookmarkEnd w:id="11477"/>
      <w:bookmarkEnd w:id="11478"/>
      <w:bookmarkEnd w:id="11479"/>
      <w:bookmarkEnd w:id="11480"/>
      <w:bookmarkEnd w:id="11481"/>
      <w:bookmarkEnd w:id="11482"/>
      <w:bookmarkEnd w:id="11483"/>
      <w:bookmarkEnd w:id="11484"/>
      <w:bookmarkEnd w:id="11485"/>
      <w:bookmarkEnd w:id="11486"/>
      <w:bookmarkEnd w:id="11487"/>
      <w:bookmarkEnd w:id="11488"/>
      <w:bookmarkEnd w:id="11489"/>
      <w:bookmarkEnd w:id="11490"/>
      <w:bookmarkEnd w:id="11491"/>
      <w:bookmarkEnd w:id="11492"/>
      <w:bookmarkEnd w:id="11493"/>
      <w:bookmarkEnd w:id="11494"/>
      <w:bookmarkEnd w:id="11495"/>
      <w:bookmarkEnd w:id="11496"/>
      <w:bookmarkEnd w:id="11497"/>
      <w:bookmarkEnd w:id="11498"/>
      <w:bookmarkEnd w:id="11499"/>
      <w:bookmarkEnd w:id="11500"/>
      <w:bookmarkEnd w:id="11501"/>
      <w:bookmarkEnd w:id="11502"/>
      <w:bookmarkEnd w:id="11503"/>
      <w:bookmarkEnd w:id="11504"/>
      <w:bookmarkEnd w:id="11505"/>
      <w:bookmarkEnd w:id="11506"/>
      <w:bookmarkEnd w:id="11507"/>
      <w:bookmarkEnd w:id="11508"/>
      <w:bookmarkEnd w:id="11509"/>
      <w:bookmarkEnd w:id="11510"/>
      <w:bookmarkEnd w:id="11511"/>
      <w:bookmarkEnd w:id="11512"/>
      <w:bookmarkEnd w:id="11513"/>
      <w:bookmarkEnd w:id="11514"/>
      <w:bookmarkEnd w:id="11515"/>
      <w:bookmarkEnd w:id="11516"/>
      <w:bookmarkEnd w:id="11517"/>
      <w:bookmarkEnd w:id="11518"/>
      <w:bookmarkEnd w:id="11519"/>
      <w:bookmarkEnd w:id="11520"/>
      <w:bookmarkEnd w:id="11521"/>
      <w:bookmarkEnd w:id="11522"/>
      <w:bookmarkEnd w:id="11523"/>
      <w:bookmarkEnd w:id="11524"/>
      <w:bookmarkEnd w:id="11525"/>
      <w:bookmarkEnd w:id="11526"/>
      <w:bookmarkEnd w:id="11527"/>
      <w:bookmarkEnd w:id="11528"/>
      <w:bookmarkEnd w:id="11529"/>
      <w:bookmarkEnd w:id="11530"/>
      <w:bookmarkEnd w:id="11531"/>
      <w:bookmarkEnd w:id="11532"/>
      <w:bookmarkEnd w:id="11533"/>
      <w:bookmarkEnd w:id="11534"/>
      <w:bookmarkEnd w:id="11535"/>
      <w:bookmarkEnd w:id="11536"/>
      <w:bookmarkEnd w:id="11537"/>
      <w:bookmarkEnd w:id="11538"/>
      <w:bookmarkEnd w:id="11539"/>
      <w:bookmarkEnd w:id="11540"/>
      <w:bookmarkEnd w:id="11541"/>
      <w:bookmarkEnd w:id="11542"/>
      <w:bookmarkEnd w:id="11543"/>
      <w:bookmarkEnd w:id="11544"/>
      <w:bookmarkEnd w:id="11545"/>
      <w:bookmarkEnd w:id="11546"/>
      <w:bookmarkEnd w:id="11547"/>
      <w:bookmarkEnd w:id="11548"/>
      <w:bookmarkEnd w:id="11549"/>
      <w:bookmarkEnd w:id="11550"/>
      <w:bookmarkEnd w:id="11551"/>
      <w:bookmarkEnd w:id="11552"/>
      <w:bookmarkEnd w:id="11553"/>
      <w:bookmarkEnd w:id="11554"/>
      <w:bookmarkEnd w:id="11555"/>
      <w:bookmarkEnd w:id="11556"/>
      <w:bookmarkEnd w:id="11557"/>
      <w:bookmarkEnd w:id="11558"/>
      <w:bookmarkEnd w:id="11559"/>
      <w:bookmarkEnd w:id="11560"/>
      <w:bookmarkEnd w:id="11561"/>
      <w:bookmarkEnd w:id="11562"/>
      <w:bookmarkEnd w:id="11563"/>
      <w:bookmarkEnd w:id="11564"/>
      <w:bookmarkEnd w:id="11565"/>
      <w:bookmarkEnd w:id="11566"/>
      <w:bookmarkEnd w:id="11567"/>
      <w:bookmarkEnd w:id="11568"/>
      <w:bookmarkEnd w:id="11569"/>
      <w:bookmarkEnd w:id="11570"/>
      <w:bookmarkEnd w:id="11571"/>
      <w:bookmarkEnd w:id="11572"/>
      <w:bookmarkEnd w:id="11573"/>
      <w:bookmarkEnd w:id="11574"/>
      <w:bookmarkEnd w:id="11575"/>
      <w:bookmarkEnd w:id="11576"/>
      <w:bookmarkEnd w:id="11577"/>
      <w:bookmarkEnd w:id="11578"/>
      <w:bookmarkEnd w:id="11579"/>
      <w:bookmarkEnd w:id="11580"/>
      <w:bookmarkEnd w:id="11581"/>
      <w:bookmarkEnd w:id="11582"/>
      <w:bookmarkEnd w:id="11583"/>
      <w:bookmarkEnd w:id="11584"/>
      <w:bookmarkEnd w:id="11585"/>
      <w:bookmarkEnd w:id="11586"/>
      <w:bookmarkEnd w:id="11587"/>
      <w:bookmarkEnd w:id="11588"/>
      <w:bookmarkEnd w:id="11589"/>
      <w:bookmarkEnd w:id="11590"/>
      <w:bookmarkEnd w:id="11591"/>
      <w:bookmarkEnd w:id="11592"/>
      <w:bookmarkEnd w:id="11593"/>
      <w:bookmarkEnd w:id="11594"/>
      <w:bookmarkEnd w:id="11595"/>
      <w:bookmarkEnd w:id="11596"/>
      <w:bookmarkEnd w:id="11597"/>
      <w:bookmarkEnd w:id="11598"/>
      <w:bookmarkEnd w:id="11599"/>
      <w:bookmarkEnd w:id="11600"/>
      <w:bookmarkEnd w:id="11601"/>
      <w:bookmarkEnd w:id="11602"/>
      <w:bookmarkEnd w:id="11603"/>
      <w:bookmarkEnd w:id="11604"/>
      <w:bookmarkEnd w:id="11605"/>
      <w:bookmarkEnd w:id="11606"/>
      <w:bookmarkEnd w:id="11607"/>
      <w:bookmarkEnd w:id="11608"/>
      <w:bookmarkEnd w:id="11609"/>
      <w:bookmarkEnd w:id="11610"/>
      <w:bookmarkEnd w:id="11611"/>
      <w:bookmarkEnd w:id="11612"/>
      <w:bookmarkEnd w:id="11613"/>
      <w:bookmarkEnd w:id="11614"/>
      <w:bookmarkEnd w:id="11615"/>
      <w:bookmarkEnd w:id="11616"/>
      <w:bookmarkEnd w:id="11617"/>
      <w:bookmarkEnd w:id="11618"/>
      <w:bookmarkEnd w:id="11619"/>
      <w:bookmarkEnd w:id="11620"/>
      <w:bookmarkEnd w:id="11621"/>
      <w:bookmarkEnd w:id="11622"/>
      <w:bookmarkEnd w:id="11623"/>
      <w:bookmarkEnd w:id="11624"/>
      <w:bookmarkEnd w:id="11625"/>
      <w:bookmarkEnd w:id="11626"/>
      <w:bookmarkEnd w:id="11627"/>
      <w:bookmarkEnd w:id="11628"/>
      <w:bookmarkEnd w:id="11629"/>
      <w:bookmarkEnd w:id="11630"/>
      <w:bookmarkEnd w:id="11631"/>
      <w:bookmarkEnd w:id="11632"/>
      <w:bookmarkEnd w:id="11633"/>
      <w:bookmarkEnd w:id="11634"/>
      <w:bookmarkEnd w:id="11635"/>
      <w:bookmarkEnd w:id="11636"/>
      <w:bookmarkEnd w:id="11637"/>
      <w:bookmarkEnd w:id="11638"/>
      <w:bookmarkEnd w:id="11639"/>
      <w:bookmarkEnd w:id="11640"/>
      <w:bookmarkEnd w:id="11641"/>
      <w:bookmarkEnd w:id="11642"/>
      <w:bookmarkEnd w:id="11643"/>
      <w:bookmarkEnd w:id="11644"/>
      <w:bookmarkEnd w:id="11645"/>
      <w:bookmarkEnd w:id="11646"/>
      <w:bookmarkEnd w:id="11647"/>
      <w:bookmarkEnd w:id="11648"/>
      <w:bookmarkEnd w:id="11649"/>
      <w:bookmarkEnd w:id="11650"/>
      <w:bookmarkEnd w:id="11651"/>
      <w:bookmarkEnd w:id="11652"/>
      <w:bookmarkEnd w:id="11653"/>
      <w:bookmarkEnd w:id="11654"/>
      <w:bookmarkEnd w:id="11655"/>
      <w:bookmarkEnd w:id="11656"/>
      <w:bookmarkEnd w:id="11657"/>
      <w:bookmarkEnd w:id="11658"/>
      <w:bookmarkEnd w:id="11659"/>
      <w:bookmarkEnd w:id="11660"/>
      <w:bookmarkEnd w:id="11661"/>
      <w:bookmarkEnd w:id="11662"/>
      <w:bookmarkEnd w:id="11663"/>
      <w:bookmarkEnd w:id="11664"/>
      <w:bookmarkEnd w:id="11665"/>
      <w:bookmarkEnd w:id="11666"/>
      <w:bookmarkEnd w:id="11667"/>
      <w:bookmarkEnd w:id="11668"/>
      <w:bookmarkEnd w:id="11669"/>
      <w:bookmarkEnd w:id="11670"/>
      <w:bookmarkEnd w:id="11671"/>
      <w:bookmarkEnd w:id="11672"/>
      <w:bookmarkEnd w:id="11673"/>
      <w:bookmarkEnd w:id="11674"/>
      <w:bookmarkEnd w:id="11675"/>
      <w:bookmarkEnd w:id="11676"/>
      <w:bookmarkEnd w:id="11677"/>
      <w:bookmarkEnd w:id="11678"/>
      <w:bookmarkEnd w:id="11679"/>
      <w:bookmarkEnd w:id="11680"/>
      <w:bookmarkEnd w:id="11681"/>
      <w:bookmarkEnd w:id="11682"/>
      <w:bookmarkEnd w:id="11683"/>
      <w:bookmarkEnd w:id="11684"/>
      <w:bookmarkEnd w:id="11685"/>
      <w:bookmarkEnd w:id="11686"/>
      <w:bookmarkEnd w:id="11687"/>
      <w:bookmarkEnd w:id="11688"/>
      <w:bookmarkEnd w:id="11689"/>
      <w:bookmarkEnd w:id="11690"/>
      <w:bookmarkEnd w:id="11691"/>
      <w:bookmarkEnd w:id="11692"/>
      <w:bookmarkEnd w:id="11693"/>
      <w:bookmarkEnd w:id="11694"/>
      <w:bookmarkEnd w:id="11695"/>
      <w:bookmarkEnd w:id="11696"/>
      <w:bookmarkEnd w:id="11697"/>
      <w:bookmarkEnd w:id="11698"/>
      <w:bookmarkEnd w:id="11699"/>
      <w:bookmarkEnd w:id="11700"/>
      <w:bookmarkEnd w:id="11701"/>
      <w:bookmarkEnd w:id="11702"/>
      <w:bookmarkEnd w:id="11703"/>
      <w:bookmarkEnd w:id="11704"/>
      <w:bookmarkEnd w:id="11705"/>
      <w:bookmarkEnd w:id="11706"/>
      <w:bookmarkEnd w:id="11707"/>
      <w:bookmarkEnd w:id="11708"/>
      <w:bookmarkEnd w:id="11709"/>
      <w:bookmarkEnd w:id="11710"/>
      <w:bookmarkEnd w:id="11711"/>
      <w:bookmarkEnd w:id="11712"/>
      <w:bookmarkEnd w:id="11713"/>
      <w:bookmarkEnd w:id="11714"/>
      <w:bookmarkEnd w:id="11715"/>
      <w:bookmarkEnd w:id="11716"/>
      <w:bookmarkEnd w:id="11717"/>
      <w:bookmarkEnd w:id="11718"/>
      <w:bookmarkEnd w:id="11719"/>
      <w:bookmarkEnd w:id="11720"/>
      <w:bookmarkEnd w:id="11721"/>
      <w:bookmarkEnd w:id="11722"/>
      <w:bookmarkEnd w:id="11723"/>
      <w:bookmarkEnd w:id="11724"/>
      <w:bookmarkEnd w:id="11725"/>
      <w:bookmarkEnd w:id="11726"/>
      <w:bookmarkEnd w:id="11727"/>
      <w:bookmarkEnd w:id="11728"/>
      <w:bookmarkEnd w:id="11729"/>
      <w:bookmarkEnd w:id="11730"/>
      <w:bookmarkEnd w:id="11731"/>
      <w:bookmarkEnd w:id="11732"/>
      <w:bookmarkEnd w:id="11733"/>
      <w:bookmarkEnd w:id="11734"/>
      <w:bookmarkEnd w:id="11735"/>
      <w:bookmarkEnd w:id="11736"/>
      <w:bookmarkEnd w:id="11737"/>
      <w:bookmarkEnd w:id="11738"/>
      <w:bookmarkEnd w:id="11739"/>
      <w:bookmarkEnd w:id="11740"/>
      <w:bookmarkEnd w:id="11741"/>
      <w:bookmarkEnd w:id="11742"/>
      <w:bookmarkEnd w:id="11743"/>
      <w:bookmarkEnd w:id="11744"/>
      <w:bookmarkEnd w:id="11745"/>
      <w:bookmarkEnd w:id="11746"/>
      <w:bookmarkEnd w:id="11747"/>
      <w:bookmarkEnd w:id="11748"/>
      <w:bookmarkEnd w:id="11749"/>
      <w:bookmarkEnd w:id="11750"/>
      <w:bookmarkEnd w:id="11751"/>
      <w:bookmarkEnd w:id="11752"/>
      <w:bookmarkEnd w:id="11753"/>
      <w:bookmarkEnd w:id="11754"/>
      <w:bookmarkEnd w:id="11755"/>
      <w:bookmarkEnd w:id="11756"/>
      <w:bookmarkEnd w:id="11757"/>
      <w:bookmarkEnd w:id="11758"/>
      <w:bookmarkEnd w:id="11759"/>
      <w:bookmarkEnd w:id="11760"/>
      <w:bookmarkEnd w:id="11761"/>
      <w:bookmarkEnd w:id="11762"/>
      <w:bookmarkEnd w:id="11763"/>
      <w:bookmarkEnd w:id="11764"/>
      <w:bookmarkEnd w:id="11765"/>
      <w:bookmarkEnd w:id="11766"/>
      <w:bookmarkEnd w:id="11767"/>
      <w:bookmarkEnd w:id="11768"/>
      <w:bookmarkEnd w:id="11769"/>
      <w:bookmarkEnd w:id="11770"/>
      <w:bookmarkEnd w:id="11771"/>
      <w:bookmarkEnd w:id="11772"/>
      <w:bookmarkEnd w:id="11773"/>
      <w:bookmarkEnd w:id="11774"/>
      <w:bookmarkEnd w:id="11775"/>
      <w:bookmarkEnd w:id="11776"/>
      <w:bookmarkEnd w:id="11777"/>
      <w:bookmarkEnd w:id="11778"/>
      <w:bookmarkEnd w:id="11779"/>
      <w:bookmarkEnd w:id="11780"/>
      <w:bookmarkEnd w:id="11781"/>
      <w:bookmarkEnd w:id="11782"/>
      <w:bookmarkEnd w:id="11783"/>
      <w:bookmarkEnd w:id="11784"/>
      <w:bookmarkEnd w:id="11785"/>
      <w:bookmarkEnd w:id="11786"/>
      <w:bookmarkEnd w:id="11787"/>
      <w:bookmarkEnd w:id="11788"/>
      <w:bookmarkEnd w:id="11789"/>
      <w:bookmarkEnd w:id="11790"/>
      <w:bookmarkEnd w:id="11791"/>
      <w:bookmarkEnd w:id="11792"/>
      <w:bookmarkEnd w:id="11793"/>
      <w:bookmarkEnd w:id="11794"/>
      <w:bookmarkEnd w:id="11795"/>
      <w:bookmarkEnd w:id="11796"/>
      <w:bookmarkEnd w:id="11797"/>
      <w:bookmarkEnd w:id="11798"/>
      <w:bookmarkEnd w:id="11799"/>
      <w:bookmarkEnd w:id="11800"/>
      <w:bookmarkEnd w:id="11801"/>
      <w:bookmarkEnd w:id="11802"/>
      <w:bookmarkEnd w:id="11803"/>
      <w:bookmarkEnd w:id="11804"/>
      <w:bookmarkEnd w:id="11805"/>
      <w:bookmarkEnd w:id="11806"/>
      <w:bookmarkEnd w:id="11807"/>
      <w:bookmarkEnd w:id="11808"/>
      <w:bookmarkEnd w:id="11809"/>
      <w:bookmarkEnd w:id="11810"/>
      <w:bookmarkEnd w:id="11811"/>
      <w:bookmarkEnd w:id="11812"/>
      <w:bookmarkEnd w:id="11813"/>
      <w:bookmarkEnd w:id="11814"/>
      <w:bookmarkEnd w:id="11815"/>
      <w:bookmarkEnd w:id="11816"/>
      <w:bookmarkEnd w:id="11817"/>
      <w:bookmarkEnd w:id="11818"/>
      <w:bookmarkEnd w:id="11819"/>
      <w:bookmarkEnd w:id="11820"/>
      <w:bookmarkEnd w:id="11821"/>
      <w:bookmarkEnd w:id="11822"/>
      <w:bookmarkEnd w:id="11823"/>
      <w:bookmarkEnd w:id="11824"/>
      <w:bookmarkEnd w:id="11825"/>
      <w:bookmarkEnd w:id="11826"/>
      <w:bookmarkEnd w:id="11827"/>
      <w:bookmarkEnd w:id="11828"/>
      <w:bookmarkEnd w:id="11829"/>
      <w:bookmarkEnd w:id="11830"/>
      <w:bookmarkEnd w:id="11831"/>
      <w:bookmarkEnd w:id="11832"/>
      <w:bookmarkEnd w:id="11833"/>
      <w:bookmarkEnd w:id="11834"/>
      <w:bookmarkEnd w:id="11835"/>
      <w:bookmarkEnd w:id="11836"/>
      <w:bookmarkEnd w:id="11837"/>
      <w:bookmarkEnd w:id="11838"/>
      <w:bookmarkEnd w:id="11839"/>
      <w:bookmarkEnd w:id="11840"/>
      <w:bookmarkEnd w:id="11841"/>
      <w:bookmarkEnd w:id="11842"/>
      <w:bookmarkEnd w:id="11843"/>
      <w:bookmarkEnd w:id="11844"/>
      <w:bookmarkEnd w:id="11845"/>
      <w:bookmarkEnd w:id="11846"/>
      <w:bookmarkEnd w:id="11847"/>
      <w:bookmarkEnd w:id="11848"/>
      <w:bookmarkEnd w:id="11849"/>
      <w:bookmarkEnd w:id="11850"/>
      <w:bookmarkEnd w:id="11851"/>
      <w:bookmarkEnd w:id="11852"/>
      <w:bookmarkEnd w:id="11853"/>
      <w:bookmarkEnd w:id="11854"/>
      <w:bookmarkEnd w:id="11855"/>
      <w:bookmarkEnd w:id="11856"/>
      <w:bookmarkEnd w:id="11857"/>
      <w:bookmarkEnd w:id="11858"/>
      <w:bookmarkEnd w:id="11859"/>
      <w:bookmarkEnd w:id="11860"/>
      <w:bookmarkEnd w:id="11861"/>
      <w:bookmarkEnd w:id="11862"/>
      <w:bookmarkEnd w:id="11863"/>
      <w:bookmarkEnd w:id="11864"/>
      <w:bookmarkEnd w:id="11865"/>
      <w:bookmarkEnd w:id="11866"/>
      <w:bookmarkEnd w:id="11867"/>
      <w:bookmarkEnd w:id="11868"/>
      <w:bookmarkEnd w:id="11869"/>
      <w:bookmarkEnd w:id="11870"/>
      <w:bookmarkEnd w:id="11871"/>
      <w:bookmarkEnd w:id="11872"/>
      <w:bookmarkEnd w:id="11873"/>
      <w:bookmarkEnd w:id="11874"/>
      <w:bookmarkEnd w:id="11875"/>
      <w:bookmarkEnd w:id="11876"/>
      <w:bookmarkEnd w:id="11877"/>
      <w:bookmarkEnd w:id="11878"/>
      <w:bookmarkEnd w:id="11879"/>
      <w:bookmarkEnd w:id="11880"/>
      <w:bookmarkEnd w:id="11881"/>
      <w:bookmarkEnd w:id="11882"/>
      <w:bookmarkEnd w:id="11883"/>
      <w:bookmarkEnd w:id="11884"/>
      <w:bookmarkEnd w:id="11885"/>
      <w:bookmarkEnd w:id="11886"/>
      <w:bookmarkEnd w:id="11887"/>
      <w:bookmarkEnd w:id="11888"/>
      <w:bookmarkEnd w:id="11889"/>
      <w:bookmarkEnd w:id="11890"/>
      <w:bookmarkEnd w:id="11891"/>
      <w:bookmarkEnd w:id="11892"/>
      <w:bookmarkEnd w:id="11893"/>
      <w:bookmarkEnd w:id="11894"/>
      <w:bookmarkEnd w:id="11895"/>
      <w:bookmarkEnd w:id="11896"/>
      <w:bookmarkEnd w:id="11897"/>
      <w:bookmarkEnd w:id="11898"/>
      <w:bookmarkEnd w:id="11899"/>
      <w:bookmarkEnd w:id="11900"/>
      <w:bookmarkEnd w:id="11901"/>
      <w:bookmarkEnd w:id="11902"/>
      <w:bookmarkEnd w:id="11903"/>
      <w:bookmarkEnd w:id="11904"/>
      <w:bookmarkEnd w:id="11905"/>
      <w:bookmarkEnd w:id="11906"/>
      <w:bookmarkEnd w:id="11907"/>
      <w:bookmarkEnd w:id="11908"/>
      <w:bookmarkEnd w:id="11909"/>
      <w:bookmarkEnd w:id="11910"/>
      <w:bookmarkEnd w:id="11911"/>
      <w:bookmarkEnd w:id="11912"/>
      <w:bookmarkEnd w:id="11913"/>
      <w:bookmarkEnd w:id="11914"/>
      <w:bookmarkEnd w:id="11915"/>
      <w:bookmarkEnd w:id="11916"/>
      <w:bookmarkEnd w:id="11917"/>
      <w:bookmarkEnd w:id="11918"/>
      <w:bookmarkEnd w:id="11919"/>
      <w:bookmarkEnd w:id="11920"/>
      <w:bookmarkEnd w:id="11921"/>
      <w:bookmarkEnd w:id="11922"/>
      <w:bookmarkEnd w:id="11923"/>
      <w:bookmarkEnd w:id="11924"/>
      <w:bookmarkEnd w:id="11925"/>
      <w:bookmarkEnd w:id="11926"/>
      <w:bookmarkEnd w:id="11927"/>
      <w:bookmarkEnd w:id="11928"/>
      <w:bookmarkEnd w:id="11929"/>
      <w:bookmarkEnd w:id="11930"/>
      <w:bookmarkEnd w:id="11931"/>
      <w:bookmarkEnd w:id="11932"/>
      <w:bookmarkEnd w:id="11933"/>
      <w:bookmarkEnd w:id="11934"/>
      <w:bookmarkEnd w:id="11935"/>
      <w:bookmarkEnd w:id="11936"/>
      <w:bookmarkEnd w:id="11937"/>
      <w:bookmarkEnd w:id="11938"/>
      <w:bookmarkEnd w:id="11939"/>
      <w:bookmarkEnd w:id="11940"/>
      <w:bookmarkEnd w:id="11941"/>
      <w:bookmarkEnd w:id="11942"/>
      <w:bookmarkEnd w:id="11943"/>
      <w:bookmarkEnd w:id="11944"/>
      <w:bookmarkEnd w:id="11945"/>
      <w:bookmarkEnd w:id="11946"/>
      <w:bookmarkEnd w:id="11947"/>
      <w:bookmarkEnd w:id="11948"/>
      <w:bookmarkEnd w:id="11949"/>
      <w:bookmarkEnd w:id="11950"/>
      <w:bookmarkEnd w:id="11951"/>
      <w:bookmarkEnd w:id="11952"/>
      <w:bookmarkEnd w:id="11953"/>
      <w:bookmarkEnd w:id="11954"/>
      <w:bookmarkEnd w:id="11955"/>
      <w:bookmarkEnd w:id="11956"/>
      <w:bookmarkEnd w:id="11957"/>
      <w:bookmarkEnd w:id="11958"/>
      <w:bookmarkEnd w:id="11959"/>
      <w:bookmarkEnd w:id="11960"/>
      <w:bookmarkEnd w:id="11961"/>
      <w:bookmarkEnd w:id="11962"/>
      <w:bookmarkEnd w:id="11963"/>
      <w:bookmarkEnd w:id="11964"/>
      <w:bookmarkEnd w:id="11965"/>
      <w:bookmarkEnd w:id="11966"/>
      <w:bookmarkEnd w:id="11967"/>
      <w:bookmarkEnd w:id="11968"/>
      <w:bookmarkEnd w:id="11969"/>
      <w:bookmarkEnd w:id="11970"/>
      <w:bookmarkEnd w:id="11971"/>
      <w:bookmarkEnd w:id="11972"/>
      <w:bookmarkEnd w:id="11973"/>
      <w:bookmarkEnd w:id="11974"/>
      <w:bookmarkEnd w:id="11975"/>
      <w:bookmarkEnd w:id="11976"/>
      <w:bookmarkEnd w:id="11977"/>
      <w:bookmarkEnd w:id="11978"/>
      <w:bookmarkEnd w:id="11979"/>
      <w:bookmarkEnd w:id="11980"/>
      <w:bookmarkEnd w:id="11981"/>
      <w:bookmarkEnd w:id="11982"/>
      <w:bookmarkEnd w:id="11983"/>
      <w:bookmarkEnd w:id="11984"/>
      <w:bookmarkEnd w:id="11985"/>
      <w:bookmarkEnd w:id="11986"/>
      <w:bookmarkEnd w:id="11987"/>
      <w:bookmarkEnd w:id="11988"/>
      <w:bookmarkEnd w:id="11989"/>
      <w:bookmarkEnd w:id="11990"/>
      <w:bookmarkEnd w:id="11991"/>
      <w:bookmarkEnd w:id="11992"/>
      <w:bookmarkEnd w:id="11993"/>
      <w:bookmarkEnd w:id="11994"/>
      <w:bookmarkEnd w:id="11995"/>
      <w:bookmarkEnd w:id="11996"/>
      <w:bookmarkEnd w:id="11997"/>
      <w:bookmarkEnd w:id="11998"/>
      <w:bookmarkEnd w:id="11999"/>
      <w:bookmarkEnd w:id="12000"/>
      <w:bookmarkEnd w:id="12001"/>
      <w:bookmarkEnd w:id="12002"/>
      <w:bookmarkEnd w:id="12003"/>
      <w:bookmarkEnd w:id="12004"/>
      <w:bookmarkEnd w:id="12005"/>
      <w:bookmarkEnd w:id="12006"/>
      <w:bookmarkEnd w:id="12007"/>
      <w:bookmarkEnd w:id="12008"/>
      <w:bookmarkEnd w:id="12009"/>
      <w:bookmarkEnd w:id="12010"/>
      <w:bookmarkEnd w:id="12011"/>
      <w:bookmarkEnd w:id="12012"/>
      <w:bookmarkEnd w:id="12013"/>
      <w:bookmarkEnd w:id="12014"/>
      <w:bookmarkEnd w:id="12015"/>
      <w:bookmarkEnd w:id="12016"/>
      <w:bookmarkEnd w:id="12017"/>
      <w:bookmarkEnd w:id="12018"/>
      <w:bookmarkEnd w:id="12019"/>
      <w:bookmarkEnd w:id="12020"/>
      <w:bookmarkEnd w:id="12021"/>
      <w:bookmarkEnd w:id="12022"/>
      <w:bookmarkEnd w:id="12023"/>
      <w:bookmarkEnd w:id="12024"/>
      <w:bookmarkEnd w:id="12025"/>
      <w:bookmarkEnd w:id="12026"/>
      <w:bookmarkEnd w:id="12027"/>
      <w:bookmarkEnd w:id="12028"/>
      <w:bookmarkEnd w:id="12029"/>
      <w:bookmarkEnd w:id="12030"/>
      <w:bookmarkEnd w:id="12031"/>
      <w:bookmarkEnd w:id="12032"/>
      <w:bookmarkEnd w:id="12033"/>
      <w:bookmarkEnd w:id="12034"/>
      <w:bookmarkEnd w:id="12035"/>
      <w:bookmarkEnd w:id="12036"/>
      <w:bookmarkEnd w:id="12037"/>
      <w:bookmarkEnd w:id="12038"/>
      <w:bookmarkEnd w:id="12039"/>
      <w:bookmarkEnd w:id="12040"/>
      <w:bookmarkEnd w:id="12041"/>
      <w:bookmarkEnd w:id="12042"/>
      <w:bookmarkEnd w:id="12043"/>
      <w:bookmarkEnd w:id="12044"/>
      <w:bookmarkEnd w:id="12045"/>
      <w:bookmarkEnd w:id="12046"/>
      <w:bookmarkEnd w:id="12047"/>
      <w:bookmarkEnd w:id="12048"/>
      <w:bookmarkEnd w:id="12049"/>
      <w:bookmarkEnd w:id="12050"/>
      <w:bookmarkEnd w:id="12051"/>
      <w:bookmarkEnd w:id="12052"/>
      <w:bookmarkEnd w:id="12053"/>
      <w:bookmarkEnd w:id="12054"/>
      <w:bookmarkEnd w:id="12055"/>
      <w:bookmarkEnd w:id="12056"/>
      <w:bookmarkEnd w:id="12057"/>
      <w:bookmarkEnd w:id="12058"/>
      <w:bookmarkEnd w:id="12059"/>
      <w:bookmarkEnd w:id="12060"/>
      <w:bookmarkEnd w:id="12061"/>
      <w:bookmarkEnd w:id="12062"/>
      <w:bookmarkEnd w:id="12063"/>
      <w:bookmarkEnd w:id="12064"/>
      <w:bookmarkEnd w:id="12065"/>
      <w:bookmarkEnd w:id="12066"/>
      <w:bookmarkEnd w:id="12067"/>
      <w:bookmarkEnd w:id="12068"/>
      <w:bookmarkEnd w:id="12069"/>
      <w:bookmarkEnd w:id="12070"/>
      <w:bookmarkEnd w:id="12071"/>
      <w:bookmarkEnd w:id="12072"/>
      <w:bookmarkEnd w:id="12073"/>
      <w:bookmarkEnd w:id="12074"/>
      <w:bookmarkEnd w:id="12075"/>
      <w:bookmarkEnd w:id="12076"/>
      <w:bookmarkEnd w:id="12077"/>
      <w:bookmarkEnd w:id="12078"/>
      <w:bookmarkEnd w:id="12079"/>
      <w:bookmarkEnd w:id="12080"/>
      <w:bookmarkEnd w:id="12081"/>
      <w:bookmarkEnd w:id="12082"/>
      <w:bookmarkEnd w:id="12083"/>
      <w:bookmarkEnd w:id="12084"/>
      <w:bookmarkEnd w:id="12085"/>
      <w:bookmarkEnd w:id="12086"/>
      <w:bookmarkEnd w:id="12087"/>
      <w:bookmarkEnd w:id="12088"/>
      <w:bookmarkEnd w:id="12089"/>
      <w:bookmarkEnd w:id="12090"/>
      <w:bookmarkEnd w:id="12091"/>
      <w:bookmarkEnd w:id="12092"/>
      <w:bookmarkEnd w:id="12093"/>
      <w:bookmarkEnd w:id="12094"/>
      <w:bookmarkEnd w:id="12095"/>
      <w:bookmarkEnd w:id="12096"/>
      <w:bookmarkEnd w:id="12097"/>
      <w:bookmarkEnd w:id="12098"/>
      <w:bookmarkEnd w:id="12099"/>
      <w:bookmarkEnd w:id="12100"/>
      <w:bookmarkEnd w:id="12101"/>
      <w:bookmarkEnd w:id="12102"/>
      <w:bookmarkEnd w:id="12103"/>
      <w:bookmarkEnd w:id="12104"/>
      <w:bookmarkEnd w:id="12105"/>
      <w:bookmarkEnd w:id="12106"/>
      <w:bookmarkEnd w:id="12107"/>
      <w:bookmarkEnd w:id="12108"/>
      <w:bookmarkEnd w:id="12109"/>
      <w:bookmarkEnd w:id="12110"/>
      <w:bookmarkEnd w:id="12111"/>
      <w:bookmarkEnd w:id="12112"/>
      <w:bookmarkEnd w:id="12113"/>
      <w:bookmarkEnd w:id="12114"/>
      <w:bookmarkEnd w:id="12115"/>
      <w:bookmarkEnd w:id="12116"/>
      <w:bookmarkEnd w:id="12117"/>
      <w:bookmarkEnd w:id="12118"/>
      <w:bookmarkEnd w:id="12119"/>
      <w:bookmarkEnd w:id="12120"/>
      <w:bookmarkEnd w:id="12121"/>
      <w:bookmarkEnd w:id="12122"/>
      <w:bookmarkEnd w:id="12123"/>
      <w:bookmarkEnd w:id="12124"/>
      <w:bookmarkEnd w:id="12125"/>
      <w:bookmarkEnd w:id="12126"/>
      <w:bookmarkEnd w:id="12127"/>
      <w:bookmarkEnd w:id="12128"/>
      <w:bookmarkEnd w:id="12129"/>
      <w:bookmarkEnd w:id="12130"/>
      <w:bookmarkEnd w:id="12131"/>
      <w:bookmarkEnd w:id="12132"/>
      <w:bookmarkEnd w:id="12133"/>
      <w:bookmarkEnd w:id="12134"/>
      <w:bookmarkEnd w:id="12135"/>
      <w:bookmarkEnd w:id="12136"/>
      <w:bookmarkEnd w:id="12137"/>
      <w:bookmarkEnd w:id="12138"/>
      <w:bookmarkEnd w:id="12139"/>
      <w:bookmarkEnd w:id="12140"/>
      <w:bookmarkEnd w:id="12141"/>
      <w:bookmarkEnd w:id="12142"/>
      <w:bookmarkEnd w:id="12143"/>
      <w:bookmarkEnd w:id="12144"/>
      <w:bookmarkEnd w:id="12145"/>
      <w:bookmarkEnd w:id="12146"/>
      <w:bookmarkEnd w:id="12147"/>
      <w:bookmarkEnd w:id="12148"/>
      <w:bookmarkEnd w:id="12149"/>
      <w:bookmarkEnd w:id="12150"/>
      <w:bookmarkEnd w:id="12151"/>
      <w:bookmarkEnd w:id="12152"/>
      <w:bookmarkEnd w:id="12153"/>
      <w:bookmarkEnd w:id="12154"/>
      <w:bookmarkEnd w:id="12155"/>
      <w:bookmarkEnd w:id="12156"/>
      <w:bookmarkEnd w:id="12157"/>
      <w:bookmarkEnd w:id="12158"/>
      <w:bookmarkEnd w:id="12159"/>
      <w:bookmarkEnd w:id="12160"/>
      <w:bookmarkEnd w:id="12161"/>
      <w:bookmarkEnd w:id="12162"/>
      <w:bookmarkEnd w:id="12163"/>
      <w:bookmarkEnd w:id="12164"/>
      <w:bookmarkEnd w:id="12165"/>
      <w:bookmarkEnd w:id="12166"/>
      <w:bookmarkEnd w:id="12167"/>
      <w:bookmarkEnd w:id="12168"/>
      <w:bookmarkEnd w:id="12169"/>
      <w:bookmarkEnd w:id="12170"/>
      <w:bookmarkEnd w:id="12171"/>
      <w:bookmarkEnd w:id="12172"/>
      <w:bookmarkEnd w:id="12173"/>
      <w:bookmarkEnd w:id="12174"/>
      <w:bookmarkEnd w:id="12175"/>
      <w:bookmarkEnd w:id="12176"/>
      <w:bookmarkEnd w:id="12177"/>
      <w:bookmarkEnd w:id="12178"/>
      <w:bookmarkEnd w:id="12179"/>
      <w:bookmarkEnd w:id="12180"/>
      <w:bookmarkEnd w:id="12181"/>
      <w:bookmarkEnd w:id="12182"/>
      <w:bookmarkEnd w:id="12183"/>
      <w:bookmarkEnd w:id="12184"/>
      <w:bookmarkEnd w:id="12185"/>
      <w:bookmarkEnd w:id="12186"/>
      <w:bookmarkEnd w:id="12187"/>
      <w:bookmarkEnd w:id="12188"/>
      <w:bookmarkEnd w:id="12189"/>
      <w:bookmarkEnd w:id="12190"/>
      <w:bookmarkEnd w:id="12191"/>
      <w:bookmarkEnd w:id="12192"/>
      <w:bookmarkEnd w:id="12193"/>
      <w:bookmarkEnd w:id="12194"/>
      <w:bookmarkEnd w:id="12195"/>
      <w:bookmarkEnd w:id="12196"/>
      <w:bookmarkEnd w:id="12197"/>
      <w:bookmarkEnd w:id="12198"/>
      <w:bookmarkEnd w:id="12199"/>
      <w:bookmarkEnd w:id="12200"/>
      <w:bookmarkEnd w:id="12201"/>
      <w:bookmarkEnd w:id="12202"/>
      <w:bookmarkEnd w:id="12203"/>
      <w:bookmarkEnd w:id="12204"/>
      <w:bookmarkEnd w:id="12205"/>
      <w:bookmarkEnd w:id="12206"/>
      <w:bookmarkEnd w:id="12207"/>
      <w:bookmarkEnd w:id="12208"/>
      <w:bookmarkEnd w:id="12209"/>
      <w:bookmarkEnd w:id="12210"/>
      <w:bookmarkEnd w:id="12211"/>
      <w:bookmarkEnd w:id="12212"/>
      <w:bookmarkEnd w:id="12213"/>
      <w:bookmarkEnd w:id="12214"/>
      <w:bookmarkEnd w:id="12215"/>
      <w:bookmarkEnd w:id="12216"/>
      <w:bookmarkEnd w:id="12217"/>
      <w:bookmarkEnd w:id="12218"/>
      <w:bookmarkEnd w:id="12219"/>
      <w:bookmarkEnd w:id="12220"/>
      <w:bookmarkEnd w:id="12221"/>
      <w:bookmarkEnd w:id="12222"/>
      <w:bookmarkEnd w:id="12223"/>
      <w:bookmarkEnd w:id="12224"/>
      <w:bookmarkEnd w:id="12225"/>
      <w:bookmarkEnd w:id="12226"/>
      <w:bookmarkEnd w:id="12227"/>
      <w:bookmarkEnd w:id="12228"/>
      <w:bookmarkEnd w:id="12229"/>
      <w:bookmarkEnd w:id="12230"/>
      <w:bookmarkEnd w:id="12231"/>
      <w:bookmarkEnd w:id="12232"/>
      <w:bookmarkEnd w:id="12233"/>
      <w:bookmarkEnd w:id="12234"/>
      <w:bookmarkEnd w:id="12235"/>
      <w:bookmarkEnd w:id="12236"/>
      <w:bookmarkEnd w:id="12237"/>
      <w:bookmarkEnd w:id="12238"/>
      <w:bookmarkEnd w:id="12239"/>
      <w:bookmarkEnd w:id="12240"/>
      <w:bookmarkEnd w:id="12241"/>
      <w:bookmarkEnd w:id="12242"/>
      <w:bookmarkEnd w:id="12243"/>
      <w:bookmarkEnd w:id="12244"/>
      <w:bookmarkEnd w:id="12245"/>
      <w:bookmarkEnd w:id="12246"/>
      <w:bookmarkEnd w:id="12247"/>
      <w:bookmarkEnd w:id="12248"/>
      <w:bookmarkEnd w:id="12249"/>
      <w:bookmarkEnd w:id="12250"/>
      <w:bookmarkEnd w:id="12251"/>
      <w:bookmarkEnd w:id="12252"/>
      <w:bookmarkEnd w:id="12253"/>
      <w:bookmarkEnd w:id="12254"/>
      <w:bookmarkEnd w:id="12255"/>
      <w:bookmarkEnd w:id="12256"/>
      <w:bookmarkEnd w:id="12257"/>
      <w:bookmarkEnd w:id="12258"/>
      <w:bookmarkEnd w:id="12259"/>
      <w:bookmarkEnd w:id="12260"/>
      <w:bookmarkEnd w:id="12261"/>
      <w:bookmarkEnd w:id="12262"/>
      <w:bookmarkEnd w:id="12263"/>
      <w:bookmarkEnd w:id="12264"/>
      <w:bookmarkEnd w:id="12265"/>
      <w:bookmarkEnd w:id="12266"/>
      <w:bookmarkEnd w:id="12267"/>
      <w:bookmarkEnd w:id="12268"/>
      <w:bookmarkEnd w:id="12269"/>
      <w:bookmarkEnd w:id="12270"/>
      <w:bookmarkEnd w:id="12271"/>
      <w:bookmarkEnd w:id="12272"/>
      <w:bookmarkEnd w:id="12273"/>
      <w:bookmarkEnd w:id="12274"/>
      <w:bookmarkEnd w:id="12275"/>
      <w:bookmarkEnd w:id="12276"/>
      <w:bookmarkEnd w:id="12277"/>
      <w:bookmarkEnd w:id="12278"/>
      <w:bookmarkEnd w:id="12279"/>
      <w:bookmarkEnd w:id="12280"/>
      <w:bookmarkEnd w:id="12281"/>
      <w:bookmarkEnd w:id="12282"/>
      <w:bookmarkEnd w:id="12283"/>
      <w:bookmarkEnd w:id="12284"/>
      <w:bookmarkEnd w:id="12285"/>
      <w:bookmarkEnd w:id="12286"/>
      <w:bookmarkEnd w:id="12287"/>
      <w:bookmarkEnd w:id="12288"/>
      <w:bookmarkEnd w:id="12289"/>
      <w:bookmarkEnd w:id="12290"/>
      <w:bookmarkEnd w:id="12291"/>
      <w:bookmarkEnd w:id="12292"/>
      <w:bookmarkEnd w:id="12293"/>
      <w:bookmarkEnd w:id="12294"/>
      <w:bookmarkEnd w:id="12295"/>
      <w:bookmarkEnd w:id="12296"/>
      <w:bookmarkEnd w:id="12297"/>
      <w:bookmarkEnd w:id="12298"/>
      <w:bookmarkEnd w:id="12299"/>
      <w:bookmarkEnd w:id="12300"/>
      <w:bookmarkEnd w:id="12301"/>
      <w:bookmarkEnd w:id="12302"/>
      <w:bookmarkEnd w:id="12303"/>
      <w:bookmarkEnd w:id="12304"/>
      <w:bookmarkEnd w:id="12305"/>
      <w:bookmarkEnd w:id="12306"/>
      <w:bookmarkEnd w:id="12307"/>
      <w:bookmarkEnd w:id="12308"/>
      <w:bookmarkEnd w:id="12309"/>
      <w:bookmarkEnd w:id="12310"/>
      <w:bookmarkEnd w:id="12311"/>
      <w:bookmarkEnd w:id="12312"/>
      <w:bookmarkEnd w:id="12313"/>
      <w:bookmarkEnd w:id="12314"/>
      <w:bookmarkEnd w:id="12315"/>
      <w:bookmarkEnd w:id="12316"/>
      <w:bookmarkEnd w:id="12317"/>
      <w:bookmarkEnd w:id="12318"/>
      <w:bookmarkEnd w:id="12319"/>
      <w:bookmarkEnd w:id="12320"/>
      <w:bookmarkEnd w:id="12321"/>
      <w:bookmarkEnd w:id="12322"/>
      <w:bookmarkEnd w:id="12323"/>
      <w:bookmarkEnd w:id="12324"/>
      <w:bookmarkEnd w:id="12325"/>
      <w:bookmarkEnd w:id="12326"/>
      <w:bookmarkEnd w:id="12327"/>
      <w:bookmarkEnd w:id="12328"/>
      <w:bookmarkEnd w:id="12329"/>
      <w:bookmarkEnd w:id="12330"/>
      <w:bookmarkEnd w:id="12331"/>
      <w:bookmarkEnd w:id="12332"/>
      <w:bookmarkEnd w:id="12333"/>
      <w:bookmarkEnd w:id="12334"/>
      <w:bookmarkEnd w:id="12335"/>
      <w:bookmarkEnd w:id="12336"/>
      <w:bookmarkEnd w:id="12337"/>
      <w:bookmarkEnd w:id="12338"/>
      <w:bookmarkEnd w:id="12339"/>
      <w:bookmarkEnd w:id="12340"/>
      <w:bookmarkEnd w:id="12341"/>
      <w:bookmarkEnd w:id="12342"/>
      <w:bookmarkEnd w:id="12343"/>
      <w:bookmarkEnd w:id="12344"/>
      <w:bookmarkEnd w:id="12345"/>
      <w:bookmarkEnd w:id="12346"/>
      <w:bookmarkEnd w:id="12347"/>
      <w:bookmarkEnd w:id="12348"/>
      <w:bookmarkEnd w:id="12349"/>
      <w:bookmarkEnd w:id="12350"/>
      <w:bookmarkEnd w:id="12351"/>
      <w:bookmarkEnd w:id="12352"/>
      <w:bookmarkEnd w:id="12353"/>
      <w:bookmarkEnd w:id="12354"/>
      <w:bookmarkEnd w:id="12355"/>
      <w:bookmarkEnd w:id="12356"/>
      <w:bookmarkEnd w:id="12357"/>
      <w:bookmarkEnd w:id="12358"/>
      <w:bookmarkEnd w:id="12359"/>
      <w:bookmarkEnd w:id="12360"/>
      <w:bookmarkEnd w:id="12361"/>
      <w:bookmarkEnd w:id="12362"/>
      <w:bookmarkEnd w:id="12363"/>
      <w:bookmarkEnd w:id="12364"/>
      <w:bookmarkEnd w:id="12365"/>
      <w:bookmarkEnd w:id="12366"/>
      <w:bookmarkEnd w:id="12367"/>
      <w:bookmarkEnd w:id="12368"/>
      <w:bookmarkEnd w:id="12369"/>
      <w:bookmarkEnd w:id="12370"/>
      <w:bookmarkEnd w:id="12371"/>
      <w:bookmarkEnd w:id="12372"/>
      <w:bookmarkEnd w:id="12373"/>
      <w:bookmarkEnd w:id="12374"/>
      <w:bookmarkEnd w:id="12375"/>
      <w:bookmarkEnd w:id="12376"/>
      <w:bookmarkEnd w:id="12377"/>
      <w:bookmarkEnd w:id="12378"/>
      <w:bookmarkEnd w:id="12379"/>
      <w:bookmarkEnd w:id="12380"/>
      <w:bookmarkEnd w:id="12381"/>
      <w:bookmarkEnd w:id="12382"/>
      <w:bookmarkEnd w:id="12383"/>
      <w:bookmarkEnd w:id="12384"/>
      <w:bookmarkEnd w:id="12385"/>
      <w:bookmarkEnd w:id="12386"/>
      <w:bookmarkEnd w:id="12387"/>
      <w:bookmarkEnd w:id="12388"/>
      <w:bookmarkEnd w:id="12389"/>
      <w:bookmarkEnd w:id="12390"/>
      <w:bookmarkEnd w:id="12391"/>
      <w:bookmarkEnd w:id="12392"/>
      <w:bookmarkEnd w:id="12393"/>
      <w:bookmarkEnd w:id="12394"/>
      <w:bookmarkEnd w:id="12395"/>
      <w:bookmarkEnd w:id="12396"/>
      <w:bookmarkEnd w:id="12397"/>
      <w:bookmarkEnd w:id="12398"/>
      <w:bookmarkEnd w:id="12399"/>
      <w:bookmarkEnd w:id="12400"/>
      <w:bookmarkEnd w:id="12401"/>
      <w:bookmarkEnd w:id="12402"/>
      <w:bookmarkEnd w:id="12403"/>
      <w:bookmarkEnd w:id="12404"/>
      <w:bookmarkEnd w:id="12405"/>
      <w:bookmarkEnd w:id="12406"/>
      <w:bookmarkEnd w:id="12407"/>
      <w:bookmarkEnd w:id="12408"/>
      <w:bookmarkEnd w:id="12409"/>
      <w:bookmarkEnd w:id="12410"/>
      <w:bookmarkEnd w:id="12411"/>
      <w:bookmarkEnd w:id="12412"/>
      <w:bookmarkEnd w:id="12413"/>
      <w:bookmarkEnd w:id="12414"/>
      <w:bookmarkEnd w:id="12415"/>
      <w:bookmarkEnd w:id="12416"/>
      <w:bookmarkEnd w:id="12417"/>
      <w:bookmarkEnd w:id="12418"/>
      <w:bookmarkEnd w:id="12419"/>
      <w:bookmarkEnd w:id="12420"/>
      <w:bookmarkEnd w:id="12421"/>
      <w:bookmarkEnd w:id="12422"/>
      <w:bookmarkEnd w:id="12423"/>
      <w:bookmarkEnd w:id="12424"/>
      <w:bookmarkEnd w:id="12425"/>
      <w:bookmarkEnd w:id="12426"/>
      <w:bookmarkEnd w:id="12427"/>
      <w:bookmarkEnd w:id="12428"/>
      <w:bookmarkEnd w:id="12429"/>
      <w:bookmarkEnd w:id="12430"/>
      <w:bookmarkEnd w:id="12431"/>
      <w:bookmarkEnd w:id="12432"/>
      <w:bookmarkEnd w:id="12433"/>
      <w:bookmarkEnd w:id="12434"/>
      <w:bookmarkEnd w:id="12435"/>
      <w:bookmarkEnd w:id="12436"/>
      <w:bookmarkEnd w:id="12437"/>
      <w:bookmarkEnd w:id="12438"/>
      <w:bookmarkEnd w:id="12439"/>
      <w:bookmarkEnd w:id="12440"/>
      <w:bookmarkEnd w:id="12441"/>
      <w:bookmarkEnd w:id="12442"/>
      <w:bookmarkEnd w:id="12443"/>
      <w:bookmarkEnd w:id="12444"/>
      <w:bookmarkEnd w:id="12445"/>
      <w:bookmarkEnd w:id="12446"/>
      <w:bookmarkEnd w:id="12447"/>
      <w:bookmarkEnd w:id="12448"/>
      <w:bookmarkEnd w:id="12449"/>
      <w:bookmarkEnd w:id="12450"/>
      <w:bookmarkEnd w:id="12451"/>
      <w:bookmarkEnd w:id="12452"/>
      <w:bookmarkEnd w:id="12453"/>
      <w:bookmarkEnd w:id="12454"/>
      <w:bookmarkEnd w:id="12455"/>
      <w:bookmarkEnd w:id="12456"/>
      <w:bookmarkEnd w:id="12457"/>
      <w:bookmarkEnd w:id="12458"/>
      <w:bookmarkEnd w:id="12459"/>
      <w:bookmarkEnd w:id="12460"/>
      <w:bookmarkEnd w:id="12461"/>
      <w:bookmarkEnd w:id="12462"/>
      <w:bookmarkEnd w:id="12463"/>
      <w:bookmarkEnd w:id="12464"/>
      <w:bookmarkEnd w:id="12465"/>
      <w:bookmarkEnd w:id="12466"/>
      <w:bookmarkEnd w:id="12467"/>
      <w:bookmarkEnd w:id="12468"/>
      <w:bookmarkEnd w:id="12469"/>
      <w:bookmarkEnd w:id="12470"/>
      <w:bookmarkEnd w:id="12471"/>
      <w:bookmarkEnd w:id="12472"/>
      <w:bookmarkEnd w:id="12473"/>
      <w:bookmarkEnd w:id="12474"/>
      <w:bookmarkEnd w:id="12475"/>
      <w:bookmarkEnd w:id="12476"/>
      <w:bookmarkEnd w:id="12477"/>
      <w:bookmarkEnd w:id="12478"/>
      <w:bookmarkEnd w:id="12479"/>
      <w:bookmarkEnd w:id="12480"/>
      <w:bookmarkEnd w:id="12481"/>
      <w:bookmarkEnd w:id="12482"/>
      <w:bookmarkEnd w:id="12483"/>
      <w:bookmarkEnd w:id="12484"/>
      <w:bookmarkEnd w:id="12485"/>
      <w:bookmarkEnd w:id="12486"/>
      <w:bookmarkEnd w:id="12487"/>
      <w:bookmarkEnd w:id="12488"/>
      <w:bookmarkEnd w:id="12489"/>
      <w:bookmarkEnd w:id="12490"/>
      <w:bookmarkEnd w:id="12491"/>
      <w:bookmarkEnd w:id="12492"/>
      <w:bookmarkEnd w:id="12493"/>
      <w:bookmarkEnd w:id="12494"/>
      <w:bookmarkEnd w:id="12495"/>
      <w:bookmarkEnd w:id="12496"/>
      <w:bookmarkEnd w:id="12497"/>
      <w:bookmarkEnd w:id="12498"/>
      <w:bookmarkEnd w:id="12499"/>
      <w:bookmarkEnd w:id="12500"/>
      <w:bookmarkEnd w:id="12501"/>
      <w:bookmarkEnd w:id="12502"/>
      <w:bookmarkEnd w:id="12503"/>
      <w:bookmarkEnd w:id="12504"/>
      <w:bookmarkEnd w:id="12505"/>
      <w:bookmarkEnd w:id="12506"/>
      <w:bookmarkEnd w:id="12507"/>
      <w:bookmarkEnd w:id="12508"/>
      <w:bookmarkEnd w:id="12509"/>
      <w:bookmarkEnd w:id="12510"/>
      <w:bookmarkEnd w:id="12511"/>
      <w:bookmarkEnd w:id="12512"/>
      <w:bookmarkEnd w:id="12513"/>
      <w:bookmarkEnd w:id="12514"/>
      <w:bookmarkEnd w:id="12515"/>
      <w:bookmarkEnd w:id="12516"/>
      <w:bookmarkEnd w:id="12517"/>
      <w:bookmarkEnd w:id="12518"/>
      <w:bookmarkEnd w:id="12519"/>
      <w:bookmarkEnd w:id="12520"/>
      <w:bookmarkEnd w:id="12521"/>
      <w:bookmarkEnd w:id="12522"/>
      <w:bookmarkEnd w:id="12523"/>
      <w:bookmarkEnd w:id="12524"/>
      <w:bookmarkEnd w:id="12525"/>
      <w:bookmarkEnd w:id="12526"/>
      <w:bookmarkEnd w:id="12527"/>
      <w:bookmarkEnd w:id="12528"/>
      <w:bookmarkEnd w:id="12529"/>
      <w:bookmarkEnd w:id="12530"/>
      <w:bookmarkEnd w:id="12531"/>
      <w:bookmarkEnd w:id="12532"/>
      <w:bookmarkEnd w:id="12533"/>
      <w:bookmarkEnd w:id="12534"/>
      <w:bookmarkEnd w:id="12535"/>
      <w:bookmarkEnd w:id="12536"/>
      <w:bookmarkEnd w:id="12537"/>
      <w:bookmarkEnd w:id="12538"/>
      <w:bookmarkEnd w:id="12539"/>
      <w:bookmarkEnd w:id="12540"/>
      <w:bookmarkEnd w:id="12541"/>
      <w:bookmarkEnd w:id="12542"/>
      <w:bookmarkEnd w:id="12543"/>
      <w:bookmarkEnd w:id="12544"/>
      <w:bookmarkEnd w:id="12545"/>
      <w:bookmarkEnd w:id="12546"/>
      <w:bookmarkEnd w:id="12547"/>
      <w:bookmarkEnd w:id="12548"/>
      <w:bookmarkEnd w:id="12549"/>
      <w:bookmarkEnd w:id="12550"/>
      <w:bookmarkEnd w:id="12551"/>
      <w:bookmarkEnd w:id="12552"/>
      <w:bookmarkEnd w:id="12553"/>
      <w:bookmarkEnd w:id="12554"/>
      <w:bookmarkEnd w:id="12555"/>
      <w:bookmarkEnd w:id="12556"/>
      <w:bookmarkEnd w:id="12557"/>
      <w:bookmarkEnd w:id="12558"/>
      <w:bookmarkEnd w:id="12559"/>
      <w:bookmarkEnd w:id="12560"/>
      <w:bookmarkEnd w:id="12561"/>
      <w:bookmarkEnd w:id="12562"/>
      <w:bookmarkEnd w:id="12563"/>
      <w:bookmarkEnd w:id="12564"/>
      <w:bookmarkEnd w:id="12565"/>
      <w:bookmarkEnd w:id="12566"/>
      <w:bookmarkEnd w:id="12567"/>
      <w:bookmarkEnd w:id="12568"/>
      <w:bookmarkEnd w:id="12569"/>
      <w:bookmarkEnd w:id="12570"/>
      <w:bookmarkEnd w:id="12571"/>
      <w:bookmarkEnd w:id="12572"/>
      <w:bookmarkEnd w:id="12573"/>
      <w:bookmarkEnd w:id="12574"/>
      <w:bookmarkEnd w:id="12575"/>
      <w:bookmarkEnd w:id="12576"/>
      <w:bookmarkEnd w:id="12577"/>
      <w:bookmarkEnd w:id="12578"/>
      <w:bookmarkEnd w:id="12579"/>
      <w:bookmarkEnd w:id="12580"/>
      <w:bookmarkEnd w:id="12581"/>
      <w:bookmarkEnd w:id="12582"/>
      <w:bookmarkEnd w:id="12583"/>
      <w:bookmarkEnd w:id="12584"/>
      <w:bookmarkEnd w:id="12585"/>
      <w:bookmarkEnd w:id="12586"/>
      <w:bookmarkEnd w:id="12587"/>
      <w:bookmarkEnd w:id="12588"/>
      <w:bookmarkEnd w:id="12589"/>
      <w:bookmarkEnd w:id="12590"/>
      <w:bookmarkEnd w:id="12591"/>
      <w:bookmarkEnd w:id="12592"/>
      <w:bookmarkEnd w:id="12593"/>
      <w:bookmarkEnd w:id="12594"/>
      <w:bookmarkEnd w:id="12595"/>
      <w:bookmarkEnd w:id="12596"/>
      <w:bookmarkEnd w:id="12597"/>
      <w:bookmarkEnd w:id="12598"/>
      <w:bookmarkEnd w:id="12599"/>
      <w:bookmarkEnd w:id="12600"/>
      <w:bookmarkEnd w:id="12601"/>
      <w:bookmarkEnd w:id="12602"/>
      <w:bookmarkEnd w:id="12603"/>
      <w:bookmarkEnd w:id="12604"/>
      <w:bookmarkEnd w:id="12605"/>
      <w:bookmarkEnd w:id="12606"/>
      <w:bookmarkEnd w:id="12607"/>
      <w:bookmarkEnd w:id="12608"/>
      <w:bookmarkEnd w:id="12609"/>
      <w:bookmarkEnd w:id="12610"/>
      <w:bookmarkEnd w:id="12611"/>
      <w:bookmarkEnd w:id="12612"/>
      <w:bookmarkEnd w:id="12613"/>
      <w:bookmarkEnd w:id="12614"/>
      <w:bookmarkEnd w:id="12615"/>
      <w:bookmarkEnd w:id="12616"/>
      <w:bookmarkEnd w:id="12617"/>
      <w:bookmarkEnd w:id="12618"/>
      <w:bookmarkEnd w:id="12619"/>
      <w:bookmarkEnd w:id="12620"/>
      <w:bookmarkEnd w:id="12621"/>
      <w:bookmarkEnd w:id="12622"/>
      <w:bookmarkEnd w:id="12623"/>
      <w:bookmarkEnd w:id="12624"/>
      <w:bookmarkEnd w:id="12625"/>
      <w:bookmarkEnd w:id="12626"/>
      <w:bookmarkEnd w:id="12627"/>
      <w:bookmarkEnd w:id="12628"/>
      <w:bookmarkEnd w:id="12629"/>
      <w:bookmarkEnd w:id="12630"/>
      <w:bookmarkEnd w:id="12631"/>
      <w:bookmarkEnd w:id="12632"/>
      <w:bookmarkEnd w:id="12633"/>
      <w:bookmarkEnd w:id="12634"/>
      <w:bookmarkEnd w:id="12635"/>
      <w:bookmarkEnd w:id="12636"/>
      <w:bookmarkEnd w:id="12637"/>
      <w:bookmarkEnd w:id="12638"/>
      <w:bookmarkEnd w:id="12639"/>
      <w:bookmarkEnd w:id="12640"/>
      <w:bookmarkEnd w:id="12641"/>
      <w:bookmarkEnd w:id="12642"/>
      <w:bookmarkEnd w:id="12643"/>
      <w:bookmarkEnd w:id="12644"/>
      <w:bookmarkEnd w:id="12645"/>
      <w:bookmarkEnd w:id="12646"/>
      <w:bookmarkEnd w:id="12647"/>
      <w:bookmarkEnd w:id="12648"/>
      <w:bookmarkEnd w:id="12649"/>
      <w:bookmarkEnd w:id="12650"/>
      <w:bookmarkEnd w:id="12651"/>
      <w:bookmarkEnd w:id="12652"/>
      <w:bookmarkEnd w:id="12653"/>
      <w:bookmarkEnd w:id="12654"/>
      <w:bookmarkEnd w:id="12655"/>
      <w:bookmarkEnd w:id="12656"/>
      <w:bookmarkEnd w:id="12657"/>
      <w:bookmarkEnd w:id="12658"/>
      <w:bookmarkEnd w:id="12659"/>
      <w:bookmarkEnd w:id="12660"/>
      <w:bookmarkEnd w:id="12661"/>
      <w:bookmarkEnd w:id="12662"/>
      <w:bookmarkEnd w:id="12663"/>
      <w:bookmarkEnd w:id="12664"/>
      <w:bookmarkEnd w:id="12665"/>
      <w:bookmarkEnd w:id="12666"/>
      <w:bookmarkEnd w:id="12667"/>
      <w:bookmarkEnd w:id="12668"/>
      <w:bookmarkEnd w:id="12669"/>
      <w:bookmarkEnd w:id="12670"/>
      <w:bookmarkEnd w:id="12671"/>
      <w:bookmarkEnd w:id="12672"/>
      <w:bookmarkEnd w:id="12673"/>
      <w:bookmarkEnd w:id="12674"/>
      <w:bookmarkEnd w:id="12675"/>
      <w:bookmarkEnd w:id="12676"/>
      <w:bookmarkEnd w:id="12677"/>
      <w:bookmarkEnd w:id="12678"/>
      <w:bookmarkEnd w:id="12679"/>
      <w:bookmarkEnd w:id="12680"/>
      <w:bookmarkEnd w:id="12681"/>
      <w:bookmarkEnd w:id="12682"/>
      <w:bookmarkEnd w:id="12683"/>
      <w:bookmarkEnd w:id="12684"/>
      <w:bookmarkEnd w:id="12685"/>
      <w:bookmarkEnd w:id="12686"/>
      <w:bookmarkEnd w:id="12687"/>
      <w:bookmarkEnd w:id="12688"/>
      <w:bookmarkEnd w:id="12689"/>
      <w:bookmarkEnd w:id="12690"/>
      <w:bookmarkEnd w:id="12691"/>
      <w:bookmarkEnd w:id="12692"/>
      <w:bookmarkEnd w:id="12693"/>
      <w:bookmarkEnd w:id="12694"/>
      <w:bookmarkEnd w:id="12695"/>
      <w:bookmarkEnd w:id="12696"/>
      <w:bookmarkEnd w:id="12697"/>
      <w:bookmarkEnd w:id="12698"/>
      <w:bookmarkEnd w:id="12699"/>
      <w:bookmarkEnd w:id="12700"/>
      <w:bookmarkEnd w:id="12701"/>
      <w:bookmarkEnd w:id="12702"/>
      <w:bookmarkEnd w:id="12703"/>
      <w:bookmarkEnd w:id="12704"/>
      <w:bookmarkEnd w:id="12705"/>
      <w:bookmarkEnd w:id="12706"/>
      <w:bookmarkEnd w:id="12707"/>
      <w:bookmarkEnd w:id="12708"/>
      <w:bookmarkEnd w:id="12709"/>
      <w:bookmarkEnd w:id="12710"/>
      <w:bookmarkEnd w:id="12711"/>
      <w:bookmarkEnd w:id="12712"/>
      <w:bookmarkEnd w:id="12713"/>
      <w:bookmarkEnd w:id="12714"/>
      <w:bookmarkEnd w:id="12715"/>
      <w:bookmarkEnd w:id="12716"/>
      <w:bookmarkEnd w:id="12717"/>
      <w:bookmarkEnd w:id="12718"/>
      <w:bookmarkEnd w:id="12719"/>
      <w:bookmarkEnd w:id="12720"/>
      <w:bookmarkEnd w:id="12721"/>
      <w:bookmarkEnd w:id="12722"/>
      <w:bookmarkEnd w:id="12723"/>
      <w:bookmarkEnd w:id="12724"/>
      <w:bookmarkEnd w:id="12725"/>
      <w:bookmarkEnd w:id="12726"/>
      <w:bookmarkEnd w:id="12727"/>
      <w:bookmarkEnd w:id="12728"/>
      <w:bookmarkEnd w:id="12729"/>
      <w:bookmarkEnd w:id="12730"/>
      <w:bookmarkEnd w:id="12731"/>
      <w:bookmarkEnd w:id="12732"/>
      <w:bookmarkEnd w:id="12733"/>
      <w:bookmarkEnd w:id="12734"/>
      <w:bookmarkEnd w:id="12735"/>
      <w:bookmarkEnd w:id="12736"/>
      <w:bookmarkEnd w:id="12737"/>
      <w:bookmarkEnd w:id="12738"/>
      <w:bookmarkEnd w:id="12739"/>
      <w:bookmarkEnd w:id="12740"/>
      <w:bookmarkEnd w:id="12741"/>
      <w:bookmarkEnd w:id="12742"/>
      <w:bookmarkEnd w:id="12743"/>
      <w:bookmarkEnd w:id="12744"/>
      <w:bookmarkEnd w:id="12745"/>
      <w:bookmarkEnd w:id="12746"/>
      <w:bookmarkEnd w:id="12747"/>
      <w:bookmarkEnd w:id="12748"/>
      <w:bookmarkEnd w:id="12749"/>
      <w:bookmarkEnd w:id="12750"/>
      <w:bookmarkEnd w:id="12751"/>
      <w:bookmarkEnd w:id="12752"/>
      <w:bookmarkEnd w:id="12753"/>
      <w:bookmarkEnd w:id="12754"/>
      <w:bookmarkEnd w:id="12755"/>
      <w:bookmarkEnd w:id="12756"/>
      <w:bookmarkEnd w:id="12757"/>
      <w:bookmarkEnd w:id="12758"/>
      <w:bookmarkEnd w:id="12759"/>
      <w:bookmarkEnd w:id="12760"/>
      <w:bookmarkEnd w:id="12761"/>
      <w:bookmarkEnd w:id="12762"/>
      <w:bookmarkEnd w:id="12763"/>
      <w:bookmarkEnd w:id="12764"/>
      <w:bookmarkEnd w:id="12765"/>
      <w:bookmarkEnd w:id="12766"/>
      <w:bookmarkEnd w:id="12767"/>
      <w:bookmarkEnd w:id="12768"/>
      <w:bookmarkEnd w:id="12769"/>
      <w:bookmarkEnd w:id="12770"/>
      <w:bookmarkEnd w:id="12771"/>
      <w:bookmarkEnd w:id="12772"/>
      <w:bookmarkEnd w:id="12773"/>
      <w:bookmarkEnd w:id="12774"/>
      <w:bookmarkEnd w:id="12775"/>
      <w:bookmarkEnd w:id="12776"/>
      <w:bookmarkEnd w:id="12777"/>
      <w:bookmarkEnd w:id="12778"/>
      <w:bookmarkEnd w:id="12779"/>
      <w:bookmarkEnd w:id="12780"/>
      <w:bookmarkEnd w:id="12781"/>
      <w:bookmarkEnd w:id="12782"/>
      <w:bookmarkEnd w:id="12783"/>
      <w:bookmarkEnd w:id="12784"/>
      <w:bookmarkEnd w:id="12785"/>
      <w:bookmarkEnd w:id="12786"/>
      <w:bookmarkEnd w:id="12787"/>
      <w:bookmarkEnd w:id="12788"/>
      <w:bookmarkEnd w:id="12789"/>
      <w:bookmarkEnd w:id="12790"/>
      <w:bookmarkEnd w:id="12791"/>
      <w:bookmarkEnd w:id="12792"/>
      <w:bookmarkEnd w:id="12793"/>
      <w:bookmarkEnd w:id="12794"/>
      <w:bookmarkEnd w:id="12795"/>
      <w:bookmarkEnd w:id="12796"/>
      <w:bookmarkEnd w:id="12797"/>
      <w:bookmarkEnd w:id="12798"/>
      <w:bookmarkEnd w:id="12799"/>
      <w:bookmarkEnd w:id="12800"/>
      <w:bookmarkEnd w:id="12801"/>
      <w:bookmarkEnd w:id="12802"/>
      <w:bookmarkEnd w:id="12803"/>
      <w:bookmarkEnd w:id="12804"/>
      <w:bookmarkEnd w:id="12805"/>
      <w:bookmarkEnd w:id="12806"/>
      <w:bookmarkEnd w:id="12807"/>
      <w:bookmarkEnd w:id="12808"/>
      <w:bookmarkEnd w:id="12809"/>
      <w:bookmarkEnd w:id="12810"/>
      <w:bookmarkEnd w:id="12811"/>
      <w:bookmarkEnd w:id="12812"/>
      <w:bookmarkEnd w:id="12813"/>
      <w:bookmarkEnd w:id="12814"/>
      <w:bookmarkEnd w:id="12815"/>
      <w:bookmarkEnd w:id="12816"/>
      <w:bookmarkEnd w:id="12817"/>
      <w:bookmarkEnd w:id="12818"/>
      <w:bookmarkEnd w:id="12819"/>
      <w:bookmarkEnd w:id="12820"/>
      <w:bookmarkEnd w:id="12821"/>
      <w:bookmarkEnd w:id="12822"/>
      <w:bookmarkEnd w:id="12823"/>
      <w:bookmarkEnd w:id="12824"/>
      <w:bookmarkEnd w:id="12825"/>
      <w:bookmarkEnd w:id="12826"/>
      <w:bookmarkEnd w:id="12827"/>
      <w:bookmarkEnd w:id="12828"/>
      <w:bookmarkEnd w:id="12829"/>
      <w:bookmarkEnd w:id="12830"/>
      <w:bookmarkEnd w:id="12831"/>
      <w:bookmarkEnd w:id="12832"/>
      <w:bookmarkEnd w:id="12833"/>
      <w:bookmarkEnd w:id="12834"/>
      <w:bookmarkEnd w:id="12835"/>
      <w:bookmarkEnd w:id="12836"/>
      <w:bookmarkEnd w:id="12837"/>
      <w:bookmarkEnd w:id="12838"/>
      <w:bookmarkEnd w:id="12839"/>
      <w:bookmarkEnd w:id="12840"/>
      <w:bookmarkEnd w:id="12841"/>
      <w:bookmarkEnd w:id="12842"/>
      <w:bookmarkEnd w:id="12843"/>
      <w:bookmarkEnd w:id="12844"/>
      <w:bookmarkEnd w:id="12845"/>
      <w:bookmarkEnd w:id="12846"/>
      <w:bookmarkEnd w:id="12847"/>
      <w:bookmarkEnd w:id="12848"/>
      <w:bookmarkEnd w:id="12849"/>
      <w:bookmarkEnd w:id="12850"/>
      <w:bookmarkEnd w:id="12851"/>
      <w:bookmarkEnd w:id="12852"/>
      <w:bookmarkEnd w:id="12853"/>
      <w:bookmarkEnd w:id="12854"/>
      <w:bookmarkEnd w:id="12855"/>
      <w:bookmarkEnd w:id="12856"/>
      <w:bookmarkEnd w:id="12857"/>
      <w:bookmarkEnd w:id="12858"/>
      <w:bookmarkEnd w:id="12859"/>
      <w:bookmarkEnd w:id="12860"/>
      <w:bookmarkEnd w:id="12861"/>
      <w:bookmarkEnd w:id="12862"/>
      <w:bookmarkEnd w:id="12863"/>
      <w:bookmarkEnd w:id="12864"/>
      <w:bookmarkEnd w:id="12865"/>
      <w:bookmarkEnd w:id="12866"/>
      <w:bookmarkEnd w:id="12867"/>
      <w:bookmarkEnd w:id="12868"/>
      <w:bookmarkEnd w:id="12869"/>
      <w:bookmarkEnd w:id="12870"/>
      <w:bookmarkEnd w:id="12871"/>
      <w:bookmarkEnd w:id="12872"/>
      <w:bookmarkEnd w:id="12873"/>
      <w:bookmarkEnd w:id="12874"/>
      <w:bookmarkEnd w:id="12875"/>
      <w:bookmarkEnd w:id="12876"/>
      <w:bookmarkEnd w:id="12877"/>
      <w:bookmarkEnd w:id="12878"/>
      <w:bookmarkEnd w:id="12879"/>
      <w:bookmarkEnd w:id="12880"/>
      <w:bookmarkEnd w:id="12881"/>
      <w:bookmarkEnd w:id="12882"/>
      <w:bookmarkEnd w:id="12883"/>
      <w:bookmarkEnd w:id="12884"/>
      <w:bookmarkEnd w:id="12885"/>
      <w:bookmarkEnd w:id="12886"/>
      <w:bookmarkEnd w:id="12887"/>
      <w:bookmarkEnd w:id="12888"/>
      <w:bookmarkEnd w:id="12889"/>
      <w:bookmarkEnd w:id="12890"/>
      <w:bookmarkEnd w:id="12891"/>
      <w:bookmarkEnd w:id="12892"/>
      <w:bookmarkEnd w:id="12893"/>
      <w:bookmarkEnd w:id="12894"/>
      <w:bookmarkEnd w:id="12895"/>
      <w:bookmarkEnd w:id="12896"/>
      <w:bookmarkEnd w:id="12897"/>
      <w:bookmarkEnd w:id="12898"/>
      <w:bookmarkEnd w:id="12899"/>
      <w:bookmarkEnd w:id="12900"/>
      <w:bookmarkEnd w:id="12901"/>
      <w:bookmarkEnd w:id="12902"/>
      <w:bookmarkEnd w:id="12903"/>
      <w:bookmarkEnd w:id="12904"/>
      <w:bookmarkEnd w:id="12905"/>
      <w:bookmarkEnd w:id="12906"/>
      <w:bookmarkEnd w:id="12907"/>
      <w:bookmarkEnd w:id="12908"/>
      <w:bookmarkEnd w:id="12909"/>
      <w:bookmarkEnd w:id="12910"/>
      <w:bookmarkEnd w:id="12911"/>
      <w:bookmarkEnd w:id="12912"/>
      <w:bookmarkEnd w:id="12913"/>
      <w:bookmarkEnd w:id="12914"/>
      <w:bookmarkEnd w:id="12915"/>
      <w:bookmarkEnd w:id="12916"/>
      <w:bookmarkEnd w:id="12917"/>
      <w:bookmarkEnd w:id="12918"/>
      <w:bookmarkEnd w:id="12919"/>
      <w:bookmarkEnd w:id="12920"/>
      <w:bookmarkEnd w:id="12921"/>
      <w:bookmarkEnd w:id="12922"/>
      <w:bookmarkEnd w:id="12923"/>
      <w:bookmarkEnd w:id="12924"/>
      <w:bookmarkEnd w:id="12925"/>
      <w:bookmarkEnd w:id="12926"/>
      <w:bookmarkEnd w:id="12927"/>
      <w:bookmarkEnd w:id="12928"/>
      <w:bookmarkEnd w:id="12929"/>
      <w:bookmarkEnd w:id="12930"/>
      <w:bookmarkEnd w:id="12931"/>
      <w:bookmarkEnd w:id="12932"/>
      <w:bookmarkEnd w:id="12933"/>
      <w:bookmarkEnd w:id="12934"/>
      <w:bookmarkEnd w:id="12935"/>
      <w:bookmarkEnd w:id="12936"/>
      <w:bookmarkEnd w:id="12937"/>
      <w:bookmarkEnd w:id="12938"/>
      <w:bookmarkEnd w:id="12939"/>
      <w:bookmarkEnd w:id="12940"/>
      <w:bookmarkEnd w:id="12941"/>
      <w:bookmarkEnd w:id="12942"/>
      <w:bookmarkEnd w:id="12943"/>
      <w:bookmarkEnd w:id="12944"/>
      <w:bookmarkEnd w:id="12945"/>
      <w:bookmarkEnd w:id="12946"/>
      <w:bookmarkEnd w:id="12947"/>
      <w:bookmarkEnd w:id="12948"/>
      <w:bookmarkEnd w:id="12949"/>
      <w:bookmarkEnd w:id="12950"/>
      <w:bookmarkEnd w:id="12951"/>
      <w:bookmarkEnd w:id="12952"/>
      <w:bookmarkEnd w:id="12953"/>
      <w:bookmarkEnd w:id="12954"/>
      <w:bookmarkEnd w:id="12955"/>
      <w:bookmarkEnd w:id="12956"/>
      <w:bookmarkEnd w:id="12957"/>
      <w:bookmarkEnd w:id="12958"/>
      <w:bookmarkEnd w:id="12959"/>
      <w:bookmarkEnd w:id="12960"/>
      <w:bookmarkEnd w:id="12961"/>
      <w:bookmarkEnd w:id="12962"/>
      <w:bookmarkEnd w:id="12963"/>
      <w:bookmarkEnd w:id="12964"/>
      <w:bookmarkEnd w:id="12965"/>
      <w:bookmarkEnd w:id="12966"/>
      <w:bookmarkEnd w:id="12967"/>
      <w:bookmarkEnd w:id="12968"/>
      <w:bookmarkEnd w:id="12969"/>
      <w:bookmarkEnd w:id="12970"/>
      <w:bookmarkEnd w:id="12971"/>
      <w:bookmarkEnd w:id="12972"/>
      <w:bookmarkEnd w:id="12973"/>
      <w:bookmarkEnd w:id="12974"/>
      <w:bookmarkEnd w:id="12975"/>
      <w:bookmarkEnd w:id="12976"/>
      <w:bookmarkEnd w:id="12977"/>
      <w:bookmarkEnd w:id="12978"/>
      <w:bookmarkEnd w:id="12979"/>
      <w:bookmarkEnd w:id="12980"/>
      <w:bookmarkEnd w:id="12981"/>
      <w:bookmarkEnd w:id="12982"/>
      <w:bookmarkEnd w:id="12983"/>
      <w:bookmarkEnd w:id="12984"/>
      <w:bookmarkEnd w:id="12985"/>
      <w:bookmarkEnd w:id="12986"/>
      <w:bookmarkEnd w:id="12987"/>
      <w:bookmarkEnd w:id="12988"/>
      <w:bookmarkEnd w:id="12989"/>
      <w:bookmarkEnd w:id="12990"/>
      <w:bookmarkEnd w:id="12991"/>
      <w:bookmarkEnd w:id="12992"/>
      <w:bookmarkEnd w:id="12993"/>
      <w:bookmarkEnd w:id="12994"/>
      <w:bookmarkEnd w:id="12995"/>
      <w:bookmarkEnd w:id="12996"/>
      <w:bookmarkEnd w:id="12997"/>
      <w:bookmarkEnd w:id="12998"/>
      <w:bookmarkEnd w:id="12999"/>
      <w:bookmarkEnd w:id="13000"/>
      <w:bookmarkEnd w:id="13001"/>
      <w:bookmarkEnd w:id="13002"/>
      <w:bookmarkEnd w:id="13003"/>
      <w:bookmarkEnd w:id="13004"/>
      <w:bookmarkEnd w:id="13005"/>
      <w:bookmarkEnd w:id="13006"/>
      <w:bookmarkEnd w:id="13007"/>
      <w:bookmarkEnd w:id="13008"/>
      <w:bookmarkEnd w:id="13009"/>
      <w:bookmarkEnd w:id="13010"/>
      <w:bookmarkEnd w:id="13011"/>
    </w:p>
    <w:p w14:paraId="7AEB4C6B" w14:textId="5F6B7F4F" w:rsidR="004752B1" w:rsidRPr="003E6DC2" w:rsidDel="006B7EF9" w:rsidRDefault="0084673C">
      <w:pPr>
        <w:pStyle w:val="13"/>
        <w:ind w:leftChars="50" w:left="560" w:hangingChars="150" w:hanging="420"/>
        <w:rPr>
          <w:del w:id="13012" w:author="User" w:date="2021-09-13T18:05:00Z"/>
          <w:rFonts w:hint="eastAsia"/>
          <w:bdr w:val="none" w:sz="0" w:space="0" w:color="auto"/>
        </w:rPr>
        <w:pPrChange w:id="13013" w:author="User" w:date="2021-09-14T13:59:00Z">
          <w:pPr>
            <w:pStyle w:val="2"/>
            <w:spacing w:before="240" w:after="240"/>
            <w:ind w:left="320" w:hanging="320"/>
          </w:pPr>
        </w:pPrChange>
      </w:pPr>
      <w:del w:id="13014" w:author="User" w:date="2021-09-13T18:32:00Z">
        <w:r w:rsidRPr="003E6DC2" w:rsidDel="00FE22BE">
          <w:rPr>
            <w:bdr w:val="none" w:sz="0" w:space="0" w:color="auto"/>
          </w:rPr>
          <w:br w:type="page"/>
        </w:r>
      </w:del>
      <w:bookmarkStart w:id="13015" w:name="_Toc60996186"/>
      <w:bookmarkStart w:id="13016" w:name="_Toc60996474"/>
      <w:bookmarkStart w:id="13017" w:name="_Toc60997549"/>
      <w:bookmarkStart w:id="13018" w:name="_Toc61269130"/>
      <w:bookmarkStart w:id="13019" w:name="_Toc65782155"/>
      <w:bookmarkStart w:id="13020" w:name="_Toc66126710"/>
      <w:bookmarkStart w:id="13021" w:name="_Toc66127006"/>
      <w:bookmarkStart w:id="13022" w:name="_Toc66127302"/>
      <w:bookmarkStart w:id="13023" w:name="_Toc66127585"/>
      <w:bookmarkStart w:id="13024" w:name="_Toc66127868"/>
      <w:bookmarkStart w:id="13025" w:name="_Toc66128151"/>
      <w:bookmarkStart w:id="13026" w:name="_Toc66128434"/>
      <w:bookmarkStart w:id="13027" w:name="_Toc66128717"/>
      <w:bookmarkStart w:id="13028" w:name="_Toc66129000"/>
      <w:bookmarkStart w:id="13029" w:name="_Toc66129280"/>
      <w:bookmarkStart w:id="13030" w:name="_Toc66129500"/>
      <w:bookmarkStart w:id="13031" w:name="_Toc66129643"/>
      <w:bookmarkStart w:id="13032" w:name="_Toc66215211"/>
      <w:bookmarkStart w:id="13033" w:name="_Toc66452339"/>
      <w:bookmarkStart w:id="13034" w:name="_Toc66457262"/>
      <w:bookmarkStart w:id="13035" w:name="_Toc66457407"/>
      <w:bookmarkStart w:id="13036" w:name="_Toc68768119"/>
      <w:bookmarkStart w:id="13037" w:name="_Toc68783898"/>
      <w:bookmarkStart w:id="13038" w:name="_Toc69026246"/>
      <w:bookmarkStart w:id="13039" w:name="_Toc69026891"/>
      <w:bookmarkStart w:id="13040" w:name="_Toc73624415"/>
      <w:bookmarkStart w:id="13041" w:name="_Toc73625135"/>
      <w:bookmarkStart w:id="13042" w:name="_Toc73628436"/>
      <w:bookmarkStart w:id="13043" w:name="_Toc73710453"/>
      <w:bookmarkStart w:id="13044" w:name="_Toc73710612"/>
      <w:bookmarkStart w:id="13045" w:name="_Toc73713362"/>
      <w:bookmarkStart w:id="13046" w:name="_Toc73713524"/>
      <w:bookmarkStart w:id="13047" w:name="_Toc73716070"/>
      <w:bookmarkStart w:id="13048" w:name="_Toc73883500"/>
      <w:bookmarkStart w:id="13049" w:name="_Toc73883672"/>
      <w:bookmarkStart w:id="13050" w:name="_Toc73883843"/>
      <w:bookmarkStart w:id="13051" w:name="_Toc73884014"/>
      <w:bookmarkStart w:id="13052" w:name="_Toc73886855"/>
      <w:bookmarkStart w:id="13053" w:name="_Toc60996187"/>
      <w:bookmarkStart w:id="13054" w:name="_Toc60996475"/>
      <w:bookmarkStart w:id="13055" w:name="_Toc60997550"/>
      <w:bookmarkStart w:id="13056" w:name="_Toc61269131"/>
      <w:bookmarkStart w:id="13057" w:name="_Toc65782156"/>
      <w:bookmarkStart w:id="13058" w:name="_Toc66126711"/>
      <w:bookmarkStart w:id="13059" w:name="_Toc66127007"/>
      <w:bookmarkStart w:id="13060" w:name="_Toc66127303"/>
      <w:bookmarkStart w:id="13061" w:name="_Toc66127586"/>
      <w:bookmarkStart w:id="13062" w:name="_Toc66127869"/>
      <w:bookmarkStart w:id="13063" w:name="_Toc66128152"/>
      <w:bookmarkStart w:id="13064" w:name="_Toc66128435"/>
      <w:bookmarkStart w:id="13065" w:name="_Toc66128718"/>
      <w:bookmarkStart w:id="13066" w:name="_Toc66129001"/>
      <w:bookmarkStart w:id="13067" w:name="_Toc66129281"/>
      <w:bookmarkStart w:id="13068" w:name="_Toc66129501"/>
      <w:bookmarkStart w:id="13069" w:name="_Toc66129644"/>
      <w:bookmarkStart w:id="13070" w:name="_Toc66215212"/>
      <w:bookmarkStart w:id="13071" w:name="_Toc66452340"/>
      <w:bookmarkStart w:id="13072" w:name="_Toc66457263"/>
      <w:bookmarkStart w:id="13073" w:name="_Toc66457408"/>
      <w:bookmarkStart w:id="13074" w:name="_Toc68768120"/>
      <w:bookmarkStart w:id="13075" w:name="_Toc68783899"/>
      <w:bookmarkStart w:id="13076" w:name="_Toc69026247"/>
      <w:bookmarkStart w:id="13077" w:name="_Toc69026892"/>
      <w:bookmarkStart w:id="13078" w:name="_Toc73624416"/>
      <w:bookmarkStart w:id="13079" w:name="_Toc73625136"/>
      <w:bookmarkStart w:id="13080" w:name="_Toc73628437"/>
      <w:bookmarkStart w:id="13081" w:name="_Toc73710454"/>
      <w:bookmarkStart w:id="13082" w:name="_Toc73710613"/>
      <w:bookmarkStart w:id="13083" w:name="_Toc73713363"/>
      <w:bookmarkStart w:id="13084" w:name="_Toc73713525"/>
      <w:bookmarkStart w:id="13085" w:name="_Toc73716071"/>
      <w:bookmarkStart w:id="13086" w:name="_Toc73883501"/>
      <w:bookmarkStart w:id="13087" w:name="_Toc73883673"/>
      <w:bookmarkStart w:id="13088" w:name="_Toc73883844"/>
      <w:bookmarkStart w:id="13089" w:name="_Toc73884015"/>
      <w:bookmarkStart w:id="13090" w:name="_Toc73886856"/>
      <w:bookmarkStart w:id="13091" w:name="_Toc73892059"/>
      <w:bookmarkStart w:id="13092" w:name="_Toc73892455"/>
      <w:bookmarkStart w:id="13093" w:name="_Toc73892849"/>
      <w:bookmarkStart w:id="13094" w:name="_Toc73892060"/>
      <w:bookmarkStart w:id="13095" w:name="_Toc73892456"/>
      <w:bookmarkStart w:id="13096" w:name="_Toc73892850"/>
      <w:bookmarkStart w:id="13097" w:name="_Toc73892061"/>
      <w:bookmarkStart w:id="13098" w:name="_Toc73892457"/>
      <w:bookmarkStart w:id="13099" w:name="_Toc73892851"/>
      <w:bookmarkEnd w:id="13015"/>
      <w:bookmarkEnd w:id="13016"/>
      <w:bookmarkEnd w:id="13017"/>
      <w:bookmarkEnd w:id="13018"/>
      <w:bookmarkEnd w:id="13019"/>
      <w:bookmarkEnd w:id="13020"/>
      <w:bookmarkEnd w:id="13021"/>
      <w:bookmarkEnd w:id="13022"/>
      <w:bookmarkEnd w:id="13023"/>
      <w:bookmarkEnd w:id="13024"/>
      <w:bookmarkEnd w:id="13025"/>
      <w:bookmarkEnd w:id="13026"/>
      <w:bookmarkEnd w:id="13027"/>
      <w:bookmarkEnd w:id="13028"/>
      <w:bookmarkEnd w:id="13029"/>
      <w:bookmarkEnd w:id="13030"/>
      <w:bookmarkEnd w:id="13031"/>
      <w:bookmarkEnd w:id="13032"/>
      <w:bookmarkEnd w:id="13033"/>
      <w:bookmarkEnd w:id="13034"/>
      <w:bookmarkEnd w:id="13035"/>
      <w:bookmarkEnd w:id="13036"/>
      <w:bookmarkEnd w:id="13037"/>
      <w:bookmarkEnd w:id="13038"/>
      <w:bookmarkEnd w:id="13039"/>
      <w:bookmarkEnd w:id="13040"/>
      <w:bookmarkEnd w:id="13041"/>
      <w:bookmarkEnd w:id="13042"/>
      <w:bookmarkEnd w:id="13043"/>
      <w:bookmarkEnd w:id="13044"/>
      <w:bookmarkEnd w:id="13045"/>
      <w:bookmarkEnd w:id="13046"/>
      <w:bookmarkEnd w:id="13047"/>
      <w:bookmarkEnd w:id="13048"/>
      <w:bookmarkEnd w:id="13049"/>
      <w:bookmarkEnd w:id="13050"/>
      <w:bookmarkEnd w:id="13051"/>
      <w:bookmarkEnd w:id="13052"/>
      <w:bookmarkEnd w:id="13053"/>
      <w:bookmarkEnd w:id="13054"/>
      <w:bookmarkEnd w:id="13055"/>
      <w:bookmarkEnd w:id="13056"/>
      <w:bookmarkEnd w:id="13057"/>
      <w:bookmarkEnd w:id="13058"/>
      <w:bookmarkEnd w:id="13059"/>
      <w:bookmarkEnd w:id="13060"/>
      <w:bookmarkEnd w:id="13061"/>
      <w:bookmarkEnd w:id="13062"/>
      <w:bookmarkEnd w:id="13063"/>
      <w:bookmarkEnd w:id="13064"/>
      <w:bookmarkEnd w:id="13065"/>
      <w:bookmarkEnd w:id="13066"/>
      <w:bookmarkEnd w:id="13067"/>
      <w:bookmarkEnd w:id="13068"/>
      <w:bookmarkEnd w:id="13069"/>
      <w:bookmarkEnd w:id="13070"/>
      <w:bookmarkEnd w:id="13071"/>
      <w:bookmarkEnd w:id="13072"/>
      <w:bookmarkEnd w:id="13073"/>
      <w:bookmarkEnd w:id="13074"/>
      <w:bookmarkEnd w:id="13075"/>
      <w:bookmarkEnd w:id="13076"/>
      <w:bookmarkEnd w:id="13077"/>
      <w:bookmarkEnd w:id="13078"/>
      <w:bookmarkEnd w:id="13079"/>
      <w:bookmarkEnd w:id="13080"/>
      <w:bookmarkEnd w:id="13081"/>
      <w:bookmarkEnd w:id="13082"/>
      <w:bookmarkEnd w:id="13083"/>
      <w:bookmarkEnd w:id="13084"/>
      <w:bookmarkEnd w:id="13085"/>
      <w:bookmarkEnd w:id="13086"/>
      <w:bookmarkEnd w:id="13087"/>
      <w:bookmarkEnd w:id="13088"/>
      <w:bookmarkEnd w:id="13089"/>
      <w:bookmarkEnd w:id="13090"/>
      <w:bookmarkEnd w:id="13091"/>
      <w:bookmarkEnd w:id="13092"/>
      <w:bookmarkEnd w:id="13093"/>
      <w:bookmarkEnd w:id="13094"/>
      <w:bookmarkEnd w:id="13095"/>
      <w:bookmarkEnd w:id="13096"/>
      <w:bookmarkEnd w:id="13097"/>
      <w:bookmarkEnd w:id="13098"/>
      <w:bookmarkEnd w:id="13099"/>
      <w:del w:id="13100" w:author="User" w:date="2021-09-13T18:05:00Z">
        <w:r w:rsidR="004752B1" w:rsidRPr="003E6DC2" w:rsidDel="006B7EF9">
          <w:rPr>
            <w:rFonts w:hint="eastAsia"/>
            <w:bdr w:val="none" w:sz="0" w:space="0" w:color="auto"/>
          </w:rPr>
          <w:delText>計畫預期效益</w:delText>
        </w:r>
      </w:del>
    </w:p>
    <w:p w14:paraId="09A8BE8E" w14:textId="7E9E47EB" w:rsidR="008D2884" w:rsidRPr="003E6DC2" w:rsidDel="006B7EF9" w:rsidRDefault="005B038B">
      <w:pPr>
        <w:pStyle w:val="13"/>
        <w:ind w:leftChars="50" w:left="560" w:hangingChars="150" w:hanging="420"/>
        <w:rPr>
          <w:del w:id="13101" w:author="User" w:date="2021-09-13T18:05:00Z"/>
          <w:rFonts w:hint="eastAsia"/>
          <w:color w:val="000000" w:themeColor="text1"/>
          <w:bdr w:val="none" w:sz="0" w:space="0" w:color="auto"/>
        </w:rPr>
        <w:pPrChange w:id="13102" w:author="User" w:date="2021-09-14T13:59:00Z">
          <w:pPr>
            <w:pStyle w:val="13"/>
          </w:pPr>
        </w:pPrChange>
      </w:pPr>
      <w:del w:id="13103" w:author="User" w:date="2021-09-13T18:05:00Z">
        <w:r w:rsidRPr="003E6DC2" w:rsidDel="006B7EF9">
          <w:rPr>
            <w:rFonts w:hint="eastAsia"/>
            <w:color w:val="000000" w:themeColor="text1"/>
            <w:bdr w:val="none" w:sz="0" w:space="0" w:color="auto"/>
          </w:rPr>
          <w:delText>工業</w:delText>
        </w:r>
        <w:r w:rsidRPr="003E6DC2" w:rsidDel="006B7EF9">
          <w:rPr>
            <w:rFonts w:hint="eastAsia"/>
            <w:color w:val="000000" w:themeColor="text1"/>
            <w:bdr w:val="none" w:sz="0" w:space="0" w:color="auto"/>
          </w:rPr>
          <w:delText>4.0</w:delText>
        </w:r>
        <w:r w:rsidRPr="003E6DC2" w:rsidDel="006B7EF9">
          <w:rPr>
            <w:rFonts w:hint="eastAsia"/>
            <w:color w:val="000000" w:themeColor="text1"/>
            <w:bdr w:val="none" w:sz="0" w:space="0" w:color="auto"/>
          </w:rPr>
          <w:delText>的來臨，</w:delText>
        </w:r>
        <w:r w:rsidR="009F7E60" w:rsidRPr="003E6DC2" w:rsidDel="006B7EF9">
          <w:rPr>
            <w:rFonts w:hint="eastAsia"/>
            <w:color w:val="000000" w:themeColor="text1"/>
            <w:bdr w:val="none" w:sz="0" w:space="0" w:color="auto"/>
          </w:rPr>
          <w:delText>本案</w:delText>
        </w:r>
        <w:r w:rsidR="008D2884" w:rsidRPr="003E6DC2" w:rsidDel="006B7EF9">
          <w:rPr>
            <w:rFonts w:hint="eastAsia"/>
            <w:color w:val="000000" w:themeColor="text1"/>
            <w:bdr w:val="none" w:sz="0" w:space="0" w:color="auto"/>
          </w:rPr>
          <w:delText>運用</w:delText>
        </w:r>
        <w:r w:rsidR="009F7E60" w:rsidRPr="003E6DC2" w:rsidDel="006B7EF9">
          <w:rPr>
            <w:rFonts w:hint="eastAsia"/>
            <w:color w:val="000000" w:themeColor="text1"/>
            <w:bdr w:val="none" w:sz="0" w:space="0" w:color="auto"/>
          </w:rPr>
          <w:delText>新技術</w:delText>
        </w:r>
        <w:r w:rsidR="008D2884" w:rsidRPr="003E6DC2" w:rsidDel="006B7EF9">
          <w:rPr>
            <w:rFonts w:ascii="標楷體" w:hAnsi="標楷體" w:hint="eastAsia"/>
            <w:color w:val="000000" w:themeColor="text1"/>
            <w:bdr w:val="none" w:sz="0" w:space="0" w:color="auto"/>
          </w:rPr>
          <w:delText>「</w:delText>
        </w:r>
        <w:r w:rsidR="00C86F96" w:rsidRPr="003E6DC2" w:rsidDel="006B7EF9">
          <w:rPr>
            <w:rFonts w:hint="eastAsia"/>
            <w:color w:val="000000" w:themeColor="text1"/>
            <w:bdr w:val="none" w:sz="0" w:space="0" w:color="auto"/>
          </w:rPr>
          <w:delText>視覺辨識系統</w:delText>
        </w:r>
        <w:r w:rsidR="008D2884" w:rsidRPr="003E6DC2" w:rsidDel="006B7EF9">
          <w:rPr>
            <w:rFonts w:ascii="標楷體" w:hAnsi="標楷體" w:hint="eastAsia"/>
            <w:color w:val="000000" w:themeColor="text1"/>
            <w:bdr w:val="none" w:sz="0" w:space="0" w:color="auto"/>
          </w:rPr>
          <w:delText>」</w:delText>
        </w:r>
        <w:r w:rsidR="00C86F96" w:rsidRPr="003E6DC2" w:rsidDel="006B7EF9">
          <w:rPr>
            <w:rFonts w:hint="eastAsia"/>
            <w:color w:val="000000" w:themeColor="text1"/>
            <w:bdr w:val="none" w:sz="0" w:space="0" w:color="auto"/>
          </w:rPr>
          <w:delText>，發展出本系統</w:delText>
        </w:r>
        <w:r w:rsidR="00C86F96" w:rsidRPr="003E6DC2" w:rsidDel="006B7EF9">
          <w:rPr>
            <w:rFonts w:hint="eastAsia"/>
            <w:color w:val="000000" w:themeColor="text1"/>
            <w:bdr w:val="none" w:sz="0" w:space="0" w:color="auto"/>
          </w:rPr>
          <w:delText>(</w:delText>
        </w:r>
        <w:r w:rsidR="00C86F96" w:rsidRPr="003E6DC2" w:rsidDel="006B7EF9">
          <w:rPr>
            <w:rFonts w:hint="eastAsia"/>
            <w:color w:val="000000" w:themeColor="text1"/>
            <w:bdr w:val="none" w:sz="0" w:space="0" w:color="auto"/>
          </w:rPr>
          <w:delText>道路巡查缺失智能辨識系統</w:delText>
        </w:r>
        <w:r w:rsidR="00C86F96" w:rsidRPr="003E6DC2" w:rsidDel="006B7EF9">
          <w:rPr>
            <w:rFonts w:hint="eastAsia"/>
            <w:color w:val="000000" w:themeColor="text1"/>
            <w:bdr w:val="none" w:sz="0" w:space="0" w:color="auto"/>
          </w:rPr>
          <w:delText>)</w:delText>
        </w:r>
        <w:r w:rsidR="00C86F96" w:rsidRPr="003E6DC2" w:rsidDel="006B7EF9">
          <w:rPr>
            <w:rFonts w:hint="eastAsia"/>
            <w:color w:val="000000" w:themeColor="text1"/>
            <w:bdr w:val="none" w:sz="0" w:space="0" w:color="auto"/>
          </w:rPr>
          <w:delText>顛覆傳統人工巡查作業模式</w:delText>
        </w:r>
        <w:r w:rsidR="008D2884" w:rsidRPr="003E6DC2" w:rsidDel="006B7EF9">
          <w:rPr>
            <w:rFonts w:hint="eastAsia"/>
            <w:color w:val="000000" w:themeColor="text1"/>
            <w:bdr w:val="none" w:sz="0" w:space="0" w:color="auto"/>
          </w:rPr>
          <w:delText>，如本文第一章計畫目標所述，將人工作業的巡察工作</w:delText>
        </w:r>
        <w:r w:rsidR="00C86F96" w:rsidRPr="003E6DC2" w:rsidDel="006B7EF9">
          <w:rPr>
            <w:rFonts w:hint="eastAsia"/>
            <w:color w:val="000000" w:themeColor="text1"/>
            <w:bdr w:val="none" w:sz="0" w:space="0" w:color="auto"/>
          </w:rPr>
          <w:delText>使其科技化、</w:delText>
        </w:r>
        <w:r w:rsidR="00CE1096" w:rsidRPr="003E6DC2" w:rsidDel="006B7EF9">
          <w:rPr>
            <w:rFonts w:hint="eastAsia"/>
            <w:color w:val="000000" w:themeColor="text1"/>
            <w:bdr w:val="none" w:sz="0" w:space="0" w:color="auto"/>
          </w:rPr>
          <w:delText>智能</w:delText>
        </w:r>
        <w:r w:rsidR="00C86F96" w:rsidRPr="003E6DC2" w:rsidDel="006B7EF9">
          <w:rPr>
            <w:rFonts w:hint="eastAsia"/>
            <w:color w:val="000000" w:themeColor="text1"/>
            <w:bdr w:val="none" w:sz="0" w:space="0" w:color="auto"/>
          </w:rPr>
          <w:delText>化、效率化、數位化</w:delText>
        </w:r>
        <w:r w:rsidR="008D2884" w:rsidRPr="003E6DC2" w:rsidDel="006B7EF9">
          <w:rPr>
            <w:rFonts w:hint="eastAsia"/>
            <w:color w:val="000000" w:themeColor="text1"/>
            <w:bdr w:val="none" w:sz="0" w:space="0" w:color="auto"/>
          </w:rPr>
          <w:delText>。</w:delText>
        </w:r>
      </w:del>
    </w:p>
    <w:p w14:paraId="74855AEE" w14:textId="26333AFE" w:rsidR="00A914ED" w:rsidRPr="003E6DC2" w:rsidDel="006B7EF9" w:rsidRDefault="008D2884">
      <w:pPr>
        <w:pStyle w:val="13"/>
        <w:ind w:leftChars="50" w:left="560" w:hangingChars="150" w:hanging="420"/>
        <w:rPr>
          <w:del w:id="13104" w:author="User" w:date="2021-09-13T18:05:00Z"/>
          <w:rFonts w:hint="eastAsia"/>
        </w:rPr>
        <w:pPrChange w:id="13105" w:author="User" w:date="2021-09-14T13:59:00Z">
          <w:pPr>
            <w:pStyle w:val="50"/>
            <w:numPr>
              <w:numId w:val="422"/>
            </w:numPr>
            <w:ind w:left="280" w:hanging="280"/>
          </w:pPr>
        </w:pPrChange>
      </w:pPr>
      <w:del w:id="13106" w:author="User" w:date="2021-09-13T18:05:00Z">
        <w:r w:rsidRPr="003E6DC2" w:rsidDel="006B7EF9">
          <w:rPr>
            <w:rFonts w:hint="eastAsia"/>
          </w:rPr>
          <w:delText>將運用的人力提升為運用的人才：傳統工作人力漸式微，人力不易求得，將人力換之為人才，以機器輔助降低危險工作環境</w:delText>
        </w:r>
        <w:r w:rsidR="00C86F96" w:rsidRPr="003E6DC2" w:rsidDel="006B7EF9">
          <w:rPr>
            <w:rFonts w:hint="eastAsia"/>
          </w:rPr>
          <w:delText>。</w:delText>
        </w:r>
      </w:del>
    </w:p>
    <w:p w14:paraId="3C270B80" w14:textId="2D17E451" w:rsidR="00A914ED" w:rsidRPr="003E6DC2" w:rsidDel="006B7EF9" w:rsidRDefault="00774F17">
      <w:pPr>
        <w:pStyle w:val="13"/>
        <w:ind w:leftChars="50" w:left="560" w:hangingChars="150" w:hanging="420"/>
        <w:rPr>
          <w:del w:id="13107" w:author="User" w:date="2021-09-13T18:05:00Z"/>
          <w:rFonts w:hint="eastAsia"/>
        </w:rPr>
        <w:pPrChange w:id="13108" w:author="User" w:date="2021-09-14T13:59:00Z">
          <w:pPr>
            <w:pStyle w:val="50"/>
            <w:ind w:left="280" w:hanging="280"/>
          </w:pPr>
        </w:pPrChange>
      </w:pPr>
      <w:del w:id="13109" w:author="User" w:date="2021-09-13T18:05:00Z">
        <w:r w:rsidRPr="003E6DC2" w:rsidDel="006B7EF9">
          <w:rPr>
            <w:rFonts w:hint="eastAsia"/>
          </w:rPr>
          <w:delText>結合養護單位提高養護品質，並且能將巡</w:delText>
        </w:r>
        <w:r w:rsidR="00C856E4" w:rsidRPr="003E6DC2" w:rsidDel="006B7EF9">
          <w:rPr>
            <w:rFonts w:hint="eastAsia"/>
          </w:rPr>
          <w:delText>查</w:delText>
        </w:r>
        <w:r w:rsidR="00A914ED" w:rsidRPr="003E6DC2" w:rsidDel="006B7EF9">
          <w:rPr>
            <w:rFonts w:hint="eastAsia"/>
          </w:rPr>
          <w:delText>結果以大數據分析之應用。</w:delText>
        </w:r>
      </w:del>
    </w:p>
    <w:p w14:paraId="44ACA438" w14:textId="3A7EDF4F" w:rsidR="00A914ED" w:rsidRPr="003E6DC2" w:rsidDel="006B7EF9" w:rsidRDefault="008D2884">
      <w:pPr>
        <w:pStyle w:val="13"/>
        <w:ind w:leftChars="50" w:left="560" w:hangingChars="150" w:hanging="420"/>
        <w:rPr>
          <w:del w:id="13110" w:author="User" w:date="2021-09-13T18:05:00Z"/>
          <w:rFonts w:hint="eastAsia"/>
        </w:rPr>
        <w:pPrChange w:id="13111" w:author="User" w:date="2021-09-14T13:59:00Z">
          <w:pPr>
            <w:pStyle w:val="50"/>
            <w:ind w:left="280" w:hanging="280"/>
          </w:pPr>
        </w:pPrChange>
      </w:pPr>
      <w:del w:id="13112" w:author="User" w:date="2021-09-13T18:05:00Z">
        <w:r w:rsidRPr="003E6DC2" w:rsidDel="006B7EF9">
          <w:rPr>
            <w:rFonts w:hint="eastAsia"/>
          </w:rPr>
          <w:delText>整體建置以</w:delText>
        </w:r>
        <w:r w:rsidR="003C0DD5" w:rsidRPr="003E6DC2" w:rsidDel="006B7EF9">
          <w:rPr>
            <w:rFonts w:hint="eastAsia"/>
          </w:rPr>
          <w:delText>創造未來智慧城市</w:delText>
        </w:r>
        <w:r w:rsidRPr="003E6DC2" w:rsidDel="006B7EF9">
          <w:rPr>
            <w:rFonts w:hint="eastAsia"/>
          </w:rPr>
          <w:delText>為出發點設立</w:delText>
        </w:r>
        <w:r w:rsidR="005B038B" w:rsidRPr="003E6DC2" w:rsidDel="006B7EF9">
          <w:rPr>
            <w:rFonts w:hint="eastAsia"/>
          </w:rPr>
          <w:delText>，</w:delText>
        </w:r>
        <w:r w:rsidR="005B038B" w:rsidRPr="003E6DC2" w:rsidDel="006B7EF9">
          <w:delText>創建所謂「效益經</w:delText>
        </w:r>
        <w:r w:rsidR="005B038B" w:rsidRPr="003E6DC2" w:rsidDel="006B7EF9">
          <w:delText xml:space="preserve"> </w:delText>
        </w:r>
        <w:r w:rsidR="005B038B" w:rsidRPr="003E6DC2" w:rsidDel="006B7EF9">
          <w:rPr>
            <w:rFonts w:hint="eastAsia"/>
          </w:rPr>
          <w:delText>濟」</w:delText>
        </w:r>
        <w:r w:rsidR="00A914ED" w:rsidRPr="003E6DC2" w:rsidDel="006B7EF9">
          <w:rPr>
            <w:rFonts w:hint="eastAsia"/>
          </w:rPr>
          <w:delText>。</w:delText>
        </w:r>
      </w:del>
    </w:p>
    <w:p w14:paraId="354F4F35" w14:textId="2541E0DE" w:rsidR="00A914ED" w:rsidRPr="003E6DC2" w:rsidDel="006B7EF9" w:rsidRDefault="00211D42">
      <w:pPr>
        <w:pStyle w:val="13"/>
        <w:ind w:leftChars="50" w:left="560" w:hangingChars="150" w:hanging="420"/>
        <w:rPr>
          <w:del w:id="13113" w:author="User" w:date="2021-09-13T18:05:00Z"/>
          <w:rFonts w:hint="eastAsia"/>
        </w:rPr>
        <w:pPrChange w:id="13114" w:author="User" w:date="2021-09-14T13:59:00Z">
          <w:pPr>
            <w:pStyle w:val="50"/>
            <w:ind w:left="280" w:hanging="280"/>
          </w:pPr>
        </w:pPrChange>
      </w:pPr>
      <w:del w:id="13115" w:author="User" w:date="2021-09-13T18:05:00Z">
        <w:r w:rsidRPr="003E6DC2" w:rsidDel="006B7EF9">
          <w:rPr>
            <w:rFonts w:hint="eastAsia"/>
          </w:rPr>
          <w:delText>異業</w:delText>
        </w:r>
      </w:del>
      <w:ins w:id="13116" w:author="jackson" w:date="2021-06-14T13:21:00Z">
        <w:del w:id="13117" w:author="User" w:date="2021-09-13T18:05:00Z">
          <w:r w:rsidRPr="003E6DC2" w:rsidDel="006B7EF9">
            <w:rPr>
              <w:rFonts w:hint="eastAsia"/>
            </w:rPr>
            <w:delText>結盟</w:delText>
          </w:r>
        </w:del>
      </w:ins>
      <w:del w:id="13118" w:author="User" w:date="2021-09-13T18:05:00Z">
        <w:r w:rsidRPr="003E6DC2" w:rsidDel="006B7EF9">
          <w:rPr>
            <w:rFonts w:hint="eastAsia"/>
          </w:rPr>
          <w:delText>結異、節能減碳，原設立之意在結合計程營業車營業時，來執行路巡，</w:delText>
        </w:r>
        <w:r w:rsidR="00C856E4" w:rsidRPr="003E6DC2" w:rsidDel="006B7EF9">
          <w:rPr>
            <w:rFonts w:hint="eastAsia"/>
          </w:rPr>
          <w:delText>無</w:delText>
        </w:r>
        <w:r w:rsidRPr="003E6DC2" w:rsidDel="006B7EF9">
          <w:rPr>
            <w:rFonts w:hint="eastAsia"/>
          </w:rPr>
          <w:delText>須再闢一人力需求負擔，</w:delText>
        </w:r>
        <w:r w:rsidR="00CE1096" w:rsidRPr="003E6DC2" w:rsidDel="006B7EF9">
          <w:rPr>
            <w:rFonts w:hint="eastAsia"/>
          </w:rPr>
          <w:delText>亦無需多一部車在路上形成資源的浪費及環境的污染</w:delText>
        </w:r>
        <w:r w:rsidRPr="003E6DC2" w:rsidDel="006B7EF9">
          <w:rPr>
            <w:rFonts w:hint="eastAsia"/>
          </w:rPr>
          <w:delText>。</w:delText>
        </w:r>
      </w:del>
    </w:p>
    <w:p w14:paraId="36FE1386" w14:textId="50AD954C" w:rsidR="00A914ED" w:rsidRPr="003E6DC2" w:rsidDel="006B7EF9" w:rsidRDefault="00DB2B3B">
      <w:pPr>
        <w:pStyle w:val="13"/>
        <w:ind w:leftChars="50" w:left="560" w:hangingChars="150" w:hanging="420"/>
        <w:rPr>
          <w:del w:id="13119" w:author="User" w:date="2021-09-13T18:05:00Z"/>
          <w:rFonts w:hint="eastAsia"/>
        </w:rPr>
        <w:pPrChange w:id="13120" w:author="User" w:date="2021-09-14T13:59:00Z">
          <w:pPr>
            <w:pStyle w:val="50"/>
            <w:ind w:left="280" w:hanging="280"/>
          </w:pPr>
        </w:pPrChange>
      </w:pPr>
      <w:del w:id="13121" w:author="User" w:date="2021-09-13T18:05:00Z">
        <w:r w:rsidRPr="003E6DC2" w:rsidDel="006B7EF9">
          <w:rPr>
            <w:rFonts w:hint="eastAsia"/>
          </w:rPr>
          <w:delText>直觀查詢，快速引領訊息，縮短溝通時效。</w:delText>
        </w:r>
      </w:del>
    </w:p>
    <w:p w14:paraId="0902A845" w14:textId="19F7F060" w:rsidR="00DB2B3B" w:rsidRPr="003E6DC2" w:rsidDel="00FE22BE" w:rsidRDefault="00DB2B3B">
      <w:pPr>
        <w:pStyle w:val="13"/>
        <w:ind w:leftChars="50" w:left="560" w:hangingChars="150" w:hanging="420"/>
        <w:rPr>
          <w:del w:id="13122" w:author="User" w:date="2021-09-13T18:29:00Z"/>
          <w:rFonts w:hint="eastAsia"/>
        </w:rPr>
        <w:pPrChange w:id="13123" w:author="User" w:date="2021-09-14T13:59:00Z">
          <w:pPr>
            <w:pStyle w:val="50"/>
            <w:ind w:left="280" w:hanging="280"/>
          </w:pPr>
        </w:pPrChange>
      </w:pPr>
      <w:del w:id="13124" w:author="User" w:date="2021-09-13T18:05:00Z">
        <w:r w:rsidRPr="003E6DC2" w:rsidDel="006B7EF9">
          <w:delText>網站伺服器</w:delText>
        </w:r>
        <w:r w:rsidRPr="003E6DC2" w:rsidDel="006B7EF9">
          <w:rPr>
            <w:rFonts w:hint="eastAsia"/>
          </w:rPr>
          <w:delText>整體架構安全，且能抵禦病毒，資料備份能隨</w:delText>
        </w:r>
        <w:r w:rsidR="00CE1096" w:rsidRPr="003E6DC2" w:rsidDel="006B7EF9">
          <w:rPr>
            <w:rFonts w:hint="eastAsia"/>
          </w:rPr>
          <w:delText>需求</w:delText>
        </w:r>
        <w:r w:rsidRPr="003E6DC2" w:rsidDel="006B7EF9">
          <w:rPr>
            <w:rFonts w:hint="eastAsia"/>
          </w:rPr>
          <w:delText>量擴增。</w:delText>
        </w:r>
      </w:del>
    </w:p>
    <w:p w14:paraId="47758CA4" w14:textId="57CD5184" w:rsidR="00C86F96" w:rsidRPr="003E6DC2" w:rsidDel="00FE22BE" w:rsidRDefault="00C86F96">
      <w:pPr>
        <w:pStyle w:val="13"/>
        <w:ind w:leftChars="50" w:left="560" w:hangingChars="150" w:hanging="420"/>
        <w:rPr>
          <w:del w:id="13125" w:author="User" w:date="2021-09-13T18:29:00Z"/>
          <w:rFonts w:hint="eastAsia"/>
          <w:color w:val="000000" w:themeColor="text1"/>
        </w:rPr>
        <w:pPrChange w:id="13126" w:author="User" w:date="2021-09-14T13:59:00Z">
          <w:pPr>
            <w:pStyle w:val="13"/>
          </w:pPr>
        </w:pPrChange>
      </w:pPr>
    </w:p>
    <w:p w14:paraId="783DB914" w14:textId="7ABD0918" w:rsidR="002F3384" w:rsidRPr="003E6DC2" w:rsidDel="00FE22BE" w:rsidRDefault="002F3384">
      <w:pPr>
        <w:pStyle w:val="13"/>
        <w:ind w:leftChars="50" w:left="560" w:hangingChars="150" w:hanging="420"/>
        <w:rPr>
          <w:del w:id="13127" w:author="User" w:date="2021-09-13T18:29:00Z"/>
          <w:rFonts w:hint="eastAsia"/>
          <w:color w:val="000000" w:themeColor="text1"/>
        </w:rPr>
        <w:pPrChange w:id="13128" w:author="User" w:date="2021-09-14T13:59:00Z">
          <w:pPr>
            <w:pStyle w:val="13"/>
          </w:pPr>
        </w:pPrChange>
      </w:pPr>
    </w:p>
    <w:p w14:paraId="72F22B2D" w14:textId="4112DD3F" w:rsidR="002F3384" w:rsidRPr="003E6DC2" w:rsidDel="00FE22BE" w:rsidRDefault="002F3384">
      <w:pPr>
        <w:pStyle w:val="13"/>
        <w:ind w:leftChars="50" w:left="560" w:hangingChars="150" w:hanging="420"/>
        <w:rPr>
          <w:del w:id="13129" w:author="User" w:date="2021-09-13T18:29:00Z"/>
          <w:rFonts w:hint="eastAsia"/>
          <w:color w:val="000000" w:themeColor="text1"/>
        </w:rPr>
        <w:pPrChange w:id="13130" w:author="User" w:date="2021-09-14T13:59:00Z">
          <w:pPr>
            <w:pStyle w:val="13"/>
          </w:pPr>
        </w:pPrChange>
      </w:pPr>
    </w:p>
    <w:p w14:paraId="4F6F4160" w14:textId="0BBE99B9" w:rsidR="002F3384" w:rsidRPr="003E6DC2" w:rsidDel="00FE22BE" w:rsidRDefault="002F3384">
      <w:pPr>
        <w:pStyle w:val="13"/>
        <w:ind w:leftChars="50" w:left="560" w:hangingChars="150" w:hanging="420"/>
        <w:rPr>
          <w:del w:id="13131" w:author="User" w:date="2021-09-13T18:29:00Z"/>
          <w:rFonts w:hint="eastAsia"/>
          <w:color w:val="000000" w:themeColor="text1"/>
        </w:rPr>
        <w:pPrChange w:id="13132" w:author="User" w:date="2021-09-14T13:59:00Z">
          <w:pPr>
            <w:pStyle w:val="13"/>
          </w:pPr>
        </w:pPrChange>
      </w:pPr>
    </w:p>
    <w:p w14:paraId="7A2BEC98" w14:textId="2A1C0DE6" w:rsidR="002F3384" w:rsidRPr="003E6DC2" w:rsidDel="00FE22BE" w:rsidRDefault="002F3384">
      <w:pPr>
        <w:pStyle w:val="13"/>
        <w:ind w:leftChars="50" w:left="560" w:hangingChars="150" w:hanging="420"/>
        <w:rPr>
          <w:del w:id="13133" w:author="User" w:date="2021-09-13T18:29:00Z"/>
          <w:rFonts w:hint="eastAsia"/>
          <w:color w:val="000000" w:themeColor="text1"/>
        </w:rPr>
        <w:pPrChange w:id="13134" w:author="User" w:date="2021-09-14T13:59:00Z">
          <w:pPr>
            <w:pStyle w:val="13"/>
          </w:pPr>
        </w:pPrChange>
      </w:pPr>
    </w:p>
    <w:p w14:paraId="02207291" w14:textId="114DF32B" w:rsidR="002F3384" w:rsidRPr="003E6DC2" w:rsidDel="00FE22BE" w:rsidRDefault="002F3384">
      <w:pPr>
        <w:pStyle w:val="13"/>
        <w:ind w:leftChars="50" w:left="560" w:hangingChars="150" w:hanging="420"/>
        <w:rPr>
          <w:del w:id="13135" w:author="User" w:date="2021-09-13T18:29:00Z"/>
          <w:rFonts w:hint="eastAsia"/>
          <w:color w:val="000000" w:themeColor="text1"/>
        </w:rPr>
        <w:pPrChange w:id="13136" w:author="User" w:date="2021-09-14T13:59:00Z">
          <w:pPr>
            <w:pStyle w:val="13"/>
          </w:pPr>
        </w:pPrChange>
      </w:pPr>
    </w:p>
    <w:p w14:paraId="6D3A7151" w14:textId="761A228A" w:rsidR="002F3384" w:rsidRPr="003E6DC2" w:rsidDel="006E4CE8" w:rsidRDefault="002F3384">
      <w:pPr>
        <w:pStyle w:val="13"/>
        <w:ind w:leftChars="50" w:left="560" w:hangingChars="150" w:hanging="420"/>
        <w:rPr>
          <w:del w:id="13137" w:author="User" w:date="2021-09-13T10:15:00Z"/>
          <w:rFonts w:hint="eastAsia"/>
          <w:color w:val="000000" w:themeColor="text1"/>
        </w:rPr>
        <w:pPrChange w:id="13138" w:author="User" w:date="2021-09-14T13:59:00Z">
          <w:pPr>
            <w:pStyle w:val="13"/>
          </w:pPr>
        </w:pPrChange>
      </w:pPr>
      <w:bookmarkStart w:id="13139" w:name="_Toc82421148"/>
      <w:bookmarkStart w:id="13140" w:name="_Toc82421307"/>
      <w:bookmarkStart w:id="13141" w:name="_Toc82421440"/>
      <w:bookmarkStart w:id="13142" w:name="_Toc82423139"/>
      <w:bookmarkEnd w:id="13139"/>
      <w:bookmarkEnd w:id="13140"/>
      <w:bookmarkEnd w:id="13141"/>
      <w:bookmarkEnd w:id="13142"/>
    </w:p>
    <w:p w14:paraId="447D4F86" w14:textId="10630916" w:rsidR="004752B1" w:rsidRPr="003E6DC2" w:rsidDel="00871675" w:rsidRDefault="004752B1">
      <w:pPr>
        <w:pStyle w:val="13"/>
        <w:ind w:leftChars="50" w:left="560" w:hangingChars="150" w:hanging="420"/>
        <w:rPr>
          <w:del w:id="13143" w:author="User" w:date="2021-09-13T18:09:00Z"/>
          <w:rFonts w:hint="eastAsia"/>
          <w:color w:val="000000" w:themeColor="text1"/>
          <w:bdr w:val="none" w:sz="0" w:space="0" w:color="auto"/>
        </w:rPr>
        <w:pPrChange w:id="13144" w:author="User" w:date="2021-09-14T13:59:00Z">
          <w:pPr>
            <w:pStyle w:val="2"/>
            <w:spacing w:before="240" w:after="240"/>
            <w:ind w:left="320" w:hanging="320"/>
          </w:pPr>
        </w:pPrChange>
      </w:pPr>
      <w:del w:id="13145" w:author="User" w:date="2021-09-13T18:09:00Z">
        <w:r w:rsidRPr="003E6DC2" w:rsidDel="00871675">
          <w:rPr>
            <w:rFonts w:hint="eastAsia"/>
            <w:color w:val="000000" w:themeColor="text1"/>
            <w:bdr w:val="none" w:sz="0" w:space="0" w:color="auto"/>
          </w:rPr>
          <w:delText>優規服務</w:delText>
        </w:r>
      </w:del>
    </w:p>
    <w:p w14:paraId="045CCB30" w14:textId="09F0539B" w:rsidR="00E01A3D" w:rsidRPr="003E6DC2" w:rsidDel="00871675" w:rsidRDefault="003F16B9">
      <w:pPr>
        <w:pStyle w:val="13"/>
        <w:ind w:leftChars="50" w:left="560" w:hangingChars="150" w:hanging="420"/>
        <w:rPr>
          <w:del w:id="13146" w:author="User" w:date="2021-09-13T18:09:00Z"/>
          <w:rFonts w:hint="eastAsia"/>
          <w:color w:val="000000" w:themeColor="text1"/>
        </w:rPr>
        <w:pPrChange w:id="13147" w:author="User" w:date="2021-09-14T13:59:00Z">
          <w:pPr>
            <w:pStyle w:val="13"/>
          </w:pPr>
        </w:pPrChange>
      </w:pPr>
      <w:del w:id="13148" w:author="User" w:date="2021-09-13T18:09:00Z">
        <w:r w:rsidRPr="003E6DC2" w:rsidDel="00871675">
          <w:rPr>
            <w:rFonts w:hint="eastAsia"/>
            <w:color w:val="000000" w:themeColor="text1"/>
          </w:rPr>
          <w:delText>本系統設置專責工程師專線，串聯系統、車機、運算及高速與大容量儲存設備，形成智能服務網絡</w:delText>
        </w:r>
        <w:r w:rsidR="005B038B" w:rsidRPr="003E6DC2" w:rsidDel="00871675">
          <w:rPr>
            <w:rFonts w:hint="eastAsia"/>
            <w:color w:val="000000" w:themeColor="text1"/>
          </w:rPr>
          <w:delText>。</w:delText>
        </w:r>
      </w:del>
    </w:p>
    <w:p w14:paraId="6AAB94CF" w14:textId="27B994F8" w:rsidR="00E01A3D" w:rsidRPr="00881B35" w:rsidDel="00871675" w:rsidRDefault="003F16B9">
      <w:pPr>
        <w:pStyle w:val="13"/>
        <w:ind w:leftChars="50" w:left="560" w:hangingChars="150" w:hanging="420"/>
        <w:rPr>
          <w:del w:id="13149" w:author="User" w:date="2021-09-13T18:09:00Z"/>
          <w:rFonts w:hint="eastAsia"/>
          <w:color w:val="000000" w:themeColor="text1"/>
        </w:rPr>
        <w:pPrChange w:id="13150" w:author="User" w:date="2021-09-14T13:59:00Z">
          <w:pPr>
            <w:pStyle w:val="50"/>
            <w:numPr>
              <w:numId w:val="423"/>
            </w:numPr>
            <w:ind w:left="280" w:hanging="280"/>
          </w:pPr>
        </w:pPrChange>
      </w:pPr>
      <w:del w:id="13151" w:author="User" w:date="2021-09-13T18:09:00Z">
        <w:r w:rsidRPr="00881B35" w:rsidDel="00871675">
          <w:rPr>
            <w:rFonts w:hint="eastAsia"/>
            <w:color w:val="000000" w:themeColor="text1"/>
          </w:rPr>
          <w:delText>高速接收伺服器，可同時允許</w:delText>
        </w:r>
        <w:r w:rsidRPr="00881B35" w:rsidDel="00871675">
          <w:rPr>
            <w:rFonts w:hint="eastAsia"/>
            <w:color w:val="000000" w:themeColor="text1"/>
          </w:rPr>
          <w:delText xml:space="preserve"> 20 </w:delText>
        </w:r>
        <w:r w:rsidRPr="00881B35" w:rsidDel="00871675">
          <w:rPr>
            <w:rFonts w:hint="eastAsia"/>
            <w:color w:val="000000" w:themeColor="text1"/>
          </w:rPr>
          <w:delText>部以上外部車機系統上傳缺陷照片及資料。</w:delText>
        </w:r>
      </w:del>
    </w:p>
    <w:p w14:paraId="2D827C96" w14:textId="6133E780" w:rsidR="00E01A3D" w:rsidRPr="003E6DC2" w:rsidDel="00871675" w:rsidRDefault="00DB2B3B">
      <w:pPr>
        <w:pStyle w:val="13"/>
        <w:ind w:leftChars="50" w:left="560" w:hangingChars="150" w:hanging="420"/>
        <w:rPr>
          <w:del w:id="13152" w:author="User" w:date="2021-09-13T18:09:00Z"/>
          <w:rFonts w:hint="eastAsia"/>
          <w:color w:val="000000" w:themeColor="text1"/>
        </w:rPr>
        <w:pPrChange w:id="13153" w:author="User" w:date="2021-09-14T13:59:00Z">
          <w:pPr>
            <w:pStyle w:val="50"/>
            <w:ind w:left="280" w:hanging="280"/>
          </w:pPr>
        </w:pPrChange>
      </w:pPr>
      <w:del w:id="13154" w:author="User" w:date="2021-09-13T18:09:00Z">
        <w:r w:rsidRPr="003E6DC2" w:rsidDel="00871675">
          <w:rPr>
            <w:rFonts w:hint="eastAsia"/>
            <w:color w:val="000000" w:themeColor="text1"/>
          </w:rPr>
          <w:delText>伺服器</w:delText>
        </w:r>
        <w:r w:rsidR="003F16B9" w:rsidRPr="003E6DC2" w:rsidDel="00871675">
          <w:rPr>
            <w:color w:val="000000" w:themeColor="text1"/>
          </w:rPr>
          <w:delText>可同時提供多人</w:delText>
        </w:r>
        <w:r w:rsidR="00CE1096" w:rsidRPr="003E6DC2" w:rsidDel="00871675">
          <w:rPr>
            <w:rFonts w:hint="eastAsia"/>
            <w:color w:val="000000" w:themeColor="text1"/>
          </w:rPr>
          <w:delText>線上</w:delText>
        </w:r>
        <w:r w:rsidR="003F16B9" w:rsidRPr="003E6DC2" w:rsidDel="00871675">
          <w:rPr>
            <w:color w:val="000000" w:themeColor="text1"/>
          </w:rPr>
          <w:delText>查詢道路缺陷所在位置與瀏覽缺陷照片。</w:delText>
        </w:r>
      </w:del>
    </w:p>
    <w:p w14:paraId="63121AD1" w14:textId="5EF67D52" w:rsidR="00BD2A8E" w:rsidRPr="003E6DC2" w:rsidDel="00871675" w:rsidRDefault="003F16B9">
      <w:pPr>
        <w:pStyle w:val="13"/>
        <w:ind w:leftChars="50" w:left="560" w:hangingChars="150" w:hanging="420"/>
        <w:rPr>
          <w:del w:id="13155" w:author="User" w:date="2021-09-13T18:09:00Z"/>
          <w:rFonts w:hint="eastAsia"/>
          <w:color w:val="000000" w:themeColor="text1"/>
        </w:rPr>
        <w:pPrChange w:id="13156" w:author="User" w:date="2021-09-14T13:59:00Z">
          <w:pPr>
            <w:pStyle w:val="50"/>
            <w:ind w:left="280" w:hanging="280"/>
          </w:pPr>
        </w:pPrChange>
      </w:pPr>
      <w:del w:id="13157" w:author="User" w:date="2021-09-13T18:09:00Z">
        <w:r w:rsidRPr="003E6DC2" w:rsidDel="00871675">
          <w:rPr>
            <w:color w:val="000000" w:themeColor="text1"/>
          </w:rPr>
          <w:delText>報表伺服器，可同時提供多人</w:delText>
        </w:r>
        <w:r w:rsidR="00CE1096" w:rsidRPr="003E6DC2" w:rsidDel="00871675">
          <w:rPr>
            <w:rFonts w:hint="eastAsia"/>
            <w:color w:val="000000" w:themeColor="text1"/>
          </w:rPr>
          <w:delText>線上</w:delText>
        </w:r>
        <w:r w:rsidRPr="003E6DC2" w:rsidDel="00871675">
          <w:rPr>
            <w:color w:val="000000" w:themeColor="text1"/>
          </w:rPr>
          <w:delText>查詢不同報表。</w:delText>
        </w:r>
      </w:del>
    </w:p>
    <w:p w14:paraId="52806626" w14:textId="16958473" w:rsidR="00BD2A8E" w:rsidRPr="003E6DC2" w:rsidDel="00871675" w:rsidRDefault="003F16B9">
      <w:pPr>
        <w:pStyle w:val="13"/>
        <w:ind w:leftChars="50" w:left="560" w:hangingChars="150" w:hanging="420"/>
        <w:rPr>
          <w:del w:id="13158" w:author="User" w:date="2021-09-13T18:09:00Z"/>
          <w:rFonts w:hint="eastAsia"/>
          <w:color w:val="000000" w:themeColor="text1"/>
        </w:rPr>
        <w:pPrChange w:id="13159" w:author="User" w:date="2021-09-14T13:59:00Z">
          <w:pPr>
            <w:pStyle w:val="50"/>
            <w:ind w:left="280" w:hanging="280"/>
          </w:pPr>
        </w:pPrChange>
      </w:pPr>
      <w:del w:id="13160" w:author="User" w:date="2021-09-13T18:09:00Z">
        <w:r w:rsidRPr="003E6DC2" w:rsidDel="00871675">
          <w:rPr>
            <w:color w:val="000000" w:themeColor="text1"/>
          </w:rPr>
          <w:delText>GIS</w:delText>
        </w:r>
        <w:r w:rsidRPr="003E6DC2" w:rsidDel="00871675">
          <w:rPr>
            <w:color w:val="000000" w:themeColor="text1"/>
          </w:rPr>
          <w:delText>地理圖資更新伺服器，作為本系統</w:delText>
        </w:r>
        <w:r w:rsidRPr="003E6DC2" w:rsidDel="00871675">
          <w:rPr>
            <w:rFonts w:hint="eastAsia"/>
            <w:color w:val="000000" w:themeColor="text1"/>
          </w:rPr>
          <w:delText>與</w:delText>
        </w:r>
        <w:r w:rsidRPr="003E6DC2" w:rsidDel="00871675">
          <w:rPr>
            <w:rFonts w:hint="eastAsia"/>
            <w:color w:val="000000" w:themeColor="text1"/>
          </w:rPr>
          <w:delText>Google Map</w:delText>
        </w:r>
        <w:r w:rsidRPr="003E6DC2" w:rsidDel="00871675">
          <w:rPr>
            <w:rFonts w:hint="eastAsia"/>
            <w:color w:val="000000" w:themeColor="text1"/>
          </w:rPr>
          <w:delText>或內政部資訊中心</w:delText>
        </w:r>
        <w:r w:rsidRPr="003E6DC2" w:rsidDel="00871675">
          <w:rPr>
            <w:rFonts w:hint="eastAsia"/>
            <w:color w:val="000000" w:themeColor="text1"/>
          </w:rPr>
          <w:delText>TGOS</w:delText>
        </w:r>
        <w:r w:rsidRPr="003E6DC2" w:rsidDel="00871675">
          <w:rPr>
            <w:rFonts w:hint="eastAsia"/>
            <w:color w:val="000000" w:themeColor="text1"/>
          </w:rPr>
          <w:delText>連結</w:delText>
        </w:r>
        <w:r w:rsidRPr="003E6DC2" w:rsidDel="00871675">
          <w:rPr>
            <w:color w:val="000000" w:themeColor="text1"/>
          </w:rPr>
          <w:delText>，取得詳細地址用途。</w:delText>
        </w:r>
      </w:del>
    </w:p>
    <w:p w14:paraId="4B9C7977" w14:textId="4DAF1463" w:rsidR="00BD2A8E" w:rsidRPr="003E6DC2" w:rsidDel="00871675" w:rsidRDefault="003F16B9">
      <w:pPr>
        <w:pStyle w:val="13"/>
        <w:ind w:leftChars="50" w:left="560" w:hangingChars="150" w:hanging="420"/>
        <w:rPr>
          <w:del w:id="13161" w:author="User" w:date="2021-09-13T18:09:00Z"/>
          <w:rFonts w:hint="eastAsia"/>
          <w:color w:val="000000" w:themeColor="text1"/>
        </w:rPr>
        <w:pPrChange w:id="13162" w:author="User" w:date="2021-09-14T13:59:00Z">
          <w:pPr>
            <w:pStyle w:val="50"/>
            <w:ind w:left="280" w:hanging="280"/>
          </w:pPr>
        </w:pPrChange>
      </w:pPr>
      <w:del w:id="13163" w:author="User" w:date="2021-09-13T18:09:00Z">
        <w:r w:rsidRPr="003E6DC2" w:rsidDel="00871675">
          <w:rPr>
            <w:rFonts w:hint="eastAsia"/>
            <w:color w:val="000000" w:themeColor="text1"/>
          </w:rPr>
          <w:delText>未來</w:delText>
        </w:r>
        <w:r w:rsidR="00356CC4" w:rsidRPr="003E6DC2" w:rsidDel="00871675">
          <w:rPr>
            <w:rFonts w:hint="eastAsia"/>
            <w:color w:val="000000" w:themeColor="text1"/>
          </w:rPr>
          <w:delText>將</w:delText>
        </w:r>
        <w:r w:rsidRPr="003E6DC2" w:rsidDel="00871675">
          <w:rPr>
            <w:rFonts w:hint="eastAsia"/>
            <w:color w:val="000000" w:themeColor="text1"/>
          </w:rPr>
          <w:delText>與中央氣象局</w:delText>
        </w:r>
        <w:r w:rsidRPr="003E6DC2" w:rsidDel="00871675">
          <w:rPr>
            <w:rFonts w:hint="eastAsia"/>
            <w:color w:val="000000" w:themeColor="text1"/>
          </w:rPr>
          <w:delText>API</w:delText>
        </w:r>
        <w:r w:rsidRPr="003E6DC2" w:rsidDel="00871675">
          <w:rPr>
            <w:rFonts w:hint="eastAsia"/>
            <w:color w:val="000000" w:themeColor="text1"/>
          </w:rPr>
          <w:delText>連結，取得每日氣象站資料並儲存於資料庫</w:delText>
        </w:r>
        <w:r w:rsidRPr="003E6DC2" w:rsidDel="00871675">
          <w:rPr>
            <w:color w:val="000000" w:themeColor="text1"/>
          </w:rPr>
          <w:delText>，作為後續綜合大數據分析用。</w:delText>
        </w:r>
      </w:del>
    </w:p>
    <w:p w14:paraId="09672285" w14:textId="3DCC6485" w:rsidR="00BD2A8E" w:rsidRPr="003E6DC2" w:rsidDel="00871675" w:rsidRDefault="00356CC4">
      <w:pPr>
        <w:pStyle w:val="13"/>
        <w:ind w:leftChars="50" w:left="560" w:hangingChars="150" w:hanging="420"/>
        <w:rPr>
          <w:del w:id="13164" w:author="User" w:date="2021-09-13T18:09:00Z"/>
          <w:rStyle w:val="14"/>
          <w:rFonts w:asciiTheme="majorHAnsi" w:hAnsiTheme="majorHAnsi" w:cstheme="majorBidi" w:hint="eastAsia"/>
          <w:color w:val="000000" w:themeColor="text1"/>
          <w:szCs w:val="36"/>
          <w:lang w:val="en-US"/>
          <w14:textOutline w14:w="0" w14:cap="rnd" w14:cmpd="sng" w14:algn="ctr">
            <w14:noFill/>
            <w14:prstDash w14:val="solid"/>
            <w14:bevel/>
          </w14:textOutline>
        </w:rPr>
        <w:pPrChange w:id="13165" w:author="User" w:date="2021-09-14T13:59:00Z">
          <w:pPr>
            <w:pStyle w:val="50"/>
            <w:ind w:left="280" w:hanging="280"/>
          </w:pPr>
        </w:pPrChange>
      </w:pPr>
      <w:del w:id="13166" w:author="User" w:date="2021-09-13T18:09:00Z">
        <w:r w:rsidRPr="003E6DC2" w:rsidDel="00871675">
          <w:rPr>
            <w:rStyle w:val="14"/>
            <w:color w:val="000000" w:themeColor="text1"/>
          </w:rPr>
          <w:delText>高速圖型運算伺服器，可</w:delText>
        </w:r>
        <w:r w:rsidRPr="003E6DC2" w:rsidDel="00871675">
          <w:rPr>
            <w:rStyle w:val="14"/>
            <w:rFonts w:hint="eastAsia"/>
            <w:color w:val="000000" w:themeColor="text1"/>
            <w:rPrChange w:id="13167" w:author="jackson" w:date="2021-06-14T11:44:00Z">
              <w:rPr>
                <w:rFonts w:hint="eastAsia"/>
              </w:rPr>
            </w:rPrChange>
          </w:rPr>
          <w:delText>同時運算超過</w:delText>
        </w:r>
        <w:r w:rsidRPr="003E6DC2" w:rsidDel="00871675">
          <w:rPr>
            <w:rStyle w:val="14"/>
            <w:rFonts w:hint="eastAsia"/>
            <w:color w:val="000000" w:themeColor="text1"/>
            <w:rPrChange w:id="13168" w:author="jackson" w:date="2021-06-14T11:44:00Z">
              <w:rPr>
                <w:rFonts w:hint="eastAsia"/>
              </w:rPr>
            </w:rPrChange>
          </w:rPr>
          <w:delText xml:space="preserve"> 25 </w:delText>
        </w:r>
        <w:r w:rsidRPr="003E6DC2" w:rsidDel="00871675">
          <w:rPr>
            <w:rStyle w:val="14"/>
            <w:rFonts w:hint="eastAsia"/>
            <w:color w:val="000000" w:themeColor="text1"/>
            <w:rPrChange w:id="13169" w:author="jackson" w:date="2021-06-14T11:44:00Z">
              <w:rPr>
                <w:rFonts w:hint="eastAsia"/>
              </w:rPr>
            </w:rPrChange>
          </w:rPr>
          <w:delText>部以上車機上傳照片</w:delText>
        </w:r>
        <w:r w:rsidRPr="003E6DC2" w:rsidDel="00871675">
          <w:rPr>
            <w:rStyle w:val="14"/>
            <w:color w:val="000000" w:themeColor="text1"/>
          </w:rPr>
          <w:delText>作精密計算，</w:delText>
        </w:r>
        <w:r w:rsidRPr="003E6DC2" w:rsidDel="00871675">
          <w:rPr>
            <w:rStyle w:val="14"/>
            <w:rFonts w:hint="eastAsia"/>
            <w:color w:val="000000" w:themeColor="text1"/>
            <w:rPrChange w:id="13170" w:author="jackson" w:date="2021-06-14T11:44:00Z">
              <w:rPr>
                <w:rFonts w:hint="eastAsia"/>
              </w:rPr>
            </w:rPrChange>
          </w:rPr>
          <w:delText>或每秒鐘可以運算超過</w:delText>
        </w:r>
        <w:r w:rsidRPr="003E6DC2" w:rsidDel="00871675">
          <w:rPr>
            <w:rStyle w:val="14"/>
            <w:rFonts w:hint="eastAsia"/>
            <w:color w:val="000000" w:themeColor="text1"/>
            <w:rPrChange w:id="13171" w:author="jackson" w:date="2021-06-14T11:44:00Z">
              <w:rPr>
                <w:rFonts w:hint="eastAsia"/>
              </w:rPr>
            </w:rPrChange>
          </w:rPr>
          <w:delText>25</w:delText>
        </w:r>
        <w:r w:rsidRPr="003E6DC2" w:rsidDel="00871675">
          <w:rPr>
            <w:rStyle w:val="14"/>
            <w:rFonts w:hint="eastAsia"/>
            <w:color w:val="000000" w:themeColor="text1"/>
            <w:rPrChange w:id="13172" w:author="jackson" w:date="2021-06-14T11:44:00Z">
              <w:rPr>
                <w:rFonts w:hint="eastAsia"/>
              </w:rPr>
            </w:rPrChange>
          </w:rPr>
          <w:delText>張上傳缺陷照片</w:delText>
        </w:r>
        <w:r w:rsidRPr="003E6DC2" w:rsidDel="00871675">
          <w:rPr>
            <w:rStyle w:val="14"/>
            <w:color w:val="000000" w:themeColor="text1"/>
          </w:rPr>
          <w:delText>作二次辨識並分類，將成果分別存放到高速儲存設備不同的目錄，立即讓網站伺服器存取</w:delText>
        </w:r>
        <w:r w:rsidRPr="003E6DC2" w:rsidDel="00871675">
          <w:rPr>
            <w:rStyle w:val="14"/>
            <w:rFonts w:hint="eastAsia"/>
            <w:color w:val="000000" w:themeColor="text1"/>
          </w:rPr>
          <w:delText>。</w:delText>
        </w:r>
      </w:del>
    </w:p>
    <w:p w14:paraId="57F10BA6" w14:textId="4C29D818" w:rsidR="00217944" w:rsidRPr="003E6DC2" w:rsidDel="00FE22BE" w:rsidRDefault="00217944">
      <w:pPr>
        <w:pStyle w:val="13"/>
        <w:ind w:leftChars="50" w:left="560" w:hangingChars="150" w:hanging="420"/>
        <w:rPr>
          <w:del w:id="13173" w:author="User" w:date="2021-09-13T18:29:00Z"/>
          <w:rFonts w:hint="eastAsia"/>
          <w:color w:val="000000" w:themeColor="text1"/>
        </w:rPr>
        <w:pPrChange w:id="13174" w:author="User" w:date="2021-09-14T13:59:00Z">
          <w:pPr>
            <w:pStyle w:val="50"/>
            <w:ind w:left="280" w:hanging="280"/>
          </w:pPr>
        </w:pPrChange>
      </w:pPr>
      <w:del w:id="13175" w:author="User" w:date="2021-09-13T18:09:00Z">
        <w:r w:rsidRPr="00AE0C01" w:rsidDel="00871675">
          <w:rPr>
            <w:rFonts w:hint="eastAsia"/>
            <w:color w:val="000000" w:themeColor="text1"/>
          </w:rPr>
          <w:delText>去與現行人工巡查作業相比，在</w:delText>
        </w:r>
        <w:r w:rsidRPr="00FE22BE" w:rsidDel="00871675">
          <w:rPr>
            <w:rFonts w:hint="eastAsia"/>
            <w:color w:val="000000" w:themeColor="text1"/>
            <w:rPrChange w:id="13176" w:author="User" w:date="2021-09-13T18:29:00Z">
              <w:rPr>
                <w:rFonts w:hint="eastAsia"/>
              </w:rPr>
            </w:rPrChange>
          </w:rPr>
          <w:delText>缺陷數量比較下，正確率可達</w:delText>
        </w:r>
        <w:r w:rsidRPr="00FE22BE" w:rsidDel="00871675">
          <w:rPr>
            <w:rFonts w:hint="eastAsia"/>
            <w:color w:val="000000" w:themeColor="text1"/>
            <w:rPrChange w:id="13177" w:author="User" w:date="2021-09-13T18:29:00Z">
              <w:rPr>
                <w:rFonts w:hint="eastAsia"/>
              </w:rPr>
            </w:rPrChange>
          </w:rPr>
          <w:delText>95%</w:delText>
        </w:r>
        <w:r w:rsidRPr="00FE22BE" w:rsidDel="00871675">
          <w:rPr>
            <w:rFonts w:hint="eastAsia"/>
            <w:color w:val="000000" w:themeColor="text1"/>
            <w:rPrChange w:id="13178" w:author="User" w:date="2021-09-13T18:29:00Z">
              <w:rPr>
                <w:rFonts w:hint="eastAsia"/>
              </w:rPr>
            </w:rPrChange>
          </w:rPr>
          <w:delText>以上</w:delText>
        </w:r>
        <w:r w:rsidRPr="00AE0C01" w:rsidDel="00871675">
          <w:rPr>
            <w:rFonts w:hint="eastAsia"/>
            <w:color w:val="000000" w:themeColor="text1"/>
          </w:rPr>
          <w:delText>；在經過第二期收集缺陷照片資料與校正更新，再經過電腦作模型訓練後，</w:delText>
        </w:r>
        <w:r w:rsidRPr="00FE22BE" w:rsidDel="00871675">
          <w:rPr>
            <w:rFonts w:hint="eastAsia"/>
            <w:color w:val="000000" w:themeColor="text1"/>
            <w:rPrChange w:id="13179" w:author="User" w:date="2021-09-13T18:29:00Z">
              <w:rPr>
                <w:rFonts w:hint="eastAsia"/>
              </w:rPr>
            </w:rPrChange>
          </w:rPr>
          <w:delText>可望</w:delText>
        </w:r>
      </w:del>
      <w:ins w:id="13180" w:author="jackson" w:date="2021-06-12T08:34:00Z">
        <w:del w:id="13181" w:author="User" w:date="2021-09-13T18:09:00Z">
          <w:r w:rsidRPr="00FE22BE" w:rsidDel="00871675">
            <w:rPr>
              <w:rFonts w:hint="eastAsia"/>
              <w:color w:val="000000" w:themeColor="text1"/>
              <w:rPrChange w:id="13182" w:author="User" w:date="2021-09-13T18:29:00Z">
                <w:rPr>
                  <w:rFonts w:hint="eastAsia"/>
                </w:rPr>
              </w:rPrChange>
            </w:rPr>
            <w:delText>預期</w:delText>
          </w:r>
        </w:del>
      </w:ins>
      <w:del w:id="13183" w:author="User" w:date="2021-09-13T18:09:00Z">
        <w:r w:rsidRPr="00FE22BE" w:rsidDel="00871675">
          <w:rPr>
            <w:rFonts w:hint="eastAsia"/>
            <w:color w:val="000000" w:themeColor="text1"/>
            <w:rPrChange w:id="13184" w:author="User" w:date="2021-09-13T18:29:00Z">
              <w:rPr>
                <w:rFonts w:hint="eastAsia"/>
              </w:rPr>
            </w:rPrChange>
          </w:rPr>
          <w:delText>第三期整體正確率達到</w:delText>
        </w:r>
        <w:r w:rsidRPr="00FE22BE" w:rsidDel="00871675">
          <w:rPr>
            <w:rFonts w:hint="eastAsia"/>
            <w:color w:val="000000" w:themeColor="text1"/>
            <w:rPrChange w:id="13185" w:author="User" w:date="2021-09-13T18:29:00Z">
              <w:rPr>
                <w:rFonts w:hint="eastAsia"/>
              </w:rPr>
            </w:rPrChange>
          </w:rPr>
          <w:delText>65%</w:delText>
        </w:r>
        <w:r w:rsidRPr="00FE22BE" w:rsidDel="00871675">
          <w:rPr>
            <w:rFonts w:hint="eastAsia"/>
            <w:color w:val="000000" w:themeColor="text1"/>
            <w:rPrChange w:id="13186" w:author="User" w:date="2021-09-13T18:29:00Z">
              <w:rPr>
                <w:rFonts w:hint="eastAsia"/>
              </w:rPr>
            </w:rPrChange>
          </w:rPr>
          <w:delText>以上，第四期達到</w:delText>
        </w:r>
        <w:r w:rsidRPr="00FE22BE" w:rsidDel="00871675">
          <w:rPr>
            <w:rFonts w:hint="eastAsia"/>
            <w:color w:val="000000" w:themeColor="text1"/>
            <w:rPrChange w:id="13187" w:author="User" w:date="2021-09-13T18:29:00Z">
              <w:rPr>
                <w:rFonts w:hint="eastAsia"/>
              </w:rPr>
            </w:rPrChange>
          </w:rPr>
          <w:delText>80%</w:delText>
        </w:r>
        <w:r w:rsidRPr="00FE22BE" w:rsidDel="00871675">
          <w:rPr>
            <w:rFonts w:hint="eastAsia"/>
            <w:color w:val="000000" w:themeColor="text1"/>
            <w:rPrChange w:id="13188" w:author="User" w:date="2021-09-13T18:29:00Z">
              <w:rPr>
                <w:rFonts w:hint="eastAsia"/>
              </w:rPr>
            </w:rPrChange>
          </w:rPr>
          <w:delText>以上</w:delText>
        </w:r>
        <w:r w:rsidRPr="00AE0C01" w:rsidDel="00871675">
          <w:rPr>
            <w:rFonts w:hint="eastAsia"/>
            <w:color w:val="000000" w:themeColor="text1"/>
          </w:rPr>
          <w:delText>。</w:delText>
        </w:r>
      </w:del>
    </w:p>
    <w:p w14:paraId="6D3E95BB" w14:textId="1AF3A55A" w:rsidR="00F55584" w:rsidRPr="009F4C16" w:rsidDel="009F4C16" w:rsidRDefault="00F55584">
      <w:pPr>
        <w:pStyle w:val="13"/>
        <w:ind w:leftChars="50" w:left="560" w:hangingChars="150" w:hanging="420"/>
        <w:rPr>
          <w:del w:id="13189" w:author="User" w:date="2021-08-08T12:36:00Z"/>
          <w:rFonts w:hint="eastAsia"/>
          <w:bdr w:val="none" w:sz="0" w:space="0" w:color="auto"/>
          <w:rPrChange w:id="13190" w:author="User" w:date="2021-08-08T12:36:00Z">
            <w:rPr>
              <w:del w:id="13191" w:author="User" w:date="2021-08-08T12:36:00Z"/>
              <w:rFonts w:hint="eastAsia"/>
              <w:color w:val="000000" w:themeColor="text1"/>
              <w:bdr w:val="none" w:sz="0" w:space="0" w:color="auto"/>
            </w:rPr>
          </w:rPrChange>
        </w:rPr>
        <w:pPrChange w:id="13192" w:author="User" w:date="2021-09-14T13:59:00Z">
          <w:pPr>
            <w:pStyle w:val="50"/>
            <w:ind w:left="280" w:hanging="280"/>
          </w:pPr>
        </w:pPrChange>
      </w:pPr>
      <w:del w:id="13193" w:author="User" w:date="2021-08-08T12:38:00Z">
        <w:r w:rsidRPr="003E6DC2" w:rsidDel="009F4C16">
          <w:rPr>
            <w:rFonts w:hint="eastAsia"/>
            <w:bdr w:val="none" w:sz="0" w:space="0" w:color="auto"/>
          </w:rPr>
          <w:br w:type="page"/>
        </w:r>
      </w:del>
    </w:p>
    <w:p w14:paraId="737F9811" w14:textId="34C95311" w:rsidR="00253D33" w:rsidRPr="009F4C16" w:rsidDel="00D73A4E" w:rsidRDefault="00A914ED">
      <w:pPr>
        <w:pStyle w:val="13"/>
        <w:ind w:leftChars="50" w:left="560" w:hangingChars="150" w:hanging="420"/>
        <w:rPr>
          <w:del w:id="13194" w:author="User" w:date="2021-08-08T12:31:00Z"/>
          <w:rFonts w:hint="eastAsia"/>
          <w:rPrChange w:id="13195" w:author="User" w:date="2021-08-08T12:34:00Z">
            <w:rPr>
              <w:del w:id="13196" w:author="User" w:date="2021-08-08T12:31:00Z"/>
              <w:rFonts w:hint="eastAsia"/>
              <w:color w:val="000000" w:themeColor="text1"/>
              <w:bdr w:val="none" w:sz="0" w:space="0" w:color="auto"/>
            </w:rPr>
          </w:rPrChange>
        </w:rPr>
        <w:pPrChange w:id="13197" w:author="User" w:date="2021-09-14T13:59:00Z">
          <w:pPr>
            <w:pStyle w:val="2"/>
            <w:spacing w:before="240" w:after="240"/>
            <w:ind w:left="320" w:hanging="320"/>
          </w:pPr>
        </w:pPrChange>
      </w:pPr>
      <w:del w:id="13198" w:author="User" w:date="2021-08-08T12:36:00Z">
        <w:r w:rsidRPr="009F4C16" w:rsidDel="009F4C16">
          <w:rPr>
            <w:rFonts w:hint="eastAsia"/>
            <w:rPrChange w:id="13199" w:author="User" w:date="2021-08-08T12:34:00Z">
              <w:rPr>
                <w:rFonts w:hint="eastAsia"/>
                <w:color w:val="000000" w:themeColor="text1"/>
                <w:bdr w:val="none" w:sz="0" w:space="0" w:color="auto"/>
              </w:rPr>
            </w:rPrChange>
          </w:rPr>
          <w:delText>附件</w:delText>
        </w:r>
      </w:del>
      <w:bookmarkStart w:id="13200" w:name="_Toc79318780"/>
      <w:bookmarkStart w:id="13201" w:name="_Toc79318847"/>
      <w:bookmarkStart w:id="13202" w:name="_Toc79318914"/>
      <w:bookmarkStart w:id="13203" w:name="_Toc79318999"/>
      <w:bookmarkStart w:id="13204" w:name="_Toc79319183"/>
      <w:bookmarkEnd w:id="13200"/>
      <w:bookmarkEnd w:id="13201"/>
      <w:bookmarkEnd w:id="13202"/>
      <w:bookmarkEnd w:id="13203"/>
      <w:bookmarkEnd w:id="13204"/>
    </w:p>
    <w:p w14:paraId="612D3B40" w14:textId="2BB9EFD5" w:rsidR="00395201" w:rsidRPr="003E6DC2" w:rsidDel="009F4C16" w:rsidRDefault="00DB3813">
      <w:pPr>
        <w:pStyle w:val="13"/>
        <w:ind w:leftChars="50" w:left="560" w:hangingChars="150" w:hanging="420"/>
        <w:rPr>
          <w:del w:id="13205" w:author="User" w:date="2021-08-08T12:35:00Z"/>
          <w:moveFrom w:id="13206" w:author="User" w:date="2021-08-08T12:32:00Z"/>
          <w:rFonts w:hint="eastAsia"/>
        </w:rPr>
        <w:pPrChange w:id="13207" w:author="User" w:date="2021-09-14T13:59:00Z">
          <w:pPr>
            <w:pStyle w:val="7"/>
            <w:jc w:val="center"/>
          </w:pPr>
        </w:pPrChange>
      </w:pPr>
      <w:moveFromRangeStart w:id="13208" w:author="User" w:date="2021-08-08T12:32:00Z" w:name="move79318342"/>
      <w:moveFrom w:id="13209" w:author="User" w:date="2021-08-08T12:32:00Z">
        <w:del w:id="13210" w:author="User" w:date="2021-09-13T18:30:00Z">
          <w:r w:rsidRPr="003E6DC2" w:rsidDel="00FE22BE">
            <w:rPr>
              <w:rFonts w:hint="eastAsia"/>
            </w:rPr>
            <w:delText>本案巡</w:delText>
          </w:r>
        </w:del>
        <w:del w:id="13211" w:author="User" w:date="2021-08-08T12:35:00Z">
          <w:r w:rsidRPr="003E6DC2" w:rsidDel="009F4C16">
            <w:rPr>
              <w:rFonts w:hint="eastAsia"/>
            </w:rPr>
            <w:delText>查範圍一覽表</w:delText>
          </w:r>
          <w:bookmarkStart w:id="13212" w:name="_Toc79318442"/>
          <w:bookmarkStart w:id="13213" w:name="_Toc79318582"/>
          <w:bookmarkStart w:id="13214" w:name="_Toc79318648"/>
          <w:bookmarkStart w:id="13215" w:name="_Toc79318714"/>
          <w:bookmarkStart w:id="13216" w:name="_Toc79318781"/>
          <w:bookmarkStart w:id="13217" w:name="_Toc79318848"/>
          <w:bookmarkStart w:id="13218" w:name="_Toc79318915"/>
          <w:bookmarkStart w:id="13219" w:name="_Toc79319000"/>
          <w:bookmarkStart w:id="13220" w:name="_Toc79319184"/>
          <w:bookmarkEnd w:id="13212"/>
          <w:bookmarkEnd w:id="13213"/>
          <w:bookmarkEnd w:id="13214"/>
          <w:bookmarkEnd w:id="13215"/>
          <w:bookmarkEnd w:id="13216"/>
          <w:bookmarkEnd w:id="13217"/>
          <w:bookmarkEnd w:id="13218"/>
          <w:bookmarkEnd w:id="13219"/>
          <w:bookmarkEnd w:id="13220"/>
        </w:del>
      </w:moveFrom>
    </w:p>
    <w:moveFromRangeEnd w:id="13208"/>
    <w:p w14:paraId="726DC6E6" w14:textId="0295752B" w:rsidR="00596515" w:rsidRPr="00D73A4E" w:rsidDel="00FE22BE" w:rsidRDefault="005A1DFB">
      <w:pPr>
        <w:pStyle w:val="13"/>
        <w:ind w:leftChars="50" w:left="560" w:hangingChars="150" w:hanging="420"/>
        <w:rPr>
          <w:del w:id="13221" w:author="User" w:date="2021-09-13T18:30:00Z"/>
          <w:rFonts w:hint="eastAsia"/>
        </w:rPr>
        <w:pPrChange w:id="13222" w:author="User" w:date="2021-09-14T13:59:00Z">
          <w:pPr>
            <w:keepNext/>
            <w:ind w:left="280" w:hanging="280"/>
            <w:jc w:val="center"/>
          </w:pPr>
        </w:pPrChange>
      </w:pPr>
      <w:del w:id="13223" w:author="User" w:date="2021-08-08T12:28:00Z">
        <w:r w:rsidRPr="003E6DC2" w:rsidDel="00225FD9">
          <w:rPr>
            <w:noProof/>
          </w:rPr>
          <mc:AlternateContent>
            <mc:Choice Requires="wps">
              <w:drawing>
                <wp:anchor distT="0" distB="0" distL="114300" distR="114300" simplePos="0" relativeHeight="251702784" behindDoc="0" locked="0" layoutInCell="1" allowOverlap="1" wp14:anchorId="4CE0C857" wp14:editId="4B735730">
                  <wp:simplePos x="0" y="0"/>
                  <wp:positionH relativeFrom="column">
                    <wp:posOffset>407670</wp:posOffset>
                  </wp:positionH>
                  <wp:positionV relativeFrom="paragraph">
                    <wp:posOffset>1270</wp:posOffset>
                  </wp:positionV>
                  <wp:extent cx="800100" cy="228600"/>
                  <wp:effectExtent l="0" t="0" r="0" b="0"/>
                  <wp:wrapNone/>
                  <wp:docPr id="25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noFill/>
                            <a:miter lim="800000"/>
                            <a:headEnd/>
                            <a:tailEnd/>
                          </a:ln>
                        </wps:spPr>
                        <wps:txbx>
                          <w:txbxContent>
                            <w:p w14:paraId="6BBD14F3" w14:textId="092D55B9" w:rsidR="00987F2E" w:rsidRPr="00395564" w:rsidRDefault="00987F2E">
                              <w:pPr>
                                <w:ind w:left="280" w:hanging="280"/>
                                <w:rPr>
                                  <w:rFonts w:ascii="標楷體" w:hAnsi="標楷體"/>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E0C857" id="_x0000_s1143" type="#_x0000_t202" style="position:absolute;left:0;text-align:left;margin-left:32.1pt;margin-top:.1pt;width:63pt;height:18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" stroked="f">
                  <v:textbox>
                    <w:txbxContent>
                      <w:p w14:paraId="6BBD14F3" w14:textId="092D55B9" w:rsidR="00987F2E" w:rsidRPr="00395564" w:rsidRDefault="00987F2E">
                        <w:pPr>
                          <w:ind w:left="280" w:hanging="280"/>
                          <w:rPr>
                            <w:rFonts w:ascii="標楷體" w:hAnsi="標楷體"/>
                          </w:rPr>
                        </w:pPr>
                      </w:p>
                    </w:txbxContent>
                  </v:textbox>
                </v:shape>
              </w:pict>
            </mc:Fallback>
          </mc:AlternateContent>
        </w:r>
      </w:del>
      <w:del w:id="13224" w:author="User" w:date="2021-08-08T11:28:00Z">
        <w:r w:rsidR="00253D33" w:rsidRPr="003E6DC2" w:rsidDel="003D0F90">
          <w:rPr>
            <w:noProof/>
          </w:rPr>
          <w:drawing>
            <wp:inline distT="0" distB="0" distL="0" distR="0" wp14:anchorId="2A3255A7" wp14:editId="22E4A7ED">
              <wp:extent cx="5417820" cy="6134100"/>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17820" cy="6134100"/>
                      </a:xfrm>
                      <a:prstGeom prst="rect">
                        <a:avLst/>
                      </a:prstGeom>
                    </pic:spPr>
                  </pic:pic>
                </a:graphicData>
              </a:graphic>
            </wp:inline>
          </w:drawing>
        </w:r>
      </w:del>
    </w:p>
    <w:p w14:paraId="7926817A" w14:textId="16200507" w:rsidR="00596515" w:rsidRPr="003E6DC2" w:rsidDel="00455E81" w:rsidRDefault="00D73A4E">
      <w:pPr>
        <w:pStyle w:val="13"/>
        <w:ind w:leftChars="50" w:left="560" w:hangingChars="150" w:hanging="420"/>
        <w:rPr>
          <w:del w:id="13225" w:author="User" w:date="2021-09-13T18:13:00Z"/>
          <w:rFonts w:hint="eastAsia"/>
          <w:color w:val="000000" w:themeColor="text1"/>
        </w:rPr>
        <w:pPrChange w:id="13226" w:author="User" w:date="2021-09-14T13:59:00Z">
          <w:pPr>
            <w:pStyle w:val="afb"/>
            <w:ind w:left="200" w:hanging="200"/>
          </w:pPr>
        </w:pPrChange>
      </w:pPr>
      <w:moveToRangeStart w:id="13227" w:author="User" w:date="2021-08-08T12:32:00Z" w:name="move79318342"/>
      <w:moveTo w:id="13228" w:author="User" w:date="2021-08-08T12:32:00Z">
        <w:del w:id="13229" w:author="User" w:date="2021-09-13T18:30:00Z">
          <w:r w:rsidRPr="003E6DC2" w:rsidDel="00FE22BE">
            <w:rPr>
              <w:rFonts w:hint="eastAsia"/>
            </w:rPr>
            <w:delText>本案巡查範圍一覽表</w:delText>
          </w:r>
        </w:del>
      </w:moveTo>
      <w:moveToRangeEnd w:id="13227"/>
    </w:p>
    <w:p w14:paraId="64C82C88" w14:textId="7C098F0C" w:rsidR="000B5261" w:rsidDel="00B748E7" w:rsidRDefault="00475876">
      <w:pPr>
        <w:pStyle w:val="13"/>
        <w:ind w:leftChars="50" w:left="560" w:hangingChars="150" w:hanging="420"/>
        <w:rPr>
          <w:del w:id="13230" w:author="User" w:date="2021-08-08T11:28:00Z"/>
          <w:rFonts w:hint="eastAsia"/>
          <w:color w:val="000000" w:themeColor="text1"/>
        </w:rPr>
        <w:pPrChange w:id="13231" w:author="User" w:date="2021-09-14T13:59:00Z">
          <w:pPr>
            <w:ind w:left="280" w:hanging="280"/>
          </w:pPr>
        </w:pPrChange>
      </w:pPr>
      <w:del w:id="13232" w:author="User" w:date="2021-09-13T18:13:00Z">
        <w:r w:rsidRPr="003E6DC2" w:rsidDel="00455E81">
          <w:rPr>
            <w:rFonts w:hint="eastAsia"/>
            <w:color w:val="000000" w:themeColor="text1"/>
          </w:rPr>
          <w:delText xml:space="preserve">   </w:delText>
        </w:r>
      </w:del>
      <w:del w:id="13233" w:author="User" w:date="2021-08-08T11:28:00Z">
        <w:r w:rsidR="004069FC" w:rsidRPr="003E6DC2" w:rsidDel="003D0F90">
          <w:rPr>
            <w:noProof/>
            <w:color w:val="000000" w:themeColor="text1"/>
          </w:rPr>
          <w:drawing>
            <wp:inline distT="0" distB="0" distL="0" distR="0" wp14:anchorId="00D17861" wp14:editId="390B009F">
              <wp:extent cx="5288280" cy="2346959"/>
              <wp:effectExtent l="0" t="0" r="762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95436" cy="2350135"/>
                      </a:xfrm>
                      <a:prstGeom prst="rect">
                        <a:avLst/>
                      </a:prstGeom>
                    </pic:spPr>
                  </pic:pic>
                </a:graphicData>
              </a:graphic>
            </wp:inline>
          </w:drawing>
        </w:r>
      </w:del>
    </w:p>
    <w:p w14:paraId="73C4B063" w14:textId="1A413114" w:rsidR="004069FC" w:rsidRPr="003E6DC2" w:rsidDel="003D0F90" w:rsidRDefault="004069FC">
      <w:pPr>
        <w:pStyle w:val="13"/>
        <w:ind w:leftChars="50" w:left="560" w:hangingChars="150" w:hanging="420"/>
        <w:rPr>
          <w:del w:id="13234" w:author="User" w:date="2021-08-08T11:28:00Z"/>
          <w:rFonts w:hint="eastAsia"/>
          <w:color w:val="000000" w:themeColor="text1"/>
        </w:rPr>
        <w:pPrChange w:id="13235" w:author="User" w:date="2021-09-14T13:59:00Z">
          <w:pPr>
            <w:ind w:left="280" w:hanging="280"/>
          </w:pPr>
        </w:pPrChange>
      </w:pPr>
      <w:del w:id="13236" w:author="User" w:date="2021-08-08T11:28:00Z">
        <w:r w:rsidRPr="003E6DC2" w:rsidDel="003D0F90">
          <w:rPr>
            <w:rFonts w:hint="eastAsia"/>
            <w:color w:val="000000" w:themeColor="text1"/>
          </w:rPr>
          <w:br w:type="page"/>
        </w:r>
      </w:del>
    </w:p>
    <w:p w14:paraId="0AB2099D" w14:textId="78E11C95" w:rsidR="000B5261" w:rsidRPr="003E6DC2" w:rsidDel="003D0F90" w:rsidRDefault="00C3787A">
      <w:pPr>
        <w:pStyle w:val="13"/>
        <w:ind w:leftChars="50" w:left="560" w:hangingChars="150" w:hanging="420"/>
        <w:rPr>
          <w:del w:id="13237" w:author="User" w:date="2021-08-08T11:28:00Z"/>
          <w:rFonts w:hint="eastAsia"/>
          <w:color w:val="000000" w:themeColor="text1"/>
        </w:rPr>
        <w:pPrChange w:id="13238" w:author="User" w:date="2021-09-14T13:59:00Z">
          <w:pPr>
            <w:pStyle w:val="ae"/>
            <w:jc w:val="center"/>
          </w:pPr>
        </w:pPrChange>
      </w:pPr>
      <w:del w:id="13239" w:author="User" w:date="2021-08-08T11:28:00Z">
        <w:r w:rsidRPr="003E6DC2" w:rsidDel="003D0F90">
          <w:rPr>
            <w:noProof/>
            <w:color w:val="000000" w:themeColor="text1"/>
          </w:rPr>
          <w:drawing>
            <wp:inline distT="0" distB="0" distL="0" distR="0" wp14:anchorId="4ED3E393" wp14:editId="76239F36">
              <wp:extent cx="5074920" cy="5494020"/>
              <wp:effectExtent l="0" t="0" r="0" b="0"/>
              <wp:docPr id="263" name="圖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74920" cy="5494020"/>
                      </a:xfrm>
                      <a:prstGeom prst="rect">
                        <a:avLst/>
                      </a:prstGeom>
                    </pic:spPr>
                  </pic:pic>
                </a:graphicData>
              </a:graphic>
            </wp:inline>
          </w:drawing>
        </w:r>
      </w:del>
    </w:p>
    <w:p w14:paraId="5BAFC917" w14:textId="32E983D3" w:rsidR="000B5261" w:rsidRPr="003E6DC2" w:rsidDel="003D0F90" w:rsidRDefault="00C3787A">
      <w:pPr>
        <w:pStyle w:val="13"/>
        <w:ind w:leftChars="50" w:left="560" w:hangingChars="150" w:hanging="420"/>
        <w:rPr>
          <w:del w:id="13240" w:author="User" w:date="2021-08-08T11:28:00Z"/>
          <w:rFonts w:hint="eastAsia"/>
          <w:color w:val="000000" w:themeColor="text1"/>
        </w:rPr>
        <w:pPrChange w:id="13241" w:author="User" w:date="2021-09-14T13:59:00Z">
          <w:pPr>
            <w:pStyle w:val="ae"/>
            <w:jc w:val="center"/>
          </w:pPr>
        </w:pPrChange>
      </w:pPr>
      <w:del w:id="13242" w:author="User" w:date="2021-08-08T11:28:00Z">
        <w:r w:rsidRPr="003E6DC2" w:rsidDel="003D0F90">
          <w:rPr>
            <w:noProof/>
            <w:color w:val="000000" w:themeColor="text1"/>
          </w:rPr>
          <w:drawing>
            <wp:inline distT="0" distB="0" distL="0" distR="0" wp14:anchorId="1E367700" wp14:editId="4F9FD772">
              <wp:extent cx="5036820" cy="3649980"/>
              <wp:effectExtent l="0" t="0" r="0" b="7620"/>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6820" cy="3649980"/>
                      </a:xfrm>
                      <a:prstGeom prst="rect">
                        <a:avLst/>
                      </a:prstGeom>
                    </pic:spPr>
                  </pic:pic>
                </a:graphicData>
              </a:graphic>
            </wp:inline>
          </w:drawing>
        </w:r>
      </w:del>
    </w:p>
    <w:p w14:paraId="01C24C41" w14:textId="2ABFB5AA" w:rsidR="00C3787A" w:rsidRPr="003E6DC2" w:rsidDel="003D0F90" w:rsidRDefault="00C3787A">
      <w:pPr>
        <w:pStyle w:val="13"/>
        <w:ind w:leftChars="50" w:left="560" w:hangingChars="150" w:hanging="420"/>
        <w:rPr>
          <w:del w:id="13243" w:author="User" w:date="2021-08-08T11:28:00Z"/>
          <w:rFonts w:hint="eastAsia"/>
          <w:color w:val="000000" w:themeColor="text1"/>
        </w:rPr>
        <w:pPrChange w:id="13244" w:author="User" w:date="2021-09-14T13:59:00Z">
          <w:pPr>
            <w:ind w:left="280" w:hanging="280"/>
            <w:jc w:val="center"/>
          </w:pPr>
        </w:pPrChange>
      </w:pPr>
      <w:del w:id="13245" w:author="User" w:date="2021-08-08T11:28:00Z">
        <w:r w:rsidRPr="003E6DC2" w:rsidDel="003D0F90">
          <w:rPr>
            <w:rFonts w:hint="eastAsia"/>
            <w:color w:val="000000" w:themeColor="text1"/>
          </w:rPr>
          <w:br w:type="page"/>
        </w:r>
        <w:r w:rsidRPr="003E6DC2" w:rsidDel="003D0F90">
          <w:rPr>
            <w:noProof/>
            <w:color w:val="000000" w:themeColor="text1"/>
          </w:rPr>
          <w:drawing>
            <wp:inline distT="0" distB="0" distL="0" distR="0" wp14:anchorId="0258E18D" wp14:editId="421921EE">
              <wp:extent cx="4928235" cy="8229600"/>
              <wp:effectExtent l="0" t="0" r="5715" b="0"/>
              <wp:docPr id="265" name="圖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28235" cy="8229600"/>
                      </a:xfrm>
                      <a:prstGeom prst="rect">
                        <a:avLst/>
                      </a:prstGeom>
                    </pic:spPr>
                  </pic:pic>
                </a:graphicData>
              </a:graphic>
            </wp:inline>
          </w:drawing>
        </w:r>
      </w:del>
    </w:p>
    <w:p w14:paraId="4F85E96D" w14:textId="5C428EEA" w:rsidR="000B5261" w:rsidRPr="003E6DC2" w:rsidDel="003D0F90" w:rsidRDefault="000B5261">
      <w:pPr>
        <w:pStyle w:val="13"/>
        <w:ind w:leftChars="50" w:left="560" w:hangingChars="150" w:hanging="420"/>
        <w:rPr>
          <w:del w:id="13246" w:author="User" w:date="2021-08-08T11:28:00Z"/>
          <w:rFonts w:hint="eastAsia"/>
          <w:color w:val="000000" w:themeColor="text1"/>
        </w:rPr>
        <w:pPrChange w:id="13247" w:author="User" w:date="2021-09-14T13:59:00Z">
          <w:pPr>
            <w:pStyle w:val="ae"/>
          </w:pPr>
        </w:pPrChange>
      </w:pPr>
    </w:p>
    <w:p w14:paraId="28A74C79" w14:textId="5BD7DF3C" w:rsidR="00C3787A" w:rsidRPr="003E6DC2" w:rsidDel="003D0F90" w:rsidRDefault="00C3787A">
      <w:pPr>
        <w:pStyle w:val="13"/>
        <w:ind w:leftChars="50" w:left="560" w:hangingChars="150" w:hanging="420"/>
        <w:rPr>
          <w:del w:id="13248" w:author="User" w:date="2021-08-08T11:28:00Z"/>
          <w:rFonts w:hint="eastAsia"/>
          <w:color w:val="000000" w:themeColor="text1"/>
        </w:rPr>
        <w:pPrChange w:id="13249" w:author="User" w:date="2021-09-14T13:59:00Z">
          <w:pPr>
            <w:pStyle w:val="ae"/>
            <w:jc w:val="center"/>
          </w:pPr>
        </w:pPrChange>
      </w:pPr>
    </w:p>
    <w:p w14:paraId="15F40560" w14:textId="72383845" w:rsidR="000B5261" w:rsidRPr="003E6DC2" w:rsidDel="003D0F90" w:rsidRDefault="000B5261">
      <w:pPr>
        <w:pStyle w:val="13"/>
        <w:ind w:leftChars="50" w:left="560" w:hangingChars="150" w:hanging="420"/>
        <w:rPr>
          <w:del w:id="13250" w:author="User" w:date="2021-08-08T11:28:00Z"/>
          <w:rFonts w:hint="eastAsia"/>
          <w:color w:val="000000" w:themeColor="text1"/>
        </w:rPr>
        <w:pPrChange w:id="13251" w:author="User" w:date="2021-09-14T13:59:00Z">
          <w:pPr>
            <w:pStyle w:val="ae"/>
          </w:pPr>
        </w:pPrChange>
      </w:pPr>
    </w:p>
    <w:p w14:paraId="4D7EEA5A" w14:textId="554719AC" w:rsidR="000B5261" w:rsidRPr="003E6DC2" w:rsidDel="003D0F90" w:rsidRDefault="000B5261">
      <w:pPr>
        <w:pStyle w:val="13"/>
        <w:ind w:leftChars="50" w:left="560" w:hangingChars="150" w:hanging="420"/>
        <w:rPr>
          <w:del w:id="13252" w:author="User" w:date="2021-08-08T11:28:00Z"/>
          <w:rFonts w:hint="eastAsia"/>
          <w:color w:val="000000" w:themeColor="text1"/>
        </w:rPr>
        <w:pPrChange w:id="13253" w:author="User" w:date="2021-09-14T13:59:00Z">
          <w:pPr>
            <w:pStyle w:val="ae"/>
          </w:pPr>
        </w:pPrChange>
      </w:pPr>
    </w:p>
    <w:p w14:paraId="18F14B33" w14:textId="627CF6BC" w:rsidR="000B5261" w:rsidRPr="003E6DC2" w:rsidDel="003D0F90" w:rsidRDefault="000B5261">
      <w:pPr>
        <w:pStyle w:val="13"/>
        <w:ind w:leftChars="50" w:left="560" w:hangingChars="150" w:hanging="420"/>
        <w:rPr>
          <w:del w:id="13254" w:author="User" w:date="2021-08-08T11:28:00Z"/>
          <w:rFonts w:hint="eastAsia"/>
          <w:color w:val="000000" w:themeColor="text1"/>
        </w:rPr>
        <w:pPrChange w:id="13255" w:author="User" w:date="2021-09-14T13:59:00Z">
          <w:pPr>
            <w:pStyle w:val="ae"/>
          </w:pPr>
        </w:pPrChange>
      </w:pPr>
    </w:p>
    <w:p w14:paraId="7BDEA875" w14:textId="21D46A61" w:rsidR="000B5261" w:rsidRPr="003E6DC2" w:rsidDel="003D0F90" w:rsidRDefault="000B5261">
      <w:pPr>
        <w:pStyle w:val="13"/>
        <w:ind w:leftChars="50" w:left="560" w:hangingChars="150" w:hanging="420"/>
        <w:rPr>
          <w:del w:id="13256" w:author="User" w:date="2021-08-08T11:28:00Z"/>
          <w:rFonts w:hint="eastAsia"/>
          <w:color w:val="000000" w:themeColor="text1"/>
        </w:rPr>
        <w:pPrChange w:id="13257" w:author="User" w:date="2021-09-14T13:59:00Z">
          <w:pPr>
            <w:pStyle w:val="ae"/>
          </w:pPr>
        </w:pPrChange>
      </w:pPr>
    </w:p>
    <w:p w14:paraId="27F194E7" w14:textId="12AEF5CC" w:rsidR="000B5261" w:rsidRPr="003E6DC2" w:rsidDel="003D0F90" w:rsidRDefault="00C3787A">
      <w:pPr>
        <w:pStyle w:val="13"/>
        <w:ind w:leftChars="50" w:left="560" w:hangingChars="150" w:hanging="420"/>
        <w:rPr>
          <w:del w:id="13258" w:author="User" w:date="2021-08-08T11:28:00Z"/>
          <w:rFonts w:hint="eastAsia"/>
          <w:color w:val="000000" w:themeColor="text1"/>
        </w:rPr>
        <w:pPrChange w:id="13259" w:author="User" w:date="2021-09-14T13:59:00Z">
          <w:pPr>
            <w:pStyle w:val="ae"/>
            <w:jc w:val="center"/>
          </w:pPr>
        </w:pPrChange>
      </w:pPr>
      <w:del w:id="13260" w:author="User" w:date="2021-08-08T11:28:00Z">
        <w:r w:rsidRPr="003E6DC2" w:rsidDel="003D0F90">
          <w:rPr>
            <w:noProof/>
            <w:color w:val="000000" w:themeColor="text1"/>
          </w:rPr>
          <w:drawing>
            <wp:inline distT="0" distB="0" distL="0" distR="0" wp14:anchorId="73A591D1" wp14:editId="5937886B">
              <wp:extent cx="4853940" cy="8223011"/>
              <wp:effectExtent l="0" t="0" r="3810" b="6985"/>
              <wp:docPr id="267" name="圖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57829" cy="8229600"/>
                      </a:xfrm>
                      <a:prstGeom prst="rect">
                        <a:avLst/>
                      </a:prstGeom>
                    </pic:spPr>
                  </pic:pic>
                </a:graphicData>
              </a:graphic>
            </wp:inline>
          </w:drawing>
        </w:r>
      </w:del>
    </w:p>
    <w:p w14:paraId="79EA3A41" w14:textId="3820F247" w:rsidR="000B5261" w:rsidRPr="003E6DC2" w:rsidDel="003D0F90" w:rsidRDefault="000B5261">
      <w:pPr>
        <w:pStyle w:val="13"/>
        <w:ind w:leftChars="50" w:left="560" w:hangingChars="150" w:hanging="420"/>
        <w:rPr>
          <w:del w:id="13261" w:author="User" w:date="2021-08-08T11:28:00Z"/>
          <w:rFonts w:hint="eastAsia"/>
          <w:color w:val="000000" w:themeColor="text1"/>
        </w:rPr>
        <w:pPrChange w:id="13262" w:author="User" w:date="2021-09-14T13:59:00Z">
          <w:pPr>
            <w:pStyle w:val="ae"/>
          </w:pPr>
        </w:pPrChange>
      </w:pPr>
    </w:p>
    <w:p w14:paraId="46C52256" w14:textId="36522328" w:rsidR="00C3787A" w:rsidRPr="003E6DC2" w:rsidDel="003D0F90" w:rsidRDefault="00C3787A">
      <w:pPr>
        <w:pStyle w:val="13"/>
        <w:ind w:leftChars="50" w:left="560" w:hangingChars="150" w:hanging="420"/>
        <w:rPr>
          <w:del w:id="13263" w:author="User" w:date="2021-08-08T11:28:00Z"/>
          <w:rFonts w:hint="eastAsia"/>
          <w:color w:val="000000" w:themeColor="text1"/>
        </w:rPr>
        <w:pPrChange w:id="13264" w:author="User" w:date="2021-09-14T13:59:00Z">
          <w:pPr>
            <w:pStyle w:val="ae"/>
          </w:pPr>
        </w:pPrChange>
      </w:pPr>
    </w:p>
    <w:p w14:paraId="13C32AF1" w14:textId="3F1AE35C" w:rsidR="00C3787A" w:rsidRPr="003E6DC2" w:rsidDel="003D0F90" w:rsidRDefault="00C3787A">
      <w:pPr>
        <w:pStyle w:val="13"/>
        <w:ind w:leftChars="50" w:left="560" w:hangingChars="150" w:hanging="420"/>
        <w:rPr>
          <w:del w:id="13265" w:author="User" w:date="2021-08-08T11:28:00Z"/>
          <w:rFonts w:hint="eastAsia"/>
          <w:color w:val="000000" w:themeColor="text1"/>
        </w:rPr>
        <w:pPrChange w:id="13266" w:author="User" w:date="2021-09-14T13:59:00Z">
          <w:pPr>
            <w:pStyle w:val="ae"/>
          </w:pPr>
        </w:pPrChange>
      </w:pPr>
    </w:p>
    <w:p w14:paraId="41531008" w14:textId="56C8610B" w:rsidR="00C3787A" w:rsidRPr="003E6DC2" w:rsidDel="003D0F90" w:rsidRDefault="00C3787A">
      <w:pPr>
        <w:pStyle w:val="13"/>
        <w:ind w:leftChars="50" w:left="560" w:hangingChars="150" w:hanging="420"/>
        <w:rPr>
          <w:del w:id="13267" w:author="User" w:date="2021-08-08T11:28:00Z"/>
          <w:rFonts w:hint="eastAsia"/>
          <w:color w:val="000000" w:themeColor="text1"/>
        </w:rPr>
        <w:pPrChange w:id="13268" w:author="User" w:date="2021-09-14T13:59:00Z">
          <w:pPr>
            <w:pStyle w:val="ae"/>
          </w:pPr>
        </w:pPrChange>
      </w:pPr>
    </w:p>
    <w:p w14:paraId="2A9ACA64" w14:textId="5FB57638" w:rsidR="00C3787A" w:rsidRPr="003E6DC2" w:rsidDel="003D0F90" w:rsidRDefault="00C3787A">
      <w:pPr>
        <w:pStyle w:val="13"/>
        <w:ind w:leftChars="50" w:left="560" w:hangingChars="150" w:hanging="420"/>
        <w:rPr>
          <w:del w:id="13269" w:author="User" w:date="2021-08-08T11:28:00Z"/>
          <w:rFonts w:hint="eastAsia"/>
          <w:color w:val="000000" w:themeColor="text1"/>
        </w:rPr>
        <w:pPrChange w:id="13270" w:author="User" w:date="2021-09-14T13:59:00Z">
          <w:pPr>
            <w:pStyle w:val="ae"/>
          </w:pPr>
        </w:pPrChange>
      </w:pPr>
    </w:p>
    <w:p w14:paraId="0F531CBF" w14:textId="1745AC71" w:rsidR="00C3787A" w:rsidRPr="003E6DC2" w:rsidDel="003D0F90" w:rsidRDefault="00C3787A">
      <w:pPr>
        <w:pStyle w:val="13"/>
        <w:ind w:leftChars="50" w:left="560" w:hangingChars="150" w:hanging="420"/>
        <w:rPr>
          <w:del w:id="13271" w:author="User" w:date="2021-08-08T11:28:00Z"/>
          <w:rFonts w:hint="eastAsia"/>
          <w:color w:val="000000" w:themeColor="text1"/>
        </w:rPr>
        <w:pPrChange w:id="13272" w:author="User" w:date="2021-09-14T13:59:00Z">
          <w:pPr>
            <w:pStyle w:val="ae"/>
            <w:jc w:val="center"/>
          </w:pPr>
        </w:pPrChange>
      </w:pPr>
      <w:del w:id="13273" w:author="User" w:date="2021-08-08T11:28:00Z">
        <w:r w:rsidRPr="003E6DC2" w:rsidDel="003D0F90">
          <w:rPr>
            <w:noProof/>
            <w:color w:val="000000" w:themeColor="text1"/>
          </w:rPr>
          <w:drawing>
            <wp:inline distT="0" distB="0" distL="0" distR="0" wp14:anchorId="66B40253" wp14:editId="42794C5C">
              <wp:extent cx="5288280" cy="4991100"/>
              <wp:effectExtent l="0" t="0" r="7620" b="0"/>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88280" cy="4991100"/>
                      </a:xfrm>
                      <a:prstGeom prst="rect">
                        <a:avLst/>
                      </a:prstGeom>
                    </pic:spPr>
                  </pic:pic>
                </a:graphicData>
              </a:graphic>
            </wp:inline>
          </w:drawing>
        </w:r>
      </w:del>
    </w:p>
    <w:p w14:paraId="29C9D5BD" w14:textId="55511E69" w:rsidR="00E17392" w:rsidRPr="003E6DC2" w:rsidDel="003D0F90" w:rsidRDefault="00E17392">
      <w:pPr>
        <w:pStyle w:val="13"/>
        <w:ind w:leftChars="50" w:left="560" w:hangingChars="150" w:hanging="420"/>
        <w:rPr>
          <w:del w:id="13274" w:author="User" w:date="2021-08-08T11:28:00Z"/>
          <w:rFonts w:hint="eastAsia"/>
          <w:color w:val="000000" w:themeColor="text1"/>
        </w:rPr>
        <w:pPrChange w:id="13275" w:author="User" w:date="2021-09-14T13:59:00Z">
          <w:pPr>
            <w:ind w:left="280" w:hanging="280"/>
          </w:pPr>
        </w:pPrChange>
      </w:pPr>
      <w:del w:id="13276" w:author="User" w:date="2021-08-08T11:28:00Z">
        <w:r w:rsidRPr="003E6DC2" w:rsidDel="003D0F90">
          <w:rPr>
            <w:rFonts w:hint="eastAsia"/>
            <w:color w:val="000000" w:themeColor="text1"/>
          </w:rPr>
          <w:br w:type="page"/>
        </w:r>
      </w:del>
    </w:p>
    <w:p w14:paraId="2873C551" w14:textId="0B60F44F" w:rsidR="00E17392" w:rsidRPr="003E6DC2" w:rsidDel="003D0F90" w:rsidRDefault="00E17392">
      <w:pPr>
        <w:pStyle w:val="13"/>
        <w:ind w:leftChars="50" w:left="560" w:hangingChars="150" w:hanging="420"/>
        <w:rPr>
          <w:del w:id="13277" w:author="User" w:date="2021-08-08T11:28:00Z"/>
          <w:rFonts w:hint="eastAsia"/>
          <w:color w:val="000000" w:themeColor="text1"/>
        </w:rPr>
        <w:pPrChange w:id="13278" w:author="User" w:date="2021-09-14T13:59:00Z">
          <w:pPr>
            <w:pStyle w:val="ae"/>
            <w:jc w:val="center"/>
          </w:pPr>
        </w:pPrChange>
      </w:pPr>
    </w:p>
    <w:p w14:paraId="43196FDB" w14:textId="361DE1A1" w:rsidR="000B5261" w:rsidRPr="003E6DC2" w:rsidDel="003D0F90" w:rsidRDefault="00E17392">
      <w:pPr>
        <w:pStyle w:val="13"/>
        <w:ind w:leftChars="50" w:left="560" w:hangingChars="150" w:hanging="420"/>
        <w:rPr>
          <w:del w:id="13279" w:author="User" w:date="2021-08-08T11:28:00Z"/>
          <w:rFonts w:hint="eastAsia"/>
          <w:color w:val="000000" w:themeColor="text1"/>
        </w:rPr>
        <w:pPrChange w:id="13280" w:author="User" w:date="2021-09-14T13:59:00Z">
          <w:pPr>
            <w:pStyle w:val="ae"/>
            <w:jc w:val="center"/>
          </w:pPr>
        </w:pPrChange>
      </w:pPr>
      <w:del w:id="13281" w:author="User" w:date="2021-08-08T11:28:00Z">
        <w:r w:rsidRPr="003E6DC2" w:rsidDel="003D0F90">
          <w:rPr>
            <w:noProof/>
            <w:color w:val="000000" w:themeColor="text1"/>
          </w:rPr>
          <w:drawing>
            <wp:inline distT="0" distB="0" distL="0" distR="0" wp14:anchorId="3AE12017" wp14:editId="427336F2">
              <wp:extent cx="4838065" cy="8229600"/>
              <wp:effectExtent l="0" t="0" r="635" b="0"/>
              <wp:docPr id="269" name="圖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838065" cy="8229600"/>
                      </a:xfrm>
                      <a:prstGeom prst="rect">
                        <a:avLst/>
                      </a:prstGeom>
                    </pic:spPr>
                  </pic:pic>
                </a:graphicData>
              </a:graphic>
            </wp:inline>
          </w:drawing>
        </w:r>
      </w:del>
    </w:p>
    <w:p w14:paraId="5A2D30A1" w14:textId="08D4B86A" w:rsidR="00E17392" w:rsidRPr="003E6DC2" w:rsidDel="003D0F90" w:rsidRDefault="00E17392">
      <w:pPr>
        <w:pStyle w:val="13"/>
        <w:ind w:leftChars="50" w:left="560" w:hangingChars="150" w:hanging="420"/>
        <w:rPr>
          <w:del w:id="13282" w:author="User" w:date="2021-08-08T11:28:00Z"/>
          <w:rFonts w:hint="eastAsia"/>
          <w:color w:val="000000" w:themeColor="text1"/>
        </w:rPr>
        <w:pPrChange w:id="13283" w:author="User" w:date="2021-09-14T13:59:00Z">
          <w:pPr>
            <w:ind w:left="280" w:hanging="280"/>
          </w:pPr>
        </w:pPrChange>
      </w:pPr>
      <w:del w:id="13284" w:author="User" w:date="2021-08-08T11:28:00Z">
        <w:r w:rsidRPr="003E6DC2" w:rsidDel="003D0F90">
          <w:rPr>
            <w:rFonts w:hint="eastAsia"/>
            <w:color w:val="000000" w:themeColor="text1"/>
          </w:rPr>
          <w:br w:type="page"/>
        </w:r>
      </w:del>
    </w:p>
    <w:p w14:paraId="12AF85E7" w14:textId="511A4BCD" w:rsidR="00E17392" w:rsidRPr="003E6DC2" w:rsidDel="003D0F90" w:rsidRDefault="00E17392">
      <w:pPr>
        <w:pStyle w:val="13"/>
        <w:ind w:leftChars="50" w:left="560" w:hangingChars="150" w:hanging="420"/>
        <w:rPr>
          <w:del w:id="13285" w:author="User" w:date="2021-08-08T11:28:00Z"/>
          <w:rFonts w:hint="eastAsia"/>
          <w:color w:val="000000" w:themeColor="text1"/>
        </w:rPr>
        <w:pPrChange w:id="13286" w:author="User" w:date="2021-09-14T13:59:00Z">
          <w:pPr>
            <w:pStyle w:val="ae"/>
          </w:pPr>
        </w:pPrChange>
      </w:pPr>
    </w:p>
    <w:p w14:paraId="019E2F33" w14:textId="46238EEA" w:rsidR="00E17392" w:rsidRPr="003E6DC2" w:rsidDel="003D0F90" w:rsidRDefault="00E17392">
      <w:pPr>
        <w:pStyle w:val="13"/>
        <w:ind w:leftChars="50" w:left="560" w:hangingChars="150" w:hanging="420"/>
        <w:rPr>
          <w:del w:id="13287" w:author="User" w:date="2021-08-08T11:29:00Z"/>
          <w:rStyle w:val="40"/>
          <w:rFonts w:hint="eastAsia"/>
          <w:b/>
          <w:bCs/>
          <w:noProof/>
        </w:rPr>
        <w:pPrChange w:id="13288" w:author="User" w:date="2021-09-14T13:59:00Z">
          <w:pPr>
            <w:pStyle w:val="ae"/>
            <w:jc w:val="center"/>
          </w:pPr>
        </w:pPrChange>
      </w:pPr>
      <w:del w:id="13289" w:author="User" w:date="2021-08-08T11:28:00Z">
        <w:r w:rsidRPr="003E6DC2" w:rsidDel="003D0F90">
          <w:rPr>
            <w:noProof/>
            <w:color w:val="000000" w:themeColor="text1"/>
          </w:rPr>
          <w:drawing>
            <wp:inline distT="0" distB="0" distL="0" distR="0" wp14:anchorId="129D67D5" wp14:editId="590FAD5E">
              <wp:extent cx="4764405" cy="8229600"/>
              <wp:effectExtent l="0" t="0" r="0" b="0"/>
              <wp:docPr id="270" name="圖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764405" cy="8229600"/>
                      </a:xfrm>
                      <a:prstGeom prst="rect">
                        <a:avLst/>
                      </a:prstGeom>
                    </pic:spPr>
                  </pic:pic>
                </a:graphicData>
              </a:graphic>
            </wp:inline>
          </w:drawing>
        </w:r>
      </w:del>
    </w:p>
    <w:p w14:paraId="023E8444" w14:textId="0DDEFF2F" w:rsidR="00E17392" w:rsidRPr="003E6DC2" w:rsidDel="003D0F90" w:rsidRDefault="00E17392">
      <w:pPr>
        <w:pStyle w:val="13"/>
        <w:ind w:leftChars="50" w:left="560" w:hangingChars="150" w:hanging="420"/>
        <w:rPr>
          <w:del w:id="13290" w:author="User" w:date="2021-08-08T11:29:00Z"/>
          <w:rStyle w:val="40"/>
          <w:rFonts w:hint="eastAsia"/>
          <w:b/>
          <w:bCs/>
          <w:noProof/>
        </w:rPr>
        <w:pPrChange w:id="13291" w:author="User" w:date="2021-09-14T13:59:00Z">
          <w:pPr>
            <w:ind w:left="280" w:hanging="280"/>
          </w:pPr>
        </w:pPrChange>
      </w:pPr>
      <w:del w:id="13292" w:author="User" w:date="2021-08-08T11:29:00Z">
        <w:r w:rsidRPr="003E6DC2" w:rsidDel="003D0F90">
          <w:rPr>
            <w:rStyle w:val="40"/>
            <w:b/>
            <w:bCs/>
            <w:noProof/>
          </w:rPr>
          <w:br w:type="page"/>
        </w:r>
      </w:del>
    </w:p>
    <w:p w14:paraId="3364DFA3" w14:textId="21DE9257" w:rsidR="00E17392" w:rsidRPr="003E6DC2" w:rsidDel="003D0F90" w:rsidRDefault="00E17392">
      <w:pPr>
        <w:pStyle w:val="13"/>
        <w:ind w:leftChars="50" w:left="560" w:hangingChars="150" w:hanging="420"/>
        <w:rPr>
          <w:del w:id="13293" w:author="User" w:date="2021-08-08T11:29:00Z"/>
          <w:rFonts w:hint="eastAsia"/>
          <w:color w:val="000000" w:themeColor="text1"/>
        </w:rPr>
        <w:pPrChange w:id="13294" w:author="User" w:date="2021-09-14T13:59:00Z">
          <w:pPr>
            <w:pStyle w:val="ae"/>
            <w:jc w:val="center"/>
          </w:pPr>
        </w:pPrChange>
      </w:pPr>
    </w:p>
    <w:p w14:paraId="6040A4BE" w14:textId="68C843DA" w:rsidR="00E17392" w:rsidRPr="003E6DC2" w:rsidDel="003D0F90" w:rsidRDefault="00E17392">
      <w:pPr>
        <w:pStyle w:val="13"/>
        <w:ind w:leftChars="50" w:left="560" w:hangingChars="150" w:hanging="420"/>
        <w:rPr>
          <w:del w:id="13295" w:author="User" w:date="2021-08-08T11:29:00Z"/>
          <w:rFonts w:hint="eastAsia"/>
          <w:color w:val="000000" w:themeColor="text1"/>
        </w:rPr>
        <w:pPrChange w:id="13296" w:author="User" w:date="2021-09-14T13:59:00Z">
          <w:pPr>
            <w:ind w:left="280" w:hanging="280"/>
            <w:jc w:val="center"/>
          </w:pPr>
        </w:pPrChange>
      </w:pPr>
      <w:del w:id="13297" w:author="User" w:date="2021-08-08T11:29:00Z">
        <w:r w:rsidRPr="003E6DC2" w:rsidDel="003D0F90">
          <w:rPr>
            <w:noProof/>
            <w:color w:val="000000" w:themeColor="text1"/>
          </w:rPr>
          <w:drawing>
            <wp:inline distT="0" distB="0" distL="0" distR="0" wp14:anchorId="4F8F37B7" wp14:editId="497AC59E">
              <wp:extent cx="4761865" cy="8229600"/>
              <wp:effectExtent l="0" t="0" r="635" b="0"/>
              <wp:docPr id="272" name="圖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61865" cy="8229600"/>
                      </a:xfrm>
                      <a:prstGeom prst="rect">
                        <a:avLst/>
                      </a:prstGeom>
                    </pic:spPr>
                  </pic:pic>
                </a:graphicData>
              </a:graphic>
            </wp:inline>
          </w:drawing>
        </w:r>
      </w:del>
    </w:p>
    <w:p w14:paraId="5EA0DD75" w14:textId="75DCC16E" w:rsidR="00E17392" w:rsidRPr="003E6DC2" w:rsidDel="003D0F90" w:rsidRDefault="00E17392">
      <w:pPr>
        <w:pStyle w:val="13"/>
        <w:ind w:leftChars="50" w:left="560" w:hangingChars="150" w:hanging="420"/>
        <w:rPr>
          <w:del w:id="13298" w:author="User" w:date="2021-08-08T11:29:00Z"/>
          <w:rFonts w:hint="eastAsia"/>
          <w:color w:val="000000" w:themeColor="text1"/>
        </w:rPr>
        <w:pPrChange w:id="13299" w:author="User" w:date="2021-09-14T13:59:00Z">
          <w:pPr>
            <w:pStyle w:val="ae"/>
            <w:jc w:val="center"/>
          </w:pPr>
        </w:pPrChange>
      </w:pPr>
    </w:p>
    <w:p w14:paraId="2AFCE990" w14:textId="53A439BD" w:rsidR="00E17392" w:rsidRPr="003E6DC2" w:rsidDel="003D0F90" w:rsidRDefault="00E17392">
      <w:pPr>
        <w:pStyle w:val="13"/>
        <w:ind w:leftChars="50" w:left="560" w:hangingChars="150" w:hanging="420"/>
        <w:rPr>
          <w:del w:id="13300" w:author="User" w:date="2021-08-08T11:29:00Z"/>
          <w:rFonts w:hint="eastAsia"/>
          <w:color w:val="000000" w:themeColor="text1"/>
        </w:rPr>
        <w:pPrChange w:id="13301" w:author="User" w:date="2021-09-14T13:59:00Z">
          <w:pPr>
            <w:ind w:left="280" w:hanging="280"/>
          </w:pPr>
        </w:pPrChange>
      </w:pPr>
      <w:del w:id="13302" w:author="User" w:date="2021-08-08T11:29:00Z">
        <w:r w:rsidRPr="003E6DC2" w:rsidDel="003D0F90">
          <w:rPr>
            <w:rFonts w:hint="eastAsia"/>
            <w:color w:val="000000" w:themeColor="text1"/>
          </w:rPr>
          <w:br w:type="page"/>
        </w:r>
      </w:del>
    </w:p>
    <w:p w14:paraId="33B4D001" w14:textId="29AA2373" w:rsidR="00E17392" w:rsidRPr="003E6DC2" w:rsidDel="003D0F90" w:rsidRDefault="00E17392">
      <w:pPr>
        <w:pStyle w:val="13"/>
        <w:ind w:leftChars="50" w:left="560" w:hangingChars="150" w:hanging="420"/>
        <w:rPr>
          <w:del w:id="13303" w:author="User" w:date="2021-08-08T11:29:00Z"/>
          <w:rFonts w:hint="eastAsia"/>
          <w:color w:val="000000" w:themeColor="text1"/>
        </w:rPr>
        <w:pPrChange w:id="13304" w:author="User" w:date="2021-09-14T13:59:00Z">
          <w:pPr>
            <w:pStyle w:val="ae"/>
            <w:jc w:val="center"/>
          </w:pPr>
        </w:pPrChange>
      </w:pPr>
    </w:p>
    <w:p w14:paraId="3A9C7501" w14:textId="1CBBBDC3" w:rsidR="00E17392" w:rsidRPr="003E6DC2" w:rsidDel="003D0F90" w:rsidRDefault="00E17392">
      <w:pPr>
        <w:pStyle w:val="13"/>
        <w:ind w:leftChars="50" w:left="560" w:hangingChars="150" w:hanging="420"/>
        <w:rPr>
          <w:del w:id="13305" w:author="User" w:date="2021-08-08T11:29:00Z"/>
          <w:rFonts w:hint="eastAsia"/>
          <w:color w:val="000000" w:themeColor="text1"/>
        </w:rPr>
        <w:pPrChange w:id="13306" w:author="User" w:date="2021-09-14T13:59:00Z">
          <w:pPr>
            <w:pStyle w:val="ae"/>
            <w:jc w:val="center"/>
          </w:pPr>
        </w:pPrChange>
      </w:pPr>
      <w:del w:id="13307" w:author="User" w:date="2021-08-08T11:29:00Z">
        <w:r w:rsidRPr="003E6DC2" w:rsidDel="003D0F90">
          <w:rPr>
            <w:noProof/>
            <w:color w:val="000000" w:themeColor="text1"/>
          </w:rPr>
          <w:drawing>
            <wp:inline distT="0" distB="0" distL="0" distR="0" wp14:anchorId="56C38D70" wp14:editId="05FC0968">
              <wp:extent cx="4817745" cy="8229600"/>
              <wp:effectExtent l="0" t="0" r="1905"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817745" cy="8229600"/>
                      </a:xfrm>
                      <a:prstGeom prst="rect">
                        <a:avLst/>
                      </a:prstGeom>
                    </pic:spPr>
                  </pic:pic>
                </a:graphicData>
              </a:graphic>
            </wp:inline>
          </w:drawing>
        </w:r>
      </w:del>
    </w:p>
    <w:p w14:paraId="0D59F2CB" w14:textId="5A51B0B0" w:rsidR="00E17392" w:rsidRPr="003E6DC2" w:rsidDel="003D0F90" w:rsidRDefault="00E17392">
      <w:pPr>
        <w:pStyle w:val="13"/>
        <w:ind w:leftChars="50" w:left="560" w:hangingChars="150" w:hanging="420"/>
        <w:rPr>
          <w:del w:id="13308" w:author="User" w:date="2021-08-08T11:29:00Z"/>
          <w:rFonts w:hint="eastAsia"/>
          <w:color w:val="000000" w:themeColor="text1"/>
        </w:rPr>
        <w:pPrChange w:id="13309" w:author="User" w:date="2021-09-14T13:59:00Z">
          <w:pPr>
            <w:ind w:left="280" w:hanging="280"/>
          </w:pPr>
        </w:pPrChange>
      </w:pPr>
      <w:del w:id="13310" w:author="User" w:date="2021-08-08T11:29:00Z">
        <w:r w:rsidRPr="003E6DC2" w:rsidDel="003D0F90">
          <w:rPr>
            <w:rFonts w:hint="eastAsia"/>
            <w:color w:val="000000" w:themeColor="text1"/>
          </w:rPr>
          <w:br w:type="page"/>
        </w:r>
      </w:del>
    </w:p>
    <w:p w14:paraId="209D3D6A" w14:textId="2B437B04" w:rsidR="00E17392" w:rsidRPr="003E6DC2" w:rsidDel="003D0F90" w:rsidRDefault="00E17392">
      <w:pPr>
        <w:pStyle w:val="13"/>
        <w:ind w:leftChars="50" w:left="560" w:hangingChars="150" w:hanging="420"/>
        <w:rPr>
          <w:del w:id="13311" w:author="User" w:date="2021-08-08T11:29:00Z"/>
          <w:rFonts w:hint="eastAsia"/>
          <w:color w:val="000000" w:themeColor="text1"/>
        </w:rPr>
        <w:pPrChange w:id="13312" w:author="User" w:date="2021-09-14T13:59:00Z">
          <w:pPr>
            <w:ind w:left="280" w:hanging="280"/>
            <w:jc w:val="center"/>
          </w:pPr>
        </w:pPrChange>
      </w:pPr>
      <w:del w:id="13313" w:author="User" w:date="2021-08-08T11:29:00Z">
        <w:r w:rsidRPr="003E6DC2" w:rsidDel="003D0F90">
          <w:rPr>
            <w:noProof/>
            <w:color w:val="000000" w:themeColor="text1"/>
          </w:rPr>
          <w:drawing>
            <wp:inline distT="0" distB="0" distL="0" distR="0" wp14:anchorId="6B1C4AEF" wp14:editId="31018771">
              <wp:extent cx="5117465" cy="8229600"/>
              <wp:effectExtent l="0" t="0" r="6985" b="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17465" cy="8229600"/>
                      </a:xfrm>
                      <a:prstGeom prst="rect">
                        <a:avLst/>
                      </a:prstGeom>
                    </pic:spPr>
                  </pic:pic>
                </a:graphicData>
              </a:graphic>
            </wp:inline>
          </w:drawing>
        </w:r>
      </w:del>
    </w:p>
    <w:p w14:paraId="08C32B78" w14:textId="0B3BC4E5" w:rsidR="00E17392" w:rsidRPr="003E6DC2" w:rsidDel="003D0F90" w:rsidRDefault="00E17392">
      <w:pPr>
        <w:pStyle w:val="13"/>
        <w:ind w:leftChars="50" w:left="560" w:hangingChars="150" w:hanging="420"/>
        <w:rPr>
          <w:del w:id="13314" w:author="User" w:date="2021-08-08T11:29:00Z"/>
          <w:rFonts w:hint="eastAsia"/>
          <w:color w:val="000000" w:themeColor="text1"/>
        </w:rPr>
        <w:pPrChange w:id="13315" w:author="User" w:date="2021-09-14T13:59:00Z">
          <w:pPr>
            <w:ind w:left="280" w:hanging="280"/>
          </w:pPr>
        </w:pPrChange>
      </w:pPr>
    </w:p>
    <w:p w14:paraId="385BBCE4" w14:textId="023A8C0E" w:rsidR="00E17392" w:rsidRPr="003E6DC2" w:rsidDel="003D0F90" w:rsidRDefault="00E17392">
      <w:pPr>
        <w:pStyle w:val="13"/>
        <w:ind w:leftChars="50" w:left="560" w:hangingChars="150" w:hanging="420"/>
        <w:rPr>
          <w:del w:id="13316" w:author="User" w:date="2021-08-08T11:29:00Z"/>
          <w:rFonts w:hint="eastAsia"/>
          <w:color w:val="000000" w:themeColor="text1"/>
        </w:rPr>
        <w:pPrChange w:id="13317" w:author="User" w:date="2021-09-14T13:59:00Z">
          <w:pPr>
            <w:ind w:left="280" w:hanging="280"/>
          </w:pPr>
        </w:pPrChange>
      </w:pPr>
    </w:p>
    <w:p w14:paraId="4B49CC3F" w14:textId="6C9F597D" w:rsidR="00E17392" w:rsidRPr="003E6DC2" w:rsidDel="003D0F90" w:rsidRDefault="00E17392">
      <w:pPr>
        <w:pStyle w:val="13"/>
        <w:ind w:leftChars="50" w:left="560" w:hangingChars="150" w:hanging="420"/>
        <w:rPr>
          <w:del w:id="13318" w:author="User" w:date="2021-08-08T11:29:00Z"/>
          <w:rFonts w:hint="eastAsia"/>
          <w:color w:val="000000" w:themeColor="text1"/>
        </w:rPr>
        <w:pPrChange w:id="13319" w:author="User" w:date="2021-09-14T13:59:00Z">
          <w:pPr>
            <w:ind w:left="280" w:hanging="280"/>
          </w:pPr>
        </w:pPrChange>
      </w:pPr>
    </w:p>
    <w:p w14:paraId="0D6EC362" w14:textId="53B676F9" w:rsidR="00E17392" w:rsidRPr="003E6DC2" w:rsidDel="003D0F90" w:rsidRDefault="00E17392">
      <w:pPr>
        <w:pStyle w:val="13"/>
        <w:ind w:leftChars="50" w:left="560" w:hangingChars="150" w:hanging="420"/>
        <w:rPr>
          <w:del w:id="13320" w:author="User" w:date="2021-08-08T11:29:00Z"/>
          <w:rFonts w:hint="eastAsia"/>
          <w:color w:val="000000" w:themeColor="text1"/>
        </w:rPr>
        <w:pPrChange w:id="13321" w:author="User" w:date="2021-09-14T13:59:00Z">
          <w:pPr>
            <w:ind w:left="280" w:hanging="280"/>
          </w:pPr>
        </w:pPrChange>
      </w:pPr>
    </w:p>
    <w:p w14:paraId="6D4A4A69" w14:textId="19F6B9EF" w:rsidR="00E17392" w:rsidRPr="003E6DC2" w:rsidDel="003D0F90" w:rsidRDefault="00E17392">
      <w:pPr>
        <w:pStyle w:val="13"/>
        <w:ind w:leftChars="50" w:left="560" w:hangingChars="150" w:hanging="420"/>
        <w:rPr>
          <w:del w:id="13322" w:author="User" w:date="2021-08-08T11:29:00Z"/>
          <w:rFonts w:hint="eastAsia"/>
          <w:color w:val="000000" w:themeColor="text1"/>
        </w:rPr>
        <w:pPrChange w:id="13323" w:author="User" w:date="2021-09-14T13:59:00Z">
          <w:pPr>
            <w:ind w:left="280" w:hanging="280"/>
          </w:pPr>
        </w:pPrChange>
      </w:pPr>
    </w:p>
    <w:p w14:paraId="561586BE" w14:textId="65CF383B" w:rsidR="00E17392" w:rsidRPr="003E6DC2" w:rsidDel="003D0F90" w:rsidRDefault="00E17392">
      <w:pPr>
        <w:pStyle w:val="13"/>
        <w:ind w:leftChars="50" w:left="560" w:hangingChars="150" w:hanging="420"/>
        <w:rPr>
          <w:del w:id="13324" w:author="User" w:date="2021-08-08T11:29:00Z"/>
          <w:rFonts w:hint="eastAsia"/>
          <w:color w:val="000000" w:themeColor="text1"/>
        </w:rPr>
        <w:pPrChange w:id="13325" w:author="User" w:date="2021-09-14T13:59:00Z">
          <w:pPr>
            <w:ind w:left="280" w:hanging="280"/>
          </w:pPr>
        </w:pPrChange>
      </w:pPr>
    </w:p>
    <w:p w14:paraId="12DF16BF" w14:textId="2BEEE5FF" w:rsidR="00E17392" w:rsidRPr="003E6DC2" w:rsidDel="003D0F90" w:rsidRDefault="00E17392">
      <w:pPr>
        <w:pStyle w:val="13"/>
        <w:ind w:leftChars="50" w:left="560" w:hangingChars="150" w:hanging="420"/>
        <w:rPr>
          <w:del w:id="13326" w:author="User" w:date="2021-08-08T11:29:00Z"/>
          <w:rFonts w:hint="eastAsia"/>
          <w:color w:val="000000" w:themeColor="text1"/>
        </w:rPr>
        <w:pPrChange w:id="13327" w:author="User" w:date="2021-09-14T13:59:00Z">
          <w:pPr>
            <w:ind w:left="280" w:hanging="280"/>
            <w:jc w:val="center"/>
          </w:pPr>
        </w:pPrChange>
      </w:pPr>
      <w:del w:id="13328" w:author="User" w:date="2021-08-08T11:29:00Z">
        <w:r w:rsidRPr="003E6DC2" w:rsidDel="003D0F90">
          <w:rPr>
            <w:noProof/>
            <w:color w:val="000000" w:themeColor="text1"/>
          </w:rPr>
          <w:drawing>
            <wp:inline distT="0" distB="0" distL="0" distR="0" wp14:anchorId="0A634EBB" wp14:editId="22B5B76B">
              <wp:extent cx="4907915" cy="8229600"/>
              <wp:effectExtent l="0" t="0" r="6985"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07915" cy="8229600"/>
                      </a:xfrm>
                      <a:prstGeom prst="rect">
                        <a:avLst/>
                      </a:prstGeom>
                    </pic:spPr>
                  </pic:pic>
                </a:graphicData>
              </a:graphic>
            </wp:inline>
          </w:drawing>
        </w:r>
      </w:del>
    </w:p>
    <w:p w14:paraId="302B1276" w14:textId="1F1D4038" w:rsidR="00E17392" w:rsidRPr="003E6DC2" w:rsidDel="003D0F90" w:rsidRDefault="00E17392">
      <w:pPr>
        <w:pStyle w:val="13"/>
        <w:ind w:leftChars="50" w:left="560" w:hangingChars="150" w:hanging="420"/>
        <w:rPr>
          <w:del w:id="13329" w:author="User" w:date="2021-08-08T11:29:00Z"/>
          <w:rFonts w:hint="eastAsia"/>
          <w:color w:val="000000" w:themeColor="text1"/>
        </w:rPr>
        <w:pPrChange w:id="13330" w:author="User" w:date="2021-09-14T13:59:00Z">
          <w:pPr>
            <w:ind w:left="280" w:hanging="280"/>
            <w:jc w:val="center"/>
          </w:pPr>
        </w:pPrChange>
      </w:pPr>
    </w:p>
    <w:p w14:paraId="7F70152D" w14:textId="48AD28F2" w:rsidR="00E17392" w:rsidRPr="003E6DC2" w:rsidDel="003D0F90" w:rsidRDefault="00E17392">
      <w:pPr>
        <w:pStyle w:val="13"/>
        <w:ind w:leftChars="50" w:left="560" w:hangingChars="150" w:hanging="420"/>
        <w:rPr>
          <w:del w:id="13331" w:author="User" w:date="2021-08-08T11:29:00Z"/>
          <w:rFonts w:hint="eastAsia"/>
          <w:color w:val="000000" w:themeColor="text1"/>
        </w:rPr>
        <w:pPrChange w:id="13332" w:author="User" w:date="2021-09-14T13:59:00Z">
          <w:pPr>
            <w:ind w:left="280" w:hanging="280"/>
            <w:jc w:val="center"/>
          </w:pPr>
        </w:pPrChange>
      </w:pPr>
    </w:p>
    <w:p w14:paraId="09E95729" w14:textId="41696CAF" w:rsidR="00E17392" w:rsidRPr="003E6DC2" w:rsidDel="003D0F90" w:rsidRDefault="00E17392">
      <w:pPr>
        <w:pStyle w:val="13"/>
        <w:ind w:leftChars="50" w:left="560" w:hangingChars="150" w:hanging="420"/>
        <w:rPr>
          <w:del w:id="13333" w:author="User" w:date="2021-08-08T11:29:00Z"/>
          <w:rFonts w:hint="eastAsia"/>
          <w:color w:val="000000" w:themeColor="text1"/>
        </w:rPr>
        <w:pPrChange w:id="13334" w:author="User" w:date="2021-09-14T13:59:00Z">
          <w:pPr>
            <w:ind w:left="280" w:hanging="280"/>
            <w:jc w:val="center"/>
          </w:pPr>
        </w:pPrChange>
      </w:pPr>
    </w:p>
    <w:p w14:paraId="360337B3" w14:textId="0AC6AA09" w:rsidR="00E17392" w:rsidRPr="003E6DC2" w:rsidDel="003D0F90" w:rsidRDefault="00E17392">
      <w:pPr>
        <w:pStyle w:val="13"/>
        <w:ind w:leftChars="50" w:left="560" w:hangingChars="150" w:hanging="420"/>
        <w:rPr>
          <w:del w:id="13335" w:author="User" w:date="2021-08-08T11:29:00Z"/>
          <w:rFonts w:hint="eastAsia"/>
          <w:color w:val="000000" w:themeColor="text1"/>
        </w:rPr>
        <w:pPrChange w:id="13336" w:author="User" w:date="2021-09-14T13:59:00Z">
          <w:pPr>
            <w:ind w:left="280" w:hanging="280"/>
          </w:pPr>
        </w:pPrChange>
      </w:pPr>
      <w:del w:id="13337" w:author="User" w:date="2021-08-08T11:29:00Z">
        <w:r w:rsidRPr="003E6DC2" w:rsidDel="003D0F90">
          <w:rPr>
            <w:rFonts w:hint="eastAsia"/>
            <w:color w:val="000000" w:themeColor="text1"/>
          </w:rPr>
          <w:br w:type="page"/>
        </w:r>
        <w:r w:rsidRPr="003E6DC2" w:rsidDel="003D0F90">
          <w:rPr>
            <w:noProof/>
            <w:color w:val="000000" w:themeColor="text1"/>
          </w:rPr>
          <w:drawing>
            <wp:inline distT="0" distB="0" distL="0" distR="0" wp14:anchorId="272713F4" wp14:editId="304A54A5">
              <wp:extent cx="4826635" cy="8229600"/>
              <wp:effectExtent l="0" t="0" r="0" b="0"/>
              <wp:docPr id="277" name="圖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826635" cy="8229600"/>
                      </a:xfrm>
                      <a:prstGeom prst="rect">
                        <a:avLst/>
                      </a:prstGeom>
                    </pic:spPr>
                  </pic:pic>
                </a:graphicData>
              </a:graphic>
            </wp:inline>
          </w:drawing>
        </w:r>
      </w:del>
    </w:p>
    <w:p w14:paraId="347C9489" w14:textId="4CDFEBE2" w:rsidR="00E17392" w:rsidRPr="003E6DC2" w:rsidDel="003D0F90" w:rsidRDefault="00E17392">
      <w:pPr>
        <w:pStyle w:val="13"/>
        <w:ind w:leftChars="50" w:left="560" w:hangingChars="150" w:hanging="420"/>
        <w:rPr>
          <w:del w:id="13338" w:author="User" w:date="2021-08-08T11:29:00Z"/>
          <w:rFonts w:hint="eastAsia"/>
          <w:color w:val="000000" w:themeColor="text1"/>
        </w:rPr>
        <w:pPrChange w:id="13339" w:author="User" w:date="2021-09-14T13:59:00Z">
          <w:pPr>
            <w:ind w:left="280" w:hanging="280"/>
            <w:jc w:val="center"/>
          </w:pPr>
        </w:pPrChange>
      </w:pPr>
    </w:p>
    <w:p w14:paraId="2A5B22B0" w14:textId="716267D0" w:rsidR="00E17392" w:rsidRPr="003E6DC2" w:rsidDel="003D0F90" w:rsidRDefault="00E17392">
      <w:pPr>
        <w:pStyle w:val="13"/>
        <w:ind w:leftChars="50" w:left="560" w:hangingChars="150" w:hanging="420"/>
        <w:rPr>
          <w:del w:id="13340" w:author="User" w:date="2021-08-08T11:29:00Z"/>
          <w:rFonts w:hint="eastAsia"/>
          <w:color w:val="000000" w:themeColor="text1"/>
        </w:rPr>
        <w:pPrChange w:id="13341" w:author="User" w:date="2021-09-14T13:59:00Z">
          <w:pPr>
            <w:ind w:left="280" w:hanging="280"/>
            <w:jc w:val="center"/>
          </w:pPr>
        </w:pPrChange>
      </w:pPr>
    </w:p>
    <w:p w14:paraId="69A3D1CD" w14:textId="26082A9A" w:rsidR="00E17392" w:rsidRPr="003E6DC2" w:rsidDel="003D0F90" w:rsidRDefault="00E17392">
      <w:pPr>
        <w:pStyle w:val="13"/>
        <w:ind w:leftChars="50" w:left="560" w:hangingChars="150" w:hanging="420"/>
        <w:rPr>
          <w:del w:id="13342" w:author="User" w:date="2021-08-08T11:29:00Z"/>
          <w:rFonts w:hint="eastAsia"/>
          <w:color w:val="000000" w:themeColor="text1"/>
        </w:rPr>
        <w:pPrChange w:id="13343" w:author="User" w:date="2021-09-14T13:59:00Z">
          <w:pPr>
            <w:ind w:left="280" w:hanging="280"/>
          </w:pPr>
        </w:pPrChange>
      </w:pPr>
      <w:del w:id="13344" w:author="User" w:date="2021-08-08T11:29:00Z">
        <w:r w:rsidRPr="003E6DC2" w:rsidDel="003D0F90">
          <w:rPr>
            <w:rFonts w:hint="eastAsia"/>
            <w:color w:val="000000" w:themeColor="text1"/>
          </w:rPr>
          <w:br w:type="page"/>
        </w:r>
        <w:r w:rsidRPr="003E6DC2" w:rsidDel="003D0F90">
          <w:rPr>
            <w:noProof/>
            <w:color w:val="000000" w:themeColor="text1"/>
          </w:rPr>
          <w:drawing>
            <wp:inline distT="0" distB="0" distL="0" distR="0" wp14:anchorId="675BE4B8" wp14:editId="2E9E1070">
              <wp:extent cx="5379720" cy="4015740"/>
              <wp:effectExtent l="0" t="0" r="0" b="381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379720" cy="4015740"/>
                      </a:xfrm>
                      <a:prstGeom prst="rect">
                        <a:avLst/>
                      </a:prstGeom>
                    </pic:spPr>
                  </pic:pic>
                </a:graphicData>
              </a:graphic>
            </wp:inline>
          </w:drawing>
        </w:r>
      </w:del>
    </w:p>
    <w:p w14:paraId="4CB49CFC" w14:textId="3A0E52AA" w:rsidR="00E17392" w:rsidRPr="003E6DC2" w:rsidDel="003D0F90" w:rsidRDefault="00E17392">
      <w:pPr>
        <w:pStyle w:val="13"/>
        <w:ind w:leftChars="50" w:left="560" w:hangingChars="150" w:hanging="420"/>
        <w:rPr>
          <w:del w:id="13345" w:author="User" w:date="2021-08-08T11:29:00Z"/>
          <w:rFonts w:hint="eastAsia"/>
          <w:color w:val="000000" w:themeColor="text1"/>
        </w:rPr>
        <w:pPrChange w:id="13346" w:author="User" w:date="2021-09-14T13:59:00Z">
          <w:pPr>
            <w:ind w:left="280" w:hanging="280"/>
            <w:jc w:val="center"/>
          </w:pPr>
        </w:pPrChange>
      </w:pPr>
    </w:p>
    <w:p w14:paraId="47F73E85" w14:textId="286A2348" w:rsidR="00E17392" w:rsidRPr="003E6DC2" w:rsidDel="003D0F90" w:rsidRDefault="00E17392">
      <w:pPr>
        <w:pStyle w:val="13"/>
        <w:ind w:leftChars="50" w:left="560" w:hangingChars="150" w:hanging="420"/>
        <w:rPr>
          <w:del w:id="13347" w:author="User" w:date="2021-08-08T11:29:00Z"/>
          <w:rFonts w:hint="eastAsia"/>
          <w:color w:val="000000" w:themeColor="text1"/>
        </w:rPr>
        <w:pPrChange w:id="13348" w:author="User" w:date="2021-09-14T13:59:00Z">
          <w:pPr>
            <w:ind w:left="280" w:hanging="280"/>
            <w:jc w:val="center"/>
          </w:pPr>
        </w:pPrChange>
      </w:pPr>
    </w:p>
    <w:p w14:paraId="73265F63" w14:textId="519F32BE" w:rsidR="00E17392" w:rsidRPr="003E6DC2" w:rsidDel="003D0F90" w:rsidRDefault="00E17392">
      <w:pPr>
        <w:pStyle w:val="13"/>
        <w:ind w:leftChars="50" w:left="560" w:hangingChars="150" w:hanging="420"/>
        <w:rPr>
          <w:del w:id="13349" w:author="User" w:date="2021-08-08T11:29:00Z"/>
          <w:rFonts w:hint="eastAsia"/>
          <w:color w:val="000000" w:themeColor="text1"/>
        </w:rPr>
        <w:pPrChange w:id="13350" w:author="User" w:date="2021-09-14T13:59:00Z">
          <w:pPr>
            <w:ind w:left="280" w:hanging="280"/>
            <w:jc w:val="center"/>
          </w:pPr>
        </w:pPrChange>
      </w:pPr>
    </w:p>
    <w:p w14:paraId="16D36328" w14:textId="4805AF6D" w:rsidR="00E17392" w:rsidRPr="003E6DC2" w:rsidDel="003D0F90" w:rsidRDefault="00E17392">
      <w:pPr>
        <w:pStyle w:val="13"/>
        <w:ind w:leftChars="50" w:left="560" w:hangingChars="150" w:hanging="420"/>
        <w:rPr>
          <w:del w:id="13351" w:author="User" w:date="2021-08-08T11:29:00Z"/>
          <w:rFonts w:hint="eastAsia"/>
          <w:color w:val="000000" w:themeColor="text1"/>
        </w:rPr>
        <w:pPrChange w:id="13352" w:author="User" w:date="2021-09-14T13:59:00Z">
          <w:pPr>
            <w:ind w:left="280" w:hanging="280"/>
            <w:jc w:val="center"/>
          </w:pPr>
        </w:pPrChange>
      </w:pPr>
    </w:p>
    <w:p w14:paraId="468FC362" w14:textId="64CBBD0F" w:rsidR="00E17392" w:rsidRPr="003E6DC2" w:rsidDel="003D0F90" w:rsidRDefault="00E17392">
      <w:pPr>
        <w:pStyle w:val="13"/>
        <w:ind w:leftChars="50" w:left="560" w:hangingChars="150" w:hanging="420"/>
        <w:rPr>
          <w:del w:id="13353" w:author="User" w:date="2021-08-08T11:29:00Z"/>
          <w:rFonts w:hint="eastAsia"/>
          <w:color w:val="000000" w:themeColor="text1"/>
        </w:rPr>
        <w:pPrChange w:id="13354" w:author="User" w:date="2021-09-14T13:59:00Z">
          <w:pPr>
            <w:ind w:left="280" w:hanging="280"/>
            <w:jc w:val="center"/>
          </w:pPr>
        </w:pPrChange>
      </w:pPr>
    </w:p>
    <w:p w14:paraId="144755E1" w14:textId="7C14823A" w:rsidR="00E17392" w:rsidRPr="003E6DC2" w:rsidDel="003D0F90" w:rsidRDefault="00E17392">
      <w:pPr>
        <w:pStyle w:val="13"/>
        <w:ind w:leftChars="50" w:left="560" w:hangingChars="150" w:hanging="420"/>
        <w:rPr>
          <w:del w:id="13355" w:author="User" w:date="2021-08-08T11:29:00Z"/>
          <w:rFonts w:hint="eastAsia"/>
          <w:color w:val="000000" w:themeColor="text1"/>
        </w:rPr>
        <w:pPrChange w:id="13356" w:author="User" w:date="2021-09-14T13:59:00Z">
          <w:pPr>
            <w:ind w:left="280" w:hanging="280"/>
            <w:jc w:val="center"/>
          </w:pPr>
        </w:pPrChange>
      </w:pPr>
    </w:p>
    <w:p w14:paraId="0FB652F6" w14:textId="729E1ADA" w:rsidR="00E17392" w:rsidRPr="003E6DC2" w:rsidDel="003D0F90" w:rsidRDefault="00E17392">
      <w:pPr>
        <w:pStyle w:val="13"/>
        <w:ind w:leftChars="50" w:left="560" w:hangingChars="150" w:hanging="420"/>
        <w:rPr>
          <w:del w:id="13357" w:author="User" w:date="2021-08-08T11:29:00Z"/>
          <w:rFonts w:hint="eastAsia"/>
          <w:color w:val="000000" w:themeColor="text1"/>
        </w:rPr>
        <w:pPrChange w:id="13358" w:author="User" w:date="2021-09-14T13:59:00Z">
          <w:pPr>
            <w:ind w:left="280" w:hanging="280"/>
            <w:jc w:val="center"/>
          </w:pPr>
        </w:pPrChange>
      </w:pPr>
    </w:p>
    <w:p w14:paraId="60996003" w14:textId="127A35CB" w:rsidR="00E17392" w:rsidRPr="003E6DC2" w:rsidDel="003D0F90" w:rsidRDefault="00E17392">
      <w:pPr>
        <w:pStyle w:val="13"/>
        <w:ind w:leftChars="50" w:left="560" w:hangingChars="150" w:hanging="420"/>
        <w:rPr>
          <w:del w:id="13359" w:author="User" w:date="2021-08-08T11:29:00Z"/>
          <w:rFonts w:hint="eastAsia"/>
          <w:color w:val="000000" w:themeColor="text1"/>
        </w:rPr>
        <w:pPrChange w:id="13360" w:author="User" w:date="2021-09-14T13:59:00Z">
          <w:pPr>
            <w:ind w:left="280" w:hanging="280"/>
            <w:jc w:val="center"/>
          </w:pPr>
        </w:pPrChange>
      </w:pPr>
    </w:p>
    <w:p w14:paraId="77053937" w14:textId="05224B45" w:rsidR="00E17392" w:rsidRPr="003E6DC2" w:rsidDel="003D0F90" w:rsidRDefault="00E17392">
      <w:pPr>
        <w:pStyle w:val="13"/>
        <w:ind w:leftChars="50" w:left="560" w:hangingChars="150" w:hanging="420"/>
        <w:rPr>
          <w:del w:id="13361" w:author="User" w:date="2021-08-08T11:29:00Z"/>
          <w:rFonts w:hint="eastAsia"/>
          <w:color w:val="000000" w:themeColor="text1"/>
        </w:rPr>
        <w:pPrChange w:id="13362" w:author="User" w:date="2021-09-14T13:59:00Z">
          <w:pPr>
            <w:ind w:left="280" w:hanging="280"/>
          </w:pPr>
        </w:pPrChange>
      </w:pPr>
      <w:del w:id="13363" w:author="User" w:date="2021-08-08T11:29:00Z">
        <w:r w:rsidRPr="003E6DC2" w:rsidDel="003D0F90">
          <w:rPr>
            <w:rFonts w:hint="eastAsia"/>
            <w:color w:val="000000" w:themeColor="text1"/>
          </w:rPr>
          <w:br w:type="page"/>
        </w:r>
      </w:del>
    </w:p>
    <w:p w14:paraId="3431FF8C" w14:textId="03D3F257" w:rsidR="00E17392" w:rsidRPr="003E6DC2" w:rsidDel="003D0F90" w:rsidRDefault="00E17392">
      <w:pPr>
        <w:pStyle w:val="13"/>
        <w:ind w:leftChars="50" w:left="560" w:hangingChars="150" w:hanging="420"/>
        <w:rPr>
          <w:del w:id="13364" w:author="User" w:date="2021-08-08T11:29:00Z"/>
          <w:rFonts w:hint="eastAsia"/>
          <w:color w:val="000000" w:themeColor="text1"/>
        </w:rPr>
        <w:pPrChange w:id="13365" w:author="User" w:date="2021-09-14T13:59:00Z">
          <w:pPr>
            <w:ind w:left="280" w:hanging="280"/>
            <w:jc w:val="center"/>
          </w:pPr>
        </w:pPrChange>
      </w:pPr>
    </w:p>
    <w:p w14:paraId="1E70E2ED" w14:textId="3BE659D0" w:rsidR="00E17392" w:rsidRPr="003E6DC2" w:rsidDel="003D0F90" w:rsidRDefault="00E17392">
      <w:pPr>
        <w:pStyle w:val="13"/>
        <w:ind w:leftChars="50" w:left="560" w:hangingChars="150" w:hanging="420"/>
        <w:rPr>
          <w:del w:id="13366" w:author="User" w:date="2021-08-08T11:29:00Z"/>
          <w:rFonts w:hint="eastAsia"/>
          <w:color w:val="000000" w:themeColor="text1"/>
        </w:rPr>
        <w:pPrChange w:id="13367" w:author="User" w:date="2021-09-14T13:59:00Z">
          <w:pPr>
            <w:ind w:left="280" w:hanging="280"/>
            <w:jc w:val="center"/>
          </w:pPr>
        </w:pPrChange>
      </w:pPr>
      <w:del w:id="13368" w:author="User" w:date="2021-08-08T11:29:00Z">
        <w:r w:rsidRPr="003E6DC2" w:rsidDel="003D0F90">
          <w:rPr>
            <w:noProof/>
            <w:color w:val="000000" w:themeColor="text1"/>
          </w:rPr>
          <w:drawing>
            <wp:inline distT="0" distB="0" distL="0" distR="0" wp14:anchorId="2CF912E5" wp14:editId="00E97202">
              <wp:extent cx="4855845" cy="8229600"/>
              <wp:effectExtent l="0" t="0" r="1905" b="0"/>
              <wp:docPr id="279" name="圖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55845" cy="8229600"/>
                      </a:xfrm>
                      <a:prstGeom prst="rect">
                        <a:avLst/>
                      </a:prstGeom>
                    </pic:spPr>
                  </pic:pic>
                </a:graphicData>
              </a:graphic>
            </wp:inline>
          </w:drawing>
        </w:r>
      </w:del>
    </w:p>
    <w:p w14:paraId="6BBE5FCF" w14:textId="3F990C16" w:rsidR="00E17392" w:rsidRPr="003E6DC2" w:rsidDel="003D0F90" w:rsidRDefault="00E17392">
      <w:pPr>
        <w:pStyle w:val="13"/>
        <w:ind w:leftChars="50" w:left="560" w:hangingChars="150" w:hanging="420"/>
        <w:rPr>
          <w:del w:id="13369" w:author="User" w:date="2021-08-08T11:29:00Z"/>
          <w:rFonts w:hint="eastAsia"/>
          <w:color w:val="000000" w:themeColor="text1"/>
        </w:rPr>
        <w:pPrChange w:id="13370" w:author="User" w:date="2021-09-14T13:59:00Z">
          <w:pPr>
            <w:ind w:left="280" w:hanging="280"/>
            <w:jc w:val="center"/>
          </w:pPr>
        </w:pPrChange>
      </w:pPr>
    </w:p>
    <w:p w14:paraId="016E6D82" w14:textId="6559258C" w:rsidR="00E17392" w:rsidRPr="003E6DC2" w:rsidDel="003D0F90" w:rsidRDefault="00E17392">
      <w:pPr>
        <w:pStyle w:val="13"/>
        <w:ind w:leftChars="50" w:left="560" w:hangingChars="150" w:hanging="420"/>
        <w:rPr>
          <w:del w:id="13371" w:author="User" w:date="2021-08-08T11:29:00Z"/>
          <w:rFonts w:hint="eastAsia"/>
          <w:color w:val="000000" w:themeColor="text1"/>
        </w:rPr>
        <w:pPrChange w:id="13372" w:author="User" w:date="2021-09-14T13:59:00Z">
          <w:pPr>
            <w:ind w:left="280" w:hanging="280"/>
            <w:jc w:val="center"/>
          </w:pPr>
        </w:pPrChange>
      </w:pPr>
    </w:p>
    <w:p w14:paraId="58C6F052" w14:textId="21E6EFCE" w:rsidR="00E17392" w:rsidRPr="003E6DC2" w:rsidDel="003D0F90" w:rsidRDefault="00E17392">
      <w:pPr>
        <w:pStyle w:val="13"/>
        <w:ind w:leftChars="50" w:left="560" w:hangingChars="150" w:hanging="420"/>
        <w:rPr>
          <w:del w:id="13373" w:author="User" w:date="2021-08-08T11:29:00Z"/>
          <w:rFonts w:hint="eastAsia"/>
          <w:color w:val="000000" w:themeColor="text1"/>
        </w:rPr>
        <w:pPrChange w:id="13374" w:author="User" w:date="2021-09-14T13:59:00Z">
          <w:pPr>
            <w:ind w:left="280" w:hanging="280"/>
            <w:jc w:val="center"/>
          </w:pPr>
        </w:pPrChange>
      </w:pPr>
      <w:del w:id="13375" w:author="User" w:date="2021-08-08T11:29:00Z">
        <w:r w:rsidRPr="003E6DC2" w:rsidDel="003D0F90">
          <w:rPr>
            <w:rFonts w:hint="eastAsia"/>
            <w:color w:val="000000" w:themeColor="text1"/>
          </w:rPr>
          <w:br w:type="page"/>
        </w:r>
        <w:r w:rsidRPr="003E6DC2" w:rsidDel="003D0F90">
          <w:rPr>
            <w:noProof/>
            <w:color w:val="000000" w:themeColor="text1"/>
          </w:rPr>
          <w:drawing>
            <wp:inline distT="0" distB="0" distL="0" distR="0" wp14:anchorId="2B3F3E60" wp14:editId="16C7579F">
              <wp:extent cx="4765675" cy="8229600"/>
              <wp:effectExtent l="0" t="0" r="0" b="0"/>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65675" cy="8229600"/>
                      </a:xfrm>
                      <a:prstGeom prst="rect">
                        <a:avLst/>
                      </a:prstGeom>
                    </pic:spPr>
                  </pic:pic>
                </a:graphicData>
              </a:graphic>
            </wp:inline>
          </w:drawing>
        </w:r>
      </w:del>
    </w:p>
    <w:p w14:paraId="6A27DB95" w14:textId="3CB072D7" w:rsidR="00E17392" w:rsidRPr="003E6DC2" w:rsidDel="003D0F90" w:rsidRDefault="00E17392">
      <w:pPr>
        <w:pStyle w:val="13"/>
        <w:ind w:leftChars="50" w:left="560" w:hangingChars="150" w:hanging="420"/>
        <w:rPr>
          <w:del w:id="13376" w:author="User" w:date="2021-08-08T11:29:00Z"/>
          <w:rFonts w:hint="eastAsia"/>
          <w:color w:val="000000" w:themeColor="text1"/>
        </w:rPr>
        <w:pPrChange w:id="13377" w:author="User" w:date="2021-09-14T13:59:00Z">
          <w:pPr>
            <w:ind w:left="280" w:hanging="280"/>
            <w:jc w:val="center"/>
          </w:pPr>
        </w:pPrChange>
      </w:pPr>
    </w:p>
    <w:p w14:paraId="62FE5277" w14:textId="2D0DFC46" w:rsidR="00E17392" w:rsidRPr="003E6DC2" w:rsidDel="003D0F90" w:rsidRDefault="00E17392">
      <w:pPr>
        <w:pStyle w:val="13"/>
        <w:ind w:leftChars="50" w:left="560" w:hangingChars="150" w:hanging="420"/>
        <w:rPr>
          <w:del w:id="13378" w:author="User" w:date="2021-08-08T11:29:00Z"/>
          <w:rFonts w:hint="eastAsia"/>
          <w:color w:val="000000" w:themeColor="text1"/>
        </w:rPr>
        <w:pPrChange w:id="13379" w:author="User" w:date="2021-09-14T13:59:00Z">
          <w:pPr>
            <w:ind w:left="280" w:hanging="280"/>
            <w:jc w:val="center"/>
          </w:pPr>
        </w:pPrChange>
      </w:pPr>
    </w:p>
    <w:p w14:paraId="51AE8B34" w14:textId="240CF0DD" w:rsidR="00E17392" w:rsidRPr="003E6DC2" w:rsidDel="003D0F90" w:rsidRDefault="00E17392">
      <w:pPr>
        <w:pStyle w:val="13"/>
        <w:ind w:leftChars="50" w:left="560" w:hangingChars="150" w:hanging="420"/>
        <w:rPr>
          <w:del w:id="13380" w:author="User" w:date="2021-08-08T11:29:00Z"/>
          <w:rFonts w:hint="eastAsia"/>
          <w:color w:val="000000" w:themeColor="text1"/>
        </w:rPr>
        <w:pPrChange w:id="13381" w:author="User" w:date="2021-09-14T13:59:00Z">
          <w:pPr>
            <w:ind w:left="280" w:hanging="280"/>
            <w:jc w:val="center"/>
          </w:pPr>
        </w:pPrChange>
      </w:pPr>
    </w:p>
    <w:p w14:paraId="1837F351" w14:textId="55760159" w:rsidR="00E17392" w:rsidRPr="003E6DC2" w:rsidDel="003D0F90" w:rsidRDefault="00E17392">
      <w:pPr>
        <w:pStyle w:val="13"/>
        <w:ind w:leftChars="50" w:left="560" w:hangingChars="150" w:hanging="420"/>
        <w:rPr>
          <w:del w:id="13382" w:author="User" w:date="2021-08-08T11:29:00Z"/>
          <w:rFonts w:hint="eastAsia"/>
          <w:color w:val="000000" w:themeColor="text1"/>
        </w:rPr>
        <w:pPrChange w:id="13383" w:author="User" w:date="2021-09-14T13:59:00Z">
          <w:pPr>
            <w:ind w:left="280" w:hanging="280"/>
            <w:jc w:val="center"/>
          </w:pPr>
        </w:pPrChange>
      </w:pPr>
    </w:p>
    <w:p w14:paraId="22264876" w14:textId="1571C463" w:rsidR="00E17392" w:rsidRPr="003E6DC2" w:rsidDel="003D0F90" w:rsidRDefault="00E17392">
      <w:pPr>
        <w:pStyle w:val="13"/>
        <w:ind w:leftChars="50" w:left="560" w:hangingChars="150" w:hanging="420"/>
        <w:rPr>
          <w:del w:id="13384" w:author="User" w:date="2021-08-08T11:29:00Z"/>
          <w:rFonts w:hint="eastAsia"/>
          <w:color w:val="000000" w:themeColor="text1"/>
        </w:rPr>
        <w:pPrChange w:id="13385" w:author="User" w:date="2021-09-14T13:59:00Z">
          <w:pPr>
            <w:ind w:left="280" w:hanging="280"/>
            <w:jc w:val="center"/>
          </w:pPr>
        </w:pPrChange>
      </w:pPr>
    </w:p>
    <w:p w14:paraId="31B69522" w14:textId="0784958A" w:rsidR="00E17392" w:rsidRPr="003E6DC2" w:rsidDel="003D0F90" w:rsidRDefault="00E17392">
      <w:pPr>
        <w:pStyle w:val="13"/>
        <w:ind w:leftChars="50" w:left="560" w:hangingChars="150" w:hanging="420"/>
        <w:rPr>
          <w:del w:id="13386" w:author="User" w:date="2021-08-08T11:29:00Z"/>
          <w:rFonts w:hint="eastAsia"/>
          <w:color w:val="000000" w:themeColor="text1"/>
        </w:rPr>
        <w:pPrChange w:id="13387" w:author="User" w:date="2021-09-14T13:59:00Z">
          <w:pPr>
            <w:ind w:left="280" w:hanging="280"/>
            <w:jc w:val="center"/>
          </w:pPr>
        </w:pPrChange>
      </w:pPr>
      <w:del w:id="13388" w:author="User" w:date="2021-08-08T11:29:00Z">
        <w:r w:rsidRPr="003E6DC2" w:rsidDel="003D0F90">
          <w:rPr>
            <w:noProof/>
            <w:color w:val="000000" w:themeColor="text1"/>
          </w:rPr>
          <w:drawing>
            <wp:inline distT="0" distB="0" distL="0" distR="0" wp14:anchorId="1F30ADA4" wp14:editId="78793EA2">
              <wp:extent cx="4947285" cy="8229600"/>
              <wp:effectExtent l="0" t="0" r="5715" b="0"/>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47285" cy="8229600"/>
                      </a:xfrm>
                      <a:prstGeom prst="rect">
                        <a:avLst/>
                      </a:prstGeom>
                    </pic:spPr>
                  </pic:pic>
                </a:graphicData>
              </a:graphic>
            </wp:inline>
          </w:drawing>
        </w:r>
      </w:del>
    </w:p>
    <w:p w14:paraId="03A0E1E5" w14:textId="2A4EC085" w:rsidR="00E17392" w:rsidRPr="003E6DC2" w:rsidDel="003D0F90" w:rsidRDefault="00E17392">
      <w:pPr>
        <w:pStyle w:val="13"/>
        <w:ind w:leftChars="50" w:left="560" w:hangingChars="150" w:hanging="420"/>
        <w:rPr>
          <w:del w:id="13389" w:author="User" w:date="2021-08-08T11:29:00Z"/>
          <w:rFonts w:hint="eastAsia"/>
          <w:color w:val="000000" w:themeColor="text1"/>
        </w:rPr>
        <w:pPrChange w:id="13390" w:author="User" w:date="2021-09-14T13:59:00Z">
          <w:pPr>
            <w:ind w:left="280" w:hanging="280"/>
            <w:jc w:val="center"/>
          </w:pPr>
        </w:pPrChange>
      </w:pPr>
    </w:p>
    <w:p w14:paraId="4E06C351" w14:textId="5B6AD7DB" w:rsidR="00E17392" w:rsidRPr="003E6DC2" w:rsidDel="003D0F90" w:rsidRDefault="00E17392">
      <w:pPr>
        <w:pStyle w:val="13"/>
        <w:ind w:leftChars="50" w:left="560" w:hangingChars="150" w:hanging="420"/>
        <w:rPr>
          <w:del w:id="13391" w:author="User" w:date="2021-08-08T11:29:00Z"/>
          <w:rFonts w:hint="eastAsia"/>
          <w:color w:val="000000" w:themeColor="text1"/>
        </w:rPr>
        <w:pPrChange w:id="13392" w:author="User" w:date="2021-09-14T13:59:00Z">
          <w:pPr>
            <w:ind w:left="280" w:hanging="280"/>
            <w:jc w:val="center"/>
          </w:pPr>
        </w:pPrChange>
      </w:pPr>
    </w:p>
    <w:p w14:paraId="747FCBF2" w14:textId="50906DC2" w:rsidR="00E17392" w:rsidRPr="003E6DC2" w:rsidDel="003D0F90" w:rsidRDefault="00E17392">
      <w:pPr>
        <w:pStyle w:val="13"/>
        <w:ind w:leftChars="50" w:left="560" w:hangingChars="150" w:hanging="420"/>
        <w:rPr>
          <w:del w:id="13393" w:author="User" w:date="2021-08-08T11:29:00Z"/>
          <w:rFonts w:hint="eastAsia"/>
          <w:color w:val="000000" w:themeColor="text1"/>
        </w:rPr>
        <w:pPrChange w:id="13394" w:author="User" w:date="2021-09-14T13:59:00Z">
          <w:pPr>
            <w:ind w:left="280" w:hanging="280"/>
            <w:jc w:val="center"/>
          </w:pPr>
        </w:pPrChange>
      </w:pPr>
    </w:p>
    <w:p w14:paraId="65BFF4BA" w14:textId="6B6E2F20" w:rsidR="00E17392" w:rsidRPr="003E6DC2" w:rsidDel="003D0F90" w:rsidRDefault="00E17392">
      <w:pPr>
        <w:pStyle w:val="13"/>
        <w:ind w:leftChars="50" w:left="560" w:hangingChars="150" w:hanging="420"/>
        <w:rPr>
          <w:del w:id="13395" w:author="User" w:date="2021-08-08T11:29:00Z"/>
          <w:rFonts w:hint="eastAsia"/>
          <w:color w:val="000000" w:themeColor="text1"/>
        </w:rPr>
        <w:pPrChange w:id="13396" w:author="User" w:date="2021-09-14T13:59:00Z">
          <w:pPr>
            <w:ind w:left="280" w:hanging="280"/>
            <w:jc w:val="center"/>
          </w:pPr>
        </w:pPrChange>
      </w:pPr>
    </w:p>
    <w:p w14:paraId="101C807B" w14:textId="7D731BBF" w:rsidR="00E17392" w:rsidRPr="003E6DC2" w:rsidDel="003D0F90" w:rsidRDefault="00E17392">
      <w:pPr>
        <w:pStyle w:val="13"/>
        <w:ind w:leftChars="50" w:left="560" w:hangingChars="150" w:hanging="420"/>
        <w:rPr>
          <w:del w:id="13397" w:author="User" w:date="2021-08-08T11:29:00Z"/>
          <w:rFonts w:hint="eastAsia"/>
          <w:color w:val="000000" w:themeColor="text1"/>
        </w:rPr>
        <w:pPrChange w:id="13398" w:author="User" w:date="2021-09-14T13:59:00Z">
          <w:pPr>
            <w:ind w:left="280" w:hanging="280"/>
            <w:jc w:val="center"/>
          </w:pPr>
        </w:pPrChange>
      </w:pPr>
    </w:p>
    <w:p w14:paraId="30799A4B" w14:textId="3D3EFA94" w:rsidR="00E17392" w:rsidRPr="003E6DC2" w:rsidDel="003D0F90" w:rsidRDefault="00E17392">
      <w:pPr>
        <w:pStyle w:val="13"/>
        <w:ind w:leftChars="50" w:left="560" w:hangingChars="150" w:hanging="420"/>
        <w:rPr>
          <w:del w:id="13399" w:author="User" w:date="2021-08-08T11:29:00Z"/>
          <w:rFonts w:hint="eastAsia"/>
          <w:color w:val="000000" w:themeColor="text1"/>
        </w:rPr>
        <w:pPrChange w:id="13400" w:author="User" w:date="2021-09-14T13:59:00Z">
          <w:pPr>
            <w:ind w:left="280" w:hanging="280"/>
            <w:jc w:val="center"/>
          </w:pPr>
        </w:pPrChange>
      </w:pPr>
      <w:del w:id="13401" w:author="User" w:date="2021-08-08T11:29:00Z">
        <w:r w:rsidRPr="003E6DC2" w:rsidDel="003D0F90">
          <w:rPr>
            <w:noProof/>
            <w:color w:val="000000" w:themeColor="text1"/>
          </w:rPr>
          <w:drawing>
            <wp:inline distT="0" distB="0" distL="0" distR="0" wp14:anchorId="36BC3702" wp14:editId="5E64CA51">
              <wp:extent cx="4751070" cy="8229600"/>
              <wp:effectExtent l="0" t="0" r="0" b="0"/>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751070" cy="8229600"/>
                      </a:xfrm>
                      <a:prstGeom prst="rect">
                        <a:avLst/>
                      </a:prstGeom>
                    </pic:spPr>
                  </pic:pic>
                </a:graphicData>
              </a:graphic>
            </wp:inline>
          </w:drawing>
        </w:r>
      </w:del>
    </w:p>
    <w:p w14:paraId="4420FE25" w14:textId="229F83DA" w:rsidR="00E17392" w:rsidRPr="003E6DC2" w:rsidDel="003D0F90" w:rsidRDefault="00E17392">
      <w:pPr>
        <w:pStyle w:val="13"/>
        <w:ind w:leftChars="50" w:left="560" w:hangingChars="150" w:hanging="420"/>
        <w:rPr>
          <w:del w:id="13402" w:author="User" w:date="2021-08-08T11:29:00Z"/>
          <w:rFonts w:hint="eastAsia"/>
          <w:color w:val="000000" w:themeColor="text1"/>
        </w:rPr>
        <w:pPrChange w:id="13403" w:author="User" w:date="2021-09-14T13:59:00Z">
          <w:pPr>
            <w:ind w:left="280" w:hanging="280"/>
            <w:jc w:val="center"/>
          </w:pPr>
        </w:pPrChange>
      </w:pPr>
    </w:p>
    <w:p w14:paraId="5A4B8535" w14:textId="6385723A" w:rsidR="00E17392" w:rsidRPr="003E6DC2" w:rsidDel="003D0F90" w:rsidRDefault="00E17392">
      <w:pPr>
        <w:pStyle w:val="13"/>
        <w:ind w:leftChars="50" w:left="560" w:hangingChars="150" w:hanging="420"/>
        <w:rPr>
          <w:del w:id="13404" w:author="User" w:date="2021-08-08T11:29:00Z"/>
          <w:rFonts w:hint="eastAsia"/>
          <w:color w:val="000000" w:themeColor="text1"/>
        </w:rPr>
        <w:pPrChange w:id="13405" w:author="User" w:date="2021-09-14T13:59:00Z">
          <w:pPr>
            <w:ind w:left="280" w:hanging="280"/>
          </w:pPr>
        </w:pPrChange>
      </w:pPr>
    </w:p>
    <w:p w14:paraId="55ED370F" w14:textId="0EC5D6D4" w:rsidR="00E17392" w:rsidRPr="003E6DC2" w:rsidDel="003D0F90" w:rsidRDefault="00E17392">
      <w:pPr>
        <w:pStyle w:val="13"/>
        <w:ind w:leftChars="50" w:left="560" w:hangingChars="150" w:hanging="420"/>
        <w:rPr>
          <w:del w:id="13406" w:author="User" w:date="2021-08-08T11:29:00Z"/>
          <w:rFonts w:hint="eastAsia"/>
          <w:color w:val="000000" w:themeColor="text1"/>
        </w:rPr>
        <w:pPrChange w:id="13407" w:author="User" w:date="2021-09-14T13:59:00Z">
          <w:pPr>
            <w:ind w:left="280" w:hanging="280"/>
            <w:jc w:val="center"/>
          </w:pPr>
        </w:pPrChange>
      </w:pPr>
    </w:p>
    <w:p w14:paraId="1E42313A" w14:textId="4630E84C" w:rsidR="00E17392" w:rsidRPr="003E6DC2" w:rsidDel="003D0F90" w:rsidRDefault="00E17392">
      <w:pPr>
        <w:pStyle w:val="13"/>
        <w:ind w:leftChars="50" w:left="560" w:hangingChars="150" w:hanging="420"/>
        <w:rPr>
          <w:del w:id="13408" w:author="User" w:date="2021-08-08T11:29:00Z"/>
          <w:rFonts w:hint="eastAsia"/>
          <w:color w:val="000000" w:themeColor="text1"/>
        </w:rPr>
        <w:pPrChange w:id="13409" w:author="User" w:date="2021-09-14T13:59:00Z">
          <w:pPr>
            <w:ind w:left="280" w:hanging="280"/>
            <w:jc w:val="center"/>
          </w:pPr>
        </w:pPrChange>
      </w:pPr>
      <w:del w:id="13410" w:author="User" w:date="2021-08-08T11:29:00Z">
        <w:r w:rsidRPr="003E6DC2" w:rsidDel="003D0F90">
          <w:rPr>
            <w:noProof/>
            <w:color w:val="000000" w:themeColor="text1"/>
          </w:rPr>
          <w:drawing>
            <wp:inline distT="0" distB="0" distL="0" distR="0" wp14:anchorId="48876DEE" wp14:editId="5BB27897">
              <wp:extent cx="4760595" cy="8229600"/>
              <wp:effectExtent l="0" t="0" r="190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60595" cy="8229600"/>
                      </a:xfrm>
                      <a:prstGeom prst="rect">
                        <a:avLst/>
                      </a:prstGeom>
                    </pic:spPr>
                  </pic:pic>
                </a:graphicData>
              </a:graphic>
            </wp:inline>
          </w:drawing>
        </w:r>
      </w:del>
    </w:p>
    <w:p w14:paraId="6C6731EB" w14:textId="3353982B" w:rsidR="00E17392" w:rsidRPr="003E6DC2" w:rsidDel="003D0F90" w:rsidRDefault="00E17392">
      <w:pPr>
        <w:pStyle w:val="13"/>
        <w:ind w:leftChars="50" w:left="560" w:hangingChars="150" w:hanging="420"/>
        <w:rPr>
          <w:del w:id="13411" w:author="User" w:date="2021-08-08T11:29:00Z"/>
          <w:rFonts w:hint="eastAsia"/>
          <w:color w:val="000000" w:themeColor="text1"/>
        </w:rPr>
        <w:pPrChange w:id="13412" w:author="User" w:date="2021-09-14T13:59:00Z">
          <w:pPr>
            <w:ind w:left="280" w:hanging="280"/>
            <w:jc w:val="center"/>
          </w:pPr>
        </w:pPrChange>
      </w:pPr>
    </w:p>
    <w:p w14:paraId="4DF2F8E2" w14:textId="1636E93D" w:rsidR="00E17392" w:rsidRPr="003E6DC2" w:rsidDel="003D0F90" w:rsidRDefault="00E17392">
      <w:pPr>
        <w:pStyle w:val="13"/>
        <w:ind w:leftChars="50" w:left="560" w:hangingChars="150" w:hanging="420"/>
        <w:rPr>
          <w:del w:id="13413" w:author="User" w:date="2021-08-08T11:29:00Z"/>
          <w:rFonts w:hint="eastAsia"/>
          <w:color w:val="000000" w:themeColor="text1"/>
        </w:rPr>
        <w:pPrChange w:id="13414" w:author="User" w:date="2021-09-14T13:59:00Z">
          <w:pPr>
            <w:ind w:left="280" w:hanging="280"/>
            <w:jc w:val="center"/>
          </w:pPr>
        </w:pPrChange>
      </w:pPr>
    </w:p>
    <w:p w14:paraId="09CB0439" w14:textId="35CCA585" w:rsidR="00E17392" w:rsidRPr="003E6DC2" w:rsidDel="003D0F90" w:rsidRDefault="00E17392">
      <w:pPr>
        <w:pStyle w:val="13"/>
        <w:ind w:leftChars="50" w:left="560" w:hangingChars="150" w:hanging="420"/>
        <w:rPr>
          <w:del w:id="13415" w:author="User" w:date="2021-08-08T11:29:00Z"/>
          <w:rFonts w:hint="eastAsia"/>
          <w:color w:val="000000" w:themeColor="text1"/>
        </w:rPr>
        <w:pPrChange w:id="13416" w:author="User" w:date="2021-09-14T13:59:00Z">
          <w:pPr>
            <w:ind w:left="280" w:hanging="280"/>
          </w:pPr>
        </w:pPrChange>
      </w:pPr>
      <w:del w:id="13417" w:author="User" w:date="2021-08-08T11:29:00Z">
        <w:r w:rsidRPr="003E6DC2" w:rsidDel="003D0F90">
          <w:rPr>
            <w:rFonts w:hint="eastAsia"/>
            <w:color w:val="000000" w:themeColor="text1"/>
          </w:rPr>
          <w:br w:type="page"/>
        </w:r>
        <w:r w:rsidRPr="003E6DC2" w:rsidDel="003D0F90">
          <w:rPr>
            <w:noProof/>
            <w:color w:val="000000" w:themeColor="text1"/>
          </w:rPr>
          <w:drawing>
            <wp:inline distT="0" distB="0" distL="0" distR="0" wp14:anchorId="1F8A6AE3" wp14:editId="68C919A9">
              <wp:extent cx="5379720" cy="3688080"/>
              <wp:effectExtent l="0" t="0" r="0" b="7620"/>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379720" cy="3688080"/>
                      </a:xfrm>
                      <a:prstGeom prst="rect">
                        <a:avLst/>
                      </a:prstGeom>
                    </pic:spPr>
                  </pic:pic>
                </a:graphicData>
              </a:graphic>
            </wp:inline>
          </w:drawing>
        </w:r>
      </w:del>
    </w:p>
    <w:p w14:paraId="14B272FA" w14:textId="1DA1A6C0" w:rsidR="00E17392" w:rsidRPr="003E6DC2" w:rsidDel="003D0F90" w:rsidRDefault="00E17392">
      <w:pPr>
        <w:pStyle w:val="13"/>
        <w:ind w:leftChars="50" w:left="560" w:hangingChars="150" w:hanging="420"/>
        <w:rPr>
          <w:del w:id="13418" w:author="User" w:date="2021-08-08T11:29:00Z"/>
          <w:rFonts w:hint="eastAsia"/>
          <w:color w:val="000000" w:themeColor="text1"/>
        </w:rPr>
        <w:pPrChange w:id="13419" w:author="User" w:date="2021-09-14T13:59:00Z">
          <w:pPr>
            <w:ind w:left="280" w:hanging="280"/>
            <w:jc w:val="center"/>
          </w:pPr>
        </w:pPrChange>
      </w:pPr>
    </w:p>
    <w:p w14:paraId="1CF18BE8" w14:textId="2C45FE61" w:rsidR="00E17392" w:rsidRPr="003E6DC2" w:rsidDel="003D0F90" w:rsidRDefault="00E17392">
      <w:pPr>
        <w:pStyle w:val="13"/>
        <w:ind w:leftChars="50" w:left="560" w:hangingChars="150" w:hanging="420"/>
        <w:rPr>
          <w:del w:id="13420" w:author="User" w:date="2021-08-08T11:29:00Z"/>
          <w:rFonts w:hint="eastAsia"/>
          <w:color w:val="000000" w:themeColor="text1"/>
        </w:rPr>
        <w:pPrChange w:id="13421" w:author="User" w:date="2021-09-14T13:59:00Z">
          <w:pPr>
            <w:ind w:left="280" w:hanging="280"/>
            <w:jc w:val="center"/>
          </w:pPr>
        </w:pPrChange>
      </w:pPr>
    </w:p>
    <w:p w14:paraId="799107C3" w14:textId="3C8F0B51" w:rsidR="00E17392" w:rsidRPr="003E6DC2" w:rsidDel="003D0F90" w:rsidRDefault="00E17392">
      <w:pPr>
        <w:pStyle w:val="13"/>
        <w:ind w:leftChars="50" w:left="560" w:hangingChars="150" w:hanging="420"/>
        <w:rPr>
          <w:del w:id="13422" w:author="User" w:date="2021-08-08T11:29:00Z"/>
          <w:rFonts w:hint="eastAsia"/>
          <w:color w:val="000000" w:themeColor="text1"/>
        </w:rPr>
        <w:pPrChange w:id="13423" w:author="User" w:date="2021-09-14T13:59:00Z">
          <w:pPr>
            <w:ind w:left="280" w:hanging="280"/>
            <w:jc w:val="center"/>
          </w:pPr>
        </w:pPrChange>
      </w:pPr>
    </w:p>
    <w:p w14:paraId="4BE3C4CB" w14:textId="74FD5CA9" w:rsidR="00E17392" w:rsidRPr="003E6DC2" w:rsidDel="003D0F90" w:rsidRDefault="00E17392">
      <w:pPr>
        <w:pStyle w:val="13"/>
        <w:ind w:leftChars="50" w:left="560" w:hangingChars="150" w:hanging="420"/>
        <w:rPr>
          <w:del w:id="13424" w:author="User" w:date="2021-08-08T11:29:00Z"/>
          <w:rFonts w:hint="eastAsia"/>
          <w:color w:val="000000" w:themeColor="text1"/>
        </w:rPr>
        <w:pPrChange w:id="13425" w:author="User" w:date="2021-09-14T13:59:00Z">
          <w:pPr>
            <w:ind w:left="280" w:hanging="280"/>
            <w:jc w:val="center"/>
          </w:pPr>
        </w:pPrChange>
      </w:pPr>
    </w:p>
    <w:p w14:paraId="7C016A72" w14:textId="13EA531B" w:rsidR="00E17392" w:rsidRPr="003E6DC2" w:rsidDel="003D0F90" w:rsidRDefault="00E17392">
      <w:pPr>
        <w:pStyle w:val="13"/>
        <w:ind w:leftChars="50" w:left="560" w:hangingChars="150" w:hanging="420"/>
        <w:rPr>
          <w:del w:id="13426" w:author="User" w:date="2021-08-08T11:29:00Z"/>
          <w:rFonts w:hint="eastAsia"/>
          <w:color w:val="000000" w:themeColor="text1"/>
        </w:rPr>
        <w:pPrChange w:id="13427" w:author="User" w:date="2021-09-14T13:59:00Z">
          <w:pPr>
            <w:ind w:left="280" w:hanging="280"/>
            <w:jc w:val="center"/>
          </w:pPr>
        </w:pPrChange>
      </w:pPr>
    </w:p>
    <w:p w14:paraId="77957DF0" w14:textId="17234A6E" w:rsidR="00E17392" w:rsidRPr="003E6DC2" w:rsidDel="003D0F90" w:rsidRDefault="00E17392">
      <w:pPr>
        <w:pStyle w:val="13"/>
        <w:ind w:leftChars="50" w:left="560" w:hangingChars="150" w:hanging="420"/>
        <w:rPr>
          <w:del w:id="13428" w:author="User" w:date="2021-08-08T11:29:00Z"/>
          <w:rFonts w:hint="eastAsia"/>
          <w:color w:val="000000" w:themeColor="text1"/>
        </w:rPr>
        <w:pPrChange w:id="13429" w:author="User" w:date="2021-09-14T13:59:00Z">
          <w:pPr>
            <w:ind w:left="280" w:hanging="280"/>
            <w:jc w:val="center"/>
          </w:pPr>
        </w:pPrChange>
      </w:pPr>
    </w:p>
    <w:p w14:paraId="3D0D67BC" w14:textId="747C7AFC" w:rsidR="00E17392" w:rsidRPr="003E6DC2" w:rsidDel="003D0F90" w:rsidRDefault="00E17392">
      <w:pPr>
        <w:pStyle w:val="13"/>
        <w:ind w:leftChars="50" w:left="560" w:hangingChars="150" w:hanging="420"/>
        <w:rPr>
          <w:del w:id="13430" w:author="User" w:date="2021-08-08T11:29:00Z"/>
          <w:rFonts w:hint="eastAsia"/>
          <w:color w:val="000000" w:themeColor="text1"/>
        </w:rPr>
        <w:pPrChange w:id="13431" w:author="User" w:date="2021-09-14T13:59:00Z">
          <w:pPr>
            <w:ind w:left="280" w:hanging="280"/>
            <w:jc w:val="center"/>
          </w:pPr>
        </w:pPrChange>
      </w:pPr>
    </w:p>
    <w:p w14:paraId="46516167" w14:textId="337A6463" w:rsidR="00E17392" w:rsidRPr="003E6DC2" w:rsidDel="003D0F90" w:rsidRDefault="00E17392">
      <w:pPr>
        <w:pStyle w:val="13"/>
        <w:ind w:leftChars="50" w:left="560" w:hangingChars="150" w:hanging="420"/>
        <w:rPr>
          <w:del w:id="13432" w:author="User" w:date="2021-08-08T11:29:00Z"/>
          <w:rFonts w:hint="eastAsia"/>
          <w:color w:val="000000" w:themeColor="text1"/>
        </w:rPr>
        <w:pPrChange w:id="13433" w:author="User" w:date="2021-09-14T13:59:00Z">
          <w:pPr>
            <w:ind w:left="280" w:hanging="280"/>
            <w:jc w:val="center"/>
          </w:pPr>
        </w:pPrChange>
      </w:pPr>
    </w:p>
    <w:p w14:paraId="3B12788C" w14:textId="5268E17D" w:rsidR="00E17392" w:rsidRPr="003E6DC2" w:rsidDel="003D0F90" w:rsidRDefault="00E17392">
      <w:pPr>
        <w:pStyle w:val="13"/>
        <w:ind w:leftChars="50" w:left="560" w:hangingChars="150" w:hanging="420"/>
        <w:rPr>
          <w:del w:id="13434" w:author="User" w:date="2021-08-08T11:29:00Z"/>
          <w:rFonts w:hint="eastAsia"/>
          <w:color w:val="000000" w:themeColor="text1"/>
        </w:rPr>
        <w:pPrChange w:id="13435" w:author="User" w:date="2021-09-14T13:59:00Z">
          <w:pPr>
            <w:ind w:left="280" w:hanging="280"/>
            <w:jc w:val="center"/>
          </w:pPr>
        </w:pPrChange>
      </w:pPr>
    </w:p>
    <w:p w14:paraId="4EA75B51" w14:textId="214EC906" w:rsidR="00E17392" w:rsidRPr="003E6DC2" w:rsidDel="003D0F90" w:rsidRDefault="00E17392">
      <w:pPr>
        <w:pStyle w:val="13"/>
        <w:ind w:leftChars="50" w:left="560" w:hangingChars="150" w:hanging="420"/>
        <w:rPr>
          <w:del w:id="13436" w:author="User" w:date="2021-08-08T11:29:00Z"/>
          <w:rFonts w:hint="eastAsia"/>
          <w:color w:val="000000" w:themeColor="text1"/>
        </w:rPr>
        <w:pPrChange w:id="13437" w:author="User" w:date="2021-09-14T13:59:00Z">
          <w:pPr>
            <w:ind w:left="280" w:hanging="280"/>
            <w:jc w:val="center"/>
          </w:pPr>
        </w:pPrChange>
      </w:pPr>
    </w:p>
    <w:p w14:paraId="0566FEB5" w14:textId="0D6653D0" w:rsidR="00E17392" w:rsidRPr="003E6DC2" w:rsidDel="003D0F90" w:rsidRDefault="00E17392">
      <w:pPr>
        <w:pStyle w:val="13"/>
        <w:ind w:leftChars="50" w:left="560" w:hangingChars="150" w:hanging="420"/>
        <w:rPr>
          <w:del w:id="13438" w:author="User" w:date="2021-08-08T11:29:00Z"/>
          <w:rFonts w:hint="eastAsia"/>
          <w:color w:val="000000" w:themeColor="text1"/>
        </w:rPr>
        <w:pPrChange w:id="13439" w:author="User" w:date="2021-09-14T13:59:00Z">
          <w:pPr>
            <w:ind w:left="280" w:hanging="280"/>
            <w:jc w:val="center"/>
          </w:pPr>
        </w:pPrChange>
      </w:pPr>
    </w:p>
    <w:p w14:paraId="5B4615C8" w14:textId="0EE2C11A" w:rsidR="00E17392" w:rsidRPr="003E6DC2" w:rsidDel="003D0F90" w:rsidRDefault="00E17392">
      <w:pPr>
        <w:pStyle w:val="13"/>
        <w:ind w:leftChars="50" w:left="560" w:hangingChars="150" w:hanging="420"/>
        <w:rPr>
          <w:del w:id="13440" w:author="User" w:date="2021-08-08T11:29:00Z"/>
          <w:rFonts w:hint="eastAsia"/>
          <w:color w:val="000000" w:themeColor="text1"/>
        </w:rPr>
        <w:pPrChange w:id="13441" w:author="User" w:date="2021-09-14T13:59:00Z">
          <w:pPr>
            <w:ind w:left="280" w:hanging="280"/>
            <w:jc w:val="center"/>
          </w:pPr>
        </w:pPrChange>
      </w:pPr>
    </w:p>
    <w:p w14:paraId="2ABE840E" w14:textId="2DB850AD" w:rsidR="00E17392" w:rsidRPr="003E6DC2" w:rsidDel="003D0F90" w:rsidRDefault="00E17392">
      <w:pPr>
        <w:pStyle w:val="13"/>
        <w:ind w:leftChars="50" w:left="560" w:hangingChars="150" w:hanging="420"/>
        <w:rPr>
          <w:del w:id="13442" w:author="User" w:date="2021-08-08T11:29:00Z"/>
          <w:rFonts w:hint="eastAsia"/>
          <w:color w:val="000000" w:themeColor="text1"/>
        </w:rPr>
        <w:pPrChange w:id="13443" w:author="User" w:date="2021-09-14T13:59:00Z">
          <w:pPr>
            <w:ind w:left="280" w:hanging="280"/>
            <w:jc w:val="center"/>
          </w:pPr>
        </w:pPrChange>
      </w:pPr>
    </w:p>
    <w:p w14:paraId="69DCE43A" w14:textId="68A3491A" w:rsidR="00E17392" w:rsidRPr="003E6DC2" w:rsidDel="003D0F90" w:rsidRDefault="00E17392">
      <w:pPr>
        <w:pStyle w:val="13"/>
        <w:ind w:leftChars="50" w:left="560" w:hangingChars="150" w:hanging="420"/>
        <w:rPr>
          <w:del w:id="13444" w:author="User" w:date="2021-08-08T11:29:00Z"/>
          <w:rFonts w:hint="eastAsia"/>
          <w:color w:val="000000" w:themeColor="text1"/>
        </w:rPr>
        <w:pPrChange w:id="13445" w:author="User" w:date="2021-09-14T13:59:00Z">
          <w:pPr>
            <w:ind w:left="280" w:hanging="280"/>
            <w:jc w:val="center"/>
          </w:pPr>
        </w:pPrChange>
      </w:pPr>
    </w:p>
    <w:p w14:paraId="5A2C686D" w14:textId="6664FB93" w:rsidR="00E17392" w:rsidRPr="003E6DC2" w:rsidDel="003D0F90" w:rsidRDefault="00E17392">
      <w:pPr>
        <w:pStyle w:val="13"/>
        <w:ind w:leftChars="50" w:left="560" w:hangingChars="150" w:hanging="420"/>
        <w:rPr>
          <w:del w:id="13446" w:author="User" w:date="2021-08-08T11:29:00Z"/>
          <w:rFonts w:hint="eastAsia"/>
          <w:color w:val="000000" w:themeColor="text1"/>
        </w:rPr>
        <w:pPrChange w:id="13447" w:author="User" w:date="2021-09-14T13:59:00Z">
          <w:pPr>
            <w:ind w:left="280" w:hanging="280"/>
            <w:jc w:val="center"/>
          </w:pPr>
        </w:pPrChange>
      </w:pPr>
    </w:p>
    <w:p w14:paraId="74AEF1E4" w14:textId="31B6BF81" w:rsidR="00E17392" w:rsidRPr="003E6DC2" w:rsidDel="003D0F90" w:rsidRDefault="00E17392">
      <w:pPr>
        <w:pStyle w:val="13"/>
        <w:ind w:leftChars="50" w:left="560" w:hangingChars="150" w:hanging="420"/>
        <w:rPr>
          <w:del w:id="13448" w:author="User" w:date="2021-08-08T11:29:00Z"/>
          <w:rFonts w:hint="eastAsia"/>
          <w:color w:val="000000" w:themeColor="text1"/>
        </w:rPr>
        <w:pPrChange w:id="13449" w:author="User" w:date="2021-09-14T13:59:00Z">
          <w:pPr>
            <w:ind w:left="280" w:hanging="280"/>
            <w:jc w:val="center"/>
          </w:pPr>
        </w:pPrChange>
      </w:pPr>
    </w:p>
    <w:p w14:paraId="76829EED" w14:textId="6F33A76A" w:rsidR="00E17392" w:rsidRPr="003E6DC2" w:rsidDel="003D0F90" w:rsidRDefault="00E17392">
      <w:pPr>
        <w:pStyle w:val="13"/>
        <w:ind w:leftChars="50" w:left="560" w:hangingChars="150" w:hanging="420"/>
        <w:rPr>
          <w:del w:id="13450" w:author="User" w:date="2021-08-08T11:29:00Z"/>
          <w:rFonts w:hint="eastAsia"/>
          <w:color w:val="000000" w:themeColor="text1"/>
        </w:rPr>
        <w:pPrChange w:id="13451" w:author="User" w:date="2021-09-14T13:59:00Z">
          <w:pPr>
            <w:ind w:left="280" w:hanging="280"/>
            <w:jc w:val="center"/>
          </w:pPr>
        </w:pPrChange>
      </w:pPr>
    </w:p>
    <w:p w14:paraId="0C17E7E8" w14:textId="10DD2C39" w:rsidR="00E17392" w:rsidRPr="003E6DC2" w:rsidDel="003D0F90" w:rsidRDefault="00E17392">
      <w:pPr>
        <w:pStyle w:val="13"/>
        <w:ind w:leftChars="50" w:left="560" w:hangingChars="150" w:hanging="420"/>
        <w:rPr>
          <w:del w:id="13452" w:author="User" w:date="2021-08-08T11:29:00Z"/>
          <w:rFonts w:hint="eastAsia"/>
          <w:color w:val="000000" w:themeColor="text1"/>
        </w:rPr>
        <w:pPrChange w:id="13453" w:author="User" w:date="2021-09-14T13:59:00Z">
          <w:pPr>
            <w:ind w:left="280" w:hanging="280"/>
            <w:jc w:val="center"/>
          </w:pPr>
        </w:pPrChange>
      </w:pPr>
    </w:p>
    <w:p w14:paraId="0C2861DD" w14:textId="1826379E" w:rsidR="00E17392" w:rsidRPr="003E6DC2" w:rsidDel="003D0F90" w:rsidRDefault="00E17392">
      <w:pPr>
        <w:pStyle w:val="13"/>
        <w:ind w:leftChars="50" w:left="560" w:hangingChars="150" w:hanging="420"/>
        <w:rPr>
          <w:del w:id="13454" w:author="User" w:date="2021-08-08T11:29:00Z"/>
          <w:rFonts w:hint="eastAsia"/>
          <w:color w:val="000000" w:themeColor="text1"/>
        </w:rPr>
        <w:pPrChange w:id="13455" w:author="User" w:date="2021-09-14T13:59:00Z">
          <w:pPr>
            <w:ind w:left="280" w:hanging="280"/>
            <w:jc w:val="center"/>
          </w:pPr>
        </w:pPrChange>
      </w:pPr>
    </w:p>
    <w:p w14:paraId="043EFFB4" w14:textId="06E99195" w:rsidR="00E17392" w:rsidRPr="003E6DC2" w:rsidDel="003D0F90" w:rsidRDefault="00E17392">
      <w:pPr>
        <w:pStyle w:val="13"/>
        <w:ind w:leftChars="50" w:left="560" w:hangingChars="150" w:hanging="420"/>
        <w:rPr>
          <w:del w:id="13456" w:author="User" w:date="2021-08-08T11:29:00Z"/>
          <w:rFonts w:hint="eastAsia"/>
          <w:color w:val="000000" w:themeColor="text1"/>
        </w:rPr>
        <w:pPrChange w:id="13457" w:author="User" w:date="2021-09-14T13:59:00Z">
          <w:pPr>
            <w:ind w:left="280" w:hanging="280"/>
            <w:jc w:val="center"/>
          </w:pPr>
        </w:pPrChange>
      </w:pPr>
    </w:p>
    <w:p w14:paraId="7FE45A81" w14:textId="3DB48D23" w:rsidR="00E17392" w:rsidRPr="003E6DC2" w:rsidDel="003D0F90" w:rsidRDefault="00E17392">
      <w:pPr>
        <w:pStyle w:val="13"/>
        <w:ind w:leftChars="50" w:left="560" w:hangingChars="150" w:hanging="420"/>
        <w:rPr>
          <w:del w:id="13458" w:author="User" w:date="2021-08-08T11:29:00Z"/>
          <w:rFonts w:hint="eastAsia"/>
          <w:color w:val="000000" w:themeColor="text1"/>
        </w:rPr>
        <w:pPrChange w:id="13459" w:author="User" w:date="2021-09-14T13:59:00Z">
          <w:pPr>
            <w:ind w:left="280" w:hanging="280"/>
            <w:jc w:val="center"/>
          </w:pPr>
        </w:pPrChange>
      </w:pPr>
    </w:p>
    <w:p w14:paraId="7670F6F4" w14:textId="706ACFA7" w:rsidR="00E17392" w:rsidRPr="003E6DC2" w:rsidDel="003D0F90" w:rsidRDefault="00E17392">
      <w:pPr>
        <w:pStyle w:val="13"/>
        <w:ind w:leftChars="50" w:left="560" w:hangingChars="150" w:hanging="420"/>
        <w:rPr>
          <w:del w:id="13460" w:author="User" w:date="2021-08-08T11:29:00Z"/>
          <w:rFonts w:hint="eastAsia"/>
          <w:color w:val="000000" w:themeColor="text1"/>
        </w:rPr>
        <w:pPrChange w:id="13461" w:author="User" w:date="2021-09-14T13:59:00Z">
          <w:pPr>
            <w:ind w:left="280" w:hanging="280"/>
          </w:pPr>
        </w:pPrChange>
      </w:pPr>
      <w:del w:id="13462" w:author="User" w:date="2021-08-08T11:29:00Z">
        <w:r w:rsidRPr="003E6DC2" w:rsidDel="003D0F90">
          <w:rPr>
            <w:rFonts w:hint="eastAsia"/>
            <w:color w:val="000000" w:themeColor="text1"/>
          </w:rPr>
          <w:br w:type="page"/>
        </w:r>
      </w:del>
    </w:p>
    <w:p w14:paraId="4456B7CE" w14:textId="1FA24CE2" w:rsidR="00E17392" w:rsidRPr="003E6DC2" w:rsidDel="003D0F90" w:rsidRDefault="00E17392">
      <w:pPr>
        <w:pStyle w:val="13"/>
        <w:ind w:leftChars="50" w:left="560" w:hangingChars="150" w:hanging="420"/>
        <w:rPr>
          <w:del w:id="13463" w:author="User" w:date="2021-08-08T11:29:00Z"/>
          <w:rFonts w:hint="eastAsia"/>
          <w:color w:val="000000" w:themeColor="text1"/>
        </w:rPr>
        <w:pPrChange w:id="13464" w:author="User" w:date="2021-09-14T13:59:00Z">
          <w:pPr>
            <w:ind w:left="280" w:hanging="280"/>
            <w:jc w:val="center"/>
          </w:pPr>
        </w:pPrChange>
      </w:pPr>
    </w:p>
    <w:p w14:paraId="4DD62B35" w14:textId="0BD45A7F" w:rsidR="00E17392" w:rsidRPr="003E6DC2" w:rsidDel="003D0F90" w:rsidRDefault="00E17392">
      <w:pPr>
        <w:pStyle w:val="13"/>
        <w:ind w:leftChars="50" w:left="560" w:hangingChars="150" w:hanging="420"/>
        <w:rPr>
          <w:del w:id="13465" w:author="User" w:date="2021-08-08T11:29:00Z"/>
          <w:rFonts w:hint="eastAsia"/>
          <w:color w:val="000000" w:themeColor="text1"/>
        </w:rPr>
        <w:pPrChange w:id="13466" w:author="User" w:date="2021-09-14T13:59:00Z">
          <w:pPr>
            <w:ind w:left="280" w:hanging="280"/>
            <w:jc w:val="center"/>
          </w:pPr>
        </w:pPrChange>
      </w:pPr>
      <w:del w:id="13467" w:author="User" w:date="2021-08-08T11:29:00Z">
        <w:r w:rsidRPr="003E6DC2" w:rsidDel="003D0F90">
          <w:rPr>
            <w:noProof/>
            <w:color w:val="000000" w:themeColor="text1"/>
          </w:rPr>
          <w:drawing>
            <wp:inline distT="0" distB="0" distL="0" distR="0" wp14:anchorId="2DEC2DFB" wp14:editId="05EA5C50">
              <wp:extent cx="4880610" cy="82296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880610" cy="8229600"/>
                      </a:xfrm>
                      <a:prstGeom prst="rect">
                        <a:avLst/>
                      </a:prstGeom>
                    </pic:spPr>
                  </pic:pic>
                </a:graphicData>
              </a:graphic>
            </wp:inline>
          </w:drawing>
        </w:r>
      </w:del>
    </w:p>
    <w:p w14:paraId="2C447423" w14:textId="30F41F13" w:rsidR="00E17392" w:rsidRPr="003E6DC2" w:rsidDel="003D0F90" w:rsidRDefault="00E17392">
      <w:pPr>
        <w:pStyle w:val="13"/>
        <w:ind w:leftChars="50" w:left="560" w:hangingChars="150" w:hanging="420"/>
        <w:rPr>
          <w:del w:id="13468" w:author="User" w:date="2021-08-08T11:29:00Z"/>
          <w:rFonts w:hint="eastAsia"/>
          <w:color w:val="000000" w:themeColor="text1"/>
        </w:rPr>
        <w:pPrChange w:id="13469" w:author="User" w:date="2021-09-14T13:59:00Z">
          <w:pPr>
            <w:ind w:left="280" w:hanging="280"/>
            <w:jc w:val="center"/>
          </w:pPr>
        </w:pPrChange>
      </w:pPr>
    </w:p>
    <w:p w14:paraId="59281B0F" w14:textId="7AB4D30D" w:rsidR="00E17392" w:rsidRPr="003E6DC2" w:rsidDel="003D0F90" w:rsidRDefault="00E17392">
      <w:pPr>
        <w:pStyle w:val="13"/>
        <w:ind w:leftChars="50" w:left="560" w:hangingChars="150" w:hanging="420"/>
        <w:rPr>
          <w:del w:id="13470" w:author="User" w:date="2021-08-08T11:29:00Z"/>
          <w:rFonts w:hint="eastAsia"/>
          <w:color w:val="000000" w:themeColor="text1"/>
        </w:rPr>
        <w:pPrChange w:id="13471" w:author="User" w:date="2021-09-14T13:59:00Z">
          <w:pPr>
            <w:ind w:left="280" w:hanging="280"/>
            <w:jc w:val="center"/>
          </w:pPr>
        </w:pPrChange>
      </w:pPr>
    </w:p>
    <w:p w14:paraId="71CE5B4A" w14:textId="56E0902A" w:rsidR="00E17392" w:rsidRPr="003E6DC2" w:rsidDel="003D0F90" w:rsidRDefault="00E17392">
      <w:pPr>
        <w:pStyle w:val="13"/>
        <w:ind w:leftChars="50" w:left="560" w:hangingChars="150" w:hanging="420"/>
        <w:rPr>
          <w:del w:id="13472" w:author="User" w:date="2021-08-08T11:29:00Z"/>
          <w:rFonts w:hint="eastAsia"/>
          <w:color w:val="000000" w:themeColor="text1"/>
        </w:rPr>
        <w:pPrChange w:id="13473" w:author="User" w:date="2021-09-14T13:59:00Z">
          <w:pPr>
            <w:ind w:left="280" w:hanging="280"/>
            <w:jc w:val="center"/>
          </w:pPr>
        </w:pPrChange>
      </w:pPr>
    </w:p>
    <w:p w14:paraId="149120FE" w14:textId="57621E50" w:rsidR="00E17392" w:rsidRPr="003E6DC2" w:rsidDel="003D0F90" w:rsidRDefault="00E17392">
      <w:pPr>
        <w:pStyle w:val="13"/>
        <w:ind w:leftChars="50" w:left="560" w:hangingChars="150" w:hanging="420"/>
        <w:rPr>
          <w:del w:id="13474" w:author="User" w:date="2021-08-08T11:29:00Z"/>
          <w:rFonts w:hint="eastAsia"/>
          <w:color w:val="000000" w:themeColor="text1"/>
        </w:rPr>
        <w:pPrChange w:id="13475" w:author="User" w:date="2021-09-14T13:59:00Z">
          <w:pPr>
            <w:ind w:left="280" w:hanging="280"/>
            <w:jc w:val="center"/>
          </w:pPr>
        </w:pPrChange>
      </w:pPr>
    </w:p>
    <w:p w14:paraId="1EAB7489" w14:textId="7744D303" w:rsidR="00E17392" w:rsidRPr="003E6DC2" w:rsidDel="003D0F90" w:rsidRDefault="00E17392">
      <w:pPr>
        <w:pStyle w:val="13"/>
        <w:ind w:leftChars="50" w:left="560" w:hangingChars="150" w:hanging="420"/>
        <w:rPr>
          <w:del w:id="13476" w:author="User" w:date="2021-08-08T11:29:00Z"/>
          <w:rFonts w:hint="eastAsia"/>
          <w:color w:val="000000" w:themeColor="text1"/>
        </w:rPr>
        <w:pPrChange w:id="13477" w:author="User" w:date="2021-09-14T13:59:00Z">
          <w:pPr>
            <w:ind w:left="280" w:hanging="280"/>
            <w:jc w:val="center"/>
          </w:pPr>
        </w:pPrChange>
      </w:pPr>
      <w:del w:id="13478" w:author="User" w:date="2021-08-08T11:29:00Z">
        <w:r w:rsidRPr="003E6DC2" w:rsidDel="003D0F90">
          <w:rPr>
            <w:noProof/>
            <w:color w:val="000000" w:themeColor="text1"/>
          </w:rPr>
          <w:drawing>
            <wp:inline distT="0" distB="0" distL="0" distR="0" wp14:anchorId="2B3EAB3C" wp14:editId="0AE41C78">
              <wp:extent cx="4758055" cy="822960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758055" cy="8229600"/>
                      </a:xfrm>
                      <a:prstGeom prst="rect">
                        <a:avLst/>
                      </a:prstGeom>
                    </pic:spPr>
                  </pic:pic>
                </a:graphicData>
              </a:graphic>
            </wp:inline>
          </w:drawing>
        </w:r>
      </w:del>
    </w:p>
    <w:p w14:paraId="7220093D" w14:textId="2FAF234C" w:rsidR="00E17392" w:rsidRPr="003E6DC2" w:rsidDel="003D0F90" w:rsidRDefault="00E17392">
      <w:pPr>
        <w:pStyle w:val="13"/>
        <w:ind w:leftChars="50" w:left="560" w:hangingChars="150" w:hanging="420"/>
        <w:rPr>
          <w:del w:id="13479" w:author="User" w:date="2021-08-08T11:29:00Z"/>
          <w:rFonts w:hint="eastAsia"/>
          <w:color w:val="000000" w:themeColor="text1"/>
        </w:rPr>
        <w:pPrChange w:id="13480" w:author="User" w:date="2021-09-14T13:59:00Z">
          <w:pPr>
            <w:ind w:left="280" w:hanging="280"/>
            <w:jc w:val="center"/>
          </w:pPr>
        </w:pPrChange>
      </w:pPr>
    </w:p>
    <w:p w14:paraId="5D5D9B49" w14:textId="76FC121A" w:rsidR="00E17392" w:rsidRPr="003E6DC2" w:rsidDel="003D0F90" w:rsidRDefault="00E17392">
      <w:pPr>
        <w:pStyle w:val="13"/>
        <w:ind w:leftChars="50" w:left="560" w:hangingChars="150" w:hanging="420"/>
        <w:rPr>
          <w:del w:id="13481" w:author="User" w:date="2021-08-08T11:29:00Z"/>
          <w:rFonts w:hint="eastAsia"/>
          <w:color w:val="000000" w:themeColor="text1"/>
        </w:rPr>
        <w:pPrChange w:id="13482" w:author="User" w:date="2021-09-14T13:59:00Z">
          <w:pPr>
            <w:ind w:left="280" w:hanging="280"/>
            <w:jc w:val="center"/>
          </w:pPr>
        </w:pPrChange>
      </w:pPr>
    </w:p>
    <w:p w14:paraId="41C9BEA5" w14:textId="67BD8204" w:rsidR="00E17392" w:rsidRPr="003E6DC2" w:rsidDel="003D0F90" w:rsidRDefault="00E17392">
      <w:pPr>
        <w:pStyle w:val="13"/>
        <w:ind w:leftChars="50" w:left="560" w:hangingChars="150" w:hanging="420"/>
        <w:rPr>
          <w:del w:id="13483" w:author="User" w:date="2021-08-08T11:29:00Z"/>
          <w:rFonts w:hint="eastAsia"/>
          <w:color w:val="000000" w:themeColor="text1"/>
        </w:rPr>
        <w:pPrChange w:id="13484" w:author="User" w:date="2021-09-14T13:59:00Z">
          <w:pPr>
            <w:ind w:left="280" w:hanging="280"/>
            <w:jc w:val="center"/>
          </w:pPr>
        </w:pPrChange>
      </w:pPr>
    </w:p>
    <w:p w14:paraId="73A39F3F" w14:textId="11DB579B" w:rsidR="00E17392" w:rsidRPr="003E6DC2" w:rsidDel="003D0F90" w:rsidRDefault="00E17392">
      <w:pPr>
        <w:pStyle w:val="13"/>
        <w:ind w:leftChars="50" w:left="560" w:hangingChars="150" w:hanging="420"/>
        <w:rPr>
          <w:del w:id="13485" w:author="User" w:date="2021-08-08T11:29:00Z"/>
          <w:rFonts w:hint="eastAsia"/>
          <w:color w:val="000000" w:themeColor="text1"/>
        </w:rPr>
        <w:pPrChange w:id="13486" w:author="User" w:date="2021-09-14T13:59:00Z">
          <w:pPr>
            <w:ind w:left="280" w:hanging="280"/>
            <w:jc w:val="center"/>
          </w:pPr>
        </w:pPrChange>
      </w:pPr>
      <w:del w:id="13487" w:author="User" w:date="2021-08-08T11:29:00Z">
        <w:r w:rsidRPr="003E6DC2" w:rsidDel="003D0F90">
          <w:rPr>
            <w:noProof/>
            <w:color w:val="000000" w:themeColor="text1"/>
          </w:rPr>
          <w:drawing>
            <wp:inline distT="0" distB="0" distL="0" distR="0" wp14:anchorId="38A4D670" wp14:editId="6C24CBEE">
              <wp:extent cx="4761865" cy="8229600"/>
              <wp:effectExtent l="0" t="0" r="63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761865" cy="8229600"/>
                      </a:xfrm>
                      <a:prstGeom prst="rect">
                        <a:avLst/>
                      </a:prstGeom>
                    </pic:spPr>
                  </pic:pic>
                </a:graphicData>
              </a:graphic>
            </wp:inline>
          </w:drawing>
        </w:r>
      </w:del>
    </w:p>
    <w:p w14:paraId="08C314EC" w14:textId="3D69E723" w:rsidR="00E17392" w:rsidRPr="003E6DC2" w:rsidDel="003D0F90" w:rsidRDefault="00E17392">
      <w:pPr>
        <w:pStyle w:val="13"/>
        <w:ind w:leftChars="50" w:left="560" w:hangingChars="150" w:hanging="420"/>
        <w:rPr>
          <w:del w:id="13488" w:author="User" w:date="2021-08-08T11:29:00Z"/>
          <w:rFonts w:hint="eastAsia"/>
          <w:color w:val="000000" w:themeColor="text1"/>
        </w:rPr>
        <w:pPrChange w:id="13489" w:author="User" w:date="2021-09-14T13:59:00Z">
          <w:pPr>
            <w:ind w:left="280" w:hanging="280"/>
          </w:pPr>
        </w:pPrChange>
      </w:pPr>
    </w:p>
    <w:p w14:paraId="3C7D40BB" w14:textId="6033ECDF" w:rsidR="00E17392" w:rsidRPr="003E6DC2" w:rsidDel="003D0F90" w:rsidRDefault="00E17392">
      <w:pPr>
        <w:pStyle w:val="13"/>
        <w:ind w:leftChars="50" w:left="560" w:hangingChars="150" w:hanging="420"/>
        <w:rPr>
          <w:del w:id="13490" w:author="User" w:date="2021-08-08T11:29:00Z"/>
          <w:rFonts w:hint="eastAsia"/>
          <w:color w:val="000000" w:themeColor="text1"/>
        </w:rPr>
        <w:pPrChange w:id="13491" w:author="User" w:date="2021-09-14T13:59:00Z">
          <w:pPr>
            <w:ind w:left="280" w:hanging="280"/>
            <w:jc w:val="center"/>
          </w:pPr>
        </w:pPrChange>
      </w:pPr>
    </w:p>
    <w:p w14:paraId="3F066159" w14:textId="5EF64147" w:rsidR="00E17392" w:rsidRPr="003E6DC2" w:rsidDel="003D0F90" w:rsidRDefault="00E17392">
      <w:pPr>
        <w:pStyle w:val="13"/>
        <w:ind w:leftChars="50" w:left="560" w:hangingChars="150" w:hanging="420"/>
        <w:rPr>
          <w:del w:id="13492" w:author="User" w:date="2021-08-08T11:29:00Z"/>
          <w:rFonts w:hint="eastAsia"/>
          <w:color w:val="000000" w:themeColor="text1"/>
        </w:rPr>
        <w:pPrChange w:id="13493" w:author="User" w:date="2021-09-14T13:59:00Z">
          <w:pPr>
            <w:ind w:left="280" w:hanging="280"/>
            <w:jc w:val="center"/>
          </w:pPr>
        </w:pPrChange>
      </w:pPr>
      <w:del w:id="13494" w:author="User" w:date="2021-08-08T11:29:00Z">
        <w:r w:rsidRPr="003E6DC2" w:rsidDel="003D0F90">
          <w:rPr>
            <w:noProof/>
            <w:color w:val="000000" w:themeColor="text1"/>
          </w:rPr>
          <w:drawing>
            <wp:inline distT="0" distB="0" distL="0" distR="0" wp14:anchorId="4D5CAF92" wp14:editId="5AB06D55">
              <wp:extent cx="4747895" cy="82296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47895" cy="8229600"/>
                      </a:xfrm>
                      <a:prstGeom prst="rect">
                        <a:avLst/>
                      </a:prstGeom>
                    </pic:spPr>
                  </pic:pic>
                </a:graphicData>
              </a:graphic>
            </wp:inline>
          </w:drawing>
        </w:r>
      </w:del>
    </w:p>
    <w:p w14:paraId="72D17556" w14:textId="5E4EE02E" w:rsidR="00E17392" w:rsidRPr="003E6DC2" w:rsidDel="003D0F90" w:rsidRDefault="00E17392">
      <w:pPr>
        <w:pStyle w:val="13"/>
        <w:ind w:leftChars="50" w:left="560" w:hangingChars="150" w:hanging="420"/>
        <w:rPr>
          <w:del w:id="13495" w:author="User" w:date="2021-08-08T11:29:00Z"/>
          <w:rFonts w:hint="eastAsia"/>
          <w:color w:val="000000" w:themeColor="text1"/>
        </w:rPr>
        <w:pPrChange w:id="13496" w:author="User" w:date="2021-09-14T13:59:00Z">
          <w:pPr>
            <w:ind w:left="280" w:hanging="280"/>
            <w:jc w:val="center"/>
          </w:pPr>
        </w:pPrChange>
      </w:pPr>
    </w:p>
    <w:p w14:paraId="688F548F" w14:textId="1E4C5273" w:rsidR="00E17392" w:rsidRPr="003E6DC2" w:rsidDel="003D0F90" w:rsidRDefault="00E17392">
      <w:pPr>
        <w:pStyle w:val="13"/>
        <w:ind w:leftChars="50" w:left="560" w:hangingChars="150" w:hanging="420"/>
        <w:rPr>
          <w:del w:id="13497" w:author="User" w:date="2021-08-08T11:29:00Z"/>
          <w:rFonts w:hint="eastAsia"/>
          <w:color w:val="000000" w:themeColor="text1"/>
        </w:rPr>
        <w:pPrChange w:id="13498" w:author="User" w:date="2021-09-14T13:59:00Z">
          <w:pPr>
            <w:ind w:left="280" w:hanging="280"/>
            <w:jc w:val="center"/>
          </w:pPr>
        </w:pPrChange>
      </w:pPr>
    </w:p>
    <w:p w14:paraId="07DBB274" w14:textId="693E45EF" w:rsidR="00E17392" w:rsidRPr="003E6DC2" w:rsidDel="003D0F90" w:rsidRDefault="00E17392">
      <w:pPr>
        <w:pStyle w:val="13"/>
        <w:ind w:leftChars="50" w:left="560" w:hangingChars="150" w:hanging="420"/>
        <w:rPr>
          <w:del w:id="13499" w:author="User" w:date="2021-08-08T11:29:00Z"/>
          <w:rFonts w:hint="eastAsia"/>
          <w:color w:val="000000" w:themeColor="text1"/>
        </w:rPr>
        <w:pPrChange w:id="13500" w:author="User" w:date="2021-09-14T13:59:00Z">
          <w:pPr>
            <w:ind w:left="280" w:hanging="280"/>
            <w:jc w:val="center"/>
          </w:pPr>
        </w:pPrChange>
      </w:pPr>
      <w:del w:id="13501" w:author="User" w:date="2021-08-08T11:29:00Z">
        <w:r w:rsidRPr="003E6DC2" w:rsidDel="003D0F90">
          <w:rPr>
            <w:rFonts w:hint="eastAsia"/>
            <w:color w:val="000000" w:themeColor="text1"/>
          </w:rPr>
          <w:br w:type="page"/>
        </w:r>
        <w:r w:rsidR="00630129" w:rsidRPr="003E6DC2" w:rsidDel="003D0F90">
          <w:rPr>
            <w:noProof/>
            <w:color w:val="000000" w:themeColor="text1"/>
          </w:rPr>
          <w:drawing>
            <wp:inline distT="0" distB="0" distL="0" distR="0" wp14:anchorId="412EA74F" wp14:editId="3D5F4A18">
              <wp:extent cx="4765675" cy="8229600"/>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65675" cy="8229600"/>
                      </a:xfrm>
                      <a:prstGeom prst="rect">
                        <a:avLst/>
                      </a:prstGeom>
                    </pic:spPr>
                  </pic:pic>
                </a:graphicData>
              </a:graphic>
            </wp:inline>
          </w:drawing>
        </w:r>
      </w:del>
    </w:p>
    <w:p w14:paraId="1259B2A8" w14:textId="4A4C9EF9" w:rsidR="00E17392" w:rsidRPr="003E6DC2" w:rsidDel="003D0F90" w:rsidRDefault="00E17392">
      <w:pPr>
        <w:pStyle w:val="13"/>
        <w:ind w:leftChars="50" w:left="560" w:hangingChars="150" w:hanging="420"/>
        <w:rPr>
          <w:del w:id="13502" w:author="User" w:date="2021-08-08T11:29:00Z"/>
          <w:rFonts w:hint="eastAsia"/>
          <w:color w:val="000000" w:themeColor="text1"/>
        </w:rPr>
        <w:pPrChange w:id="13503" w:author="User" w:date="2021-09-14T13:59:00Z">
          <w:pPr>
            <w:ind w:left="280" w:hanging="280"/>
            <w:jc w:val="center"/>
          </w:pPr>
        </w:pPrChange>
      </w:pPr>
    </w:p>
    <w:p w14:paraId="55846A89" w14:textId="05F69109" w:rsidR="00630129" w:rsidRPr="003E6DC2" w:rsidDel="003D0F90" w:rsidRDefault="00630129">
      <w:pPr>
        <w:pStyle w:val="13"/>
        <w:ind w:leftChars="50" w:left="560" w:hangingChars="150" w:hanging="420"/>
        <w:rPr>
          <w:del w:id="13504" w:author="User" w:date="2021-08-08T11:29:00Z"/>
          <w:rFonts w:hint="eastAsia"/>
          <w:color w:val="000000" w:themeColor="text1"/>
        </w:rPr>
        <w:pPrChange w:id="13505" w:author="User" w:date="2021-09-14T13:59:00Z">
          <w:pPr>
            <w:ind w:left="280" w:hanging="280"/>
            <w:jc w:val="center"/>
          </w:pPr>
        </w:pPrChange>
      </w:pPr>
    </w:p>
    <w:p w14:paraId="2C67DDE5" w14:textId="59C82D67" w:rsidR="00630129" w:rsidRPr="003E6DC2" w:rsidDel="003D0F90" w:rsidRDefault="00630129">
      <w:pPr>
        <w:pStyle w:val="13"/>
        <w:ind w:leftChars="50" w:left="560" w:hangingChars="150" w:hanging="420"/>
        <w:rPr>
          <w:del w:id="13506" w:author="User" w:date="2021-08-08T11:29:00Z"/>
          <w:rFonts w:hint="eastAsia"/>
          <w:color w:val="000000" w:themeColor="text1"/>
        </w:rPr>
        <w:pPrChange w:id="13507" w:author="User" w:date="2021-09-14T13:59:00Z">
          <w:pPr>
            <w:ind w:left="280" w:hanging="280"/>
          </w:pPr>
        </w:pPrChange>
      </w:pPr>
      <w:del w:id="13508" w:author="User" w:date="2021-08-08T11:29:00Z">
        <w:r w:rsidRPr="003E6DC2" w:rsidDel="003D0F90">
          <w:rPr>
            <w:rFonts w:hint="eastAsia"/>
            <w:color w:val="000000" w:themeColor="text1"/>
          </w:rPr>
          <w:br w:type="page"/>
        </w:r>
        <w:r w:rsidRPr="003E6DC2" w:rsidDel="003D0F90">
          <w:rPr>
            <w:noProof/>
            <w:color w:val="000000" w:themeColor="text1"/>
          </w:rPr>
          <w:drawing>
            <wp:inline distT="0" distB="0" distL="0" distR="0" wp14:anchorId="25BB2DF5" wp14:editId="0BAA49FF">
              <wp:extent cx="5379720" cy="1744980"/>
              <wp:effectExtent l="0" t="0" r="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79720" cy="1744980"/>
                      </a:xfrm>
                      <a:prstGeom prst="rect">
                        <a:avLst/>
                      </a:prstGeom>
                    </pic:spPr>
                  </pic:pic>
                </a:graphicData>
              </a:graphic>
            </wp:inline>
          </w:drawing>
        </w:r>
      </w:del>
    </w:p>
    <w:p w14:paraId="27B87023" w14:textId="10D434EC" w:rsidR="00630129" w:rsidRPr="003E6DC2" w:rsidDel="003D0F90" w:rsidRDefault="00630129">
      <w:pPr>
        <w:pStyle w:val="13"/>
        <w:ind w:leftChars="50" w:left="560" w:hangingChars="150" w:hanging="420"/>
        <w:rPr>
          <w:del w:id="13509" w:author="User" w:date="2021-08-08T11:29:00Z"/>
          <w:rFonts w:hint="eastAsia"/>
          <w:color w:val="000000" w:themeColor="text1"/>
        </w:rPr>
        <w:pPrChange w:id="13510" w:author="User" w:date="2021-09-14T13:59:00Z">
          <w:pPr>
            <w:ind w:left="280" w:hanging="280"/>
            <w:jc w:val="center"/>
          </w:pPr>
        </w:pPrChange>
      </w:pPr>
    </w:p>
    <w:p w14:paraId="69B2AF4D" w14:textId="0388D7B7" w:rsidR="00630129" w:rsidRPr="003E6DC2" w:rsidDel="003D0F90" w:rsidRDefault="00630129">
      <w:pPr>
        <w:pStyle w:val="13"/>
        <w:ind w:leftChars="50" w:left="560" w:hangingChars="150" w:hanging="420"/>
        <w:rPr>
          <w:del w:id="13511" w:author="User" w:date="2021-08-08T11:29:00Z"/>
          <w:rFonts w:hint="eastAsia"/>
          <w:color w:val="000000" w:themeColor="text1"/>
        </w:rPr>
        <w:pPrChange w:id="13512" w:author="User" w:date="2021-09-14T13:59:00Z">
          <w:pPr>
            <w:ind w:left="280" w:hanging="280"/>
            <w:jc w:val="center"/>
          </w:pPr>
        </w:pPrChange>
      </w:pPr>
    </w:p>
    <w:p w14:paraId="06FC0CD8" w14:textId="5657EC86" w:rsidR="00630129" w:rsidRPr="003E6DC2" w:rsidDel="003D0F90" w:rsidRDefault="00630129">
      <w:pPr>
        <w:pStyle w:val="13"/>
        <w:ind w:leftChars="50" w:left="560" w:hangingChars="150" w:hanging="420"/>
        <w:rPr>
          <w:del w:id="13513" w:author="User" w:date="2021-08-08T11:29:00Z"/>
          <w:rFonts w:hint="eastAsia"/>
          <w:color w:val="000000" w:themeColor="text1"/>
        </w:rPr>
        <w:pPrChange w:id="13514" w:author="User" w:date="2021-09-14T13:59:00Z">
          <w:pPr>
            <w:ind w:left="280" w:hanging="280"/>
            <w:jc w:val="center"/>
          </w:pPr>
        </w:pPrChange>
      </w:pPr>
    </w:p>
    <w:p w14:paraId="6A702BFC" w14:textId="437BB4F3" w:rsidR="00630129" w:rsidRPr="003E6DC2" w:rsidDel="003D0F90" w:rsidRDefault="00630129">
      <w:pPr>
        <w:pStyle w:val="13"/>
        <w:ind w:leftChars="50" w:left="560" w:hangingChars="150" w:hanging="420"/>
        <w:rPr>
          <w:del w:id="13515" w:author="User" w:date="2021-08-08T11:29:00Z"/>
          <w:rFonts w:hint="eastAsia"/>
          <w:color w:val="000000" w:themeColor="text1"/>
        </w:rPr>
        <w:pPrChange w:id="13516" w:author="User" w:date="2021-09-14T13:59:00Z">
          <w:pPr>
            <w:ind w:left="280" w:hanging="280"/>
            <w:jc w:val="center"/>
          </w:pPr>
        </w:pPrChange>
      </w:pPr>
    </w:p>
    <w:p w14:paraId="37459D1A" w14:textId="2EC07A9F" w:rsidR="00630129" w:rsidRPr="003E6DC2" w:rsidDel="003D0F90" w:rsidRDefault="00630129">
      <w:pPr>
        <w:pStyle w:val="13"/>
        <w:ind w:leftChars="50" w:left="560" w:hangingChars="150" w:hanging="420"/>
        <w:rPr>
          <w:del w:id="13517" w:author="User" w:date="2021-08-08T11:29:00Z"/>
          <w:rFonts w:hint="eastAsia"/>
          <w:color w:val="000000" w:themeColor="text1"/>
        </w:rPr>
        <w:pPrChange w:id="13518" w:author="User" w:date="2021-09-14T13:59:00Z">
          <w:pPr>
            <w:ind w:left="280" w:hanging="280"/>
            <w:jc w:val="center"/>
          </w:pPr>
        </w:pPrChange>
      </w:pPr>
    </w:p>
    <w:p w14:paraId="04A8CF42" w14:textId="25CB00EA" w:rsidR="00630129" w:rsidRPr="003E6DC2" w:rsidDel="003D0F90" w:rsidRDefault="00630129">
      <w:pPr>
        <w:pStyle w:val="13"/>
        <w:ind w:leftChars="50" w:left="560" w:hangingChars="150" w:hanging="420"/>
        <w:rPr>
          <w:del w:id="13519" w:author="User" w:date="2021-08-08T11:29:00Z"/>
          <w:rFonts w:hint="eastAsia"/>
          <w:color w:val="000000" w:themeColor="text1"/>
        </w:rPr>
        <w:pPrChange w:id="13520" w:author="User" w:date="2021-09-14T13:59:00Z">
          <w:pPr>
            <w:ind w:left="280" w:hanging="280"/>
            <w:jc w:val="center"/>
          </w:pPr>
        </w:pPrChange>
      </w:pPr>
    </w:p>
    <w:p w14:paraId="5B23BE2A" w14:textId="2FB5E8A6" w:rsidR="00630129" w:rsidRPr="003E6DC2" w:rsidDel="003D0F90" w:rsidRDefault="00630129">
      <w:pPr>
        <w:pStyle w:val="13"/>
        <w:ind w:leftChars="50" w:left="560" w:hangingChars="150" w:hanging="420"/>
        <w:rPr>
          <w:del w:id="13521" w:author="User" w:date="2021-08-08T11:29:00Z"/>
          <w:rFonts w:hint="eastAsia"/>
          <w:color w:val="000000" w:themeColor="text1"/>
        </w:rPr>
        <w:pPrChange w:id="13522" w:author="User" w:date="2021-09-14T13:59:00Z">
          <w:pPr>
            <w:ind w:left="280" w:hanging="280"/>
            <w:jc w:val="center"/>
          </w:pPr>
        </w:pPrChange>
      </w:pPr>
    </w:p>
    <w:p w14:paraId="05432B07" w14:textId="18A1C397" w:rsidR="00630129" w:rsidRPr="003E6DC2" w:rsidDel="003D0F90" w:rsidRDefault="00630129">
      <w:pPr>
        <w:pStyle w:val="13"/>
        <w:ind w:leftChars="50" w:left="560" w:hangingChars="150" w:hanging="420"/>
        <w:rPr>
          <w:del w:id="13523" w:author="User" w:date="2021-08-08T11:29:00Z"/>
          <w:rFonts w:hint="eastAsia"/>
          <w:color w:val="000000" w:themeColor="text1"/>
        </w:rPr>
        <w:pPrChange w:id="13524" w:author="User" w:date="2021-09-14T13:59:00Z">
          <w:pPr>
            <w:ind w:left="280" w:hanging="280"/>
            <w:jc w:val="center"/>
          </w:pPr>
        </w:pPrChange>
      </w:pPr>
    </w:p>
    <w:p w14:paraId="7CD64FE1" w14:textId="0DB680AA" w:rsidR="00630129" w:rsidRPr="003E6DC2" w:rsidDel="003D0F90" w:rsidRDefault="00630129">
      <w:pPr>
        <w:pStyle w:val="13"/>
        <w:ind w:leftChars="50" w:left="560" w:hangingChars="150" w:hanging="420"/>
        <w:rPr>
          <w:del w:id="13525" w:author="User" w:date="2021-08-08T11:29:00Z"/>
          <w:rFonts w:hint="eastAsia"/>
          <w:color w:val="000000" w:themeColor="text1"/>
        </w:rPr>
        <w:pPrChange w:id="13526" w:author="User" w:date="2021-09-14T13:59:00Z">
          <w:pPr>
            <w:ind w:left="280" w:hanging="280"/>
            <w:jc w:val="center"/>
          </w:pPr>
        </w:pPrChange>
      </w:pPr>
    </w:p>
    <w:p w14:paraId="44C36E9D" w14:textId="34DD9549" w:rsidR="00630129" w:rsidRPr="003E6DC2" w:rsidDel="003D0F90" w:rsidRDefault="00630129">
      <w:pPr>
        <w:pStyle w:val="13"/>
        <w:ind w:leftChars="50" w:left="560" w:hangingChars="150" w:hanging="420"/>
        <w:rPr>
          <w:del w:id="13527" w:author="User" w:date="2021-08-08T11:29:00Z"/>
          <w:rFonts w:hint="eastAsia"/>
          <w:color w:val="000000" w:themeColor="text1"/>
        </w:rPr>
        <w:pPrChange w:id="13528" w:author="User" w:date="2021-09-14T13:59:00Z">
          <w:pPr>
            <w:ind w:left="280" w:hanging="280"/>
            <w:jc w:val="center"/>
          </w:pPr>
        </w:pPrChange>
      </w:pPr>
    </w:p>
    <w:p w14:paraId="18774AE3" w14:textId="47CA4B39" w:rsidR="00630129" w:rsidRPr="003E6DC2" w:rsidDel="003D0F90" w:rsidRDefault="00630129">
      <w:pPr>
        <w:pStyle w:val="13"/>
        <w:ind w:leftChars="50" w:left="560" w:hangingChars="150" w:hanging="420"/>
        <w:rPr>
          <w:del w:id="13529" w:author="User" w:date="2021-08-08T11:29:00Z"/>
          <w:rFonts w:hint="eastAsia"/>
          <w:color w:val="000000" w:themeColor="text1"/>
        </w:rPr>
        <w:pPrChange w:id="13530" w:author="User" w:date="2021-09-14T13:59:00Z">
          <w:pPr>
            <w:ind w:left="280" w:hanging="280"/>
            <w:jc w:val="center"/>
          </w:pPr>
        </w:pPrChange>
      </w:pPr>
    </w:p>
    <w:p w14:paraId="3380B5BD" w14:textId="1628D50A" w:rsidR="00630129" w:rsidRPr="003E6DC2" w:rsidDel="003D0F90" w:rsidRDefault="00630129">
      <w:pPr>
        <w:pStyle w:val="13"/>
        <w:ind w:leftChars="50" w:left="560" w:hangingChars="150" w:hanging="420"/>
        <w:rPr>
          <w:del w:id="13531" w:author="User" w:date="2021-08-08T11:30:00Z"/>
          <w:rFonts w:hint="eastAsia"/>
          <w:color w:val="000000" w:themeColor="text1"/>
        </w:rPr>
        <w:pPrChange w:id="13532" w:author="User" w:date="2021-09-14T13:59:00Z">
          <w:pPr>
            <w:ind w:left="280" w:hanging="280"/>
            <w:jc w:val="center"/>
          </w:pPr>
        </w:pPrChange>
      </w:pPr>
    </w:p>
    <w:p w14:paraId="6BC8F43E" w14:textId="2F57F705" w:rsidR="00630129" w:rsidRPr="003E6DC2" w:rsidDel="003D0F90" w:rsidRDefault="00630129">
      <w:pPr>
        <w:pStyle w:val="13"/>
        <w:ind w:leftChars="50" w:left="560" w:hangingChars="150" w:hanging="420"/>
        <w:rPr>
          <w:del w:id="13533" w:author="User" w:date="2021-08-08T11:30:00Z"/>
          <w:rFonts w:hint="eastAsia"/>
          <w:color w:val="000000" w:themeColor="text1"/>
        </w:rPr>
        <w:pPrChange w:id="13534" w:author="User" w:date="2021-09-14T13:59:00Z">
          <w:pPr>
            <w:ind w:left="280" w:hanging="280"/>
            <w:jc w:val="center"/>
          </w:pPr>
        </w:pPrChange>
      </w:pPr>
    </w:p>
    <w:p w14:paraId="174ECD89" w14:textId="55639220" w:rsidR="00630129" w:rsidRPr="003E6DC2" w:rsidDel="003D0F90" w:rsidRDefault="00630129">
      <w:pPr>
        <w:pStyle w:val="13"/>
        <w:ind w:leftChars="50" w:left="560" w:hangingChars="150" w:hanging="420"/>
        <w:rPr>
          <w:del w:id="13535" w:author="User" w:date="2021-08-08T11:30:00Z"/>
          <w:rFonts w:hint="eastAsia"/>
          <w:color w:val="000000" w:themeColor="text1"/>
        </w:rPr>
        <w:pPrChange w:id="13536" w:author="User" w:date="2021-09-14T13:59:00Z">
          <w:pPr>
            <w:ind w:left="280" w:hanging="280"/>
            <w:jc w:val="center"/>
          </w:pPr>
        </w:pPrChange>
      </w:pPr>
    </w:p>
    <w:p w14:paraId="452FC089" w14:textId="6BF2EC9D" w:rsidR="00630129" w:rsidRPr="003E6DC2" w:rsidDel="003D0F90" w:rsidRDefault="00630129">
      <w:pPr>
        <w:pStyle w:val="13"/>
        <w:ind w:leftChars="50" w:left="560" w:hangingChars="150" w:hanging="420"/>
        <w:rPr>
          <w:del w:id="13537" w:author="User" w:date="2021-08-08T11:30:00Z"/>
          <w:rFonts w:hint="eastAsia"/>
          <w:color w:val="000000" w:themeColor="text1"/>
        </w:rPr>
        <w:pPrChange w:id="13538" w:author="User" w:date="2021-09-14T13:59:00Z">
          <w:pPr>
            <w:ind w:left="280" w:hanging="280"/>
            <w:jc w:val="center"/>
          </w:pPr>
        </w:pPrChange>
      </w:pPr>
    </w:p>
    <w:p w14:paraId="53FA1159" w14:textId="00512F58" w:rsidR="00630129" w:rsidRPr="003E6DC2" w:rsidDel="003D0F90" w:rsidRDefault="00630129">
      <w:pPr>
        <w:pStyle w:val="13"/>
        <w:ind w:leftChars="50" w:left="560" w:hangingChars="150" w:hanging="420"/>
        <w:rPr>
          <w:del w:id="13539" w:author="User" w:date="2021-08-08T11:30:00Z"/>
          <w:rFonts w:hint="eastAsia"/>
          <w:color w:val="000000" w:themeColor="text1"/>
        </w:rPr>
        <w:pPrChange w:id="13540" w:author="User" w:date="2021-09-14T13:59:00Z">
          <w:pPr>
            <w:ind w:left="280" w:hanging="280"/>
            <w:jc w:val="center"/>
          </w:pPr>
        </w:pPrChange>
      </w:pPr>
    </w:p>
    <w:p w14:paraId="3B786B68" w14:textId="09A105A9" w:rsidR="00630129" w:rsidRPr="003E6DC2" w:rsidDel="003D0F90" w:rsidRDefault="00630129">
      <w:pPr>
        <w:pStyle w:val="13"/>
        <w:ind w:leftChars="50" w:left="560" w:hangingChars="150" w:hanging="420"/>
        <w:rPr>
          <w:del w:id="13541" w:author="User" w:date="2021-08-08T11:30:00Z"/>
          <w:rFonts w:hint="eastAsia"/>
          <w:color w:val="000000" w:themeColor="text1"/>
        </w:rPr>
        <w:pPrChange w:id="13542" w:author="User" w:date="2021-09-14T13:59:00Z">
          <w:pPr>
            <w:ind w:left="280" w:hanging="280"/>
            <w:jc w:val="center"/>
          </w:pPr>
        </w:pPrChange>
      </w:pPr>
    </w:p>
    <w:p w14:paraId="15BD5A16" w14:textId="17767E09" w:rsidR="00630129" w:rsidRPr="003E6DC2" w:rsidDel="003D0F90" w:rsidRDefault="00630129">
      <w:pPr>
        <w:pStyle w:val="13"/>
        <w:ind w:leftChars="50" w:left="560" w:hangingChars="150" w:hanging="420"/>
        <w:rPr>
          <w:del w:id="13543" w:author="User" w:date="2021-08-08T11:30:00Z"/>
          <w:rFonts w:hint="eastAsia"/>
          <w:color w:val="000000" w:themeColor="text1"/>
        </w:rPr>
        <w:pPrChange w:id="13544" w:author="User" w:date="2021-09-14T13:59:00Z">
          <w:pPr>
            <w:ind w:left="280" w:hanging="280"/>
            <w:jc w:val="center"/>
          </w:pPr>
        </w:pPrChange>
      </w:pPr>
    </w:p>
    <w:p w14:paraId="1C35C7A6" w14:textId="3764581F" w:rsidR="00630129" w:rsidRPr="003E6DC2" w:rsidDel="003D0F90" w:rsidRDefault="00630129">
      <w:pPr>
        <w:pStyle w:val="13"/>
        <w:ind w:leftChars="50" w:left="560" w:hangingChars="150" w:hanging="420"/>
        <w:rPr>
          <w:del w:id="13545" w:author="User" w:date="2021-08-08T11:30:00Z"/>
          <w:rFonts w:hint="eastAsia"/>
          <w:color w:val="000000" w:themeColor="text1"/>
        </w:rPr>
        <w:pPrChange w:id="13546" w:author="User" w:date="2021-09-14T13:59:00Z">
          <w:pPr>
            <w:ind w:left="280" w:hanging="280"/>
            <w:jc w:val="center"/>
          </w:pPr>
        </w:pPrChange>
      </w:pPr>
    </w:p>
    <w:p w14:paraId="5638F3FC" w14:textId="2B82E570" w:rsidR="00630129" w:rsidRPr="003E6DC2" w:rsidDel="003D0F90" w:rsidRDefault="00630129">
      <w:pPr>
        <w:pStyle w:val="13"/>
        <w:ind w:leftChars="50" w:left="560" w:hangingChars="150" w:hanging="420"/>
        <w:rPr>
          <w:del w:id="13547" w:author="User" w:date="2021-08-08T11:30:00Z"/>
          <w:rFonts w:hint="eastAsia"/>
          <w:color w:val="000000" w:themeColor="text1"/>
        </w:rPr>
        <w:pPrChange w:id="13548" w:author="User" w:date="2021-09-14T13:59:00Z">
          <w:pPr>
            <w:ind w:left="280" w:hanging="280"/>
            <w:jc w:val="center"/>
          </w:pPr>
        </w:pPrChange>
      </w:pPr>
    </w:p>
    <w:p w14:paraId="61F4EBBA" w14:textId="6DB3BDBC" w:rsidR="00630129" w:rsidRPr="003E6DC2" w:rsidDel="003D0F90" w:rsidRDefault="00630129">
      <w:pPr>
        <w:pStyle w:val="13"/>
        <w:ind w:leftChars="50" w:left="560" w:hangingChars="150" w:hanging="420"/>
        <w:rPr>
          <w:del w:id="13549" w:author="User" w:date="2021-08-08T11:30:00Z"/>
          <w:rFonts w:hint="eastAsia"/>
          <w:color w:val="000000" w:themeColor="text1"/>
        </w:rPr>
        <w:pPrChange w:id="13550" w:author="User" w:date="2021-09-14T13:59:00Z">
          <w:pPr>
            <w:ind w:left="280" w:hanging="280"/>
            <w:jc w:val="center"/>
          </w:pPr>
        </w:pPrChange>
      </w:pPr>
    </w:p>
    <w:p w14:paraId="0C042EF7" w14:textId="56CCE65F" w:rsidR="00630129" w:rsidRPr="003E6DC2" w:rsidDel="003D0F90" w:rsidRDefault="00630129">
      <w:pPr>
        <w:pStyle w:val="13"/>
        <w:ind w:leftChars="50" w:left="560" w:hangingChars="150" w:hanging="420"/>
        <w:rPr>
          <w:del w:id="13551" w:author="User" w:date="2021-08-08T11:30:00Z"/>
          <w:rFonts w:hint="eastAsia"/>
          <w:color w:val="000000" w:themeColor="text1"/>
        </w:rPr>
        <w:pPrChange w:id="13552" w:author="User" w:date="2021-09-14T13:59:00Z">
          <w:pPr>
            <w:ind w:left="280" w:hanging="280"/>
            <w:jc w:val="center"/>
          </w:pPr>
        </w:pPrChange>
      </w:pPr>
    </w:p>
    <w:p w14:paraId="178A7EE4" w14:textId="0E1A880C" w:rsidR="00630129" w:rsidRPr="003E6DC2" w:rsidDel="003D0F90" w:rsidRDefault="00630129">
      <w:pPr>
        <w:pStyle w:val="13"/>
        <w:ind w:leftChars="50" w:left="560" w:hangingChars="150" w:hanging="420"/>
        <w:rPr>
          <w:del w:id="13553" w:author="User" w:date="2021-08-08T11:30:00Z"/>
          <w:rFonts w:hint="eastAsia"/>
          <w:color w:val="000000" w:themeColor="text1"/>
        </w:rPr>
        <w:pPrChange w:id="13554" w:author="User" w:date="2021-09-14T13:59:00Z">
          <w:pPr>
            <w:ind w:left="280" w:hanging="280"/>
            <w:jc w:val="center"/>
          </w:pPr>
        </w:pPrChange>
      </w:pPr>
    </w:p>
    <w:p w14:paraId="3732BD68" w14:textId="1B7950B2" w:rsidR="00630129" w:rsidRPr="003E6DC2" w:rsidDel="003D0F90" w:rsidRDefault="00630129">
      <w:pPr>
        <w:pStyle w:val="13"/>
        <w:ind w:leftChars="50" w:left="560" w:hangingChars="150" w:hanging="420"/>
        <w:rPr>
          <w:del w:id="13555" w:author="User" w:date="2021-08-08T11:30:00Z"/>
          <w:rFonts w:hint="eastAsia"/>
          <w:color w:val="000000" w:themeColor="text1"/>
        </w:rPr>
        <w:pPrChange w:id="13556" w:author="User" w:date="2021-09-14T13:59:00Z">
          <w:pPr>
            <w:ind w:left="280" w:hanging="280"/>
            <w:jc w:val="center"/>
          </w:pPr>
        </w:pPrChange>
      </w:pPr>
    </w:p>
    <w:p w14:paraId="30990AAF" w14:textId="08A4BB13" w:rsidR="00630129" w:rsidRPr="003E6DC2" w:rsidDel="003D0F90" w:rsidRDefault="00630129">
      <w:pPr>
        <w:pStyle w:val="13"/>
        <w:ind w:leftChars="50" w:left="560" w:hangingChars="150" w:hanging="420"/>
        <w:rPr>
          <w:del w:id="13557" w:author="User" w:date="2021-08-08T11:30:00Z"/>
          <w:rFonts w:hint="eastAsia"/>
          <w:color w:val="000000" w:themeColor="text1"/>
        </w:rPr>
        <w:pPrChange w:id="13558" w:author="User" w:date="2021-09-14T13:59:00Z">
          <w:pPr>
            <w:ind w:left="280" w:hanging="280"/>
            <w:jc w:val="center"/>
          </w:pPr>
        </w:pPrChange>
      </w:pPr>
    </w:p>
    <w:p w14:paraId="7A3BB57C" w14:textId="019AD4A4" w:rsidR="00630129" w:rsidRPr="003E6DC2" w:rsidDel="003D0F90" w:rsidRDefault="00630129">
      <w:pPr>
        <w:pStyle w:val="13"/>
        <w:ind w:leftChars="50" w:left="560" w:hangingChars="150" w:hanging="420"/>
        <w:rPr>
          <w:del w:id="13559" w:author="User" w:date="2021-08-08T11:30:00Z"/>
          <w:rFonts w:hint="eastAsia"/>
          <w:color w:val="000000" w:themeColor="text1"/>
        </w:rPr>
        <w:pPrChange w:id="13560" w:author="User" w:date="2021-09-14T13:59:00Z">
          <w:pPr>
            <w:ind w:left="280" w:hanging="280"/>
            <w:jc w:val="center"/>
          </w:pPr>
        </w:pPrChange>
      </w:pPr>
    </w:p>
    <w:p w14:paraId="5FAE550C" w14:textId="0E76CA8A" w:rsidR="00630129" w:rsidRPr="003E6DC2" w:rsidDel="003D0F90" w:rsidRDefault="00630129">
      <w:pPr>
        <w:pStyle w:val="13"/>
        <w:ind w:leftChars="50" w:left="560" w:hangingChars="150" w:hanging="420"/>
        <w:rPr>
          <w:del w:id="13561" w:author="User" w:date="2021-08-08T11:30:00Z"/>
          <w:rFonts w:hint="eastAsia"/>
          <w:color w:val="000000" w:themeColor="text1"/>
        </w:rPr>
        <w:pPrChange w:id="13562" w:author="User" w:date="2021-09-14T13:59:00Z">
          <w:pPr>
            <w:ind w:left="280" w:hanging="280"/>
            <w:jc w:val="center"/>
          </w:pPr>
        </w:pPrChange>
      </w:pPr>
    </w:p>
    <w:p w14:paraId="3E01A911" w14:textId="28F02E49" w:rsidR="00630129" w:rsidRPr="003E6DC2" w:rsidDel="003D0F90" w:rsidRDefault="00630129">
      <w:pPr>
        <w:pStyle w:val="13"/>
        <w:ind w:leftChars="50" w:left="560" w:hangingChars="150" w:hanging="420"/>
        <w:rPr>
          <w:del w:id="13563" w:author="User" w:date="2021-08-08T11:30:00Z"/>
          <w:rFonts w:hint="eastAsia"/>
          <w:color w:val="000000" w:themeColor="text1"/>
        </w:rPr>
        <w:pPrChange w:id="13564" w:author="User" w:date="2021-09-14T13:59:00Z">
          <w:pPr>
            <w:ind w:left="280" w:hanging="280"/>
            <w:jc w:val="center"/>
          </w:pPr>
        </w:pPrChange>
      </w:pPr>
    </w:p>
    <w:p w14:paraId="60BFC6BE" w14:textId="2448B329" w:rsidR="00630129" w:rsidRPr="003E6DC2" w:rsidDel="003D0F90" w:rsidRDefault="00630129">
      <w:pPr>
        <w:pStyle w:val="13"/>
        <w:ind w:leftChars="50" w:left="560" w:hangingChars="150" w:hanging="420"/>
        <w:rPr>
          <w:del w:id="13565" w:author="User" w:date="2021-08-08T11:30:00Z"/>
          <w:rFonts w:hint="eastAsia"/>
          <w:color w:val="000000" w:themeColor="text1"/>
        </w:rPr>
        <w:pPrChange w:id="13566" w:author="User" w:date="2021-09-14T13:59:00Z">
          <w:pPr>
            <w:ind w:left="280" w:hanging="280"/>
            <w:jc w:val="center"/>
          </w:pPr>
        </w:pPrChange>
      </w:pPr>
    </w:p>
    <w:p w14:paraId="3838517F" w14:textId="40EF8A6C" w:rsidR="00630129" w:rsidRPr="003E6DC2" w:rsidDel="003D0F90" w:rsidRDefault="00630129">
      <w:pPr>
        <w:pStyle w:val="13"/>
        <w:ind w:leftChars="50" w:left="560" w:hangingChars="150" w:hanging="420"/>
        <w:rPr>
          <w:del w:id="13567" w:author="User" w:date="2021-08-08T11:30:00Z"/>
          <w:rFonts w:hint="eastAsia"/>
          <w:color w:val="000000" w:themeColor="text1"/>
        </w:rPr>
        <w:pPrChange w:id="13568" w:author="User" w:date="2021-09-14T13:59:00Z">
          <w:pPr>
            <w:ind w:left="280" w:hanging="280"/>
            <w:jc w:val="center"/>
          </w:pPr>
        </w:pPrChange>
      </w:pPr>
    </w:p>
    <w:p w14:paraId="639B533F" w14:textId="58F64A45" w:rsidR="00630129" w:rsidRPr="003E6DC2" w:rsidDel="003D0F90" w:rsidRDefault="00630129">
      <w:pPr>
        <w:pStyle w:val="13"/>
        <w:ind w:leftChars="50" w:left="560" w:hangingChars="150" w:hanging="420"/>
        <w:rPr>
          <w:del w:id="13569" w:author="User" w:date="2021-08-08T11:30:00Z"/>
          <w:rFonts w:hint="eastAsia"/>
          <w:color w:val="000000" w:themeColor="text1"/>
        </w:rPr>
        <w:pPrChange w:id="13570" w:author="User" w:date="2021-09-14T13:59:00Z">
          <w:pPr>
            <w:ind w:left="280" w:hanging="280"/>
            <w:jc w:val="center"/>
          </w:pPr>
        </w:pPrChange>
      </w:pPr>
    </w:p>
    <w:p w14:paraId="06F41C6F" w14:textId="06CD5D4C" w:rsidR="0081744A" w:rsidRPr="003E6DC2" w:rsidDel="00FE22BE" w:rsidRDefault="0038156F">
      <w:pPr>
        <w:pStyle w:val="13"/>
        <w:ind w:leftChars="50" w:left="560" w:hangingChars="150" w:hanging="420"/>
        <w:rPr>
          <w:del w:id="13571" w:author="User" w:date="2021-09-13T18:30:00Z"/>
          <w:rFonts w:hint="eastAsia"/>
          <w:color w:val="000000" w:themeColor="text1"/>
        </w:rPr>
        <w:pPrChange w:id="13572" w:author="User" w:date="2021-09-14T13:59:00Z">
          <w:pPr>
            <w:ind w:left="280" w:hanging="280"/>
          </w:pPr>
        </w:pPrChange>
      </w:pPr>
      <w:del w:id="13573" w:author="User" w:date="2021-08-08T11:30:00Z">
        <w:r w:rsidRPr="003E6DC2" w:rsidDel="003D0F90">
          <w:rPr>
            <w:rFonts w:hint="eastAsia"/>
            <w:color w:val="000000" w:themeColor="text1"/>
          </w:rPr>
          <w:br w:type="page"/>
        </w:r>
      </w:del>
    </w:p>
    <w:p w14:paraId="38ED829E" w14:textId="5E15FE2E" w:rsidR="00630129" w:rsidRPr="003E6DC2" w:rsidDel="00FE22BE" w:rsidRDefault="004D66F6">
      <w:pPr>
        <w:pStyle w:val="13"/>
        <w:ind w:leftChars="50" w:left="560" w:hangingChars="150" w:hanging="420"/>
        <w:rPr>
          <w:del w:id="13574" w:author="User" w:date="2021-09-13T18:30:00Z"/>
          <w:rFonts w:hint="eastAsia"/>
          <w:bdr w:val="none" w:sz="0" w:space="0" w:color="auto"/>
        </w:rPr>
        <w:pPrChange w:id="13575" w:author="User" w:date="2021-09-14T13:59:00Z">
          <w:pPr>
            <w:pStyle w:val="7"/>
            <w:ind w:left="280" w:hanging="280"/>
          </w:pPr>
        </w:pPrChange>
      </w:pPr>
      <w:del w:id="13576" w:author="User" w:date="2021-09-13T18:30:00Z">
        <w:r w:rsidRPr="003E6DC2" w:rsidDel="00FE22BE">
          <w:rPr>
            <w:bdr w:val="none" w:sz="0" w:space="0" w:color="auto"/>
          </w:rPr>
          <w:delText>保密同意書</w:delText>
        </w:r>
      </w:del>
    </w:p>
    <w:p w14:paraId="51BA8274" w14:textId="1EA8FB59" w:rsidR="0038156F" w:rsidRPr="003E6DC2" w:rsidDel="00FE22BE" w:rsidRDefault="0038156F">
      <w:pPr>
        <w:pStyle w:val="13"/>
        <w:ind w:leftChars="50" w:left="560" w:hangingChars="150" w:hanging="420"/>
        <w:rPr>
          <w:del w:id="13577" w:author="User" w:date="2021-09-13T18:30:00Z"/>
          <w:rFonts w:hint="eastAsia"/>
          <w:color w:val="000000" w:themeColor="text1"/>
        </w:rPr>
        <w:pPrChange w:id="13578" w:author="User" w:date="2021-09-14T13:59:00Z">
          <w:pPr>
            <w:pStyle w:val="13"/>
            <w:spacing w:line="240" w:lineRule="auto"/>
            <w:jc w:val="center"/>
          </w:pPr>
        </w:pPrChange>
      </w:pPr>
      <w:bookmarkStart w:id="13579" w:name="_Toc56395527"/>
      <w:del w:id="13580" w:author="User" w:date="2021-09-13T18:30:00Z">
        <w:r w:rsidRPr="003E6DC2" w:rsidDel="00FE22BE">
          <w:rPr>
            <w:rFonts w:hint="eastAsia"/>
            <w:color w:val="000000" w:themeColor="text1"/>
          </w:rPr>
          <w:delText>保密同意書</w:delText>
        </w:r>
        <w:bookmarkEnd w:id="13579"/>
      </w:del>
    </w:p>
    <w:p w14:paraId="7B2B875C" w14:textId="34C065E8" w:rsidR="0038156F" w:rsidRPr="003E6DC2" w:rsidDel="00FE22BE" w:rsidRDefault="0038156F">
      <w:pPr>
        <w:pStyle w:val="13"/>
        <w:ind w:leftChars="50" w:left="500" w:hangingChars="150" w:hanging="360"/>
        <w:rPr>
          <w:del w:id="13581" w:author="User" w:date="2021-09-13T18:30:00Z"/>
          <w:rFonts w:ascii="標楷體" w:hAnsi="標楷體"/>
          <w:color w:val="000000" w:themeColor="text1"/>
        </w:rPr>
        <w:pPrChange w:id="13582" w:author="User" w:date="2021-09-14T13:59:00Z">
          <w:pPr>
            <w:pStyle w:val="aff2"/>
            <w:spacing w:before="0" w:line="340" w:lineRule="exact"/>
            <w:ind w:left="0" w:right="-306" w:firstLine="0"/>
          </w:pPr>
        </w:pPrChange>
      </w:pPr>
      <w:del w:id="13583" w:author="User" w:date="2021-09-13T18:30:00Z">
        <w:r w:rsidRPr="003E6DC2" w:rsidDel="00FE22BE">
          <w:rPr>
            <w:rFonts w:ascii="標楷體" w:hAnsi="標楷體" w:hint="eastAsia"/>
            <w:color w:val="000000" w:themeColor="text1"/>
            <w:sz w:val="24"/>
            <w:szCs w:val="24"/>
          </w:rPr>
          <w:delText>茲緣於簽署人 ﹍﹍﹍﹍﹍（簽署人姓名，以下稱簽署人）參與﹍﹍﹍﹍（廠商名稱，以下稱廠商）得標﹍﹍﹍﹍（機關名稱）（以下稱機關）資訊業務委外案﹍﹍﹍﹍﹍（案名）（以下稱「本案」），於本案執行期間有知悉或可得知悉或持有政府公務秘密及業務秘密，為保持其秘密性，簽署人同意恪遵本同意書下列各項規定：</w:delText>
        </w:r>
      </w:del>
    </w:p>
    <w:p w14:paraId="4FF4D1DA" w14:textId="15B66192" w:rsidR="0038156F" w:rsidRPr="003E6DC2" w:rsidDel="00FE22BE" w:rsidRDefault="0038156F">
      <w:pPr>
        <w:pStyle w:val="13"/>
        <w:ind w:leftChars="50" w:left="500" w:hangingChars="150" w:hanging="360"/>
        <w:rPr>
          <w:del w:id="13584" w:author="User" w:date="2021-09-13T18:30:00Z"/>
          <w:rFonts w:ascii="標楷體" w:hAnsi="標楷體"/>
          <w:color w:val="000000" w:themeColor="text1"/>
        </w:rPr>
        <w:pPrChange w:id="13585" w:author="User" w:date="2021-09-14T13:59:00Z">
          <w:pPr>
            <w:pStyle w:val="aff2"/>
            <w:numPr>
              <w:numId w:val="419"/>
            </w:numPr>
            <w:tabs>
              <w:tab w:val="num" w:pos="1125"/>
              <w:tab w:val="left" w:pos="1965"/>
            </w:tabs>
            <w:adjustRightInd w:val="0"/>
            <w:snapToGrid w:val="0"/>
            <w:spacing w:before="0" w:line="340" w:lineRule="exact"/>
            <w:ind w:left="1962" w:right="-2" w:hanging="1123"/>
          </w:pPr>
        </w:pPrChange>
      </w:pPr>
      <w:del w:id="13586" w:author="User" w:date="2021-09-13T18:30:00Z">
        <w:r w:rsidRPr="003E6DC2" w:rsidDel="00FE22BE">
          <w:rPr>
            <w:rFonts w:ascii="標楷體" w:hAnsi="標楷體" w:hint="eastAsia"/>
            <w:color w:val="000000" w:themeColor="text1"/>
            <w:sz w:val="24"/>
            <w:szCs w:val="24"/>
          </w:rPr>
          <w:delText>簽署人承諾於本契約有效期間內及本契約期滿或終止後，對於所得知或持有一切機關未標示得對外公開之公務秘密，以及機關依契約或法令對第三人負有保密義務之業務秘密，均應以善良管理人之注意妥為保管及確保其秘密性，並限於本契約目的範圍內，於機關指定之處所內使用之。非經機關事前書面同意，不得為本人或任何第三人之需要而複製、保有、利用該等秘密或將之洩漏、告知、交付第三人或以其他任何方式使第三人知悉或利用該等秘密，或對外發表或出版，亦不得攜至機關或機關所指定處所以外之處所。</w:delText>
        </w:r>
      </w:del>
    </w:p>
    <w:p w14:paraId="7E237494" w14:textId="10390170" w:rsidR="0038156F" w:rsidRPr="003E6DC2" w:rsidDel="00FE22BE" w:rsidRDefault="0038156F">
      <w:pPr>
        <w:pStyle w:val="13"/>
        <w:ind w:leftChars="50" w:left="500" w:hangingChars="150" w:hanging="360"/>
        <w:rPr>
          <w:del w:id="13587" w:author="User" w:date="2021-09-13T18:30:00Z"/>
          <w:rFonts w:ascii="標楷體" w:hAnsi="標楷體"/>
          <w:color w:val="000000" w:themeColor="text1"/>
        </w:rPr>
        <w:pPrChange w:id="13588" w:author="User" w:date="2021-09-14T13:59:00Z">
          <w:pPr>
            <w:pStyle w:val="aff2"/>
            <w:numPr>
              <w:numId w:val="419"/>
            </w:numPr>
            <w:tabs>
              <w:tab w:val="num" w:pos="1125"/>
              <w:tab w:val="left" w:pos="1965"/>
            </w:tabs>
            <w:adjustRightInd w:val="0"/>
            <w:snapToGrid w:val="0"/>
            <w:spacing w:before="0" w:line="400" w:lineRule="exact"/>
            <w:ind w:left="1962" w:right="-306" w:hanging="1123"/>
          </w:pPr>
        </w:pPrChange>
      </w:pPr>
      <w:del w:id="13589" w:author="User" w:date="2021-09-13T18:30:00Z">
        <w:r w:rsidRPr="003E6DC2" w:rsidDel="00FE22BE">
          <w:rPr>
            <w:rFonts w:ascii="標楷體" w:hAnsi="標楷體" w:hint="eastAsia"/>
            <w:color w:val="000000" w:themeColor="text1"/>
            <w:sz w:val="24"/>
            <w:szCs w:val="24"/>
          </w:rPr>
          <w:delText>簽署人知悉或取得機關公務秘密與業務秘密應限於其執行本契約所必需且僅限於本契約有效期間內。簽署人同意公務秘密與業務秘密，應僅提供、告知有需要知悉該秘密之履約廠商團隊成員人員。</w:delText>
        </w:r>
      </w:del>
    </w:p>
    <w:p w14:paraId="313C508C" w14:textId="5D9A1B68" w:rsidR="0038156F" w:rsidRPr="003E6DC2" w:rsidDel="00FE22BE" w:rsidRDefault="0038156F">
      <w:pPr>
        <w:pStyle w:val="13"/>
        <w:ind w:leftChars="50" w:left="500" w:hangingChars="150" w:hanging="360"/>
        <w:rPr>
          <w:del w:id="13590" w:author="User" w:date="2021-09-13T18:30:00Z"/>
          <w:rFonts w:ascii="標楷體" w:hAnsi="標楷體"/>
          <w:color w:val="000000" w:themeColor="text1"/>
        </w:rPr>
        <w:pPrChange w:id="13591" w:author="User" w:date="2021-09-14T13:59:00Z">
          <w:pPr>
            <w:pStyle w:val="aff2"/>
            <w:numPr>
              <w:numId w:val="419"/>
            </w:numPr>
            <w:tabs>
              <w:tab w:val="num" w:pos="1125"/>
              <w:tab w:val="left" w:pos="1965"/>
            </w:tabs>
            <w:adjustRightInd w:val="0"/>
            <w:snapToGrid w:val="0"/>
            <w:spacing w:before="0" w:line="400" w:lineRule="exact"/>
            <w:ind w:left="1962" w:right="-306" w:hanging="1123"/>
          </w:pPr>
        </w:pPrChange>
      </w:pPr>
      <w:del w:id="13592" w:author="User" w:date="2021-09-13T18:30:00Z">
        <w:r w:rsidRPr="003E6DC2" w:rsidDel="00FE22BE">
          <w:rPr>
            <w:rFonts w:ascii="標楷體" w:hAnsi="標楷體" w:hint="eastAsia"/>
            <w:color w:val="000000" w:themeColor="text1"/>
            <w:sz w:val="24"/>
            <w:szCs w:val="24"/>
          </w:rPr>
          <w:delText>簽署人在下述情況下解除其所應負之保密義務：</w:delText>
        </w:r>
      </w:del>
    </w:p>
    <w:p w14:paraId="71EACB38" w14:textId="18A16BC0" w:rsidR="0038156F" w:rsidRPr="003E6DC2" w:rsidDel="00FE22BE" w:rsidRDefault="0038156F">
      <w:pPr>
        <w:pStyle w:val="13"/>
        <w:ind w:leftChars="50" w:left="500" w:hangingChars="150" w:hanging="360"/>
        <w:rPr>
          <w:del w:id="13593" w:author="User" w:date="2021-09-13T18:30:00Z"/>
          <w:rFonts w:ascii="標楷體" w:hAnsi="標楷體"/>
          <w:color w:val="000000" w:themeColor="text1"/>
        </w:rPr>
        <w:pPrChange w:id="13594" w:author="User" w:date="2021-09-14T13:59:00Z">
          <w:pPr>
            <w:pStyle w:val="aff2"/>
            <w:spacing w:before="0" w:line="400" w:lineRule="exact"/>
            <w:ind w:left="840" w:right="-307" w:firstLine="0"/>
          </w:pPr>
        </w:pPrChange>
      </w:pPr>
      <w:del w:id="13595" w:author="User" w:date="2021-09-13T18:30:00Z">
        <w:r w:rsidRPr="003E6DC2" w:rsidDel="00FE22BE">
          <w:rPr>
            <w:rFonts w:ascii="標楷體" w:hAnsi="標楷體" w:hint="eastAsia"/>
            <w:color w:val="000000" w:themeColor="text1"/>
            <w:sz w:val="24"/>
            <w:szCs w:val="24"/>
          </w:rPr>
          <w:delText>原負保密義務之資訊，由機關提供以前，已合法持有或已知且無保密必要者。</w:delText>
        </w:r>
      </w:del>
    </w:p>
    <w:p w14:paraId="578324AB" w14:textId="5287EECD" w:rsidR="0038156F" w:rsidRPr="003E6DC2" w:rsidDel="00FE22BE" w:rsidRDefault="0038156F">
      <w:pPr>
        <w:pStyle w:val="13"/>
        <w:ind w:leftChars="50" w:left="500" w:hangingChars="150" w:hanging="360"/>
        <w:rPr>
          <w:del w:id="13596" w:author="User" w:date="2021-09-13T18:30:00Z"/>
          <w:rFonts w:ascii="標楷體" w:hAnsi="標楷體"/>
          <w:color w:val="000000" w:themeColor="text1"/>
        </w:rPr>
        <w:pPrChange w:id="13597" w:author="User" w:date="2021-09-14T13:59:00Z">
          <w:pPr>
            <w:pStyle w:val="aff2"/>
            <w:spacing w:before="0" w:line="400" w:lineRule="exact"/>
            <w:ind w:left="840" w:right="-307" w:firstLine="0"/>
          </w:pPr>
        </w:pPrChange>
      </w:pPr>
      <w:del w:id="13598" w:author="User" w:date="2021-09-13T18:30:00Z">
        <w:r w:rsidRPr="003E6DC2" w:rsidDel="00FE22BE">
          <w:rPr>
            <w:rFonts w:ascii="標楷體" w:hAnsi="標楷體" w:hint="eastAsia"/>
            <w:color w:val="000000" w:themeColor="text1"/>
            <w:sz w:val="24"/>
            <w:szCs w:val="24"/>
          </w:rPr>
          <w:delText>原負保密義務之資訊，依法令業已解密、依契約機關業已不負保密責任、或已為公眾所知之資訊。</w:delText>
        </w:r>
      </w:del>
    </w:p>
    <w:p w14:paraId="5D22A197" w14:textId="74F24B3E" w:rsidR="0038156F" w:rsidRPr="003E6DC2" w:rsidDel="00FE22BE" w:rsidRDefault="0038156F">
      <w:pPr>
        <w:pStyle w:val="13"/>
        <w:ind w:leftChars="50" w:left="500" w:hangingChars="150" w:hanging="360"/>
        <w:rPr>
          <w:del w:id="13599" w:author="User" w:date="2021-09-13T18:30:00Z"/>
          <w:rFonts w:ascii="標楷體" w:hAnsi="標楷體"/>
          <w:color w:val="000000" w:themeColor="text1"/>
        </w:rPr>
        <w:pPrChange w:id="13600" w:author="User" w:date="2021-09-14T13:59:00Z">
          <w:pPr>
            <w:pStyle w:val="aff2"/>
            <w:spacing w:before="0" w:line="400" w:lineRule="exact"/>
            <w:ind w:left="840" w:right="-307" w:firstLine="0"/>
          </w:pPr>
        </w:pPrChange>
      </w:pPr>
      <w:del w:id="13601" w:author="User" w:date="2021-09-13T18:30:00Z">
        <w:r w:rsidRPr="003E6DC2" w:rsidDel="00FE22BE">
          <w:rPr>
            <w:rFonts w:ascii="標楷體" w:hAnsi="標楷體" w:hint="eastAsia"/>
            <w:color w:val="000000" w:themeColor="text1"/>
            <w:sz w:val="24"/>
            <w:szCs w:val="24"/>
          </w:rPr>
          <w:delText>原負保密義務之資訊，係自第三人處得知或取得，該第三人就該等資訊並無保密義務。</w:delText>
        </w:r>
      </w:del>
    </w:p>
    <w:p w14:paraId="149E0629" w14:textId="7E1C1057" w:rsidR="0038156F" w:rsidRPr="003E6DC2" w:rsidDel="00FE22BE" w:rsidRDefault="0038156F">
      <w:pPr>
        <w:pStyle w:val="13"/>
        <w:ind w:leftChars="50" w:left="500" w:hangingChars="150" w:hanging="360"/>
        <w:rPr>
          <w:del w:id="13602" w:author="User" w:date="2021-09-13T18:30:00Z"/>
          <w:rFonts w:ascii="標楷體" w:hAnsi="標楷體"/>
          <w:color w:val="000000" w:themeColor="text1"/>
        </w:rPr>
        <w:pPrChange w:id="13603" w:author="User" w:date="2021-09-14T13:59:00Z">
          <w:pPr>
            <w:pStyle w:val="aff2"/>
            <w:numPr>
              <w:numId w:val="419"/>
            </w:numPr>
            <w:tabs>
              <w:tab w:val="num" w:pos="1125"/>
              <w:tab w:val="left" w:pos="1965"/>
            </w:tabs>
            <w:snapToGrid w:val="0"/>
            <w:spacing w:before="0" w:line="400" w:lineRule="exact"/>
            <w:ind w:left="1965" w:right="-307" w:hanging="1125"/>
          </w:pPr>
        </w:pPrChange>
      </w:pPr>
      <w:del w:id="13604" w:author="User" w:date="2021-09-13T18:30:00Z">
        <w:r w:rsidRPr="003E6DC2" w:rsidDel="00FE22BE">
          <w:rPr>
            <w:rFonts w:ascii="標楷體" w:hAnsi="標楷體" w:hint="eastAsia"/>
            <w:color w:val="000000" w:themeColor="text1"/>
            <w:sz w:val="24"/>
            <w:szCs w:val="24"/>
          </w:rPr>
          <w:delText>簽署人若違反本同意書之規定，機關得請求簽署人及其任職之廠商賠償機關因此所受之損害及追究簽署人洩密之刑責，如因而致第三人受有損害者，簽署人及其任職之廠商亦應負賠償責任。</w:delText>
        </w:r>
      </w:del>
    </w:p>
    <w:p w14:paraId="0D5F0061" w14:textId="7CD56BAF" w:rsidR="0038156F" w:rsidRPr="003E6DC2" w:rsidDel="00FE22BE" w:rsidRDefault="0038156F">
      <w:pPr>
        <w:pStyle w:val="13"/>
        <w:ind w:leftChars="50" w:left="500" w:hangingChars="150" w:hanging="360"/>
        <w:rPr>
          <w:del w:id="13605" w:author="User" w:date="2021-09-13T18:30:00Z"/>
          <w:rFonts w:ascii="標楷體" w:hAnsi="標楷體"/>
          <w:color w:val="000000" w:themeColor="text1"/>
        </w:rPr>
        <w:pPrChange w:id="13606" w:author="User" w:date="2021-09-14T13:59:00Z">
          <w:pPr>
            <w:pStyle w:val="aff2"/>
            <w:numPr>
              <w:numId w:val="419"/>
            </w:numPr>
            <w:tabs>
              <w:tab w:val="num" w:pos="1125"/>
              <w:tab w:val="left" w:pos="1965"/>
            </w:tabs>
            <w:snapToGrid w:val="0"/>
            <w:spacing w:before="0" w:line="400" w:lineRule="exact"/>
            <w:ind w:left="1965" w:right="-307" w:hanging="1125"/>
          </w:pPr>
        </w:pPrChange>
      </w:pPr>
      <w:del w:id="13607" w:author="User" w:date="2021-09-13T18:30:00Z">
        <w:r w:rsidRPr="003E6DC2" w:rsidDel="00FE22BE">
          <w:rPr>
            <w:rFonts w:ascii="標楷體" w:hAnsi="標楷體" w:hint="eastAsia"/>
            <w:color w:val="000000" w:themeColor="text1"/>
            <w:sz w:val="24"/>
            <w:szCs w:val="24"/>
          </w:rPr>
          <w:delText>簽署人因本同意書所負之保密義務，不因離職或其他原因不參與本案而失其效力。</w:delText>
        </w:r>
      </w:del>
    </w:p>
    <w:p w14:paraId="109E4688" w14:textId="103168A3" w:rsidR="0038156F" w:rsidRPr="003E6DC2" w:rsidDel="00FE22BE" w:rsidRDefault="0038156F">
      <w:pPr>
        <w:pStyle w:val="13"/>
        <w:ind w:leftChars="50" w:left="500" w:hangingChars="150" w:hanging="360"/>
        <w:rPr>
          <w:del w:id="13608" w:author="User" w:date="2021-09-13T18:30:00Z"/>
          <w:rFonts w:ascii="標楷體" w:hAnsi="標楷體"/>
          <w:color w:val="000000" w:themeColor="text1"/>
        </w:rPr>
        <w:pPrChange w:id="13609" w:author="User" w:date="2021-09-14T13:59:00Z">
          <w:pPr>
            <w:pStyle w:val="aff2"/>
            <w:numPr>
              <w:numId w:val="419"/>
            </w:numPr>
            <w:tabs>
              <w:tab w:val="num" w:pos="1125"/>
              <w:tab w:val="left" w:pos="1965"/>
            </w:tabs>
            <w:snapToGrid w:val="0"/>
            <w:spacing w:before="0" w:line="400" w:lineRule="exact"/>
            <w:ind w:left="1965" w:right="-448" w:hanging="1125"/>
          </w:pPr>
        </w:pPrChange>
      </w:pPr>
      <w:del w:id="13610" w:author="User" w:date="2021-09-13T18:30:00Z">
        <w:r w:rsidRPr="003E6DC2" w:rsidDel="00FE22BE">
          <w:rPr>
            <w:rFonts w:ascii="標楷體" w:hAnsi="標楷體" w:hint="eastAsia"/>
            <w:color w:val="000000" w:themeColor="text1"/>
            <w:sz w:val="24"/>
            <w:szCs w:val="24"/>
          </w:rPr>
          <w:delText>本同意書一式叁份，機關、簽署人及﹍﹍﹍﹍﹍（廠商）各執存一份。</w:delText>
        </w:r>
      </w:del>
    </w:p>
    <w:p w14:paraId="23049936" w14:textId="45AE40AD" w:rsidR="0038156F" w:rsidRPr="003E6DC2" w:rsidDel="00FE22BE" w:rsidRDefault="0038156F">
      <w:pPr>
        <w:pStyle w:val="13"/>
        <w:ind w:leftChars="50" w:left="560" w:hangingChars="150" w:hanging="420"/>
        <w:rPr>
          <w:del w:id="13611" w:author="User" w:date="2021-09-13T18:30:00Z"/>
          <w:rFonts w:ascii="標楷體" w:hAnsi="標楷體"/>
          <w:color w:val="000000" w:themeColor="text1"/>
        </w:rPr>
        <w:pPrChange w:id="13612" w:author="User" w:date="2021-09-14T13:59:00Z">
          <w:pPr>
            <w:pStyle w:val="aff0"/>
            <w:snapToGrid w:val="0"/>
            <w:spacing w:line="400" w:lineRule="exact"/>
            <w:ind w:left="1508" w:right="136"/>
            <w:jc w:val="both"/>
          </w:pPr>
        </w:pPrChange>
      </w:pPr>
      <w:del w:id="13613" w:author="User" w:date="2021-09-13T18:30:00Z">
        <w:r w:rsidRPr="003E6DC2" w:rsidDel="00FE22BE">
          <w:rPr>
            <w:rFonts w:ascii="標楷體" w:hAnsi="標楷體" w:hint="eastAsia"/>
            <w:color w:val="000000" w:themeColor="text1"/>
            <w:szCs w:val="24"/>
          </w:rPr>
          <w:delText>簽署人姓名及簽章：</w:delText>
        </w:r>
      </w:del>
    </w:p>
    <w:p w14:paraId="0276833D" w14:textId="54A5E020" w:rsidR="0038156F" w:rsidRPr="003E6DC2" w:rsidDel="00FE22BE" w:rsidRDefault="0038156F">
      <w:pPr>
        <w:pStyle w:val="13"/>
        <w:ind w:leftChars="50" w:left="560" w:hangingChars="150" w:hanging="420"/>
        <w:rPr>
          <w:del w:id="13614" w:author="User" w:date="2021-09-13T18:30:00Z"/>
          <w:rFonts w:ascii="標楷體" w:hAnsi="標楷體"/>
          <w:color w:val="000000" w:themeColor="text1"/>
        </w:rPr>
        <w:pPrChange w:id="13615" w:author="User" w:date="2021-09-14T13:59:00Z">
          <w:pPr>
            <w:pStyle w:val="aff0"/>
            <w:snapToGrid w:val="0"/>
            <w:spacing w:line="400" w:lineRule="exact"/>
            <w:ind w:left="1506" w:right="136"/>
            <w:jc w:val="both"/>
          </w:pPr>
        </w:pPrChange>
      </w:pPr>
      <w:del w:id="13616" w:author="User" w:date="2021-09-13T18:30:00Z">
        <w:r w:rsidRPr="003E6DC2" w:rsidDel="00FE22BE">
          <w:rPr>
            <w:rFonts w:ascii="標楷體" w:hAnsi="標楷體" w:hint="eastAsia"/>
            <w:color w:val="000000" w:themeColor="text1"/>
            <w:szCs w:val="24"/>
          </w:rPr>
          <w:delText>身分證字號：</w:delText>
        </w:r>
      </w:del>
    </w:p>
    <w:p w14:paraId="17956DBD" w14:textId="1E099C3B" w:rsidR="0038156F" w:rsidRPr="003E6DC2" w:rsidDel="00FE22BE" w:rsidRDefault="0038156F">
      <w:pPr>
        <w:pStyle w:val="13"/>
        <w:ind w:leftChars="50" w:left="560" w:hangingChars="150" w:hanging="420"/>
        <w:rPr>
          <w:del w:id="13617" w:author="User" w:date="2021-09-13T18:30:00Z"/>
          <w:rFonts w:ascii="標楷體" w:hAnsi="標楷體"/>
          <w:color w:val="000000" w:themeColor="text1"/>
        </w:rPr>
        <w:pPrChange w:id="13618" w:author="User" w:date="2021-09-14T13:59:00Z">
          <w:pPr>
            <w:pStyle w:val="aff0"/>
            <w:snapToGrid w:val="0"/>
            <w:spacing w:line="400" w:lineRule="exact"/>
            <w:ind w:left="1506" w:right="136"/>
            <w:jc w:val="both"/>
          </w:pPr>
        </w:pPrChange>
      </w:pPr>
      <w:del w:id="13619" w:author="User" w:date="2021-09-13T18:30:00Z">
        <w:r w:rsidRPr="003E6DC2" w:rsidDel="00FE22BE">
          <w:rPr>
            <w:rFonts w:ascii="標楷體" w:hAnsi="標楷體" w:hint="eastAsia"/>
            <w:color w:val="000000" w:themeColor="text1"/>
            <w:szCs w:val="24"/>
          </w:rPr>
          <w:delText>聯絡電話：</w:delText>
        </w:r>
      </w:del>
    </w:p>
    <w:p w14:paraId="5A9FB671" w14:textId="36365A51" w:rsidR="0038156F" w:rsidRPr="003E6DC2" w:rsidDel="00FE22BE" w:rsidRDefault="0038156F">
      <w:pPr>
        <w:pStyle w:val="13"/>
        <w:ind w:leftChars="50" w:left="560" w:hangingChars="150" w:hanging="420"/>
        <w:rPr>
          <w:del w:id="13620" w:author="User" w:date="2021-09-13T18:30:00Z"/>
          <w:rFonts w:ascii="標楷體" w:hAnsi="標楷體"/>
          <w:color w:val="000000" w:themeColor="text1"/>
        </w:rPr>
        <w:pPrChange w:id="13621" w:author="User" w:date="2021-09-14T13:59:00Z">
          <w:pPr>
            <w:pStyle w:val="aff0"/>
            <w:snapToGrid w:val="0"/>
            <w:spacing w:line="400" w:lineRule="exact"/>
            <w:ind w:left="1506" w:right="136"/>
            <w:jc w:val="both"/>
          </w:pPr>
        </w:pPrChange>
      </w:pPr>
      <w:del w:id="13622" w:author="User" w:date="2021-09-13T18:30:00Z">
        <w:r w:rsidRPr="003E6DC2" w:rsidDel="00FE22BE">
          <w:rPr>
            <w:rFonts w:ascii="標楷體" w:hAnsi="標楷體" w:hint="eastAsia"/>
            <w:color w:val="000000" w:themeColor="text1"/>
            <w:szCs w:val="24"/>
          </w:rPr>
          <w:delText>戶籍地址：</w:delText>
        </w:r>
      </w:del>
    </w:p>
    <w:p w14:paraId="3C26E22B" w14:textId="7FCC15E4" w:rsidR="0038156F" w:rsidRPr="003E6DC2" w:rsidDel="00FE22BE" w:rsidRDefault="0038156F">
      <w:pPr>
        <w:pStyle w:val="13"/>
        <w:ind w:leftChars="50" w:left="560" w:hangingChars="150" w:hanging="420"/>
        <w:rPr>
          <w:del w:id="13623" w:author="User" w:date="2021-09-13T18:30:00Z"/>
          <w:rFonts w:ascii="標楷體" w:hAnsi="標楷體"/>
          <w:color w:val="000000" w:themeColor="text1"/>
        </w:rPr>
        <w:pPrChange w:id="13624" w:author="User" w:date="2021-09-14T13:59:00Z">
          <w:pPr>
            <w:pStyle w:val="aff0"/>
            <w:snapToGrid w:val="0"/>
            <w:spacing w:line="400" w:lineRule="exact"/>
            <w:ind w:left="1506" w:right="136"/>
            <w:jc w:val="both"/>
          </w:pPr>
        </w:pPrChange>
      </w:pPr>
      <w:del w:id="13625" w:author="User" w:date="2021-09-13T18:30:00Z">
        <w:r w:rsidRPr="003E6DC2" w:rsidDel="00FE22BE">
          <w:rPr>
            <w:rFonts w:ascii="標楷體" w:hAnsi="標楷體" w:hint="eastAsia"/>
            <w:color w:val="000000" w:themeColor="text1"/>
            <w:szCs w:val="24"/>
          </w:rPr>
          <w:delText>所屬廠商名稱及蓋章：</w:delText>
        </w:r>
      </w:del>
    </w:p>
    <w:p w14:paraId="3ABF72A6" w14:textId="25F78732" w:rsidR="0038156F" w:rsidRPr="003E6DC2" w:rsidDel="00FE22BE" w:rsidRDefault="0038156F">
      <w:pPr>
        <w:pStyle w:val="13"/>
        <w:ind w:leftChars="50" w:left="560" w:hangingChars="150" w:hanging="420"/>
        <w:rPr>
          <w:del w:id="13626" w:author="User" w:date="2021-09-13T18:30:00Z"/>
          <w:rFonts w:ascii="標楷體" w:hAnsi="標楷體"/>
          <w:color w:val="000000" w:themeColor="text1"/>
        </w:rPr>
        <w:pPrChange w:id="13627" w:author="User" w:date="2021-09-14T13:59:00Z">
          <w:pPr>
            <w:pStyle w:val="aff0"/>
            <w:snapToGrid w:val="0"/>
            <w:spacing w:line="400" w:lineRule="exact"/>
            <w:ind w:left="1506" w:right="136"/>
            <w:jc w:val="both"/>
          </w:pPr>
        </w:pPrChange>
      </w:pPr>
      <w:del w:id="13628" w:author="User" w:date="2021-09-13T18:30:00Z">
        <w:r w:rsidRPr="003E6DC2" w:rsidDel="00FE22BE">
          <w:rPr>
            <w:rFonts w:ascii="標楷體" w:hAnsi="標楷體" w:hint="eastAsia"/>
            <w:color w:val="000000" w:themeColor="text1"/>
            <w:szCs w:val="24"/>
          </w:rPr>
          <w:delText>所屬廠商負責人姓名及簽章：</w:delText>
        </w:r>
      </w:del>
    </w:p>
    <w:p w14:paraId="5D9E1AC7" w14:textId="3293B579" w:rsidR="0038156F" w:rsidRPr="003E6DC2" w:rsidDel="00FE22BE" w:rsidRDefault="0038156F">
      <w:pPr>
        <w:pStyle w:val="13"/>
        <w:ind w:leftChars="50" w:left="560" w:hangingChars="150" w:hanging="420"/>
        <w:rPr>
          <w:del w:id="13629" w:author="User" w:date="2021-09-13T18:30:00Z"/>
          <w:rFonts w:ascii="標楷體" w:hAnsi="標楷體"/>
          <w:color w:val="000000" w:themeColor="text1"/>
        </w:rPr>
        <w:pPrChange w:id="13630" w:author="User" w:date="2021-09-14T13:59:00Z">
          <w:pPr>
            <w:pStyle w:val="aff0"/>
            <w:snapToGrid w:val="0"/>
            <w:spacing w:line="420" w:lineRule="exact"/>
            <w:ind w:left="1506" w:right="136"/>
            <w:jc w:val="both"/>
          </w:pPr>
        </w:pPrChange>
      </w:pPr>
      <w:del w:id="13631" w:author="User" w:date="2021-09-13T18:30:00Z">
        <w:r w:rsidRPr="003E6DC2" w:rsidDel="00FE22BE">
          <w:rPr>
            <w:rFonts w:ascii="標楷體" w:hAnsi="標楷體" w:hint="eastAsia"/>
            <w:color w:val="000000" w:themeColor="text1"/>
            <w:szCs w:val="24"/>
          </w:rPr>
          <w:delText>所屬廠商地址：</w:delText>
        </w:r>
      </w:del>
    </w:p>
    <w:p w14:paraId="358F8F8A" w14:textId="4990B6E1" w:rsidR="004D66F6" w:rsidRPr="003E6DC2" w:rsidDel="00FE22BE" w:rsidRDefault="0038156F">
      <w:pPr>
        <w:pStyle w:val="13"/>
        <w:ind w:leftChars="50" w:left="500" w:hangingChars="150" w:hanging="360"/>
        <w:rPr>
          <w:del w:id="13632" w:author="User" w:date="2021-09-13T18:30:00Z"/>
          <w:rFonts w:hint="eastAsia"/>
          <w:color w:val="000000" w:themeColor="text1"/>
          <w:sz w:val="24"/>
          <w:szCs w:val="24"/>
        </w:rPr>
        <w:pPrChange w:id="13633" w:author="User" w:date="2021-09-14T13:59:00Z">
          <w:pPr>
            <w:ind w:left="240" w:hanging="240"/>
            <w:jc w:val="center"/>
          </w:pPr>
        </w:pPrChange>
      </w:pPr>
      <w:del w:id="13634" w:author="User" w:date="2021-09-13T18:30:00Z">
        <w:r w:rsidRPr="003E6DC2" w:rsidDel="00FE22BE">
          <w:rPr>
            <w:rFonts w:ascii="標楷體" w:hAnsi="標楷體" w:hint="eastAsia"/>
            <w:color w:val="000000" w:themeColor="text1"/>
            <w:sz w:val="24"/>
            <w:szCs w:val="24"/>
          </w:rPr>
          <w:delText>中  華  民  國</w:delText>
        </w:r>
        <w:r w:rsidRPr="003E6DC2" w:rsidDel="00FE22BE">
          <w:rPr>
            <w:rFonts w:ascii="標楷體" w:hAnsi="標楷體" w:hint="eastAsia"/>
            <w:color w:val="000000" w:themeColor="text1"/>
            <w:spacing w:val="-6"/>
            <w:sz w:val="24"/>
            <w:szCs w:val="24"/>
          </w:rPr>
          <w:delText xml:space="preserve">　　　</w:delText>
        </w:r>
        <w:r w:rsidRPr="003E6DC2" w:rsidDel="00FE22BE">
          <w:rPr>
            <w:rFonts w:ascii="標楷體" w:hAnsi="標楷體" w:hint="eastAsia"/>
            <w:color w:val="000000" w:themeColor="text1"/>
            <w:sz w:val="24"/>
            <w:szCs w:val="24"/>
          </w:rPr>
          <w:delText>年</w:delText>
        </w:r>
        <w:r w:rsidRPr="003E6DC2" w:rsidDel="00FE22BE">
          <w:rPr>
            <w:rFonts w:ascii="標楷體" w:hAnsi="標楷體" w:hint="eastAsia"/>
            <w:color w:val="000000" w:themeColor="text1"/>
            <w:spacing w:val="-6"/>
            <w:sz w:val="24"/>
            <w:szCs w:val="24"/>
          </w:rPr>
          <w:delText xml:space="preserve">　　　</w:delText>
        </w:r>
        <w:r w:rsidRPr="003E6DC2" w:rsidDel="00FE22BE">
          <w:rPr>
            <w:rFonts w:ascii="標楷體" w:hAnsi="標楷體" w:hint="eastAsia"/>
            <w:color w:val="000000" w:themeColor="text1"/>
            <w:sz w:val="24"/>
            <w:szCs w:val="24"/>
          </w:rPr>
          <w:delText>月</w:delText>
        </w:r>
        <w:r w:rsidRPr="003E6DC2" w:rsidDel="00FE22BE">
          <w:rPr>
            <w:rFonts w:ascii="標楷體" w:hAnsi="標楷體" w:hint="eastAsia"/>
            <w:color w:val="000000" w:themeColor="text1"/>
            <w:spacing w:val="-6"/>
            <w:sz w:val="24"/>
            <w:szCs w:val="24"/>
          </w:rPr>
          <w:delText xml:space="preserve">　　　</w:delText>
        </w:r>
        <w:r w:rsidRPr="003E6DC2" w:rsidDel="00FE22BE">
          <w:rPr>
            <w:rFonts w:ascii="標楷體" w:hAnsi="標楷體" w:hint="eastAsia"/>
            <w:color w:val="000000" w:themeColor="text1"/>
            <w:sz w:val="24"/>
            <w:szCs w:val="24"/>
          </w:rPr>
          <w:delText>日</w:delText>
        </w:r>
      </w:del>
    </w:p>
    <w:p w14:paraId="5F825EB9" w14:textId="4AC6AD73" w:rsidR="004D66F6" w:rsidRPr="003E6DC2" w:rsidDel="00FE22BE" w:rsidRDefault="00B22DE0">
      <w:pPr>
        <w:pStyle w:val="13"/>
        <w:ind w:leftChars="50" w:left="560" w:hangingChars="150" w:hanging="420"/>
        <w:rPr>
          <w:del w:id="13635" w:author="User" w:date="2021-09-13T18:30:00Z"/>
          <w:rFonts w:hint="eastAsia"/>
          <w:bdr w:val="none" w:sz="0" w:space="0" w:color="auto"/>
        </w:rPr>
        <w:pPrChange w:id="13636" w:author="User" w:date="2021-09-14T13:59:00Z">
          <w:pPr>
            <w:pStyle w:val="7"/>
            <w:ind w:left="280" w:hanging="280"/>
          </w:pPr>
        </w:pPrChange>
      </w:pPr>
      <w:del w:id="13637" w:author="User" w:date="2021-09-13T18:30:00Z">
        <w:r w:rsidRPr="003E6DC2" w:rsidDel="00FE22BE">
          <w:rPr>
            <w:rFonts w:hint="eastAsia"/>
            <w:bdr w:val="none" w:sz="0" w:space="0" w:color="auto"/>
          </w:rPr>
          <w:delText>保密切結書</w:delText>
        </w:r>
      </w:del>
    </w:p>
    <w:p w14:paraId="2D9A355F" w14:textId="199AD9F2" w:rsidR="009E5004" w:rsidRPr="003E6DC2" w:rsidDel="00FE22BE" w:rsidRDefault="009E5004">
      <w:pPr>
        <w:pStyle w:val="13"/>
        <w:ind w:leftChars="50" w:left="560" w:hangingChars="150" w:hanging="420"/>
        <w:rPr>
          <w:del w:id="13638" w:author="User" w:date="2021-09-13T18:30:00Z"/>
          <w:rFonts w:ascii="標楷體" w:hAnsi="標楷體"/>
          <w:color w:val="000000" w:themeColor="text1"/>
        </w:rPr>
        <w:pPrChange w:id="13639" w:author="User" w:date="2021-09-14T13:59:00Z">
          <w:pPr>
            <w:spacing w:line="240" w:lineRule="exact"/>
            <w:ind w:left="280" w:hanging="280"/>
            <w:jc w:val="center"/>
          </w:pPr>
        </w:pPrChange>
      </w:pPr>
      <w:del w:id="13640" w:author="User" w:date="2021-09-13T18:30:00Z">
        <w:r w:rsidRPr="003E6DC2" w:rsidDel="00FE22BE">
          <w:rPr>
            <w:rFonts w:ascii="標楷體" w:hAnsi="標楷體"/>
            <w:color w:val="000000" w:themeColor="text1"/>
          </w:rPr>
          <w:delText>保  密  切  結  書</w:delText>
        </w:r>
      </w:del>
    </w:p>
    <w:p w14:paraId="0FFE437F" w14:textId="6EEF7DAE" w:rsidR="009E5004" w:rsidRPr="003E6DC2" w:rsidDel="00FE22BE" w:rsidRDefault="009E5004">
      <w:pPr>
        <w:pStyle w:val="13"/>
        <w:ind w:leftChars="50" w:left="560" w:hangingChars="150" w:hanging="420"/>
        <w:rPr>
          <w:del w:id="13641" w:author="User" w:date="2021-09-13T18:30:00Z"/>
          <w:rFonts w:ascii="標楷體" w:hAnsi="標楷體"/>
          <w:color w:val="000000" w:themeColor="text1"/>
        </w:rPr>
        <w:pPrChange w:id="13642" w:author="User" w:date="2021-09-14T13:59:00Z">
          <w:pPr>
            <w:pStyle w:val="aff0"/>
            <w:spacing w:line="400" w:lineRule="exact"/>
            <w:ind w:right="-286"/>
            <w:jc w:val="both"/>
          </w:pPr>
        </w:pPrChange>
      </w:pPr>
      <w:del w:id="13643" w:author="User" w:date="2021-09-13T18:30:00Z">
        <w:r w:rsidRPr="003E6DC2" w:rsidDel="00FE22BE">
          <w:rPr>
            <w:color w:val="000000" w:themeColor="text1"/>
            <w:szCs w:val="24"/>
          </w:rPr>
          <w:delText xml:space="preserve">     </w:delText>
        </w:r>
        <w:r w:rsidRPr="003E6DC2" w:rsidDel="00FE22BE">
          <w:rPr>
            <w:rFonts w:ascii="標楷體" w:hAnsi="標楷體"/>
            <w:color w:val="000000" w:themeColor="text1"/>
            <w:szCs w:val="24"/>
          </w:rPr>
          <w:delText>立切結書人﹍﹍﹍﹍﹍（簽署人姓名）等，受﹍﹍﹍﹍（廠商名稱）委派至﹍﹍﹍﹍（機關名稱，以下稱機關）處理業務，謹聲明恪遵機關下列工作規定，對工作中所持有、知悉之資訊系統作業機密或敏感性業務檔案資料，均保證善盡保密義務與責任，非經</w:delText>
        </w:r>
        <w:r w:rsidRPr="003E6DC2" w:rsidDel="00FE22BE">
          <w:rPr>
            <w:rFonts w:ascii="標楷體" w:hAnsi="標楷體"/>
            <w:color w:val="000000" w:themeColor="text1"/>
            <w:szCs w:val="24"/>
            <w:highlight w:val="white"/>
          </w:rPr>
          <w:delText>機關</w:delText>
        </w:r>
        <w:r w:rsidRPr="003E6DC2" w:rsidDel="00FE22BE">
          <w:rPr>
            <w:rFonts w:ascii="標楷體" w:hAnsi="標楷體"/>
            <w:color w:val="000000" w:themeColor="text1"/>
            <w:szCs w:val="24"/>
          </w:rPr>
          <w:delText>權責人員之書面核准，不得擷取、持有、傳遞或以任何方式提供給無業務關係之第三人，如有違反願賠償一切因此所生之損害，並擔負相關民、刑事責任，絶無異議。</w:delText>
        </w:r>
      </w:del>
    </w:p>
    <w:p w14:paraId="28702BA4" w14:textId="47CB6BE9" w:rsidR="009E5004" w:rsidRPr="003E6DC2" w:rsidDel="00FE22BE" w:rsidRDefault="009E5004">
      <w:pPr>
        <w:pStyle w:val="13"/>
        <w:ind w:leftChars="50" w:left="500" w:hangingChars="150" w:hanging="360"/>
        <w:rPr>
          <w:del w:id="13644" w:author="User" w:date="2021-09-13T18:30:00Z"/>
          <w:rFonts w:ascii="標楷體" w:hAnsi="標楷體"/>
          <w:color w:val="000000" w:themeColor="text1"/>
        </w:rPr>
        <w:pPrChange w:id="13645"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46" w:author="User" w:date="2021-09-13T18:30:00Z">
        <w:r w:rsidRPr="003E6DC2" w:rsidDel="00FE22BE">
          <w:rPr>
            <w:rFonts w:ascii="標楷體" w:hAnsi="標楷體"/>
            <w:color w:val="000000" w:themeColor="text1"/>
            <w:sz w:val="24"/>
            <w:szCs w:val="24"/>
          </w:rPr>
          <w:delText>未經申請核准，不得私自將機關之資訊設備、媒體檔案及公務文書攜出。</w:delText>
        </w:r>
      </w:del>
    </w:p>
    <w:p w14:paraId="7246F782" w14:textId="4103765A" w:rsidR="009E5004" w:rsidRPr="003E6DC2" w:rsidDel="00FE22BE" w:rsidRDefault="009E5004">
      <w:pPr>
        <w:pStyle w:val="13"/>
        <w:ind w:leftChars="50" w:left="500" w:hangingChars="150" w:hanging="360"/>
        <w:rPr>
          <w:del w:id="13647" w:author="User" w:date="2021-09-13T18:30:00Z"/>
          <w:rFonts w:ascii="標楷體" w:hAnsi="標楷體"/>
          <w:color w:val="000000" w:themeColor="text1"/>
        </w:rPr>
        <w:pPrChange w:id="13648"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49" w:author="User" w:date="2021-09-13T18:30:00Z">
        <w:r w:rsidRPr="003E6DC2" w:rsidDel="00FE22BE">
          <w:rPr>
            <w:rFonts w:ascii="標楷體" w:hAnsi="標楷體"/>
            <w:color w:val="000000" w:themeColor="text1"/>
            <w:sz w:val="24"/>
            <w:szCs w:val="24"/>
          </w:rPr>
          <w:delText>未經機關業務相關人員之確認並代為申請核准，不得任意將攜入之資訊設備連接機關網路。若經申請獲准連接機關網路，嚴禁使用數據機或無線傳輸等網路設備連接外部網路。</w:delText>
        </w:r>
      </w:del>
    </w:p>
    <w:p w14:paraId="27923AA0" w14:textId="0A4149EF" w:rsidR="009E5004" w:rsidRPr="003E6DC2" w:rsidDel="00FE22BE" w:rsidRDefault="009E5004">
      <w:pPr>
        <w:pStyle w:val="13"/>
        <w:ind w:leftChars="50" w:left="500" w:hangingChars="150" w:hanging="360"/>
        <w:rPr>
          <w:del w:id="13650" w:author="User" w:date="2021-09-13T18:30:00Z"/>
          <w:rFonts w:ascii="標楷體" w:hAnsi="標楷體"/>
          <w:color w:val="000000" w:themeColor="text1"/>
        </w:rPr>
        <w:pPrChange w:id="13651"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52" w:author="User" w:date="2021-09-13T18:30:00Z">
        <w:r w:rsidRPr="003E6DC2" w:rsidDel="00FE22BE">
          <w:rPr>
            <w:rFonts w:ascii="標楷體" w:hAnsi="標楷體"/>
            <w:color w:val="000000" w:themeColor="text1"/>
            <w:sz w:val="24"/>
            <w:szCs w:val="24"/>
          </w:rPr>
          <w:delText>經核准攜入之資訊設備欲連接機關網路或其他資訊設備時，須經電腦主機房掃毒專責人員進行病毒、漏洞或後門程式檢測，通過後發給合格標籤，並將其粘貼在設備外觀醒目處以備稽查。</w:delText>
        </w:r>
      </w:del>
    </w:p>
    <w:p w14:paraId="2FDFE477" w14:textId="10B8A73B" w:rsidR="009E5004" w:rsidRPr="003E6DC2" w:rsidDel="00FE22BE" w:rsidRDefault="009E5004">
      <w:pPr>
        <w:pStyle w:val="13"/>
        <w:ind w:leftChars="50" w:left="500" w:hangingChars="150" w:hanging="360"/>
        <w:rPr>
          <w:del w:id="13653" w:author="User" w:date="2021-09-13T18:30:00Z"/>
          <w:rFonts w:ascii="標楷體" w:hAnsi="標楷體"/>
          <w:color w:val="000000" w:themeColor="text1"/>
        </w:rPr>
        <w:pPrChange w:id="13654"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55" w:author="User" w:date="2021-09-13T18:30:00Z">
        <w:r w:rsidRPr="003E6DC2" w:rsidDel="00FE22BE">
          <w:rPr>
            <w:rFonts w:ascii="標楷體" w:hAnsi="標楷體"/>
            <w:color w:val="000000" w:themeColor="text1"/>
            <w:sz w:val="24"/>
            <w:szCs w:val="24"/>
          </w:rPr>
          <w:delText>廠商駐點服務及專責維護人員原則應使用機關配發之個人電腦與週邊設備，並僅開放使用機關內部網路。若因業務需要使用機關電子郵件、目錄服務，應經機關業務相關人員之確認並代為申請核准，另欲連接網際網路亦應經機關業務相關人員之確認並代為申請核准。</w:delText>
        </w:r>
      </w:del>
    </w:p>
    <w:p w14:paraId="3B4C88FD" w14:textId="35235685" w:rsidR="009E5004" w:rsidRPr="003E6DC2" w:rsidDel="00FE22BE" w:rsidRDefault="009E5004">
      <w:pPr>
        <w:pStyle w:val="13"/>
        <w:ind w:leftChars="50" w:left="500" w:hangingChars="150" w:hanging="360"/>
        <w:rPr>
          <w:del w:id="13656" w:author="User" w:date="2021-09-13T18:30:00Z"/>
          <w:rFonts w:ascii="標楷體" w:hAnsi="標楷體"/>
          <w:color w:val="000000" w:themeColor="text1"/>
        </w:rPr>
        <w:pPrChange w:id="13657"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58" w:author="User" w:date="2021-09-13T18:30:00Z">
        <w:r w:rsidRPr="003E6DC2" w:rsidDel="00FE22BE">
          <w:rPr>
            <w:rFonts w:ascii="標楷體" w:hAnsi="標楷體"/>
            <w:color w:val="000000" w:themeColor="text1"/>
            <w:sz w:val="24"/>
            <w:szCs w:val="24"/>
          </w:rPr>
          <w:delText>機關得定期或不定期派員檢查或稽核立切結書人是否符合上列工作規定。</w:delText>
        </w:r>
      </w:del>
    </w:p>
    <w:p w14:paraId="02303100" w14:textId="6D81739E" w:rsidR="009E5004" w:rsidRPr="003E6DC2" w:rsidDel="00FE22BE" w:rsidRDefault="009E5004">
      <w:pPr>
        <w:pStyle w:val="13"/>
        <w:ind w:leftChars="50" w:left="500" w:hangingChars="150" w:hanging="360"/>
        <w:rPr>
          <w:del w:id="13659" w:author="User" w:date="2021-09-13T18:30:00Z"/>
          <w:rFonts w:ascii="標楷體" w:hAnsi="標楷體"/>
          <w:color w:val="000000" w:themeColor="text1"/>
        </w:rPr>
        <w:pPrChange w:id="13660"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61" w:author="User" w:date="2021-09-13T18:30:00Z">
        <w:r w:rsidRPr="003E6DC2" w:rsidDel="00FE22BE">
          <w:rPr>
            <w:rFonts w:ascii="標楷體" w:hAnsi="標楷體"/>
            <w:color w:val="000000" w:themeColor="text1"/>
            <w:sz w:val="24"/>
            <w:szCs w:val="24"/>
          </w:rPr>
          <w:delText>本保密切結書不因立切結書人離職而失效。</w:delText>
        </w:r>
      </w:del>
    </w:p>
    <w:p w14:paraId="0DD46D5F" w14:textId="547FE531" w:rsidR="009E5004" w:rsidRPr="003E6DC2" w:rsidDel="00FE22BE" w:rsidRDefault="009E5004">
      <w:pPr>
        <w:pStyle w:val="13"/>
        <w:ind w:leftChars="50" w:left="500" w:hangingChars="150" w:hanging="360"/>
        <w:rPr>
          <w:del w:id="13662" w:author="User" w:date="2021-09-13T18:30:00Z"/>
          <w:rFonts w:ascii="標楷體" w:hAnsi="標楷體"/>
          <w:color w:val="000000" w:themeColor="text1"/>
        </w:rPr>
        <w:pPrChange w:id="13663" w:author="User" w:date="2021-09-14T13:59:00Z">
          <w:pPr>
            <w:pStyle w:val="aff3"/>
            <w:widowControl w:val="0"/>
            <w:numPr>
              <w:numId w:val="420"/>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70"/>
            </w:tabs>
            <w:suppressAutoHyphens/>
            <w:spacing w:after="0" w:line="400" w:lineRule="exact"/>
            <w:ind w:leftChars="0" w:left="240" w:right="-286" w:hanging="240"/>
            <w:jc w:val="both"/>
          </w:pPr>
        </w:pPrChange>
      </w:pPr>
      <w:del w:id="13664" w:author="User" w:date="2021-09-13T18:30:00Z">
        <w:r w:rsidRPr="003E6DC2" w:rsidDel="00FE22BE">
          <w:rPr>
            <w:rFonts w:ascii="標楷體" w:hAnsi="標楷體"/>
            <w:color w:val="000000" w:themeColor="text1"/>
            <w:sz w:val="24"/>
            <w:szCs w:val="24"/>
          </w:rPr>
          <w:delText>立切結書人因違反本保密切結書應盡之保密義務與責任致生之一切損害，立切結書人所屬公司或廠商應負連帶賠償責任。</w:delText>
        </w:r>
        <w:r w:rsidR="002F16B6" w:rsidRPr="003E6DC2" w:rsidDel="00FE22BE">
          <w:rPr>
            <w:rFonts w:ascii="標楷體" w:hAnsi="標楷體" w:hint="eastAsia"/>
            <w:color w:val="000000" w:themeColor="text1"/>
            <w:sz w:val="24"/>
            <w:szCs w:val="24"/>
          </w:rPr>
          <w:delText xml:space="preserve"> </w:delText>
        </w:r>
      </w:del>
    </w:p>
    <w:p w14:paraId="29749AF9" w14:textId="104E3E7A" w:rsidR="009E5004" w:rsidRPr="003E6DC2" w:rsidDel="00FE22BE" w:rsidRDefault="009E5004">
      <w:pPr>
        <w:pStyle w:val="13"/>
        <w:ind w:leftChars="50" w:left="500" w:hangingChars="150" w:hanging="360"/>
        <w:rPr>
          <w:del w:id="13665" w:author="User" w:date="2021-09-13T18:30:00Z"/>
          <w:rFonts w:ascii="標楷體" w:hAnsi="標楷體"/>
          <w:color w:val="000000" w:themeColor="text1"/>
        </w:rPr>
        <w:pPrChange w:id="13666" w:author="User" w:date="2021-09-14T13:59:00Z">
          <w:pPr>
            <w:pStyle w:val="aff3"/>
            <w:spacing w:line="380" w:lineRule="exact"/>
            <w:ind w:left="800" w:right="-286" w:hanging="240"/>
          </w:pPr>
        </w:pPrChange>
      </w:pPr>
      <w:del w:id="13667" w:author="User" w:date="2021-09-13T18:30:00Z">
        <w:r w:rsidRPr="003E6DC2" w:rsidDel="00FE22BE">
          <w:rPr>
            <w:rFonts w:ascii="標楷體" w:hAnsi="標楷體"/>
            <w:color w:val="000000" w:themeColor="text1"/>
            <w:sz w:val="24"/>
            <w:szCs w:val="24"/>
          </w:rPr>
          <w:delText>立切結書人：</w:delText>
        </w:r>
      </w:del>
    </w:p>
    <w:p w14:paraId="796A1B8B" w14:textId="3B654AA6" w:rsidR="009E5004" w:rsidRPr="003E6DC2" w:rsidDel="00FE22BE" w:rsidRDefault="009E5004">
      <w:pPr>
        <w:pStyle w:val="13"/>
        <w:ind w:leftChars="50" w:left="560" w:hangingChars="150" w:hanging="420"/>
        <w:rPr>
          <w:del w:id="13668" w:author="User" w:date="2021-09-13T18:30:00Z"/>
          <w:rFonts w:ascii="標楷體" w:hAnsi="標楷體"/>
          <w:color w:val="000000" w:themeColor="text1"/>
        </w:rPr>
        <w:pPrChange w:id="13669" w:author="User" w:date="2021-09-14T13:59:00Z">
          <w:pPr>
            <w:pStyle w:val="aff0"/>
            <w:spacing w:line="380" w:lineRule="exact"/>
            <w:ind w:right="-286"/>
          </w:pPr>
        </w:pPrChange>
      </w:pPr>
      <w:del w:id="13670" w:author="User" w:date="2021-09-13T18:30:00Z">
        <w:r w:rsidRPr="003E6DC2" w:rsidDel="00FE22BE">
          <w:rPr>
            <w:rFonts w:ascii="標楷體" w:hAnsi="標楷體"/>
            <w:color w:val="000000" w:themeColor="text1"/>
            <w:szCs w:val="24"/>
          </w:rPr>
          <w:delText xml:space="preserve">　　 姓名及簽章  身分證字號　　 聯絡電話及戶籍地址　        </w:delText>
        </w:r>
      </w:del>
    </w:p>
    <w:p w14:paraId="76AFA292" w14:textId="62C13528" w:rsidR="009E5004" w:rsidRPr="003E6DC2" w:rsidDel="00FE22BE" w:rsidRDefault="002F16B6">
      <w:pPr>
        <w:pStyle w:val="13"/>
        <w:ind w:leftChars="50" w:left="560" w:hangingChars="150" w:hanging="420"/>
        <w:rPr>
          <w:del w:id="13671" w:author="User" w:date="2021-09-13T18:30:00Z"/>
          <w:rFonts w:ascii="標楷體" w:hAnsi="標楷體"/>
          <w:color w:val="000000" w:themeColor="text1"/>
          <w:u w:val="single"/>
        </w:rPr>
        <w:pPrChange w:id="13672" w:author="User" w:date="2021-09-14T13:59:00Z">
          <w:pPr>
            <w:pStyle w:val="aff0"/>
            <w:spacing w:line="380" w:lineRule="exact"/>
            <w:ind w:right="-286"/>
          </w:pPr>
        </w:pPrChange>
      </w:pPr>
      <w:del w:id="13673" w:author="User" w:date="2021-09-13T18:30:00Z">
        <w:r w:rsidRPr="003E6DC2" w:rsidDel="00FE22BE">
          <w:rPr>
            <w:rFonts w:ascii="標楷體" w:hAnsi="標楷體"/>
            <w:noProof/>
            <w:color w:val="000000" w:themeColor="text1"/>
            <w:szCs w:val="24"/>
          </w:rPr>
          <mc:AlternateContent>
            <mc:Choice Requires="wps">
              <w:drawing>
                <wp:anchor distT="0" distB="0" distL="114300" distR="114300" simplePos="0" relativeHeight="251705856" behindDoc="0" locked="0" layoutInCell="1" allowOverlap="1" wp14:anchorId="0D355118" wp14:editId="37656DCE">
                  <wp:simplePos x="0" y="0"/>
                  <wp:positionH relativeFrom="column">
                    <wp:posOffset>2401570</wp:posOffset>
                  </wp:positionH>
                  <wp:positionV relativeFrom="paragraph">
                    <wp:posOffset>178435</wp:posOffset>
                  </wp:positionV>
                  <wp:extent cx="2628900" cy="31750"/>
                  <wp:effectExtent l="0" t="0" r="19050" b="25400"/>
                  <wp:wrapNone/>
                  <wp:docPr id="15" name="直線接點 15"/>
                  <wp:cNvGraphicFramePr/>
                  <a:graphic xmlns:a="http://schemas.openxmlformats.org/drawingml/2006/main">
                    <a:graphicData uri="http://schemas.microsoft.com/office/word/2010/wordprocessingShape">
                      <wps:wsp>
                        <wps:cNvCnPr/>
                        <wps:spPr>
                          <a:xfrm>
                            <a:off x="0" y="0"/>
                            <a:ext cx="2628900" cy="317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96C0D5" id="直線接點 15" o:spid="_x0000_s1026" style="position:absolute;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14.05pt" to="396.1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" strokecolor="black [3040]" strokeweight=".5pt"/>
              </w:pict>
            </mc:Fallback>
          </mc:AlternateContent>
        </w:r>
        <w:r w:rsidRPr="003E6DC2" w:rsidDel="00FE22BE">
          <w:rPr>
            <w:rFonts w:ascii="標楷體" w:hAnsi="標楷體"/>
            <w:noProof/>
            <w:color w:val="000000" w:themeColor="text1"/>
            <w:szCs w:val="24"/>
          </w:rPr>
          <mc:AlternateContent>
            <mc:Choice Requires="wps">
              <w:drawing>
                <wp:anchor distT="0" distB="0" distL="114300" distR="114300" simplePos="0" relativeHeight="251704832" behindDoc="0" locked="0" layoutInCell="1" allowOverlap="1" wp14:anchorId="1C9995E2" wp14:editId="4932416A">
                  <wp:simplePos x="0" y="0"/>
                  <wp:positionH relativeFrom="column">
                    <wp:posOffset>1252220</wp:posOffset>
                  </wp:positionH>
                  <wp:positionV relativeFrom="paragraph">
                    <wp:posOffset>178435</wp:posOffset>
                  </wp:positionV>
                  <wp:extent cx="742950" cy="0"/>
                  <wp:effectExtent l="0" t="0" r="19050" b="19050"/>
                  <wp:wrapNone/>
                  <wp:docPr id="4" name="直線接點 4"/>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64C8C4" id="直線接點 4" o:spid="_x0000_s1026" style="position:absolute;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14.05pt" to="157.1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" strokecolor="black [3040]" strokeweight=".5pt"/>
              </w:pict>
            </mc:Fallback>
          </mc:AlternateContent>
        </w:r>
        <w:r w:rsidRPr="003E6DC2" w:rsidDel="00FE22BE">
          <w:rPr>
            <w:rFonts w:ascii="標楷體" w:hAnsi="標楷體"/>
            <w:noProof/>
            <w:color w:val="000000" w:themeColor="text1"/>
            <w:szCs w:val="24"/>
          </w:rPr>
          <mc:AlternateContent>
            <mc:Choice Requires="wps">
              <w:drawing>
                <wp:anchor distT="0" distB="0" distL="114300" distR="114300" simplePos="0" relativeHeight="251703808" behindDoc="0" locked="0" layoutInCell="1" allowOverlap="1" wp14:anchorId="62CCD6CC" wp14:editId="28046796">
                  <wp:simplePos x="0" y="0"/>
                  <wp:positionH relativeFrom="column">
                    <wp:posOffset>394970</wp:posOffset>
                  </wp:positionH>
                  <wp:positionV relativeFrom="paragraph">
                    <wp:posOffset>178435</wp:posOffset>
                  </wp:positionV>
                  <wp:extent cx="742950" cy="0"/>
                  <wp:effectExtent l="0" t="0" r="19050" b="19050"/>
                  <wp:wrapNone/>
                  <wp:docPr id="3" name="直線接點 3"/>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AEB1AC" id="直線接點 3"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14.05pt" to="89.6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" strokecolor="black [3040]" strokeweight=".5pt"/>
              </w:pict>
            </mc:Fallback>
          </mc:AlternateContent>
        </w:r>
        <w:r w:rsidR="009E5004" w:rsidRPr="003E6DC2" w:rsidDel="00FE22BE">
          <w:rPr>
            <w:rFonts w:ascii="標楷體" w:hAnsi="標楷體"/>
            <w:color w:val="000000" w:themeColor="text1"/>
            <w:szCs w:val="24"/>
          </w:rPr>
          <w:delText xml:space="preserve">　　</w:delText>
        </w:r>
        <w:r w:rsidRPr="003E6DC2" w:rsidDel="00FE22BE">
          <w:rPr>
            <w:rFonts w:ascii="標楷體" w:hAnsi="標楷體" w:hint="eastAsia"/>
            <w:color w:val="000000" w:themeColor="text1"/>
            <w:szCs w:val="24"/>
            <w:u w:val="single"/>
          </w:rPr>
          <w:delText xml:space="preserve">       </w:delText>
        </w:r>
      </w:del>
    </w:p>
    <w:p w14:paraId="4AFCBDA4" w14:textId="08EB37FE" w:rsidR="009E5004" w:rsidRPr="003E6DC2" w:rsidDel="00FE22BE" w:rsidRDefault="002F16B6">
      <w:pPr>
        <w:pStyle w:val="13"/>
        <w:ind w:leftChars="50" w:left="560" w:hangingChars="150" w:hanging="420"/>
        <w:rPr>
          <w:del w:id="13674" w:author="User" w:date="2021-09-13T18:30:00Z"/>
          <w:rFonts w:ascii="標楷體" w:hAnsi="標楷體"/>
          <w:color w:val="000000" w:themeColor="text1"/>
        </w:rPr>
        <w:pPrChange w:id="13675" w:author="User" w:date="2021-09-14T13:59:00Z">
          <w:pPr>
            <w:pStyle w:val="aff0"/>
            <w:spacing w:line="380" w:lineRule="exact"/>
          </w:pPr>
        </w:pPrChange>
      </w:pPr>
      <w:del w:id="13676" w:author="User" w:date="2021-09-13T18:30:00Z">
        <w:r w:rsidRPr="003E6DC2" w:rsidDel="00FE22BE">
          <w:rPr>
            <w:rFonts w:ascii="標楷體" w:hAnsi="標楷體"/>
            <w:noProof/>
            <w:color w:val="000000" w:themeColor="text1"/>
            <w:szCs w:val="24"/>
          </w:rPr>
          <mc:AlternateContent>
            <mc:Choice Requires="wps">
              <w:drawing>
                <wp:anchor distT="0" distB="0" distL="114300" distR="114300" simplePos="0" relativeHeight="251708928" behindDoc="0" locked="0" layoutInCell="1" allowOverlap="1" wp14:anchorId="609D61BA" wp14:editId="4C06A46E">
                  <wp:simplePos x="0" y="0"/>
                  <wp:positionH relativeFrom="column">
                    <wp:posOffset>2401570</wp:posOffset>
                  </wp:positionH>
                  <wp:positionV relativeFrom="paragraph">
                    <wp:posOffset>210185</wp:posOffset>
                  </wp:positionV>
                  <wp:extent cx="2584450" cy="44450"/>
                  <wp:effectExtent l="0" t="0" r="25400" b="31750"/>
                  <wp:wrapNone/>
                  <wp:docPr id="28" name="直線接點 28"/>
                  <wp:cNvGraphicFramePr/>
                  <a:graphic xmlns:a="http://schemas.openxmlformats.org/drawingml/2006/main">
                    <a:graphicData uri="http://schemas.microsoft.com/office/word/2010/wordprocessingShape">
                      <wps:wsp>
                        <wps:cNvCnPr/>
                        <wps:spPr>
                          <a:xfrm>
                            <a:off x="0" y="0"/>
                            <a:ext cx="2584450" cy="4445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4A027F" id="直線接點 28" o:spid="_x0000_s1026" style="position:absolute;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1pt,16.55pt" to="392.6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" strokecolor="black [3040]" strokeweight=".5pt"/>
              </w:pict>
            </mc:Fallback>
          </mc:AlternateContent>
        </w:r>
        <w:r w:rsidRPr="003E6DC2" w:rsidDel="00FE22BE">
          <w:rPr>
            <w:rFonts w:ascii="標楷體" w:hAnsi="標楷體"/>
            <w:noProof/>
            <w:color w:val="000000" w:themeColor="text1"/>
            <w:szCs w:val="24"/>
          </w:rPr>
          <mc:AlternateContent>
            <mc:Choice Requires="wps">
              <w:drawing>
                <wp:anchor distT="0" distB="0" distL="114300" distR="114300" simplePos="0" relativeHeight="251707904" behindDoc="0" locked="0" layoutInCell="1" allowOverlap="1" wp14:anchorId="47D9BB55" wp14:editId="35DEFFFB">
                  <wp:simplePos x="0" y="0"/>
                  <wp:positionH relativeFrom="column">
                    <wp:posOffset>1252220</wp:posOffset>
                  </wp:positionH>
                  <wp:positionV relativeFrom="paragraph">
                    <wp:posOffset>210185</wp:posOffset>
                  </wp:positionV>
                  <wp:extent cx="742950" cy="0"/>
                  <wp:effectExtent l="0" t="0" r="19050" b="19050"/>
                  <wp:wrapNone/>
                  <wp:docPr id="27" name="直線接點 27"/>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7232162" id="直線接點 27" o:spid="_x0000_s1026" style="position:absolute;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6pt,16.55pt" to="157.1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" strokecolor="black [3040]" strokeweight=".5pt"/>
              </w:pict>
            </mc:Fallback>
          </mc:AlternateContent>
        </w:r>
        <w:r w:rsidRPr="003E6DC2" w:rsidDel="00FE22BE">
          <w:rPr>
            <w:rFonts w:ascii="標楷體" w:hAnsi="標楷體"/>
            <w:noProof/>
            <w:color w:val="000000" w:themeColor="text1"/>
            <w:szCs w:val="24"/>
          </w:rPr>
          <mc:AlternateContent>
            <mc:Choice Requires="wps">
              <w:drawing>
                <wp:anchor distT="0" distB="0" distL="114300" distR="114300" simplePos="0" relativeHeight="251706880" behindDoc="0" locked="0" layoutInCell="1" allowOverlap="1" wp14:anchorId="279435EF" wp14:editId="470F08DD">
                  <wp:simplePos x="0" y="0"/>
                  <wp:positionH relativeFrom="column">
                    <wp:posOffset>394970</wp:posOffset>
                  </wp:positionH>
                  <wp:positionV relativeFrom="paragraph">
                    <wp:posOffset>210185</wp:posOffset>
                  </wp:positionV>
                  <wp:extent cx="742950" cy="0"/>
                  <wp:effectExtent l="0" t="0" r="19050" b="19050"/>
                  <wp:wrapNone/>
                  <wp:docPr id="26" name="直線接點 26"/>
                  <wp:cNvGraphicFramePr/>
                  <a:graphic xmlns:a="http://schemas.openxmlformats.org/drawingml/2006/main">
                    <a:graphicData uri="http://schemas.microsoft.com/office/word/2010/wordprocessingShape">
                      <wps:wsp>
                        <wps:cNvCnPr/>
                        <wps:spPr>
                          <a:xfrm>
                            <a:off x="0" y="0"/>
                            <a:ext cx="7429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FC73AA" id="直線接點 26"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1pt,16.55pt" to="89.6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" strokecolor="black [3040]" strokeweight=".5pt"/>
              </w:pict>
            </mc:Fallback>
          </mc:AlternateContent>
        </w:r>
        <w:r w:rsidR="009E5004" w:rsidRPr="003E6DC2" w:rsidDel="00FE22BE">
          <w:rPr>
            <w:rFonts w:ascii="標楷體" w:hAnsi="標楷體"/>
            <w:color w:val="000000" w:themeColor="text1"/>
            <w:szCs w:val="24"/>
          </w:rPr>
          <w:delText xml:space="preserve">　　 　　    　  　  　      　 　       　　    　     　 　　　</w:delText>
        </w:r>
      </w:del>
    </w:p>
    <w:p w14:paraId="5D040721" w14:textId="0F0F7117" w:rsidR="009E5004" w:rsidRPr="003E6DC2" w:rsidDel="00FE22BE" w:rsidRDefault="009E5004">
      <w:pPr>
        <w:pStyle w:val="13"/>
        <w:ind w:leftChars="50" w:left="560" w:hangingChars="150" w:hanging="420"/>
        <w:rPr>
          <w:del w:id="13677" w:author="User" w:date="2021-09-13T18:30:00Z"/>
          <w:rFonts w:ascii="標楷體" w:hAnsi="標楷體"/>
          <w:color w:val="000000" w:themeColor="text1"/>
        </w:rPr>
        <w:pPrChange w:id="13678" w:author="User" w:date="2021-09-14T13:59:00Z">
          <w:pPr>
            <w:pStyle w:val="aff0"/>
            <w:spacing w:line="380" w:lineRule="exact"/>
            <w:ind w:firstLine="600"/>
          </w:pPr>
        </w:pPrChange>
      </w:pPr>
      <w:del w:id="13679" w:author="User" w:date="2021-09-13T18:30:00Z">
        <w:r w:rsidRPr="003E6DC2" w:rsidDel="00FE22BE">
          <w:rPr>
            <w:rFonts w:ascii="標楷體" w:hAnsi="標楷體"/>
            <w:color w:val="000000" w:themeColor="text1"/>
            <w:szCs w:val="24"/>
          </w:rPr>
          <w:delText>立切結書人所屬廠商：</w:delText>
        </w:r>
      </w:del>
    </w:p>
    <w:p w14:paraId="7E9272EC" w14:textId="5BCBF329" w:rsidR="009E5004" w:rsidRPr="003E6DC2" w:rsidDel="00FE22BE" w:rsidRDefault="009E5004">
      <w:pPr>
        <w:pStyle w:val="13"/>
        <w:ind w:leftChars="50" w:left="560" w:hangingChars="150" w:hanging="420"/>
        <w:rPr>
          <w:del w:id="13680" w:author="User" w:date="2021-09-13T18:30:00Z"/>
          <w:rFonts w:ascii="標楷體" w:hAnsi="標楷體"/>
          <w:color w:val="000000" w:themeColor="text1"/>
        </w:rPr>
        <w:pPrChange w:id="13681" w:author="User" w:date="2021-09-14T13:59:00Z">
          <w:pPr>
            <w:pStyle w:val="aff0"/>
            <w:spacing w:line="380" w:lineRule="exact"/>
            <w:ind w:firstLine="600"/>
          </w:pPr>
        </w:pPrChange>
      </w:pPr>
      <w:del w:id="13682" w:author="User" w:date="2021-09-13T18:30:00Z">
        <w:r w:rsidRPr="003E6DC2" w:rsidDel="00FE22BE">
          <w:rPr>
            <w:rFonts w:ascii="標楷體" w:hAnsi="標楷體"/>
            <w:color w:val="000000" w:themeColor="text1"/>
            <w:szCs w:val="24"/>
          </w:rPr>
          <w:delText>廠商名稱及蓋章　 廠商負責人姓名及簽章    廠商聯絡電話及地址</w:delText>
        </w:r>
      </w:del>
    </w:p>
    <w:p w14:paraId="534FC430" w14:textId="0AB253F1" w:rsidR="009E5004" w:rsidRPr="003E6DC2" w:rsidDel="00FE22BE" w:rsidRDefault="009E5004">
      <w:pPr>
        <w:pStyle w:val="13"/>
        <w:ind w:leftChars="50" w:left="560" w:hangingChars="150" w:hanging="420"/>
        <w:rPr>
          <w:del w:id="13683" w:author="User" w:date="2021-09-13T18:30:00Z"/>
          <w:rFonts w:ascii="標楷體" w:hAnsi="標楷體"/>
          <w:color w:val="000000" w:themeColor="text1"/>
        </w:rPr>
        <w:pPrChange w:id="13684" w:author="User" w:date="2021-09-14T13:59:00Z">
          <w:pPr>
            <w:pStyle w:val="aff0"/>
            <w:spacing w:line="380" w:lineRule="exact"/>
            <w:ind w:firstLine="600"/>
          </w:pPr>
        </w:pPrChange>
      </w:pPr>
      <w:del w:id="13685" w:author="User" w:date="2021-09-13T18:30:00Z">
        <w:r w:rsidRPr="003E6DC2" w:rsidDel="00FE22BE">
          <w:rPr>
            <w:rFonts w:ascii="標楷體" w:hAnsi="標楷體"/>
            <w:color w:val="000000" w:themeColor="text1"/>
            <w:szCs w:val="24"/>
          </w:rPr>
          <w:delText xml:space="preserve">　 　　　     　           　   　　      　                     　     </w:delText>
        </w:r>
      </w:del>
    </w:p>
    <w:p w14:paraId="36265A67" w14:textId="48736597" w:rsidR="009E5004" w:rsidRPr="003E6DC2" w:rsidDel="00FE22BE" w:rsidRDefault="002F16B6">
      <w:pPr>
        <w:pStyle w:val="13"/>
        <w:ind w:leftChars="50" w:left="560" w:hangingChars="150" w:hanging="420"/>
        <w:rPr>
          <w:del w:id="13686" w:author="User" w:date="2021-09-13T18:30:00Z"/>
          <w:rFonts w:ascii="標楷體" w:hAnsi="標楷體"/>
          <w:color w:val="000000" w:themeColor="text1"/>
        </w:rPr>
        <w:pPrChange w:id="13687" w:author="User" w:date="2021-09-14T13:59:00Z">
          <w:pPr>
            <w:pStyle w:val="aff0"/>
            <w:spacing w:line="380" w:lineRule="exact"/>
            <w:ind w:firstLine="240"/>
          </w:pPr>
        </w:pPrChange>
      </w:pPr>
      <w:del w:id="13688" w:author="User" w:date="2021-09-13T18:30:00Z">
        <w:r w:rsidRPr="003E6DC2" w:rsidDel="00FE22BE">
          <w:rPr>
            <w:rFonts w:ascii="標楷體" w:hAnsi="標楷體"/>
            <w:noProof/>
            <w:color w:val="000000" w:themeColor="text1"/>
            <w:szCs w:val="24"/>
          </w:rPr>
          <mc:AlternateContent>
            <mc:Choice Requires="wps">
              <w:drawing>
                <wp:anchor distT="0" distB="0" distL="114300" distR="114300" simplePos="0" relativeHeight="251712000" behindDoc="0" locked="0" layoutInCell="1" allowOverlap="1" wp14:anchorId="56505B50" wp14:editId="26D3E778">
                  <wp:simplePos x="0" y="0"/>
                  <wp:positionH relativeFrom="column">
                    <wp:posOffset>3519170</wp:posOffset>
                  </wp:positionH>
                  <wp:positionV relativeFrom="paragraph">
                    <wp:posOffset>6985</wp:posOffset>
                  </wp:positionV>
                  <wp:extent cx="1543050" cy="0"/>
                  <wp:effectExtent l="0" t="0" r="19050" b="19050"/>
                  <wp:wrapNone/>
                  <wp:docPr id="261" name="直線接點 261"/>
                  <wp:cNvGraphicFramePr/>
                  <a:graphic xmlns:a="http://schemas.openxmlformats.org/drawingml/2006/main">
                    <a:graphicData uri="http://schemas.microsoft.com/office/word/2010/wordprocessingShape">
                      <wps:wsp>
                        <wps:cNvCnPr/>
                        <wps:spPr>
                          <a:xfrm>
                            <a:off x="0" y="0"/>
                            <a:ext cx="15430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9DFD1D5" id="直線接點 261" o:spid="_x0000_s1026" style="position:absolute;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pt,.55pt" to="398.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" strokecolor="black [3040]" strokeweight=".5pt"/>
              </w:pict>
            </mc:Fallback>
          </mc:AlternateContent>
        </w:r>
        <w:r w:rsidRPr="003E6DC2" w:rsidDel="00FE22BE">
          <w:rPr>
            <w:rFonts w:ascii="標楷體" w:hAnsi="標楷體"/>
            <w:noProof/>
            <w:color w:val="000000" w:themeColor="text1"/>
            <w:szCs w:val="24"/>
          </w:rPr>
          <mc:AlternateContent>
            <mc:Choice Requires="wps">
              <w:drawing>
                <wp:anchor distT="0" distB="0" distL="114300" distR="114300" simplePos="0" relativeHeight="251710976" behindDoc="0" locked="0" layoutInCell="1" allowOverlap="1" wp14:anchorId="14468B14" wp14:editId="2A63B0A0">
                  <wp:simplePos x="0" y="0"/>
                  <wp:positionH relativeFrom="column">
                    <wp:posOffset>1645920</wp:posOffset>
                  </wp:positionH>
                  <wp:positionV relativeFrom="paragraph">
                    <wp:posOffset>6985</wp:posOffset>
                  </wp:positionV>
                  <wp:extent cx="1543050" cy="0"/>
                  <wp:effectExtent l="0" t="0" r="19050" b="19050"/>
                  <wp:wrapNone/>
                  <wp:docPr id="260" name="直線接點 260"/>
                  <wp:cNvGraphicFramePr/>
                  <a:graphic xmlns:a="http://schemas.openxmlformats.org/drawingml/2006/main">
                    <a:graphicData uri="http://schemas.microsoft.com/office/word/2010/wordprocessingShape">
                      <wps:wsp>
                        <wps:cNvCnPr/>
                        <wps:spPr>
                          <a:xfrm>
                            <a:off x="0" y="0"/>
                            <a:ext cx="15430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841B553" id="直線接點 260" o:spid="_x0000_s1026" style="position:absolute;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6pt,.55pt" to="251.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" strokecolor="black [3040]" strokeweight=".5pt"/>
              </w:pict>
            </mc:Fallback>
          </mc:AlternateContent>
        </w:r>
        <w:r w:rsidRPr="003E6DC2" w:rsidDel="00FE22BE">
          <w:rPr>
            <w:rFonts w:ascii="標楷體" w:hAnsi="標楷體"/>
            <w:noProof/>
            <w:color w:val="000000" w:themeColor="text1"/>
            <w:szCs w:val="24"/>
          </w:rPr>
          <mc:AlternateContent>
            <mc:Choice Requires="wps">
              <w:drawing>
                <wp:anchor distT="0" distB="0" distL="114300" distR="114300" simplePos="0" relativeHeight="251709952" behindDoc="0" locked="0" layoutInCell="1" allowOverlap="1" wp14:anchorId="72E5A822" wp14:editId="4D7BAF49">
                  <wp:simplePos x="0" y="0"/>
                  <wp:positionH relativeFrom="column">
                    <wp:posOffset>464820</wp:posOffset>
                  </wp:positionH>
                  <wp:positionV relativeFrom="paragraph">
                    <wp:posOffset>6985</wp:posOffset>
                  </wp:positionV>
                  <wp:extent cx="920750" cy="0"/>
                  <wp:effectExtent l="0" t="0" r="12700" b="19050"/>
                  <wp:wrapNone/>
                  <wp:docPr id="244" name="直線接點 244"/>
                  <wp:cNvGraphicFramePr/>
                  <a:graphic xmlns:a="http://schemas.openxmlformats.org/drawingml/2006/main">
                    <a:graphicData uri="http://schemas.microsoft.com/office/word/2010/wordprocessingShape">
                      <wps:wsp>
                        <wps:cNvCnPr/>
                        <wps:spPr>
                          <a:xfrm>
                            <a:off x="0" y="0"/>
                            <a:ext cx="9207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10C640" id="直線接點 244" o:spid="_x0000_s1026" style="position:absolute;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55pt" to="109.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" strokecolor="black [3040]" strokeweight=".5pt"/>
              </w:pict>
            </mc:Fallback>
          </mc:AlternateContent>
        </w:r>
        <w:r w:rsidR="009E5004" w:rsidRPr="003E6DC2" w:rsidDel="00FE22BE">
          <w:rPr>
            <w:rFonts w:ascii="標楷體" w:hAnsi="標楷體"/>
            <w:color w:val="000000" w:themeColor="text1"/>
            <w:szCs w:val="24"/>
          </w:rPr>
          <w:delText>填表說明：</w:delText>
        </w:r>
      </w:del>
    </w:p>
    <w:p w14:paraId="7866E9A5" w14:textId="56C77688" w:rsidR="009E5004" w:rsidRPr="003E6DC2" w:rsidDel="00FE22BE" w:rsidRDefault="009E5004">
      <w:pPr>
        <w:pStyle w:val="13"/>
        <w:ind w:leftChars="50" w:left="500" w:hangingChars="150" w:hanging="360"/>
        <w:rPr>
          <w:del w:id="13689" w:author="User" w:date="2021-09-13T18:30:00Z"/>
          <w:rFonts w:ascii="標楷體" w:hAnsi="標楷體"/>
          <w:color w:val="000000" w:themeColor="text1"/>
        </w:rPr>
        <w:pPrChange w:id="13690" w:author="User" w:date="2021-09-14T13:59:00Z">
          <w:pPr>
            <w:pStyle w:val="aff3"/>
            <w:widowControl w:val="0"/>
            <w:numPr>
              <w:numId w:val="421"/>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08"/>
            </w:tabs>
            <w:suppressAutoHyphens/>
            <w:spacing w:after="0" w:line="380" w:lineRule="exact"/>
            <w:ind w:leftChars="0" w:left="240" w:hanging="240"/>
            <w:jc w:val="both"/>
          </w:pPr>
        </w:pPrChange>
      </w:pPr>
      <w:del w:id="13691" w:author="User" w:date="2021-09-13T18:30:00Z">
        <w:r w:rsidRPr="003E6DC2" w:rsidDel="00FE22BE">
          <w:rPr>
            <w:rFonts w:ascii="標楷體" w:hAnsi="標楷體"/>
            <w:color w:val="000000" w:themeColor="text1"/>
            <w:sz w:val="24"/>
            <w:szCs w:val="24"/>
          </w:rPr>
          <w:delText>廠商駐點服務人員、專責維護人員，或逗留時間超過三天以上之突發性維護增援、臨時性系統測試或教育訓練人員（以授課時需連結機關網路者為限）及經常到機關洽公之業務人員皆須簽署本切結書。</w:delText>
        </w:r>
      </w:del>
    </w:p>
    <w:p w14:paraId="10E30198" w14:textId="56C6537A" w:rsidR="002F16B6" w:rsidRPr="003E6DC2" w:rsidDel="00FE22BE" w:rsidRDefault="009E5004">
      <w:pPr>
        <w:pStyle w:val="13"/>
        <w:ind w:leftChars="50" w:left="500" w:hangingChars="150" w:hanging="360"/>
        <w:rPr>
          <w:del w:id="13692" w:author="User" w:date="2021-09-13T18:30:00Z"/>
          <w:rFonts w:ascii="標楷體" w:hAnsi="標楷體"/>
          <w:color w:val="000000" w:themeColor="text1"/>
        </w:rPr>
        <w:pPrChange w:id="13693" w:author="User" w:date="2021-09-14T13:59:00Z">
          <w:pPr>
            <w:pStyle w:val="aff3"/>
            <w:widowControl w:val="0"/>
            <w:numPr>
              <w:numId w:val="421"/>
            </w:numPr>
            <w:pBdr>
              <w:top w:val="none" w:sz="0" w:space="0" w:color="000000"/>
              <w:left w:val="none" w:sz="0" w:space="0" w:color="000000"/>
              <w:bottom w:val="none" w:sz="0" w:space="0" w:color="000000"/>
              <w:right w:val="none" w:sz="0" w:space="0" w:color="000000"/>
              <w:between w:val="none" w:sz="0" w:space="0" w:color="auto"/>
              <w:bar w:val="none" w:sz="0" w:color="auto"/>
            </w:pBdr>
            <w:tabs>
              <w:tab w:val="num" w:pos="648"/>
              <w:tab w:val="left" w:pos="1608"/>
            </w:tabs>
            <w:suppressAutoHyphens/>
            <w:spacing w:after="0" w:line="380" w:lineRule="exact"/>
            <w:ind w:leftChars="0" w:left="240" w:hanging="240"/>
            <w:jc w:val="both"/>
          </w:pPr>
        </w:pPrChange>
      </w:pPr>
      <w:del w:id="13694" w:author="User" w:date="2021-09-13T18:30:00Z">
        <w:r w:rsidRPr="003E6DC2" w:rsidDel="00FE22BE">
          <w:rPr>
            <w:rFonts w:ascii="標楷體" w:hAnsi="標楷體"/>
            <w:color w:val="000000" w:themeColor="text1"/>
            <w:sz w:val="24"/>
            <w:szCs w:val="24"/>
          </w:rPr>
          <w:delText>廠商駐點服務人員、專責維護人員及經常到機關洽公之業務人員每年簽署本切結書乙次。</w:delText>
        </w:r>
      </w:del>
    </w:p>
    <w:p w14:paraId="542C2DC7" w14:textId="02F895FA" w:rsidR="00EF0463" w:rsidRPr="003E6DC2" w:rsidDel="00FE22BE" w:rsidRDefault="009E5004">
      <w:pPr>
        <w:pStyle w:val="13"/>
        <w:ind w:leftChars="50" w:left="500" w:hangingChars="150" w:hanging="360"/>
        <w:rPr>
          <w:del w:id="13695" w:author="User" w:date="2021-09-13T18:30:00Z"/>
          <w:rFonts w:hint="eastAsia"/>
          <w:color w:val="000000" w:themeColor="text1"/>
        </w:rPr>
        <w:pPrChange w:id="13696" w:author="User" w:date="2021-09-14T13:59:00Z">
          <w:pPr>
            <w:pStyle w:val="aff3"/>
            <w:widowControl w:val="0"/>
            <w:pBdr>
              <w:top w:val="none" w:sz="0" w:space="0" w:color="000000"/>
              <w:left w:val="none" w:sz="0" w:space="0" w:color="000000"/>
              <w:bottom w:val="none" w:sz="0" w:space="0" w:color="000000"/>
              <w:right w:val="none" w:sz="0" w:space="0" w:color="000000"/>
              <w:between w:val="none" w:sz="0" w:space="0" w:color="auto"/>
              <w:bar w:val="none" w:sz="0" w:color="auto"/>
            </w:pBdr>
            <w:tabs>
              <w:tab w:val="left" w:pos="1608"/>
            </w:tabs>
            <w:suppressAutoHyphens/>
            <w:spacing w:after="0" w:line="380" w:lineRule="exact"/>
            <w:ind w:leftChars="0" w:left="240" w:hanging="240"/>
            <w:jc w:val="center"/>
          </w:pPr>
        </w:pPrChange>
      </w:pPr>
      <w:del w:id="13697" w:author="User" w:date="2021-09-13T18:30:00Z">
        <w:r w:rsidRPr="003E6DC2" w:rsidDel="00FE22BE">
          <w:rPr>
            <w:rFonts w:ascii="標楷體" w:hAnsi="標楷體"/>
            <w:color w:val="000000" w:themeColor="text1"/>
            <w:sz w:val="24"/>
            <w:szCs w:val="24"/>
          </w:rPr>
          <w:delText>中  華  民  國　　　年　　　月　　　日</w:delText>
        </w:r>
      </w:del>
    </w:p>
    <w:p w14:paraId="176CEABB" w14:textId="159E58B6" w:rsidR="00EF0463" w:rsidRPr="003E6DC2" w:rsidDel="00FE22BE" w:rsidRDefault="00EF0463">
      <w:pPr>
        <w:pStyle w:val="13"/>
        <w:ind w:leftChars="50" w:left="560" w:hangingChars="150" w:hanging="420"/>
        <w:rPr>
          <w:del w:id="13698" w:author="User" w:date="2021-09-13T18:30:00Z"/>
          <w:rFonts w:hint="eastAsia"/>
          <w:color w:val="000000" w:themeColor="text1"/>
        </w:rPr>
        <w:pPrChange w:id="13699" w:author="User" w:date="2021-09-14T13:59:00Z">
          <w:pPr>
            <w:ind w:left="280" w:hanging="280"/>
          </w:pPr>
        </w:pPrChange>
      </w:pPr>
    </w:p>
    <w:p w14:paraId="470172D2" w14:textId="71A4E8FA" w:rsidR="004D66F6" w:rsidRPr="003E6DC2" w:rsidDel="00FE22BE" w:rsidRDefault="00EF0463">
      <w:pPr>
        <w:pStyle w:val="13"/>
        <w:ind w:leftChars="50" w:left="560" w:hangingChars="150" w:hanging="420"/>
        <w:rPr>
          <w:del w:id="13700" w:author="User" w:date="2021-09-13T18:30:00Z"/>
          <w:rFonts w:hint="eastAsia"/>
        </w:rPr>
        <w:pPrChange w:id="13701" w:author="User" w:date="2021-09-14T13:59:00Z">
          <w:pPr>
            <w:pStyle w:val="7"/>
            <w:ind w:left="280" w:hanging="280"/>
          </w:pPr>
        </w:pPrChange>
      </w:pPr>
      <w:del w:id="13702" w:author="User" w:date="2021-09-13T18:30:00Z">
        <w:r w:rsidRPr="003E6DC2" w:rsidDel="00FE22BE">
          <w:rPr>
            <w:rFonts w:hint="eastAsia"/>
          </w:rPr>
          <w:delText>委外廠商資訊安全與個人資料保護自我評鑑表</w:delText>
        </w:r>
      </w:del>
    </w:p>
    <w:p w14:paraId="127C2A9E" w14:textId="1C29BAA1" w:rsidR="00EF0463" w:rsidRPr="003E6DC2" w:rsidDel="00FE22BE" w:rsidRDefault="00EF0463">
      <w:pPr>
        <w:pStyle w:val="13"/>
        <w:ind w:leftChars="50" w:left="560" w:hangingChars="150" w:hanging="420"/>
        <w:rPr>
          <w:del w:id="13703" w:author="User" w:date="2021-09-13T18:30:00Z"/>
          <w:rFonts w:hint="eastAsia"/>
          <w:bCs/>
          <w:color w:val="000000" w:themeColor="text1"/>
        </w:rPr>
        <w:pPrChange w:id="13704" w:author="User" w:date="2021-09-14T13:59:00Z">
          <w:pPr>
            <w:tabs>
              <w:tab w:val="left" w:pos="1260"/>
            </w:tabs>
            <w:spacing w:line="500" w:lineRule="exact"/>
            <w:ind w:left="280" w:hanging="280"/>
            <w:jc w:val="both"/>
          </w:pPr>
        </w:pPrChange>
      </w:pPr>
      <w:del w:id="13705" w:author="User" w:date="2021-09-13T18:30:00Z">
        <w:r w:rsidRPr="003E6DC2" w:rsidDel="00FE22BE">
          <w:rPr>
            <w:rFonts w:hint="eastAsia"/>
            <w:bCs/>
            <w:color w:val="000000" w:themeColor="text1"/>
          </w:rPr>
          <w:delText>招標案號：</w:delText>
        </w:r>
        <w:r w:rsidRPr="003E6DC2" w:rsidDel="00FE22BE">
          <w:rPr>
            <w:rFonts w:hint="eastAsia"/>
            <w:bCs/>
            <w:color w:val="000000" w:themeColor="text1"/>
          </w:rPr>
          <w:delText>XXXXXX</w:delText>
        </w:r>
      </w:del>
    </w:p>
    <w:p w14:paraId="407BB229" w14:textId="696A76B9" w:rsidR="00EF0463" w:rsidRPr="003E6DC2" w:rsidDel="00FE22BE" w:rsidRDefault="00EF0463">
      <w:pPr>
        <w:pStyle w:val="13"/>
        <w:ind w:leftChars="50" w:left="560" w:hangingChars="150" w:hanging="420"/>
        <w:rPr>
          <w:del w:id="13706" w:author="User" w:date="2021-09-13T18:30:00Z"/>
          <w:rFonts w:hint="eastAsia"/>
          <w:color w:val="000000" w:themeColor="text1"/>
        </w:rPr>
        <w:pPrChange w:id="13707" w:author="User" w:date="2021-09-14T13:59:00Z">
          <w:pPr>
            <w:tabs>
              <w:tab w:val="left" w:pos="1260"/>
            </w:tabs>
            <w:spacing w:line="500" w:lineRule="exact"/>
            <w:ind w:left="280" w:hanging="280"/>
            <w:jc w:val="both"/>
          </w:pPr>
        </w:pPrChange>
      </w:pPr>
      <w:del w:id="13708" w:author="User" w:date="2021-09-13T18:30:00Z">
        <w:r w:rsidRPr="003E6DC2" w:rsidDel="00FE22BE">
          <w:rPr>
            <w:rFonts w:hint="eastAsia"/>
            <w:color w:val="000000" w:themeColor="text1"/>
          </w:rPr>
          <w:delText>專案名稱：</w:delText>
        </w:r>
        <w:bookmarkStart w:id="13709" w:name="_Hlk3815972"/>
        <w:r w:rsidRPr="003E6DC2" w:rsidDel="00FE22BE">
          <w:rPr>
            <w:color w:val="000000" w:themeColor="text1"/>
          </w:rPr>
          <w:delText xml:space="preserve"> </w:delText>
        </w:r>
      </w:del>
    </w:p>
    <w:bookmarkEnd w:id="13709"/>
    <w:p w14:paraId="646EA2AA" w14:textId="197E65EC" w:rsidR="00EF0463" w:rsidRPr="003E6DC2" w:rsidDel="00FE22BE" w:rsidRDefault="00EF0463">
      <w:pPr>
        <w:pStyle w:val="13"/>
        <w:ind w:leftChars="50" w:left="560" w:hangingChars="150" w:hanging="420"/>
        <w:rPr>
          <w:del w:id="13710" w:author="User" w:date="2021-09-13T18:30:00Z"/>
          <w:rFonts w:hint="eastAsia"/>
          <w:b/>
          <w:color w:val="000000" w:themeColor="text1"/>
        </w:rPr>
        <w:pPrChange w:id="13711" w:author="User" w:date="2021-09-14T13:59:00Z">
          <w:pPr>
            <w:tabs>
              <w:tab w:val="left" w:pos="1260"/>
            </w:tabs>
            <w:spacing w:line="500" w:lineRule="exact"/>
            <w:ind w:left="280" w:hanging="280"/>
            <w:jc w:val="both"/>
          </w:pPr>
        </w:pPrChange>
      </w:pPr>
      <w:del w:id="13712" w:author="User" w:date="2021-09-13T18:30:00Z">
        <w:r w:rsidRPr="003E6DC2" w:rsidDel="00FE22BE">
          <w:rPr>
            <w:rFonts w:hint="eastAsia"/>
            <w:color w:val="000000" w:themeColor="text1"/>
          </w:rPr>
          <w:delText>填表日期：</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3713" w:author="User" w:date="2021-09-13T10:16:00Z">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056"/>
        <w:gridCol w:w="4422"/>
        <w:gridCol w:w="2206"/>
        <w:gridCol w:w="1376"/>
        <w:tblGridChange w:id="13714">
          <w:tblGrid>
            <w:gridCol w:w="776"/>
            <w:gridCol w:w="3825"/>
            <w:gridCol w:w="3057"/>
            <w:gridCol w:w="1402"/>
          </w:tblGrid>
        </w:tblGridChange>
      </w:tblGrid>
      <w:tr w:rsidR="003E6DC2" w:rsidRPr="003E6DC2" w:rsidDel="00FE22BE" w14:paraId="1244E064" w14:textId="7B64F04A" w:rsidTr="006E4CE8">
        <w:trPr>
          <w:del w:id="13715" w:author="User" w:date="2021-09-13T18:30:00Z"/>
        </w:trPr>
        <w:tc>
          <w:tcPr>
            <w:tcW w:w="776" w:type="dxa"/>
            <w:shd w:val="clear" w:color="auto" w:fill="auto"/>
            <w:tcPrChange w:id="13716" w:author="User" w:date="2021-09-13T10:16:00Z">
              <w:tcPr>
                <w:tcW w:w="675" w:type="dxa"/>
                <w:shd w:val="clear" w:color="auto" w:fill="auto"/>
              </w:tcPr>
            </w:tcPrChange>
          </w:tcPr>
          <w:p w14:paraId="578FE0D9" w14:textId="4E4C9E60" w:rsidR="00EF0463" w:rsidRPr="003E6DC2" w:rsidDel="00FE22BE" w:rsidRDefault="00EF0463">
            <w:pPr>
              <w:pStyle w:val="13"/>
              <w:ind w:leftChars="50" w:left="560" w:hangingChars="150" w:hanging="420"/>
              <w:rPr>
                <w:del w:id="13717" w:author="User" w:date="2021-09-13T18:30:00Z"/>
                <w:color w:val="000000" w:themeColor="text1"/>
              </w:rPr>
              <w:pPrChange w:id="13718" w:author="User" w:date="2021-09-14T13:59:00Z">
                <w:pPr>
                  <w:pStyle w:val="afe"/>
                  <w:snapToGrid w:val="0"/>
                  <w:ind w:left="280" w:hanging="280"/>
                  <w:jc w:val="center"/>
                </w:pPr>
              </w:pPrChange>
            </w:pPr>
            <w:del w:id="13719" w:author="User" w:date="2021-09-13T18:30:00Z">
              <w:r w:rsidRPr="003E6DC2" w:rsidDel="00FE22BE">
                <w:rPr>
                  <w:rFonts w:hint="eastAsia"/>
                  <w:color w:val="000000" w:themeColor="text1"/>
                </w:rPr>
                <w:delText>項次</w:delText>
              </w:r>
            </w:del>
          </w:p>
        </w:tc>
        <w:tc>
          <w:tcPr>
            <w:tcW w:w="4606" w:type="dxa"/>
            <w:shd w:val="clear" w:color="auto" w:fill="auto"/>
            <w:tcPrChange w:id="13720" w:author="User" w:date="2021-09-13T10:16:00Z">
              <w:tcPr>
                <w:tcW w:w="4171" w:type="dxa"/>
                <w:shd w:val="clear" w:color="auto" w:fill="auto"/>
              </w:tcPr>
            </w:tcPrChange>
          </w:tcPr>
          <w:p w14:paraId="45B1DA8B" w14:textId="6B391E5C" w:rsidR="00EF0463" w:rsidRPr="003E6DC2" w:rsidDel="00FE22BE" w:rsidRDefault="00EF0463">
            <w:pPr>
              <w:pStyle w:val="13"/>
              <w:ind w:leftChars="50" w:left="560" w:hangingChars="150" w:hanging="420"/>
              <w:rPr>
                <w:del w:id="13721" w:author="User" w:date="2021-09-13T18:30:00Z"/>
                <w:color w:val="000000" w:themeColor="text1"/>
              </w:rPr>
              <w:pPrChange w:id="13722" w:author="User" w:date="2021-09-14T13:59:00Z">
                <w:pPr>
                  <w:pStyle w:val="afe"/>
                  <w:ind w:left="280" w:hanging="280"/>
                  <w:jc w:val="center"/>
                </w:pPr>
              </w:pPrChange>
            </w:pPr>
            <w:del w:id="13723" w:author="User" w:date="2021-09-13T18:30:00Z">
              <w:r w:rsidRPr="003E6DC2" w:rsidDel="00FE22BE">
                <w:rPr>
                  <w:rFonts w:hint="eastAsia"/>
                  <w:color w:val="000000" w:themeColor="text1"/>
                </w:rPr>
                <w:delText>檢核項目</w:delText>
              </w:r>
            </w:del>
          </w:p>
        </w:tc>
        <w:tc>
          <w:tcPr>
            <w:tcW w:w="2276" w:type="dxa"/>
            <w:shd w:val="clear" w:color="auto" w:fill="auto"/>
            <w:tcPrChange w:id="13724" w:author="User" w:date="2021-09-13T10:16:00Z">
              <w:tcPr>
                <w:tcW w:w="3342" w:type="dxa"/>
                <w:shd w:val="clear" w:color="auto" w:fill="auto"/>
              </w:tcPr>
            </w:tcPrChange>
          </w:tcPr>
          <w:p w14:paraId="5319EE0C" w14:textId="25CF1743" w:rsidR="00EF0463" w:rsidRPr="003E6DC2" w:rsidDel="00FE22BE" w:rsidRDefault="00EF0463">
            <w:pPr>
              <w:pStyle w:val="13"/>
              <w:ind w:leftChars="50" w:left="560" w:hangingChars="150" w:hanging="420"/>
              <w:rPr>
                <w:del w:id="13725" w:author="User" w:date="2021-09-13T18:30:00Z"/>
                <w:color w:val="000000" w:themeColor="text1"/>
              </w:rPr>
              <w:pPrChange w:id="13726" w:author="User" w:date="2021-09-14T13:59:00Z">
                <w:pPr>
                  <w:pStyle w:val="afe"/>
                  <w:ind w:left="280" w:hanging="280"/>
                  <w:jc w:val="center"/>
                </w:pPr>
              </w:pPrChange>
            </w:pPr>
            <w:del w:id="13727" w:author="User" w:date="2021-09-13T18:30:00Z">
              <w:r w:rsidRPr="003E6DC2" w:rsidDel="00FE22BE">
                <w:rPr>
                  <w:rFonts w:hint="eastAsia"/>
                  <w:color w:val="000000" w:themeColor="text1"/>
                </w:rPr>
                <w:delText>檢核結果</w:delText>
              </w:r>
            </w:del>
          </w:p>
        </w:tc>
        <w:tc>
          <w:tcPr>
            <w:tcW w:w="1402" w:type="dxa"/>
            <w:shd w:val="clear" w:color="auto" w:fill="auto"/>
            <w:tcPrChange w:id="13728" w:author="User" w:date="2021-09-13T10:16:00Z">
              <w:tcPr>
                <w:tcW w:w="1506" w:type="dxa"/>
                <w:shd w:val="clear" w:color="auto" w:fill="auto"/>
              </w:tcPr>
            </w:tcPrChange>
          </w:tcPr>
          <w:p w14:paraId="24CE1D40" w14:textId="5F9893A4" w:rsidR="00EF0463" w:rsidRPr="003E6DC2" w:rsidDel="00FE22BE" w:rsidRDefault="00EF0463">
            <w:pPr>
              <w:pStyle w:val="13"/>
              <w:ind w:leftChars="50" w:left="560" w:hangingChars="150" w:hanging="420"/>
              <w:rPr>
                <w:del w:id="13729" w:author="User" w:date="2021-09-13T18:30:00Z"/>
                <w:color w:val="000000" w:themeColor="text1"/>
              </w:rPr>
              <w:pPrChange w:id="13730" w:author="User" w:date="2021-09-14T13:59:00Z">
                <w:pPr>
                  <w:pStyle w:val="afe"/>
                  <w:ind w:left="280" w:hanging="280"/>
                  <w:jc w:val="center"/>
                </w:pPr>
              </w:pPrChange>
            </w:pPr>
            <w:del w:id="13731" w:author="User" w:date="2021-09-13T18:30:00Z">
              <w:r w:rsidRPr="003E6DC2" w:rsidDel="00FE22BE">
                <w:rPr>
                  <w:rFonts w:hint="eastAsia"/>
                  <w:color w:val="000000" w:themeColor="text1"/>
                </w:rPr>
                <w:delText>備註</w:delText>
              </w:r>
            </w:del>
          </w:p>
        </w:tc>
      </w:tr>
      <w:tr w:rsidR="003E6DC2" w:rsidRPr="003E6DC2" w:rsidDel="00FE22BE" w14:paraId="58E7AF83" w14:textId="2E5FBC02" w:rsidTr="006E4CE8">
        <w:trPr>
          <w:del w:id="13732" w:author="User" w:date="2021-09-13T18:30:00Z"/>
        </w:trPr>
        <w:tc>
          <w:tcPr>
            <w:tcW w:w="776" w:type="dxa"/>
            <w:shd w:val="clear" w:color="auto" w:fill="auto"/>
            <w:vAlign w:val="center"/>
            <w:tcPrChange w:id="13733" w:author="User" w:date="2021-09-13T10:16:00Z">
              <w:tcPr>
                <w:tcW w:w="675" w:type="dxa"/>
                <w:shd w:val="clear" w:color="auto" w:fill="auto"/>
                <w:vAlign w:val="center"/>
              </w:tcPr>
            </w:tcPrChange>
          </w:tcPr>
          <w:p w14:paraId="77612262" w14:textId="79F9335C" w:rsidR="00EF0463" w:rsidRPr="003E6DC2" w:rsidDel="00FE22BE" w:rsidRDefault="00EF0463">
            <w:pPr>
              <w:pStyle w:val="13"/>
              <w:ind w:leftChars="50" w:left="560" w:hangingChars="150" w:hanging="420"/>
              <w:rPr>
                <w:del w:id="13734" w:author="User" w:date="2021-09-13T18:30:00Z"/>
                <w:color w:val="000000" w:themeColor="text1"/>
              </w:rPr>
              <w:pPrChange w:id="13735" w:author="User" w:date="2021-09-14T13:59:00Z">
                <w:pPr>
                  <w:pStyle w:val="afe"/>
                  <w:ind w:left="280" w:hanging="280"/>
                  <w:jc w:val="center"/>
                </w:pPr>
              </w:pPrChange>
            </w:pPr>
            <w:del w:id="13736" w:author="User" w:date="2021-09-13T18:30:00Z">
              <w:r w:rsidRPr="003E6DC2" w:rsidDel="00FE22BE">
                <w:rPr>
                  <w:rFonts w:hint="eastAsia"/>
                  <w:color w:val="000000" w:themeColor="text1"/>
                </w:rPr>
                <w:delText>1</w:delText>
              </w:r>
            </w:del>
          </w:p>
        </w:tc>
        <w:tc>
          <w:tcPr>
            <w:tcW w:w="4606" w:type="dxa"/>
            <w:shd w:val="clear" w:color="auto" w:fill="auto"/>
            <w:vAlign w:val="center"/>
            <w:tcPrChange w:id="13737" w:author="User" w:date="2021-09-13T10:16:00Z">
              <w:tcPr>
                <w:tcW w:w="4171" w:type="dxa"/>
                <w:shd w:val="clear" w:color="auto" w:fill="auto"/>
                <w:vAlign w:val="center"/>
              </w:tcPr>
            </w:tcPrChange>
          </w:tcPr>
          <w:p w14:paraId="6471036F" w14:textId="6CA4C967" w:rsidR="00EF0463" w:rsidRPr="003E6DC2" w:rsidDel="00FE22BE" w:rsidRDefault="00EF0463">
            <w:pPr>
              <w:pStyle w:val="13"/>
              <w:ind w:leftChars="50" w:left="560" w:hangingChars="150" w:hanging="420"/>
              <w:rPr>
                <w:del w:id="13738" w:author="User" w:date="2021-09-13T18:30:00Z"/>
                <w:color w:val="000000" w:themeColor="text1"/>
              </w:rPr>
              <w:pPrChange w:id="13739" w:author="User" w:date="2021-09-14T13:59:00Z">
                <w:pPr>
                  <w:pStyle w:val="afe"/>
                  <w:snapToGrid w:val="0"/>
                  <w:ind w:left="280" w:hanging="280"/>
                  <w:jc w:val="both"/>
                </w:pPr>
              </w:pPrChange>
            </w:pPr>
            <w:del w:id="13740" w:author="User" w:date="2021-09-13T18:30:00Z">
              <w:r w:rsidRPr="003E6DC2" w:rsidDel="00FE22BE">
                <w:rPr>
                  <w:rFonts w:hint="eastAsia"/>
                  <w:color w:val="000000" w:themeColor="text1"/>
                </w:rPr>
                <w:delText>乙方是否了解本府資通安全政策與要求</w:delText>
              </w:r>
              <w:r w:rsidRPr="003E6DC2" w:rsidDel="00FE22BE">
                <w:rPr>
                  <w:rFonts w:hint="eastAsia"/>
                  <w:color w:val="000000" w:themeColor="text1"/>
                </w:rPr>
                <w:delText>?</w:delText>
              </w:r>
            </w:del>
          </w:p>
        </w:tc>
        <w:tc>
          <w:tcPr>
            <w:tcW w:w="2276" w:type="dxa"/>
            <w:shd w:val="clear" w:color="auto" w:fill="auto"/>
            <w:vAlign w:val="center"/>
            <w:tcPrChange w:id="13741" w:author="User" w:date="2021-09-13T10:16:00Z">
              <w:tcPr>
                <w:tcW w:w="3342" w:type="dxa"/>
                <w:shd w:val="clear" w:color="auto" w:fill="auto"/>
                <w:vAlign w:val="center"/>
              </w:tcPr>
            </w:tcPrChange>
          </w:tcPr>
          <w:p w14:paraId="5E9DA080" w14:textId="196F0CE0" w:rsidR="00EF0463" w:rsidRPr="003E6DC2" w:rsidDel="00FE22BE" w:rsidRDefault="00EF0463">
            <w:pPr>
              <w:pStyle w:val="13"/>
              <w:ind w:leftChars="50" w:left="560" w:hangingChars="150" w:hanging="420"/>
              <w:rPr>
                <w:del w:id="13742" w:author="User" w:date="2021-09-13T18:30:00Z"/>
                <w:rFonts w:ascii="標楷體" w:hAnsi="標楷體"/>
                <w:color w:val="000000" w:themeColor="text1"/>
              </w:rPr>
              <w:pPrChange w:id="13743" w:author="User" w:date="2021-09-14T13:59:00Z">
                <w:pPr>
                  <w:ind w:left="280" w:hanging="280"/>
                  <w:jc w:val="both"/>
                </w:pPr>
              </w:pPrChange>
            </w:pPr>
            <w:del w:id="13744" w:author="User" w:date="2021-09-13T18:30:00Z">
              <w:r w:rsidRPr="003E6DC2" w:rsidDel="00FE22BE">
                <w:rPr>
                  <w:rFonts w:ascii="標楷體" w:hAnsi="標楷體" w:hint="eastAsia"/>
                  <w:color w:val="000000" w:themeColor="text1"/>
                </w:rPr>
                <w:delText>□是</w:delText>
              </w:r>
            </w:del>
          </w:p>
          <w:p w14:paraId="60232CE8" w14:textId="40E9FF53" w:rsidR="00EF0463" w:rsidRPr="003E6DC2" w:rsidDel="00FE22BE" w:rsidRDefault="00EF0463">
            <w:pPr>
              <w:pStyle w:val="13"/>
              <w:ind w:leftChars="50" w:left="560" w:hangingChars="150" w:hanging="420"/>
              <w:rPr>
                <w:del w:id="13745" w:author="User" w:date="2021-09-13T18:30:00Z"/>
                <w:rFonts w:ascii="標楷體" w:hAnsi="標楷體"/>
                <w:color w:val="000000" w:themeColor="text1"/>
                <w:u w:val="single"/>
              </w:rPr>
              <w:pPrChange w:id="13746" w:author="User" w:date="2021-09-14T13:59:00Z">
                <w:pPr>
                  <w:ind w:left="280" w:hanging="280"/>
                  <w:jc w:val="both"/>
                </w:pPr>
              </w:pPrChange>
            </w:pPr>
            <w:del w:id="13747"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748" w:author="User" w:date="2021-09-13T10:16:00Z">
              <w:tcPr>
                <w:tcW w:w="1506" w:type="dxa"/>
                <w:shd w:val="clear" w:color="auto" w:fill="auto"/>
              </w:tcPr>
            </w:tcPrChange>
          </w:tcPr>
          <w:p w14:paraId="407EBB64" w14:textId="6BF4EE1D" w:rsidR="00EF0463" w:rsidRPr="003E6DC2" w:rsidDel="00FE22BE" w:rsidRDefault="00EF0463">
            <w:pPr>
              <w:pStyle w:val="13"/>
              <w:ind w:leftChars="50" w:left="560" w:hangingChars="150" w:hanging="420"/>
              <w:rPr>
                <w:del w:id="13749" w:author="User" w:date="2021-09-13T18:30:00Z"/>
                <w:color w:val="000000" w:themeColor="text1"/>
              </w:rPr>
              <w:pPrChange w:id="13750" w:author="User" w:date="2021-09-14T13:59:00Z">
                <w:pPr>
                  <w:pStyle w:val="afe"/>
                  <w:ind w:left="280" w:hanging="280"/>
                </w:pPr>
              </w:pPrChange>
            </w:pPr>
          </w:p>
        </w:tc>
      </w:tr>
      <w:tr w:rsidR="003E6DC2" w:rsidRPr="003E6DC2" w:rsidDel="00FE22BE" w14:paraId="66996827" w14:textId="2BC774C3" w:rsidTr="006E4CE8">
        <w:trPr>
          <w:del w:id="13751" w:author="User" w:date="2021-09-13T18:30:00Z"/>
        </w:trPr>
        <w:tc>
          <w:tcPr>
            <w:tcW w:w="776" w:type="dxa"/>
            <w:shd w:val="clear" w:color="auto" w:fill="auto"/>
            <w:vAlign w:val="center"/>
            <w:tcPrChange w:id="13752" w:author="User" w:date="2021-09-13T10:16:00Z">
              <w:tcPr>
                <w:tcW w:w="675" w:type="dxa"/>
                <w:shd w:val="clear" w:color="auto" w:fill="auto"/>
                <w:vAlign w:val="center"/>
              </w:tcPr>
            </w:tcPrChange>
          </w:tcPr>
          <w:p w14:paraId="4B4519AB" w14:textId="39F1DF79" w:rsidR="00EF0463" w:rsidRPr="003E6DC2" w:rsidDel="00FE22BE" w:rsidRDefault="00EF0463">
            <w:pPr>
              <w:pStyle w:val="13"/>
              <w:ind w:leftChars="50" w:left="560" w:hangingChars="150" w:hanging="420"/>
              <w:rPr>
                <w:del w:id="13753" w:author="User" w:date="2021-09-13T18:30:00Z"/>
                <w:color w:val="000000" w:themeColor="text1"/>
              </w:rPr>
              <w:pPrChange w:id="13754" w:author="User" w:date="2021-09-14T13:59:00Z">
                <w:pPr>
                  <w:pStyle w:val="afe"/>
                  <w:ind w:left="280" w:hanging="280"/>
                  <w:jc w:val="center"/>
                </w:pPr>
              </w:pPrChange>
            </w:pPr>
            <w:del w:id="13755" w:author="User" w:date="2021-09-13T18:30:00Z">
              <w:r w:rsidRPr="003E6DC2" w:rsidDel="00FE22BE">
                <w:rPr>
                  <w:rFonts w:hint="eastAsia"/>
                  <w:color w:val="000000" w:themeColor="text1"/>
                </w:rPr>
                <w:delText>2</w:delText>
              </w:r>
            </w:del>
          </w:p>
        </w:tc>
        <w:tc>
          <w:tcPr>
            <w:tcW w:w="4606" w:type="dxa"/>
            <w:shd w:val="clear" w:color="auto" w:fill="auto"/>
            <w:vAlign w:val="center"/>
            <w:tcPrChange w:id="13756" w:author="User" w:date="2021-09-13T10:16:00Z">
              <w:tcPr>
                <w:tcW w:w="4171" w:type="dxa"/>
                <w:shd w:val="clear" w:color="auto" w:fill="auto"/>
                <w:vAlign w:val="center"/>
              </w:tcPr>
            </w:tcPrChange>
          </w:tcPr>
          <w:p w14:paraId="34F6903C" w14:textId="7C1AA6BC" w:rsidR="00EF0463" w:rsidRPr="003E6DC2" w:rsidDel="00FE22BE" w:rsidRDefault="00EF0463">
            <w:pPr>
              <w:pStyle w:val="13"/>
              <w:ind w:leftChars="50" w:left="560" w:hangingChars="150" w:hanging="420"/>
              <w:rPr>
                <w:del w:id="13757" w:author="User" w:date="2021-09-13T18:30:00Z"/>
                <w:color w:val="000000" w:themeColor="text1"/>
              </w:rPr>
              <w:pPrChange w:id="13758" w:author="User" w:date="2021-09-14T13:59:00Z">
                <w:pPr>
                  <w:pStyle w:val="afe"/>
                  <w:snapToGrid w:val="0"/>
                  <w:ind w:left="280" w:hanging="280"/>
                  <w:jc w:val="both"/>
                </w:pPr>
              </w:pPrChange>
            </w:pPr>
            <w:del w:id="13759" w:author="User" w:date="2021-09-13T18:30:00Z">
              <w:r w:rsidRPr="003E6DC2" w:rsidDel="00FE22BE">
                <w:rPr>
                  <w:rFonts w:hint="eastAsia"/>
                  <w:color w:val="000000" w:themeColor="text1"/>
                </w:rPr>
                <w:delText>乙方依合約要求是否需要遠距作業</w:delText>
              </w:r>
              <w:r w:rsidRPr="003E6DC2" w:rsidDel="00FE22BE">
                <w:rPr>
                  <w:rFonts w:hint="eastAsia"/>
                  <w:color w:val="000000" w:themeColor="text1"/>
                </w:rPr>
                <w:delText>?</w:delText>
              </w:r>
            </w:del>
          </w:p>
        </w:tc>
        <w:tc>
          <w:tcPr>
            <w:tcW w:w="2276" w:type="dxa"/>
            <w:shd w:val="clear" w:color="auto" w:fill="auto"/>
            <w:vAlign w:val="center"/>
            <w:tcPrChange w:id="13760" w:author="User" w:date="2021-09-13T10:16:00Z">
              <w:tcPr>
                <w:tcW w:w="3342" w:type="dxa"/>
                <w:shd w:val="clear" w:color="auto" w:fill="auto"/>
                <w:vAlign w:val="center"/>
              </w:tcPr>
            </w:tcPrChange>
          </w:tcPr>
          <w:p w14:paraId="720822D6" w14:textId="09DE62D5" w:rsidR="00EF0463" w:rsidRPr="003E6DC2" w:rsidDel="00FE22BE" w:rsidRDefault="00EF0463">
            <w:pPr>
              <w:pStyle w:val="13"/>
              <w:ind w:leftChars="50" w:left="560" w:hangingChars="150" w:hanging="420"/>
              <w:rPr>
                <w:del w:id="13761" w:author="User" w:date="2021-09-13T18:30:00Z"/>
                <w:rFonts w:ascii="標楷體" w:hAnsi="標楷體"/>
                <w:color w:val="000000" w:themeColor="text1"/>
                <w:u w:val="single"/>
              </w:rPr>
              <w:pPrChange w:id="13762" w:author="User" w:date="2021-09-14T13:59:00Z">
                <w:pPr>
                  <w:ind w:left="280" w:hanging="280"/>
                  <w:jc w:val="both"/>
                </w:pPr>
              </w:pPrChange>
            </w:pPr>
            <w:del w:id="13763" w:author="User" w:date="2021-09-13T18:30:00Z">
              <w:r w:rsidRPr="003E6DC2" w:rsidDel="00FE22BE">
                <w:rPr>
                  <w:rFonts w:ascii="標楷體" w:hAnsi="標楷體" w:hint="eastAsia"/>
                  <w:color w:val="000000" w:themeColor="text1"/>
                </w:rPr>
                <w:delText>□是</w:delText>
              </w:r>
            </w:del>
          </w:p>
          <w:p w14:paraId="3D2D722A" w14:textId="24986912" w:rsidR="00EF0463" w:rsidRPr="003E6DC2" w:rsidDel="00FE22BE" w:rsidRDefault="00EF0463">
            <w:pPr>
              <w:pStyle w:val="13"/>
              <w:ind w:leftChars="50" w:left="560" w:hangingChars="150" w:hanging="420"/>
              <w:rPr>
                <w:del w:id="13764" w:author="User" w:date="2021-09-13T18:30:00Z"/>
                <w:rFonts w:ascii="標楷體" w:hAnsi="標楷體"/>
                <w:color w:val="000000" w:themeColor="text1"/>
              </w:rPr>
              <w:pPrChange w:id="13765" w:author="User" w:date="2021-09-14T13:59:00Z">
                <w:pPr>
                  <w:ind w:leftChars="100" w:left="560" w:hanging="280"/>
                  <w:jc w:val="both"/>
                </w:pPr>
              </w:pPrChange>
            </w:pPr>
            <w:del w:id="13766" w:author="User" w:date="2021-09-13T18:30:00Z">
              <w:r w:rsidRPr="003E6DC2" w:rsidDel="00FE22BE">
                <w:rPr>
                  <w:rFonts w:ascii="標楷體" w:hAnsi="標楷體" w:hint="eastAsia"/>
                  <w:color w:val="000000" w:themeColor="text1"/>
                </w:rPr>
                <w:delText>□防火牆開放申請單：</w:delText>
              </w:r>
            </w:del>
          </w:p>
          <w:p w14:paraId="138189DB" w14:textId="53BEEA2E" w:rsidR="00EF0463" w:rsidRPr="003E6DC2" w:rsidDel="00FE22BE" w:rsidRDefault="00EF0463">
            <w:pPr>
              <w:pStyle w:val="13"/>
              <w:ind w:leftChars="50" w:left="560" w:hangingChars="150" w:hanging="420"/>
              <w:rPr>
                <w:del w:id="13767" w:author="User" w:date="2021-09-13T18:30:00Z"/>
                <w:rFonts w:ascii="標楷體" w:hAnsi="標楷體"/>
                <w:color w:val="000000" w:themeColor="text1"/>
                <w:u w:val="single"/>
              </w:rPr>
              <w:pPrChange w:id="13768" w:author="User" w:date="2021-09-14T13:59:00Z">
                <w:pPr>
                  <w:ind w:left="280" w:hanging="280"/>
                  <w:jc w:val="both"/>
                </w:pPr>
              </w:pPrChange>
            </w:pPr>
            <w:del w:id="13769"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770" w:author="User" w:date="2021-09-13T10:16:00Z">
              <w:tcPr>
                <w:tcW w:w="1506" w:type="dxa"/>
                <w:shd w:val="clear" w:color="auto" w:fill="auto"/>
              </w:tcPr>
            </w:tcPrChange>
          </w:tcPr>
          <w:p w14:paraId="6B924CCE" w14:textId="5E2AD202" w:rsidR="00EF0463" w:rsidRPr="003E6DC2" w:rsidDel="00FE22BE" w:rsidRDefault="00EF0463">
            <w:pPr>
              <w:pStyle w:val="13"/>
              <w:ind w:leftChars="50" w:left="560" w:hangingChars="150" w:hanging="420"/>
              <w:rPr>
                <w:del w:id="13771" w:author="User" w:date="2021-09-13T18:30:00Z"/>
                <w:color w:val="000000" w:themeColor="text1"/>
              </w:rPr>
              <w:pPrChange w:id="13772" w:author="User" w:date="2021-09-14T13:59:00Z">
                <w:pPr>
                  <w:pStyle w:val="afe"/>
                  <w:ind w:left="280" w:hanging="280"/>
                </w:pPr>
              </w:pPrChange>
            </w:pPr>
          </w:p>
        </w:tc>
      </w:tr>
      <w:tr w:rsidR="003E6DC2" w:rsidRPr="003E6DC2" w:rsidDel="00FE22BE" w14:paraId="68F34847" w14:textId="1DC2D35C" w:rsidTr="006E4CE8">
        <w:trPr>
          <w:del w:id="13773" w:author="User" w:date="2021-09-13T18:30:00Z"/>
        </w:trPr>
        <w:tc>
          <w:tcPr>
            <w:tcW w:w="776" w:type="dxa"/>
            <w:shd w:val="clear" w:color="auto" w:fill="auto"/>
            <w:vAlign w:val="center"/>
            <w:tcPrChange w:id="13774" w:author="User" w:date="2021-09-13T10:16:00Z">
              <w:tcPr>
                <w:tcW w:w="675" w:type="dxa"/>
                <w:shd w:val="clear" w:color="auto" w:fill="auto"/>
                <w:vAlign w:val="center"/>
              </w:tcPr>
            </w:tcPrChange>
          </w:tcPr>
          <w:p w14:paraId="263DA0F9" w14:textId="641D2599" w:rsidR="00EF0463" w:rsidRPr="003E6DC2" w:rsidDel="00FE22BE" w:rsidRDefault="00EF0463">
            <w:pPr>
              <w:pStyle w:val="13"/>
              <w:ind w:leftChars="50" w:left="560" w:hangingChars="150" w:hanging="420"/>
              <w:rPr>
                <w:del w:id="13775" w:author="User" w:date="2021-09-13T18:30:00Z"/>
                <w:color w:val="000000" w:themeColor="text1"/>
              </w:rPr>
              <w:pPrChange w:id="13776" w:author="User" w:date="2021-09-14T13:59:00Z">
                <w:pPr>
                  <w:pStyle w:val="afe"/>
                  <w:ind w:left="280" w:hanging="280"/>
                  <w:jc w:val="center"/>
                </w:pPr>
              </w:pPrChange>
            </w:pPr>
            <w:del w:id="13777" w:author="User" w:date="2021-09-13T18:30:00Z">
              <w:r w:rsidRPr="003E6DC2" w:rsidDel="00FE22BE">
                <w:rPr>
                  <w:rFonts w:hint="eastAsia"/>
                  <w:color w:val="000000" w:themeColor="text1"/>
                </w:rPr>
                <w:delText>3</w:delText>
              </w:r>
            </w:del>
          </w:p>
        </w:tc>
        <w:tc>
          <w:tcPr>
            <w:tcW w:w="4606" w:type="dxa"/>
            <w:shd w:val="clear" w:color="auto" w:fill="auto"/>
            <w:vAlign w:val="center"/>
            <w:tcPrChange w:id="13778" w:author="User" w:date="2021-09-13T10:16:00Z">
              <w:tcPr>
                <w:tcW w:w="4171" w:type="dxa"/>
                <w:shd w:val="clear" w:color="auto" w:fill="auto"/>
                <w:vAlign w:val="center"/>
              </w:tcPr>
            </w:tcPrChange>
          </w:tcPr>
          <w:p w14:paraId="25552D27" w14:textId="71A1DF0E" w:rsidR="00EF0463" w:rsidRPr="003E6DC2" w:rsidDel="00FE22BE" w:rsidRDefault="00EF0463">
            <w:pPr>
              <w:pStyle w:val="13"/>
              <w:ind w:leftChars="50" w:left="560" w:hangingChars="150" w:hanging="420"/>
              <w:rPr>
                <w:del w:id="13779" w:author="User" w:date="2021-09-13T18:30:00Z"/>
                <w:color w:val="000000" w:themeColor="text1"/>
              </w:rPr>
              <w:pPrChange w:id="13780" w:author="User" w:date="2021-09-14T13:59:00Z">
                <w:pPr>
                  <w:pStyle w:val="afe"/>
                  <w:snapToGrid w:val="0"/>
                  <w:ind w:left="280" w:hanging="280"/>
                  <w:jc w:val="both"/>
                </w:pPr>
              </w:pPrChange>
            </w:pPr>
            <w:del w:id="13781" w:author="User" w:date="2021-09-13T18:30:00Z">
              <w:r w:rsidRPr="003E6DC2" w:rsidDel="00FE22BE">
                <w:rPr>
                  <w:rFonts w:hint="eastAsia"/>
                  <w:color w:val="000000" w:themeColor="text1"/>
                </w:rPr>
                <w:delText>乙方專案內人員異動是否需通知甲方，並取得甲方同意</w:delText>
              </w:r>
              <w:r w:rsidRPr="003E6DC2" w:rsidDel="00FE22BE">
                <w:rPr>
                  <w:rFonts w:hint="eastAsia"/>
                  <w:color w:val="000000" w:themeColor="text1"/>
                </w:rPr>
                <w:delText>?</w:delText>
              </w:r>
            </w:del>
          </w:p>
        </w:tc>
        <w:tc>
          <w:tcPr>
            <w:tcW w:w="2276" w:type="dxa"/>
            <w:shd w:val="clear" w:color="auto" w:fill="auto"/>
            <w:vAlign w:val="center"/>
            <w:tcPrChange w:id="13782" w:author="User" w:date="2021-09-13T10:16:00Z">
              <w:tcPr>
                <w:tcW w:w="3342" w:type="dxa"/>
                <w:shd w:val="clear" w:color="auto" w:fill="auto"/>
                <w:vAlign w:val="center"/>
              </w:tcPr>
            </w:tcPrChange>
          </w:tcPr>
          <w:p w14:paraId="4FB1E997" w14:textId="46A048A7" w:rsidR="00EF0463" w:rsidRPr="003E6DC2" w:rsidDel="00FE22BE" w:rsidRDefault="00EF0463">
            <w:pPr>
              <w:pStyle w:val="13"/>
              <w:ind w:leftChars="50" w:left="560" w:hangingChars="150" w:hanging="420"/>
              <w:rPr>
                <w:del w:id="13783" w:author="User" w:date="2021-09-13T18:30:00Z"/>
                <w:rFonts w:ascii="標楷體" w:hAnsi="標楷體"/>
                <w:color w:val="000000" w:themeColor="text1"/>
              </w:rPr>
              <w:pPrChange w:id="13784" w:author="User" w:date="2021-09-14T13:59:00Z">
                <w:pPr>
                  <w:ind w:left="280" w:hanging="280"/>
                  <w:jc w:val="both"/>
                </w:pPr>
              </w:pPrChange>
            </w:pPr>
            <w:del w:id="13785" w:author="User" w:date="2021-09-13T18:30:00Z">
              <w:r w:rsidRPr="003E6DC2" w:rsidDel="00FE22BE">
                <w:rPr>
                  <w:rFonts w:ascii="標楷體" w:hAnsi="標楷體" w:hint="eastAsia"/>
                  <w:color w:val="000000" w:themeColor="text1"/>
                </w:rPr>
                <w:delText>□是</w:delText>
              </w:r>
            </w:del>
          </w:p>
          <w:p w14:paraId="775B1713" w14:textId="1AA43810" w:rsidR="00EF0463" w:rsidRPr="003E6DC2" w:rsidDel="00FE22BE" w:rsidRDefault="00EF0463">
            <w:pPr>
              <w:pStyle w:val="13"/>
              <w:ind w:leftChars="50" w:left="560" w:hangingChars="150" w:hanging="420"/>
              <w:rPr>
                <w:del w:id="13786" w:author="User" w:date="2021-09-13T18:30:00Z"/>
                <w:rFonts w:ascii="標楷體" w:hAnsi="標楷體"/>
                <w:color w:val="000000" w:themeColor="text1"/>
                <w:u w:val="single"/>
              </w:rPr>
              <w:pPrChange w:id="13787" w:author="User" w:date="2021-09-14T13:59:00Z">
                <w:pPr>
                  <w:ind w:left="280" w:hanging="280"/>
                  <w:jc w:val="both"/>
                </w:pPr>
              </w:pPrChange>
            </w:pPr>
            <w:del w:id="13788"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789" w:author="User" w:date="2021-09-13T10:16:00Z">
              <w:tcPr>
                <w:tcW w:w="1506" w:type="dxa"/>
                <w:shd w:val="clear" w:color="auto" w:fill="auto"/>
              </w:tcPr>
            </w:tcPrChange>
          </w:tcPr>
          <w:p w14:paraId="7C913034" w14:textId="29077290" w:rsidR="00EF0463" w:rsidRPr="003E6DC2" w:rsidDel="00FE22BE" w:rsidRDefault="00EF0463">
            <w:pPr>
              <w:pStyle w:val="13"/>
              <w:ind w:leftChars="50" w:left="560" w:hangingChars="150" w:hanging="420"/>
              <w:rPr>
                <w:del w:id="13790" w:author="User" w:date="2021-09-13T18:30:00Z"/>
                <w:color w:val="000000" w:themeColor="text1"/>
              </w:rPr>
              <w:pPrChange w:id="13791" w:author="User" w:date="2021-09-14T13:59:00Z">
                <w:pPr>
                  <w:pStyle w:val="afe"/>
                  <w:ind w:left="280" w:hanging="280"/>
                </w:pPr>
              </w:pPrChange>
            </w:pPr>
          </w:p>
        </w:tc>
      </w:tr>
      <w:tr w:rsidR="003E6DC2" w:rsidRPr="003E6DC2" w:rsidDel="00FE22BE" w14:paraId="7EFEF0DD" w14:textId="49155C47" w:rsidTr="006E4CE8">
        <w:trPr>
          <w:del w:id="13792" w:author="User" w:date="2021-09-13T18:30:00Z"/>
        </w:trPr>
        <w:tc>
          <w:tcPr>
            <w:tcW w:w="776" w:type="dxa"/>
            <w:shd w:val="clear" w:color="auto" w:fill="auto"/>
            <w:vAlign w:val="center"/>
            <w:tcPrChange w:id="13793" w:author="User" w:date="2021-09-13T10:16:00Z">
              <w:tcPr>
                <w:tcW w:w="675" w:type="dxa"/>
                <w:shd w:val="clear" w:color="auto" w:fill="auto"/>
                <w:vAlign w:val="center"/>
              </w:tcPr>
            </w:tcPrChange>
          </w:tcPr>
          <w:p w14:paraId="5828C2B4" w14:textId="03E3957F" w:rsidR="00EF0463" w:rsidRPr="003E6DC2" w:rsidDel="00FE22BE" w:rsidRDefault="00EF0463">
            <w:pPr>
              <w:pStyle w:val="13"/>
              <w:ind w:leftChars="50" w:left="560" w:hangingChars="150" w:hanging="420"/>
              <w:rPr>
                <w:del w:id="13794" w:author="User" w:date="2021-09-13T18:30:00Z"/>
                <w:color w:val="000000" w:themeColor="text1"/>
              </w:rPr>
              <w:pPrChange w:id="13795" w:author="User" w:date="2021-09-14T13:59:00Z">
                <w:pPr>
                  <w:pStyle w:val="afe"/>
                  <w:ind w:left="280" w:hanging="280"/>
                  <w:jc w:val="center"/>
                </w:pPr>
              </w:pPrChange>
            </w:pPr>
            <w:del w:id="13796" w:author="User" w:date="2021-09-13T18:30:00Z">
              <w:r w:rsidRPr="003E6DC2" w:rsidDel="00FE22BE">
                <w:rPr>
                  <w:rFonts w:hint="eastAsia"/>
                  <w:color w:val="000000" w:themeColor="text1"/>
                </w:rPr>
                <w:delText>4</w:delText>
              </w:r>
            </w:del>
          </w:p>
        </w:tc>
        <w:tc>
          <w:tcPr>
            <w:tcW w:w="4606" w:type="dxa"/>
            <w:shd w:val="clear" w:color="auto" w:fill="auto"/>
            <w:vAlign w:val="center"/>
            <w:tcPrChange w:id="13797" w:author="User" w:date="2021-09-13T10:16:00Z">
              <w:tcPr>
                <w:tcW w:w="4171" w:type="dxa"/>
                <w:shd w:val="clear" w:color="auto" w:fill="auto"/>
                <w:vAlign w:val="center"/>
              </w:tcPr>
            </w:tcPrChange>
          </w:tcPr>
          <w:p w14:paraId="2EC25759" w14:textId="700F974F" w:rsidR="00EF0463" w:rsidRPr="003E6DC2" w:rsidDel="00FE22BE" w:rsidRDefault="00EF0463">
            <w:pPr>
              <w:pStyle w:val="13"/>
              <w:ind w:leftChars="50" w:left="560" w:hangingChars="150" w:hanging="420"/>
              <w:rPr>
                <w:del w:id="13798" w:author="User" w:date="2021-09-13T18:30:00Z"/>
                <w:color w:val="000000" w:themeColor="text1"/>
              </w:rPr>
              <w:pPrChange w:id="13799" w:author="User" w:date="2021-09-14T13:59:00Z">
                <w:pPr>
                  <w:pStyle w:val="afe"/>
                  <w:snapToGrid w:val="0"/>
                  <w:ind w:left="280" w:hanging="280"/>
                  <w:jc w:val="both"/>
                </w:pPr>
              </w:pPrChange>
            </w:pPr>
            <w:del w:id="13800" w:author="User" w:date="2021-09-13T18:30:00Z">
              <w:r w:rsidRPr="003E6DC2" w:rsidDel="00FE22BE">
                <w:rPr>
                  <w:rFonts w:hint="eastAsia"/>
                  <w:color w:val="000000" w:themeColor="text1"/>
                </w:rPr>
                <w:delText>依照合約所交付或提供之軟體內是否內藏惡意程式</w:delText>
              </w:r>
              <w:r w:rsidRPr="003E6DC2" w:rsidDel="00FE22BE">
                <w:rPr>
                  <w:rFonts w:hint="eastAsia"/>
                  <w:color w:val="000000" w:themeColor="text1"/>
                </w:rPr>
                <w:delText>(</w:delText>
              </w:r>
              <w:r w:rsidRPr="003E6DC2" w:rsidDel="00FE22BE">
                <w:rPr>
                  <w:rFonts w:hint="eastAsia"/>
                  <w:color w:val="000000" w:themeColor="text1"/>
                </w:rPr>
                <w:delText>如病毒、蠕蟲、特洛依木馬、間諜軟體等</w:delText>
              </w:r>
              <w:r w:rsidRPr="003E6DC2" w:rsidDel="00FE22BE">
                <w:rPr>
                  <w:rFonts w:hint="eastAsia"/>
                  <w:color w:val="000000" w:themeColor="text1"/>
                </w:rPr>
                <w:delText>)</w:delText>
              </w:r>
              <w:r w:rsidRPr="003E6DC2" w:rsidDel="00FE22BE">
                <w:rPr>
                  <w:rFonts w:hint="eastAsia"/>
                  <w:color w:val="000000" w:themeColor="text1"/>
                </w:rPr>
                <w:delText>、後門程式、隱密通道</w:delText>
              </w:r>
              <w:r w:rsidRPr="003E6DC2" w:rsidDel="00FE22BE">
                <w:rPr>
                  <w:rFonts w:hint="eastAsia"/>
                  <w:color w:val="000000" w:themeColor="text1"/>
                </w:rPr>
                <w:delText>(covert channel)</w:delText>
              </w:r>
              <w:r w:rsidRPr="003E6DC2" w:rsidDel="00FE22BE">
                <w:rPr>
                  <w:rFonts w:hint="eastAsia"/>
                  <w:color w:val="000000" w:themeColor="text1"/>
                </w:rPr>
                <w:delText>？</w:delText>
              </w:r>
            </w:del>
          </w:p>
        </w:tc>
        <w:tc>
          <w:tcPr>
            <w:tcW w:w="2276" w:type="dxa"/>
            <w:shd w:val="clear" w:color="auto" w:fill="auto"/>
            <w:vAlign w:val="center"/>
            <w:tcPrChange w:id="13801" w:author="User" w:date="2021-09-13T10:16:00Z">
              <w:tcPr>
                <w:tcW w:w="3342" w:type="dxa"/>
                <w:shd w:val="clear" w:color="auto" w:fill="auto"/>
                <w:vAlign w:val="center"/>
              </w:tcPr>
            </w:tcPrChange>
          </w:tcPr>
          <w:p w14:paraId="709DB0A5" w14:textId="47592334" w:rsidR="00EF0463" w:rsidRPr="003E6DC2" w:rsidDel="00FE22BE" w:rsidRDefault="00EF0463">
            <w:pPr>
              <w:pStyle w:val="13"/>
              <w:ind w:leftChars="50" w:left="560" w:hangingChars="150" w:hanging="420"/>
              <w:rPr>
                <w:del w:id="13802" w:author="User" w:date="2021-09-13T18:30:00Z"/>
                <w:rFonts w:ascii="標楷體" w:hAnsi="標楷體"/>
                <w:color w:val="000000" w:themeColor="text1"/>
              </w:rPr>
              <w:pPrChange w:id="13803" w:author="User" w:date="2021-09-14T13:59:00Z">
                <w:pPr>
                  <w:ind w:left="280" w:hanging="280"/>
                  <w:jc w:val="both"/>
                </w:pPr>
              </w:pPrChange>
            </w:pPr>
            <w:del w:id="13804" w:author="User" w:date="2021-09-13T18:30:00Z">
              <w:r w:rsidRPr="003E6DC2" w:rsidDel="00FE22BE">
                <w:rPr>
                  <w:rFonts w:ascii="標楷體" w:hAnsi="標楷體" w:hint="eastAsia"/>
                  <w:color w:val="000000" w:themeColor="text1"/>
                </w:rPr>
                <w:delText>□是</w:delText>
              </w:r>
            </w:del>
          </w:p>
          <w:p w14:paraId="6C8E966F" w14:textId="55D71987" w:rsidR="00EF0463" w:rsidRPr="003E6DC2" w:rsidDel="00FE22BE" w:rsidRDefault="00EF0463">
            <w:pPr>
              <w:pStyle w:val="13"/>
              <w:ind w:leftChars="50" w:left="560" w:hangingChars="150" w:hanging="420"/>
              <w:rPr>
                <w:del w:id="13805" w:author="User" w:date="2021-09-13T18:30:00Z"/>
                <w:rFonts w:ascii="標楷體" w:hAnsi="標楷體"/>
                <w:color w:val="000000" w:themeColor="text1"/>
                <w:u w:val="single"/>
              </w:rPr>
              <w:pPrChange w:id="13806" w:author="User" w:date="2021-09-14T13:59:00Z">
                <w:pPr>
                  <w:ind w:leftChars="100" w:left="560" w:hanging="280"/>
                  <w:jc w:val="both"/>
                </w:pPr>
              </w:pPrChange>
            </w:pPr>
            <w:del w:id="13807" w:author="User" w:date="2021-09-13T18:30:00Z">
              <w:r w:rsidRPr="003E6DC2" w:rsidDel="00FE22BE">
                <w:rPr>
                  <w:rFonts w:ascii="標楷體" w:hAnsi="標楷體" w:hint="eastAsia"/>
                  <w:color w:val="000000" w:themeColor="text1"/>
                </w:rPr>
                <w:delText>□檢測結果：</w:delText>
              </w:r>
            </w:del>
          </w:p>
          <w:p w14:paraId="352E2120" w14:textId="3D036C6D" w:rsidR="00EF0463" w:rsidRPr="003E6DC2" w:rsidDel="00FE22BE" w:rsidRDefault="00EF0463">
            <w:pPr>
              <w:pStyle w:val="13"/>
              <w:ind w:leftChars="50" w:left="560" w:hangingChars="150" w:hanging="420"/>
              <w:rPr>
                <w:del w:id="13808" w:author="User" w:date="2021-09-13T18:30:00Z"/>
                <w:rFonts w:ascii="標楷體" w:hAnsi="標楷體"/>
                <w:color w:val="000000" w:themeColor="text1"/>
                <w:u w:val="single"/>
              </w:rPr>
              <w:pPrChange w:id="13809" w:author="User" w:date="2021-09-14T13:59:00Z">
                <w:pPr>
                  <w:ind w:left="280" w:hanging="280"/>
                  <w:jc w:val="both"/>
                </w:pPr>
              </w:pPrChange>
            </w:pPr>
            <w:del w:id="13810"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811" w:author="User" w:date="2021-09-13T10:16:00Z">
              <w:tcPr>
                <w:tcW w:w="1506" w:type="dxa"/>
                <w:shd w:val="clear" w:color="auto" w:fill="auto"/>
              </w:tcPr>
            </w:tcPrChange>
          </w:tcPr>
          <w:p w14:paraId="45B9ABC1" w14:textId="47635735" w:rsidR="00EF0463" w:rsidRPr="003E6DC2" w:rsidDel="00FE22BE" w:rsidRDefault="00EF0463">
            <w:pPr>
              <w:pStyle w:val="13"/>
              <w:ind w:leftChars="50" w:left="560" w:hangingChars="150" w:hanging="420"/>
              <w:rPr>
                <w:del w:id="13812" w:author="User" w:date="2021-09-13T18:30:00Z"/>
                <w:color w:val="000000" w:themeColor="text1"/>
              </w:rPr>
              <w:pPrChange w:id="13813" w:author="User" w:date="2021-09-14T13:59:00Z">
                <w:pPr>
                  <w:pStyle w:val="afe"/>
                  <w:ind w:left="280" w:hanging="280"/>
                </w:pPr>
              </w:pPrChange>
            </w:pPr>
          </w:p>
        </w:tc>
      </w:tr>
      <w:tr w:rsidR="003E6DC2" w:rsidRPr="003E6DC2" w:rsidDel="00FE22BE" w14:paraId="62A2EB19" w14:textId="729C04BB" w:rsidTr="006E4CE8">
        <w:trPr>
          <w:trHeight w:val="1110"/>
          <w:del w:id="13814" w:author="User" w:date="2021-09-13T18:30:00Z"/>
          <w:trPrChange w:id="13815" w:author="User" w:date="2021-09-13T10:16:00Z">
            <w:trPr>
              <w:trHeight w:val="1110"/>
            </w:trPr>
          </w:trPrChange>
        </w:trPr>
        <w:tc>
          <w:tcPr>
            <w:tcW w:w="776" w:type="dxa"/>
            <w:shd w:val="clear" w:color="auto" w:fill="auto"/>
            <w:vAlign w:val="center"/>
            <w:tcPrChange w:id="13816" w:author="User" w:date="2021-09-13T10:16:00Z">
              <w:tcPr>
                <w:tcW w:w="675" w:type="dxa"/>
                <w:shd w:val="clear" w:color="auto" w:fill="auto"/>
                <w:vAlign w:val="center"/>
              </w:tcPr>
            </w:tcPrChange>
          </w:tcPr>
          <w:p w14:paraId="156B41C1" w14:textId="39E13E0B" w:rsidR="00EF0463" w:rsidRPr="003E6DC2" w:rsidDel="00FE22BE" w:rsidRDefault="00EF0463">
            <w:pPr>
              <w:pStyle w:val="13"/>
              <w:ind w:leftChars="50" w:left="560" w:hangingChars="150" w:hanging="420"/>
              <w:rPr>
                <w:del w:id="13817" w:author="User" w:date="2021-09-13T18:30:00Z"/>
                <w:color w:val="000000" w:themeColor="text1"/>
              </w:rPr>
              <w:pPrChange w:id="13818" w:author="User" w:date="2021-09-14T13:59:00Z">
                <w:pPr>
                  <w:pStyle w:val="afe"/>
                  <w:ind w:left="280" w:hanging="280"/>
                  <w:jc w:val="center"/>
                </w:pPr>
              </w:pPrChange>
            </w:pPr>
            <w:del w:id="13819" w:author="User" w:date="2021-09-13T18:30:00Z">
              <w:r w:rsidRPr="003E6DC2" w:rsidDel="00FE22BE">
                <w:rPr>
                  <w:rFonts w:hint="eastAsia"/>
                  <w:color w:val="000000" w:themeColor="text1"/>
                </w:rPr>
                <w:delText>5</w:delText>
              </w:r>
            </w:del>
          </w:p>
        </w:tc>
        <w:tc>
          <w:tcPr>
            <w:tcW w:w="4606" w:type="dxa"/>
            <w:shd w:val="clear" w:color="auto" w:fill="auto"/>
            <w:vAlign w:val="center"/>
            <w:tcPrChange w:id="13820" w:author="User" w:date="2021-09-13T10:16:00Z">
              <w:tcPr>
                <w:tcW w:w="4171" w:type="dxa"/>
                <w:shd w:val="clear" w:color="auto" w:fill="auto"/>
                <w:vAlign w:val="center"/>
              </w:tcPr>
            </w:tcPrChange>
          </w:tcPr>
          <w:p w14:paraId="4EC63924" w14:textId="60B72C5B" w:rsidR="00EF0463" w:rsidRPr="003E6DC2" w:rsidDel="00FE22BE" w:rsidRDefault="00EF0463">
            <w:pPr>
              <w:pStyle w:val="13"/>
              <w:ind w:leftChars="50" w:left="560" w:hangingChars="150" w:hanging="420"/>
              <w:rPr>
                <w:del w:id="13821" w:author="User" w:date="2021-09-13T18:30:00Z"/>
                <w:color w:val="000000" w:themeColor="text1"/>
              </w:rPr>
              <w:pPrChange w:id="13822" w:author="User" w:date="2021-09-14T13:59:00Z">
                <w:pPr>
                  <w:pStyle w:val="afe"/>
                  <w:snapToGrid w:val="0"/>
                  <w:ind w:left="280" w:hanging="280"/>
                  <w:jc w:val="both"/>
                </w:pPr>
              </w:pPrChange>
            </w:pPr>
            <w:del w:id="13823" w:author="User" w:date="2021-09-13T18:30:00Z">
              <w:r w:rsidRPr="003E6DC2" w:rsidDel="00FE22BE">
                <w:rPr>
                  <w:rFonts w:hint="eastAsia"/>
                  <w:color w:val="000000" w:themeColor="text1"/>
                </w:rPr>
                <w:delText>乙方依照合約所交付或提供之系統中是否含有最新</w:delText>
              </w:r>
              <w:r w:rsidRPr="003E6DC2" w:rsidDel="00FE22BE">
                <w:rPr>
                  <w:rFonts w:hint="eastAsia"/>
                  <w:color w:val="000000" w:themeColor="text1"/>
                </w:rPr>
                <w:delText>OWASP  Top 10</w:delText>
              </w:r>
              <w:r w:rsidRPr="003E6DC2" w:rsidDel="00FE22BE">
                <w:rPr>
                  <w:rFonts w:hint="eastAsia"/>
                  <w:color w:val="000000" w:themeColor="text1"/>
                </w:rPr>
                <w:delText>網站應用系統安全弱點？</w:delText>
              </w:r>
            </w:del>
          </w:p>
        </w:tc>
        <w:tc>
          <w:tcPr>
            <w:tcW w:w="2276" w:type="dxa"/>
            <w:shd w:val="clear" w:color="auto" w:fill="auto"/>
            <w:vAlign w:val="center"/>
            <w:tcPrChange w:id="13824" w:author="User" w:date="2021-09-13T10:16:00Z">
              <w:tcPr>
                <w:tcW w:w="3342" w:type="dxa"/>
                <w:shd w:val="clear" w:color="auto" w:fill="auto"/>
                <w:vAlign w:val="center"/>
              </w:tcPr>
            </w:tcPrChange>
          </w:tcPr>
          <w:p w14:paraId="258B047A" w14:textId="6172A200" w:rsidR="00EF0463" w:rsidRPr="003E6DC2" w:rsidDel="00FE22BE" w:rsidRDefault="00EF0463">
            <w:pPr>
              <w:pStyle w:val="13"/>
              <w:ind w:leftChars="50" w:left="560" w:hangingChars="150" w:hanging="420"/>
              <w:rPr>
                <w:del w:id="13825" w:author="User" w:date="2021-09-13T18:30:00Z"/>
                <w:rFonts w:ascii="標楷體" w:hAnsi="標楷體"/>
                <w:color w:val="000000" w:themeColor="text1"/>
              </w:rPr>
              <w:pPrChange w:id="13826" w:author="User" w:date="2021-09-14T13:59:00Z">
                <w:pPr>
                  <w:ind w:left="280" w:hanging="280"/>
                  <w:jc w:val="both"/>
                </w:pPr>
              </w:pPrChange>
            </w:pPr>
            <w:del w:id="13827" w:author="User" w:date="2021-09-13T18:30:00Z">
              <w:r w:rsidRPr="003E6DC2" w:rsidDel="00FE22BE">
                <w:rPr>
                  <w:rFonts w:ascii="標楷體" w:hAnsi="標楷體" w:hint="eastAsia"/>
                  <w:color w:val="000000" w:themeColor="text1"/>
                </w:rPr>
                <w:delText>□是</w:delText>
              </w:r>
            </w:del>
          </w:p>
          <w:p w14:paraId="61379376" w14:textId="5D4C66E0" w:rsidR="00EF0463" w:rsidRPr="003E6DC2" w:rsidDel="00FE22BE" w:rsidRDefault="00EF0463">
            <w:pPr>
              <w:pStyle w:val="13"/>
              <w:ind w:leftChars="50" w:left="560" w:hangingChars="150" w:hanging="420"/>
              <w:rPr>
                <w:del w:id="13828" w:author="User" w:date="2021-09-13T18:30:00Z"/>
                <w:rFonts w:ascii="標楷體" w:hAnsi="標楷體"/>
                <w:color w:val="000000" w:themeColor="text1"/>
              </w:rPr>
              <w:pPrChange w:id="13829" w:author="User" w:date="2021-09-14T13:59:00Z">
                <w:pPr>
                  <w:ind w:leftChars="100" w:left="560" w:hanging="280"/>
                  <w:jc w:val="both"/>
                </w:pPr>
              </w:pPrChange>
            </w:pPr>
            <w:del w:id="13830" w:author="User" w:date="2021-09-13T18:30:00Z">
              <w:r w:rsidRPr="003E6DC2" w:rsidDel="00FE22BE">
                <w:rPr>
                  <w:rFonts w:ascii="標楷體" w:hAnsi="標楷體" w:hint="eastAsia"/>
                  <w:color w:val="000000" w:themeColor="text1"/>
                </w:rPr>
                <w:delText>□檢測結果：</w:delText>
              </w:r>
            </w:del>
          </w:p>
          <w:p w14:paraId="2C20F939" w14:textId="222C387F" w:rsidR="00EF0463" w:rsidRPr="003E6DC2" w:rsidDel="00FE22BE" w:rsidRDefault="00EF0463">
            <w:pPr>
              <w:pStyle w:val="13"/>
              <w:ind w:leftChars="50" w:left="560" w:hangingChars="150" w:hanging="420"/>
              <w:rPr>
                <w:del w:id="13831" w:author="User" w:date="2021-09-13T18:30:00Z"/>
                <w:rFonts w:ascii="標楷體" w:hAnsi="標楷體"/>
                <w:color w:val="000000" w:themeColor="text1"/>
              </w:rPr>
              <w:pPrChange w:id="13832" w:author="User" w:date="2021-09-14T13:59:00Z">
                <w:pPr>
                  <w:ind w:left="280" w:hanging="280"/>
                  <w:jc w:val="both"/>
                </w:pPr>
              </w:pPrChange>
            </w:pPr>
            <w:del w:id="13833"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834" w:author="User" w:date="2021-09-13T10:16:00Z">
              <w:tcPr>
                <w:tcW w:w="1506" w:type="dxa"/>
                <w:shd w:val="clear" w:color="auto" w:fill="auto"/>
              </w:tcPr>
            </w:tcPrChange>
          </w:tcPr>
          <w:p w14:paraId="0805D401" w14:textId="158035C8" w:rsidR="00EF0463" w:rsidRPr="003E6DC2" w:rsidDel="00FE22BE" w:rsidRDefault="00EF0463">
            <w:pPr>
              <w:pStyle w:val="13"/>
              <w:ind w:leftChars="50" w:left="560" w:hangingChars="150" w:hanging="420"/>
              <w:rPr>
                <w:del w:id="13835" w:author="User" w:date="2021-09-13T18:30:00Z"/>
                <w:color w:val="000000" w:themeColor="text1"/>
              </w:rPr>
              <w:pPrChange w:id="13836" w:author="User" w:date="2021-09-14T13:59:00Z">
                <w:pPr>
                  <w:pStyle w:val="afe"/>
                  <w:ind w:left="280" w:hanging="280"/>
                </w:pPr>
              </w:pPrChange>
            </w:pPr>
          </w:p>
        </w:tc>
      </w:tr>
      <w:tr w:rsidR="003E6DC2" w:rsidRPr="003E6DC2" w:rsidDel="00FE22BE" w14:paraId="3E4BA779" w14:textId="17D0816C" w:rsidTr="006E4CE8">
        <w:trPr>
          <w:del w:id="13837" w:author="User" w:date="2021-09-13T18:30:00Z"/>
        </w:trPr>
        <w:tc>
          <w:tcPr>
            <w:tcW w:w="776" w:type="dxa"/>
            <w:shd w:val="clear" w:color="auto" w:fill="auto"/>
            <w:vAlign w:val="center"/>
            <w:tcPrChange w:id="13838" w:author="User" w:date="2021-09-13T10:16:00Z">
              <w:tcPr>
                <w:tcW w:w="675" w:type="dxa"/>
                <w:shd w:val="clear" w:color="auto" w:fill="auto"/>
                <w:vAlign w:val="center"/>
              </w:tcPr>
            </w:tcPrChange>
          </w:tcPr>
          <w:p w14:paraId="1F221BE4" w14:textId="37562234" w:rsidR="00EF0463" w:rsidRPr="003E6DC2" w:rsidDel="00FE22BE" w:rsidRDefault="00EF0463">
            <w:pPr>
              <w:pStyle w:val="13"/>
              <w:ind w:leftChars="50" w:left="560" w:hangingChars="150" w:hanging="420"/>
              <w:rPr>
                <w:del w:id="13839" w:author="User" w:date="2021-09-13T18:30:00Z"/>
                <w:color w:val="000000" w:themeColor="text1"/>
              </w:rPr>
              <w:pPrChange w:id="13840" w:author="User" w:date="2021-09-14T13:59:00Z">
                <w:pPr>
                  <w:pStyle w:val="afe"/>
                  <w:ind w:left="280" w:hanging="280"/>
                  <w:jc w:val="center"/>
                </w:pPr>
              </w:pPrChange>
            </w:pPr>
            <w:del w:id="13841" w:author="User" w:date="2021-09-13T18:30:00Z">
              <w:r w:rsidRPr="003E6DC2" w:rsidDel="00FE22BE">
                <w:rPr>
                  <w:rFonts w:hint="eastAsia"/>
                  <w:color w:val="000000" w:themeColor="text1"/>
                </w:rPr>
                <w:delText>6</w:delText>
              </w:r>
            </w:del>
          </w:p>
        </w:tc>
        <w:tc>
          <w:tcPr>
            <w:tcW w:w="4606" w:type="dxa"/>
            <w:shd w:val="clear" w:color="auto" w:fill="auto"/>
            <w:vAlign w:val="center"/>
            <w:tcPrChange w:id="13842" w:author="User" w:date="2021-09-13T10:16:00Z">
              <w:tcPr>
                <w:tcW w:w="4171" w:type="dxa"/>
                <w:shd w:val="clear" w:color="auto" w:fill="auto"/>
                <w:vAlign w:val="center"/>
              </w:tcPr>
            </w:tcPrChange>
          </w:tcPr>
          <w:p w14:paraId="7A94AC54" w14:textId="69790094" w:rsidR="00EF0463" w:rsidRPr="003E6DC2" w:rsidDel="00FE22BE" w:rsidRDefault="00EF0463">
            <w:pPr>
              <w:pStyle w:val="13"/>
              <w:ind w:leftChars="50" w:left="560" w:hangingChars="150" w:hanging="420"/>
              <w:rPr>
                <w:del w:id="13843" w:author="User" w:date="2021-09-13T18:30:00Z"/>
                <w:color w:val="000000" w:themeColor="text1"/>
              </w:rPr>
              <w:pPrChange w:id="13844" w:author="User" w:date="2021-09-14T13:59:00Z">
                <w:pPr>
                  <w:pStyle w:val="afe"/>
                  <w:snapToGrid w:val="0"/>
                  <w:ind w:left="280" w:hanging="280"/>
                  <w:jc w:val="both"/>
                </w:pPr>
              </w:pPrChange>
            </w:pPr>
            <w:del w:id="13845" w:author="User" w:date="2021-09-13T18:30:00Z">
              <w:r w:rsidRPr="003E6DC2" w:rsidDel="00FE22BE">
                <w:rPr>
                  <w:rFonts w:hint="eastAsia"/>
                  <w:color w:val="000000" w:themeColor="text1"/>
                </w:rPr>
                <w:delText>乙方依照合約所交付或提供之網站系統，是否留有經本處同意之後台管理維護通道？</w:delText>
              </w:r>
            </w:del>
          </w:p>
        </w:tc>
        <w:tc>
          <w:tcPr>
            <w:tcW w:w="2276" w:type="dxa"/>
            <w:shd w:val="clear" w:color="auto" w:fill="auto"/>
            <w:vAlign w:val="center"/>
            <w:tcPrChange w:id="13846" w:author="User" w:date="2021-09-13T10:16:00Z">
              <w:tcPr>
                <w:tcW w:w="3342" w:type="dxa"/>
                <w:shd w:val="clear" w:color="auto" w:fill="auto"/>
                <w:vAlign w:val="center"/>
              </w:tcPr>
            </w:tcPrChange>
          </w:tcPr>
          <w:p w14:paraId="34A3FCB1" w14:textId="518EF875" w:rsidR="00EF0463" w:rsidRPr="003E6DC2" w:rsidDel="00FE22BE" w:rsidRDefault="00EF0463">
            <w:pPr>
              <w:pStyle w:val="13"/>
              <w:ind w:leftChars="50" w:left="560" w:hangingChars="150" w:hanging="420"/>
              <w:rPr>
                <w:del w:id="13847" w:author="User" w:date="2021-09-13T18:30:00Z"/>
                <w:rFonts w:ascii="標楷體" w:hAnsi="標楷體"/>
                <w:color w:val="000000" w:themeColor="text1"/>
              </w:rPr>
              <w:pPrChange w:id="13848" w:author="User" w:date="2021-09-14T13:59:00Z">
                <w:pPr>
                  <w:ind w:left="280" w:hanging="280"/>
                  <w:jc w:val="both"/>
                </w:pPr>
              </w:pPrChange>
            </w:pPr>
            <w:del w:id="13849" w:author="User" w:date="2021-09-13T18:30:00Z">
              <w:r w:rsidRPr="003E6DC2" w:rsidDel="00FE22BE">
                <w:rPr>
                  <w:rFonts w:ascii="標楷體" w:hAnsi="標楷體" w:hint="eastAsia"/>
                  <w:color w:val="000000" w:themeColor="text1"/>
                </w:rPr>
                <w:delText>□是</w:delText>
              </w:r>
            </w:del>
          </w:p>
          <w:p w14:paraId="1221D49E" w14:textId="19B1697C" w:rsidR="00EF0463" w:rsidRPr="003E6DC2" w:rsidDel="00FE22BE" w:rsidRDefault="00EF0463">
            <w:pPr>
              <w:pStyle w:val="13"/>
              <w:ind w:leftChars="50" w:left="560" w:hangingChars="150" w:hanging="420"/>
              <w:rPr>
                <w:del w:id="13850" w:author="User" w:date="2021-09-13T18:30:00Z"/>
                <w:rFonts w:ascii="標楷體" w:hAnsi="標楷體"/>
                <w:color w:val="000000" w:themeColor="text1"/>
              </w:rPr>
              <w:pPrChange w:id="13851" w:author="User" w:date="2021-09-14T13:59:00Z">
                <w:pPr>
                  <w:ind w:left="280" w:hanging="280"/>
                  <w:jc w:val="both"/>
                </w:pPr>
              </w:pPrChange>
            </w:pPr>
            <w:del w:id="13852"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853" w:author="User" w:date="2021-09-13T10:16:00Z">
              <w:tcPr>
                <w:tcW w:w="1506" w:type="dxa"/>
                <w:shd w:val="clear" w:color="auto" w:fill="auto"/>
              </w:tcPr>
            </w:tcPrChange>
          </w:tcPr>
          <w:p w14:paraId="36E65B5C" w14:textId="46286C53" w:rsidR="00EF0463" w:rsidRPr="003E6DC2" w:rsidDel="00FE22BE" w:rsidRDefault="00EF0463">
            <w:pPr>
              <w:pStyle w:val="13"/>
              <w:ind w:leftChars="50" w:left="560" w:hangingChars="150" w:hanging="420"/>
              <w:rPr>
                <w:del w:id="13854" w:author="User" w:date="2021-09-13T18:30:00Z"/>
                <w:color w:val="000000" w:themeColor="text1"/>
              </w:rPr>
              <w:pPrChange w:id="13855" w:author="User" w:date="2021-09-14T13:59:00Z">
                <w:pPr>
                  <w:pStyle w:val="afe"/>
                  <w:ind w:left="280" w:hanging="280"/>
                </w:pPr>
              </w:pPrChange>
            </w:pPr>
          </w:p>
        </w:tc>
      </w:tr>
      <w:tr w:rsidR="003E6DC2" w:rsidRPr="003E6DC2" w:rsidDel="00FE22BE" w14:paraId="0A7D1AC1" w14:textId="56AD3781" w:rsidTr="006E4CE8">
        <w:trPr>
          <w:del w:id="13856" w:author="User" w:date="2021-09-13T18:30:00Z"/>
        </w:trPr>
        <w:tc>
          <w:tcPr>
            <w:tcW w:w="776" w:type="dxa"/>
            <w:shd w:val="clear" w:color="auto" w:fill="auto"/>
            <w:vAlign w:val="center"/>
            <w:tcPrChange w:id="13857" w:author="User" w:date="2021-09-13T10:16:00Z">
              <w:tcPr>
                <w:tcW w:w="675" w:type="dxa"/>
                <w:shd w:val="clear" w:color="auto" w:fill="auto"/>
                <w:vAlign w:val="center"/>
              </w:tcPr>
            </w:tcPrChange>
          </w:tcPr>
          <w:p w14:paraId="776498A2" w14:textId="23350BFA" w:rsidR="00EF0463" w:rsidRPr="003E6DC2" w:rsidDel="00FE22BE" w:rsidRDefault="00EF0463">
            <w:pPr>
              <w:pStyle w:val="13"/>
              <w:ind w:leftChars="50" w:left="560" w:hangingChars="150" w:hanging="420"/>
              <w:rPr>
                <w:del w:id="13858" w:author="User" w:date="2021-09-13T18:30:00Z"/>
                <w:color w:val="000000" w:themeColor="text1"/>
              </w:rPr>
              <w:pPrChange w:id="13859" w:author="User" w:date="2021-09-14T13:59:00Z">
                <w:pPr>
                  <w:pStyle w:val="afe"/>
                  <w:ind w:left="280" w:hanging="280"/>
                  <w:jc w:val="center"/>
                </w:pPr>
              </w:pPrChange>
            </w:pPr>
            <w:del w:id="13860" w:author="User" w:date="2021-09-13T18:30:00Z">
              <w:r w:rsidRPr="003E6DC2" w:rsidDel="00FE22BE">
                <w:rPr>
                  <w:rFonts w:hint="eastAsia"/>
                  <w:color w:val="000000" w:themeColor="text1"/>
                </w:rPr>
                <w:delText>7</w:delText>
              </w:r>
            </w:del>
          </w:p>
        </w:tc>
        <w:tc>
          <w:tcPr>
            <w:tcW w:w="4606" w:type="dxa"/>
            <w:shd w:val="clear" w:color="auto" w:fill="auto"/>
            <w:vAlign w:val="center"/>
            <w:tcPrChange w:id="13861" w:author="User" w:date="2021-09-13T10:16:00Z">
              <w:tcPr>
                <w:tcW w:w="4171" w:type="dxa"/>
                <w:shd w:val="clear" w:color="auto" w:fill="auto"/>
                <w:vAlign w:val="center"/>
              </w:tcPr>
            </w:tcPrChange>
          </w:tcPr>
          <w:p w14:paraId="69406A39" w14:textId="5C1497DC" w:rsidR="00EF0463" w:rsidRPr="003E6DC2" w:rsidDel="00FE22BE" w:rsidRDefault="00EF0463">
            <w:pPr>
              <w:pStyle w:val="13"/>
              <w:ind w:leftChars="50" w:left="560" w:hangingChars="150" w:hanging="420"/>
              <w:rPr>
                <w:del w:id="13862" w:author="User" w:date="2021-09-13T18:30:00Z"/>
                <w:color w:val="000000" w:themeColor="text1"/>
              </w:rPr>
              <w:pPrChange w:id="13863" w:author="User" w:date="2021-09-14T13:59:00Z">
                <w:pPr>
                  <w:pStyle w:val="afe"/>
                  <w:snapToGrid w:val="0"/>
                  <w:ind w:left="280" w:hanging="280"/>
                  <w:jc w:val="both"/>
                </w:pPr>
              </w:pPrChange>
            </w:pPr>
            <w:del w:id="13864" w:author="User" w:date="2021-09-13T18:30:00Z">
              <w:r w:rsidRPr="003E6DC2" w:rsidDel="00FE22BE">
                <w:rPr>
                  <w:rFonts w:hint="eastAsia"/>
                  <w:color w:val="000000" w:themeColor="text1"/>
                </w:rPr>
                <w:delText>乙方依照合約所交付或提供之網站系統，若有提供檔案或文字上傳功能，是否限制上傳檔案之類型或未進行文字內容之檢查？</w:delText>
              </w:r>
            </w:del>
          </w:p>
        </w:tc>
        <w:tc>
          <w:tcPr>
            <w:tcW w:w="2276" w:type="dxa"/>
            <w:shd w:val="clear" w:color="auto" w:fill="auto"/>
            <w:vAlign w:val="center"/>
            <w:tcPrChange w:id="13865" w:author="User" w:date="2021-09-13T10:16:00Z">
              <w:tcPr>
                <w:tcW w:w="3342" w:type="dxa"/>
                <w:shd w:val="clear" w:color="auto" w:fill="auto"/>
                <w:vAlign w:val="center"/>
              </w:tcPr>
            </w:tcPrChange>
          </w:tcPr>
          <w:p w14:paraId="6737F1C9" w14:textId="71AB38CD" w:rsidR="00EF0463" w:rsidRPr="003E6DC2" w:rsidDel="00FE22BE" w:rsidRDefault="00EF0463">
            <w:pPr>
              <w:pStyle w:val="13"/>
              <w:ind w:leftChars="50" w:left="560" w:hangingChars="150" w:hanging="420"/>
              <w:rPr>
                <w:del w:id="13866" w:author="User" w:date="2021-09-13T18:30:00Z"/>
                <w:rFonts w:ascii="標楷體" w:hAnsi="標楷體"/>
                <w:color w:val="000000" w:themeColor="text1"/>
              </w:rPr>
              <w:pPrChange w:id="13867" w:author="User" w:date="2021-09-14T13:59:00Z">
                <w:pPr>
                  <w:ind w:left="280" w:hanging="280"/>
                  <w:jc w:val="both"/>
                </w:pPr>
              </w:pPrChange>
            </w:pPr>
            <w:del w:id="13868" w:author="User" w:date="2021-09-13T18:30:00Z">
              <w:r w:rsidRPr="003E6DC2" w:rsidDel="00FE22BE">
                <w:rPr>
                  <w:rFonts w:ascii="標楷體" w:hAnsi="標楷體" w:hint="eastAsia"/>
                  <w:color w:val="000000" w:themeColor="text1"/>
                </w:rPr>
                <w:delText>□是</w:delText>
              </w:r>
            </w:del>
          </w:p>
          <w:p w14:paraId="68438721" w14:textId="64D528FA" w:rsidR="00EF0463" w:rsidRPr="003E6DC2" w:rsidDel="00FE22BE" w:rsidRDefault="00EF0463">
            <w:pPr>
              <w:pStyle w:val="13"/>
              <w:ind w:leftChars="50" w:left="560" w:hangingChars="150" w:hanging="420"/>
              <w:rPr>
                <w:del w:id="13869" w:author="User" w:date="2021-09-13T18:30:00Z"/>
                <w:rFonts w:ascii="標楷體" w:hAnsi="標楷體"/>
                <w:color w:val="000000" w:themeColor="text1"/>
              </w:rPr>
              <w:pPrChange w:id="13870" w:author="User" w:date="2021-09-14T13:59:00Z">
                <w:pPr>
                  <w:ind w:left="280" w:hanging="280"/>
                  <w:jc w:val="both"/>
                </w:pPr>
              </w:pPrChange>
            </w:pPr>
            <w:del w:id="13871"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872" w:author="User" w:date="2021-09-13T10:16:00Z">
              <w:tcPr>
                <w:tcW w:w="1506" w:type="dxa"/>
                <w:shd w:val="clear" w:color="auto" w:fill="auto"/>
              </w:tcPr>
            </w:tcPrChange>
          </w:tcPr>
          <w:p w14:paraId="01A3F866" w14:textId="6091DBE1" w:rsidR="00EF0463" w:rsidRPr="003E6DC2" w:rsidDel="00FE22BE" w:rsidRDefault="00EF0463">
            <w:pPr>
              <w:pStyle w:val="13"/>
              <w:ind w:leftChars="50" w:left="560" w:hangingChars="150" w:hanging="420"/>
              <w:rPr>
                <w:del w:id="13873" w:author="User" w:date="2021-09-13T18:30:00Z"/>
                <w:color w:val="000000" w:themeColor="text1"/>
              </w:rPr>
              <w:pPrChange w:id="13874" w:author="User" w:date="2021-09-14T13:59:00Z">
                <w:pPr>
                  <w:pStyle w:val="afe"/>
                  <w:ind w:left="280" w:hanging="280"/>
                </w:pPr>
              </w:pPrChange>
            </w:pPr>
          </w:p>
        </w:tc>
      </w:tr>
      <w:tr w:rsidR="003E6DC2" w:rsidRPr="003E6DC2" w:rsidDel="00FE22BE" w14:paraId="1E3F6F01" w14:textId="4B4FC7ED" w:rsidTr="006E4CE8">
        <w:trPr>
          <w:del w:id="13875" w:author="User" w:date="2021-09-13T18:30:00Z"/>
        </w:trPr>
        <w:tc>
          <w:tcPr>
            <w:tcW w:w="776" w:type="dxa"/>
            <w:shd w:val="clear" w:color="auto" w:fill="auto"/>
            <w:vAlign w:val="center"/>
            <w:tcPrChange w:id="13876" w:author="User" w:date="2021-09-13T10:16:00Z">
              <w:tcPr>
                <w:tcW w:w="675" w:type="dxa"/>
                <w:shd w:val="clear" w:color="auto" w:fill="auto"/>
                <w:vAlign w:val="center"/>
              </w:tcPr>
            </w:tcPrChange>
          </w:tcPr>
          <w:p w14:paraId="7C780C58" w14:textId="3766F79F" w:rsidR="00EF0463" w:rsidRPr="003E6DC2" w:rsidDel="00FE22BE" w:rsidRDefault="00EF0463">
            <w:pPr>
              <w:pStyle w:val="13"/>
              <w:ind w:leftChars="50" w:left="560" w:hangingChars="150" w:hanging="420"/>
              <w:rPr>
                <w:del w:id="13877" w:author="User" w:date="2021-09-13T18:30:00Z"/>
                <w:color w:val="000000" w:themeColor="text1"/>
              </w:rPr>
              <w:pPrChange w:id="13878" w:author="User" w:date="2021-09-14T13:59:00Z">
                <w:pPr>
                  <w:pStyle w:val="afe"/>
                  <w:ind w:left="280" w:hanging="280"/>
                  <w:jc w:val="center"/>
                </w:pPr>
              </w:pPrChange>
            </w:pPr>
            <w:del w:id="13879" w:author="User" w:date="2021-09-13T18:30:00Z">
              <w:r w:rsidRPr="003E6DC2" w:rsidDel="00FE22BE">
                <w:rPr>
                  <w:rFonts w:hint="eastAsia"/>
                  <w:color w:val="000000" w:themeColor="text1"/>
                </w:rPr>
                <w:delText>8</w:delText>
              </w:r>
            </w:del>
          </w:p>
        </w:tc>
        <w:tc>
          <w:tcPr>
            <w:tcW w:w="4606" w:type="dxa"/>
            <w:shd w:val="clear" w:color="auto" w:fill="auto"/>
            <w:vAlign w:val="center"/>
            <w:tcPrChange w:id="13880" w:author="User" w:date="2021-09-13T10:16:00Z">
              <w:tcPr>
                <w:tcW w:w="4171" w:type="dxa"/>
                <w:shd w:val="clear" w:color="auto" w:fill="auto"/>
                <w:vAlign w:val="center"/>
              </w:tcPr>
            </w:tcPrChange>
          </w:tcPr>
          <w:p w14:paraId="247E7415" w14:textId="62E7E6A4" w:rsidR="00EF0463" w:rsidRPr="003E6DC2" w:rsidDel="00FE22BE" w:rsidRDefault="00EF0463">
            <w:pPr>
              <w:pStyle w:val="13"/>
              <w:ind w:leftChars="50" w:left="560" w:hangingChars="150" w:hanging="420"/>
              <w:rPr>
                <w:del w:id="13881" w:author="User" w:date="2021-09-13T18:30:00Z"/>
                <w:color w:val="000000" w:themeColor="text1"/>
              </w:rPr>
              <w:pPrChange w:id="13882" w:author="User" w:date="2021-09-14T13:59:00Z">
                <w:pPr>
                  <w:pStyle w:val="afe"/>
                  <w:snapToGrid w:val="0"/>
                  <w:ind w:left="280" w:hanging="280"/>
                  <w:jc w:val="both"/>
                </w:pPr>
              </w:pPrChange>
            </w:pPr>
            <w:del w:id="13883" w:author="User" w:date="2021-09-13T18:30:00Z">
              <w:r w:rsidRPr="003E6DC2" w:rsidDel="00FE22BE">
                <w:rPr>
                  <w:rFonts w:hint="eastAsia"/>
                  <w:color w:val="000000" w:themeColor="text1"/>
                </w:rPr>
                <w:delText>乙方</w:delText>
              </w:r>
              <w:r w:rsidRPr="003E6DC2" w:rsidDel="00FE22BE">
                <w:rPr>
                  <w:color w:val="000000" w:themeColor="text1"/>
                </w:rPr>
                <w:delText>是否有</w:delText>
              </w:r>
              <w:r w:rsidRPr="003E6DC2" w:rsidDel="00FE22BE">
                <w:rPr>
                  <w:rFonts w:hint="eastAsia"/>
                  <w:color w:val="000000" w:themeColor="text1"/>
                </w:rPr>
                <w:delText>資安等相關</w:delText>
              </w:r>
              <w:r w:rsidRPr="003E6DC2" w:rsidDel="00FE22BE">
                <w:rPr>
                  <w:color w:val="000000" w:themeColor="text1"/>
                </w:rPr>
                <w:delText>事故之預防、通報及應變機制</w:delText>
              </w:r>
              <w:r w:rsidRPr="003E6DC2" w:rsidDel="00FE22BE">
                <w:rPr>
                  <w:rFonts w:hint="eastAsia"/>
                  <w:color w:val="000000" w:themeColor="text1"/>
                </w:rPr>
                <w:delText>？</w:delText>
              </w:r>
            </w:del>
          </w:p>
        </w:tc>
        <w:tc>
          <w:tcPr>
            <w:tcW w:w="2276" w:type="dxa"/>
            <w:shd w:val="clear" w:color="auto" w:fill="auto"/>
            <w:vAlign w:val="center"/>
            <w:tcPrChange w:id="13884" w:author="User" w:date="2021-09-13T10:16:00Z">
              <w:tcPr>
                <w:tcW w:w="3342" w:type="dxa"/>
                <w:shd w:val="clear" w:color="auto" w:fill="auto"/>
                <w:vAlign w:val="center"/>
              </w:tcPr>
            </w:tcPrChange>
          </w:tcPr>
          <w:p w14:paraId="22381F46" w14:textId="7D4383D9" w:rsidR="00EF0463" w:rsidRPr="003E6DC2" w:rsidDel="00FE22BE" w:rsidRDefault="00EF0463">
            <w:pPr>
              <w:pStyle w:val="13"/>
              <w:ind w:leftChars="50" w:left="560" w:hangingChars="150" w:hanging="420"/>
              <w:rPr>
                <w:del w:id="13885" w:author="User" w:date="2021-09-13T18:30:00Z"/>
                <w:rFonts w:ascii="標楷體" w:hAnsi="標楷體"/>
                <w:color w:val="000000" w:themeColor="text1"/>
              </w:rPr>
              <w:pPrChange w:id="13886" w:author="User" w:date="2021-09-14T13:59:00Z">
                <w:pPr>
                  <w:ind w:left="280" w:hanging="280"/>
                  <w:jc w:val="both"/>
                </w:pPr>
              </w:pPrChange>
            </w:pPr>
            <w:del w:id="13887" w:author="User" w:date="2021-09-13T18:30:00Z">
              <w:r w:rsidRPr="003E6DC2" w:rsidDel="00FE22BE">
                <w:rPr>
                  <w:rFonts w:ascii="標楷體" w:hAnsi="標楷體" w:hint="eastAsia"/>
                  <w:color w:val="000000" w:themeColor="text1"/>
                </w:rPr>
                <w:delText>□是</w:delText>
              </w:r>
            </w:del>
          </w:p>
          <w:p w14:paraId="5E148B82" w14:textId="2C95456E" w:rsidR="00EF0463" w:rsidRPr="003E6DC2" w:rsidDel="00FE22BE" w:rsidRDefault="00EF0463">
            <w:pPr>
              <w:pStyle w:val="13"/>
              <w:ind w:leftChars="50" w:left="560" w:hangingChars="150" w:hanging="420"/>
              <w:rPr>
                <w:del w:id="13888" w:author="User" w:date="2021-09-13T18:30:00Z"/>
                <w:rFonts w:ascii="標楷體" w:hAnsi="標楷體"/>
                <w:color w:val="000000" w:themeColor="text1"/>
              </w:rPr>
              <w:pPrChange w:id="13889" w:author="User" w:date="2021-09-14T13:59:00Z">
                <w:pPr>
                  <w:ind w:leftChars="100" w:left="560" w:hanging="280"/>
                  <w:jc w:val="both"/>
                </w:pPr>
              </w:pPrChange>
            </w:pPr>
            <w:del w:id="13890" w:author="User" w:date="2021-09-13T18:30:00Z">
              <w:r w:rsidRPr="003E6DC2" w:rsidDel="00FE22BE">
                <w:rPr>
                  <w:rFonts w:ascii="標楷體" w:hAnsi="標楷體" w:hint="eastAsia"/>
                  <w:color w:val="000000" w:themeColor="text1"/>
                </w:rPr>
                <w:delText>□佐證資料：</w:delText>
              </w:r>
            </w:del>
          </w:p>
          <w:p w14:paraId="5538D437" w14:textId="7D0ED53D" w:rsidR="00EF0463" w:rsidRPr="003E6DC2" w:rsidDel="00FE22BE" w:rsidRDefault="00EF0463">
            <w:pPr>
              <w:pStyle w:val="13"/>
              <w:ind w:leftChars="50" w:left="560" w:hangingChars="150" w:hanging="420"/>
              <w:rPr>
                <w:del w:id="13891" w:author="User" w:date="2021-09-13T18:30:00Z"/>
                <w:rFonts w:ascii="標楷體" w:hAnsi="標楷體"/>
                <w:color w:val="000000" w:themeColor="text1"/>
              </w:rPr>
              <w:pPrChange w:id="13892" w:author="User" w:date="2021-09-14T13:59:00Z">
                <w:pPr>
                  <w:ind w:left="280" w:hanging="280"/>
                  <w:jc w:val="both"/>
                </w:pPr>
              </w:pPrChange>
            </w:pPr>
            <w:del w:id="13893"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894" w:author="User" w:date="2021-09-13T10:16:00Z">
              <w:tcPr>
                <w:tcW w:w="1506" w:type="dxa"/>
                <w:shd w:val="clear" w:color="auto" w:fill="auto"/>
              </w:tcPr>
            </w:tcPrChange>
          </w:tcPr>
          <w:p w14:paraId="00322198" w14:textId="3D178B82" w:rsidR="00EF0463" w:rsidRPr="003E6DC2" w:rsidDel="00FE22BE" w:rsidRDefault="00EF0463">
            <w:pPr>
              <w:pStyle w:val="13"/>
              <w:ind w:leftChars="50" w:left="560" w:hangingChars="150" w:hanging="420"/>
              <w:rPr>
                <w:del w:id="13895" w:author="User" w:date="2021-09-13T18:30:00Z"/>
                <w:color w:val="000000" w:themeColor="text1"/>
              </w:rPr>
              <w:pPrChange w:id="13896" w:author="User" w:date="2021-09-14T13:59:00Z">
                <w:pPr>
                  <w:pStyle w:val="afe"/>
                  <w:ind w:left="280" w:hanging="280"/>
                </w:pPr>
              </w:pPrChange>
            </w:pPr>
          </w:p>
        </w:tc>
      </w:tr>
      <w:tr w:rsidR="003E6DC2" w:rsidRPr="003E6DC2" w:rsidDel="00FE22BE" w14:paraId="0430EE38" w14:textId="39BF52B4" w:rsidTr="006E4CE8">
        <w:trPr>
          <w:del w:id="13897" w:author="User" w:date="2021-09-13T18:30:00Z"/>
        </w:trPr>
        <w:tc>
          <w:tcPr>
            <w:tcW w:w="776" w:type="dxa"/>
            <w:shd w:val="clear" w:color="auto" w:fill="auto"/>
            <w:vAlign w:val="center"/>
            <w:tcPrChange w:id="13898" w:author="User" w:date="2021-09-13T10:16:00Z">
              <w:tcPr>
                <w:tcW w:w="675" w:type="dxa"/>
                <w:shd w:val="clear" w:color="auto" w:fill="auto"/>
                <w:vAlign w:val="center"/>
              </w:tcPr>
            </w:tcPrChange>
          </w:tcPr>
          <w:p w14:paraId="02924858" w14:textId="2C3298F0" w:rsidR="00EF0463" w:rsidRPr="003E6DC2" w:rsidDel="00FE22BE" w:rsidRDefault="00EF0463">
            <w:pPr>
              <w:pStyle w:val="13"/>
              <w:ind w:leftChars="50" w:left="560" w:hangingChars="150" w:hanging="420"/>
              <w:rPr>
                <w:del w:id="13899" w:author="User" w:date="2021-09-13T18:30:00Z"/>
                <w:color w:val="000000" w:themeColor="text1"/>
              </w:rPr>
              <w:pPrChange w:id="13900" w:author="User" w:date="2021-09-14T13:59:00Z">
                <w:pPr>
                  <w:pStyle w:val="afe"/>
                  <w:ind w:left="280" w:hanging="280"/>
                  <w:jc w:val="center"/>
                </w:pPr>
              </w:pPrChange>
            </w:pPr>
            <w:del w:id="13901" w:author="User" w:date="2021-09-13T18:30:00Z">
              <w:r w:rsidRPr="003E6DC2" w:rsidDel="00FE22BE">
                <w:rPr>
                  <w:rFonts w:hint="eastAsia"/>
                  <w:color w:val="000000" w:themeColor="text1"/>
                </w:rPr>
                <w:delText>9</w:delText>
              </w:r>
            </w:del>
          </w:p>
        </w:tc>
        <w:tc>
          <w:tcPr>
            <w:tcW w:w="4606" w:type="dxa"/>
            <w:shd w:val="clear" w:color="auto" w:fill="auto"/>
            <w:vAlign w:val="center"/>
            <w:tcPrChange w:id="13902" w:author="User" w:date="2021-09-13T10:16:00Z">
              <w:tcPr>
                <w:tcW w:w="4171" w:type="dxa"/>
                <w:shd w:val="clear" w:color="auto" w:fill="auto"/>
                <w:vAlign w:val="center"/>
              </w:tcPr>
            </w:tcPrChange>
          </w:tcPr>
          <w:p w14:paraId="40EE04B4" w14:textId="389FF4E2" w:rsidR="00EF0463" w:rsidRPr="003E6DC2" w:rsidDel="00FE22BE" w:rsidRDefault="00EF0463">
            <w:pPr>
              <w:pStyle w:val="13"/>
              <w:ind w:leftChars="50" w:left="560" w:hangingChars="150" w:hanging="420"/>
              <w:rPr>
                <w:del w:id="13903" w:author="User" w:date="2021-09-13T18:30:00Z"/>
                <w:color w:val="000000" w:themeColor="text1"/>
              </w:rPr>
              <w:pPrChange w:id="13904" w:author="User" w:date="2021-09-14T13:59:00Z">
                <w:pPr>
                  <w:pStyle w:val="afe"/>
                  <w:snapToGrid w:val="0"/>
                  <w:ind w:left="280" w:hanging="280"/>
                  <w:jc w:val="both"/>
                </w:pPr>
              </w:pPrChange>
            </w:pPr>
            <w:del w:id="13905" w:author="User" w:date="2021-09-13T18:30:00Z">
              <w:r w:rsidRPr="003E6DC2" w:rsidDel="00FE22BE">
                <w:rPr>
                  <w:rFonts w:hint="eastAsia"/>
                  <w:color w:val="000000" w:themeColor="text1"/>
                </w:rPr>
                <w:delText>乙方</w:delText>
              </w:r>
              <w:r w:rsidRPr="003E6DC2" w:rsidDel="00FE22BE">
                <w:rPr>
                  <w:color w:val="000000" w:themeColor="text1"/>
                </w:rPr>
                <w:delText>是否已進行資料安全管理及人員管理</w:delText>
              </w:r>
              <w:r w:rsidRPr="003E6DC2" w:rsidDel="00FE22BE">
                <w:rPr>
                  <w:rFonts w:hint="eastAsia"/>
                  <w:color w:val="000000" w:themeColor="text1"/>
                </w:rPr>
                <w:delText>？</w:delText>
              </w:r>
            </w:del>
          </w:p>
        </w:tc>
        <w:tc>
          <w:tcPr>
            <w:tcW w:w="2276" w:type="dxa"/>
            <w:shd w:val="clear" w:color="auto" w:fill="auto"/>
            <w:vAlign w:val="center"/>
            <w:tcPrChange w:id="13906" w:author="User" w:date="2021-09-13T10:16:00Z">
              <w:tcPr>
                <w:tcW w:w="3342" w:type="dxa"/>
                <w:shd w:val="clear" w:color="auto" w:fill="auto"/>
                <w:vAlign w:val="center"/>
              </w:tcPr>
            </w:tcPrChange>
          </w:tcPr>
          <w:p w14:paraId="063731BB" w14:textId="044D0FDF" w:rsidR="00EF0463" w:rsidRPr="003E6DC2" w:rsidDel="00FE22BE" w:rsidRDefault="00EF0463">
            <w:pPr>
              <w:pStyle w:val="13"/>
              <w:ind w:leftChars="50" w:left="560" w:hangingChars="150" w:hanging="420"/>
              <w:rPr>
                <w:del w:id="13907" w:author="User" w:date="2021-09-13T18:30:00Z"/>
                <w:rFonts w:ascii="標楷體" w:hAnsi="標楷體"/>
                <w:color w:val="000000" w:themeColor="text1"/>
              </w:rPr>
              <w:pPrChange w:id="13908" w:author="User" w:date="2021-09-14T13:59:00Z">
                <w:pPr>
                  <w:ind w:left="280" w:hanging="280"/>
                  <w:jc w:val="both"/>
                </w:pPr>
              </w:pPrChange>
            </w:pPr>
            <w:del w:id="13909" w:author="User" w:date="2021-09-13T18:30:00Z">
              <w:r w:rsidRPr="003E6DC2" w:rsidDel="00FE22BE">
                <w:rPr>
                  <w:rFonts w:ascii="標楷體" w:hAnsi="標楷體" w:hint="eastAsia"/>
                  <w:color w:val="000000" w:themeColor="text1"/>
                </w:rPr>
                <w:delText>□是</w:delText>
              </w:r>
            </w:del>
          </w:p>
          <w:p w14:paraId="0E7B903A" w14:textId="3563214D" w:rsidR="00EF0463" w:rsidRPr="003E6DC2" w:rsidDel="00FE22BE" w:rsidRDefault="00EF0463">
            <w:pPr>
              <w:pStyle w:val="13"/>
              <w:ind w:leftChars="50" w:left="560" w:hangingChars="150" w:hanging="420"/>
              <w:rPr>
                <w:del w:id="13910" w:author="User" w:date="2021-09-13T18:30:00Z"/>
                <w:rFonts w:ascii="標楷體" w:hAnsi="標楷體"/>
                <w:color w:val="000000" w:themeColor="text1"/>
              </w:rPr>
              <w:pPrChange w:id="13911" w:author="User" w:date="2021-09-14T13:59:00Z">
                <w:pPr>
                  <w:ind w:leftChars="100" w:left="560" w:hanging="280"/>
                  <w:jc w:val="both"/>
                </w:pPr>
              </w:pPrChange>
            </w:pPr>
            <w:del w:id="13912" w:author="User" w:date="2021-09-13T18:30:00Z">
              <w:r w:rsidRPr="003E6DC2" w:rsidDel="00FE22BE">
                <w:rPr>
                  <w:rFonts w:ascii="標楷體" w:hAnsi="標楷體" w:hint="eastAsia"/>
                  <w:color w:val="000000" w:themeColor="text1"/>
                </w:rPr>
                <w:delText>□佐證資料：</w:delText>
              </w:r>
            </w:del>
          </w:p>
          <w:p w14:paraId="3558CAE0" w14:textId="4B16FB4B" w:rsidR="00EF0463" w:rsidRPr="003E6DC2" w:rsidDel="00FE22BE" w:rsidRDefault="00EF0463">
            <w:pPr>
              <w:pStyle w:val="13"/>
              <w:ind w:leftChars="50" w:left="560" w:hangingChars="150" w:hanging="420"/>
              <w:rPr>
                <w:del w:id="13913" w:author="User" w:date="2021-09-13T18:30:00Z"/>
                <w:rFonts w:ascii="標楷體" w:hAnsi="標楷體"/>
                <w:color w:val="000000" w:themeColor="text1"/>
              </w:rPr>
              <w:pPrChange w:id="13914" w:author="User" w:date="2021-09-14T13:59:00Z">
                <w:pPr>
                  <w:ind w:left="280" w:hanging="280"/>
                  <w:jc w:val="both"/>
                </w:pPr>
              </w:pPrChange>
            </w:pPr>
            <w:del w:id="13915"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916" w:author="User" w:date="2021-09-13T10:16:00Z">
              <w:tcPr>
                <w:tcW w:w="1506" w:type="dxa"/>
                <w:shd w:val="clear" w:color="auto" w:fill="auto"/>
              </w:tcPr>
            </w:tcPrChange>
          </w:tcPr>
          <w:p w14:paraId="2A6BC9FE" w14:textId="4BB3548C" w:rsidR="00EF0463" w:rsidRPr="003E6DC2" w:rsidDel="00FE22BE" w:rsidRDefault="00EF0463">
            <w:pPr>
              <w:pStyle w:val="13"/>
              <w:ind w:leftChars="50" w:left="560" w:hangingChars="150" w:hanging="420"/>
              <w:rPr>
                <w:del w:id="13917" w:author="User" w:date="2021-09-13T18:30:00Z"/>
                <w:color w:val="000000" w:themeColor="text1"/>
              </w:rPr>
              <w:pPrChange w:id="13918" w:author="User" w:date="2021-09-14T13:59:00Z">
                <w:pPr>
                  <w:pStyle w:val="afe"/>
                  <w:ind w:left="280" w:hanging="280"/>
                </w:pPr>
              </w:pPrChange>
            </w:pPr>
          </w:p>
        </w:tc>
      </w:tr>
      <w:tr w:rsidR="003E6DC2" w:rsidRPr="003E6DC2" w:rsidDel="00FE22BE" w14:paraId="68C80C99" w14:textId="00438D21" w:rsidTr="006E4CE8">
        <w:trPr>
          <w:del w:id="13919" w:author="User" w:date="2021-09-13T18:30:00Z"/>
        </w:trPr>
        <w:tc>
          <w:tcPr>
            <w:tcW w:w="776" w:type="dxa"/>
            <w:shd w:val="clear" w:color="auto" w:fill="auto"/>
            <w:vAlign w:val="center"/>
            <w:tcPrChange w:id="13920" w:author="User" w:date="2021-09-13T10:16:00Z">
              <w:tcPr>
                <w:tcW w:w="675" w:type="dxa"/>
                <w:shd w:val="clear" w:color="auto" w:fill="auto"/>
                <w:vAlign w:val="center"/>
              </w:tcPr>
            </w:tcPrChange>
          </w:tcPr>
          <w:p w14:paraId="642F7EC2" w14:textId="2819412A" w:rsidR="00EF0463" w:rsidRPr="003E6DC2" w:rsidDel="00FE22BE" w:rsidRDefault="00EF0463">
            <w:pPr>
              <w:pStyle w:val="13"/>
              <w:ind w:leftChars="50" w:left="560" w:hangingChars="150" w:hanging="420"/>
              <w:rPr>
                <w:del w:id="13921" w:author="User" w:date="2021-09-13T18:30:00Z"/>
                <w:color w:val="000000" w:themeColor="text1"/>
              </w:rPr>
              <w:pPrChange w:id="13922" w:author="User" w:date="2021-09-14T13:59:00Z">
                <w:pPr>
                  <w:pStyle w:val="afe"/>
                  <w:ind w:left="280" w:hanging="280"/>
                  <w:jc w:val="center"/>
                </w:pPr>
              </w:pPrChange>
            </w:pPr>
            <w:del w:id="13923" w:author="User" w:date="2021-09-13T18:30:00Z">
              <w:r w:rsidRPr="003E6DC2" w:rsidDel="00FE22BE">
                <w:rPr>
                  <w:rFonts w:hint="eastAsia"/>
                  <w:color w:val="000000" w:themeColor="text1"/>
                </w:rPr>
                <w:delText>10</w:delText>
              </w:r>
            </w:del>
          </w:p>
        </w:tc>
        <w:tc>
          <w:tcPr>
            <w:tcW w:w="4606" w:type="dxa"/>
            <w:shd w:val="clear" w:color="auto" w:fill="auto"/>
            <w:vAlign w:val="center"/>
            <w:tcPrChange w:id="13924" w:author="User" w:date="2021-09-13T10:16:00Z">
              <w:tcPr>
                <w:tcW w:w="4171" w:type="dxa"/>
                <w:shd w:val="clear" w:color="auto" w:fill="auto"/>
                <w:vAlign w:val="center"/>
              </w:tcPr>
            </w:tcPrChange>
          </w:tcPr>
          <w:p w14:paraId="0D1EBCF5" w14:textId="393C7E9C" w:rsidR="00EF0463" w:rsidRPr="003E6DC2" w:rsidDel="00FE22BE" w:rsidRDefault="00EF0463">
            <w:pPr>
              <w:pStyle w:val="13"/>
              <w:ind w:leftChars="50" w:left="560" w:hangingChars="150" w:hanging="420"/>
              <w:rPr>
                <w:del w:id="13925" w:author="User" w:date="2021-09-13T18:30:00Z"/>
                <w:color w:val="000000" w:themeColor="text1"/>
              </w:rPr>
              <w:pPrChange w:id="13926" w:author="User" w:date="2021-09-14T13:59:00Z">
                <w:pPr>
                  <w:pStyle w:val="afe"/>
                  <w:snapToGrid w:val="0"/>
                  <w:ind w:left="280" w:hanging="280"/>
                  <w:jc w:val="both"/>
                </w:pPr>
              </w:pPrChange>
            </w:pPr>
            <w:del w:id="13927" w:author="User" w:date="2021-09-13T18:30:00Z">
              <w:r w:rsidRPr="003E6DC2" w:rsidDel="00FE22BE">
                <w:rPr>
                  <w:rFonts w:hint="eastAsia"/>
                  <w:color w:val="000000" w:themeColor="text1"/>
                </w:rPr>
                <w:delText>乙方</w:delText>
              </w:r>
              <w:r w:rsidRPr="003E6DC2" w:rsidDel="00FE22BE">
                <w:rPr>
                  <w:color w:val="000000" w:themeColor="text1"/>
                </w:rPr>
                <w:delText>是</w:delText>
              </w:r>
              <w:r w:rsidRPr="003E6DC2" w:rsidDel="00FE22BE">
                <w:rPr>
                  <w:rFonts w:hint="eastAsia"/>
                  <w:color w:val="000000" w:themeColor="text1"/>
                </w:rPr>
                <w:delText>否有</w:delText>
              </w:r>
              <w:r w:rsidRPr="003E6DC2" w:rsidDel="00FE22BE">
                <w:rPr>
                  <w:color w:val="000000" w:themeColor="text1"/>
                </w:rPr>
                <w:delText>進行設備安全管理</w:delText>
              </w:r>
            </w:del>
          </w:p>
        </w:tc>
        <w:tc>
          <w:tcPr>
            <w:tcW w:w="2276" w:type="dxa"/>
            <w:shd w:val="clear" w:color="auto" w:fill="auto"/>
            <w:vAlign w:val="center"/>
            <w:tcPrChange w:id="13928" w:author="User" w:date="2021-09-13T10:16:00Z">
              <w:tcPr>
                <w:tcW w:w="3342" w:type="dxa"/>
                <w:shd w:val="clear" w:color="auto" w:fill="auto"/>
                <w:vAlign w:val="center"/>
              </w:tcPr>
            </w:tcPrChange>
          </w:tcPr>
          <w:p w14:paraId="6F43CCBB" w14:textId="748CC632" w:rsidR="00EF0463" w:rsidRPr="003E6DC2" w:rsidDel="00FE22BE" w:rsidRDefault="00EF0463">
            <w:pPr>
              <w:pStyle w:val="13"/>
              <w:ind w:leftChars="50" w:left="560" w:hangingChars="150" w:hanging="420"/>
              <w:rPr>
                <w:del w:id="13929" w:author="User" w:date="2021-09-13T18:30:00Z"/>
                <w:rFonts w:ascii="標楷體" w:hAnsi="標楷體"/>
                <w:color w:val="000000" w:themeColor="text1"/>
              </w:rPr>
              <w:pPrChange w:id="13930" w:author="User" w:date="2021-09-14T13:59:00Z">
                <w:pPr>
                  <w:ind w:left="280" w:hanging="280"/>
                  <w:jc w:val="both"/>
                </w:pPr>
              </w:pPrChange>
            </w:pPr>
            <w:del w:id="13931" w:author="User" w:date="2021-09-13T18:30:00Z">
              <w:r w:rsidRPr="003E6DC2" w:rsidDel="00FE22BE">
                <w:rPr>
                  <w:rFonts w:ascii="標楷體" w:hAnsi="標楷體" w:hint="eastAsia"/>
                  <w:color w:val="000000" w:themeColor="text1"/>
                </w:rPr>
                <w:delText>□是</w:delText>
              </w:r>
            </w:del>
          </w:p>
          <w:p w14:paraId="171217F3" w14:textId="27C23ACA" w:rsidR="00EF0463" w:rsidRPr="003E6DC2" w:rsidDel="00FE22BE" w:rsidRDefault="00EF0463">
            <w:pPr>
              <w:pStyle w:val="13"/>
              <w:ind w:leftChars="50" w:left="560" w:hangingChars="150" w:hanging="420"/>
              <w:rPr>
                <w:del w:id="13932" w:author="User" w:date="2021-09-13T18:30:00Z"/>
                <w:rFonts w:ascii="標楷體" w:hAnsi="標楷體"/>
                <w:color w:val="000000" w:themeColor="text1"/>
              </w:rPr>
              <w:pPrChange w:id="13933" w:author="User" w:date="2021-09-14T13:59:00Z">
                <w:pPr>
                  <w:ind w:leftChars="100" w:left="560" w:hanging="280"/>
                  <w:jc w:val="both"/>
                </w:pPr>
              </w:pPrChange>
            </w:pPr>
            <w:del w:id="13934" w:author="User" w:date="2021-09-13T18:30:00Z">
              <w:r w:rsidRPr="003E6DC2" w:rsidDel="00FE22BE">
                <w:rPr>
                  <w:rFonts w:ascii="標楷體" w:hAnsi="標楷體" w:hint="eastAsia"/>
                  <w:color w:val="000000" w:themeColor="text1"/>
                </w:rPr>
                <w:delText>□佐證資料：</w:delText>
              </w:r>
            </w:del>
          </w:p>
          <w:p w14:paraId="2C2D7C0D" w14:textId="4115DB9D" w:rsidR="00EF0463" w:rsidRPr="003E6DC2" w:rsidDel="00FE22BE" w:rsidRDefault="00EF0463">
            <w:pPr>
              <w:pStyle w:val="13"/>
              <w:ind w:leftChars="50" w:left="560" w:hangingChars="150" w:hanging="420"/>
              <w:rPr>
                <w:del w:id="13935" w:author="User" w:date="2021-09-13T18:30:00Z"/>
                <w:rFonts w:ascii="標楷體" w:hAnsi="標楷體"/>
                <w:color w:val="000000" w:themeColor="text1"/>
              </w:rPr>
              <w:pPrChange w:id="13936" w:author="User" w:date="2021-09-14T13:59:00Z">
                <w:pPr>
                  <w:ind w:left="280" w:hanging="280"/>
                  <w:jc w:val="both"/>
                </w:pPr>
              </w:pPrChange>
            </w:pPr>
            <w:del w:id="13937"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938" w:author="User" w:date="2021-09-13T10:16:00Z">
              <w:tcPr>
                <w:tcW w:w="1506" w:type="dxa"/>
                <w:shd w:val="clear" w:color="auto" w:fill="auto"/>
              </w:tcPr>
            </w:tcPrChange>
          </w:tcPr>
          <w:p w14:paraId="67FCD018" w14:textId="7E96F50A" w:rsidR="00EF0463" w:rsidRPr="003E6DC2" w:rsidDel="00FE22BE" w:rsidRDefault="00EF0463">
            <w:pPr>
              <w:pStyle w:val="13"/>
              <w:ind w:leftChars="50" w:left="560" w:hangingChars="150" w:hanging="420"/>
              <w:rPr>
                <w:del w:id="13939" w:author="User" w:date="2021-09-13T18:30:00Z"/>
                <w:color w:val="000000" w:themeColor="text1"/>
              </w:rPr>
              <w:pPrChange w:id="13940" w:author="User" w:date="2021-09-14T13:59:00Z">
                <w:pPr>
                  <w:pStyle w:val="afe"/>
                  <w:ind w:left="280" w:hanging="280"/>
                </w:pPr>
              </w:pPrChange>
            </w:pPr>
          </w:p>
        </w:tc>
      </w:tr>
      <w:tr w:rsidR="003E6DC2" w:rsidRPr="003E6DC2" w:rsidDel="00FE22BE" w14:paraId="23D707D6" w14:textId="367DFC43" w:rsidTr="006E4CE8">
        <w:trPr>
          <w:del w:id="13941" w:author="User" w:date="2021-09-13T18:30:00Z"/>
        </w:trPr>
        <w:tc>
          <w:tcPr>
            <w:tcW w:w="776" w:type="dxa"/>
            <w:shd w:val="clear" w:color="auto" w:fill="auto"/>
            <w:vAlign w:val="center"/>
            <w:tcPrChange w:id="13942" w:author="User" w:date="2021-09-13T10:16:00Z">
              <w:tcPr>
                <w:tcW w:w="675" w:type="dxa"/>
                <w:shd w:val="clear" w:color="auto" w:fill="auto"/>
                <w:vAlign w:val="center"/>
              </w:tcPr>
            </w:tcPrChange>
          </w:tcPr>
          <w:p w14:paraId="5D98284A" w14:textId="53BB68D6" w:rsidR="00EF0463" w:rsidRPr="003E6DC2" w:rsidDel="00FE22BE" w:rsidRDefault="00EF0463">
            <w:pPr>
              <w:pStyle w:val="13"/>
              <w:ind w:leftChars="50" w:left="560" w:hangingChars="150" w:hanging="420"/>
              <w:rPr>
                <w:del w:id="13943" w:author="User" w:date="2021-09-13T18:30:00Z"/>
                <w:color w:val="000000" w:themeColor="text1"/>
              </w:rPr>
              <w:pPrChange w:id="13944" w:author="User" w:date="2021-09-14T13:59:00Z">
                <w:pPr>
                  <w:pStyle w:val="afe"/>
                  <w:ind w:left="280" w:hanging="280"/>
                  <w:jc w:val="center"/>
                </w:pPr>
              </w:pPrChange>
            </w:pPr>
            <w:del w:id="13945" w:author="User" w:date="2021-09-13T18:30:00Z">
              <w:r w:rsidRPr="003E6DC2" w:rsidDel="00FE22BE">
                <w:rPr>
                  <w:rFonts w:hint="eastAsia"/>
                  <w:color w:val="000000" w:themeColor="text1"/>
                </w:rPr>
                <w:delText>11</w:delText>
              </w:r>
            </w:del>
          </w:p>
        </w:tc>
        <w:tc>
          <w:tcPr>
            <w:tcW w:w="4606" w:type="dxa"/>
            <w:shd w:val="clear" w:color="auto" w:fill="auto"/>
            <w:vAlign w:val="center"/>
            <w:tcPrChange w:id="13946" w:author="User" w:date="2021-09-13T10:16:00Z">
              <w:tcPr>
                <w:tcW w:w="4171" w:type="dxa"/>
                <w:shd w:val="clear" w:color="auto" w:fill="auto"/>
                <w:vAlign w:val="center"/>
              </w:tcPr>
            </w:tcPrChange>
          </w:tcPr>
          <w:p w14:paraId="314E8F80" w14:textId="1D340051" w:rsidR="00EF0463" w:rsidRPr="003E6DC2" w:rsidDel="00FE22BE" w:rsidRDefault="00EF0463">
            <w:pPr>
              <w:pStyle w:val="13"/>
              <w:ind w:leftChars="50" w:left="560" w:hangingChars="150" w:hanging="420"/>
              <w:rPr>
                <w:del w:id="13947" w:author="User" w:date="2021-09-13T18:30:00Z"/>
                <w:color w:val="000000" w:themeColor="text1"/>
              </w:rPr>
              <w:pPrChange w:id="13948" w:author="User" w:date="2021-09-14T13:59:00Z">
                <w:pPr>
                  <w:pStyle w:val="afe"/>
                  <w:snapToGrid w:val="0"/>
                  <w:ind w:left="280" w:hanging="280"/>
                  <w:jc w:val="both"/>
                </w:pPr>
              </w:pPrChange>
            </w:pPr>
            <w:del w:id="13949" w:author="User" w:date="2021-09-13T18:30:00Z">
              <w:r w:rsidRPr="003E6DC2" w:rsidDel="00FE22BE">
                <w:rPr>
                  <w:rFonts w:hint="eastAsia"/>
                  <w:color w:val="000000" w:themeColor="text1"/>
                </w:rPr>
                <w:delText>乙方</w:delText>
              </w:r>
              <w:r w:rsidRPr="003E6DC2" w:rsidDel="00FE22BE">
                <w:rPr>
                  <w:color w:val="000000" w:themeColor="text1"/>
                </w:rPr>
                <w:delText>是否已進行認知宣導及教育訓練</w:delText>
              </w:r>
              <w:r w:rsidRPr="003E6DC2" w:rsidDel="00FE22BE">
                <w:rPr>
                  <w:rFonts w:hint="eastAsia"/>
                  <w:color w:val="000000" w:themeColor="text1"/>
                </w:rPr>
                <w:delText>？</w:delText>
              </w:r>
            </w:del>
          </w:p>
        </w:tc>
        <w:tc>
          <w:tcPr>
            <w:tcW w:w="2276" w:type="dxa"/>
            <w:shd w:val="clear" w:color="auto" w:fill="auto"/>
            <w:vAlign w:val="center"/>
            <w:tcPrChange w:id="13950" w:author="User" w:date="2021-09-13T10:16:00Z">
              <w:tcPr>
                <w:tcW w:w="3342" w:type="dxa"/>
                <w:shd w:val="clear" w:color="auto" w:fill="auto"/>
                <w:vAlign w:val="center"/>
              </w:tcPr>
            </w:tcPrChange>
          </w:tcPr>
          <w:p w14:paraId="2DE3FB91" w14:textId="74DE6CD0" w:rsidR="00EF0463" w:rsidRPr="003E6DC2" w:rsidDel="00FE22BE" w:rsidRDefault="00EF0463">
            <w:pPr>
              <w:pStyle w:val="13"/>
              <w:ind w:leftChars="50" w:left="560" w:hangingChars="150" w:hanging="420"/>
              <w:rPr>
                <w:del w:id="13951" w:author="User" w:date="2021-09-13T18:30:00Z"/>
                <w:rFonts w:ascii="標楷體" w:hAnsi="標楷體"/>
                <w:color w:val="000000" w:themeColor="text1"/>
              </w:rPr>
              <w:pPrChange w:id="13952" w:author="User" w:date="2021-09-14T13:59:00Z">
                <w:pPr>
                  <w:ind w:left="280" w:hanging="280"/>
                  <w:jc w:val="both"/>
                </w:pPr>
              </w:pPrChange>
            </w:pPr>
            <w:del w:id="13953" w:author="User" w:date="2021-09-13T18:30:00Z">
              <w:r w:rsidRPr="003E6DC2" w:rsidDel="00FE22BE">
                <w:rPr>
                  <w:rFonts w:ascii="標楷體" w:hAnsi="標楷體" w:hint="eastAsia"/>
                  <w:color w:val="000000" w:themeColor="text1"/>
                </w:rPr>
                <w:delText>□是</w:delText>
              </w:r>
            </w:del>
          </w:p>
          <w:p w14:paraId="1E36A9E4" w14:textId="1130C768" w:rsidR="00EF0463" w:rsidRPr="003E6DC2" w:rsidDel="00FE22BE" w:rsidRDefault="00EF0463">
            <w:pPr>
              <w:pStyle w:val="13"/>
              <w:ind w:leftChars="50" w:left="560" w:hangingChars="150" w:hanging="420"/>
              <w:rPr>
                <w:del w:id="13954" w:author="User" w:date="2021-09-13T18:30:00Z"/>
                <w:rFonts w:ascii="標楷體" w:hAnsi="標楷體"/>
                <w:color w:val="000000" w:themeColor="text1"/>
              </w:rPr>
              <w:pPrChange w:id="13955" w:author="User" w:date="2021-09-14T13:59:00Z">
                <w:pPr>
                  <w:ind w:leftChars="100" w:left="560" w:hanging="280"/>
                  <w:jc w:val="both"/>
                </w:pPr>
              </w:pPrChange>
            </w:pPr>
            <w:del w:id="13956" w:author="User" w:date="2021-09-13T18:30:00Z">
              <w:r w:rsidRPr="003E6DC2" w:rsidDel="00FE22BE">
                <w:rPr>
                  <w:rFonts w:ascii="標楷體" w:hAnsi="標楷體" w:hint="eastAsia"/>
                  <w:color w:val="000000" w:themeColor="text1"/>
                </w:rPr>
                <w:delText>□佐證資料：</w:delText>
              </w:r>
            </w:del>
          </w:p>
          <w:p w14:paraId="32205CDB" w14:textId="23EE8831" w:rsidR="00EF0463" w:rsidRPr="003E6DC2" w:rsidDel="00FE22BE" w:rsidRDefault="00EF0463">
            <w:pPr>
              <w:pStyle w:val="13"/>
              <w:ind w:leftChars="50" w:left="560" w:hangingChars="150" w:hanging="420"/>
              <w:rPr>
                <w:del w:id="13957" w:author="User" w:date="2021-09-13T18:30:00Z"/>
                <w:rFonts w:ascii="標楷體" w:hAnsi="標楷體"/>
                <w:color w:val="000000" w:themeColor="text1"/>
              </w:rPr>
              <w:pPrChange w:id="13958" w:author="User" w:date="2021-09-14T13:59:00Z">
                <w:pPr>
                  <w:ind w:left="280" w:hanging="280"/>
                  <w:jc w:val="both"/>
                </w:pPr>
              </w:pPrChange>
            </w:pPr>
            <w:del w:id="13959"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960" w:author="User" w:date="2021-09-13T10:16:00Z">
              <w:tcPr>
                <w:tcW w:w="1506" w:type="dxa"/>
                <w:shd w:val="clear" w:color="auto" w:fill="auto"/>
              </w:tcPr>
            </w:tcPrChange>
          </w:tcPr>
          <w:p w14:paraId="1E970CE9" w14:textId="10EB85F0" w:rsidR="00EF0463" w:rsidRPr="003E6DC2" w:rsidDel="00FE22BE" w:rsidRDefault="00EF0463">
            <w:pPr>
              <w:pStyle w:val="13"/>
              <w:ind w:leftChars="50" w:left="560" w:hangingChars="150" w:hanging="420"/>
              <w:rPr>
                <w:del w:id="13961" w:author="User" w:date="2021-09-13T18:30:00Z"/>
                <w:color w:val="000000" w:themeColor="text1"/>
              </w:rPr>
              <w:pPrChange w:id="13962" w:author="User" w:date="2021-09-14T13:59:00Z">
                <w:pPr>
                  <w:pStyle w:val="afe"/>
                  <w:ind w:left="280" w:hanging="280"/>
                </w:pPr>
              </w:pPrChange>
            </w:pPr>
          </w:p>
        </w:tc>
      </w:tr>
      <w:tr w:rsidR="003E6DC2" w:rsidRPr="003E6DC2" w:rsidDel="00FE22BE" w14:paraId="5076DFE0" w14:textId="71CA6CA9" w:rsidTr="006E4CE8">
        <w:trPr>
          <w:del w:id="13963" w:author="User" w:date="2021-09-13T18:30:00Z"/>
        </w:trPr>
        <w:tc>
          <w:tcPr>
            <w:tcW w:w="776" w:type="dxa"/>
            <w:shd w:val="clear" w:color="auto" w:fill="auto"/>
            <w:vAlign w:val="center"/>
            <w:tcPrChange w:id="13964" w:author="User" w:date="2021-09-13T10:16:00Z">
              <w:tcPr>
                <w:tcW w:w="675" w:type="dxa"/>
                <w:shd w:val="clear" w:color="auto" w:fill="auto"/>
                <w:vAlign w:val="center"/>
              </w:tcPr>
            </w:tcPrChange>
          </w:tcPr>
          <w:p w14:paraId="0B545145" w14:textId="2994F67A" w:rsidR="00EF0463" w:rsidRPr="003E6DC2" w:rsidDel="00FE22BE" w:rsidRDefault="00EF0463">
            <w:pPr>
              <w:pStyle w:val="13"/>
              <w:ind w:leftChars="50" w:left="560" w:hangingChars="150" w:hanging="420"/>
              <w:rPr>
                <w:del w:id="13965" w:author="User" w:date="2021-09-13T18:30:00Z"/>
                <w:color w:val="000000" w:themeColor="text1"/>
              </w:rPr>
              <w:pPrChange w:id="13966" w:author="User" w:date="2021-09-14T13:59:00Z">
                <w:pPr>
                  <w:pStyle w:val="afe"/>
                  <w:ind w:left="280" w:hanging="280"/>
                  <w:jc w:val="center"/>
                </w:pPr>
              </w:pPrChange>
            </w:pPr>
            <w:del w:id="13967" w:author="User" w:date="2021-09-13T18:30:00Z">
              <w:r w:rsidRPr="003E6DC2" w:rsidDel="00FE22BE">
                <w:rPr>
                  <w:rFonts w:hint="eastAsia"/>
                  <w:color w:val="000000" w:themeColor="text1"/>
                </w:rPr>
                <w:delText>12</w:delText>
              </w:r>
            </w:del>
          </w:p>
        </w:tc>
        <w:tc>
          <w:tcPr>
            <w:tcW w:w="4606" w:type="dxa"/>
            <w:shd w:val="clear" w:color="auto" w:fill="auto"/>
            <w:vAlign w:val="center"/>
            <w:tcPrChange w:id="13968" w:author="User" w:date="2021-09-13T10:16:00Z">
              <w:tcPr>
                <w:tcW w:w="4171" w:type="dxa"/>
                <w:shd w:val="clear" w:color="auto" w:fill="auto"/>
                <w:vAlign w:val="center"/>
              </w:tcPr>
            </w:tcPrChange>
          </w:tcPr>
          <w:p w14:paraId="3CBE8435" w14:textId="6A92BD15" w:rsidR="00EF0463" w:rsidRPr="003E6DC2" w:rsidDel="00FE22BE" w:rsidRDefault="00EF0463">
            <w:pPr>
              <w:pStyle w:val="13"/>
              <w:ind w:leftChars="50" w:left="560" w:hangingChars="150" w:hanging="420"/>
              <w:rPr>
                <w:del w:id="13969" w:author="User" w:date="2021-09-13T18:30:00Z"/>
                <w:color w:val="000000" w:themeColor="text1"/>
              </w:rPr>
              <w:pPrChange w:id="13970" w:author="User" w:date="2021-09-14T13:59:00Z">
                <w:pPr>
                  <w:pStyle w:val="afe"/>
                  <w:snapToGrid w:val="0"/>
                  <w:ind w:left="280" w:hanging="280"/>
                  <w:jc w:val="both"/>
                </w:pPr>
              </w:pPrChange>
            </w:pPr>
            <w:del w:id="13971" w:author="User" w:date="2021-09-13T18:30:00Z">
              <w:r w:rsidRPr="003E6DC2" w:rsidDel="00FE22BE">
                <w:rPr>
                  <w:rFonts w:hint="eastAsia"/>
                  <w:color w:val="000000" w:themeColor="text1"/>
                </w:rPr>
                <w:delText>乙方</w:delText>
              </w:r>
              <w:r w:rsidRPr="003E6DC2" w:rsidDel="00FE22BE">
                <w:rPr>
                  <w:color w:val="000000" w:themeColor="text1"/>
                </w:rPr>
                <w:delText>是否已建立資料安全稽核機制</w:delText>
              </w:r>
              <w:r w:rsidRPr="003E6DC2" w:rsidDel="00FE22BE">
                <w:rPr>
                  <w:rFonts w:hint="eastAsia"/>
                  <w:color w:val="000000" w:themeColor="text1"/>
                </w:rPr>
                <w:delText>？</w:delText>
              </w:r>
            </w:del>
          </w:p>
        </w:tc>
        <w:tc>
          <w:tcPr>
            <w:tcW w:w="2276" w:type="dxa"/>
            <w:shd w:val="clear" w:color="auto" w:fill="auto"/>
            <w:vAlign w:val="center"/>
            <w:tcPrChange w:id="13972" w:author="User" w:date="2021-09-13T10:16:00Z">
              <w:tcPr>
                <w:tcW w:w="3342" w:type="dxa"/>
                <w:shd w:val="clear" w:color="auto" w:fill="auto"/>
                <w:vAlign w:val="center"/>
              </w:tcPr>
            </w:tcPrChange>
          </w:tcPr>
          <w:p w14:paraId="73E2AB4F" w14:textId="569EA8B8" w:rsidR="00EF0463" w:rsidRPr="003E6DC2" w:rsidDel="00FE22BE" w:rsidRDefault="00EF0463">
            <w:pPr>
              <w:pStyle w:val="13"/>
              <w:ind w:leftChars="50" w:left="560" w:hangingChars="150" w:hanging="420"/>
              <w:rPr>
                <w:del w:id="13973" w:author="User" w:date="2021-09-13T18:30:00Z"/>
                <w:rFonts w:ascii="標楷體" w:hAnsi="標楷體"/>
                <w:color w:val="000000" w:themeColor="text1"/>
              </w:rPr>
              <w:pPrChange w:id="13974" w:author="User" w:date="2021-09-14T13:59:00Z">
                <w:pPr>
                  <w:ind w:left="280" w:hanging="280"/>
                  <w:jc w:val="both"/>
                </w:pPr>
              </w:pPrChange>
            </w:pPr>
            <w:del w:id="13975" w:author="User" w:date="2021-09-13T18:30:00Z">
              <w:r w:rsidRPr="003E6DC2" w:rsidDel="00FE22BE">
                <w:rPr>
                  <w:rFonts w:ascii="標楷體" w:hAnsi="標楷體" w:hint="eastAsia"/>
                  <w:color w:val="000000" w:themeColor="text1"/>
                </w:rPr>
                <w:delText>□是</w:delText>
              </w:r>
            </w:del>
          </w:p>
          <w:p w14:paraId="59D2EF88" w14:textId="78BCA99C" w:rsidR="00EF0463" w:rsidRPr="003E6DC2" w:rsidDel="00FE22BE" w:rsidRDefault="00EF0463">
            <w:pPr>
              <w:pStyle w:val="13"/>
              <w:ind w:leftChars="50" w:left="560" w:hangingChars="150" w:hanging="420"/>
              <w:rPr>
                <w:del w:id="13976" w:author="User" w:date="2021-09-13T18:30:00Z"/>
                <w:rFonts w:ascii="標楷體" w:hAnsi="標楷體"/>
                <w:color w:val="000000" w:themeColor="text1"/>
              </w:rPr>
              <w:pPrChange w:id="13977" w:author="User" w:date="2021-09-14T13:59:00Z">
                <w:pPr>
                  <w:ind w:leftChars="100" w:left="560" w:hanging="280"/>
                  <w:jc w:val="both"/>
                </w:pPr>
              </w:pPrChange>
            </w:pPr>
            <w:del w:id="13978" w:author="User" w:date="2021-09-13T18:30:00Z">
              <w:r w:rsidRPr="003E6DC2" w:rsidDel="00FE22BE">
                <w:rPr>
                  <w:rFonts w:ascii="標楷體" w:hAnsi="標楷體" w:hint="eastAsia"/>
                  <w:color w:val="000000" w:themeColor="text1"/>
                </w:rPr>
                <w:delText>□佐證資料：</w:delText>
              </w:r>
            </w:del>
          </w:p>
          <w:p w14:paraId="0C3C1B96" w14:textId="07FB6607" w:rsidR="00EF0463" w:rsidRPr="003E6DC2" w:rsidDel="00FE22BE" w:rsidRDefault="00EF0463">
            <w:pPr>
              <w:pStyle w:val="13"/>
              <w:ind w:leftChars="50" w:left="560" w:hangingChars="150" w:hanging="420"/>
              <w:rPr>
                <w:del w:id="13979" w:author="User" w:date="2021-09-13T18:30:00Z"/>
                <w:rFonts w:ascii="標楷體" w:hAnsi="標楷體"/>
                <w:color w:val="000000" w:themeColor="text1"/>
              </w:rPr>
              <w:pPrChange w:id="13980" w:author="User" w:date="2021-09-14T13:59:00Z">
                <w:pPr>
                  <w:ind w:left="280" w:hanging="280"/>
                  <w:jc w:val="both"/>
                </w:pPr>
              </w:pPrChange>
            </w:pPr>
            <w:del w:id="13981"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3982" w:author="User" w:date="2021-09-13T10:16:00Z">
              <w:tcPr>
                <w:tcW w:w="1506" w:type="dxa"/>
                <w:shd w:val="clear" w:color="auto" w:fill="auto"/>
              </w:tcPr>
            </w:tcPrChange>
          </w:tcPr>
          <w:p w14:paraId="78FB0189" w14:textId="5285CB05" w:rsidR="00EF0463" w:rsidRPr="003E6DC2" w:rsidDel="00FE22BE" w:rsidRDefault="00EF0463">
            <w:pPr>
              <w:pStyle w:val="13"/>
              <w:ind w:leftChars="50" w:left="560" w:hangingChars="150" w:hanging="420"/>
              <w:rPr>
                <w:del w:id="13983" w:author="User" w:date="2021-09-13T18:30:00Z"/>
                <w:color w:val="000000" w:themeColor="text1"/>
              </w:rPr>
              <w:pPrChange w:id="13984" w:author="User" w:date="2021-09-14T13:59:00Z">
                <w:pPr>
                  <w:pStyle w:val="afe"/>
                  <w:ind w:left="280" w:hanging="280"/>
                </w:pPr>
              </w:pPrChange>
            </w:pPr>
          </w:p>
        </w:tc>
      </w:tr>
      <w:tr w:rsidR="003E6DC2" w:rsidRPr="003E6DC2" w:rsidDel="00FE22BE" w14:paraId="5149DD41" w14:textId="5D08E1D0" w:rsidTr="006E4CE8">
        <w:trPr>
          <w:del w:id="13985" w:author="User" w:date="2021-09-13T18:30:00Z"/>
        </w:trPr>
        <w:tc>
          <w:tcPr>
            <w:tcW w:w="776" w:type="dxa"/>
            <w:shd w:val="clear" w:color="auto" w:fill="auto"/>
            <w:vAlign w:val="center"/>
            <w:tcPrChange w:id="13986" w:author="User" w:date="2021-09-13T10:16:00Z">
              <w:tcPr>
                <w:tcW w:w="675" w:type="dxa"/>
                <w:shd w:val="clear" w:color="auto" w:fill="auto"/>
                <w:vAlign w:val="center"/>
              </w:tcPr>
            </w:tcPrChange>
          </w:tcPr>
          <w:p w14:paraId="7B777EFF" w14:textId="01F0A1AB" w:rsidR="00EF0463" w:rsidRPr="003E6DC2" w:rsidDel="00FE22BE" w:rsidRDefault="00EF0463">
            <w:pPr>
              <w:pStyle w:val="13"/>
              <w:ind w:leftChars="50" w:left="560" w:hangingChars="150" w:hanging="420"/>
              <w:rPr>
                <w:del w:id="13987" w:author="User" w:date="2021-09-13T18:30:00Z"/>
                <w:color w:val="000000" w:themeColor="text1"/>
              </w:rPr>
              <w:pPrChange w:id="13988" w:author="User" w:date="2021-09-14T13:59:00Z">
                <w:pPr>
                  <w:pStyle w:val="afe"/>
                  <w:ind w:left="280" w:hanging="280"/>
                  <w:jc w:val="center"/>
                </w:pPr>
              </w:pPrChange>
            </w:pPr>
            <w:del w:id="13989" w:author="User" w:date="2021-09-13T18:30:00Z">
              <w:r w:rsidRPr="003E6DC2" w:rsidDel="00FE22BE">
                <w:rPr>
                  <w:rFonts w:hint="eastAsia"/>
                  <w:color w:val="000000" w:themeColor="text1"/>
                </w:rPr>
                <w:delText>13</w:delText>
              </w:r>
            </w:del>
          </w:p>
        </w:tc>
        <w:tc>
          <w:tcPr>
            <w:tcW w:w="4606" w:type="dxa"/>
            <w:shd w:val="clear" w:color="auto" w:fill="auto"/>
            <w:vAlign w:val="center"/>
            <w:tcPrChange w:id="13990" w:author="User" w:date="2021-09-13T10:16:00Z">
              <w:tcPr>
                <w:tcW w:w="4171" w:type="dxa"/>
                <w:shd w:val="clear" w:color="auto" w:fill="auto"/>
                <w:vAlign w:val="center"/>
              </w:tcPr>
            </w:tcPrChange>
          </w:tcPr>
          <w:p w14:paraId="324FE8AF" w14:textId="672E0575" w:rsidR="00EF0463" w:rsidRPr="003E6DC2" w:rsidDel="00FE22BE" w:rsidRDefault="00EF0463">
            <w:pPr>
              <w:pStyle w:val="13"/>
              <w:ind w:leftChars="50" w:left="560" w:hangingChars="150" w:hanging="420"/>
              <w:rPr>
                <w:del w:id="13991" w:author="User" w:date="2021-09-13T18:30:00Z"/>
                <w:color w:val="000000" w:themeColor="text1"/>
              </w:rPr>
              <w:pPrChange w:id="13992" w:author="User" w:date="2021-09-14T13:59:00Z">
                <w:pPr>
                  <w:pStyle w:val="afe"/>
                  <w:snapToGrid w:val="0"/>
                  <w:ind w:left="280" w:hanging="280"/>
                  <w:jc w:val="both"/>
                </w:pPr>
              </w:pPrChange>
            </w:pPr>
            <w:del w:id="13993" w:author="User" w:date="2021-09-13T18:30:00Z">
              <w:r w:rsidRPr="003E6DC2" w:rsidDel="00FE22BE">
                <w:rPr>
                  <w:rFonts w:hint="eastAsia"/>
                  <w:color w:val="000000" w:themeColor="text1"/>
                </w:rPr>
                <w:delText>乙方針對專案範圍</w:delText>
              </w:r>
              <w:r w:rsidRPr="003E6DC2" w:rsidDel="00FE22BE">
                <w:rPr>
                  <w:color w:val="000000" w:themeColor="text1"/>
                </w:rPr>
                <w:delText>是</w:delText>
              </w:r>
              <w:r w:rsidRPr="003E6DC2" w:rsidDel="00FE22BE">
                <w:rPr>
                  <w:rFonts w:hint="eastAsia"/>
                  <w:color w:val="000000" w:themeColor="text1"/>
                </w:rPr>
                <w:delText>否有</w:delText>
              </w:r>
              <w:r w:rsidRPr="003E6DC2" w:rsidDel="00FE22BE">
                <w:rPr>
                  <w:color w:val="000000" w:themeColor="text1"/>
                </w:rPr>
                <w:delText>建立必要之使用記錄、軌跡資料及證據之保存</w:delText>
              </w:r>
              <w:r w:rsidRPr="003E6DC2" w:rsidDel="00FE22BE">
                <w:rPr>
                  <w:rFonts w:hint="eastAsia"/>
                  <w:color w:val="000000" w:themeColor="text1"/>
                </w:rPr>
                <w:delText>？</w:delText>
              </w:r>
            </w:del>
          </w:p>
        </w:tc>
        <w:tc>
          <w:tcPr>
            <w:tcW w:w="2276" w:type="dxa"/>
            <w:shd w:val="clear" w:color="auto" w:fill="auto"/>
            <w:vAlign w:val="center"/>
            <w:tcPrChange w:id="13994" w:author="User" w:date="2021-09-13T10:16:00Z">
              <w:tcPr>
                <w:tcW w:w="3342" w:type="dxa"/>
                <w:shd w:val="clear" w:color="auto" w:fill="auto"/>
                <w:vAlign w:val="center"/>
              </w:tcPr>
            </w:tcPrChange>
          </w:tcPr>
          <w:p w14:paraId="3E9E5891" w14:textId="6B943C68" w:rsidR="00EF0463" w:rsidRPr="003E6DC2" w:rsidDel="00FE22BE" w:rsidRDefault="00EF0463">
            <w:pPr>
              <w:pStyle w:val="13"/>
              <w:ind w:leftChars="50" w:left="560" w:hangingChars="150" w:hanging="420"/>
              <w:rPr>
                <w:del w:id="13995" w:author="User" w:date="2021-09-13T18:30:00Z"/>
                <w:rFonts w:ascii="標楷體" w:hAnsi="標楷體"/>
                <w:color w:val="000000" w:themeColor="text1"/>
              </w:rPr>
              <w:pPrChange w:id="13996" w:author="User" w:date="2021-09-14T13:59:00Z">
                <w:pPr>
                  <w:ind w:left="280" w:hanging="280"/>
                  <w:jc w:val="both"/>
                </w:pPr>
              </w:pPrChange>
            </w:pPr>
          </w:p>
        </w:tc>
        <w:tc>
          <w:tcPr>
            <w:tcW w:w="1402" w:type="dxa"/>
            <w:shd w:val="clear" w:color="auto" w:fill="auto"/>
            <w:tcPrChange w:id="13997" w:author="User" w:date="2021-09-13T10:16:00Z">
              <w:tcPr>
                <w:tcW w:w="1506" w:type="dxa"/>
                <w:shd w:val="clear" w:color="auto" w:fill="auto"/>
              </w:tcPr>
            </w:tcPrChange>
          </w:tcPr>
          <w:p w14:paraId="5BB88818" w14:textId="30DE58FE" w:rsidR="00EF0463" w:rsidRPr="003E6DC2" w:rsidDel="00FE22BE" w:rsidRDefault="00EF0463">
            <w:pPr>
              <w:pStyle w:val="13"/>
              <w:ind w:leftChars="50" w:left="560" w:hangingChars="150" w:hanging="420"/>
              <w:rPr>
                <w:del w:id="13998" w:author="User" w:date="2021-09-13T18:30:00Z"/>
                <w:color w:val="000000" w:themeColor="text1"/>
              </w:rPr>
              <w:pPrChange w:id="13999" w:author="User" w:date="2021-09-14T13:59:00Z">
                <w:pPr>
                  <w:pStyle w:val="afe"/>
                  <w:ind w:left="280" w:hanging="280"/>
                </w:pPr>
              </w:pPrChange>
            </w:pPr>
          </w:p>
        </w:tc>
      </w:tr>
      <w:tr w:rsidR="003E6DC2" w:rsidRPr="003E6DC2" w:rsidDel="00FE22BE" w14:paraId="1AF9815C" w14:textId="0F5E3867" w:rsidTr="006E4CE8">
        <w:trPr>
          <w:del w:id="14000" w:author="User" w:date="2021-09-13T18:30:00Z"/>
        </w:trPr>
        <w:tc>
          <w:tcPr>
            <w:tcW w:w="776" w:type="dxa"/>
            <w:shd w:val="clear" w:color="auto" w:fill="auto"/>
            <w:vAlign w:val="center"/>
            <w:tcPrChange w:id="14001" w:author="User" w:date="2021-09-13T10:16:00Z">
              <w:tcPr>
                <w:tcW w:w="675" w:type="dxa"/>
                <w:shd w:val="clear" w:color="auto" w:fill="auto"/>
                <w:vAlign w:val="center"/>
              </w:tcPr>
            </w:tcPrChange>
          </w:tcPr>
          <w:p w14:paraId="19B9ECF8" w14:textId="7C46D714" w:rsidR="00EF0463" w:rsidRPr="003E6DC2" w:rsidDel="00FE22BE" w:rsidRDefault="00EF0463">
            <w:pPr>
              <w:pStyle w:val="13"/>
              <w:ind w:leftChars="50" w:left="560" w:hangingChars="150" w:hanging="420"/>
              <w:rPr>
                <w:del w:id="14002" w:author="User" w:date="2021-09-13T18:30:00Z"/>
                <w:color w:val="000000" w:themeColor="text1"/>
              </w:rPr>
              <w:pPrChange w:id="14003" w:author="User" w:date="2021-09-14T13:59:00Z">
                <w:pPr>
                  <w:pStyle w:val="afe"/>
                  <w:ind w:left="280" w:hanging="280"/>
                  <w:jc w:val="center"/>
                </w:pPr>
              </w:pPrChange>
            </w:pPr>
            <w:del w:id="14004" w:author="User" w:date="2021-09-13T18:30:00Z">
              <w:r w:rsidRPr="003E6DC2" w:rsidDel="00FE22BE">
                <w:rPr>
                  <w:rFonts w:hint="eastAsia"/>
                  <w:color w:val="000000" w:themeColor="text1"/>
                </w:rPr>
                <w:delText>14</w:delText>
              </w:r>
            </w:del>
          </w:p>
        </w:tc>
        <w:tc>
          <w:tcPr>
            <w:tcW w:w="4606" w:type="dxa"/>
            <w:shd w:val="clear" w:color="auto" w:fill="auto"/>
            <w:vAlign w:val="center"/>
            <w:tcPrChange w:id="14005" w:author="User" w:date="2021-09-13T10:16:00Z">
              <w:tcPr>
                <w:tcW w:w="4171" w:type="dxa"/>
                <w:shd w:val="clear" w:color="auto" w:fill="auto"/>
                <w:vAlign w:val="center"/>
              </w:tcPr>
            </w:tcPrChange>
          </w:tcPr>
          <w:p w14:paraId="0CC49E38" w14:textId="028C2CD4" w:rsidR="00EF0463" w:rsidRPr="003E6DC2" w:rsidDel="00FE22BE" w:rsidRDefault="00EF0463">
            <w:pPr>
              <w:pStyle w:val="13"/>
              <w:ind w:leftChars="50" w:left="560" w:hangingChars="150" w:hanging="420"/>
              <w:rPr>
                <w:del w:id="14006" w:author="User" w:date="2021-09-13T18:30:00Z"/>
                <w:color w:val="000000" w:themeColor="text1"/>
              </w:rPr>
              <w:pPrChange w:id="14007" w:author="User" w:date="2021-09-14T13:59:00Z">
                <w:pPr>
                  <w:pStyle w:val="afe"/>
                  <w:snapToGrid w:val="0"/>
                  <w:ind w:left="280" w:hanging="280"/>
                  <w:jc w:val="both"/>
                </w:pPr>
              </w:pPrChange>
            </w:pPr>
            <w:del w:id="14008" w:author="User" w:date="2021-09-13T18:30:00Z">
              <w:r w:rsidRPr="003E6DC2" w:rsidDel="00FE22BE">
                <w:rPr>
                  <w:rFonts w:hint="eastAsia"/>
                  <w:color w:val="000000" w:themeColor="text1"/>
                </w:rPr>
                <w:delText>乙方</w:delText>
              </w:r>
              <w:r w:rsidRPr="003E6DC2" w:rsidDel="00FE22BE">
                <w:rPr>
                  <w:color w:val="000000" w:themeColor="text1"/>
                </w:rPr>
                <w:delText>是否配置</w:delText>
              </w:r>
              <w:r w:rsidRPr="003E6DC2" w:rsidDel="00FE22BE">
                <w:rPr>
                  <w:rFonts w:hint="eastAsia"/>
                  <w:color w:val="000000" w:themeColor="text1"/>
                </w:rPr>
                <w:delText>資安與個資管理人員及相當</w:delText>
              </w:r>
              <w:r w:rsidRPr="003E6DC2" w:rsidDel="00FE22BE">
                <w:rPr>
                  <w:color w:val="000000" w:themeColor="text1"/>
                </w:rPr>
                <w:delText>資源</w:delText>
              </w:r>
              <w:r w:rsidRPr="003E6DC2" w:rsidDel="00FE22BE">
                <w:rPr>
                  <w:rFonts w:hint="eastAsia"/>
                  <w:color w:val="000000" w:themeColor="text1"/>
                </w:rPr>
                <w:delText>？</w:delText>
              </w:r>
            </w:del>
          </w:p>
          <w:p w14:paraId="6DF67FB1" w14:textId="65BE6AA4" w:rsidR="00EF0463" w:rsidRPr="003E6DC2" w:rsidDel="00FE22BE" w:rsidRDefault="00EF0463">
            <w:pPr>
              <w:pStyle w:val="13"/>
              <w:ind w:leftChars="50" w:left="560" w:hangingChars="150" w:hanging="420"/>
              <w:rPr>
                <w:del w:id="14009" w:author="User" w:date="2021-09-13T18:30:00Z"/>
                <w:color w:val="000000" w:themeColor="text1"/>
              </w:rPr>
              <w:pPrChange w:id="14010" w:author="User" w:date="2021-09-14T13:59:00Z">
                <w:pPr>
                  <w:pStyle w:val="afe"/>
                  <w:snapToGrid w:val="0"/>
                  <w:ind w:left="280" w:hanging="280"/>
                  <w:jc w:val="both"/>
                </w:pPr>
              </w:pPrChange>
            </w:pPr>
            <w:del w:id="14011" w:author="User" w:date="2021-09-13T18:30:00Z">
              <w:r w:rsidRPr="003E6DC2" w:rsidDel="00FE22BE">
                <w:rPr>
                  <w:rFonts w:hint="eastAsia"/>
                  <w:color w:val="000000" w:themeColor="text1"/>
                </w:rPr>
                <w:delText>（如專案無個資相關作業，Ｘ點以下免填）</w:delText>
              </w:r>
            </w:del>
          </w:p>
        </w:tc>
        <w:tc>
          <w:tcPr>
            <w:tcW w:w="2276" w:type="dxa"/>
            <w:shd w:val="clear" w:color="auto" w:fill="auto"/>
            <w:vAlign w:val="center"/>
            <w:tcPrChange w:id="14012" w:author="User" w:date="2021-09-13T10:16:00Z">
              <w:tcPr>
                <w:tcW w:w="3342" w:type="dxa"/>
                <w:shd w:val="clear" w:color="auto" w:fill="auto"/>
                <w:vAlign w:val="center"/>
              </w:tcPr>
            </w:tcPrChange>
          </w:tcPr>
          <w:p w14:paraId="248D8FBB" w14:textId="18216E6F" w:rsidR="00EF0463" w:rsidRPr="003E6DC2" w:rsidDel="00FE22BE" w:rsidRDefault="00EF0463">
            <w:pPr>
              <w:pStyle w:val="13"/>
              <w:ind w:leftChars="50" w:left="560" w:hangingChars="150" w:hanging="420"/>
              <w:rPr>
                <w:del w:id="14013" w:author="User" w:date="2021-09-13T18:30:00Z"/>
                <w:rFonts w:ascii="標楷體" w:hAnsi="標楷體"/>
                <w:color w:val="000000" w:themeColor="text1"/>
              </w:rPr>
              <w:pPrChange w:id="14014" w:author="User" w:date="2021-09-14T13:59:00Z">
                <w:pPr>
                  <w:ind w:left="280" w:hanging="280"/>
                  <w:jc w:val="both"/>
                </w:pPr>
              </w:pPrChange>
            </w:pPr>
            <w:del w:id="14015" w:author="User" w:date="2021-09-13T18:30:00Z">
              <w:r w:rsidRPr="003E6DC2" w:rsidDel="00FE22BE">
                <w:rPr>
                  <w:rFonts w:ascii="標楷體" w:hAnsi="標楷體" w:hint="eastAsia"/>
                  <w:color w:val="000000" w:themeColor="text1"/>
                </w:rPr>
                <w:delText>□是</w:delText>
              </w:r>
            </w:del>
          </w:p>
          <w:p w14:paraId="65CFB819" w14:textId="052863A5" w:rsidR="00EF0463" w:rsidRPr="003E6DC2" w:rsidDel="00FE22BE" w:rsidRDefault="00EF0463">
            <w:pPr>
              <w:pStyle w:val="13"/>
              <w:ind w:leftChars="50" w:left="560" w:hangingChars="150" w:hanging="420"/>
              <w:rPr>
                <w:del w:id="14016" w:author="User" w:date="2021-09-13T18:30:00Z"/>
                <w:rFonts w:ascii="標楷體" w:hAnsi="標楷體"/>
                <w:color w:val="000000" w:themeColor="text1"/>
              </w:rPr>
              <w:pPrChange w:id="14017" w:author="User" w:date="2021-09-14T13:59:00Z">
                <w:pPr>
                  <w:ind w:leftChars="100" w:left="560" w:hanging="280"/>
                  <w:jc w:val="both"/>
                </w:pPr>
              </w:pPrChange>
            </w:pPr>
            <w:del w:id="14018" w:author="User" w:date="2021-09-13T18:30:00Z">
              <w:r w:rsidRPr="003E6DC2" w:rsidDel="00FE22BE">
                <w:rPr>
                  <w:rFonts w:ascii="標楷體" w:hAnsi="標楷體" w:hint="eastAsia"/>
                  <w:color w:val="000000" w:themeColor="text1"/>
                </w:rPr>
                <w:delText>□佐證資料：</w:delText>
              </w:r>
            </w:del>
          </w:p>
          <w:p w14:paraId="6CD675A4" w14:textId="3FBEB968" w:rsidR="00EF0463" w:rsidRPr="003E6DC2" w:rsidDel="00FE22BE" w:rsidRDefault="00EF0463">
            <w:pPr>
              <w:pStyle w:val="13"/>
              <w:ind w:leftChars="50" w:left="560" w:hangingChars="150" w:hanging="420"/>
              <w:rPr>
                <w:del w:id="14019" w:author="User" w:date="2021-09-13T18:30:00Z"/>
                <w:rFonts w:ascii="標楷體" w:hAnsi="標楷體"/>
                <w:color w:val="000000" w:themeColor="text1"/>
                <w:u w:val="single"/>
              </w:rPr>
              <w:pPrChange w:id="14020" w:author="User" w:date="2021-09-14T13:59:00Z">
                <w:pPr>
                  <w:ind w:left="280" w:hanging="280"/>
                  <w:jc w:val="both"/>
                </w:pPr>
              </w:pPrChange>
            </w:pPr>
            <w:del w:id="14021"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4022" w:author="User" w:date="2021-09-13T10:16:00Z">
              <w:tcPr>
                <w:tcW w:w="1506" w:type="dxa"/>
                <w:shd w:val="clear" w:color="auto" w:fill="auto"/>
              </w:tcPr>
            </w:tcPrChange>
          </w:tcPr>
          <w:p w14:paraId="7A6BF741" w14:textId="12DBA539" w:rsidR="00EF0463" w:rsidRPr="003E6DC2" w:rsidDel="00FE22BE" w:rsidRDefault="00EF0463">
            <w:pPr>
              <w:pStyle w:val="13"/>
              <w:ind w:leftChars="50" w:left="560" w:hangingChars="150" w:hanging="420"/>
              <w:rPr>
                <w:del w:id="14023" w:author="User" w:date="2021-09-13T18:30:00Z"/>
                <w:color w:val="000000" w:themeColor="text1"/>
              </w:rPr>
              <w:pPrChange w:id="14024" w:author="User" w:date="2021-09-14T13:59:00Z">
                <w:pPr>
                  <w:pStyle w:val="afe"/>
                  <w:ind w:left="280" w:hanging="280"/>
                </w:pPr>
              </w:pPrChange>
            </w:pPr>
          </w:p>
        </w:tc>
      </w:tr>
      <w:tr w:rsidR="003E6DC2" w:rsidRPr="003E6DC2" w:rsidDel="00FE22BE" w14:paraId="563F56F0" w14:textId="08233A50" w:rsidTr="006E4CE8">
        <w:trPr>
          <w:del w:id="14025" w:author="User" w:date="2021-09-13T18:30:00Z"/>
        </w:trPr>
        <w:tc>
          <w:tcPr>
            <w:tcW w:w="776" w:type="dxa"/>
            <w:shd w:val="clear" w:color="auto" w:fill="auto"/>
            <w:vAlign w:val="center"/>
            <w:tcPrChange w:id="14026" w:author="User" w:date="2021-09-13T10:16:00Z">
              <w:tcPr>
                <w:tcW w:w="675" w:type="dxa"/>
                <w:shd w:val="clear" w:color="auto" w:fill="auto"/>
                <w:vAlign w:val="center"/>
              </w:tcPr>
            </w:tcPrChange>
          </w:tcPr>
          <w:p w14:paraId="70E46CED" w14:textId="0A832C55" w:rsidR="00EF0463" w:rsidRPr="003E6DC2" w:rsidDel="00FE22BE" w:rsidRDefault="00EF0463">
            <w:pPr>
              <w:pStyle w:val="13"/>
              <w:ind w:leftChars="50" w:left="560" w:hangingChars="150" w:hanging="420"/>
              <w:rPr>
                <w:del w:id="14027" w:author="User" w:date="2021-09-13T18:30:00Z"/>
                <w:color w:val="000000" w:themeColor="text1"/>
              </w:rPr>
              <w:pPrChange w:id="14028" w:author="User" w:date="2021-09-14T13:59:00Z">
                <w:pPr>
                  <w:pStyle w:val="afe"/>
                  <w:ind w:left="280" w:hanging="280"/>
                  <w:jc w:val="center"/>
                </w:pPr>
              </w:pPrChange>
            </w:pPr>
            <w:del w:id="14029" w:author="User" w:date="2021-09-13T18:30:00Z">
              <w:r w:rsidRPr="003E6DC2" w:rsidDel="00FE22BE">
                <w:rPr>
                  <w:rFonts w:hint="eastAsia"/>
                  <w:color w:val="000000" w:themeColor="text1"/>
                </w:rPr>
                <w:delText>15</w:delText>
              </w:r>
            </w:del>
          </w:p>
        </w:tc>
        <w:tc>
          <w:tcPr>
            <w:tcW w:w="4606" w:type="dxa"/>
            <w:shd w:val="clear" w:color="auto" w:fill="auto"/>
            <w:vAlign w:val="center"/>
            <w:tcPrChange w:id="14030" w:author="User" w:date="2021-09-13T10:16:00Z">
              <w:tcPr>
                <w:tcW w:w="4171" w:type="dxa"/>
                <w:shd w:val="clear" w:color="auto" w:fill="auto"/>
                <w:vAlign w:val="center"/>
              </w:tcPr>
            </w:tcPrChange>
          </w:tcPr>
          <w:p w14:paraId="0633BD62" w14:textId="5D0F821D" w:rsidR="00EF0463" w:rsidRPr="003E6DC2" w:rsidDel="00FE22BE" w:rsidRDefault="00EF0463">
            <w:pPr>
              <w:pStyle w:val="13"/>
              <w:ind w:leftChars="50" w:left="560" w:hangingChars="150" w:hanging="420"/>
              <w:rPr>
                <w:del w:id="14031" w:author="User" w:date="2021-09-13T18:30:00Z"/>
                <w:color w:val="000000" w:themeColor="text1"/>
              </w:rPr>
              <w:pPrChange w:id="14032" w:author="User" w:date="2021-09-14T13:59:00Z">
                <w:pPr>
                  <w:pStyle w:val="afe"/>
                  <w:snapToGrid w:val="0"/>
                  <w:ind w:left="280" w:hanging="280"/>
                  <w:jc w:val="both"/>
                </w:pPr>
              </w:pPrChange>
            </w:pPr>
            <w:del w:id="14033" w:author="User" w:date="2021-09-13T18:30:00Z">
              <w:r w:rsidRPr="003E6DC2" w:rsidDel="00FE22BE">
                <w:rPr>
                  <w:rFonts w:hint="eastAsia"/>
                  <w:color w:val="000000" w:themeColor="text1"/>
                </w:rPr>
                <w:delText>乙方</w:delText>
              </w:r>
              <w:r w:rsidRPr="003E6DC2" w:rsidDel="00FE22BE">
                <w:rPr>
                  <w:color w:val="000000" w:themeColor="text1"/>
                </w:rPr>
                <w:delText>是否已界定</w:delText>
              </w:r>
              <w:r w:rsidRPr="003E6DC2" w:rsidDel="00FE22BE">
                <w:rPr>
                  <w:rFonts w:hint="eastAsia"/>
                  <w:color w:val="000000" w:themeColor="text1"/>
                </w:rPr>
                <w:delText>專案範圍內</w:delText>
              </w:r>
              <w:r w:rsidRPr="003E6DC2" w:rsidDel="00FE22BE">
                <w:rPr>
                  <w:color w:val="000000" w:themeColor="text1"/>
                </w:rPr>
                <w:delText>個人資料範圍</w:delText>
              </w:r>
              <w:r w:rsidRPr="003E6DC2" w:rsidDel="00FE22BE">
                <w:rPr>
                  <w:rFonts w:hint="eastAsia"/>
                  <w:color w:val="000000" w:themeColor="text1"/>
                </w:rPr>
                <w:delText>？</w:delText>
              </w:r>
            </w:del>
          </w:p>
        </w:tc>
        <w:tc>
          <w:tcPr>
            <w:tcW w:w="2276" w:type="dxa"/>
            <w:shd w:val="clear" w:color="auto" w:fill="auto"/>
            <w:vAlign w:val="center"/>
            <w:tcPrChange w:id="14034" w:author="User" w:date="2021-09-13T10:16:00Z">
              <w:tcPr>
                <w:tcW w:w="3342" w:type="dxa"/>
                <w:shd w:val="clear" w:color="auto" w:fill="auto"/>
                <w:vAlign w:val="center"/>
              </w:tcPr>
            </w:tcPrChange>
          </w:tcPr>
          <w:p w14:paraId="09F500B1" w14:textId="03A205E0" w:rsidR="00EF0463" w:rsidRPr="003E6DC2" w:rsidDel="00FE22BE" w:rsidRDefault="00EF0463">
            <w:pPr>
              <w:pStyle w:val="13"/>
              <w:ind w:leftChars="50" w:left="560" w:hangingChars="150" w:hanging="420"/>
              <w:rPr>
                <w:del w:id="14035" w:author="User" w:date="2021-09-13T18:30:00Z"/>
                <w:rFonts w:ascii="標楷體" w:hAnsi="標楷體"/>
                <w:color w:val="000000" w:themeColor="text1"/>
              </w:rPr>
              <w:pPrChange w:id="14036" w:author="User" w:date="2021-09-14T13:59:00Z">
                <w:pPr>
                  <w:ind w:left="280" w:hanging="280"/>
                  <w:jc w:val="both"/>
                </w:pPr>
              </w:pPrChange>
            </w:pPr>
            <w:del w:id="14037" w:author="User" w:date="2021-09-13T18:30:00Z">
              <w:r w:rsidRPr="003E6DC2" w:rsidDel="00FE22BE">
                <w:rPr>
                  <w:rFonts w:ascii="標楷體" w:hAnsi="標楷體" w:hint="eastAsia"/>
                  <w:color w:val="000000" w:themeColor="text1"/>
                </w:rPr>
                <w:delText>□是</w:delText>
              </w:r>
            </w:del>
          </w:p>
          <w:p w14:paraId="17284099" w14:textId="0954BC64" w:rsidR="00EF0463" w:rsidRPr="003E6DC2" w:rsidDel="00FE22BE" w:rsidRDefault="00EF0463">
            <w:pPr>
              <w:pStyle w:val="13"/>
              <w:ind w:leftChars="50" w:left="560" w:hangingChars="150" w:hanging="420"/>
              <w:rPr>
                <w:del w:id="14038" w:author="User" w:date="2021-09-13T18:30:00Z"/>
                <w:rFonts w:ascii="標楷體" w:hAnsi="標楷體"/>
                <w:color w:val="000000" w:themeColor="text1"/>
              </w:rPr>
              <w:pPrChange w:id="14039" w:author="User" w:date="2021-09-14T13:59:00Z">
                <w:pPr>
                  <w:ind w:leftChars="100" w:left="560" w:hanging="280"/>
                  <w:jc w:val="both"/>
                </w:pPr>
              </w:pPrChange>
            </w:pPr>
            <w:del w:id="14040" w:author="User" w:date="2021-09-13T18:30:00Z">
              <w:r w:rsidRPr="003E6DC2" w:rsidDel="00FE22BE">
                <w:rPr>
                  <w:rFonts w:ascii="標楷體" w:hAnsi="標楷體" w:hint="eastAsia"/>
                  <w:color w:val="000000" w:themeColor="text1"/>
                </w:rPr>
                <w:delText>□佐證資料：</w:delText>
              </w:r>
            </w:del>
          </w:p>
          <w:p w14:paraId="7E42ED31" w14:textId="3881C8BF" w:rsidR="00EF0463" w:rsidRPr="003E6DC2" w:rsidDel="00FE22BE" w:rsidRDefault="00EF0463">
            <w:pPr>
              <w:pStyle w:val="13"/>
              <w:ind w:leftChars="50" w:left="560" w:hangingChars="150" w:hanging="420"/>
              <w:rPr>
                <w:del w:id="14041" w:author="User" w:date="2021-09-13T18:30:00Z"/>
                <w:rFonts w:ascii="標楷體" w:hAnsi="標楷體"/>
                <w:color w:val="000000" w:themeColor="text1"/>
                <w:u w:val="single"/>
              </w:rPr>
              <w:pPrChange w:id="14042" w:author="User" w:date="2021-09-14T13:59:00Z">
                <w:pPr>
                  <w:ind w:left="280" w:hanging="280"/>
                  <w:jc w:val="both"/>
                </w:pPr>
              </w:pPrChange>
            </w:pPr>
            <w:del w:id="14043"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4044" w:author="User" w:date="2021-09-13T10:16:00Z">
              <w:tcPr>
                <w:tcW w:w="1506" w:type="dxa"/>
                <w:shd w:val="clear" w:color="auto" w:fill="auto"/>
              </w:tcPr>
            </w:tcPrChange>
          </w:tcPr>
          <w:p w14:paraId="6892792B" w14:textId="65FF245F" w:rsidR="00EF0463" w:rsidRPr="003E6DC2" w:rsidDel="00FE22BE" w:rsidRDefault="00EF0463">
            <w:pPr>
              <w:pStyle w:val="13"/>
              <w:ind w:leftChars="50" w:left="560" w:hangingChars="150" w:hanging="420"/>
              <w:rPr>
                <w:del w:id="14045" w:author="User" w:date="2021-09-13T18:30:00Z"/>
                <w:color w:val="000000" w:themeColor="text1"/>
              </w:rPr>
              <w:pPrChange w:id="14046" w:author="User" w:date="2021-09-14T13:59:00Z">
                <w:pPr>
                  <w:pStyle w:val="afe"/>
                  <w:ind w:left="280" w:hanging="280"/>
                </w:pPr>
              </w:pPrChange>
            </w:pPr>
          </w:p>
        </w:tc>
      </w:tr>
      <w:tr w:rsidR="003E6DC2" w:rsidRPr="003E6DC2" w:rsidDel="00FE22BE" w14:paraId="77A9EFE7" w14:textId="4A8CF25F" w:rsidTr="006E4CE8">
        <w:trPr>
          <w:del w:id="14047" w:author="User" w:date="2021-09-13T18:30:00Z"/>
        </w:trPr>
        <w:tc>
          <w:tcPr>
            <w:tcW w:w="776" w:type="dxa"/>
            <w:shd w:val="clear" w:color="auto" w:fill="auto"/>
            <w:vAlign w:val="center"/>
            <w:tcPrChange w:id="14048" w:author="User" w:date="2021-09-13T10:16:00Z">
              <w:tcPr>
                <w:tcW w:w="675" w:type="dxa"/>
                <w:shd w:val="clear" w:color="auto" w:fill="auto"/>
                <w:vAlign w:val="center"/>
              </w:tcPr>
            </w:tcPrChange>
          </w:tcPr>
          <w:p w14:paraId="56F719BD" w14:textId="4B715A40" w:rsidR="00EF0463" w:rsidRPr="003E6DC2" w:rsidDel="00FE22BE" w:rsidRDefault="00EF0463">
            <w:pPr>
              <w:pStyle w:val="13"/>
              <w:ind w:leftChars="50" w:left="560" w:hangingChars="150" w:hanging="420"/>
              <w:rPr>
                <w:del w:id="14049" w:author="User" w:date="2021-09-13T18:30:00Z"/>
                <w:color w:val="000000" w:themeColor="text1"/>
              </w:rPr>
              <w:pPrChange w:id="14050" w:author="User" w:date="2021-09-14T13:59:00Z">
                <w:pPr>
                  <w:pStyle w:val="afe"/>
                  <w:ind w:left="280" w:hanging="280"/>
                  <w:jc w:val="center"/>
                </w:pPr>
              </w:pPrChange>
            </w:pPr>
            <w:del w:id="14051" w:author="User" w:date="2021-09-13T18:30:00Z">
              <w:r w:rsidRPr="003E6DC2" w:rsidDel="00FE22BE">
                <w:rPr>
                  <w:rFonts w:hint="eastAsia"/>
                  <w:color w:val="000000" w:themeColor="text1"/>
                </w:rPr>
                <w:delText>16</w:delText>
              </w:r>
            </w:del>
          </w:p>
        </w:tc>
        <w:tc>
          <w:tcPr>
            <w:tcW w:w="4606" w:type="dxa"/>
            <w:shd w:val="clear" w:color="auto" w:fill="auto"/>
            <w:vAlign w:val="center"/>
            <w:tcPrChange w:id="14052" w:author="User" w:date="2021-09-13T10:16:00Z">
              <w:tcPr>
                <w:tcW w:w="4171" w:type="dxa"/>
                <w:shd w:val="clear" w:color="auto" w:fill="auto"/>
                <w:vAlign w:val="center"/>
              </w:tcPr>
            </w:tcPrChange>
          </w:tcPr>
          <w:p w14:paraId="60A35EB8" w14:textId="2D6C260F" w:rsidR="00EF0463" w:rsidRPr="003E6DC2" w:rsidDel="00FE22BE" w:rsidRDefault="00EF0463">
            <w:pPr>
              <w:pStyle w:val="13"/>
              <w:ind w:leftChars="50" w:left="560" w:hangingChars="150" w:hanging="420"/>
              <w:rPr>
                <w:del w:id="14053" w:author="User" w:date="2021-09-13T18:30:00Z"/>
                <w:color w:val="000000" w:themeColor="text1"/>
              </w:rPr>
              <w:pPrChange w:id="14054" w:author="User" w:date="2021-09-14T13:59:00Z">
                <w:pPr>
                  <w:pStyle w:val="afe"/>
                  <w:snapToGrid w:val="0"/>
                  <w:ind w:left="280" w:hanging="280"/>
                  <w:jc w:val="both"/>
                </w:pPr>
              </w:pPrChange>
            </w:pPr>
            <w:del w:id="14055" w:author="User" w:date="2021-09-13T18:30:00Z">
              <w:r w:rsidRPr="003E6DC2" w:rsidDel="00FE22BE">
                <w:rPr>
                  <w:rFonts w:hint="eastAsia"/>
                  <w:color w:val="000000" w:themeColor="text1"/>
                </w:rPr>
                <w:delText>乙方</w:delText>
              </w:r>
              <w:r w:rsidRPr="003E6DC2" w:rsidDel="00FE22BE">
                <w:rPr>
                  <w:color w:val="000000" w:themeColor="text1"/>
                </w:rPr>
                <w:delText>是否已</w:delText>
              </w:r>
              <w:r w:rsidRPr="003E6DC2" w:rsidDel="00FE22BE">
                <w:rPr>
                  <w:rFonts w:hint="eastAsia"/>
                  <w:color w:val="000000" w:themeColor="text1"/>
                </w:rPr>
                <w:delText>於專案範圍內</w:delText>
              </w:r>
              <w:r w:rsidRPr="003E6DC2" w:rsidDel="00FE22BE">
                <w:rPr>
                  <w:color w:val="000000" w:themeColor="text1"/>
                </w:rPr>
                <w:delText>進行個人資料風險評估及管理機制</w:delText>
              </w:r>
              <w:r w:rsidRPr="003E6DC2" w:rsidDel="00FE22BE">
                <w:rPr>
                  <w:rFonts w:hint="eastAsia"/>
                  <w:color w:val="000000" w:themeColor="text1"/>
                </w:rPr>
                <w:delText>？</w:delText>
              </w:r>
            </w:del>
          </w:p>
        </w:tc>
        <w:tc>
          <w:tcPr>
            <w:tcW w:w="2276" w:type="dxa"/>
            <w:shd w:val="clear" w:color="auto" w:fill="auto"/>
            <w:vAlign w:val="center"/>
            <w:tcPrChange w:id="14056" w:author="User" w:date="2021-09-13T10:16:00Z">
              <w:tcPr>
                <w:tcW w:w="3342" w:type="dxa"/>
                <w:shd w:val="clear" w:color="auto" w:fill="auto"/>
                <w:vAlign w:val="center"/>
              </w:tcPr>
            </w:tcPrChange>
          </w:tcPr>
          <w:p w14:paraId="7675AABB" w14:textId="0986D074" w:rsidR="00EF0463" w:rsidRPr="003E6DC2" w:rsidDel="00FE22BE" w:rsidRDefault="00EF0463">
            <w:pPr>
              <w:pStyle w:val="13"/>
              <w:ind w:leftChars="50" w:left="560" w:hangingChars="150" w:hanging="420"/>
              <w:rPr>
                <w:del w:id="14057" w:author="User" w:date="2021-09-13T18:30:00Z"/>
                <w:rFonts w:ascii="標楷體" w:hAnsi="標楷體"/>
                <w:color w:val="000000" w:themeColor="text1"/>
              </w:rPr>
              <w:pPrChange w:id="14058" w:author="User" w:date="2021-09-14T13:59:00Z">
                <w:pPr>
                  <w:ind w:left="280" w:hanging="280"/>
                  <w:jc w:val="both"/>
                </w:pPr>
              </w:pPrChange>
            </w:pPr>
            <w:del w:id="14059" w:author="User" w:date="2021-09-13T18:30:00Z">
              <w:r w:rsidRPr="003E6DC2" w:rsidDel="00FE22BE">
                <w:rPr>
                  <w:rFonts w:ascii="標楷體" w:hAnsi="標楷體" w:hint="eastAsia"/>
                  <w:color w:val="000000" w:themeColor="text1"/>
                </w:rPr>
                <w:delText>□是</w:delText>
              </w:r>
            </w:del>
          </w:p>
          <w:p w14:paraId="1B23CBBC" w14:textId="20F514EA" w:rsidR="00EF0463" w:rsidRPr="003E6DC2" w:rsidDel="00FE22BE" w:rsidRDefault="00EF0463">
            <w:pPr>
              <w:pStyle w:val="13"/>
              <w:ind w:leftChars="50" w:left="560" w:hangingChars="150" w:hanging="420"/>
              <w:rPr>
                <w:del w:id="14060" w:author="User" w:date="2021-09-13T18:30:00Z"/>
                <w:rFonts w:ascii="標楷體" w:hAnsi="標楷體"/>
                <w:color w:val="000000" w:themeColor="text1"/>
              </w:rPr>
              <w:pPrChange w:id="14061" w:author="User" w:date="2021-09-14T13:59:00Z">
                <w:pPr>
                  <w:ind w:leftChars="100" w:left="560" w:hanging="280"/>
                  <w:jc w:val="both"/>
                </w:pPr>
              </w:pPrChange>
            </w:pPr>
            <w:del w:id="14062" w:author="User" w:date="2021-09-13T18:30:00Z">
              <w:r w:rsidRPr="003E6DC2" w:rsidDel="00FE22BE">
                <w:rPr>
                  <w:rFonts w:ascii="標楷體" w:hAnsi="標楷體" w:hint="eastAsia"/>
                  <w:color w:val="000000" w:themeColor="text1"/>
                </w:rPr>
                <w:delText>□佐證資料：</w:delText>
              </w:r>
            </w:del>
          </w:p>
          <w:p w14:paraId="474BB241" w14:textId="513AB244" w:rsidR="00EF0463" w:rsidRPr="003E6DC2" w:rsidDel="00FE22BE" w:rsidRDefault="00EF0463">
            <w:pPr>
              <w:pStyle w:val="13"/>
              <w:ind w:leftChars="50" w:left="560" w:hangingChars="150" w:hanging="420"/>
              <w:rPr>
                <w:del w:id="14063" w:author="User" w:date="2021-09-13T18:30:00Z"/>
                <w:rFonts w:ascii="標楷體" w:hAnsi="標楷體"/>
                <w:color w:val="000000" w:themeColor="text1"/>
                <w:u w:val="single"/>
              </w:rPr>
              <w:pPrChange w:id="14064" w:author="User" w:date="2021-09-14T13:59:00Z">
                <w:pPr>
                  <w:ind w:left="280" w:hanging="280"/>
                  <w:jc w:val="both"/>
                </w:pPr>
              </w:pPrChange>
            </w:pPr>
            <w:del w:id="14065"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4066" w:author="User" w:date="2021-09-13T10:16:00Z">
              <w:tcPr>
                <w:tcW w:w="1506" w:type="dxa"/>
                <w:shd w:val="clear" w:color="auto" w:fill="auto"/>
              </w:tcPr>
            </w:tcPrChange>
          </w:tcPr>
          <w:p w14:paraId="3E0241FA" w14:textId="53D5C254" w:rsidR="00EF0463" w:rsidRPr="003E6DC2" w:rsidDel="00FE22BE" w:rsidRDefault="00EF0463">
            <w:pPr>
              <w:pStyle w:val="13"/>
              <w:ind w:leftChars="50" w:left="560" w:hangingChars="150" w:hanging="420"/>
              <w:rPr>
                <w:del w:id="14067" w:author="User" w:date="2021-09-13T18:30:00Z"/>
                <w:color w:val="000000" w:themeColor="text1"/>
              </w:rPr>
              <w:pPrChange w:id="14068" w:author="User" w:date="2021-09-14T13:59:00Z">
                <w:pPr>
                  <w:pStyle w:val="afe"/>
                  <w:ind w:left="280" w:hanging="280"/>
                </w:pPr>
              </w:pPrChange>
            </w:pPr>
          </w:p>
        </w:tc>
      </w:tr>
      <w:tr w:rsidR="003E6DC2" w:rsidRPr="003E6DC2" w:rsidDel="00FE22BE" w14:paraId="4C8E16F6" w14:textId="69B313FA" w:rsidTr="006E4CE8">
        <w:trPr>
          <w:del w:id="14069" w:author="User" w:date="2021-09-13T18:30:00Z"/>
        </w:trPr>
        <w:tc>
          <w:tcPr>
            <w:tcW w:w="776" w:type="dxa"/>
            <w:shd w:val="clear" w:color="auto" w:fill="auto"/>
            <w:vAlign w:val="center"/>
            <w:tcPrChange w:id="14070" w:author="User" w:date="2021-09-13T10:16:00Z">
              <w:tcPr>
                <w:tcW w:w="675" w:type="dxa"/>
                <w:shd w:val="clear" w:color="auto" w:fill="auto"/>
                <w:vAlign w:val="center"/>
              </w:tcPr>
            </w:tcPrChange>
          </w:tcPr>
          <w:p w14:paraId="4D657A30" w14:textId="1FD0FFA0" w:rsidR="00EF0463" w:rsidRPr="003E6DC2" w:rsidDel="00FE22BE" w:rsidRDefault="00EF0463">
            <w:pPr>
              <w:pStyle w:val="13"/>
              <w:ind w:leftChars="50" w:left="560" w:hangingChars="150" w:hanging="420"/>
              <w:rPr>
                <w:del w:id="14071" w:author="User" w:date="2021-09-13T18:30:00Z"/>
                <w:color w:val="000000" w:themeColor="text1"/>
              </w:rPr>
              <w:pPrChange w:id="14072" w:author="User" w:date="2021-09-14T13:59:00Z">
                <w:pPr>
                  <w:pStyle w:val="afe"/>
                  <w:ind w:left="280" w:hanging="280"/>
                  <w:jc w:val="center"/>
                </w:pPr>
              </w:pPrChange>
            </w:pPr>
            <w:del w:id="14073" w:author="User" w:date="2021-09-13T18:30:00Z">
              <w:r w:rsidRPr="003E6DC2" w:rsidDel="00FE22BE">
                <w:rPr>
                  <w:rFonts w:hint="eastAsia"/>
                  <w:color w:val="000000" w:themeColor="text1"/>
                </w:rPr>
                <w:delText>17</w:delText>
              </w:r>
            </w:del>
          </w:p>
        </w:tc>
        <w:tc>
          <w:tcPr>
            <w:tcW w:w="4606" w:type="dxa"/>
            <w:shd w:val="clear" w:color="auto" w:fill="auto"/>
            <w:vAlign w:val="center"/>
            <w:tcPrChange w:id="14074" w:author="User" w:date="2021-09-13T10:16:00Z">
              <w:tcPr>
                <w:tcW w:w="4171" w:type="dxa"/>
                <w:shd w:val="clear" w:color="auto" w:fill="auto"/>
                <w:vAlign w:val="center"/>
              </w:tcPr>
            </w:tcPrChange>
          </w:tcPr>
          <w:p w14:paraId="490D5449" w14:textId="5966922E" w:rsidR="00EF0463" w:rsidRPr="003E6DC2" w:rsidDel="00FE22BE" w:rsidRDefault="00EF0463">
            <w:pPr>
              <w:pStyle w:val="13"/>
              <w:ind w:leftChars="50" w:left="560" w:hangingChars="150" w:hanging="420"/>
              <w:rPr>
                <w:del w:id="14075" w:author="User" w:date="2021-09-13T18:30:00Z"/>
                <w:color w:val="000000" w:themeColor="text1"/>
              </w:rPr>
              <w:pPrChange w:id="14076" w:author="User" w:date="2021-09-14T13:59:00Z">
                <w:pPr>
                  <w:pStyle w:val="afe"/>
                  <w:snapToGrid w:val="0"/>
                  <w:ind w:left="280" w:hanging="280"/>
                  <w:jc w:val="both"/>
                </w:pPr>
              </w:pPrChange>
            </w:pPr>
            <w:del w:id="14077" w:author="User" w:date="2021-09-13T18:30:00Z">
              <w:r w:rsidRPr="003E6DC2" w:rsidDel="00FE22BE">
                <w:rPr>
                  <w:rFonts w:hint="eastAsia"/>
                  <w:color w:val="000000" w:themeColor="text1"/>
                </w:rPr>
                <w:delText>乙方</w:delText>
              </w:r>
              <w:r w:rsidRPr="003E6DC2" w:rsidDel="00FE22BE">
                <w:rPr>
                  <w:color w:val="000000" w:themeColor="text1"/>
                </w:rPr>
                <w:delText>是否</w:delText>
              </w:r>
              <w:r w:rsidRPr="003E6DC2" w:rsidDel="00FE22BE">
                <w:rPr>
                  <w:rFonts w:hint="eastAsia"/>
                  <w:color w:val="000000" w:themeColor="text1"/>
                </w:rPr>
                <w:delText>於專案範圍內</w:delText>
              </w:r>
              <w:r w:rsidRPr="003E6DC2" w:rsidDel="00FE22BE">
                <w:rPr>
                  <w:color w:val="000000" w:themeColor="text1"/>
                </w:rPr>
                <w:delText>訂有個人資料蒐集、處理及利用之內部管理程序</w:delText>
              </w:r>
              <w:r w:rsidRPr="003E6DC2" w:rsidDel="00FE22BE">
                <w:rPr>
                  <w:rFonts w:hint="eastAsia"/>
                  <w:color w:val="000000" w:themeColor="text1"/>
                </w:rPr>
                <w:delText>？</w:delText>
              </w:r>
            </w:del>
          </w:p>
        </w:tc>
        <w:tc>
          <w:tcPr>
            <w:tcW w:w="2276" w:type="dxa"/>
            <w:shd w:val="clear" w:color="auto" w:fill="auto"/>
            <w:vAlign w:val="center"/>
            <w:tcPrChange w:id="14078" w:author="User" w:date="2021-09-13T10:16:00Z">
              <w:tcPr>
                <w:tcW w:w="3342" w:type="dxa"/>
                <w:shd w:val="clear" w:color="auto" w:fill="auto"/>
                <w:vAlign w:val="center"/>
              </w:tcPr>
            </w:tcPrChange>
          </w:tcPr>
          <w:p w14:paraId="1F674DFC" w14:textId="3ADFC35C" w:rsidR="00EF0463" w:rsidRPr="003E6DC2" w:rsidDel="00FE22BE" w:rsidRDefault="00EF0463">
            <w:pPr>
              <w:pStyle w:val="13"/>
              <w:ind w:leftChars="50" w:left="560" w:hangingChars="150" w:hanging="420"/>
              <w:rPr>
                <w:del w:id="14079" w:author="User" w:date="2021-09-13T18:30:00Z"/>
                <w:rFonts w:ascii="標楷體" w:hAnsi="標楷體"/>
                <w:color w:val="000000" w:themeColor="text1"/>
              </w:rPr>
              <w:pPrChange w:id="14080" w:author="User" w:date="2021-09-14T13:59:00Z">
                <w:pPr>
                  <w:ind w:left="280" w:hanging="280"/>
                  <w:jc w:val="both"/>
                </w:pPr>
              </w:pPrChange>
            </w:pPr>
            <w:del w:id="14081" w:author="User" w:date="2021-09-13T18:30:00Z">
              <w:r w:rsidRPr="003E6DC2" w:rsidDel="00FE22BE">
                <w:rPr>
                  <w:rFonts w:ascii="標楷體" w:hAnsi="標楷體" w:hint="eastAsia"/>
                  <w:color w:val="000000" w:themeColor="text1"/>
                </w:rPr>
                <w:delText>□是</w:delText>
              </w:r>
            </w:del>
          </w:p>
          <w:p w14:paraId="592791BD" w14:textId="4E615342" w:rsidR="00EF0463" w:rsidRPr="003E6DC2" w:rsidDel="00FE22BE" w:rsidRDefault="00EF0463">
            <w:pPr>
              <w:pStyle w:val="13"/>
              <w:ind w:leftChars="50" w:left="560" w:hangingChars="150" w:hanging="420"/>
              <w:rPr>
                <w:del w:id="14082" w:author="User" w:date="2021-09-13T18:30:00Z"/>
                <w:rFonts w:ascii="標楷體" w:hAnsi="標楷體"/>
                <w:color w:val="000000" w:themeColor="text1"/>
              </w:rPr>
              <w:pPrChange w:id="14083" w:author="User" w:date="2021-09-14T13:59:00Z">
                <w:pPr>
                  <w:ind w:leftChars="100" w:left="560" w:hanging="280"/>
                  <w:jc w:val="both"/>
                </w:pPr>
              </w:pPrChange>
            </w:pPr>
            <w:del w:id="14084" w:author="User" w:date="2021-09-13T18:30:00Z">
              <w:r w:rsidRPr="003E6DC2" w:rsidDel="00FE22BE">
                <w:rPr>
                  <w:rFonts w:ascii="標楷體" w:hAnsi="標楷體" w:hint="eastAsia"/>
                  <w:color w:val="000000" w:themeColor="text1"/>
                </w:rPr>
                <w:delText>□佐證資料：</w:delText>
              </w:r>
            </w:del>
          </w:p>
          <w:p w14:paraId="5E0EEDA7" w14:textId="23C0BC84" w:rsidR="00EF0463" w:rsidRPr="003E6DC2" w:rsidDel="00FE22BE" w:rsidRDefault="00EF0463">
            <w:pPr>
              <w:pStyle w:val="13"/>
              <w:ind w:leftChars="50" w:left="560" w:hangingChars="150" w:hanging="420"/>
              <w:rPr>
                <w:del w:id="14085" w:author="User" w:date="2021-09-13T18:30:00Z"/>
                <w:rFonts w:ascii="標楷體" w:hAnsi="標楷體"/>
                <w:color w:val="000000" w:themeColor="text1"/>
                <w:u w:val="single"/>
              </w:rPr>
              <w:pPrChange w:id="14086" w:author="User" w:date="2021-09-14T13:59:00Z">
                <w:pPr>
                  <w:ind w:left="280" w:hanging="280"/>
                  <w:jc w:val="both"/>
                </w:pPr>
              </w:pPrChange>
            </w:pPr>
            <w:del w:id="14087"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4088" w:author="User" w:date="2021-09-13T10:16:00Z">
              <w:tcPr>
                <w:tcW w:w="1506" w:type="dxa"/>
                <w:shd w:val="clear" w:color="auto" w:fill="auto"/>
              </w:tcPr>
            </w:tcPrChange>
          </w:tcPr>
          <w:p w14:paraId="7DC01261" w14:textId="340CCA21" w:rsidR="00EF0463" w:rsidRPr="003E6DC2" w:rsidDel="00FE22BE" w:rsidRDefault="00EF0463">
            <w:pPr>
              <w:pStyle w:val="13"/>
              <w:ind w:leftChars="50" w:left="560" w:hangingChars="150" w:hanging="420"/>
              <w:rPr>
                <w:del w:id="14089" w:author="User" w:date="2021-09-13T18:30:00Z"/>
                <w:color w:val="000000" w:themeColor="text1"/>
              </w:rPr>
              <w:pPrChange w:id="14090" w:author="User" w:date="2021-09-14T13:59:00Z">
                <w:pPr>
                  <w:pStyle w:val="afe"/>
                  <w:ind w:left="280" w:hanging="280"/>
                </w:pPr>
              </w:pPrChange>
            </w:pPr>
          </w:p>
        </w:tc>
      </w:tr>
      <w:tr w:rsidR="003E6DC2" w:rsidRPr="003E6DC2" w:rsidDel="00FE22BE" w14:paraId="077C9250" w14:textId="4580B3E5" w:rsidTr="006E4CE8">
        <w:trPr>
          <w:del w:id="14091" w:author="User" w:date="2021-09-13T18:30:00Z"/>
        </w:trPr>
        <w:tc>
          <w:tcPr>
            <w:tcW w:w="776" w:type="dxa"/>
            <w:shd w:val="clear" w:color="auto" w:fill="auto"/>
            <w:vAlign w:val="center"/>
            <w:tcPrChange w:id="14092" w:author="User" w:date="2021-09-13T10:16:00Z">
              <w:tcPr>
                <w:tcW w:w="675" w:type="dxa"/>
                <w:shd w:val="clear" w:color="auto" w:fill="auto"/>
                <w:vAlign w:val="center"/>
              </w:tcPr>
            </w:tcPrChange>
          </w:tcPr>
          <w:p w14:paraId="0213C1A6" w14:textId="54A0580C" w:rsidR="00EF0463" w:rsidRPr="003E6DC2" w:rsidDel="00FE22BE" w:rsidRDefault="00EF0463">
            <w:pPr>
              <w:pStyle w:val="13"/>
              <w:ind w:leftChars="50" w:left="560" w:hangingChars="150" w:hanging="420"/>
              <w:rPr>
                <w:del w:id="14093" w:author="User" w:date="2021-09-13T18:30:00Z"/>
                <w:color w:val="000000" w:themeColor="text1"/>
              </w:rPr>
              <w:pPrChange w:id="14094" w:author="User" w:date="2021-09-14T13:59:00Z">
                <w:pPr>
                  <w:pStyle w:val="afe"/>
                  <w:ind w:left="280" w:hanging="280"/>
                  <w:jc w:val="center"/>
                </w:pPr>
              </w:pPrChange>
            </w:pPr>
            <w:del w:id="14095" w:author="User" w:date="2021-09-13T18:30:00Z">
              <w:r w:rsidRPr="003E6DC2" w:rsidDel="00FE22BE">
                <w:rPr>
                  <w:rFonts w:hint="eastAsia"/>
                  <w:color w:val="000000" w:themeColor="text1"/>
                </w:rPr>
                <w:delText>18</w:delText>
              </w:r>
            </w:del>
          </w:p>
        </w:tc>
        <w:tc>
          <w:tcPr>
            <w:tcW w:w="4606" w:type="dxa"/>
            <w:shd w:val="clear" w:color="auto" w:fill="auto"/>
            <w:vAlign w:val="center"/>
            <w:tcPrChange w:id="14096" w:author="User" w:date="2021-09-13T10:16:00Z">
              <w:tcPr>
                <w:tcW w:w="4171" w:type="dxa"/>
                <w:shd w:val="clear" w:color="auto" w:fill="auto"/>
                <w:vAlign w:val="center"/>
              </w:tcPr>
            </w:tcPrChange>
          </w:tcPr>
          <w:p w14:paraId="4AF8AE75" w14:textId="5BE7C693" w:rsidR="00EF0463" w:rsidRPr="003E6DC2" w:rsidDel="00FE22BE" w:rsidRDefault="00EF0463">
            <w:pPr>
              <w:pStyle w:val="13"/>
              <w:ind w:leftChars="50" w:left="560" w:hangingChars="150" w:hanging="420"/>
              <w:rPr>
                <w:del w:id="14097" w:author="User" w:date="2021-09-13T18:30:00Z"/>
                <w:color w:val="000000" w:themeColor="text1"/>
              </w:rPr>
              <w:pPrChange w:id="14098" w:author="User" w:date="2021-09-14T13:59:00Z">
                <w:pPr>
                  <w:pStyle w:val="afe"/>
                  <w:snapToGrid w:val="0"/>
                  <w:ind w:left="280" w:hanging="280"/>
                  <w:jc w:val="both"/>
                </w:pPr>
              </w:pPrChange>
            </w:pPr>
            <w:del w:id="14099" w:author="User" w:date="2021-09-13T18:30:00Z">
              <w:r w:rsidRPr="003E6DC2" w:rsidDel="00FE22BE">
                <w:rPr>
                  <w:rFonts w:hint="eastAsia"/>
                  <w:color w:val="000000" w:themeColor="text1"/>
                </w:rPr>
                <w:delText>乙方</w:delText>
              </w:r>
              <w:r w:rsidRPr="003E6DC2" w:rsidDel="00FE22BE">
                <w:rPr>
                  <w:color w:val="000000" w:themeColor="text1"/>
                </w:rPr>
                <w:delText>是否已</w:delText>
              </w:r>
              <w:r w:rsidRPr="003E6DC2" w:rsidDel="00FE22BE">
                <w:rPr>
                  <w:rFonts w:hint="eastAsia"/>
                  <w:color w:val="000000" w:themeColor="text1"/>
                </w:rPr>
                <w:delText>於專案範圍內</w:delText>
              </w:r>
              <w:r w:rsidRPr="003E6DC2" w:rsidDel="00FE22BE">
                <w:rPr>
                  <w:color w:val="000000" w:themeColor="text1"/>
                </w:rPr>
                <w:delText>執行個人資料安全維護之整體持續改善</w:delText>
              </w:r>
              <w:r w:rsidRPr="003E6DC2" w:rsidDel="00FE22BE">
                <w:rPr>
                  <w:rFonts w:hint="eastAsia"/>
                  <w:color w:val="000000" w:themeColor="text1"/>
                </w:rPr>
                <w:delText>？</w:delText>
              </w:r>
            </w:del>
          </w:p>
        </w:tc>
        <w:tc>
          <w:tcPr>
            <w:tcW w:w="2276" w:type="dxa"/>
            <w:shd w:val="clear" w:color="auto" w:fill="auto"/>
            <w:vAlign w:val="center"/>
            <w:tcPrChange w:id="14100" w:author="User" w:date="2021-09-13T10:16:00Z">
              <w:tcPr>
                <w:tcW w:w="3342" w:type="dxa"/>
                <w:shd w:val="clear" w:color="auto" w:fill="auto"/>
                <w:vAlign w:val="center"/>
              </w:tcPr>
            </w:tcPrChange>
          </w:tcPr>
          <w:p w14:paraId="41499E57" w14:textId="2794C990" w:rsidR="00EF0463" w:rsidRPr="003E6DC2" w:rsidDel="00FE22BE" w:rsidRDefault="00EF0463">
            <w:pPr>
              <w:pStyle w:val="13"/>
              <w:ind w:leftChars="50" w:left="560" w:hangingChars="150" w:hanging="420"/>
              <w:rPr>
                <w:del w:id="14101" w:author="User" w:date="2021-09-13T18:30:00Z"/>
                <w:rFonts w:ascii="標楷體" w:hAnsi="標楷體"/>
                <w:color w:val="000000" w:themeColor="text1"/>
              </w:rPr>
              <w:pPrChange w:id="14102" w:author="User" w:date="2021-09-14T13:59:00Z">
                <w:pPr>
                  <w:ind w:left="280" w:hanging="280"/>
                  <w:jc w:val="both"/>
                </w:pPr>
              </w:pPrChange>
            </w:pPr>
            <w:del w:id="14103" w:author="User" w:date="2021-09-13T18:30:00Z">
              <w:r w:rsidRPr="003E6DC2" w:rsidDel="00FE22BE">
                <w:rPr>
                  <w:rFonts w:ascii="標楷體" w:hAnsi="標楷體" w:hint="eastAsia"/>
                  <w:color w:val="000000" w:themeColor="text1"/>
                </w:rPr>
                <w:delText>□是</w:delText>
              </w:r>
            </w:del>
          </w:p>
          <w:p w14:paraId="404C464C" w14:textId="748FE2D0" w:rsidR="00EF0463" w:rsidRPr="003E6DC2" w:rsidDel="00FE22BE" w:rsidRDefault="00EF0463">
            <w:pPr>
              <w:pStyle w:val="13"/>
              <w:ind w:leftChars="50" w:left="560" w:hangingChars="150" w:hanging="420"/>
              <w:rPr>
                <w:del w:id="14104" w:author="User" w:date="2021-09-13T18:30:00Z"/>
                <w:rFonts w:ascii="標楷體" w:hAnsi="標楷體"/>
                <w:color w:val="000000" w:themeColor="text1"/>
              </w:rPr>
              <w:pPrChange w:id="14105" w:author="User" w:date="2021-09-14T13:59:00Z">
                <w:pPr>
                  <w:ind w:leftChars="100" w:left="560" w:hanging="280"/>
                  <w:jc w:val="both"/>
                </w:pPr>
              </w:pPrChange>
            </w:pPr>
            <w:del w:id="14106" w:author="User" w:date="2021-09-13T18:30:00Z">
              <w:r w:rsidRPr="003E6DC2" w:rsidDel="00FE22BE">
                <w:rPr>
                  <w:rFonts w:ascii="標楷體" w:hAnsi="標楷體" w:hint="eastAsia"/>
                  <w:color w:val="000000" w:themeColor="text1"/>
                </w:rPr>
                <w:delText>□佐證資料：</w:delText>
              </w:r>
            </w:del>
          </w:p>
          <w:p w14:paraId="4931B184" w14:textId="64F46753" w:rsidR="00EF0463" w:rsidRPr="003E6DC2" w:rsidDel="00FE22BE" w:rsidRDefault="00EF0463">
            <w:pPr>
              <w:pStyle w:val="13"/>
              <w:ind w:leftChars="50" w:left="560" w:hangingChars="150" w:hanging="420"/>
              <w:rPr>
                <w:del w:id="14107" w:author="User" w:date="2021-09-13T18:30:00Z"/>
                <w:rFonts w:ascii="標楷體" w:hAnsi="標楷體"/>
                <w:color w:val="000000" w:themeColor="text1"/>
                <w:u w:val="single"/>
              </w:rPr>
              <w:pPrChange w:id="14108" w:author="User" w:date="2021-09-14T13:59:00Z">
                <w:pPr>
                  <w:ind w:left="280" w:hanging="280"/>
                  <w:jc w:val="both"/>
                </w:pPr>
              </w:pPrChange>
            </w:pPr>
            <w:del w:id="14109"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4110" w:author="User" w:date="2021-09-13T10:16:00Z">
              <w:tcPr>
                <w:tcW w:w="1506" w:type="dxa"/>
                <w:shd w:val="clear" w:color="auto" w:fill="auto"/>
              </w:tcPr>
            </w:tcPrChange>
          </w:tcPr>
          <w:p w14:paraId="127401FA" w14:textId="0F2CD1FE" w:rsidR="00EF0463" w:rsidRPr="003E6DC2" w:rsidDel="00FE22BE" w:rsidRDefault="00EF0463">
            <w:pPr>
              <w:pStyle w:val="13"/>
              <w:ind w:leftChars="50" w:left="560" w:hangingChars="150" w:hanging="420"/>
              <w:rPr>
                <w:del w:id="14111" w:author="User" w:date="2021-09-13T18:30:00Z"/>
                <w:color w:val="000000" w:themeColor="text1"/>
              </w:rPr>
              <w:pPrChange w:id="14112" w:author="User" w:date="2021-09-14T13:59:00Z">
                <w:pPr>
                  <w:pStyle w:val="afe"/>
                  <w:ind w:left="280" w:hanging="280"/>
                </w:pPr>
              </w:pPrChange>
            </w:pPr>
          </w:p>
        </w:tc>
      </w:tr>
      <w:tr w:rsidR="00EF0463" w:rsidRPr="003E6DC2" w:rsidDel="00FE22BE" w14:paraId="50E80656" w14:textId="48752A54" w:rsidTr="006E4CE8">
        <w:trPr>
          <w:del w:id="14113" w:author="User" w:date="2021-09-13T18:30:00Z"/>
        </w:trPr>
        <w:tc>
          <w:tcPr>
            <w:tcW w:w="776" w:type="dxa"/>
            <w:shd w:val="clear" w:color="auto" w:fill="auto"/>
            <w:vAlign w:val="center"/>
            <w:tcPrChange w:id="14114" w:author="User" w:date="2021-09-13T10:16:00Z">
              <w:tcPr>
                <w:tcW w:w="675" w:type="dxa"/>
                <w:shd w:val="clear" w:color="auto" w:fill="auto"/>
                <w:vAlign w:val="center"/>
              </w:tcPr>
            </w:tcPrChange>
          </w:tcPr>
          <w:p w14:paraId="5105CD45" w14:textId="212A7309" w:rsidR="00EF0463" w:rsidRPr="003E6DC2" w:rsidDel="00FE22BE" w:rsidRDefault="00EF0463">
            <w:pPr>
              <w:pStyle w:val="13"/>
              <w:ind w:leftChars="50" w:left="560" w:hangingChars="150" w:hanging="420"/>
              <w:rPr>
                <w:del w:id="14115" w:author="User" w:date="2021-09-13T18:30:00Z"/>
                <w:color w:val="000000" w:themeColor="text1"/>
              </w:rPr>
              <w:pPrChange w:id="14116" w:author="User" w:date="2021-09-14T13:59:00Z">
                <w:pPr>
                  <w:pStyle w:val="afe"/>
                  <w:ind w:left="280" w:hanging="280"/>
                  <w:jc w:val="center"/>
                </w:pPr>
              </w:pPrChange>
            </w:pPr>
            <w:del w:id="14117" w:author="User" w:date="2021-09-13T18:30:00Z">
              <w:r w:rsidRPr="003E6DC2" w:rsidDel="00FE22BE">
                <w:rPr>
                  <w:rFonts w:hint="eastAsia"/>
                  <w:color w:val="000000" w:themeColor="text1"/>
                </w:rPr>
                <w:delText>19</w:delText>
              </w:r>
            </w:del>
          </w:p>
        </w:tc>
        <w:tc>
          <w:tcPr>
            <w:tcW w:w="4606" w:type="dxa"/>
            <w:shd w:val="clear" w:color="auto" w:fill="auto"/>
            <w:vAlign w:val="center"/>
            <w:tcPrChange w:id="14118" w:author="User" w:date="2021-09-13T10:16:00Z">
              <w:tcPr>
                <w:tcW w:w="4171" w:type="dxa"/>
                <w:shd w:val="clear" w:color="auto" w:fill="auto"/>
                <w:vAlign w:val="center"/>
              </w:tcPr>
            </w:tcPrChange>
          </w:tcPr>
          <w:p w14:paraId="66A0B179" w14:textId="0D79E16E" w:rsidR="00EF0463" w:rsidRPr="003E6DC2" w:rsidDel="00FE22BE" w:rsidRDefault="00EF0463">
            <w:pPr>
              <w:pStyle w:val="13"/>
              <w:ind w:leftChars="50" w:left="560" w:hangingChars="150" w:hanging="420"/>
              <w:rPr>
                <w:del w:id="14119" w:author="User" w:date="2021-09-13T18:30:00Z"/>
                <w:color w:val="000000" w:themeColor="text1"/>
              </w:rPr>
              <w:pPrChange w:id="14120" w:author="User" w:date="2021-09-14T13:59:00Z">
                <w:pPr>
                  <w:pStyle w:val="afe"/>
                  <w:snapToGrid w:val="0"/>
                  <w:ind w:left="280" w:hanging="280"/>
                  <w:jc w:val="both"/>
                </w:pPr>
              </w:pPrChange>
            </w:pPr>
            <w:del w:id="14121" w:author="User" w:date="2021-09-13T18:30:00Z">
              <w:r w:rsidRPr="003E6DC2" w:rsidDel="00FE22BE">
                <w:rPr>
                  <w:rFonts w:hint="eastAsia"/>
                  <w:color w:val="000000" w:themeColor="text1"/>
                </w:rPr>
                <w:delText>乙方</w:delText>
              </w:r>
              <w:r w:rsidRPr="003E6DC2" w:rsidDel="00FE22BE">
                <w:rPr>
                  <w:color w:val="000000" w:themeColor="text1"/>
                </w:rPr>
                <w:delText>是否</w:delText>
              </w:r>
              <w:r w:rsidRPr="003E6DC2" w:rsidDel="00FE22BE">
                <w:rPr>
                  <w:rFonts w:hint="eastAsia"/>
                  <w:color w:val="000000" w:themeColor="text1"/>
                </w:rPr>
                <w:delText>有專案結束後個人資料處理辦法？</w:delText>
              </w:r>
            </w:del>
          </w:p>
        </w:tc>
        <w:tc>
          <w:tcPr>
            <w:tcW w:w="2276" w:type="dxa"/>
            <w:shd w:val="clear" w:color="auto" w:fill="auto"/>
            <w:vAlign w:val="center"/>
            <w:tcPrChange w:id="14122" w:author="User" w:date="2021-09-13T10:16:00Z">
              <w:tcPr>
                <w:tcW w:w="3342" w:type="dxa"/>
                <w:shd w:val="clear" w:color="auto" w:fill="auto"/>
                <w:vAlign w:val="center"/>
              </w:tcPr>
            </w:tcPrChange>
          </w:tcPr>
          <w:p w14:paraId="3DC54DE4" w14:textId="3A1883FF" w:rsidR="00EF0463" w:rsidRPr="003E6DC2" w:rsidDel="00FE22BE" w:rsidRDefault="00EF0463">
            <w:pPr>
              <w:pStyle w:val="13"/>
              <w:ind w:leftChars="50" w:left="560" w:hangingChars="150" w:hanging="420"/>
              <w:rPr>
                <w:del w:id="14123" w:author="User" w:date="2021-09-13T18:30:00Z"/>
                <w:rFonts w:ascii="標楷體" w:hAnsi="標楷體"/>
                <w:color w:val="000000" w:themeColor="text1"/>
              </w:rPr>
              <w:pPrChange w:id="14124" w:author="User" w:date="2021-09-14T13:59:00Z">
                <w:pPr>
                  <w:ind w:left="280" w:hanging="280"/>
                  <w:jc w:val="both"/>
                </w:pPr>
              </w:pPrChange>
            </w:pPr>
            <w:del w:id="14125" w:author="User" w:date="2021-09-13T18:30:00Z">
              <w:r w:rsidRPr="003E6DC2" w:rsidDel="00FE22BE">
                <w:rPr>
                  <w:rFonts w:ascii="標楷體" w:hAnsi="標楷體" w:hint="eastAsia"/>
                  <w:color w:val="000000" w:themeColor="text1"/>
                </w:rPr>
                <w:delText>□是</w:delText>
              </w:r>
            </w:del>
          </w:p>
          <w:p w14:paraId="554A02FC" w14:textId="3D86DC88" w:rsidR="00EF0463" w:rsidRPr="003E6DC2" w:rsidDel="00FE22BE" w:rsidRDefault="00EF0463">
            <w:pPr>
              <w:pStyle w:val="13"/>
              <w:ind w:leftChars="50" w:left="560" w:hangingChars="150" w:hanging="420"/>
              <w:rPr>
                <w:del w:id="14126" w:author="User" w:date="2021-09-13T18:30:00Z"/>
                <w:rFonts w:ascii="標楷體" w:hAnsi="標楷體"/>
                <w:color w:val="000000" w:themeColor="text1"/>
              </w:rPr>
              <w:pPrChange w:id="14127" w:author="User" w:date="2021-09-14T13:59:00Z">
                <w:pPr>
                  <w:ind w:leftChars="100" w:left="560" w:hanging="280"/>
                  <w:jc w:val="both"/>
                </w:pPr>
              </w:pPrChange>
            </w:pPr>
            <w:del w:id="14128" w:author="User" w:date="2021-09-13T18:30:00Z">
              <w:r w:rsidRPr="003E6DC2" w:rsidDel="00FE22BE">
                <w:rPr>
                  <w:rFonts w:ascii="標楷體" w:hAnsi="標楷體" w:hint="eastAsia"/>
                  <w:color w:val="000000" w:themeColor="text1"/>
                </w:rPr>
                <w:delText>□佐證資料：</w:delText>
              </w:r>
            </w:del>
          </w:p>
          <w:p w14:paraId="1361719D" w14:textId="6A58CC1E" w:rsidR="00EF0463" w:rsidRPr="003E6DC2" w:rsidDel="00FE22BE" w:rsidRDefault="00EF0463">
            <w:pPr>
              <w:pStyle w:val="13"/>
              <w:ind w:leftChars="50" w:left="560" w:hangingChars="150" w:hanging="420"/>
              <w:rPr>
                <w:del w:id="14129" w:author="User" w:date="2021-09-13T18:30:00Z"/>
                <w:rFonts w:ascii="標楷體" w:hAnsi="標楷體"/>
                <w:color w:val="000000" w:themeColor="text1"/>
                <w:u w:val="single"/>
              </w:rPr>
              <w:pPrChange w:id="14130" w:author="User" w:date="2021-09-14T13:59:00Z">
                <w:pPr>
                  <w:ind w:left="280" w:hanging="280"/>
                  <w:jc w:val="both"/>
                </w:pPr>
              </w:pPrChange>
            </w:pPr>
            <w:del w:id="14131" w:author="User" w:date="2021-09-13T18:30:00Z">
              <w:r w:rsidRPr="003E6DC2" w:rsidDel="00FE22BE">
                <w:rPr>
                  <w:rFonts w:ascii="標楷體" w:hAnsi="標楷體" w:hint="eastAsia"/>
                  <w:color w:val="000000" w:themeColor="text1"/>
                </w:rPr>
                <w:delText>□否</w:delText>
              </w:r>
            </w:del>
          </w:p>
        </w:tc>
        <w:tc>
          <w:tcPr>
            <w:tcW w:w="1402" w:type="dxa"/>
            <w:shd w:val="clear" w:color="auto" w:fill="auto"/>
            <w:tcPrChange w:id="14132" w:author="User" w:date="2021-09-13T10:16:00Z">
              <w:tcPr>
                <w:tcW w:w="1506" w:type="dxa"/>
                <w:shd w:val="clear" w:color="auto" w:fill="auto"/>
              </w:tcPr>
            </w:tcPrChange>
          </w:tcPr>
          <w:p w14:paraId="1C505560" w14:textId="6B9B861E" w:rsidR="00EF0463" w:rsidRPr="003E6DC2" w:rsidDel="00FE22BE" w:rsidRDefault="00EF0463">
            <w:pPr>
              <w:pStyle w:val="13"/>
              <w:ind w:leftChars="50" w:left="560" w:hangingChars="150" w:hanging="420"/>
              <w:rPr>
                <w:del w:id="14133" w:author="User" w:date="2021-09-13T18:30:00Z"/>
                <w:color w:val="000000" w:themeColor="text1"/>
              </w:rPr>
              <w:pPrChange w:id="14134" w:author="User" w:date="2021-09-14T13:59:00Z">
                <w:pPr>
                  <w:pStyle w:val="afe"/>
                  <w:ind w:left="280" w:hanging="280"/>
                </w:pPr>
              </w:pPrChange>
            </w:pPr>
          </w:p>
        </w:tc>
      </w:tr>
    </w:tbl>
    <w:p w14:paraId="0AB8AD29" w14:textId="51E5B50D" w:rsidR="00630129" w:rsidRPr="003E6DC2" w:rsidDel="00FE22BE" w:rsidRDefault="00630129">
      <w:pPr>
        <w:pStyle w:val="13"/>
        <w:ind w:leftChars="50" w:left="560" w:hangingChars="150" w:hanging="420"/>
        <w:rPr>
          <w:del w:id="14135" w:author="User" w:date="2021-09-13T18:30:00Z"/>
          <w:rFonts w:hint="eastAsia"/>
          <w:color w:val="000000" w:themeColor="text1"/>
        </w:rPr>
        <w:pPrChange w:id="14136" w:author="User" w:date="2021-09-14T13:59:00Z">
          <w:pPr>
            <w:ind w:left="280" w:hanging="280"/>
          </w:pPr>
        </w:pPrChange>
      </w:pPr>
    </w:p>
    <w:p w14:paraId="382596D8" w14:textId="1EBD16C1" w:rsidR="00EF0463" w:rsidRPr="003E6DC2" w:rsidDel="00FE22BE" w:rsidRDefault="00EF0463">
      <w:pPr>
        <w:pStyle w:val="13"/>
        <w:ind w:leftChars="50" w:left="560" w:hangingChars="150" w:hanging="420"/>
        <w:rPr>
          <w:del w:id="14137" w:author="User" w:date="2021-09-13T18:30:00Z"/>
          <w:rFonts w:hint="eastAsia"/>
          <w:color w:val="000000" w:themeColor="text1"/>
        </w:rPr>
        <w:pPrChange w:id="14138" w:author="User" w:date="2021-09-14T13:59:00Z">
          <w:pPr>
            <w:tabs>
              <w:tab w:val="left" w:pos="3976"/>
            </w:tabs>
            <w:adjustRightInd w:val="0"/>
            <w:snapToGrid w:val="0"/>
            <w:spacing w:beforeLines="50" w:before="120" w:afterLines="50" w:after="120" w:line="400" w:lineRule="exact"/>
            <w:ind w:left="280" w:hanging="280"/>
            <w:jc w:val="both"/>
          </w:pPr>
        </w:pPrChange>
      </w:pPr>
      <w:del w:id="14139" w:author="User" w:date="2021-09-13T18:30:00Z">
        <w:r w:rsidRPr="003E6DC2" w:rsidDel="00FE22BE">
          <w:rPr>
            <w:rFonts w:hint="eastAsia"/>
            <w:color w:val="000000" w:themeColor="text1"/>
          </w:rPr>
          <w:delText>執行單位名稱：</w:delText>
        </w:r>
        <w:r w:rsidRPr="003E6DC2" w:rsidDel="00FE22BE">
          <w:rPr>
            <w:color w:val="000000" w:themeColor="text1"/>
          </w:rPr>
          <w:delText xml:space="preserve"> </w:delText>
        </w:r>
      </w:del>
    </w:p>
    <w:p w14:paraId="1518BA82" w14:textId="4F7EB9C6" w:rsidR="00EF0463" w:rsidRPr="003E6DC2" w:rsidDel="00FE22BE" w:rsidRDefault="00EF0463">
      <w:pPr>
        <w:pStyle w:val="13"/>
        <w:ind w:leftChars="50" w:left="560" w:hangingChars="150" w:hanging="420"/>
        <w:rPr>
          <w:del w:id="14140" w:author="User" w:date="2021-09-13T18:30:00Z"/>
          <w:rFonts w:hint="eastAsia"/>
          <w:color w:val="000000" w:themeColor="text1"/>
        </w:rPr>
        <w:pPrChange w:id="14141" w:author="User" w:date="2021-09-14T13:59:00Z">
          <w:pPr>
            <w:tabs>
              <w:tab w:val="left" w:pos="3976"/>
            </w:tabs>
            <w:adjustRightInd w:val="0"/>
            <w:snapToGrid w:val="0"/>
            <w:spacing w:beforeLines="50" w:before="120" w:afterLines="50" w:after="120" w:line="400" w:lineRule="exact"/>
            <w:ind w:left="280" w:hanging="280"/>
            <w:jc w:val="both"/>
          </w:pPr>
        </w:pPrChange>
      </w:pPr>
      <w:del w:id="14142" w:author="User" w:date="2021-09-13T18:30:00Z">
        <w:r w:rsidRPr="003E6DC2" w:rsidDel="00FE22BE">
          <w:rPr>
            <w:rFonts w:hint="eastAsia"/>
            <w:color w:val="000000" w:themeColor="text1"/>
          </w:rPr>
          <w:delText>執行單位統一編號：</w:delText>
        </w:r>
      </w:del>
    </w:p>
    <w:p w14:paraId="08AAF88D" w14:textId="3D760461" w:rsidR="006E4CE8" w:rsidDel="00FE22BE" w:rsidRDefault="00EF0463">
      <w:pPr>
        <w:pStyle w:val="13"/>
        <w:ind w:leftChars="50" w:left="560" w:hangingChars="150" w:hanging="420"/>
        <w:rPr>
          <w:ins w:id="14143" w:author="Jackson Wang" w:date="2021-09-12T11:51:00Z"/>
          <w:del w:id="14144" w:author="User" w:date="2021-09-13T18:30:00Z"/>
          <w:rFonts w:hint="eastAsia"/>
          <w:color w:val="000000" w:themeColor="text1"/>
        </w:rPr>
        <w:pPrChange w:id="14145" w:author="User" w:date="2021-09-14T13:59:00Z">
          <w:pPr>
            <w:ind w:left="280" w:hanging="280"/>
          </w:pPr>
        </w:pPrChange>
      </w:pPr>
      <w:del w:id="14146" w:author="User" w:date="2021-09-13T18:30:00Z">
        <w:r w:rsidRPr="003E6DC2" w:rsidDel="00FE22BE">
          <w:rPr>
            <w:rFonts w:hint="eastAsia"/>
            <w:color w:val="000000" w:themeColor="text1"/>
          </w:rPr>
          <w:delText>代表人：（簽章）</w:delText>
        </w:r>
      </w:del>
    </w:p>
    <w:p w14:paraId="72037E4B" w14:textId="64BEFB83" w:rsidR="00A0621A" w:rsidDel="00FE22BE" w:rsidRDefault="00AB0889">
      <w:pPr>
        <w:pStyle w:val="13"/>
        <w:ind w:leftChars="50" w:left="560" w:hangingChars="150" w:hanging="420"/>
        <w:rPr>
          <w:ins w:id="14147" w:author="Jackson Wang" w:date="2021-09-12T11:51:00Z"/>
          <w:del w:id="14148" w:author="User" w:date="2021-09-13T18:30:00Z"/>
          <w:rFonts w:hint="eastAsia"/>
        </w:rPr>
        <w:pPrChange w:id="14149" w:author="User" w:date="2021-09-14T13:59:00Z">
          <w:pPr>
            <w:ind w:left="280" w:hanging="280"/>
          </w:pPr>
        </w:pPrChange>
      </w:pPr>
      <w:ins w:id="14150" w:author="Jackson Wang" w:date="2021-09-12T12:09:00Z">
        <w:del w:id="14151" w:author="User" w:date="2021-09-13T18:30:00Z">
          <w:r w:rsidDel="00FE22BE">
            <w:rPr>
              <w:rFonts w:hint="eastAsia"/>
            </w:rPr>
            <w:delText>教育訓練計畫</w:delText>
          </w:r>
        </w:del>
      </w:ins>
    </w:p>
    <w:p w14:paraId="5F9BBB87" w14:textId="5FEBD2A7" w:rsidR="00EF0463" w:rsidDel="00AB0889" w:rsidRDefault="00EF0463">
      <w:pPr>
        <w:pStyle w:val="13"/>
        <w:ind w:leftChars="50" w:left="560" w:hangingChars="150" w:hanging="420"/>
        <w:rPr>
          <w:del w:id="14152" w:author="User" w:date="2021-08-21T13:09:00Z"/>
          <w:rFonts w:hint="eastAsia"/>
        </w:rPr>
        <w:pPrChange w:id="14153" w:author="User" w:date="2021-09-14T13:59:00Z">
          <w:pPr>
            <w:pStyle w:val="13"/>
          </w:pPr>
        </w:pPrChange>
      </w:pPr>
    </w:p>
    <w:p w14:paraId="74FD3C30" w14:textId="0DC3B7C5" w:rsidR="00AB0889" w:rsidRPr="00AB0889" w:rsidDel="00FE22BE" w:rsidRDefault="00AB0889">
      <w:pPr>
        <w:pStyle w:val="13"/>
        <w:ind w:leftChars="50" w:left="560" w:hangingChars="150" w:hanging="420"/>
        <w:rPr>
          <w:ins w:id="14154" w:author="Jackson Wang" w:date="2021-09-12T12:11:00Z"/>
          <w:del w:id="14155" w:author="User" w:date="2021-09-13T18:30:00Z"/>
          <w:rFonts w:hint="eastAsia"/>
          <w:rPrChange w:id="14156" w:author="Jackson Wang" w:date="2021-09-12T12:11:00Z">
            <w:rPr>
              <w:ins w:id="14157" w:author="Jackson Wang" w:date="2021-09-12T12:11:00Z"/>
              <w:del w:id="14158" w:author="User" w:date="2021-09-13T18:30:00Z"/>
              <w:rFonts w:hint="eastAsia"/>
              <w:color w:val="000000" w:themeColor="text1"/>
            </w:rPr>
          </w:rPrChange>
        </w:rPr>
        <w:pPrChange w:id="14159" w:author="User" w:date="2021-09-14T13:59:00Z">
          <w:pPr>
            <w:tabs>
              <w:tab w:val="left" w:pos="3976"/>
            </w:tabs>
            <w:adjustRightInd w:val="0"/>
            <w:snapToGrid w:val="0"/>
            <w:spacing w:beforeLines="50" w:before="120" w:afterLines="50" w:after="120" w:line="400" w:lineRule="exact"/>
            <w:ind w:left="280" w:hanging="280"/>
            <w:jc w:val="both"/>
          </w:pPr>
        </w:pPrChange>
      </w:pPr>
    </w:p>
    <w:p w14:paraId="66BE72FC" w14:textId="145033C8" w:rsidR="00AB0889" w:rsidDel="00FE22BE" w:rsidRDefault="00AB0889">
      <w:pPr>
        <w:pStyle w:val="13"/>
        <w:ind w:leftChars="50" w:left="560" w:hangingChars="150" w:hanging="420"/>
        <w:rPr>
          <w:ins w:id="14160" w:author="Jackson Wang" w:date="2021-09-12T12:11:00Z"/>
          <w:del w:id="14161" w:author="User" w:date="2021-09-13T18:30:00Z"/>
          <w:rFonts w:hint="eastAsia"/>
        </w:rPr>
        <w:pPrChange w:id="14162" w:author="User" w:date="2021-09-14T13:59:00Z">
          <w:pPr>
            <w:pStyle w:val="13"/>
          </w:pPr>
        </w:pPrChange>
      </w:pPr>
      <w:ins w:id="14163" w:author="Jackson Wang" w:date="2021-09-12T12:11:00Z">
        <w:del w:id="14164" w:author="User" w:date="2021-09-13T18:30:00Z">
          <w:r w:rsidDel="00FE22BE">
            <w:rPr>
              <w:rFonts w:hint="eastAsia"/>
            </w:rPr>
            <w:delText>威傑科技有限公司教育訓練</w:delText>
          </w:r>
        </w:del>
      </w:ins>
    </w:p>
    <w:p w14:paraId="334E0AD5" w14:textId="68880A2F" w:rsidR="00AB0889" w:rsidDel="00FE22BE" w:rsidRDefault="00AB0889">
      <w:pPr>
        <w:pStyle w:val="13"/>
        <w:ind w:leftChars="50" w:left="560" w:hangingChars="150" w:hanging="420"/>
        <w:rPr>
          <w:ins w:id="14165" w:author="Jackson Wang" w:date="2021-09-12T12:11:00Z"/>
          <w:del w:id="14166" w:author="User" w:date="2021-09-13T18:30:00Z"/>
          <w:rFonts w:hint="eastAsia"/>
        </w:rPr>
        <w:pPrChange w:id="14167" w:author="User" w:date="2021-09-14T13:59:00Z">
          <w:pPr>
            <w:pStyle w:val="13"/>
          </w:pPr>
        </w:pPrChange>
      </w:pPr>
      <w:ins w:id="14168" w:author="Jackson Wang" w:date="2021-09-12T12:11:00Z">
        <w:del w:id="14169" w:author="User" w:date="2021-09-13T18:30:00Z">
          <w:r w:rsidDel="00FE22BE">
            <w:rPr>
              <w:rFonts w:hint="eastAsia"/>
            </w:rPr>
            <w:delText>目的</w:delText>
          </w:r>
          <w:r w:rsidDel="00FE22BE">
            <w:rPr>
              <w:rFonts w:hint="eastAsia"/>
            </w:rPr>
            <w:delText xml:space="preserve"> </w:delText>
          </w:r>
        </w:del>
      </w:ins>
    </w:p>
    <w:p w14:paraId="54026CB0" w14:textId="2E4CC9B9" w:rsidR="00AB0889" w:rsidDel="00FE22BE" w:rsidRDefault="00AB0889">
      <w:pPr>
        <w:pStyle w:val="13"/>
        <w:ind w:leftChars="50" w:left="560" w:hangingChars="150" w:hanging="420"/>
        <w:rPr>
          <w:ins w:id="14170" w:author="Jackson Wang" w:date="2021-09-12T12:11:00Z"/>
          <w:del w:id="14171" w:author="User" w:date="2021-09-13T18:30:00Z"/>
          <w:rFonts w:hint="eastAsia"/>
        </w:rPr>
        <w:pPrChange w:id="14172" w:author="User" w:date="2021-09-14T13:59:00Z">
          <w:pPr>
            <w:pStyle w:val="13"/>
          </w:pPr>
        </w:pPrChange>
      </w:pPr>
      <w:ins w:id="14173" w:author="Jackson Wang" w:date="2021-09-12T12:11:00Z">
        <w:del w:id="14174" w:author="User" w:date="2021-09-13T18:30:00Z">
          <w:r w:rsidDel="00FE22BE">
            <w:rPr>
              <w:rFonts w:hint="eastAsia"/>
            </w:rPr>
            <w:delText>透過實機操作之教育訓練課程，俾利各單位使用者能瞭解本系統之功能及操作，確保系統順利正式上線。</w:delText>
          </w:r>
          <w:r w:rsidDel="00FE22BE">
            <w:rPr>
              <w:rFonts w:hint="eastAsia"/>
            </w:rPr>
            <w:delText xml:space="preserve"> </w:delText>
          </w:r>
        </w:del>
      </w:ins>
    </w:p>
    <w:p w14:paraId="7C107792" w14:textId="00A31228" w:rsidR="00AB0889" w:rsidDel="00FE22BE" w:rsidRDefault="00AB0889">
      <w:pPr>
        <w:pStyle w:val="13"/>
        <w:ind w:leftChars="50" w:left="560" w:hangingChars="150" w:hanging="420"/>
        <w:rPr>
          <w:ins w:id="14175" w:author="Jackson Wang" w:date="2021-09-12T12:11:00Z"/>
          <w:del w:id="14176" w:author="User" w:date="2021-09-13T18:30:00Z"/>
          <w:rFonts w:hint="eastAsia"/>
        </w:rPr>
        <w:pPrChange w:id="14177" w:author="User" w:date="2021-09-14T13:59:00Z">
          <w:pPr>
            <w:pStyle w:val="13"/>
          </w:pPr>
        </w:pPrChange>
      </w:pPr>
      <w:ins w:id="14178" w:author="Jackson Wang" w:date="2021-09-12T12:11:00Z">
        <w:del w:id="14179" w:author="User" w:date="2021-09-13T18:30:00Z">
          <w:r w:rsidDel="00FE22BE">
            <w:rPr>
              <w:rFonts w:hint="eastAsia"/>
            </w:rPr>
            <w:delText>辦理單位</w:delText>
          </w:r>
        </w:del>
      </w:ins>
    </w:p>
    <w:p w14:paraId="1EC821DD" w14:textId="083DF9EC" w:rsidR="00AB0889" w:rsidDel="00FE22BE" w:rsidRDefault="00AB0889">
      <w:pPr>
        <w:pStyle w:val="13"/>
        <w:ind w:leftChars="50" w:left="560" w:hangingChars="150" w:hanging="420"/>
        <w:rPr>
          <w:ins w:id="14180" w:author="Jackson Wang" w:date="2021-09-12T12:11:00Z"/>
          <w:del w:id="14181" w:author="User" w:date="2021-09-13T18:30:00Z"/>
          <w:rFonts w:hint="eastAsia"/>
        </w:rPr>
        <w:pPrChange w:id="14182" w:author="User" w:date="2021-09-14T13:59:00Z">
          <w:pPr>
            <w:pStyle w:val="13"/>
          </w:pPr>
        </w:pPrChange>
      </w:pPr>
      <w:ins w:id="14183" w:author="Jackson Wang" w:date="2021-09-12T12:11:00Z">
        <w:del w:id="14184" w:author="User" w:date="2021-09-13T18:30:00Z">
          <w:r w:rsidDel="00FE22BE">
            <w:rPr>
              <w:rFonts w:hint="eastAsia"/>
            </w:rPr>
            <w:delText>主辦及指導單位：臺南市政府工務局（以下簡稱機關）。</w:delText>
          </w:r>
        </w:del>
      </w:ins>
    </w:p>
    <w:p w14:paraId="7EC7DEA4" w14:textId="4979A43B" w:rsidR="00AB0889" w:rsidDel="00FE22BE" w:rsidRDefault="00AB0889">
      <w:pPr>
        <w:pStyle w:val="13"/>
        <w:ind w:leftChars="50" w:left="560" w:hangingChars="150" w:hanging="420"/>
        <w:rPr>
          <w:ins w:id="14185" w:author="Jackson Wang" w:date="2021-09-12T12:11:00Z"/>
          <w:del w:id="14186" w:author="User" w:date="2021-09-13T18:30:00Z"/>
          <w:rFonts w:hint="eastAsia"/>
        </w:rPr>
        <w:pPrChange w:id="14187" w:author="User" w:date="2021-09-14T13:59:00Z">
          <w:pPr>
            <w:pStyle w:val="13"/>
          </w:pPr>
        </w:pPrChange>
      </w:pPr>
      <w:ins w:id="14188" w:author="Jackson Wang" w:date="2021-09-12T12:11:00Z">
        <w:del w:id="14189" w:author="User" w:date="2021-09-13T18:30:00Z">
          <w:r w:rsidDel="00FE22BE">
            <w:rPr>
              <w:rFonts w:hint="eastAsia"/>
            </w:rPr>
            <w:delText>承辦單位：威傑科技有限公司（以下簡稱威傑）。</w:delText>
          </w:r>
        </w:del>
      </w:ins>
    </w:p>
    <w:p w14:paraId="54B54518" w14:textId="62779ED5" w:rsidR="00AB0889" w:rsidDel="00FE22BE" w:rsidRDefault="00AB0889">
      <w:pPr>
        <w:pStyle w:val="13"/>
        <w:ind w:leftChars="50" w:left="560" w:hangingChars="150" w:hanging="420"/>
        <w:rPr>
          <w:ins w:id="14190" w:author="Jackson Wang" w:date="2021-09-12T12:11:00Z"/>
          <w:del w:id="14191" w:author="User" w:date="2021-09-13T18:30:00Z"/>
          <w:rFonts w:hint="eastAsia"/>
        </w:rPr>
        <w:pPrChange w:id="14192" w:author="User" w:date="2021-09-14T13:59:00Z">
          <w:pPr>
            <w:pStyle w:val="13"/>
          </w:pPr>
        </w:pPrChange>
      </w:pPr>
      <w:ins w:id="14193" w:author="Jackson Wang" w:date="2021-09-12T12:11:00Z">
        <w:del w:id="14194" w:author="User" w:date="2021-09-13T18:30:00Z">
          <w:r w:rsidDel="00FE22BE">
            <w:rPr>
              <w:rFonts w:hint="eastAsia"/>
            </w:rPr>
            <w:delText>辦理時間</w:delText>
          </w:r>
          <w:r w:rsidDel="00FE22BE">
            <w:rPr>
              <w:rFonts w:hint="eastAsia"/>
            </w:rPr>
            <w:delText xml:space="preserve"> </w:delText>
          </w:r>
        </w:del>
      </w:ins>
    </w:p>
    <w:p w14:paraId="49288BF3" w14:textId="252A06D9" w:rsidR="00AB0889" w:rsidDel="00FE22BE" w:rsidRDefault="00AB0889">
      <w:pPr>
        <w:pStyle w:val="13"/>
        <w:ind w:leftChars="50" w:left="560" w:hangingChars="150" w:hanging="420"/>
        <w:rPr>
          <w:ins w:id="14195" w:author="Jackson Wang" w:date="2021-09-12T12:11:00Z"/>
          <w:del w:id="14196" w:author="User" w:date="2021-09-13T18:30:00Z"/>
          <w:rFonts w:hint="eastAsia"/>
        </w:rPr>
        <w:pPrChange w:id="14197" w:author="User" w:date="2021-09-14T13:59:00Z">
          <w:pPr>
            <w:pStyle w:val="13"/>
          </w:pPr>
        </w:pPrChange>
      </w:pPr>
      <w:ins w:id="14198" w:author="Jackson Wang" w:date="2021-09-12T12:11:00Z">
        <w:del w:id="14199" w:author="User" w:date="2021-09-13T18:30:00Z">
          <w:r w:rsidDel="00FE22BE">
            <w:rPr>
              <w:rFonts w:hint="eastAsia"/>
            </w:rPr>
            <w:delText>教育訓練：參酌中央流行疫情指揮中心（以下稱指揮中心）公布之疫情現況及評估後訂定。</w:delText>
          </w:r>
        </w:del>
      </w:ins>
    </w:p>
    <w:p w14:paraId="338DC823" w14:textId="62EEAC14" w:rsidR="00AB0889" w:rsidDel="00FE22BE" w:rsidRDefault="00AB0889">
      <w:pPr>
        <w:pStyle w:val="13"/>
        <w:ind w:leftChars="50" w:left="560" w:hangingChars="150" w:hanging="420"/>
        <w:rPr>
          <w:ins w:id="14200" w:author="Jackson Wang" w:date="2021-09-12T12:11:00Z"/>
          <w:del w:id="14201" w:author="User" w:date="2021-09-13T18:30:00Z"/>
          <w:rFonts w:hint="eastAsia"/>
        </w:rPr>
        <w:pPrChange w:id="14202" w:author="User" w:date="2021-09-14T13:59:00Z">
          <w:pPr>
            <w:pStyle w:val="13"/>
          </w:pPr>
        </w:pPrChange>
      </w:pPr>
      <w:ins w:id="14203" w:author="Jackson Wang" w:date="2021-09-12T12:11:00Z">
        <w:del w:id="14204" w:author="User" w:date="2021-09-13T18:30:00Z">
          <w:r w:rsidDel="00FE22BE">
            <w:rPr>
              <w:rFonts w:hint="eastAsia"/>
            </w:rPr>
            <w:delText>參加對象</w:delText>
          </w:r>
        </w:del>
      </w:ins>
    </w:p>
    <w:p w14:paraId="6143BEE7" w14:textId="055D6574" w:rsidR="00AB0889" w:rsidDel="00FE22BE" w:rsidRDefault="00AB0889">
      <w:pPr>
        <w:pStyle w:val="13"/>
        <w:ind w:leftChars="50" w:left="560" w:hangingChars="150" w:hanging="420"/>
        <w:rPr>
          <w:ins w:id="14205" w:author="Jackson Wang" w:date="2021-09-12T12:11:00Z"/>
          <w:del w:id="14206" w:author="User" w:date="2021-09-13T18:30:00Z"/>
          <w:rFonts w:hint="eastAsia"/>
        </w:rPr>
        <w:pPrChange w:id="14207" w:author="User" w:date="2021-09-14T13:59:00Z">
          <w:pPr>
            <w:pStyle w:val="13"/>
          </w:pPr>
        </w:pPrChange>
      </w:pPr>
      <w:ins w:id="14208" w:author="Jackson Wang" w:date="2021-09-12T12:11:00Z">
        <w:del w:id="14209" w:author="User" w:date="2021-09-13T18:30:00Z">
          <w:r w:rsidDel="00FE22BE">
            <w:rPr>
              <w:rFonts w:hint="eastAsia"/>
            </w:rPr>
            <w:delText>機關內本系統相關作業同仁。</w:delText>
          </w:r>
        </w:del>
      </w:ins>
    </w:p>
    <w:p w14:paraId="7EFF9C19" w14:textId="6EE2066A" w:rsidR="00AB0889" w:rsidDel="00FE22BE" w:rsidRDefault="00AB0889">
      <w:pPr>
        <w:pStyle w:val="13"/>
        <w:ind w:leftChars="50" w:left="560" w:hangingChars="150" w:hanging="420"/>
        <w:rPr>
          <w:ins w:id="14210" w:author="Jackson Wang" w:date="2021-09-12T12:11:00Z"/>
          <w:del w:id="14211" w:author="User" w:date="2021-09-13T18:30:00Z"/>
          <w:rFonts w:hint="eastAsia"/>
        </w:rPr>
        <w:pPrChange w:id="14212" w:author="User" w:date="2021-09-14T13:59:00Z">
          <w:pPr>
            <w:pStyle w:val="13"/>
          </w:pPr>
        </w:pPrChange>
      </w:pPr>
      <w:ins w:id="14213" w:author="Jackson Wang" w:date="2021-09-12T12:11:00Z">
        <w:del w:id="14214" w:author="User" w:date="2021-09-13T18:30:00Z">
          <w:r w:rsidDel="00FE22BE">
            <w:rPr>
              <w:rFonts w:hint="eastAsia"/>
            </w:rPr>
            <w:delText>本系統路巡司機員。</w:delText>
          </w:r>
        </w:del>
      </w:ins>
    </w:p>
    <w:p w14:paraId="2F1478C6" w14:textId="2E63D718" w:rsidR="00AB0889" w:rsidDel="00FE22BE" w:rsidRDefault="00AB0889">
      <w:pPr>
        <w:pStyle w:val="13"/>
        <w:ind w:leftChars="50" w:left="560" w:hangingChars="150" w:hanging="420"/>
        <w:rPr>
          <w:ins w:id="14215" w:author="Jackson Wang" w:date="2021-09-12T12:11:00Z"/>
          <w:del w:id="14216" w:author="User" w:date="2021-09-13T18:30:00Z"/>
          <w:rFonts w:hint="eastAsia"/>
        </w:rPr>
        <w:pPrChange w:id="14217" w:author="User" w:date="2021-09-14T13:59:00Z">
          <w:pPr>
            <w:pStyle w:val="13"/>
          </w:pPr>
        </w:pPrChange>
      </w:pPr>
      <w:ins w:id="14218" w:author="Jackson Wang" w:date="2021-09-12T12:11:00Z">
        <w:del w:id="14219" w:author="User" w:date="2021-09-13T18:30:00Z">
          <w:r w:rsidDel="00FE22BE">
            <w:rPr>
              <w:rFonts w:hint="eastAsia"/>
            </w:rPr>
            <w:delText>介接本系統之皇輿科技有限公司相關作業人員。</w:delText>
          </w:r>
        </w:del>
      </w:ins>
    </w:p>
    <w:p w14:paraId="3F6A09FD" w14:textId="65C182D2" w:rsidR="00AB0889" w:rsidDel="00FE22BE" w:rsidRDefault="00AB0889">
      <w:pPr>
        <w:pStyle w:val="13"/>
        <w:ind w:leftChars="50" w:left="560" w:hangingChars="150" w:hanging="420"/>
        <w:rPr>
          <w:ins w:id="14220" w:author="Jackson Wang" w:date="2021-09-12T12:11:00Z"/>
          <w:del w:id="14221" w:author="User" w:date="2021-09-13T18:30:00Z"/>
          <w:rFonts w:hint="eastAsia"/>
        </w:rPr>
        <w:pPrChange w:id="14222" w:author="User" w:date="2021-09-14T13:59:00Z">
          <w:pPr>
            <w:pStyle w:val="13"/>
          </w:pPr>
        </w:pPrChange>
      </w:pPr>
      <w:ins w:id="14223" w:author="Jackson Wang" w:date="2021-09-12T12:11:00Z">
        <w:del w:id="14224" w:author="User" w:date="2021-09-13T18:30:00Z">
          <w:r w:rsidDel="00FE22BE">
            <w:rPr>
              <w:rFonts w:hint="eastAsia"/>
            </w:rPr>
            <w:delText>辦理流程</w:delText>
          </w:r>
          <w:r w:rsidDel="00FE22BE">
            <w:rPr>
              <w:rFonts w:hint="eastAsia"/>
            </w:rPr>
            <w:delText xml:space="preserve"> </w:delText>
          </w:r>
        </w:del>
      </w:ins>
    </w:p>
    <w:p w14:paraId="620E0261" w14:textId="526DEF8D" w:rsidR="00AB0889" w:rsidDel="00FE22BE" w:rsidRDefault="00AB0889">
      <w:pPr>
        <w:pStyle w:val="13"/>
        <w:ind w:leftChars="50" w:left="560" w:hangingChars="150" w:hanging="420"/>
        <w:rPr>
          <w:ins w:id="14225" w:author="Jackson Wang" w:date="2021-09-12T12:11:00Z"/>
          <w:del w:id="14226" w:author="User" w:date="2021-09-13T18:30:00Z"/>
          <w:rFonts w:hint="eastAsia"/>
        </w:rPr>
        <w:pPrChange w:id="14227" w:author="User" w:date="2021-09-14T13:59:00Z">
          <w:pPr>
            <w:pStyle w:val="13"/>
          </w:pPr>
        </w:pPrChange>
      </w:pPr>
      <w:ins w:id="14228" w:author="Jackson Wang" w:date="2021-09-12T12:11:00Z">
        <w:del w:id="14229" w:author="User" w:date="2021-09-13T18:30:00Z">
          <w:r w:rsidDel="00FE22BE">
            <w:rPr>
              <w:rFonts w:hint="eastAsia"/>
            </w:rPr>
            <w:delText>報名方式：課程通知：請機關協助發函邀請各參加對象。</w:delText>
          </w:r>
        </w:del>
      </w:ins>
    </w:p>
    <w:p w14:paraId="4E7E2A6A" w14:textId="34954BAD" w:rsidR="00AB0889" w:rsidDel="00FE22BE" w:rsidRDefault="00AB0889">
      <w:pPr>
        <w:pStyle w:val="13"/>
        <w:ind w:leftChars="50" w:left="560" w:hangingChars="150" w:hanging="420"/>
        <w:rPr>
          <w:ins w:id="14230" w:author="Jackson Wang" w:date="2021-09-12T12:11:00Z"/>
          <w:del w:id="14231" w:author="User" w:date="2021-09-13T18:30:00Z"/>
          <w:rFonts w:hint="eastAsia"/>
        </w:rPr>
        <w:pPrChange w:id="14232" w:author="User" w:date="2021-09-14T13:59:00Z">
          <w:pPr>
            <w:pStyle w:val="13"/>
          </w:pPr>
        </w:pPrChange>
      </w:pPr>
      <w:ins w:id="14233" w:author="Jackson Wang" w:date="2021-09-12T12:11:00Z">
        <w:del w:id="14234" w:author="User" w:date="2021-09-13T18:30:00Z">
          <w:r w:rsidDel="00FE22BE">
            <w:rPr>
              <w:rFonts w:hint="eastAsia"/>
            </w:rPr>
            <w:delText>教材準備：由威傑準備教材，機關協助準備場地及機關內參加對象的邀請。</w:delText>
          </w:r>
        </w:del>
      </w:ins>
    </w:p>
    <w:p w14:paraId="592E02EB" w14:textId="372BC0ED" w:rsidR="00AB0889" w:rsidDel="00FE22BE" w:rsidRDefault="00AB0889">
      <w:pPr>
        <w:pStyle w:val="13"/>
        <w:ind w:leftChars="50" w:left="560" w:hangingChars="150" w:hanging="420"/>
        <w:rPr>
          <w:ins w:id="14235" w:author="Jackson Wang" w:date="2021-09-12T12:11:00Z"/>
          <w:del w:id="14236" w:author="User" w:date="2021-09-13T18:30:00Z"/>
          <w:rFonts w:hint="eastAsia"/>
        </w:rPr>
        <w:pPrChange w:id="14237" w:author="User" w:date="2021-09-14T13:59:00Z">
          <w:pPr>
            <w:pStyle w:val="13"/>
          </w:pPr>
        </w:pPrChange>
      </w:pPr>
      <w:ins w:id="14238" w:author="Jackson Wang" w:date="2021-09-12T12:11:00Z">
        <w:del w:id="14239" w:author="User" w:date="2021-09-13T18:30:00Z">
          <w:r w:rsidDel="00FE22BE">
            <w:rPr>
              <w:rFonts w:hint="eastAsia"/>
            </w:rPr>
            <w:delText>課程實施內容</w:delText>
          </w:r>
          <w:r w:rsidDel="00FE22BE">
            <w:rPr>
              <w:rFonts w:hint="eastAsia"/>
            </w:rPr>
            <w:delText xml:space="preserve"> </w:delText>
          </w:r>
        </w:del>
      </w:ins>
    </w:p>
    <w:p w14:paraId="5532C61D" w14:textId="42796DA8" w:rsidR="00AB0889" w:rsidDel="00FE22BE" w:rsidRDefault="00AB0889">
      <w:pPr>
        <w:pStyle w:val="13"/>
        <w:ind w:leftChars="50" w:left="560" w:hangingChars="150" w:hanging="420"/>
        <w:rPr>
          <w:ins w:id="14240" w:author="Jackson Wang" w:date="2021-09-12T12:11:00Z"/>
          <w:del w:id="14241" w:author="User" w:date="2021-09-13T18:30:00Z"/>
          <w:rFonts w:hint="eastAsia"/>
        </w:rPr>
        <w:pPrChange w:id="14242" w:author="User" w:date="2021-09-14T13:59:00Z">
          <w:pPr>
            <w:pStyle w:val="13"/>
          </w:pPr>
        </w:pPrChange>
      </w:pPr>
      <w:ins w:id="14243" w:author="Jackson Wang" w:date="2021-09-12T12:11:00Z">
        <w:del w:id="14244" w:author="User" w:date="2021-09-13T18:30:00Z">
          <w:r w:rsidDel="00FE22BE">
            <w:rPr>
              <w:rFonts w:hint="eastAsia"/>
            </w:rPr>
            <w:delText>講師以廣播教學系統或單槍投影實例操作示範各項功能。</w:delText>
          </w:r>
        </w:del>
      </w:ins>
    </w:p>
    <w:p w14:paraId="17E73116" w14:textId="46E5BD5B" w:rsidR="00AB0889" w:rsidDel="00FE22BE" w:rsidRDefault="00AB0889">
      <w:pPr>
        <w:pStyle w:val="13"/>
        <w:ind w:leftChars="50" w:left="560" w:hangingChars="150" w:hanging="420"/>
        <w:rPr>
          <w:ins w:id="14245" w:author="Jackson Wang" w:date="2021-09-12T12:11:00Z"/>
          <w:del w:id="14246" w:author="User" w:date="2021-09-13T18:30:00Z"/>
          <w:rFonts w:hint="eastAsia"/>
        </w:rPr>
        <w:pPrChange w:id="14247" w:author="User" w:date="2021-09-14T13:59:00Z">
          <w:pPr>
            <w:pStyle w:val="13"/>
          </w:pPr>
        </w:pPrChange>
      </w:pPr>
      <w:ins w:id="14248" w:author="Jackson Wang" w:date="2021-09-12T12:11:00Z">
        <w:del w:id="14249" w:author="User" w:date="2021-09-13T18:30:00Z">
          <w:r w:rsidDel="00FE22BE">
            <w:rPr>
              <w:rFonts w:hint="eastAsia"/>
            </w:rPr>
            <w:delText>講師示範講解完畢，協助學員排解操作、系統問題。</w:delText>
          </w:r>
        </w:del>
      </w:ins>
    </w:p>
    <w:p w14:paraId="1B52D7B6" w14:textId="2C71369B" w:rsidR="00AB0889" w:rsidDel="00FE22BE" w:rsidRDefault="00AB0889">
      <w:pPr>
        <w:pStyle w:val="13"/>
        <w:ind w:leftChars="50" w:left="560" w:hangingChars="150" w:hanging="420"/>
        <w:rPr>
          <w:ins w:id="14250" w:author="Jackson Wang" w:date="2021-09-12T12:11:00Z"/>
          <w:del w:id="14251" w:author="User" w:date="2021-09-13T18:30:00Z"/>
          <w:rFonts w:hint="eastAsia"/>
        </w:rPr>
        <w:pPrChange w:id="14252" w:author="User" w:date="2021-09-14T13:59:00Z">
          <w:pPr>
            <w:pStyle w:val="13"/>
          </w:pPr>
        </w:pPrChange>
      </w:pPr>
      <w:ins w:id="14253" w:author="Jackson Wang" w:date="2021-09-12T12:11:00Z">
        <w:del w:id="14254" w:author="User" w:date="2021-09-13T18:30:00Z">
          <w:r w:rsidDel="00FE22BE">
            <w:rPr>
              <w:rFonts w:hint="eastAsia"/>
            </w:rPr>
            <w:delText>每一課程皆須完成簽到表及回饋問卷。</w:delText>
          </w:r>
        </w:del>
      </w:ins>
    </w:p>
    <w:p w14:paraId="542A15DE" w14:textId="15D02E84" w:rsidR="00AB0889" w:rsidDel="00FE22BE" w:rsidRDefault="00AB0889">
      <w:pPr>
        <w:pStyle w:val="13"/>
        <w:ind w:leftChars="50" w:left="560" w:hangingChars="150" w:hanging="420"/>
        <w:rPr>
          <w:ins w:id="14255" w:author="Jackson Wang" w:date="2021-09-12T12:11:00Z"/>
          <w:del w:id="14256" w:author="User" w:date="2021-09-13T18:30:00Z"/>
          <w:rFonts w:hint="eastAsia"/>
        </w:rPr>
        <w:pPrChange w:id="14257" w:author="User" w:date="2021-09-14T13:59:00Z">
          <w:pPr>
            <w:pStyle w:val="13"/>
          </w:pPr>
        </w:pPrChange>
      </w:pPr>
      <w:ins w:id="14258" w:author="Jackson Wang" w:date="2021-09-12T12:11:00Z">
        <w:del w:id="14259" w:author="User" w:date="2021-09-13T18:30:00Z">
          <w:r w:rsidDel="00FE22BE">
            <w:rPr>
              <w:rFonts w:hint="eastAsia"/>
            </w:rPr>
            <w:delText>課程安排</w:delText>
          </w:r>
        </w:del>
      </w:ins>
    </w:p>
    <w:p w14:paraId="6D95BAB1" w14:textId="09B3BFE3" w:rsidR="00AB0889" w:rsidDel="00FE22BE" w:rsidRDefault="00AB0889">
      <w:pPr>
        <w:pStyle w:val="13"/>
        <w:ind w:leftChars="50" w:left="560" w:hangingChars="150" w:hanging="420"/>
        <w:rPr>
          <w:ins w:id="14260" w:author="Jackson Wang" w:date="2021-09-12T12:11:00Z"/>
          <w:del w:id="14261" w:author="User" w:date="2021-09-13T18:30:00Z"/>
          <w:rFonts w:hint="eastAsia"/>
        </w:rPr>
        <w:pPrChange w:id="14262" w:author="User" w:date="2021-09-14T13:59:00Z">
          <w:pPr>
            <w:pStyle w:val="13"/>
          </w:pPr>
        </w:pPrChange>
      </w:pPr>
      <w:ins w:id="14263" w:author="Jackson Wang" w:date="2021-09-12T12:11:00Z">
        <w:del w:id="14264" w:author="User" w:date="2021-09-13T18:30:00Z">
          <w:r w:rsidDel="00FE22BE">
            <w:rPr>
              <w:rFonts w:hint="eastAsia"/>
            </w:rPr>
            <w:delText>本案計畫辦理巡查車機司機員教育訓練與機關內教育訓練</w:delText>
          </w:r>
          <w:r w:rsidDel="00FE22BE">
            <w:rPr>
              <w:rFonts w:hint="eastAsia"/>
            </w:rPr>
            <w:delText>3</w:delText>
          </w:r>
          <w:r w:rsidDel="00FE22BE">
            <w:rPr>
              <w:rFonts w:hint="eastAsia"/>
            </w:rPr>
            <w:delText>小時共二場次，另外有</w:delText>
          </w:r>
          <w:r w:rsidDel="00FE22BE">
            <w:rPr>
              <w:rFonts w:hint="eastAsia"/>
            </w:rPr>
            <w:delText>9</w:delText>
          </w:r>
          <w:r w:rsidDel="00FE22BE">
            <w:rPr>
              <w:rFonts w:hint="eastAsia"/>
            </w:rPr>
            <w:delText>小時的宣導服務。</w:delText>
          </w:r>
        </w:del>
      </w:ins>
    </w:p>
    <w:p w14:paraId="2427F85C" w14:textId="3EF07317" w:rsidR="00AB0889" w:rsidDel="00FE22BE" w:rsidRDefault="00AB0889">
      <w:pPr>
        <w:pStyle w:val="13"/>
        <w:ind w:leftChars="50" w:left="560" w:hangingChars="150" w:hanging="420"/>
        <w:rPr>
          <w:ins w:id="14265" w:author="Jackson Wang" w:date="2021-09-12T12:11:00Z"/>
          <w:del w:id="14266" w:author="User" w:date="2021-09-13T18:30:00Z"/>
          <w:rFonts w:hint="eastAsia"/>
        </w:rPr>
        <w:pPrChange w:id="14267" w:author="User" w:date="2021-09-14T13:59:00Z">
          <w:pPr>
            <w:pStyle w:val="13"/>
          </w:pPr>
        </w:pPrChange>
      </w:pPr>
      <w:ins w:id="14268" w:author="Jackson Wang" w:date="2021-09-12T12:11:00Z">
        <w:del w:id="14269" w:author="User" w:date="2021-09-13T18:30:00Z">
          <w:r w:rsidDel="00FE22BE">
            <w:rPr>
              <w:rFonts w:hint="eastAsia"/>
            </w:rPr>
            <w:delText>巡查車機司機員教育訓練與機關內教育訓練單一場次時數為</w:delText>
          </w:r>
          <w:r w:rsidDel="00FE22BE">
            <w:rPr>
              <w:rFonts w:hint="eastAsia"/>
            </w:rPr>
            <w:delText>1.5</w:delText>
          </w:r>
          <w:r w:rsidDel="00FE22BE">
            <w:rPr>
              <w:rFonts w:hint="eastAsia"/>
            </w:rPr>
            <w:delText>小時，內容包含認識車機簡單問題狀況排除、網頁及報表查詢使用等，參加對象針對委外巡查司機、機關內部相關作業同仁等人員。形式有現場操作講解，及機關內室內講解。</w:delText>
          </w:r>
        </w:del>
      </w:ins>
    </w:p>
    <w:p w14:paraId="2C6FB62B" w14:textId="4FAFDAED" w:rsidR="00AB0889" w:rsidDel="00FE22BE" w:rsidRDefault="00AB0889">
      <w:pPr>
        <w:pStyle w:val="13"/>
        <w:ind w:leftChars="50" w:left="560" w:hangingChars="150" w:hanging="420"/>
        <w:rPr>
          <w:ins w:id="14270" w:author="Jackson Wang" w:date="2021-09-12T12:11:00Z"/>
          <w:del w:id="14271" w:author="User" w:date="2021-09-13T18:30:00Z"/>
          <w:rFonts w:hint="eastAsia"/>
        </w:rPr>
        <w:pPrChange w:id="14272" w:author="User" w:date="2021-09-14T13:59:00Z">
          <w:pPr>
            <w:pStyle w:val="13"/>
          </w:pPr>
        </w:pPrChange>
      </w:pPr>
      <w:ins w:id="14273" w:author="Jackson Wang" w:date="2021-09-12T12:11:00Z">
        <w:del w:id="14274" w:author="User" w:date="2021-09-13T18:30:00Z">
          <w:r w:rsidDel="00FE22BE">
            <w:rPr>
              <w:rFonts w:hint="eastAsia"/>
            </w:rPr>
            <w:delText>宣導服務之參加對象包括目前養護工程承包商、監造顧問公司、市府各養護隊，甚至跨縣市觀摩等。如下表</w:delText>
          </w:r>
          <w:r w:rsidDel="00FE22BE">
            <w:rPr>
              <w:rFonts w:hint="eastAsia"/>
            </w:rPr>
            <w:delText>X</w:delText>
          </w:r>
          <w:r w:rsidDel="00FE22BE">
            <w:rPr>
              <w:rFonts w:hint="eastAsia"/>
            </w:rPr>
            <w:delText>所示。</w:delText>
          </w:r>
        </w:del>
      </w:ins>
    </w:p>
    <w:p w14:paraId="54AC53CE" w14:textId="5CB75797" w:rsidR="00AB0889" w:rsidDel="00FE22BE" w:rsidRDefault="00AB0889">
      <w:pPr>
        <w:pStyle w:val="13"/>
        <w:ind w:leftChars="50" w:left="560" w:hangingChars="150" w:hanging="420"/>
        <w:rPr>
          <w:ins w:id="14275" w:author="Jackson Wang" w:date="2021-09-12T12:11:00Z"/>
          <w:del w:id="14276" w:author="User" w:date="2021-09-13T18:30:00Z"/>
          <w:rFonts w:hint="eastAsia"/>
        </w:rPr>
        <w:pPrChange w:id="14277" w:author="User" w:date="2021-09-14T13:59:00Z">
          <w:pPr>
            <w:pStyle w:val="13"/>
          </w:pPr>
        </w:pPrChange>
      </w:pPr>
      <w:ins w:id="14278" w:author="Jackson Wang" w:date="2021-09-12T12:11:00Z">
        <w:del w:id="14279" w:author="User" w:date="2021-09-13T18:30:00Z">
          <w:r w:rsidDel="00FE22BE">
            <w:rPr>
              <w:rFonts w:hint="eastAsia"/>
            </w:rPr>
            <w:delText>本公司將依據作業需求，於教育訓練舉辦前擬定教育訓練計畫並參酌指揮中心公布之疫情現況及評估，經機關核定後實施。</w:delText>
          </w:r>
        </w:del>
      </w:ins>
    </w:p>
    <w:p w14:paraId="7217EAE9" w14:textId="0ED39D84" w:rsidR="00AB0889" w:rsidDel="00FE22BE" w:rsidRDefault="00AB0889">
      <w:pPr>
        <w:pStyle w:val="13"/>
        <w:ind w:leftChars="50" w:left="560" w:hangingChars="150" w:hanging="420"/>
        <w:rPr>
          <w:ins w:id="14280" w:author="Jackson Wang" w:date="2021-09-12T12:11:00Z"/>
          <w:del w:id="14281" w:author="User" w:date="2021-09-13T18:30:00Z"/>
          <w:rFonts w:hint="eastAsia"/>
        </w:rPr>
        <w:pPrChange w:id="14282" w:author="User" w:date="2021-09-14T13:59:00Z">
          <w:pPr>
            <w:pStyle w:val="13"/>
          </w:pPr>
        </w:pPrChange>
      </w:pPr>
      <w:ins w:id="14283" w:author="Jackson Wang" w:date="2021-09-12T12:11:00Z">
        <w:del w:id="14284" w:author="User" w:date="2021-09-13T18:30:00Z">
          <w:r w:rsidDel="00FE22BE">
            <w:rPr>
              <w:rFonts w:hint="eastAsia"/>
            </w:rPr>
            <w:delText>司機員行前準備之教育訓練；</w:delText>
          </w:r>
          <w:r w:rsidDel="00FE22BE">
            <w:rPr>
              <w:rFonts w:hint="eastAsia"/>
            </w:rPr>
            <w:delText>3</w:delText>
          </w:r>
          <w:r w:rsidDel="00FE22BE">
            <w:rPr>
              <w:rFonts w:hint="eastAsia"/>
            </w:rPr>
            <w:delText>小時，內容如下：</w:delText>
          </w:r>
        </w:del>
      </w:ins>
    </w:p>
    <w:p w14:paraId="1A9BEE20" w14:textId="4CA825B3" w:rsidR="00AB0889" w:rsidDel="00FE22BE" w:rsidRDefault="00AB0889">
      <w:pPr>
        <w:pStyle w:val="13"/>
        <w:ind w:leftChars="50" w:left="560" w:hangingChars="150" w:hanging="420"/>
        <w:rPr>
          <w:ins w:id="14285" w:author="Jackson Wang" w:date="2021-09-12T12:11:00Z"/>
          <w:del w:id="14286" w:author="User" w:date="2021-09-13T18:30:00Z"/>
          <w:rFonts w:hint="eastAsia"/>
        </w:rPr>
        <w:pPrChange w:id="14287" w:author="User" w:date="2021-09-14T13:59:00Z">
          <w:pPr>
            <w:pStyle w:val="13"/>
          </w:pPr>
        </w:pPrChange>
      </w:pPr>
      <w:ins w:id="14288" w:author="Jackson Wang" w:date="2021-09-12T12:11:00Z">
        <w:del w:id="14289" w:author="User" w:date="2021-09-13T18:30:00Z">
          <w:r w:rsidDel="00FE22BE">
            <w:rPr>
              <w:rFonts w:hint="eastAsia"/>
            </w:rPr>
            <w:delText>車機使用及基礎維護。</w:delText>
          </w:r>
        </w:del>
      </w:ins>
    </w:p>
    <w:p w14:paraId="6B0AF04E" w14:textId="49396D8C" w:rsidR="00AB0889" w:rsidDel="00FE22BE" w:rsidRDefault="00AB0889">
      <w:pPr>
        <w:pStyle w:val="13"/>
        <w:ind w:leftChars="50" w:left="560" w:hangingChars="150" w:hanging="420"/>
        <w:rPr>
          <w:ins w:id="14290" w:author="Jackson Wang" w:date="2021-09-12T12:11:00Z"/>
          <w:del w:id="14291" w:author="User" w:date="2021-09-13T18:30:00Z"/>
          <w:rFonts w:hint="eastAsia"/>
        </w:rPr>
        <w:pPrChange w:id="14292" w:author="User" w:date="2021-09-14T13:59:00Z">
          <w:pPr>
            <w:pStyle w:val="13"/>
          </w:pPr>
        </w:pPrChange>
      </w:pPr>
      <w:ins w:id="14293" w:author="Jackson Wang" w:date="2021-09-12T12:11:00Z">
        <w:del w:id="14294" w:author="User" w:date="2021-09-13T18:30:00Z">
          <w:r w:rsidDel="00FE22BE">
            <w:rPr>
              <w:rFonts w:hint="eastAsia"/>
            </w:rPr>
            <w:delText>認識螢幕顯示物件。</w:delText>
          </w:r>
        </w:del>
      </w:ins>
    </w:p>
    <w:p w14:paraId="1DB1C065" w14:textId="3159CAA2" w:rsidR="00AB0889" w:rsidDel="00FE22BE" w:rsidRDefault="00AB0889">
      <w:pPr>
        <w:pStyle w:val="13"/>
        <w:ind w:leftChars="50" w:left="560" w:hangingChars="150" w:hanging="420"/>
        <w:rPr>
          <w:ins w:id="14295" w:author="Jackson Wang" w:date="2021-09-12T12:11:00Z"/>
          <w:del w:id="14296" w:author="User" w:date="2021-09-13T18:30:00Z"/>
          <w:rFonts w:hint="eastAsia"/>
        </w:rPr>
        <w:pPrChange w:id="14297" w:author="User" w:date="2021-09-14T13:59:00Z">
          <w:pPr>
            <w:pStyle w:val="13"/>
          </w:pPr>
        </w:pPrChange>
      </w:pPr>
      <w:ins w:id="14298" w:author="Jackson Wang" w:date="2021-09-12T12:11:00Z">
        <w:del w:id="14299" w:author="User" w:date="2021-09-13T18:30:00Z">
          <w:r w:rsidDel="00FE22BE">
            <w:rPr>
              <w:rFonts w:hint="eastAsia"/>
            </w:rPr>
            <w:delText>基本問題排除。</w:delText>
          </w:r>
        </w:del>
      </w:ins>
    </w:p>
    <w:p w14:paraId="472EB76F" w14:textId="3878E3D2" w:rsidR="00AB0889" w:rsidDel="00FE22BE" w:rsidRDefault="00AB0889">
      <w:pPr>
        <w:pStyle w:val="13"/>
        <w:ind w:leftChars="50" w:left="560" w:hangingChars="150" w:hanging="420"/>
        <w:rPr>
          <w:ins w:id="14300" w:author="Jackson Wang" w:date="2021-09-12T12:11:00Z"/>
          <w:del w:id="14301" w:author="User" w:date="2021-09-13T18:30:00Z"/>
          <w:rFonts w:hint="eastAsia"/>
        </w:rPr>
        <w:pPrChange w:id="14302" w:author="User" w:date="2021-09-14T13:59:00Z">
          <w:pPr>
            <w:pStyle w:val="13"/>
          </w:pPr>
        </w:pPrChange>
      </w:pPr>
      <w:ins w:id="14303" w:author="Jackson Wang" w:date="2021-09-12T12:11:00Z">
        <w:del w:id="14304" w:author="User" w:date="2021-09-13T18:30:00Z">
          <w:r w:rsidDel="00FE22BE">
            <w:rPr>
              <w:rFonts w:hint="eastAsia"/>
            </w:rPr>
            <w:delText>及時問題回報。</w:delText>
          </w:r>
        </w:del>
      </w:ins>
    </w:p>
    <w:p w14:paraId="664007DF" w14:textId="4BC089AF" w:rsidR="00AB0889" w:rsidDel="00FE22BE" w:rsidRDefault="00E20684">
      <w:pPr>
        <w:pStyle w:val="13"/>
        <w:ind w:leftChars="50" w:left="560" w:hangingChars="150" w:hanging="420"/>
        <w:rPr>
          <w:ins w:id="14305" w:author="Jackson Wang" w:date="2021-09-12T12:11:00Z"/>
          <w:del w:id="14306" w:author="User" w:date="2021-09-13T18:30:00Z"/>
          <w:rFonts w:hint="eastAsia"/>
        </w:rPr>
        <w:pPrChange w:id="14307" w:author="User" w:date="2021-09-14T13:59:00Z">
          <w:pPr>
            <w:pStyle w:val="13"/>
          </w:pPr>
        </w:pPrChange>
      </w:pPr>
      <w:ins w:id="14308" w:author="Jackson Wang" w:date="2021-09-12T12:15:00Z">
        <w:del w:id="14309" w:author="User" w:date="2021-09-13T18:30:00Z">
          <w:r w:rsidDel="00FE22BE">
            <w:rPr>
              <w:rFonts w:hint="eastAsia"/>
            </w:rPr>
            <w:delText>機關</w:delText>
          </w:r>
        </w:del>
      </w:ins>
      <w:ins w:id="14310" w:author="Jackson Wang" w:date="2021-09-12T12:11:00Z">
        <w:del w:id="14311" w:author="User" w:date="2021-09-13T18:30:00Z">
          <w:r w:rsidR="00AB0889" w:rsidDel="00FE22BE">
            <w:rPr>
              <w:rFonts w:hint="eastAsia"/>
            </w:rPr>
            <w:delText>內教育訓練</w:delText>
          </w:r>
        </w:del>
      </w:ins>
      <w:ins w:id="14312" w:author="Jackson Wang" w:date="2021-09-12T12:15:00Z">
        <w:del w:id="14313" w:author="User" w:date="2021-09-13T18:30:00Z">
          <w:r w:rsidDel="00FE22BE">
            <w:rPr>
              <w:rFonts w:hint="eastAsia"/>
            </w:rPr>
            <w:delText>：</w:delText>
          </w:r>
        </w:del>
      </w:ins>
      <w:ins w:id="14314" w:author="Jackson Wang" w:date="2021-09-12T12:11:00Z">
        <w:del w:id="14315" w:author="User" w:date="2021-09-13T18:30:00Z">
          <w:r w:rsidR="00AB0889" w:rsidDel="00FE22BE">
            <w:rPr>
              <w:rFonts w:hint="eastAsia"/>
            </w:rPr>
            <w:delText>3</w:delText>
          </w:r>
          <w:r w:rsidR="00AB0889" w:rsidDel="00FE22BE">
            <w:rPr>
              <w:rFonts w:hint="eastAsia"/>
            </w:rPr>
            <w:delText>小時，內容如下：</w:delText>
          </w:r>
        </w:del>
      </w:ins>
    </w:p>
    <w:p w14:paraId="417ADB17" w14:textId="5F3C45AC" w:rsidR="00AB0889" w:rsidDel="00FE22BE" w:rsidRDefault="00AB0889">
      <w:pPr>
        <w:pStyle w:val="13"/>
        <w:ind w:leftChars="50" w:left="560" w:hangingChars="150" w:hanging="420"/>
        <w:rPr>
          <w:ins w:id="14316" w:author="Jackson Wang" w:date="2021-09-12T12:11:00Z"/>
          <w:del w:id="14317" w:author="User" w:date="2021-09-13T18:30:00Z"/>
          <w:rFonts w:hint="eastAsia"/>
        </w:rPr>
        <w:pPrChange w:id="14318" w:author="User" w:date="2021-09-14T13:59:00Z">
          <w:pPr>
            <w:pStyle w:val="13"/>
          </w:pPr>
        </w:pPrChange>
      </w:pPr>
      <w:ins w:id="14319" w:author="Jackson Wang" w:date="2021-09-12T12:11:00Z">
        <w:del w:id="14320" w:author="User" w:date="2021-09-13T18:30:00Z">
          <w:r w:rsidDel="00FE22BE">
            <w:rPr>
              <w:rFonts w:hint="eastAsia"/>
            </w:rPr>
            <w:delText>本系統運作方式簡介</w:delText>
          </w:r>
        </w:del>
      </w:ins>
      <w:ins w:id="14321" w:author="Jackson Wang" w:date="2021-09-12T12:19:00Z">
        <w:del w:id="14322" w:author="User" w:date="2021-09-13T18:30:00Z">
          <w:r w:rsidR="00E20684" w:rsidDel="00FE22BE">
            <w:rPr>
              <w:rFonts w:hint="eastAsia"/>
            </w:rPr>
            <w:delText>。</w:delText>
          </w:r>
        </w:del>
      </w:ins>
    </w:p>
    <w:p w14:paraId="2133DC78" w14:textId="42A172E8" w:rsidR="00AB0889" w:rsidDel="00FE22BE" w:rsidRDefault="00E20684">
      <w:pPr>
        <w:pStyle w:val="13"/>
        <w:ind w:leftChars="50" w:left="560" w:hangingChars="150" w:hanging="420"/>
        <w:rPr>
          <w:ins w:id="14323" w:author="Jackson Wang" w:date="2021-09-12T12:11:00Z"/>
          <w:del w:id="14324" w:author="User" w:date="2021-09-13T18:30:00Z"/>
          <w:rFonts w:hint="eastAsia"/>
        </w:rPr>
        <w:pPrChange w:id="14325" w:author="User" w:date="2021-09-14T13:59:00Z">
          <w:pPr>
            <w:pStyle w:val="13"/>
          </w:pPr>
        </w:pPrChange>
      </w:pPr>
      <w:ins w:id="14326" w:author="Jackson Wang" w:date="2021-09-12T12:20:00Z">
        <w:del w:id="14327" w:author="User" w:date="2021-09-13T18:30:00Z">
          <w:r w:rsidDel="00FE22BE">
            <w:rPr>
              <w:rFonts w:hint="eastAsia"/>
            </w:rPr>
            <w:delText>本系統</w:delText>
          </w:r>
        </w:del>
      </w:ins>
      <w:ins w:id="14328" w:author="Jackson Wang" w:date="2021-09-12T12:11:00Z">
        <w:del w:id="14329" w:author="User" w:date="2021-09-13T18:30:00Z">
          <w:r w:rsidR="00AB0889" w:rsidDel="00FE22BE">
            <w:rPr>
              <w:rFonts w:hint="eastAsia"/>
            </w:rPr>
            <w:delText>報表查詢與實作演練</w:delText>
          </w:r>
        </w:del>
      </w:ins>
      <w:ins w:id="14330" w:author="Jackson Wang" w:date="2021-09-12T12:19:00Z">
        <w:del w:id="14331" w:author="User" w:date="2021-09-13T18:30:00Z">
          <w:r w:rsidDel="00FE22BE">
            <w:rPr>
              <w:rFonts w:hint="eastAsia"/>
            </w:rPr>
            <w:delText>。</w:delText>
          </w:r>
        </w:del>
      </w:ins>
    </w:p>
    <w:p w14:paraId="5D9DBCA3" w14:textId="3FDB3A8B" w:rsidR="00AB0889" w:rsidDel="00FE22BE" w:rsidRDefault="00E20684">
      <w:pPr>
        <w:pStyle w:val="13"/>
        <w:ind w:leftChars="50" w:left="560" w:hangingChars="150" w:hanging="420"/>
        <w:rPr>
          <w:ins w:id="14332" w:author="Jackson Wang" w:date="2021-09-12T12:11:00Z"/>
          <w:del w:id="14333" w:author="User" w:date="2021-09-13T18:30:00Z"/>
          <w:rFonts w:hint="eastAsia"/>
        </w:rPr>
        <w:pPrChange w:id="14334" w:author="User" w:date="2021-09-14T13:59:00Z">
          <w:pPr>
            <w:pStyle w:val="13"/>
          </w:pPr>
        </w:pPrChange>
      </w:pPr>
      <w:ins w:id="14335" w:author="Jackson Wang" w:date="2021-09-12T12:19:00Z">
        <w:del w:id="14336" w:author="User" w:date="2021-09-13T18:30:00Z">
          <w:r w:rsidDel="00FE22BE">
            <w:rPr>
              <w:rFonts w:hint="eastAsia"/>
            </w:rPr>
            <w:delText>本</w:delText>
          </w:r>
        </w:del>
      </w:ins>
      <w:ins w:id="14337" w:author="Jackson Wang" w:date="2021-09-12T12:11:00Z">
        <w:del w:id="14338" w:author="User" w:date="2021-09-13T18:30:00Z">
          <w:r w:rsidR="00AB0889" w:rsidDel="00FE22BE">
            <w:rPr>
              <w:rFonts w:hint="eastAsia"/>
            </w:rPr>
            <w:delText>系統</w:delText>
          </w:r>
        </w:del>
      </w:ins>
      <w:ins w:id="14339" w:author="Jackson Wang" w:date="2021-09-12T12:19:00Z">
        <w:del w:id="14340" w:author="User" w:date="2021-09-13T18:30:00Z">
          <w:r w:rsidDel="00FE22BE">
            <w:rPr>
              <w:rFonts w:hint="eastAsia"/>
            </w:rPr>
            <w:delText>Ma</w:delText>
          </w:r>
          <w:r w:rsidDel="00FE22BE">
            <w:delText>p</w:delText>
          </w:r>
        </w:del>
      </w:ins>
      <w:ins w:id="14341" w:author="Jackson Wang" w:date="2021-09-12T12:11:00Z">
        <w:del w:id="14342" w:author="User" w:date="2021-09-13T18:30:00Z">
          <w:r w:rsidR="00AB0889" w:rsidDel="00FE22BE">
            <w:rPr>
              <w:rFonts w:hint="eastAsia"/>
            </w:rPr>
            <w:delText>查詢與實作演練</w:delText>
          </w:r>
        </w:del>
      </w:ins>
      <w:ins w:id="14343" w:author="Jackson Wang" w:date="2021-09-12T12:19:00Z">
        <w:del w:id="14344" w:author="User" w:date="2021-09-13T18:30:00Z">
          <w:r w:rsidDel="00FE22BE">
            <w:rPr>
              <w:rFonts w:hint="eastAsia"/>
            </w:rPr>
            <w:delText>。</w:delText>
          </w:r>
        </w:del>
      </w:ins>
    </w:p>
    <w:p w14:paraId="075A9947" w14:textId="4E9F7CEB" w:rsidR="00AB0889" w:rsidDel="00FE22BE" w:rsidRDefault="00AB0889">
      <w:pPr>
        <w:pStyle w:val="13"/>
        <w:ind w:leftChars="50" w:left="560" w:hangingChars="150" w:hanging="420"/>
        <w:rPr>
          <w:ins w:id="14345" w:author="Jackson Wang" w:date="2021-09-12T12:11:00Z"/>
          <w:del w:id="14346" w:author="User" w:date="2021-09-13T18:30:00Z"/>
          <w:rFonts w:hint="eastAsia"/>
        </w:rPr>
        <w:pPrChange w:id="14347" w:author="User" w:date="2021-09-14T13:59:00Z">
          <w:pPr>
            <w:pStyle w:val="13"/>
          </w:pPr>
        </w:pPrChange>
      </w:pPr>
      <w:ins w:id="14348" w:author="Jackson Wang" w:date="2021-09-12T12:11:00Z">
        <w:del w:id="14349" w:author="User" w:date="2021-09-13T18:30:00Z">
          <w:r w:rsidDel="00FE22BE">
            <w:rPr>
              <w:rFonts w:hint="eastAsia"/>
            </w:rPr>
            <w:delText>服務諮詢</w:delText>
          </w:r>
        </w:del>
      </w:ins>
      <w:ins w:id="14350" w:author="Jackson Wang" w:date="2021-09-12T12:19:00Z">
        <w:del w:id="14351" w:author="User" w:date="2021-09-13T18:30:00Z">
          <w:r w:rsidR="00E20684" w:rsidDel="00FE22BE">
            <w:rPr>
              <w:rFonts w:hint="eastAsia"/>
            </w:rPr>
            <w:delText>。</w:delText>
          </w:r>
        </w:del>
      </w:ins>
    </w:p>
    <w:p w14:paraId="2833A57B" w14:textId="29D580DD" w:rsidR="00E20684" w:rsidDel="00FE22BE" w:rsidRDefault="00AB0889">
      <w:pPr>
        <w:pStyle w:val="13"/>
        <w:ind w:leftChars="50" w:left="560" w:hangingChars="150" w:hanging="420"/>
        <w:rPr>
          <w:ins w:id="14352" w:author="Jackson Wang" w:date="2021-09-12T12:19:00Z"/>
          <w:del w:id="14353" w:author="User" w:date="2021-09-13T18:30:00Z"/>
          <w:rFonts w:hint="eastAsia"/>
        </w:rPr>
        <w:pPrChange w:id="14354" w:author="User" w:date="2021-09-14T13:59:00Z">
          <w:pPr>
            <w:pStyle w:val="13"/>
            <w:numPr>
              <w:numId w:val="446"/>
            </w:numPr>
            <w:ind w:left="844" w:firstLineChars="0" w:hanging="284"/>
          </w:pPr>
        </w:pPrChange>
      </w:pPr>
      <w:ins w:id="14355" w:author="Jackson Wang" w:date="2021-09-12T12:11:00Z">
        <w:del w:id="14356" w:author="User" w:date="2021-09-13T18:30:00Z">
          <w:r w:rsidDel="00FE22BE">
            <w:rPr>
              <w:rFonts w:hint="eastAsia"/>
            </w:rPr>
            <w:delText>宣導服務；</w:delText>
          </w:r>
          <w:r w:rsidDel="00FE22BE">
            <w:rPr>
              <w:rFonts w:hint="eastAsia"/>
            </w:rPr>
            <w:delText>9</w:delText>
          </w:r>
          <w:r w:rsidDel="00FE22BE">
            <w:rPr>
              <w:rFonts w:hint="eastAsia"/>
            </w:rPr>
            <w:delText>小時</w:delText>
          </w:r>
        </w:del>
      </w:ins>
    </w:p>
    <w:p w14:paraId="38C9ADCB" w14:textId="3F652C96" w:rsidR="00AB0889" w:rsidDel="00FE22BE" w:rsidRDefault="00AB0889">
      <w:pPr>
        <w:pStyle w:val="13"/>
        <w:ind w:leftChars="50" w:left="560" w:hangingChars="150" w:hanging="420"/>
        <w:rPr>
          <w:ins w:id="14357" w:author="Jackson Wang" w:date="2021-09-12T12:11:00Z"/>
          <w:del w:id="14358" w:author="User" w:date="2021-09-13T18:30:00Z"/>
          <w:rFonts w:hint="eastAsia"/>
        </w:rPr>
        <w:pPrChange w:id="14359" w:author="User" w:date="2021-09-14T13:59:00Z">
          <w:pPr>
            <w:pStyle w:val="13"/>
          </w:pPr>
        </w:pPrChange>
      </w:pPr>
      <w:ins w:id="14360" w:author="Jackson Wang" w:date="2021-09-12T12:11:00Z">
        <w:del w:id="14361" w:author="User" w:date="2021-09-13T18:30:00Z">
          <w:r w:rsidDel="00FE22BE">
            <w:rPr>
              <w:rFonts w:hint="eastAsia"/>
            </w:rPr>
            <w:delText>外縣市觀摩</w:delText>
          </w:r>
        </w:del>
      </w:ins>
      <w:ins w:id="14362" w:author="Jackson Wang" w:date="2021-09-12T12:19:00Z">
        <w:del w:id="14363" w:author="User" w:date="2021-09-13T18:30:00Z">
          <w:r w:rsidR="00E20684" w:rsidDel="00FE22BE">
            <w:rPr>
              <w:rFonts w:hint="eastAsia"/>
            </w:rPr>
            <w:delText>。</w:delText>
          </w:r>
        </w:del>
      </w:ins>
    </w:p>
    <w:p w14:paraId="69D7B57D" w14:textId="01893C19" w:rsidR="00E20684" w:rsidDel="00FE22BE" w:rsidRDefault="00E20684">
      <w:pPr>
        <w:pStyle w:val="13"/>
        <w:ind w:leftChars="50" w:left="560" w:hangingChars="150" w:hanging="420"/>
        <w:rPr>
          <w:ins w:id="14364" w:author="Jackson Wang" w:date="2021-09-12T12:20:00Z"/>
          <w:del w:id="14365" w:author="User" w:date="2021-09-13T18:30:00Z"/>
          <w:rFonts w:hint="eastAsia"/>
        </w:rPr>
        <w:pPrChange w:id="14366" w:author="User" w:date="2021-09-14T13:59:00Z">
          <w:pPr>
            <w:ind w:left="280" w:hanging="280"/>
          </w:pPr>
        </w:pPrChange>
      </w:pPr>
      <w:ins w:id="14367" w:author="Jackson Wang" w:date="2021-09-12T12:20:00Z">
        <w:del w:id="14368" w:author="User" w:date="2021-09-13T18:30:00Z">
          <w:r w:rsidDel="00FE22BE">
            <w:rPr>
              <w:rFonts w:hint="eastAsia"/>
            </w:rPr>
            <w:br w:type="page"/>
          </w:r>
        </w:del>
      </w:ins>
    </w:p>
    <w:tbl>
      <w:tblPr>
        <w:tblStyle w:val="a9"/>
        <w:tblW w:w="8500" w:type="dxa"/>
        <w:tblLook w:val="04A0" w:firstRow="1" w:lastRow="0" w:firstColumn="1" w:lastColumn="0" w:noHBand="0" w:noVBand="1"/>
        <w:tblPrChange w:id="14369" w:author="Jackson Wang" w:date="2021-09-12T12:23:00Z">
          <w:tblPr>
            <w:tblStyle w:val="a9"/>
            <w:tblW w:w="8500" w:type="dxa"/>
            <w:tblLook w:val="04A0" w:firstRow="1" w:lastRow="0" w:firstColumn="1" w:lastColumn="0" w:noHBand="0" w:noVBand="1"/>
          </w:tblPr>
        </w:tblPrChange>
      </w:tblPr>
      <w:tblGrid>
        <w:gridCol w:w="1056"/>
        <w:gridCol w:w="3840"/>
        <w:gridCol w:w="1668"/>
        <w:gridCol w:w="1936"/>
        <w:tblGridChange w:id="14370">
          <w:tblGrid>
            <w:gridCol w:w="1129"/>
            <w:gridCol w:w="3686"/>
            <w:gridCol w:w="1701"/>
            <w:gridCol w:w="1984"/>
          </w:tblGrid>
        </w:tblGridChange>
      </w:tblGrid>
      <w:tr w:rsidR="00E20684" w:rsidRPr="00C06385" w:rsidDel="00FE22BE" w14:paraId="3DC74902" w14:textId="452FE7A1" w:rsidTr="00C06385">
        <w:trPr>
          <w:ins w:id="14371" w:author="Jackson Wang" w:date="2021-09-12T12:21:00Z"/>
          <w:del w:id="14372" w:author="User" w:date="2021-09-13T18:30:00Z"/>
        </w:trPr>
        <w:tc>
          <w:tcPr>
            <w:tcW w:w="846" w:type="dxa"/>
            <w:vAlign w:val="center"/>
            <w:tcPrChange w:id="14373" w:author="Jackson Wang" w:date="2021-09-12T12:23:00Z">
              <w:tcPr>
                <w:tcW w:w="1129" w:type="dxa"/>
                <w:vAlign w:val="center"/>
              </w:tcPr>
            </w:tcPrChange>
          </w:tcPr>
          <w:p w14:paraId="06058B3E" w14:textId="2AC6291E" w:rsidR="00E20684" w:rsidRPr="00C06385" w:rsidDel="00FE22BE" w:rsidRDefault="00E20684">
            <w:pPr>
              <w:pStyle w:val="13"/>
              <w:ind w:leftChars="50" w:left="560" w:hangingChars="150" w:hanging="420"/>
              <w:rPr>
                <w:ins w:id="14374" w:author="Jackson Wang" w:date="2021-09-12T12:21:00Z"/>
                <w:del w:id="14375" w:author="User" w:date="2021-09-13T18:30:00Z"/>
                <w:rPrChange w:id="14376" w:author="Jackson Wang" w:date="2021-09-12T12:22:00Z">
                  <w:rPr>
                    <w:ins w:id="14377" w:author="Jackson Wang" w:date="2021-09-12T12:21:00Z"/>
                    <w:del w:id="14378" w:author="User" w:date="2021-09-13T18:30:00Z"/>
                    <w:sz w:val="24"/>
                    <w:szCs w:val="24"/>
                  </w:rPr>
                </w:rPrChange>
              </w:rPr>
              <w:pPrChange w:id="14379" w:author="User" w:date="2021-09-14T13:59:00Z">
                <w:pPr>
                  <w:pStyle w:val="3"/>
                  <w:numPr>
                    <w:numId w:val="0"/>
                  </w:numPr>
                  <w:spacing w:before="240" w:after="120" w:line="440" w:lineRule="exact"/>
                  <w:ind w:left="0" w:rightChars="0" w:right="0"/>
                  <w:jc w:val="center"/>
                </w:pPr>
              </w:pPrChange>
            </w:pPr>
            <w:ins w:id="14380" w:author="Jackson Wang" w:date="2021-09-12T12:21:00Z">
              <w:del w:id="14381" w:author="User" w:date="2021-09-13T18:30:00Z">
                <w:r w:rsidRPr="00C06385" w:rsidDel="00FE22BE">
                  <w:rPr>
                    <w:rFonts w:hint="eastAsia"/>
                    <w:rPrChange w:id="14382" w:author="Jackson Wang" w:date="2021-09-12T12:22:00Z">
                      <w:rPr>
                        <w:rFonts w:hint="eastAsia"/>
                        <w:bCs w:val="0"/>
                        <w:sz w:val="24"/>
                        <w:szCs w:val="24"/>
                      </w:rPr>
                    </w:rPrChange>
                  </w:rPr>
                  <w:delText>項次</w:delText>
                </w:r>
              </w:del>
            </w:ins>
          </w:p>
        </w:tc>
        <w:tc>
          <w:tcPr>
            <w:tcW w:w="3969" w:type="dxa"/>
            <w:vAlign w:val="center"/>
            <w:tcPrChange w:id="14383" w:author="Jackson Wang" w:date="2021-09-12T12:23:00Z">
              <w:tcPr>
                <w:tcW w:w="3686" w:type="dxa"/>
                <w:vAlign w:val="center"/>
              </w:tcPr>
            </w:tcPrChange>
          </w:tcPr>
          <w:p w14:paraId="1DBB8D69" w14:textId="77B6F310" w:rsidR="00E20684" w:rsidRPr="00C06385" w:rsidDel="00FE22BE" w:rsidRDefault="00E20684">
            <w:pPr>
              <w:pStyle w:val="13"/>
              <w:ind w:leftChars="50" w:left="560" w:hangingChars="150" w:hanging="420"/>
              <w:rPr>
                <w:ins w:id="14384" w:author="Jackson Wang" w:date="2021-09-12T12:21:00Z"/>
                <w:del w:id="14385" w:author="User" w:date="2021-09-13T18:30:00Z"/>
                <w:rPrChange w:id="14386" w:author="Jackson Wang" w:date="2021-09-12T12:22:00Z">
                  <w:rPr>
                    <w:ins w:id="14387" w:author="Jackson Wang" w:date="2021-09-12T12:21:00Z"/>
                    <w:del w:id="14388" w:author="User" w:date="2021-09-13T18:30:00Z"/>
                    <w:sz w:val="24"/>
                    <w:szCs w:val="24"/>
                  </w:rPr>
                </w:rPrChange>
              </w:rPr>
              <w:pPrChange w:id="14389" w:author="User" w:date="2021-09-14T13:59:00Z">
                <w:pPr>
                  <w:pStyle w:val="3"/>
                  <w:numPr>
                    <w:numId w:val="0"/>
                  </w:numPr>
                  <w:spacing w:before="240" w:after="120" w:line="440" w:lineRule="exact"/>
                  <w:ind w:left="0" w:rightChars="0" w:right="0"/>
                  <w:jc w:val="center"/>
                </w:pPr>
              </w:pPrChange>
            </w:pPr>
            <w:ins w:id="14390" w:author="Jackson Wang" w:date="2021-09-12T12:21:00Z">
              <w:del w:id="14391" w:author="User" w:date="2021-09-13T18:30:00Z">
                <w:r w:rsidRPr="00C06385" w:rsidDel="00FE22BE">
                  <w:rPr>
                    <w:rFonts w:hint="eastAsia"/>
                    <w:rPrChange w:id="14392" w:author="Jackson Wang" w:date="2021-09-12T12:22:00Z">
                      <w:rPr>
                        <w:rFonts w:hint="eastAsia"/>
                        <w:bCs w:val="0"/>
                        <w:sz w:val="24"/>
                        <w:szCs w:val="24"/>
                      </w:rPr>
                    </w:rPrChange>
                  </w:rPr>
                  <w:delText>訓練項目</w:delText>
                </w:r>
              </w:del>
            </w:ins>
          </w:p>
        </w:tc>
        <w:tc>
          <w:tcPr>
            <w:tcW w:w="1701" w:type="dxa"/>
            <w:vAlign w:val="center"/>
            <w:tcPrChange w:id="14393" w:author="Jackson Wang" w:date="2021-09-12T12:23:00Z">
              <w:tcPr>
                <w:tcW w:w="1701" w:type="dxa"/>
                <w:vAlign w:val="center"/>
              </w:tcPr>
            </w:tcPrChange>
          </w:tcPr>
          <w:p w14:paraId="3F2CBE5A" w14:textId="1688EC15" w:rsidR="00E20684" w:rsidRPr="00C06385" w:rsidDel="00FE22BE" w:rsidRDefault="00E20684">
            <w:pPr>
              <w:pStyle w:val="13"/>
              <w:ind w:leftChars="50" w:left="560" w:hangingChars="150" w:hanging="420"/>
              <w:rPr>
                <w:ins w:id="14394" w:author="Jackson Wang" w:date="2021-09-12T12:21:00Z"/>
                <w:del w:id="14395" w:author="User" w:date="2021-09-13T18:30:00Z"/>
                <w:rPrChange w:id="14396" w:author="Jackson Wang" w:date="2021-09-12T12:22:00Z">
                  <w:rPr>
                    <w:ins w:id="14397" w:author="Jackson Wang" w:date="2021-09-12T12:21:00Z"/>
                    <w:del w:id="14398" w:author="User" w:date="2021-09-13T18:30:00Z"/>
                    <w:sz w:val="24"/>
                    <w:szCs w:val="24"/>
                  </w:rPr>
                </w:rPrChange>
              </w:rPr>
              <w:pPrChange w:id="14399" w:author="User" w:date="2021-09-14T13:59:00Z">
                <w:pPr>
                  <w:pStyle w:val="3"/>
                  <w:numPr>
                    <w:numId w:val="0"/>
                  </w:numPr>
                  <w:spacing w:before="240" w:after="120" w:line="440" w:lineRule="exact"/>
                  <w:ind w:left="0" w:rightChars="0" w:right="0"/>
                  <w:jc w:val="center"/>
                </w:pPr>
              </w:pPrChange>
            </w:pPr>
            <w:ins w:id="14400" w:author="Jackson Wang" w:date="2021-09-12T12:21:00Z">
              <w:del w:id="14401" w:author="User" w:date="2021-09-13T18:30:00Z">
                <w:r w:rsidRPr="00C06385" w:rsidDel="00FE22BE">
                  <w:rPr>
                    <w:rFonts w:hint="eastAsia"/>
                    <w:rPrChange w:id="14402" w:author="Jackson Wang" w:date="2021-09-12T12:22:00Z">
                      <w:rPr>
                        <w:rFonts w:hint="eastAsia"/>
                        <w:bCs w:val="0"/>
                        <w:sz w:val="24"/>
                        <w:szCs w:val="24"/>
                      </w:rPr>
                    </w:rPrChange>
                  </w:rPr>
                  <w:delText>時數</w:delText>
                </w:r>
              </w:del>
            </w:ins>
          </w:p>
        </w:tc>
        <w:tc>
          <w:tcPr>
            <w:tcW w:w="1984" w:type="dxa"/>
            <w:vAlign w:val="center"/>
            <w:tcPrChange w:id="14403" w:author="Jackson Wang" w:date="2021-09-12T12:23:00Z">
              <w:tcPr>
                <w:tcW w:w="1984" w:type="dxa"/>
                <w:vAlign w:val="center"/>
              </w:tcPr>
            </w:tcPrChange>
          </w:tcPr>
          <w:p w14:paraId="328F47EE" w14:textId="27DF864C" w:rsidR="00E20684" w:rsidRPr="00C06385" w:rsidDel="00FE22BE" w:rsidRDefault="00E20684">
            <w:pPr>
              <w:pStyle w:val="13"/>
              <w:ind w:leftChars="50" w:left="560" w:hangingChars="150" w:hanging="420"/>
              <w:rPr>
                <w:ins w:id="14404" w:author="Jackson Wang" w:date="2021-09-12T12:21:00Z"/>
                <w:del w:id="14405" w:author="User" w:date="2021-09-13T18:30:00Z"/>
                <w:rPrChange w:id="14406" w:author="Jackson Wang" w:date="2021-09-12T12:22:00Z">
                  <w:rPr>
                    <w:ins w:id="14407" w:author="Jackson Wang" w:date="2021-09-12T12:21:00Z"/>
                    <w:del w:id="14408" w:author="User" w:date="2021-09-13T18:30:00Z"/>
                    <w:sz w:val="24"/>
                    <w:szCs w:val="24"/>
                  </w:rPr>
                </w:rPrChange>
              </w:rPr>
              <w:pPrChange w:id="14409" w:author="User" w:date="2021-09-14T13:59:00Z">
                <w:pPr>
                  <w:pStyle w:val="3"/>
                  <w:numPr>
                    <w:numId w:val="0"/>
                  </w:numPr>
                  <w:spacing w:before="240" w:after="120" w:line="440" w:lineRule="exact"/>
                  <w:ind w:left="0" w:rightChars="0" w:right="0"/>
                  <w:jc w:val="center"/>
                </w:pPr>
              </w:pPrChange>
            </w:pPr>
            <w:ins w:id="14410" w:author="Jackson Wang" w:date="2021-09-12T12:21:00Z">
              <w:del w:id="14411" w:author="User" w:date="2021-09-13T18:30:00Z">
                <w:r w:rsidRPr="00C06385" w:rsidDel="00FE22BE">
                  <w:rPr>
                    <w:rFonts w:hint="eastAsia"/>
                    <w:rPrChange w:id="14412" w:author="Jackson Wang" w:date="2021-09-12T12:22:00Z">
                      <w:rPr>
                        <w:rFonts w:hint="eastAsia"/>
                        <w:bCs w:val="0"/>
                        <w:sz w:val="24"/>
                        <w:szCs w:val="24"/>
                      </w:rPr>
                    </w:rPrChange>
                  </w:rPr>
                  <w:delText>講師</w:delText>
                </w:r>
              </w:del>
            </w:ins>
          </w:p>
        </w:tc>
      </w:tr>
      <w:tr w:rsidR="00E20684" w:rsidRPr="00C06385" w:rsidDel="00FE22BE" w14:paraId="74FC2E93" w14:textId="23172505" w:rsidTr="00C06385">
        <w:trPr>
          <w:ins w:id="14413" w:author="Jackson Wang" w:date="2021-09-12T12:21:00Z"/>
          <w:del w:id="14414" w:author="User" w:date="2021-09-13T18:30:00Z"/>
        </w:trPr>
        <w:tc>
          <w:tcPr>
            <w:tcW w:w="846" w:type="dxa"/>
            <w:vAlign w:val="center"/>
            <w:tcPrChange w:id="14415" w:author="Jackson Wang" w:date="2021-09-12T12:23:00Z">
              <w:tcPr>
                <w:tcW w:w="1129" w:type="dxa"/>
                <w:vAlign w:val="center"/>
              </w:tcPr>
            </w:tcPrChange>
          </w:tcPr>
          <w:p w14:paraId="21489983" w14:textId="7B0E38BD" w:rsidR="00E20684" w:rsidRPr="00C06385" w:rsidDel="00FE22BE" w:rsidRDefault="00E20684">
            <w:pPr>
              <w:pStyle w:val="13"/>
              <w:ind w:leftChars="50" w:left="560" w:hangingChars="150" w:hanging="420"/>
              <w:rPr>
                <w:ins w:id="14416" w:author="Jackson Wang" w:date="2021-09-12T12:21:00Z"/>
                <w:del w:id="14417" w:author="User" w:date="2021-09-13T18:30:00Z"/>
                <w:rPrChange w:id="14418" w:author="Jackson Wang" w:date="2021-09-12T12:22:00Z">
                  <w:rPr>
                    <w:ins w:id="14419" w:author="Jackson Wang" w:date="2021-09-12T12:21:00Z"/>
                    <w:del w:id="14420" w:author="User" w:date="2021-09-13T18:30:00Z"/>
                    <w:sz w:val="24"/>
                    <w:szCs w:val="24"/>
                  </w:rPr>
                </w:rPrChange>
              </w:rPr>
              <w:pPrChange w:id="14421" w:author="User" w:date="2021-09-14T13:59:00Z">
                <w:pPr>
                  <w:pStyle w:val="3"/>
                  <w:numPr>
                    <w:numId w:val="0"/>
                  </w:numPr>
                  <w:spacing w:before="240" w:after="120" w:line="440" w:lineRule="exact"/>
                  <w:ind w:left="0" w:rightChars="0" w:right="0"/>
                  <w:jc w:val="center"/>
                </w:pPr>
              </w:pPrChange>
            </w:pPr>
            <w:ins w:id="14422" w:author="Jackson Wang" w:date="2021-09-12T12:21:00Z">
              <w:del w:id="14423" w:author="User" w:date="2021-09-13T18:30:00Z">
                <w:r w:rsidRPr="00C06385" w:rsidDel="00FE22BE">
                  <w:rPr>
                    <w:rPrChange w:id="14424" w:author="Jackson Wang" w:date="2021-09-12T12:22:00Z">
                      <w:rPr>
                        <w:bCs w:val="0"/>
                        <w:sz w:val="24"/>
                        <w:szCs w:val="24"/>
                      </w:rPr>
                    </w:rPrChange>
                  </w:rPr>
                  <w:delText>1</w:delText>
                </w:r>
              </w:del>
            </w:ins>
          </w:p>
        </w:tc>
        <w:tc>
          <w:tcPr>
            <w:tcW w:w="3969" w:type="dxa"/>
            <w:vAlign w:val="center"/>
            <w:tcPrChange w:id="14425" w:author="Jackson Wang" w:date="2021-09-12T12:23:00Z">
              <w:tcPr>
                <w:tcW w:w="3686" w:type="dxa"/>
                <w:vAlign w:val="center"/>
              </w:tcPr>
            </w:tcPrChange>
          </w:tcPr>
          <w:p w14:paraId="7935EA83" w14:textId="727A58DB" w:rsidR="00E20684" w:rsidRPr="00C06385" w:rsidDel="00FE22BE" w:rsidRDefault="00E20684">
            <w:pPr>
              <w:pStyle w:val="13"/>
              <w:ind w:leftChars="50" w:left="560" w:hangingChars="150" w:hanging="420"/>
              <w:rPr>
                <w:ins w:id="14426" w:author="Jackson Wang" w:date="2021-09-12T12:21:00Z"/>
                <w:del w:id="14427" w:author="User" w:date="2021-09-13T18:30:00Z"/>
                <w:rStyle w:val="fontstyle01"/>
                <w:rFonts w:ascii="標楷體" w:eastAsia="標楷體" w:hAnsi="標楷體" w:hint="default"/>
                <w:bCs/>
                <w:color w:val="auto"/>
                <w:sz w:val="28"/>
                <w:szCs w:val="28"/>
                <w:lang w:val="en-US"/>
                <w:rPrChange w:id="14428" w:author="Jackson Wang" w:date="2021-09-12T12:22:00Z">
                  <w:rPr>
                    <w:ins w:id="14429" w:author="Jackson Wang" w:date="2021-09-12T12:21:00Z"/>
                    <w:del w:id="14430" w:author="User" w:date="2021-09-13T18:30:00Z"/>
                    <w:rStyle w:val="fontstyle01"/>
                    <w:rFonts w:cs="Times New Roman" w:hint="default"/>
                    <w:bCs w:val="0"/>
                    <w:color w:val="auto"/>
                    <w:bdr w:val="nil"/>
                    <w:lang w:val="en-US"/>
                  </w:rPr>
                </w:rPrChange>
              </w:rPr>
              <w:pPrChange w:id="14431" w:author="User" w:date="2021-09-14T13:59:00Z">
                <w:pPr>
                  <w:pStyle w:val="3"/>
                  <w:numPr>
                    <w:numId w:val="0"/>
                  </w:numPr>
                  <w:pBdr>
                    <w:top w:val="nil"/>
                    <w:left w:val="nil"/>
                    <w:bottom w:val="nil"/>
                    <w:right w:val="nil"/>
                    <w:between w:val="nil"/>
                    <w:bar w:val="nil"/>
                  </w:pBdr>
                  <w:spacing w:before="240" w:after="120" w:line="440" w:lineRule="exact"/>
                  <w:ind w:left="0" w:rightChars="0" w:right="0"/>
                  <w:jc w:val="both"/>
                </w:pPr>
              </w:pPrChange>
            </w:pPr>
            <w:ins w:id="14432" w:author="Jackson Wang" w:date="2021-09-12T12:21:00Z">
              <w:del w:id="14433" w:author="User" w:date="2021-09-13T18:30:00Z">
                <w:r w:rsidRPr="00C06385" w:rsidDel="00FE22BE">
                  <w:rPr>
                    <w:rStyle w:val="fontstyle01"/>
                    <w:rFonts w:ascii="標楷體" w:eastAsia="標楷體" w:hAnsi="標楷體" w:hint="default"/>
                    <w:color w:val="auto"/>
                    <w:sz w:val="28"/>
                    <w:szCs w:val="28"/>
                    <w:rPrChange w:id="14434" w:author="Jackson Wang" w:date="2021-09-12T12:22:00Z">
                      <w:rPr>
                        <w:rStyle w:val="fontstyle01"/>
                        <w:rFonts w:hint="default"/>
                        <w:bCs w:val="0"/>
                        <w:color w:val="auto"/>
                      </w:rPr>
                    </w:rPrChange>
                  </w:rPr>
                  <w:delText>車機司機教育訓練(2場次)</w:delText>
                </w:r>
              </w:del>
            </w:ins>
          </w:p>
          <w:p w14:paraId="24729F13" w14:textId="23D85BE0" w:rsidR="00E20684" w:rsidRPr="00C06385" w:rsidDel="00FE22BE" w:rsidRDefault="00E20684">
            <w:pPr>
              <w:pStyle w:val="13"/>
              <w:ind w:leftChars="50" w:left="560" w:hangingChars="150" w:hanging="420"/>
              <w:rPr>
                <w:ins w:id="14435" w:author="Jackson Wang" w:date="2021-09-12T12:21:00Z"/>
                <w:del w:id="14436" w:author="User" w:date="2021-09-13T18:30:00Z"/>
                <w:rStyle w:val="fontstyle01"/>
                <w:rFonts w:ascii="標楷體" w:eastAsia="標楷體" w:hAnsi="標楷體" w:hint="default"/>
                <w:bCs/>
                <w:color w:val="auto"/>
                <w:sz w:val="28"/>
                <w:szCs w:val="28"/>
                <w:lang w:val="en-US"/>
                <w:rPrChange w:id="14437" w:author="Jackson Wang" w:date="2021-09-12T12:22:00Z">
                  <w:rPr>
                    <w:ins w:id="14438" w:author="Jackson Wang" w:date="2021-09-12T12:21:00Z"/>
                    <w:del w:id="14439" w:author="User" w:date="2021-09-13T18:30:00Z"/>
                    <w:rStyle w:val="fontstyle01"/>
                    <w:rFonts w:cs="Times New Roman" w:hint="default"/>
                    <w:bCs w:val="0"/>
                    <w:color w:val="auto"/>
                    <w:bdr w:val="nil"/>
                    <w:lang w:val="en-US"/>
                  </w:rPr>
                </w:rPrChange>
              </w:rPr>
              <w:pPrChange w:id="14440" w:author="User" w:date="2021-09-14T13:59:00Z">
                <w:pPr>
                  <w:pStyle w:val="3"/>
                  <w:numPr>
                    <w:numId w:val="449"/>
                  </w:numPr>
                  <w:spacing w:before="240" w:after="120" w:line="440" w:lineRule="exact"/>
                  <w:ind w:left="240" w:rightChars="0" w:right="0" w:hanging="240"/>
                  <w:jc w:val="both"/>
                </w:pPr>
              </w:pPrChange>
            </w:pPr>
            <w:ins w:id="14441" w:author="Jackson Wang" w:date="2021-09-12T12:21:00Z">
              <w:del w:id="14442" w:author="User" w:date="2021-09-13T18:30:00Z">
                <w:r w:rsidRPr="00C06385" w:rsidDel="00FE22BE">
                  <w:rPr>
                    <w:rStyle w:val="fontstyle01"/>
                    <w:rFonts w:ascii="標楷體" w:eastAsia="標楷體" w:hAnsi="標楷體" w:hint="default"/>
                    <w:color w:val="auto"/>
                    <w:sz w:val="28"/>
                    <w:szCs w:val="28"/>
                    <w:rPrChange w:id="14443" w:author="Jackson Wang" w:date="2021-09-12T12:22:00Z">
                      <w:rPr>
                        <w:rStyle w:val="fontstyle01"/>
                        <w:rFonts w:hint="default"/>
                        <w:bCs w:val="0"/>
                        <w:color w:val="auto"/>
                      </w:rPr>
                    </w:rPrChange>
                  </w:rPr>
                  <w:delText>車機使用及基礎維護。</w:delText>
                </w:r>
              </w:del>
            </w:ins>
          </w:p>
          <w:p w14:paraId="5C4D5C90" w14:textId="475D962B" w:rsidR="00E20684" w:rsidRPr="00C06385" w:rsidDel="00FE22BE" w:rsidRDefault="00E20684">
            <w:pPr>
              <w:pStyle w:val="13"/>
              <w:ind w:leftChars="50" w:left="560" w:hangingChars="150" w:hanging="420"/>
              <w:rPr>
                <w:ins w:id="14444" w:author="Jackson Wang" w:date="2021-09-12T12:21:00Z"/>
                <w:del w:id="14445" w:author="User" w:date="2021-09-13T18:30:00Z"/>
                <w:rStyle w:val="fontstyle01"/>
                <w:rFonts w:ascii="標楷體" w:eastAsia="標楷體" w:hAnsi="標楷體" w:hint="default"/>
                <w:bCs/>
                <w:color w:val="auto"/>
                <w:sz w:val="28"/>
                <w:szCs w:val="28"/>
                <w:lang w:val="en-US"/>
                <w:rPrChange w:id="14446" w:author="Jackson Wang" w:date="2021-09-12T12:22:00Z">
                  <w:rPr>
                    <w:ins w:id="14447" w:author="Jackson Wang" w:date="2021-09-12T12:21:00Z"/>
                    <w:del w:id="14448" w:author="User" w:date="2021-09-13T18:30:00Z"/>
                    <w:rStyle w:val="fontstyle01"/>
                    <w:rFonts w:cs="Times New Roman" w:hint="default"/>
                    <w:bCs w:val="0"/>
                    <w:color w:val="auto"/>
                    <w:bdr w:val="nil"/>
                    <w:lang w:val="en-US"/>
                  </w:rPr>
                </w:rPrChange>
              </w:rPr>
              <w:pPrChange w:id="14449" w:author="User" w:date="2021-09-14T13:59:00Z">
                <w:pPr>
                  <w:pStyle w:val="3"/>
                  <w:numPr>
                    <w:numId w:val="449"/>
                  </w:numPr>
                  <w:spacing w:before="240" w:after="120" w:line="440" w:lineRule="exact"/>
                  <w:ind w:left="240" w:rightChars="0" w:right="0" w:hanging="240"/>
                  <w:jc w:val="both"/>
                </w:pPr>
              </w:pPrChange>
            </w:pPr>
            <w:ins w:id="14450" w:author="Jackson Wang" w:date="2021-09-12T12:21:00Z">
              <w:del w:id="14451" w:author="User" w:date="2021-09-13T18:30:00Z">
                <w:r w:rsidRPr="00C06385" w:rsidDel="00FE22BE">
                  <w:rPr>
                    <w:rStyle w:val="fontstyle01"/>
                    <w:rFonts w:ascii="標楷體" w:eastAsia="標楷體" w:hAnsi="標楷體" w:hint="default"/>
                    <w:color w:val="auto"/>
                    <w:sz w:val="28"/>
                    <w:szCs w:val="28"/>
                    <w:rPrChange w:id="14452" w:author="Jackson Wang" w:date="2021-09-12T12:22:00Z">
                      <w:rPr>
                        <w:rStyle w:val="fontstyle01"/>
                        <w:rFonts w:hint="default"/>
                        <w:bCs w:val="0"/>
                        <w:color w:val="auto"/>
                      </w:rPr>
                    </w:rPrChange>
                  </w:rPr>
                  <w:delText>認識螢幕顯示物件。</w:delText>
                </w:r>
              </w:del>
            </w:ins>
          </w:p>
          <w:p w14:paraId="1EE4F727" w14:textId="58A0E3DB" w:rsidR="00E20684" w:rsidRPr="00C06385" w:rsidDel="00FE22BE" w:rsidRDefault="00E20684">
            <w:pPr>
              <w:pStyle w:val="13"/>
              <w:ind w:leftChars="50" w:left="560" w:hangingChars="150" w:hanging="420"/>
              <w:rPr>
                <w:ins w:id="14453" w:author="Jackson Wang" w:date="2021-09-12T12:21:00Z"/>
                <w:del w:id="14454" w:author="User" w:date="2021-09-13T18:30:00Z"/>
                <w:rStyle w:val="fontstyle01"/>
                <w:rFonts w:ascii="標楷體" w:eastAsia="標楷體" w:hAnsi="標楷體" w:hint="default"/>
                <w:bCs/>
                <w:color w:val="auto"/>
                <w:sz w:val="28"/>
                <w:szCs w:val="28"/>
                <w:lang w:val="en-US"/>
                <w:rPrChange w:id="14455" w:author="Jackson Wang" w:date="2021-09-12T12:22:00Z">
                  <w:rPr>
                    <w:ins w:id="14456" w:author="Jackson Wang" w:date="2021-09-12T12:21:00Z"/>
                    <w:del w:id="14457" w:author="User" w:date="2021-09-13T18:30:00Z"/>
                    <w:rStyle w:val="fontstyle01"/>
                    <w:rFonts w:cs="Times New Roman" w:hint="default"/>
                    <w:bCs w:val="0"/>
                    <w:color w:val="auto"/>
                    <w:bdr w:val="nil"/>
                    <w:lang w:val="en-US"/>
                  </w:rPr>
                </w:rPrChange>
              </w:rPr>
              <w:pPrChange w:id="14458" w:author="User" w:date="2021-09-14T13:59:00Z">
                <w:pPr>
                  <w:pStyle w:val="3"/>
                  <w:numPr>
                    <w:numId w:val="449"/>
                  </w:numPr>
                  <w:spacing w:before="240" w:after="120" w:line="440" w:lineRule="exact"/>
                  <w:ind w:left="240" w:rightChars="0" w:right="0" w:hanging="240"/>
                  <w:jc w:val="both"/>
                </w:pPr>
              </w:pPrChange>
            </w:pPr>
            <w:ins w:id="14459" w:author="Jackson Wang" w:date="2021-09-12T12:21:00Z">
              <w:del w:id="14460" w:author="User" w:date="2021-09-13T18:30:00Z">
                <w:r w:rsidRPr="00C06385" w:rsidDel="00FE22BE">
                  <w:rPr>
                    <w:rStyle w:val="fontstyle01"/>
                    <w:rFonts w:ascii="標楷體" w:eastAsia="標楷體" w:hAnsi="標楷體" w:hint="default"/>
                    <w:color w:val="auto"/>
                    <w:sz w:val="28"/>
                    <w:szCs w:val="28"/>
                    <w:rPrChange w:id="14461" w:author="Jackson Wang" w:date="2021-09-12T12:22:00Z">
                      <w:rPr>
                        <w:rStyle w:val="fontstyle01"/>
                        <w:rFonts w:hint="default"/>
                        <w:bCs w:val="0"/>
                        <w:color w:val="auto"/>
                      </w:rPr>
                    </w:rPrChange>
                  </w:rPr>
                  <w:delText>基本問題排除。</w:delText>
                </w:r>
              </w:del>
            </w:ins>
          </w:p>
          <w:p w14:paraId="50EA49CA" w14:textId="00684D6A" w:rsidR="00E20684" w:rsidRPr="00C06385" w:rsidDel="00FE22BE" w:rsidRDefault="00E20684">
            <w:pPr>
              <w:pStyle w:val="13"/>
              <w:ind w:leftChars="50" w:left="560" w:hangingChars="150" w:hanging="420"/>
              <w:rPr>
                <w:ins w:id="14462" w:author="Jackson Wang" w:date="2021-09-12T12:21:00Z"/>
                <w:del w:id="14463" w:author="User" w:date="2021-09-13T18:30:00Z"/>
                <w:rStyle w:val="fontstyle01"/>
                <w:rFonts w:ascii="標楷體" w:eastAsia="標楷體" w:hAnsi="標楷體" w:hint="default"/>
                <w:bCs/>
                <w:color w:val="auto"/>
                <w:sz w:val="28"/>
                <w:szCs w:val="28"/>
                <w:lang w:val="en-US"/>
                <w:rPrChange w:id="14464" w:author="Jackson Wang" w:date="2021-09-12T12:22:00Z">
                  <w:rPr>
                    <w:ins w:id="14465" w:author="Jackson Wang" w:date="2021-09-12T12:21:00Z"/>
                    <w:del w:id="14466" w:author="User" w:date="2021-09-13T18:30:00Z"/>
                    <w:rStyle w:val="fontstyle01"/>
                    <w:rFonts w:cs="Times New Roman" w:hint="default"/>
                    <w:bCs w:val="0"/>
                    <w:color w:val="auto"/>
                    <w:bdr w:val="nil"/>
                    <w:lang w:val="en-US"/>
                  </w:rPr>
                </w:rPrChange>
              </w:rPr>
              <w:pPrChange w:id="14467" w:author="User" w:date="2021-09-14T13:59:00Z">
                <w:pPr>
                  <w:pStyle w:val="3"/>
                  <w:numPr>
                    <w:numId w:val="449"/>
                  </w:numPr>
                  <w:spacing w:before="240" w:after="120" w:line="440" w:lineRule="exact"/>
                  <w:ind w:left="240" w:rightChars="0" w:right="0" w:hanging="240"/>
                  <w:jc w:val="both"/>
                </w:pPr>
              </w:pPrChange>
            </w:pPr>
            <w:ins w:id="14468" w:author="Jackson Wang" w:date="2021-09-12T12:21:00Z">
              <w:del w:id="14469" w:author="User" w:date="2021-09-13T18:30:00Z">
                <w:r w:rsidRPr="00C06385" w:rsidDel="00FE22BE">
                  <w:rPr>
                    <w:rStyle w:val="fontstyle01"/>
                    <w:rFonts w:ascii="標楷體" w:eastAsia="標楷體" w:hAnsi="標楷體" w:hint="default"/>
                    <w:color w:val="auto"/>
                    <w:sz w:val="28"/>
                    <w:szCs w:val="28"/>
                    <w:rPrChange w:id="14470" w:author="Jackson Wang" w:date="2021-09-12T12:22:00Z">
                      <w:rPr>
                        <w:rStyle w:val="fontstyle01"/>
                        <w:rFonts w:hint="default"/>
                        <w:bCs w:val="0"/>
                        <w:color w:val="auto"/>
                      </w:rPr>
                    </w:rPrChange>
                  </w:rPr>
                  <w:delText>及時問題回報。</w:delText>
                </w:r>
              </w:del>
            </w:ins>
          </w:p>
          <w:p w14:paraId="471DB42E" w14:textId="7A58D53B" w:rsidR="00E20684" w:rsidRPr="00C06385" w:rsidDel="00FE22BE" w:rsidRDefault="00E20684">
            <w:pPr>
              <w:pStyle w:val="13"/>
              <w:ind w:leftChars="50" w:left="560" w:hangingChars="150" w:hanging="420"/>
              <w:rPr>
                <w:ins w:id="14471" w:author="Jackson Wang" w:date="2021-09-12T12:21:00Z"/>
                <w:del w:id="14472" w:author="User" w:date="2021-09-13T18:30:00Z"/>
                <w:rPrChange w:id="14473" w:author="Jackson Wang" w:date="2021-09-12T12:22:00Z">
                  <w:rPr>
                    <w:ins w:id="14474" w:author="Jackson Wang" w:date="2021-09-12T12:21:00Z"/>
                    <w:del w:id="14475" w:author="User" w:date="2021-09-13T18:30:00Z"/>
                    <w:sz w:val="24"/>
                    <w:szCs w:val="24"/>
                  </w:rPr>
                </w:rPrChange>
              </w:rPr>
              <w:pPrChange w:id="14476" w:author="User" w:date="2021-09-14T13:59:00Z">
                <w:pPr>
                  <w:pStyle w:val="3"/>
                  <w:numPr>
                    <w:numId w:val="449"/>
                  </w:numPr>
                  <w:spacing w:before="240" w:after="120" w:line="440" w:lineRule="exact"/>
                  <w:ind w:left="240" w:rightChars="0" w:right="0" w:hanging="240"/>
                  <w:jc w:val="both"/>
                </w:pPr>
              </w:pPrChange>
            </w:pPr>
            <w:ins w:id="14477" w:author="Jackson Wang" w:date="2021-09-12T12:21:00Z">
              <w:del w:id="14478" w:author="User" w:date="2021-09-13T18:30:00Z">
                <w:r w:rsidRPr="00C06385" w:rsidDel="00FE22BE">
                  <w:rPr>
                    <w:rStyle w:val="fontstyle01"/>
                    <w:rFonts w:ascii="標楷體" w:eastAsia="標楷體" w:hAnsi="標楷體" w:hint="default"/>
                    <w:color w:val="auto"/>
                    <w:sz w:val="28"/>
                    <w:szCs w:val="28"/>
                    <w:rPrChange w:id="14479" w:author="Jackson Wang" w:date="2021-09-12T12:22:00Z">
                      <w:rPr>
                        <w:rStyle w:val="fontstyle01"/>
                        <w:rFonts w:hint="default"/>
                        <w:bCs w:val="0"/>
                        <w:color w:val="auto"/>
                      </w:rPr>
                    </w:rPrChange>
                  </w:rPr>
                  <w:delText>提問時間。</w:delText>
                </w:r>
              </w:del>
            </w:ins>
          </w:p>
        </w:tc>
        <w:tc>
          <w:tcPr>
            <w:tcW w:w="1701" w:type="dxa"/>
            <w:vAlign w:val="center"/>
            <w:tcPrChange w:id="14480" w:author="Jackson Wang" w:date="2021-09-12T12:23:00Z">
              <w:tcPr>
                <w:tcW w:w="1701" w:type="dxa"/>
                <w:vAlign w:val="center"/>
              </w:tcPr>
            </w:tcPrChange>
          </w:tcPr>
          <w:p w14:paraId="599634D5" w14:textId="3CF93C88" w:rsidR="00E20684" w:rsidRPr="00C06385" w:rsidDel="00FE22BE" w:rsidRDefault="00E20684">
            <w:pPr>
              <w:pStyle w:val="13"/>
              <w:ind w:leftChars="50" w:left="560" w:hangingChars="150" w:hanging="420"/>
              <w:rPr>
                <w:ins w:id="14481" w:author="Jackson Wang" w:date="2021-09-12T12:21:00Z"/>
                <w:del w:id="14482" w:author="User" w:date="2021-09-13T18:30:00Z"/>
                <w:rPrChange w:id="14483" w:author="Jackson Wang" w:date="2021-09-12T12:22:00Z">
                  <w:rPr>
                    <w:ins w:id="14484" w:author="Jackson Wang" w:date="2021-09-12T12:21:00Z"/>
                    <w:del w:id="14485" w:author="User" w:date="2021-09-13T18:30:00Z"/>
                    <w:sz w:val="24"/>
                    <w:szCs w:val="24"/>
                  </w:rPr>
                </w:rPrChange>
              </w:rPr>
              <w:pPrChange w:id="14486" w:author="User" w:date="2021-09-14T13:59:00Z">
                <w:pPr>
                  <w:pStyle w:val="3"/>
                  <w:numPr>
                    <w:numId w:val="0"/>
                  </w:numPr>
                  <w:spacing w:before="240" w:after="120" w:line="440" w:lineRule="exact"/>
                  <w:ind w:left="0" w:rightChars="0" w:right="0"/>
                  <w:jc w:val="both"/>
                </w:pPr>
              </w:pPrChange>
            </w:pPr>
          </w:p>
          <w:p w14:paraId="7275AD56" w14:textId="72DD8668" w:rsidR="00E20684" w:rsidRPr="00C06385" w:rsidDel="00FE22BE" w:rsidRDefault="00E20684">
            <w:pPr>
              <w:pStyle w:val="13"/>
              <w:ind w:leftChars="50" w:left="560" w:hangingChars="150" w:hanging="420"/>
              <w:rPr>
                <w:ins w:id="14487" w:author="Jackson Wang" w:date="2021-09-12T12:21:00Z"/>
                <w:del w:id="14488" w:author="User" w:date="2021-09-13T18:30:00Z"/>
                <w:rPrChange w:id="14489" w:author="Jackson Wang" w:date="2021-09-12T12:22:00Z">
                  <w:rPr>
                    <w:ins w:id="14490" w:author="Jackson Wang" w:date="2021-09-12T12:21:00Z"/>
                    <w:del w:id="14491" w:author="User" w:date="2021-09-13T18:30:00Z"/>
                    <w:sz w:val="24"/>
                    <w:szCs w:val="24"/>
                  </w:rPr>
                </w:rPrChange>
              </w:rPr>
              <w:pPrChange w:id="14492" w:author="User" w:date="2021-09-14T13:59:00Z">
                <w:pPr>
                  <w:pStyle w:val="3"/>
                  <w:numPr>
                    <w:numId w:val="0"/>
                  </w:numPr>
                  <w:spacing w:before="240" w:after="120" w:line="440" w:lineRule="exact"/>
                  <w:ind w:left="0" w:rightChars="0" w:right="0"/>
                  <w:jc w:val="both"/>
                </w:pPr>
              </w:pPrChange>
            </w:pPr>
            <w:ins w:id="14493" w:author="Jackson Wang" w:date="2021-09-12T12:21:00Z">
              <w:del w:id="14494" w:author="User" w:date="2021-09-13T18:30:00Z">
                <w:r w:rsidRPr="00C06385" w:rsidDel="00FE22BE">
                  <w:rPr>
                    <w:rPrChange w:id="14495" w:author="Jackson Wang" w:date="2021-09-12T12:22:00Z">
                      <w:rPr>
                        <w:bCs w:val="0"/>
                        <w:sz w:val="24"/>
                        <w:szCs w:val="24"/>
                      </w:rPr>
                    </w:rPrChange>
                  </w:rPr>
                  <w:delText>20</w:delText>
                </w:r>
                <w:r w:rsidRPr="00C06385" w:rsidDel="00FE22BE">
                  <w:rPr>
                    <w:rPrChange w:id="14496" w:author="Jackson Wang" w:date="2021-09-12T12:22:00Z">
                      <w:rPr>
                        <w:bCs w:val="0"/>
                        <w:sz w:val="24"/>
                        <w:szCs w:val="24"/>
                      </w:rPr>
                    </w:rPrChange>
                  </w:rPr>
                  <w:delText>分鐘</w:delText>
                </w:r>
                <w:r w:rsidRPr="00C06385" w:rsidDel="00FE22BE">
                  <w:rPr>
                    <w:rPrChange w:id="14497" w:author="Jackson Wang" w:date="2021-09-12T12:22:00Z">
                      <w:rPr>
                        <w:bCs w:val="0"/>
                        <w:sz w:val="24"/>
                        <w:szCs w:val="24"/>
                      </w:rPr>
                    </w:rPrChange>
                  </w:rPr>
                  <w:delText>/</w:delText>
                </w:r>
                <w:r w:rsidRPr="00C06385" w:rsidDel="00FE22BE">
                  <w:rPr>
                    <w:rPrChange w:id="14498" w:author="Jackson Wang" w:date="2021-09-12T12:22:00Z">
                      <w:rPr>
                        <w:bCs w:val="0"/>
                        <w:sz w:val="24"/>
                        <w:szCs w:val="24"/>
                      </w:rPr>
                    </w:rPrChange>
                  </w:rPr>
                  <w:delText>場</w:delText>
                </w:r>
              </w:del>
            </w:ins>
          </w:p>
          <w:p w14:paraId="2787B3E8" w14:textId="3648BFE5" w:rsidR="00E20684" w:rsidRPr="00C06385" w:rsidDel="00FE22BE" w:rsidRDefault="00E20684">
            <w:pPr>
              <w:pStyle w:val="13"/>
              <w:ind w:leftChars="50" w:left="560" w:hangingChars="150" w:hanging="420"/>
              <w:rPr>
                <w:ins w:id="14499" w:author="Jackson Wang" w:date="2021-09-12T12:21:00Z"/>
                <w:del w:id="14500" w:author="User" w:date="2021-09-13T18:30:00Z"/>
                <w:rPrChange w:id="14501" w:author="Jackson Wang" w:date="2021-09-12T12:22:00Z">
                  <w:rPr>
                    <w:ins w:id="14502" w:author="Jackson Wang" w:date="2021-09-12T12:21:00Z"/>
                    <w:del w:id="14503" w:author="User" w:date="2021-09-13T18:30:00Z"/>
                    <w:sz w:val="24"/>
                    <w:szCs w:val="24"/>
                  </w:rPr>
                </w:rPrChange>
              </w:rPr>
              <w:pPrChange w:id="14504" w:author="User" w:date="2021-09-14T13:59:00Z">
                <w:pPr>
                  <w:pStyle w:val="3"/>
                  <w:numPr>
                    <w:numId w:val="0"/>
                  </w:numPr>
                  <w:spacing w:before="240" w:after="120" w:line="440" w:lineRule="exact"/>
                  <w:ind w:left="0" w:rightChars="0" w:right="0"/>
                  <w:jc w:val="both"/>
                </w:pPr>
              </w:pPrChange>
            </w:pPr>
            <w:ins w:id="14505" w:author="Jackson Wang" w:date="2021-09-12T12:21:00Z">
              <w:del w:id="14506" w:author="User" w:date="2021-09-13T18:30:00Z">
                <w:r w:rsidRPr="00C06385" w:rsidDel="00FE22BE">
                  <w:rPr>
                    <w:rPrChange w:id="14507" w:author="Jackson Wang" w:date="2021-09-12T12:22:00Z">
                      <w:rPr>
                        <w:bCs w:val="0"/>
                        <w:sz w:val="24"/>
                        <w:szCs w:val="24"/>
                      </w:rPr>
                    </w:rPrChange>
                  </w:rPr>
                  <w:delText>15</w:delText>
                </w:r>
                <w:r w:rsidRPr="00C06385" w:rsidDel="00FE22BE">
                  <w:rPr>
                    <w:rPrChange w:id="14508" w:author="Jackson Wang" w:date="2021-09-12T12:22:00Z">
                      <w:rPr>
                        <w:bCs w:val="0"/>
                        <w:sz w:val="24"/>
                        <w:szCs w:val="24"/>
                      </w:rPr>
                    </w:rPrChange>
                  </w:rPr>
                  <w:delText>分鐘</w:delText>
                </w:r>
                <w:r w:rsidRPr="00C06385" w:rsidDel="00FE22BE">
                  <w:rPr>
                    <w:rPrChange w:id="14509" w:author="Jackson Wang" w:date="2021-09-12T12:22:00Z">
                      <w:rPr>
                        <w:bCs w:val="0"/>
                        <w:sz w:val="24"/>
                        <w:szCs w:val="24"/>
                      </w:rPr>
                    </w:rPrChange>
                  </w:rPr>
                  <w:delText>/</w:delText>
                </w:r>
                <w:r w:rsidRPr="00C06385" w:rsidDel="00FE22BE">
                  <w:rPr>
                    <w:rPrChange w:id="14510" w:author="Jackson Wang" w:date="2021-09-12T12:22:00Z">
                      <w:rPr>
                        <w:bCs w:val="0"/>
                        <w:sz w:val="24"/>
                        <w:szCs w:val="24"/>
                      </w:rPr>
                    </w:rPrChange>
                  </w:rPr>
                  <w:delText>場</w:delText>
                </w:r>
              </w:del>
            </w:ins>
          </w:p>
          <w:p w14:paraId="1C0D81E8" w14:textId="614DD37B" w:rsidR="00E20684" w:rsidRPr="00C06385" w:rsidDel="00FE22BE" w:rsidRDefault="00E20684">
            <w:pPr>
              <w:pStyle w:val="13"/>
              <w:ind w:leftChars="50" w:left="560" w:hangingChars="150" w:hanging="420"/>
              <w:rPr>
                <w:ins w:id="14511" w:author="Jackson Wang" w:date="2021-09-12T12:21:00Z"/>
                <w:del w:id="14512" w:author="User" w:date="2021-09-13T18:30:00Z"/>
                <w:rPrChange w:id="14513" w:author="Jackson Wang" w:date="2021-09-12T12:22:00Z">
                  <w:rPr>
                    <w:ins w:id="14514" w:author="Jackson Wang" w:date="2021-09-12T12:21:00Z"/>
                    <w:del w:id="14515" w:author="User" w:date="2021-09-13T18:30:00Z"/>
                    <w:sz w:val="24"/>
                    <w:szCs w:val="24"/>
                  </w:rPr>
                </w:rPrChange>
              </w:rPr>
              <w:pPrChange w:id="14516" w:author="User" w:date="2021-09-14T13:59:00Z">
                <w:pPr>
                  <w:pStyle w:val="3"/>
                  <w:numPr>
                    <w:numId w:val="0"/>
                  </w:numPr>
                  <w:spacing w:before="240" w:after="120" w:line="440" w:lineRule="exact"/>
                  <w:ind w:left="0" w:rightChars="0" w:right="0"/>
                  <w:jc w:val="both"/>
                </w:pPr>
              </w:pPrChange>
            </w:pPr>
            <w:ins w:id="14517" w:author="Jackson Wang" w:date="2021-09-12T12:21:00Z">
              <w:del w:id="14518" w:author="User" w:date="2021-09-13T18:30:00Z">
                <w:r w:rsidRPr="00C06385" w:rsidDel="00FE22BE">
                  <w:rPr>
                    <w:rPrChange w:id="14519" w:author="Jackson Wang" w:date="2021-09-12T12:22:00Z">
                      <w:rPr>
                        <w:bCs w:val="0"/>
                        <w:sz w:val="24"/>
                        <w:szCs w:val="24"/>
                      </w:rPr>
                    </w:rPrChange>
                  </w:rPr>
                  <w:delText>20</w:delText>
                </w:r>
                <w:r w:rsidRPr="00C06385" w:rsidDel="00FE22BE">
                  <w:rPr>
                    <w:rPrChange w:id="14520" w:author="Jackson Wang" w:date="2021-09-12T12:22:00Z">
                      <w:rPr>
                        <w:bCs w:val="0"/>
                        <w:sz w:val="24"/>
                        <w:szCs w:val="24"/>
                      </w:rPr>
                    </w:rPrChange>
                  </w:rPr>
                  <w:delText>分鐘</w:delText>
                </w:r>
                <w:r w:rsidRPr="00C06385" w:rsidDel="00FE22BE">
                  <w:rPr>
                    <w:rPrChange w:id="14521" w:author="Jackson Wang" w:date="2021-09-12T12:22:00Z">
                      <w:rPr>
                        <w:bCs w:val="0"/>
                        <w:sz w:val="24"/>
                        <w:szCs w:val="24"/>
                      </w:rPr>
                    </w:rPrChange>
                  </w:rPr>
                  <w:delText>/</w:delText>
                </w:r>
                <w:r w:rsidRPr="00C06385" w:rsidDel="00FE22BE">
                  <w:rPr>
                    <w:rPrChange w:id="14522" w:author="Jackson Wang" w:date="2021-09-12T12:22:00Z">
                      <w:rPr>
                        <w:bCs w:val="0"/>
                        <w:sz w:val="24"/>
                        <w:szCs w:val="24"/>
                      </w:rPr>
                    </w:rPrChange>
                  </w:rPr>
                  <w:delText>場</w:delText>
                </w:r>
              </w:del>
            </w:ins>
          </w:p>
          <w:p w14:paraId="4D3D64B7" w14:textId="32EBAC0F" w:rsidR="00E20684" w:rsidRPr="00C06385" w:rsidDel="00FE22BE" w:rsidRDefault="00E20684">
            <w:pPr>
              <w:pStyle w:val="13"/>
              <w:ind w:leftChars="50" w:left="560" w:hangingChars="150" w:hanging="420"/>
              <w:rPr>
                <w:ins w:id="14523" w:author="Jackson Wang" w:date="2021-09-12T12:21:00Z"/>
                <w:del w:id="14524" w:author="User" w:date="2021-09-13T18:30:00Z"/>
                <w:rPrChange w:id="14525" w:author="Jackson Wang" w:date="2021-09-12T12:22:00Z">
                  <w:rPr>
                    <w:ins w:id="14526" w:author="Jackson Wang" w:date="2021-09-12T12:21:00Z"/>
                    <w:del w:id="14527" w:author="User" w:date="2021-09-13T18:30:00Z"/>
                    <w:sz w:val="24"/>
                    <w:szCs w:val="24"/>
                  </w:rPr>
                </w:rPrChange>
              </w:rPr>
              <w:pPrChange w:id="14528" w:author="User" w:date="2021-09-14T13:59:00Z">
                <w:pPr>
                  <w:pStyle w:val="3"/>
                  <w:numPr>
                    <w:numId w:val="0"/>
                  </w:numPr>
                  <w:spacing w:before="240" w:after="120" w:line="440" w:lineRule="exact"/>
                  <w:ind w:left="0" w:rightChars="0" w:right="0"/>
                  <w:jc w:val="both"/>
                </w:pPr>
              </w:pPrChange>
            </w:pPr>
            <w:ins w:id="14529" w:author="Jackson Wang" w:date="2021-09-12T12:21:00Z">
              <w:del w:id="14530" w:author="User" w:date="2021-09-13T18:30:00Z">
                <w:r w:rsidRPr="00C06385" w:rsidDel="00FE22BE">
                  <w:rPr>
                    <w:rPrChange w:id="14531" w:author="Jackson Wang" w:date="2021-09-12T12:22:00Z">
                      <w:rPr>
                        <w:bCs w:val="0"/>
                        <w:sz w:val="24"/>
                        <w:szCs w:val="24"/>
                      </w:rPr>
                    </w:rPrChange>
                  </w:rPr>
                  <w:delText>20</w:delText>
                </w:r>
                <w:r w:rsidRPr="00C06385" w:rsidDel="00FE22BE">
                  <w:rPr>
                    <w:rPrChange w:id="14532" w:author="Jackson Wang" w:date="2021-09-12T12:22:00Z">
                      <w:rPr>
                        <w:bCs w:val="0"/>
                        <w:sz w:val="24"/>
                        <w:szCs w:val="24"/>
                      </w:rPr>
                    </w:rPrChange>
                  </w:rPr>
                  <w:delText>分鐘</w:delText>
                </w:r>
                <w:r w:rsidRPr="00C06385" w:rsidDel="00FE22BE">
                  <w:rPr>
                    <w:rPrChange w:id="14533" w:author="Jackson Wang" w:date="2021-09-12T12:22:00Z">
                      <w:rPr>
                        <w:bCs w:val="0"/>
                        <w:sz w:val="24"/>
                        <w:szCs w:val="24"/>
                      </w:rPr>
                    </w:rPrChange>
                  </w:rPr>
                  <w:delText>/</w:delText>
                </w:r>
                <w:r w:rsidRPr="00C06385" w:rsidDel="00FE22BE">
                  <w:rPr>
                    <w:rPrChange w:id="14534" w:author="Jackson Wang" w:date="2021-09-12T12:22:00Z">
                      <w:rPr>
                        <w:bCs w:val="0"/>
                        <w:sz w:val="24"/>
                        <w:szCs w:val="24"/>
                      </w:rPr>
                    </w:rPrChange>
                  </w:rPr>
                  <w:delText>場</w:delText>
                </w:r>
              </w:del>
            </w:ins>
          </w:p>
          <w:p w14:paraId="474DAC9A" w14:textId="0B761FCB" w:rsidR="00E20684" w:rsidRPr="00C06385" w:rsidDel="00FE22BE" w:rsidRDefault="00E20684">
            <w:pPr>
              <w:pStyle w:val="13"/>
              <w:ind w:leftChars="50" w:left="560" w:hangingChars="150" w:hanging="420"/>
              <w:rPr>
                <w:ins w:id="14535" w:author="Jackson Wang" w:date="2021-09-12T12:21:00Z"/>
                <w:del w:id="14536" w:author="User" w:date="2021-09-13T18:30:00Z"/>
                <w:rPrChange w:id="14537" w:author="Jackson Wang" w:date="2021-09-12T12:22:00Z">
                  <w:rPr>
                    <w:ins w:id="14538" w:author="Jackson Wang" w:date="2021-09-12T12:21:00Z"/>
                    <w:del w:id="14539" w:author="User" w:date="2021-09-13T18:30:00Z"/>
                    <w:sz w:val="24"/>
                    <w:szCs w:val="24"/>
                  </w:rPr>
                </w:rPrChange>
              </w:rPr>
              <w:pPrChange w:id="14540" w:author="User" w:date="2021-09-14T13:59:00Z">
                <w:pPr>
                  <w:pStyle w:val="3"/>
                  <w:numPr>
                    <w:numId w:val="0"/>
                  </w:numPr>
                  <w:spacing w:before="240" w:after="120" w:line="440" w:lineRule="exact"/>
                  <w:ind w:left="0" w:rightChars="0" w:right="0"/>
                  <w:jc w:val="both"/>
                </w:pPr>
              </w:pPrChange>
            </w:pPr>
            <w:ins w:id="14541" w:author="Jackson Wang" w:date="2021-09-12T12:21:00Z">
              <w:del w:id="14542" w:author="User" w:date="2021-09-13T18:30:00Z">
                <w:r w:rsidRPr="00C06385" w:rsidDel="00FE22BE">
                  <w:rPr>
                    <w:rPrChange w:id="14543" w:author="Jackson Wang" w:date="2021-09-12T12:22:00Z">
                      <w:rPr>
                        <w:bCs w:val="0"/>
                        <w:sz w:val="24"/>
                        <w:szCs w:val="24"/>
                      </w:rPr>
                    </w:rPrChange>
                  </w:rPr>
                  <w:delText>15</w:delText>
                </w:r>
                <w:r w:rsidRPr="00C06385" w:rsidDel="00FE22BE">
                  <w:rPr>
                    <w:rPrChange w:id="14544" w:author="Jackson Wang" w:date="2021-09-12T12:22:00Z">
                      <w:rPr>
                        <w:bCs w:val="0"/>
                        <w:sz w:val="24"/>
                        <w:szCs w:val="24"/>
                      </w:rPr>
                    </w:rPrChange>
                  </w:rPr>
                  <w:delText>分鐘</w:delText>
                </w:r>
                <w:r w:rsidRPr="00C06385" w:rsidDel="00FE22BE">
                  <w:rPr>
                    <w:rPrChange w:id="14545" w:author="Jackson Wang" w:date="2021-09-12T12:22:00Z">
                      <w:rPr>
                        <w:bCs w:val="0"/>
                        <w:sz w:val="24"/>
                        <w:szCs w:val="24"/>
                      </w:rPr>
                    </w:rPrChange>
                  </w:rPr>
                  <w:delText>/</w:delText>
                </w:r>
                <w:r w:rsidRPr="00C06385" w:rsidDel="00FE22BE">
                  <w:rPr>
                    <w:rPrChange w:id="14546" w:author="Jackson Wang" w:date="2021-09-12T12:22:00Z">
                      <w:rPr>
                        <w:bCs w:val="0"/>
                        <w:sz w:val="24"/>
                        <w:szCs w:val="24"/>
                      </w:rPr>
                    </w:rPrChange>
                  </w:rPr>
                  <w:delText>場</w:delText>
                </w:r>
              </w:del>
            </w:ins>
          </w:p>
        </w:tc>
        <w:tc>
          <w:tcPr>
            <w:tcW w:w="1984" w:type="dxa"/>
            <w:vAlign w:val="center"/>
            <w:tcPrChange w:id="14547" w:author="Jackson Wang" w:date="2021-09-12T12:23:00Z">
              <w:tcPr>
                <w:tcW w:w="1984" w:type="dxa"/>
                <w:vAlign w:val="center"/>
              </w:tcPr>
            </w:tcPrChange>
          </w:tcPr>
          <w:p w14:paraId="09E36DE9" w14:textId="5A0C4099" w:rsidR="00E20684" w:rsidRPr="00C06385" w:rsidDel="00FE22BE" w:rsidRDefault="00E20684">
            <w:pPr>
              <w:pStyle w:val="13"/>
              <w:ind w:leftChars="50" w:left="560" w:hangingChars="150" w:hanging="420"/>
              <w:rPr>
                <w:ins w:id="14548" w:author="Jackson Wang" w:date="2021-09-12T12:21:00Z"/>
                <w:del w:id="14549" w:author="User" w:date="2021-09-13T18:30:00Z"/>
                <w:rPrChange w:id="14550" w:author="Jackson Wang" w:date="2021-09-12T12:22:00Z">
                  <w:rPr>
                    <w:ins w:id="14551" w:author="Jackson Wang" w:date="2021-09-12T12:21:00Z"/>
                    <w:del w:id="14552" w:author="User" w:date="2021-09-13T18:30:00Z"/>
                    <w:sz w:val="24"/>
                    <w:szCs w:val="24"/>
                  </w:rPr>
                </w:rPrChange>
              </w:rPr>
              <w:pPrChange w:id="14553" w:author="User" w:date="2021-09-14T13:59:00Z">
                <w:pPr>
                  <w:pStyle w:val="3"/>
                  <w:numPr>
                    <w:numId w:val="0"/>
                  </w:numPr>
                  <w:spacing w:before="240" w:after="120" w:line="440" w:lineRule="exact"/>
                  <w:ind w:left="0" w:rightChars="0" w:right="0"/>
                  <w:jc w:val="center"/>
                </w:pPr>
              </w:pPrChange>
            </w:pPr>
            <w:ins w:id="14554" w:author="Jackson Wang" w:date="2021-09-12T12:21:00Z">
              <w:del w:id="14555" w:author="User" w:date="2021-09-13T18:30:00Z">
                <w:r w:rsidRPr="00C06385" w:rsidDel="00FE22BE">
                  <w:rPr>
                    <w:rFonts w:hint="eastAsia"/>
                    <w:rPrChange w:id="14556" w:author="Jackson Wang" w:date="2021-09-12T12:22:00Z">
                      <w:rPr>
                        <w:rFonts w:hint="eastAsia"/>
                        <w:bCs w:val="0"/>
                        <w:sz w:val="24"/>
                        <w:szCs w:val="24"/>
                      </w:rPr>
                    </w:rPrChange>
                  </w:rPr>
                  <w:delText>王仁傑</w:delText>
                </w:r>
              </w:del>
            </w:ins>
          </w:p>
        </w:tc>
      </w:tr>
      <w:tr w:rsidR="00E20684" w:rsidRPr="00C06385" w:rsidDel="00FE22BE" w14:paraId="63723903" w14:textId="35680704" w:rsidTr="00C06385">
        <w:trPr>
          <w:ins w:id="14557" w:author="Jackson Wang" w:date="2021-09-12T12:21:00Z"/>
          <w:del w:id="14558" w:author="User" w:date="2021-09-13T18:30:00Z"/>
        </w:trPr>
        <w:tc>
          <w:tcPr>
            <w:tcW w:w="846" w:type="dxa"/>
            <w:vAlign w:val="center"/>
            <w:tcPrChange w:id="14559" w:author="Jackson Wang" w:date="2021-09-12T12:23:00Z">
              <w:tcPr>
                <w:tcW w:w="1129" w:type="dxa"/>
                <w:vAlign w:val="center"/>
              </w:tcPr>
            </w:tcPrChange>
          </w:tcPr>
          <w:p w14:paraId="0993C0AE" w14:textId="2F9D7F7C" w:rsidR="00E20684" w:rsidRPr="00C06385" w:rsidDel="00FE22BE" w:rsidRDefault="00E20684">
            <w:pPr>
              <w:pStyle w:val="13"/>
              <w:ind w:leftChars="50" w:left="560" w:hangingChars="150" w:hanging="420"/>
              <w:rPr>
                <w:ins w:id="14560" w:author="Jackson Wang" w:date="2021-09-12T12:21:00Z"/>
                <w:del w:id="14561" w:author="User" w:date="2021-09-13T18:30:00Z"/>
                <w:rPrChange w:id="14562" w:author="Jackson Wang" w:date="2021-09-12T12:22:00Z">
                  <w:rPr>
                    <w:ins w:id="14563" w:author="Jackson Wang" w:date="2021-09-12T12:21:00Z"/>
                    <w:del w:id="14564" w:author="User" w:date="2021-09-13T18:30:00Z"/>
                    <w:sz w:val="24"/>
                    <w:szCs w:val="24"/>
                  </w:rPr>
                </w:rPrChange>
              </w:rPr>
              <w:pPrChange w:id="14565" w:author="User" w:date="2021-09-14T13:59:00Z">
                <w:pPr>
                  <w:pStyle w:val="3"/>
                  <w:numPr>
                    <w:numId w:val="0"/>
                  </w:numPr>
                  <w:spacing w:before="240" w:after="120" w:line="440" w:lineRule="exact"/>
                  <w:ind w:left="0" w:rightChars="0" w:right="0"/>
                  <w:jc w:val="center"/>
                </w:pPr>
              </w:pPrChange>
            </w:pPr>
            <w:ins w:id="14566" w:author="Jackson Wang" w:date="2021-09-12T12:21:00Z">
              <w:del w:id="14567" w:author="User" w:date="2021-09-13T18:30:00Z">
                <w:r w:rsidRPr="00C06385" w:rsidDel="00FE22BE">
                  <w:rPr>
                    <w:rPrChange w:id="14568" w:author="Jackson Wang" w:date="2021-09-12T12:22:00Z">
                      <w:rPr>
                        <w:bCs w:val="0"/>
                        <w:sz w:val="24"/>
                        <w:szCs w:val="24"/>
                      </w:rPr>
                    </w:rPrChange>
                  </w:rPr>
                  <w:delText>2</w:delText>
                </w:r>
              </w:del>
            </w:ins>
          </w:p>
        </w:tc>
        <w:tc>
          <w:tcPr>
            <w:tcW w:w="3969" w:type="dxa"/>
            <w:vAlign w:val="center"/>
            <w:tcPrChange w:id="14569" w:author="Jackson Wang" w:date="2021-09-12T12:23:00Z">
              <w:tcPr>
                <w:tcW w:w="3686" w:type="dxa"/>
                <w:vAlign w:val="center"/>
              </w:tcPr>
            </w:tcPrChange>
          </w:tcPr>
          <w:p w14:paraId="04538FAF" w14:textId="294DEDE5" w:rsidR="00E20684" w:rsidRPr="00C06385" w:rsidDel="00FE22BE" w:rsidRDefault="00E20684">
            <w:pPr>
              <w:pStyle w:val="13"/>
              <w:ind w:leftChars="50" w:left="560" w:hangingChars="150" w:hanging="420"/>
              <w:rPr>
                <w:ins w:id="14570" w:author="Jackson Wang" w:date="2021-09-12T12:21:00Z"/>
                <w:del w:id="14571" w:author="User" w:date="2021-09-13T18:30:00Z"/>
                <w:rStyle w:val="fontstyle01"/>
                <w:rFonts w:ascii="標楷體" w:eastAsia="標楷體" w:hAnsi="標楷體" w:hint="default"/>
                <w:bCs/>
                <w:color w:val="auto"/>
                <w:sz w:val="28"/>
                <w:szCs w:val="28"/>
                <w:lang w:val="en-US"/>
                <w:rPrChange w:id="14572" w:author="Jackson Wang" w:date="2021-09-12T12:22:00Z">
                  <w:rPr>
                    <w:ins w:id="14573" w:author="Jackson Wang" w:date="2021-09-12T12:21:00Z"/>
                    <w:del w:id="14574" w:author="User" w:date="2021-09-13T18:30:00Z"/>
                    <w:rStyle w:val="fontstyle01"/>
                    <w:rFonts w:cs="Times New Roman" w:hint="default"/>
                    <w:bCs w:val="0"/>
                    <w:color w:val="auto"/>
                    <w:bdr w:val="nil"/>
                    <w:lang w:val="en-US"/>
                  </w:rPr>
                </w:rPrChange>
              </w:rPr>
              <w:pPrChange w:id="14575" w:author="User" w:date="2021-09-14T13:59:00Z">
                <w:pPr>
                  <w:pStyle w:val="3"/>
                  <w:numPr>
                    <w:numId w:val="0"/>
                  </w:numPr>
                  <w:pBdr>
                    <w:top w:val="nil"/>
                    <w:left w:val="nil"/>
                    <w:bottom w:val="nil"/>
                    <w:right w:val="nil"/>
                    <w:between w:val="nil"/>
                    <w:bar w:val="nil"/>
                  </w:pBdr>
                  <w:spacing w:before="240" w:after="120" w:line="440" w:lineRule="exact"/>
                  <w:ind w:left="0" w:rightChars="0" w:right="0"/>
                  <w:jc w:val="both"/>
                </w:pPr>
              </w:pPrChange>
            </w:pPr>
            <w:ins w:id="14576" w:author="Jackson Wang" w:date="2021-09-12T12:21:00Z">
              <w:del w:id="14577" w:author="User" w:date="2021-09-13T18:30:00Z">
                <w:r w:rsidRPr="00C06385" w:rsidDel="00FE22BE">
                  <w:rPr>
                    <w:rStyle w:val="fontstyle01"/>
                    <w:rFonts w:ascii="標楷體" w:eastAsia="標楷體" w:hAnsi="標楷體" w:hint="default"/>
                    <w:color w:val="auto"/>
                    <w:sz w:val="28"/>
                    <w:szCs w:val="28"/>
                    <w:rPrChange w:id="14578" w:author="Jackson Wang" w:date="2021-09-12T12:22:00Z">
                      <w:rPr>
                        <w:rStyle w:val="fontstyle01"/>
                        <w:rFonts w:hint="default"/>
                        <w:bCs w:val="0"/>
                        <w:color w:val="auto"/>
                      </w:rPr>
                    </w:rPrChange>
                  </w:rPr>
                  <w:delText>局內教育訓練(2場次)</w:delText>
                </w:r>
              </w:del>
            </w:ins>
          </w:p>
          <w:p w14:paraId="14BBD018" w14:textId="3F8D9433" w:rsidR="00E20684" w:rsidRPr="00C06385" w:rsidDel="00FE22BE" w:rsidRDefault="00E20684">
            <w:pPr>
              <w:pStyle w:val="13"/>
              <w:ind w:leftChars="50" w:left="560" w:hangingChars="150" w:hanging="420"/>
              <w:rPr>
                <w:ins w:id="14579" w:author="Jackson Wang" w:date="2021-09-12T12:21:00Z"/>
                <w:del w:id="14580" w:author="User" w:date="2021-09-13T18:30:00Z"/>
                <w:rStyle w:val="fontstyle01"/>
                <w:rFonts w:ascii="標楷體" w:eastAsia="標楷體" w:hAnsi="標楷體" w:hint="default"/>
                <w:bCs/>
                <w:color w:val="auto"/>
                <w:sz w:val="28"/>
                <w:szCs w:val="28"/>
                <w:lang w:val="en-US"/>
                <w:rPrChange w:id="14581" w:author="Jackson Wang" w:date="2021-09-12T12:22:00Z">
                  <w:rPr>
                    <w:ins w:id="14582" w:author="Jackson Wang" w:date="2021-09-12T12:21:00Z"/>
                    <w:del w:id="14583" w:author="User" w:date="2021-09-13T18:30:00Z"/>
                    <w:rStyle w:val="fontstyle01"/>
                    <w:rFonts w:cs="Times New Roman" w:hint="default"/>
                    <w:bCs w:val="0"/>
                    <w:color w:val="auto"/>
                    <w:bdr w:val="nil"/>
                    <w:lang w:val="en-US"/>
                  </w:rPr>
                </w:rPrChange>
              </w:rPr>
              <w:pPrChange w:id="14584" w:author="User" w:date="2021-09-14T13:59:00Z">
                <w:pPr>
                  <w:pStyle w:val="3"/>
                  <w:numPr>
                    <w:numId w:val="450"/>
                  </w:numPr>
                  <w:pBdr>
                    <w:top w:val="nil"/>
                    <w:left w:val="nil"/>
                    <w:bottom w:val="nil"/>
                    <w:right w:val="nil"/>
                    <w:between w:val="nil"/>
                    <w:bar w:val="nil"/>
                  </w:pBdr>
                  <w:spacing w:before="240" w:after="120" w:line="440" w:lineRule="exact"/>
                  <w:ind w:left="240" w:rightChars="0" w:right="0" w:hanging="240"/>
                  <w:jc w:val="both"/>
                </w:pPr>
              </w:pPrChange>
            </w:pPr>
            <w:ins w:id="14585" w:author="Jackson Wang" w:date="2021-09-12T12:21:00Z">
              <w:del w:id="14586" w:author="User" w:date="2021-09-13T18:30:00Z">
                <w:r w:rsidRPr="00C06385" w:rsidDel="00FE22BE">
                  <w:rPr>
                    <w:rStyle w:val="fontstyle01"/>
                    <w:rFonts w:ascii="標楷體" w:eastAsia="標楷體" w:hAnsi="標楷體" w:hint="default"/>
                    <w:color w:val="auto"/>
                    <w:sz w:val="28"/>
                    <w:szCs w:val="28"/>
                    <w:rPrChange w:id="14587" w:author="Jackson Wang" w:date="2021-09-12T12:22:00Z">
                      <w:rPr>
                        <w:rStyle w:val="fontstyle01"/>
                        <w:rFonts w:hint="default"/>
                        <w:bCs w:val="0"/>
                        <w:color w:val="auto"/>
                      </w:rPr>
                    </w:rPrChange>
                  </w:rPr>
                  <w:delText>本系統運作方式簡介。</w:delText>
                </w:r>
              </w:del>
            </w:ins>
          </w:p>
          <w:p w14:paraId="042ADFF2" w14:textId="51DC6248" w:rsidR="00E20684" w:rsidRPr="00C06385" w:rsidDel="00FE22BE" w:rsidRDefault="00E20684">
            <w:pPr>
              <w:pStyle w:val="13"/>
              <w:ind w:leftChars="50" w:left="560" w:hangingChars="150" w:hanging="420"/>
              <w:rPr>
                <w:ins w:id="14588" w:author="Jackson Wang" w:date="2021-09-12T12:21:00Z"/>
                <w:del w:id="14589" w:author="User" w:date="2021-09-13T18:30:00Z"/>
                <w:rStyle w:val="fontstyle01"/>
                <w:rFonts w:ascii="標楷體" w:eastAsia="標楷體" w:hAnsi="標楷體" w:hint="default"/>
                <w:bCs/>
                <w:color w:val="auto"/>
                <w:sz w:val="28"/>
                <w:szCs w:val="28"/>
                <w:lang w:val="en-US"/>
                <w:rPrChange w:id="14590" w:author="Jackson Wang" w:date="2021-09-12T12:22:00Z">
                  <w:rPr>
                    <w:ins w:id="14591" w:author="Jackson Wang" w:date="2021-09-12T12:21:00Z"/>
                    <w:del w:id="14592" w:author="User" w:date="2021-09-13T18:30:00Z"/>
                    <w:rStyle w:val="fontstyle01"/>
                    <w:rFonts w:cs="Times New Roman" w:hint="default"/>
                    <w:bCs w:val="0"/>
                    <w:color w:val="auto"/>
                    <w:bdr w:val="nil"/>
                    <w:lang w:val="en-US"/>
                  </w:rPr>
                </w:rPrChange>
              </w:rPr>
              <w:pPrChange w:id="14593" w:author="User" w:date="2021-09-14T13:59:00Z">
                <w:pPr>
                  <w:pStyle w:val="3"/>
                  <w:numPr>
                    <w:numId w:val="450"/>
                  </w:numPr>
                  <w:pBdr>
                    <w:top w:val="nil"/>
                    <w:left w:val="nil"/>
                    <w:bottom w:val="nil"/>
                    <w:right w:val="nil"/>
                    <w:between w:val="nil"/>
                    <w:bar w:val="nil"/>
                  </w:pBdr>
                  <w:spacing w:before="240" w:after="120" w:line="440" w:lineRule="exact"/>
                  <w:ind w:left="240" w:rightChars="0" w:right="0" w:hanging="240"/>
                  <w:jc w:val="both"/>
                </w:pPr>
              </w:pPrChange>
            </w:pPr>
            <w:ins w:id="14594" w:author="Jackson Wang" w:date="2021-09-12T12:21:00Z">
              <w:del w:id="14595" w:author="User" w:date="2021-09-13T18:30:00Z">
                <w:r w:rsidRPr="00C06385" w:rsidDel="00FE22BE">
                  <w:rPr>
                    <w:rStyle w:val="fontstyle01"/>
                    <w:rFonts w:ascii="標楷體" w:eastAsia="標楷體" w:hAnsi="標楷體" w:hint="default"/>
                    <w:color w:val="auto"/>
                    <w:sz w:val="28"/>
                    <w:szCs w:val="28"/>
                    <w:rPrChange w:id="14596" w:author="Jackson Wang" w:date="2021-09-12T12:22:00Z">
                      <w:rPr>
                        <w:rStyle w:val="fontstyle01"/>
                        <w:rFonts w:hint="default"/>
                        <w:bCs w:val="0"/>
                        <w:color w:val="auto"/>
                      </w:rPr>
                    </w:rPrChange>
                  </w:rPr>
                  <w:delText>本系統報表查詢與實作演練。</w:delText>
                </w:r>
              </w:del>
            </w:ins>
          </w:p>
          <w:p w14:paraId="7BDDF55E" w14:textId="62D5D482" w:rsidR="00E20684" w:rsidRPr="00C06385" w:rsidDel="00FE22BE" w:rsidRDefault="00E20684">
            <w:pPr>
              <w:pStyle w:val="13"/>
              <w:ind w:leftChars="50" w:left="560" w:hangingChars="150" w:hanging="420"/>
              <w:rPr>
                <w:ins w:id="14597" w:author="Jackson Wang" w:date="2021-09-12T12:21:00Z"/>
                <w:del w:id="14598" w:author="User" w:date="2021-09-13T18:30:00Z"/>
                <w:rStyle w:val="fontstyle01"/>
                <w:rFonts w:ascii="標楷體" w:eastAsia="標楷體" w:hAnsi="標楷體" w:hint="default"/>
                <w:bCs/>
                <w:color w:val="auto"/>
                <w:sz w:val="28"/>
                <w:szCs w:val="28"/>
                <w:lang w:val="en-US"/>
                <w:rPrChange w:id="14599" w:author="Jackson Wang" w:date="2021-09-12T12:22:00Z">
                  <w:rPr>
                    <w:ins w:id="14600" w:author="Jackson Wang" w:date="2021-09-12T12:21:00Z"/>
                    <w:del w:id="14601" w:author="User" w:date="2021-09-13T18:30:00Z"/>
                    <w:rStyle w:val="fontstyle01"/>
                    <w:rFonts w:cs="Times New Roman" w:hint="default"/>
                    <w:bCs w:val="0"/>
                    <w:color w:val="auto"/>
                    <w:bdr w:val="nil"/>
                    <w:lang w:val="en-US"/>
                  </w:rPr>
                </w:rPrChange>
              </w:rPr>
              <w:pPrChange w:id="14602" w:author="User" w:date="2021-09-14T13:59:00Z">
                <w:pPr>
                  <w:pStyle w:val="3"/>
                  <w:numPr>
                    <w:numId w:val="450"/>
                  </w:numPr>
                  <w:pBdr>
                    <w:top w:val="nil"/>
                    <w:left w:val="nil"/>
                    <w:bottom w:val="nil"/>
                    <w:right w:val="nil"/>
                    <w:between w:val="nil"/>
                    <w:bar w:val="nil"/>
                  </w:pBdr>
                  <w:spacing w:before="240" w:after="120" w:line="440" w:lineRule="exact"/>
                  <w:ind w:left="240" w:rightChars="0" w:right="0" w:hanging="240"/>
                  <w:jc w:val="both"/>
                </w:pPr>
              </w:pPrChange>
            </w:pPr>
            <w:ins w:id="14603" w:author="Jackson Wang" w:date="2021-09-12T12:21:00Z">
              <w:del w:id="14604" w:author="User" w:date="2021-09-13T18:30:00Z">
                <w:r w:rsidRPr="00C06385" w:rsidDel="00FE22BE">
                  <w:rPr>
                    <w:rStyle w:val="fontstyle01"/>
                    <w:rFonts w:ascii="標楷體" w:eastAsia="標楷體" w:hAnsi="標楷體" w:hint="default"/>
                    <w:color w:val="auto"/>
                    <w:sz w:val="28"/>
                    <w:szCs w:val="28"/>
                    <w:rPrChange w:id="14605" w:author="Jackson Wang" w:date="2021-09-12T12:22:00Z">
                      <w:rPr>
                        <w:rStyle w:val="fontstyle01"/>
                        <w:rFonts w:hint="default"/>
                        <w:bCs w:val="0"/>
                        <w:color w:val="auto"/>
                      </w:rPr>
                    </w:rPrChange>
                  </w:rPr>
                  <w:delText>系統Map查詢與實作演練。</w:delText>
                </w:r>
              </w:del>
            </w:ins>
          </w:p>
          <w:p w14:paraId="0D1B08AB" w14:textId="6B29156A" w:rsidR="00E20684" w:rsidRPr="00C06385" w:rsidDel="00FE22BE" w:rsidRDefault="00E20684">
            <w:pPr>
              <w:pStyle w:val="13"/>
              <w:ind w:leftChars="50" w:left="560" w:hangingChars="150" w:hanging="420"/>
              <w:rPr>
                <w:ins w:id="14606" w:author="Jackson Wang" w:date="2021-09-12T12:21:00Z"/>
                <w:del w:id="14607" w:author="User" w:date="2021-09-13T18:30:00Z"/>
                <w:rStyle w:val="fontstyle01"/>
                <w:rFonts w:ascii="標楷體" w:eastAsia="標楷體" w:hAnsi="標楷體" w:hint="default"/>
                <w:bCs/>
                <w:color w:val="auto"/>
                <w:sz w:val="28"/>
                <w:szCs w:val="28"/>
                <w:lang w:val="en-US"/>
                <w:rPrChange w:id="14608" w:author="Jackson Wang" w:date="2021-09-12T12:22:00Z">
                  <w:rPr>
                    <w:ins w:id="14609" w:author="Jackson Wang" w:date="2021-09-12T12:21:00Z"/>
                    <w:del w:id="14610" w:author="User" w:date="2021-09-13T18:30:00Z"/>
                    <w:rStyle w:val="fontstyle01"/>
                    <w:rFonts w:cs="Times New Roman" w:hint="default"/>
                    <w:bCs w:val="0"/>
                    <w:color w:val="auto"/>
                    <w:bdr w:val="nil"/>
                    <w:lang w:val="en-US"/>
                  </w:rPr>
                </w:rPrChange>
              </w:rPr>
              <w:pPrChange w:id="14611" w:author="User" w:date="2021-09-14T13:59:00Z">
                <w:pPr>
                  <w:pStyle w:val="3"/>
                  <w:numPr>
                    <w:numId w:val="450"/>
                  </w:numPr>
                  <w:pBdr>
                    <w:top w:val="nil"/>
                    <w:left w:val="nil"/>
                    <w:bottom w:val="nil"/>
                    <w:right w:val="nil"/>
                    <w:between w:val="nil"/>
                    <w:bar w:val="nil"/>
                  </w:pBdr>
                  <w:spacing w:before="240" w:after="120" w:line="440" w:lineRule="exact"/>
                  <w:ind w:left="240" w:rightChars="0" w:right="0" w:hanging="240"/>
                  <w:jc w:val="both"/>
                </w:pPr>
              </w:pPrChange>
            </w:pPr>
            <w:ins w:id="14612" w:author="Jackson Wang" w:date="2021-09-12T12:21:00Z">
              <w:del w:id="14613" w:author="User" w:date="2021-09-13T18:30:00Z">
                <w:r w:rsidRPr="00C06385" w:rsidDel="00FE22BE">
                  <w:rPr>
                    <w:rStyle w:val="fontstyle01"/>
                    <w:rFonts w:ascii="標楷體" w:eastAsia="標楷體" w:hAnsi="標楷體" w:hint="default"/>
                    <w:color w:val="auto"/>
                    <w:sz w:val="28"/>
                    <w:szCs w:val="28"/>
                    <w:rPrChange w:id="14614" w:author="Jackson Wang" w:date="2021-09-12T12:22:00Z">
                      <w:rPr>
                        <w:rStyle w:val="fontstyle01"/>
                        <w:rFonts w:hint="default"/>
                        <w:bCs w:val="0"/>
                        <w:color w:val="auto"/>
                      </w:rPr>
                    </w:rPrChange>
                  </w:rPr>
                  <w:delText>提問時間。</w:delText>
                </w:r>
              </w:del>
            </w:ins>
          </w:p>
        </w:tc>
        <w:tc>
          <w:tcPr>
            <w:tcW w:w="1701" w:type="dxa"/>
            <w:vAlign w:val="center"/>
            <w:tcPrChange w:id="14615" w:author="Jackson Wang" w:date="2021-09-12T12:23:00Z">
              <w:tcPr>
                <w:tcW w:w="1701" w:type="dxa"/>
                <w:vAlign w:val="center"/>
              </w:tcPr>
            </w:tcPrChange>
          </w:tcPr>
          <w:p w14:paraId="612842CA" w14:textId="2227824A" w:rsidR="00E20684" w:rsidRPr="00C06385" w:rsidDel="00FE22BE" w:rsidRDefault="00E20684">
            <w:pPr>
              <w:pStyle w:val="13"/>
              <w:ind w:leftChars="50" w:left="560" w:hangingChars="150" w:hanging="420"/>
              <w:rPr>
                <w:ins w:id="14616" w:author="Jackson Wang" w:date="2021-09-12T12:21:00Z"/>
                <w:del w:id="14617" w:author="User" w:date="2021-09-13T18:30:00Z"/>
                <w:rPrChange w:id="14618" w:author="Jackson Wang" w:date="2021-09-12T12:22:00Z">
                  <w:rPr>
                    <w:ins w:id="14619" w:author="Jackson Wang" w:date="2021-09-12T12:21:00Z"/>
                    <w:del w:id="14620" w:author="User" w:date="2021-09-13T18:30:00Z"/>
                    <w:sz w:val="24"/>
                    <w:szCs w:val="24"/>
                  </w:rPr>
                </w:rPrChange>
              </w:rPr>
              <w:pPrChange w:id="14621" w:author="User" w:date="2021-09-14T13:59:00Z">
                <w:pPr>
                  <w:pStyle w:val="3"/>
                  <w:numPr>
                    <w:numId w:val="0"/>
                  </w:numPr>
                  <w:spacing w:before="240" w:after="120" w:line="440" w:lineRule="exact"/>
                  <w:ind w:left="0" w:rightChars="0" w:right="0"/>
                  <w:jc w:val="both"/>
                </w:pPr>
              </w:pPrChange>
            </w:pPr>
          </w:p>
          <w:p w14:paraId="609721D6" w14:textId="5CCA7525" w:rsidR="00E20684" w:rsidRPr="00C06385" w:rsidDel="00FE22BE" w:rsidRDefault="00E20684">
            <w:pPr>
              <w:pStyle w:val="13"/>
              <w:ind w:leftChars="50" w:left="560" w:hangingChars="150" w:hanging="420"/>
              <w:rPr>
                <w:ins w:id="14622" w:author="Jackson Wang" w:date="2021-09-12T12:21:00Z"/>
                <w:del w:id="14623" w:author="User" w:date="2021-09-13T18:30:00Z"/>
                <w:rPrChange w:id="14624" w:author="Jackson Wang" w:date="2021-09-12T12:22:00Z">
                  <w:rPr>
                    <w:ins w:id="14625" w:author="Jackson Wang" w:date="2021-09-12T12:21:00Z"/>
                    <w:del w:id="14626" w:author="User" w:date="2021-09-13T18:30:00Z"/>
                    <w:sz w:val="24"/>
                    <w:szCs w:val="24"/>
                  </w:rPr>
                </w:rPrChange>
              </w:rPr>
              <w:pPrChange w:id="14627" w:author="User" w:date="2021-09-14T13:59:00Z">
                <w:pPr>
                  <w:pStyle w:val="3"/>
                  <w:numPr>
                    <w:numId w:val="0"/>
                  </w:numPr>
                  <w:spacing w:before="240" w:after="120" w:line="440" w:lineRule="exact"/>
                  <w:ind w:left="0" w:rightChars="0" w:right="0"/>
                  <w:jc w:val="both"/>
                </w:pPr>
              </w:pPrChange>
            </w:pPr>
            <w:ins w:id="14628" w:author="Jackson Wang" w:date="2021-09-12T12:21:00Z">
              <w:del w:id="14629" w:author="User" w:date="2021-09-13T18:30:00Z">
                <w:r w:rsidRPr="00C06385" w:rsidDel="00FE22BE">
                  <w:rPr>
                    <w:rPrChange w:id="14630" w:author="Jackson Wang" w:date="2021-09-12T12:22:00Z">
                      <w:rPr>
                        <w:bCs w:val="0"/>
                        <w:sz w:val="24"/>
                        <w:szCs w:val="24"/>
                      </w:rPr>
                    </w:rPrChange>
                  </w:rPr>
                  <w:delText>20</w:delText>
                </w:r>
                <w:r w:rsidRPr="00C06385" w:rsidDel="00FE22BE">
                  <w:rPr>
                    <w:rPrChange w:id="14631" w:author="Jackson Wang" w:date="2021-09-12T12:22:00Z">
                      <w:rPr>
                        <w:bCs w:val="0"/>
                        <w:sz w:val="24"/>
                        <w:szCs w:val="24"/>
                      </w:rPr>
                    </w:rPrChange>
                  </w:rPr>
                  <w:delText>分鐘</w:delText>
                </w:r>
                <w:r w:rsidRPr="00C06385" w:rsidDel="00FE22BE">
                  <w:rPr>
                    <w:rPrChange w:id="14632" w:author="Jackson Wang" w:date="2021-09-12T12:22:00Z">
                      <w:rPr>
                        <w:bCs w:val="0"/>
                        <w:sz w:val="24"/>
                        <w:szCs w:val="24"/>
                      </w:rPr>
                    </w:rPrChange>
                  </w:rPr>
                  <w:delText>/</w:delText>
                </w:r>
                <w:r w:rsidRPr="00C06385" w:rsidDel="00FE22BE">
                  <w:rPr>
                    <w:rPrChange w:id="14633" w:author="Jackson Wang" w:date="2021-09-12T12:22:00Z">
                      <w:rPr>
                        <w:bCs w:val="0"/>
                        <w:sz w:val="24"/>
                        <w:szCs w:val="24"/>
                      </w:rPr>
                    </w:rPrChange>
                  </w:rPr>
                  <w:delText>場</w:delText>
                </w:r>
              </w:del>
            </w:ins>
          </w:p>
          <w:p w14:paraId="20FA0282" w14:textId="41333786" w:rsidR="00E20684" w:rsidDel="00FE22BE" w:rsidRDefault="00E20684">
            <w:pPr>
              <w:pStyle w:val="13"/>
              <w:ind w:leftChars="50" w:left="560" w:hangingChars="150" w:hanging="420"/>
              <w:rPr>
                <w:ins w:id="14634" w:author="Jackson Wang" w:date="2021-09-12T12:22:00Z"/>
                <w:del w:id="14635" w:author="User" w:date="2021-09-13T18:30:00Z"/>
              </w:rPr>
              <w:pPrChange w:id="14636" w:author="User" w:date="2021-09-14T13:59:00Z">
                <w:pPr>
                  <w:pStyle w:val="3"/>
                  <w:numPr>
                    <w:numId w:val="0"/>
                  </w:numPr>
                  <w:spacing w:beforeLines="0" w:before="0" w:afterLines="0" w:after="0" w:line="240" w:lineRule="auto"/>
                  <w:ind w:left="0" w:rightChars="0" w:right="0"/>
                  <w:jc w:val="both"/>
                </w:pPr>
              </w:pPrChange>
            </w:pPr>
            <w:ins w:id="14637" w:author="Jackson Wang" w:date="2021-09-12T12:21:00Z">
              <w:del w:id="14638" w:author="User" w:date="2021-09-13T18:30:00Z">
                <w:r w:rsidRPr="00C06385" w:rsidDel="00FE22BE">
                  <w:rPr>
                    <w:rPrChange w:id="14639" w:author="Jackson Wang" w:date="2021-09-12T12:22:00Z">
                      <w:rPr>
                        <w:bCs w:val="0"/>
                        <w:sz w:val="24"/>
                        <w:szCs w:val="24"/>
                      </w:rPr>
                    </w:rPrChange>
                  </w:rPr>
                  <w:delText>20</w:delText>
                </w:r>
                <w:r w:rsidRPr="00C06385" w:rsidDel="00FE22BE">
                  <w:rPr>
                    <w:rPrChange w:id="14640" w:author="Jackson Wang" w:date="2021-09-12T12:22:00Z">
                      <w:rPr>
                        <w:bCs w:val="0"/>
                        <w:sz w:val="24"/>
                        <w:szCs w:val="24"/>
                      </w:rPr>
                    </w:rPrChange>
                  </w:rPr>
                  <w:delText>分鐘</w:delText>
                </w:r>
                <w:r w:rsidRPr="00C06385" w:rsidDel="00FE22BE">
                  <w:rPr>
                    <w:rPrChange w:id="14641" w:author="Jackson Wang" w:date="2021-09-12T12:22:00Z">
                      <w:rPr>
                        <w:bCs w:val="0"/>
                        <w:sz w:val="24"/>
                        <w:szCs w:val="24"/>
                      </w:rPr>
                    </w:rPrChange>
                  </w:rPr>
                  <w:delText>/</w:delText>
                </w:r>
                <w:r w:rsidRPr="00C06385" w:rsidDel="00FE22BE">
                  <w:rPr>
                    <w:rPrChange w:id="14642" w:author="Jackson Wang" w:date="2021-09-12T12:22:00Z">
                      <w:rPr>
                        <w:bCs w:val="0"/>
                        <w:sz w:val="24"/>
                        <w:szCs w:val="24"/>
                      </w:rPr>
                    </w:rPrChange>
                  </w:rPr>
                  <w:delText>場</w:delText>
                </w:r>
              </w:del>
            </w:ins>
          </w:p>
          <w:p w14:paraId="742E551E" w14:textId="64E5E28C" w:rsidR="00C06385" w:rsidRPr="00C06385" w:rsidDel="00FE22BE" w:rsidRDefault="00C06385">
            <w:pPr>
              <w:pStyle w:val="13"/>
              <w:ind w:leftChars="50" w:left="560" w:hangingChars="150" w:hanging="420"/>
              <w:rPr>
                <w:ins w:id="14643" w:author="Jackson Wang" w:date="2021-09-12T12:21:00Z"/>
                <w:del w:id="14644" w:author="User" w:date="2021-09-13T18:30:00Z"/>
                <w:rPrChange w:id="14645" w:author="Jackson Wang" w:date="2021-09-12T12:22:00Z">
                  <w:rPr>
                    <w:ins w:id="14646" w:author="Jackson Wang" w:date="2021-09-12T12:21:00Z"/>
                    <w:del w:id="14647" w:author="User" w:date="2021-09-13T18:30:00Z"/>
                    <w:sz w:val="24"/>
                    <w:szCs w:val="24"/>
                  </w:rPr>
                </w:rPrChange>
              </w:rPr>
              <w:pPrChange w:id="14648" w:author="User" w:date="2021-09-14T13:59:00Z">
                <w:pPr>
                  <w:pStyle w:val="3"/>
                  <w:numPr>
                    <w:numId w:val="0"/>
                  </w:numPr>
                  <w:spacing w:before="240" w:after="120" w:line="440" w:lineRule="exact"/>
                  <w:ind w:left="0" w:rightChars="0" w:right="0"/>
                  <w:jc w:val="both"/>
                </w:pPr>
              </w:pPrChange>
            </w:pPr>
          </w:p>
          <w:p w14:paraId="323F010E" w14:textId="4DF282FC" w:rsidR="00E20684" w:rsidRPr="00C06385" w:rsidDel="00FE22BE" w:rsidRDefault="00E20684">
            <w:pPr>
              <w:pStyle w:val="13"/>
              <w:ind w:leftChars="50" w:left="560" w:hangingChars="150" w:hanging="420"/>
              <w:rPr>
                <w:ins w:id="14649" w:author="Jackson Wang" w:date="2021-09-12T12:21:00Z"/>
                <w:del w:id="14650" w:author="User" w:date="2021-09-13T18:30:00Z"/>
                <w:rPrChange w:id="14651" w:author="Jackson Wang" w:date="2021-09-12T12:22:00Z">
                  <w:rPr>
                    <w:ins w:id="14652" w:author="Jackson Wang" w:date="2021-09-12T12:21:00Z"/>
                    <w:del w:id="14653" w:author="User" w:date="2021-09-13T18:30:00Z"/>
                    <w:sz w:val="24"/>
                    <w:szCs w:val="24"/>
                  </w:rPr>
                </w:rPrChange>
              </w:rPr>
              <w:pPrChange w:id="14654" w:author="User" w:date="2021-09-14T13:59:00Z">
                <w:pPr>
                  <w:pStyle w:val="3"/>
                  <w:numPr>
                    <w:numId w:val="0"/>
                  </w:numPr>
                  <w:spacing w:before="240" w:after="120" w:line="440" w:lineRule="exact"/>
                  <w:ind w:left="0" w:rightChars="0" w:right="0"/>
                  <w:jc w:val="both"/>
                </w:pPr>
              </w:pPrChange>
            </w:pPr>
            <w:ins w:id="14655" w:author="Jackson Wang" w:date="2021-09-12T12:21:00Z">
              <w:del w:id="14656" w:author="User" w:date="2021-09-13T18:30:00Z">
                <w:r w:rsidRPr="00C06385" w:rsidDel="00FE22BE">
                  <w:rPr>
                    <w:rPrChange w:id="14657" w:author="Jackson Wang" w:date="2021-09-12T12:22:00Z">
                      <w:rPr>
                        <w:bCs w:val="0"/>
                        <w:sz w:val="24"/>
                        <w:szCs w:val="24"/>
                      </w:rPr>
                    </w:rPrChange>
                  </w:rPr>
                  <w:delText>20</w:delText>
                </w:r>
                <w:r w:rsidRPr="00C06385" w:rsidDel="00FE22BE">
                  <w:rPr>
                    <w:rPrChange w:id="14658" w:author="Jackson Wang" w:date="2021-09-12T12:22:00Z">
                      <w:rPr>
                        <w:bCs w:val="0"/>
                        <w:sz w:val="24"/>
                        <w:szCs w:val="24"/>
                      </w:rPr>
                    </w:rPrChange>
                  </w:rPr>
                  <w:delText>分鐘</w:delText>
                </w:r>
                <w:r w:rsidRPr="00C06385" w:rsidDel="00FE22BE">
                  <w:rPr>
                    <w:rPrChange w:id="14659" w:author="Jackson Wang" w:date="2021-09-12T12:22:00Z">
                      <w:rPr>
                        <w:bCs w:val="0"/>
                        <w:sz w:val="24"/>
                        <w:szCs w:val="24"/>
                      </w:rPr>
                    </w:rPrChange>
                  </w:rPr>
                  <w:delText>/</w:delText>
                </w:r>
                <w:r w:rsidRPr="00C06385" w:rsidDel="00FE22BE">
                  <w:rPr>
                    <w:rPrChange w:id="14660" w:author="Jackson Wang" w:date="2021-09-12T12:22:00Z">
                      <w:rPr>
                        <w:bCs w:val="0"/>
                        <w:sz w:val="24"/>
                        <w:szCs w:val="24"/>
                      </w:rPr>
                    </w:rPrChange>
                  </w:rPr>
                  <w:delText>場</w:delText>
                </w:r>
              </w:del>
            </w:ins>
          </w:p>
          <w:p w14:paraId="36184908" w14:textId="76FCEB84" w:rsidR="00E20684" w:rsidRPr="00C06385" w:rsidDel="00FE22BE" w:rsidRDefault="00E20684">
            <w:pPr>
              <w:pStyle w:val="13"/>
              <w:ind w:leftChars="50" w:left="560" w:hangingChars="150" w:hanging="420"/>
              <w:rPr>
                <w:ins w:id="14661" w:author="Jackson Wang" w:date="2021-09-12T12:21:00Z"/>
                <w:del w:id="14662" w:author="User" w:date="2021-09-13T18:30:00Z"/>
                <w:rPrChange w:id="14663" w:author="Jackson Wang" w:date="2021-09-12T12:22:00Z">
                  <w:rPr>
                    <w:ins w:id="14664" w:author="Jackson Wang" w:date="2021-09-12T12:21:00Z"/>
                    <w:del w:id="14665" w:author="User" w:date="2021-09-13T18:30:00Z"/>
                    <w:sz w:val="24"/>
                    <w:szCs w:val="24"/>
                  </w:rPr>
                </w:rPrChange>
              </w:rPr>
              <w:pPrChange w:id="14666" w:author="User" w:date="2021-09-14T13:59:00Z">
                <w:pPr>
                  <w:pStyle w:val="3"/>
                  <w:numPr>
                    <w:numId w:val="0"/>
                  </w:numPr>
                  <w:spacing w:before="240" w:after="120" w:line="440" w:lineRule="exact"/>
                  <w:ind w:left="0" w:rightChars="0" w:right="0"/>
                  <w:jc w:val="both"/>
                </w:pPr>
              </w:pPrChange>
            </w:pPr>
            <w:ins w:id="14667" w:author="Jackson Wang" w:date="2021-09-12T12:21:00Z">
              <w:del w:id="14668" w:author="User" w:date="2021-09-13T18:30:00Z">
                <w:r w:rsidRPr="00C06385" w:rsidDel="00FE22BE">
                  <w:rPr>
                    <w:rPrChange w:id="14669" w:author="Jackson Wang" w:date="2021-09-12T12:22:00Z">
                      <w:rPr>
                        <w:bCs w:val="0"/>
                        <w:sz w:val="24"/>
                        <w:szCs w:val="24"/>
                      </w:rPr>
                    </w:rPrChange>
                  </w:rPr>
                  <w:delText>10</w:delText>
                </w:r>
                <w:r w:rsidRPr="00C06385" w:rsidDel="00FE22BE">
                  <w:rPr>
                    <w:rPrChange w:id="14670" w:author="Jackson Wang" w:date="2021-09-12T12:22:00Z">
                      <w:rPr>
                        <w:bCs w:val="0"/>
                        <w:sz w:val="24"/>
                        <w:szCs w:val="24"/>
                      </w:rPr>
                    </w:rPrChange>
                  </w:rPr>
                  <w:delText>分鐘</w:delText>
                </w:r>
                <w:r w:rsidRPr="00C06385" w:rsidDel="00FE22BE">
                  <w:rPr>
                    <w:rPrChange w:id="14671" w:author="Jackson Wang" w:date="2021-09-12T12:22:00Z">
                      <w:rPr>
                        <w:bCs w:val="0"/>
                        <w:sz w:val="24"/>
                        <w:szCs w:val="24"/>
                      </w:rPr>
                    </w:rPrChange>
                  </w:rPr>
                  <w:delText>/</w:delText>
                </w:r>
                <w:r w:rsidRPr="00C06385" w:rsidDel="00FE22BE">
                  <w:rPr>
                    <w:rPrChange w:id="14672" w:author="Jackson Wang" w:date="2021-09-12T12:22:00Z">
                      <w:rPr>
                        <w:bCs w:val="0"/>
                        <w:sz w:val="24"/>
                        <w:szCs w:val="24"/>
                      </w:rPr>
                    </w:rPrChange>
                  </w:rPr>
                  <w:delText>場</w:delText>
                </w:r>
              </w:del>
            </w:ins>
          </w:p>
        </w:tc>
        <w:tc>
          <w:tcPr>
            <w:tcW w:w="1984" w:type="dxa"/>
            <w:vAlign w:val="center"/>
            <w:tcPrChange w:id="14673" w:author="Jackson Wang" w:date="2021-09-12T12:23:00Z">
              <w:tcPr>
                <w:tcW w:w="1984" w:type="dxa"/>
                <w:vAlign w:val="center"/>
              </w:tcPr>
            </w:tcPrChange>
          </w:tcPr>
          <w:p w14:paraId="5CB694AB" w14:textId="3EF76EF2" w:rsidR="00E20684" w:rsidRPr="00C06385" w:rsidDel="00FE22BE" w:rsidRDefault="00E20684">
            <w:pPr>
              <w:pStyle w:val="13"/>
              <w:ind w:leftChars="50" w:left="560" w:hangingChars="150" w:hanging="420"/>
              <w:rPr>
                <w:ins w:id="14674" w:author="Jackson Wang" w:date="2021-09-12T12:21:00Z"/>
                <w:del w:id="14675" w:author="User" w:date="2021-09-13T18:30:00Z"/>
                <w:rPrChange w:id="14676" w:author="Jackson Wang" w:date="2021-09-12T12:22:00Z">
                  <w:rPr>
                    <w:ins w:id="14677" w:author="Jackson Wang" w:date="2021-09-12T12:21:00Z"/>
                    <w:del w:id="14678" w:author="User" w:date="2021-09-13T18:30:00Z"/>
                    <w:sz w:val="24"/>
                    <w:szCs w:val="24"/>
                  </w:rPr>
                </w:rPrChange>
              </w:rPr>
              <w:pPrChange w:id="14679" w:author="User" w:date="2021-09-14T13:59:00Z">
                <w:pPr>
                  <w:pStyle w:val="3"/>
                  <w:numPr>
                    <w:numId w:val="0"/>
                  </w:numPr>
                  <w:spacing w:before="240" w:after="120" w:line="440" w:lineRule="exact"/>
                  <w:ind w:left="0" w:rightChars="0" w:right="0"/>
                  <w:jc w:val="center"/>
                </w:pPr>
              </w:pPrChange>
            </w:pPr>
            <w:ins w:id="14680" w:author="Jackson Wang" w:date="2021-09-12T12:21:00Z">
              <w:del w:id="14681" w:author="User" w:date="2021-09-13T18:30:00Z">
                <w:r w:rsidRPr="00C06385" w:rsidDel="00FE22BE">
                  <w:rPr>
                    <w:rFonts w:hint="eastAsia"/>
                    <w:rPrChange w:id="14682" w:author="Jackson Wang" w:date="2021-09-12T12:22:00Z">
                      <w:rPr>
                        <w:rFonts w:hint="eastAsia"/>
                        <w:bCs w:val="0"/>
                        <w:sz w:val="24"/>
                        <w:szCs w:val="24"/>
                      </w:rPr>
                    </w:rPrChange>
                  </w:rPr>
                  <w:delText>王嬿涵</w:delText>
                </w:r>
              </w:del>
            </w:ins>
          </w:p>
        </w:tc>
      </w:tr>
      <w:tr w:rsidR="00E20684" w:rsidRPr="00C06385" w:rsidDel="00FE22BE" w14:paraId="31C76B13" w14:textId="42332E8E" w:rsidTr="00C06385">
        <w:trPr>
          <w:ins w:id="14683" w:author="Jackson Wang" w:date="2021-09-12T12:21:00Z"/>
          <w:del w:id="14684" w:author="User" w:date="2021-09-13T18:30:00Z"/>
        </w:trPr>
        <w:tc>
          <w:tcPr>
            <w:tcW w:w="846" w:type="dxa"/>
            <w:vAlign w:val="center"/>
            <w:tcPrChange w:id="14685" w:author="Jackson Wang" w:date="2021-09-12T12:23:00Z">
              <w:tcPr>
                <w:tcW w:w="1129" w:type="dxa"/>
                <w:vAlign w:val="center"/>
              </w:tcPr>
            </w:tcPrChange>
          </w:tcPr>
          <w:p w14:paraId="30022093" w14:textId="625E3AFF" w:rsidR="00E20684" w:rsidRPr="00C06385" w:rsidDel="00FE22BE" w:rsidRDefault="00E20684">
            <w:pPr>
              <w:pStyle w:val="13"/>
              <w:ind w:leftChars="50" w:left="560" w:hangingChars="150" w:hanging="420"/>
              <w:rPr>
                <w:ins w:id="14686" w:author="Jackson Wang" w:date="2021-09-12T12:21:00Z"/>
                <w:del w:id="14687" w:author="User" w:date="2021-09-13T18:30:00Z"/>
                <w:rPrChange w:id="14688" w:author="Jackson Wang" w:date="2021-09-12T12:22:00Z">
                  <w:rPr>
                    <w:ins w:id="14689" w:author="Jackson Wang" w:date="2021-09-12T12:21:00Z"/>
                    <w:del w:id="14690" w:author="User" w:date="2021-09-13T18:30:00Z"/>
                    <w:sz w:val="24"/>
                    <w:szCs w:val="24"/>
                  </w:rPr>
                </w:rPrChange>
              </w:rPr>
              <w:pPrChange w:id="14691" w:author="User" w:date="2021-09-14T13:59:00Z">
                <w:pPr>
                  <w:pStyle w:val="3"/>
                  <w:numPr>
                    <w:numId w:val="0"/>
                  </w:numPr>
                  <w:spacing w:before="240" w:after="120" w:line="440" w:lineRule="exact"/>
                  <w:ind w:left="0" w:rightChars="0" w:right="0"/>
                  <w:jc w:val="center"/>
                </w:pPr>
              </w:pPrChange>
            </w:pPr>
            <w:ins w:id="14692" w:author="Jackson Wang" w:date="2021-09-12T12:21:00Z">
              <w:del w:id="14693" w:author="User" w:date="2021-09-13T18:30:00Z">
                <w:r w:rsidRPr="00C06385" w:rsidDel="00FE22BE">
                  <w:rPr>
                    <w:rPrChange w:id="14694" w:author="Jackson Wang" w:date="2021-09-12T12:22:00Z">
                      <w:rPr>
                        <w:bCs w:val="0"/>
                        <w:sz w:val="24"/>
                        <w:szCs w:val="24"/>
                      </w:rPr>
                    </w:rPrChange>
                  </w:rPr>
                  <w:delText>3</w:delText>
                </w:r>
              </w:del>
            </w:ins>
          </w:p>
        </w:tc>
        <w:tc>
          <w:tcPr>
            <w:tcW w:w="3969" w:type="dxa"/>
            <w:vAlign w:val="center"/>
            <w:tcPrChange w:id="14695" w:author="Jackson Wang" w:date="2021-09-12T12:23:00Z">
              <w:tcPr>
                <w:tcW w:w="3686" w:type="dxa"/>
                <w:vAlign w:val="center"/>
              </w:tcPr>
            </w:tcPrChange>
          </w:tcPr>
          <w:p w14:paraId="5CA8843D" w14:textId="514A5DAE" w:rsidR="00E20684" w:rsidRPr="00C06385" w:rsidDel="00FE22BE" w:rsidRDefault="00E20684">
            <w:pPr>
              <w:pStyle w:val="13"/>
              <w:ind w:leftChars="50" w:left="560" w:hangingChars="150" w:hanging="420"/>
              <w:rPr>
                <w:ins w:id="14696" w:author="Jackson Wang" w:date="2021-09-12T12:21:00Z"/>
                <w:del w:id="14697" w:author="User" w:date="2021-09-13T18:30:00Z"/>
                <w:rPrChange w:id="14698" w:author="Jackson Wang" w:date="2021-09-12T12:22:00Z">
                  <w:rPr>
                    <w:ins w:id="14699" w:author="Jackson Wang" w:date="2021-09-12T12:21:00Z"/>
                    <w:del w:id="14700" w:author="User" w:date="2021-09-13T18:30:00Z"/>
                    <w:sz w:val="24"/>
                    <w:szCs w:val="24"/>
                  </w:rPr>
                </w:rPrChange>
              </w:rPr>
              <w:pPrChange w:id="14701" w:author="User" w:date="2021-09-14T13:59:00Z">
                <w:pPr>
                  <w:pStyle w:val="3"/>
                  <w:numPr>
                    <w:numId w:val="0"/>
                  </w:numPr>
                  <w:spacing w:before="240" w:after="120" w:line="440" w:lineRule="exact"/>
                  <w:ind w:left="482" w:rightChars="0" w:right="0" w:hanging="482"/>
                  <w:jc w:val="both"/>
                </w:pPr>
              </w:pPrChange>
            </w:pPr>
            <w:ins w:id="14702" w:author="Jackson Wang" w:date="2021-09-12T12:21:00Z">
              <w:del w:id="14703" w:author="User" w:date="2021-09-13T18:30:00Z">
                <w:r w:rsidRPr="00C06385" w:rsidDel="00FE22BE">
                  <w:rPr>
                    <w:rFonts w:hint="eastAsia"/>
                    <w:rPrChange w:id="14704" w:author="Jackson Wang" w:date="2021-09-12T12:22:00Z">
                      <w:rPr>
                        <w:rFonts w:hint="eastAsia"/>
                        <w:bCs w:val="0"/>
                        <w:sz w:val="24"/>
                        <w:szCs w:val="24"/>
                      </w:rPr>
                    </w:rPrChange>
                  </w:rPr>
                  <w:delText>外縣市觀摩</w:delText>
                </w:r>
                <w:r w:rsidRPr="00C06385" w:rsidDel="00FE22BE">
                  <w:rPr>
                    <w:rPrChange w:id="14705" w:author="Jackson Wang" w:date="2021-09-12T12:22:00Z">
                      <w:rPr>
                        <w:bCs w:val="0"/>
                        <w:sz w:val="24"/>
                        <w:szCs w:val="24"/>
                      </w:rPr>
                    </w:rPrChange>
                  </w:rPr>
                  <w:delText>(2</w:delText>
                </w:r>
                <w:r w:rsidRPr="00C06385" w:rsidDel="00FE22BE">
                  <w:rPr>
                    <w:rPrChange w:id="14706" w:author="Jackson Wang" w:date="2021-09-12T12:22:00Z">
                      <w:rPr>
                        <w:bCs w:val="0"/>
                        <w:sz w:val="24"/>
                        <w:szCs w:val="24"/>
                      </w:rPr>
                    </w:rPrChange>
                  </w:rPr>
                  <w:delText>場次</w:delText>
                </w:r>
                <w:r w:rsidRPr="00C06385" w:rsidDel="00FE22BE">
                  <w:rPr>
                    <w:rPrChange w:id="14707" w:author="Jackson Wang" w:date="2021-09-12T12:22:00Z">
                      <w:rPr>
                        <w:bCs w:val="0"/>
                        <w:sz w:val="24"/>
                        <w:szCs w:val="24"/>
                      </w:rPr>
                    </w:rPrChange>
                  </w:rPr>
                  <w:delText>)</w:delText>
                </w:r>
              </w:del>
            </w:ins>
          </w:p>
          <w:p w14:paraId="47E5F406" w14:textId="31F83126" w:rsidR="00E20684" w:rsidRPr="00C06385" w:rsidDel="00FE22BE" w:rsidRDefault="00E20684">
            <w:pPr>
              <w:pStyle w:val="13"/>
              <w:ind w:leftChars="50" w:left="560" w:hangingChars="150" w:hanging="420"/>
              <w:rPr>
                <w:ins w:id="14708" w:author="Jackson Wang" w:date="2021-09-12T12:21:00Z"/>
                <w:del w:id="14709" w:author="User" w:date="2021-09-13T18:30:00Z"/>
                <w:rStyle w:val="fontstyle01"/>
                <w:rFonts w:ascii="標楷體" w:eastAsia="標楷體" w:hAnsi="標楷體" w:hint="default"/>
                <w:bCs/>
                <w:color w:val="auto"/>
                <w:sz w:val="28"/>
                <w:szCs w:val="28"/>
                <w:lang w:val="en-US"/>
                <w:rPrChange w:id="14710" w:author="Jackson Wang" w:date="2021-09-12T12:22:00Z">
                  <w:rPr>
                    <w:ins w:id="14711" w:author="Jackson Wang" w:date="2021-09-12T12:21:00Z"/>
                    <w:del w:id="14712" w:author="User" w:date="2021-09-13T18:30:00Z"/>
                    <w:rStyle w:val="fontstyle01"/>
                    <w:rFonts w:cs="Times New Roman" w:hint="default"/>
                    <w:bCs w:val="0"/>
                    <w:color w:val="auto"/>
                    <w:bdr w:val="nil"/>
                    <w:lang w:val="en-US"/>
                  </w:rPr>
                </w:rPrChange>
              </w:rPr>
              <w:pPrChange w:id="14713" w:author="User" w:date="2021-09-14T13:59:00Z">
                <w:pPr>
                  <w:pStyle w:val="3"/>
                  <w:numPr>
                    <w:numId w:val="0"/>
                  </w:numPr>
                  <w:spacing w:beforeLines="0" w:afterLines="0" w:line="440" w:lineRule="exact"/>
                  <w:ind w:left="0" w:rightChars="0" w:right="0"/>
                </w:pPr>
              </w:pPrChange>
            </w:pPr>
            <w:ins w:id="14714" w:author="Jackson Wang" w:date="2021-09-12T12:21:00Z">
              <w:del w:id="14715" w:author="User" w:date="2021-09-13T18:30:00Z">
                <w:r w:rsidRPr="00C06385" w:rsidDel="00FE22BE">
                  <w:rPr>
                    <w:rFonts w:ascii="標楷體" w:hAnsi="標楷體"/>
                    <w:rPrChange w:id="14716" w:author="Jackson Wang" w:date="2021-09-12T12:22:00Z">
                      <w:rPr>
                        <w:rFonts w:ascii="DFKaiShu-SB-Estd-BF" w:eastAsia="DFKaiShu-SB-Estd-BF" w:hAnsi="DFKaiShu-SB-Estd-BF"/>
                        <w:bCs w:val="0"/>
                        <w:color w:val="000000"/>
                        <w:sz w:val="24"/>
                        <w:szCs w:val="24"/>
                      </w:rPr>
                    </w:rPrChange>
                  </w:rPr>
                  <w:delText>(依指揮中心公布疫情情況及各單位許可狀況)。</w:delText>
                </w:r>
              </w:del>
            </w:ins>
          </w:p>
        </w:tc>
        <w:tc>
          <w:tcPr>
            <w:tcW w:w="1701" w:type="dxa"/>
            <w:vAlign w:val="center"/>
            <w:tcPrChange w:id="14717" w:author="Jackson Wang" w:date="2021-09-12T12:23:00Z">
              <w:tcPr>
                <w:tcW w:w="1701" w:type="dxa"/>
                <w:vAlign w:val="center"/>
              </w:tcPr>
            </w:tcPrChange>
          </w:tcPr>
          <w:p w14:paraId="5BCF582E" w14:textId="395765A8" w:rsidR="00E20684" w:rsidRPr="00C06385" w:rsidDel="00FE22BE" w:rsidRDefault="00E20684">
            <w:pPr>
              <w:pStyle w:val="13"/>
              <w:ind w:leftChars="50" w:left="560" w:hangingChars="150" w:hanging="420"/>
              <w:rPr>
                <w:ins w:id="14718" w:author="Jackson Wang" w:date="2021-09-12T12:21:00Z"/>
                <w:del w:id="14719" w:author="User" w:date="2021-09-13T18:30:00Z"/>
                <w:rPrChange w:id="14720" w:author="Jackson Wang" w:date="2021-09-12T12:22:00Z">
                  <w:rPr>
                    <w:ins w:id="14721" w:author="Jackson Wang" w:date="2021-09-12T12:21:00Z"/>
                    <w:del w:id="14722" w:author="User" w:date="2021-09-13T18:30:00Z"/>
                    <w:sz w:val="24"/>
                    <w:szCs w:val="24"/>
                  </w:rPr>
                </w:rPrChange>
              </w:rPr>
              <w:pPrChange w:id="14723" w:author="User" w:date="2021-09-14T13:59:00Z">
                <w:pPr>
                  <w:pStyle w:val="3"/>
                  <w:numPr>
                    <w:numId w:val="0"/>
                  </w:numPr>
                  <w:spacing w:before="240" w:after="120" w:line="440" w:lineRule="exact"/>
                  <w:ind w:left="0" w:rightChars="0" w:right="0"/>
                  <w:jc w:val="both"/>
                </w:pPr>
              </w:pPrChange>
            </w:pPr>
            <w:ins w:id="14724" w:author="Jackson Wang" w:date="2021-09-12T12:21:00Z">
              <w:del w:id="14725" w:author="User" w:date="2021-09-13T18:30:00Z">
                <w:r w:rsidRPr="00C06385" w:rsidDel="00FE22BE">
                  <w:rPr>
                    <w:rPrChange w:id="14726" w:author="Jackson Wang" w:date="2021-09-12T12:22:00Z">
                      <w:rPr>
                        <w:bCs w:val="0"/>
                        <w:sz w:val="24"/>
                        <w:szCs w:val="24"/>
                      </w:rPr>
                    </w:rPrChange>
                  </w:rPr>
                  <w:delText>4.5</w:delText>
                </w:r>
                <w:r w:rsidRPr="00C06385" w:rsidDel="00FE22BE">
                  <w:rPr>
                    <w:rPrChange w:id="14727" w:author="Jackson Wang" w:date="2021-09-12T12:22:00Z">
                      <w:rPr>
                        <w:bCs w:val="0"/>
                        <w:sz w:val="24"/>
                        <w:szCs w:val="24"/>
                      </w:rPr>
                    </w:rPrChange>
                  </w:rPr>
                  <w:delText>小時</w:delText>
                </w:r>
                <w:r w:rsidRPr="00C06385" w:rsidDel="00FE22BE">
                  <w:rPr>
                    <w:rPrChange w:id="14728" w:author="Jackson Wang" w:date="2021-09-12T12:22:00Z">
                      <w:rPr>
                        <w:bCs w:val="0"/>
                        <w:sz w:val="24"/>
                        <w:szCs w:val="24"/>
                      </w:rPr>
                    </w:rPrChange>
                  </w:rPr>
                  <w:delText>/</w:delText>
                </w:r>
                <w:r w:rsidRPr="00C06385" w:rsidDel="00FE22BE">
                  <w:rPr>
                    <w:rPrChange w:id="14729" w:author="Jackson Wang" w:date="2021-09-12T12:22:00Z">
                      <w:rPr>
                        <w:bCs w:val="0"/>
                        <w:sz w:val="24"/>
                        <w:szCs w:val="24"/>
                      </w:rPr>
                    </w:rPrChange>
                  </w:rPr>
                  <w:delText>場</w:delText>
                </w:r>
              </w:del>
            </w:ins>
          </w:p>
        </w:tc>
        <w:tc>
          <w:tcPr>
            <w:tcW w:w="1984" w:type="dxa"/>
            <w:vAlign w:val="center"/>
            <w:tcPrChange w:id="14730" w:author="Jackson Wang" w:date="2021-09-12T12:23:00Z">
              <w:tcPr>
                <w:tcW w:w="1984" w:type="dxa"/>
                <w:vAlign w:val="center"/>
              </w:tcPr>
            </w:tcPrChange>
          </w:tcPr>
          <w:p w14:paraId="3C76B9EC" w14:textId="0298FD1F" w:rsidR="00E20684" w:rsidRPr="00C06385" w:rsidDel="00FE22BE" w:rsidRDefault="00E20684">
            <w:pPr>
              <w:pStyle w:val="13"/>
              <w:ind w:leftChars="50" w:left="560" w:hangingChars="150" w:hanging="420"/>
              <w:rPr>
                <w:ins w:id="14731" w:author="Jackson Wang" w:date="2021-09-12T12:21:00Z"/>
                <w:del w:id="14732" w:author="User" w:date="2021-09-13T18:30:00Z"/>
                <w:rPrChange w:id="14733" w:author="Jackson Wang" w:date="2021-09-12T12:22:00Z">
                  <w:rPr>
                    <w:ins w:id="14734" w:author="Jackson Wang" w:date="2021-09-12T12:21:00Z"/>
                    <w:del w:id="14735" w:author="User" w:date="2021-09-13T18:30:00Z"/>
                    <w:sz w:val="24"/>
                    <w:szCs w:val="24"/>
                  </w:rPr>
                </w:rPrChange>
              </w:rPr>
              <w:pPrChange w:id="14736" w:author="User" w:date="2021-09-14T13:59:00Z">
                <w:pPr>
                  <w:pStyle w:val="3"/>
                  <w:numPr>
                    <w:numId w:val="0"/>
                  </w:numPr>
                  <w:spacing w:before="240" w:after="120" w:line="440" w:lineRule="exact"/>
                  <w:ind w:left="0" w:rightChars="0" w:right="0"/>
                  <w:jc w:val="center"/>
                </w:pPr>
              </w:pPrChange>
            </w:pPr>
            <w:ins w:id="14737" w:author="Jackson Wang" w:date="2021-09-12T12:21:00Z">
              <w:del w:id="14738" w:author="User" w:date="2021-09-13T18:30:00Z">
                <w:r w:rsidRPr="00C06385" w:rsidDel="00FE22BE">
                  <w:rPr>
                    <w:rFonts w:hint="eastAsia"/>
                    <w:rPrChange w:id="14739" w:author="Jackson Wang" w:date="2021-09-12T12:22:00Z">
                      <w:rPr>
                        <w:rFonts w:hint="eastAsia"/>
                        <w:bCs w:val="0"/>
                        <w:sz w:val="24"/>
                        <w:szCs w:val="24"/>
                      </w:rPr>
                    </w:rPrChange>
                  </w:rPr>
                  <w:delText>其他縣市現況執行單位</w:delText>
                </w:r>
              </w:del>
            </w:ins>
          </w:p>
        </w:tc>
      </w:tr>
    </w:tbl>
    <w:p w14:paraId="05BE9660" w14:textId="523C410E" w:rsidR="00630129" w:rsidDel="00C06385" w:rsidRDefault="00630129">
      <w:pPr>
        <w:pStyle w:val="13"/>
        <w:ind w:leftChars="50" w:left="560" w:hangingChars="150" w:hanging="420"/>
        <w:rPr>
          <w:del w:id="14740" w:author="User" w:date="2021-08-10T14:24:00Z"/>
          <w:rFonts w:hint="eastAsia"/>
        </w:rPr>
        <w:pPrChange w:id="14741" w:author="User" w:date="2021-09-14T13:59:00Z">
          <w:pPr>
            <w:pStyle w:val="13"/>
          </w:pPr>
        </w:pPrChange>
      </w:pPr>
    </w:p>
    <w:p w14:paraId="6C988761" w14:textId="408DE271" w:rsidR="00C06385" w:rsidRPr="00FD0D14" w:rsidDel="00FE22BE" w:rsidRDefault="00C06385">
      <w:pPr>
        <w:pStyle w:val="13"/>
        <w:ind w:leftChars="50" w:left="560" w:hangingChars="150" w:hanging="420"/>
        <w:rPr>
          <w:ins w:id="14742" w:author="Jackson Wang" w:date="2021-09-12T12:23:00Z"/>
          <w:del w:id="14743" w:author="User" w:date="2021-09-13T18:30:00Z"/>
          <w:rFonts w:hint="eastAsia"/>
        </w:rPr>
        <w:pPrChange w:id="14744" w:author="User" w:date="2021-09-14T13:59:00Z">
          <w:pPr>
            <w:ind w:left="280" w:hanging="280"/>
            <w:jc w:val="center"/>
          </w:pPr>
        </w:pPrChange>
      </w:pPr>
    </w:p>
    <w:p w14:paraId="135A7413" w14:textId="1E34E644" w:rsidR="00630129" w:rsidDel="00C06385" w:rsidRDefault="00C06385">
      <w:pPr>
        <w:pStyle w:val="13"/>
        <w:ind w:leftChars="50" w:left="560" w:hangingChars="150" w:hanging="420"/>
        <w:rPr>
          <w:del w:id="14745" w:author="User" w:date="2021-08-10T14:24:00Z"/>
          <w:rFonts w:hint="eastAsia"/>
        </w:rPr>
        <w:pPrChange w:id="14746" w:author="User" w:date="2021-09-14T13:59:00Z">
          <w:pPr>
            <w:pStyle w:val="13"/>
          </w:pPr>
        </w:pPrChange>
      </w:pPr>
      <w:ins w:id="14747" w:author="Jackson Wang" w:date="2021-09-12T12:23:00Z">
        <w:del w:id="14748" w:author="User" w:date="2021-09-13T18:30:00Z">
          <w:r w:rsidDel="00FE22BE">
            <w:rPr>
              <w:rFonts w:hint="eastAsia"/>
            </w:rPr>
            <w:delText>講師介紹</w:delText>
          </w:r>
        </w:del>
      </w:ins>
    </w:p>
    <w:p w14:paraId="2B5E053F" w14:textId="6E7270AE" w:rsidR="00C06385" w:rsidRPr="003E6DC2" w:rsidDel="00FE22BE" w:rsidRDefault="00C06385">
      <w:pPr>
        <w:pStyle w:val="13"/>
        <w:ind w:leftChars="50" w:left="560" w:hangingChars="150" w:hanging="420"/>
        <w:rPr>
          <w:ins w:id="14749" w:author="Jackson Wang" w:date="2021-09-12T12:23:00Z"/>
          <w:del w:id="14750" w:author="User" w:date="2021-09-13T18:30:00Z"/>
          <w:rFonts w:hint="eastAsia"/>
        </w:rPr>
        <w:pPrChange w:id="14751" w:author="User" w:date="2021-09-14T13:59:00Z">
          <w:pPr>
            <w:ind w:left="280" w:hanging="280"/>
            <w:jc w:val="center"/>
          </w:pPr>
        </w:pPrChange>
      </w:pPr>
    </w:p>
    <w:tbl>
      <w:tblPr>
        <w:tblStyle w:val="a9"/>
        <w:tblW w:w="0" w:type="auto"/>
        <w:tblLook w:val="04A0" w:firstRow="1" w:lastRow="0" w:firstColumn="1" w:lastColumn="0" w:noHBand="0" w:noVBand="1"/>
        <w:tblPrChange w:id="14752" w:author="Jackson Wang" w:date="2021-09-12T12:25:00Z">
          <w:tblPr>
            <w:tblStyle w:val="a9"/>
            <w:tblW w:w="0" w:type="auto"/>
            <w:tblLook w:val="04A0" w:firstRow="1" w:lastRow="0" w:firstColumn="1" w:lastColumn="0" w:noHBand="0" w:noVBand="1"/>
          </w:tblPr>
        </w:tblPrChange>
      </w:tblPr>
      <w:tblGrid>
        <w:gridCol w:w="1980"/>
        <w:gridCol w:w="2168"/>
        <w:gridCol w:w="2510"/>
        <w:gridCol w:w="1638"/>
        <w:tblGridChange w:id="14753">
          <w:tblGrid>
            <w:gridCol w:w="1980"/>
            <w:gridCol w:w="2168"/>
            <w:gridCol w:w="2510"/>
            <w:gridCol w:w="1638"/>
          </w:tblGrid>
        </w:tblGridChange>
      </w:tblGrid>
      <w:tr w:rsidR="00C06385" w:rsidRPr="00C06385" w:rsidDel="00FE22BE" w14:paraId="7E92DDA7" w14:textId="5C7008A7" w:rsidTr="00C06385">
        <w:trPr>
          <w:ins w:id="14754" w:author="Jackson Wang" w:date="2021-09-12T12:24:00Z"/>
          <w:del w:id="14755" w:author="User" w:date="2021-09-13T18:30:00Z"/>
        </w:trPr>
        <w:tc>
          <w:tcPr>
            <w:tcW w:w="8296" w:type="dxa"/>
            <w:gridSpan w:val="4"/>
            <w:vAlign w:val="center"/>
            <w:tcPrChange w:id="14756" w:author="Jackson Wang" w:date="2021-09-12T12:25:00Z">
              <w:tcPr>
                <w:tcW w:w="8296" w:type="dxa"/>
                <w:gridSpan w:val="4"/>
                <w:vAlign w:val="center"/>
              </w:tcPr>
            </w:tcPrChange>
          </w:tcPr>
          <w:p w14:paraId="0308AAF3" w14:textId="6996E22F" w:rsidR="00C06385" w:rsidRPr="00C06385" w:rsidDel="00FE22BE" w:rsidRDefault="00C06385">
            <w:pPr>
              <w:pStyle w:val="13"/>
              <w:ind w:leftChars="50" w:left="560" w:hangingChars="150" w:hanging="420"/>
              <w:rPr>
                <w:ins w:id="14757" w:author="Jackson Wang" w:date="2021-09-12T12:24:00Z"/>
                <w:del w:id="14758" w:author="User" w:date="2021-09-13T18:30:00Z"/>
                <w:rFonts w:hint="eastAsia"/>
                <w:rPrChange w:id="14759" w:author="Jackson Wang" w:date="2021-09-12T12:24:00Z">
                  <w:rPr>
                    <w:ins w:id="14760" w:author="Jackson Wang" w:date="2021-09-12T12:24:00Z"/>
                    <w:del w:id="14761" w:author="User" w:date="2021-09-13T18:30:00Z"/>
                    <w:rFonts w:hint="eastAsia"/>
                    <w:sz w:val="24"/>
                    <w:szCs w:val="24"/>
                  </w:rPr>
                </w:rPrChange>
              </w:rPr>
              <w:pPrChange w:id="14762"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763" w:author="Jackson Wang" w:date="2021-09-12T12:24:00Z">
              <w:del w:id="14764" w:author="User" w:date="2021-09-13T18:30:00Z">
                <w:r w:rsidRPr="00C06385" w:rsidDel="00FE22BE">
                  <w:rPr>
                    <w:rFonts w:hint="eastAsia"/>
                    <w:rPrChange w:id="14765" w:author="Jackson Wang" w:date="2021-09-12T12:24:00Z">
                      <w:rPr>
                        <w:rFonts w:hint="eastAsia"/>
                        <w:sz w:val="24"/>
                        <w:szCs w:val="24"/>
                      </w:rPr>
                    </w:rPrChange>
                  </w:rPr>
                  <w:delText>人員編號：</w:delText>
                </w:r>
                <w:r w:rsidRPr="00C06385" w:rsidDel="00FE22BE">
                  <w:rPr>
                    <w:rFonts w:hint="eastAsia"/>
                    <w:rPrChange w:id="14766" w:author="Jackson Wang" w:date="2021-09-12T12:24:00Z">
                      <w:rPr>
                        <w:rFonts w:hint="eastAsia"/>
                        <w:sz w:val="24"/>
                        <w:szCs w:val="24"/>
                      </w:rPr>
                    </w:rPrChange>
                  </w:rPr>
                  <w:delText>1</w:delText>
                </w:r>
              </w:del>
            </w:ins>
          </w:p>
        </w:tc>
      </w:tr>
      <w:tr w:rsidR="00C06385" w:rsidRPr="00C06385" w:rsidDel="00FE22BE" w14:paraId="6C7ACB91" w14:textId="0FE3F736" w:rsidTr="00C06385">
        <w:trPr>
          <w:ins w:id="14767" w:author="Jackson Wang" w:date="2021-09-12T12:24:00Z"/>
          <w:del w:id="14768" w:author="User" w:date="2021-09-13T18:30:00Z"/>
        </w:trPr>
        <w:tc>
          <w:tcPr>
            <w:tcW w:w="1980" w:type="dxa"/>
            <w:vAlign w:val="center"/>
            <w:tcPrChange w:id="14769" w:author="Jackson Wang" w:date="2021-09-12T12:25:00Z">
              <w:tcPr>
                <w:tcW w:w="1980" w:type="dxa"/>
                <w:vAlign w:val="center"/>
              </w:tcPr>
            </w:tcPrChange>
          </w:tcPr>
          <w:p w14:paraId="634E4468" w14:textId="4740EFB5" w:rsidR="00C06385" w:rsidRPr="00C06385" w:rsidDel="00FE22BE" w:rsidRDefault="00C06385">
            <w:pPr>
              <w:pStyle w:val="13"/>
              <w:ind w:leftChars="50" w:left="560" w:hangingChars="150" w:hanging="420"/>
              <w:rPr>
                <w:ins w:id="14770" w:author="Jackson Wang" w:date="2021-09-12T12:24:00Z"/>
                <w:del w:id="14771" w:author="User" w:date="2021-09-13T18:30:00Z"/>
                <w:rFonts w:hint="eastAsia"/>
                <w:rPrChange w:id="14772" w:author="Jackson Wang" w:date="2021-09-12T12:24:00Z">
                  <w:rPr>
                    <w:ins w:id="14773" w:author="Jackson Wang" w:date="2021-09-12T12:24:00Z"/>
                    <w:del w:id="14774" w:author="User" w:date="2021-09-13T18:30:00Z"/>
                    <w:rFonts w:hint="eastAsia"/>
                    <w:sz w:val="24"/>
                    <w:szCs w:val="24"/>
                  </w:rPr>
                </w:rPrChange>
              </w:rPr>
              <w:pPrChange w:id="14775"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776" w:author="Jackson Wang" w:date="2021-09-12T12:24:00Z">
              <w:del w:id="14777" w:author="User" w:date="2021-09-13T18:30:00Z">
                <w:r w:rsidRPr="00C06385" w:rsidDel="00FE22BE">
                  <w:rPr>
                    <w:rFonts w:hint="eastAsia"/>
                    <w:rPrChange w:id="14778" w:author="Jackson Wang" w:date="2021-09-12T12:24:00Z">
                      <w:rPr>
                        <w:rFonts w:hint="eastAsia"/>
                        <w:sz w:val="24"/>
                        <w:szCs w:val="24"/>
                      </w:rPr>
                    </w:rPrChange>
                  </w:rPr>
                  <w:delText>姓</w:delText>
                </w:r>
                <w:r w:rsidRPr="00C06385" w:rsidDel="00FE22BE">
                  <w:rPr>
                    <w:rFonts w:hint="eastAsia"/>
                    <w:rPrChange w:id="14779" w:author="Jackson Wang" w:date="2021-09-12T12:24:00Z">
                      <w:rPr>
                        <w:rFonts w:hint="eastAsia"/>
                        <w:sz w:val="24"/>
                        <w:szCs w:val="24"/>
                      </w:rPr>
                    </w:rPrChange>
                  </w:rPr>
                  <w:delText xml:space="preserve"> </w:delText>
                </w:r>
                <w:r w:rsidRPr="00C06385" w:rsidDel="00FE22BE">
                  <w:rPr>
                    <w:rFonts w:hint="eastAsia"/>
                    <w:rPrChange w:id="14780" w:author="Jackson Wang" w:date="2021-09-12T12:24:00Z">
                      <w:rPr>
                        <w:rFonts w:hint="eastAsia"/>
                        <w:sz w:val="24"/>
                        <w:szCs w:val="24"/>
                      </w:rPr>
                    </w:rPrChange>
                  </w:rPr>
                  <w:delText>名</w:delText>
                </w:r>
              </w:del>
            </w:ins>
          </w:p>
        </w:tc>
        <w:tc>
          <w:tcPr>
            <w:tcW w:w="2168" w:type="dxa"/>
            <w:vAlign w:val="center"/>
            <w:tcPrChange w:id="14781" w:author="Jackson Wang" w:date="2021-09-12T12:25:00Z">
              <w:tcPr>
                <w:tcW w:w="2168" w:type="dxa"/>
                <w:vAlign w:val="center"/>
              </w:tcPr>
            </w:tcPrChange>
          </w:tcPr>
          <w:p w14:paraId="4CA33A8C" w14:textId="19FCA12E" w:rsidR="00C06385" w:rsidRPr="00C06385" w:rsidDel="00FE22BE" w:rsidRDefault="00C06385">
            <w:pPr>
              <w:pStyle w:val="13"/>
              <w:ind w:leftChars="50" w:left="560" w:hangingChars="150" w:hanging="420"/>
              <w:rPr>
                <w:ins w:id="14782" w:author="Jackson Wang" w:date="2021-09-12T12:24:00Z"/>
                <w:del w:id="14783" w:author="User" w:date="2021-09-13T18:30:00Z"/>
                <w:rFonts w:hint="eastAsia"/>
                <w:rPrChange w:id="14784" w:author="Jackson Wang" w:date="2021-09-12T12:24:00Z">
                  <w:rPr>
                    <w:ins w:id="14785" w:author="Jackson Wang" w:date="2021-09-12T12:24:00Z"/>
                    <w:del w:id="14786" w:author="User" w:date="2021-09-13T18:30:00Z"/>
                    <w:rFonts w:hint="eastAsia"/>
                    <w:sz w:val="24"/>
                    <w:szCs w:val="24"/>
                  </w:rPr>
                </w:rPrChange>
              </w:rPr>
              <w:pPrChange w:id="1478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788" w:author="Jackson Wang" w:date="2021-09-12T12:24:00Z">
              <w:del w:id="14789" w:author="User" w:date="2021-09-13T18:30:00Z">
                <w:r w:rsidRPr="00C06385" w:rsidDel="00FE22BE">
                  <w:rPr>
                    <w:rFonts w:hint="eastAsia"/>
                    <w:rPrChange w:id="14790" w:author="Jackson Wang" w:date="2021-09-12T12:24:00Z">
                      <w:rPr>
                        <w:rFonts w:hint="eastAsia"/>
                        <w:sz w:val="24"/>
                        <w:szCs w:val="24"/>
                      </w:rPr>
                    </w:rPrChange>
                  </w:rPr>
                  <w:delText>王仁傑</w:delText>
                </w:r>
              </w:del>
            </w:ins>
          </w:p>
        </w:tc>
        <w:tc>
          <w:tcPr>
            <w:tcW w:w="2510" w:type="dxa"/>
            <w:vAlign w:val="center"/>
            <w:tcPrChange w:id="14791" w:author="Jackson Wang" w:date="2021-09-12T12:25:00Z">
              <w:tcPr>
                <w:tcW w:w="2510" w:type="dxa"/>
                <w:vAlign w:val="center"/>
              </w:tcPr>
            </w:tcPrChange>
          </w:tcPr>
          <w:p w14:paraId="2D09F4DC" w14:textId="6416374E" w:rsidR="00C06385" w:rsidRPr="00C06385" w:rsidDel="00FE22BE" w:rsidRDefault="00C06385">
            <w:pPr>
              <w:pStyle w:val="13"/>
              <w:ind w:leftChars="50" w:left="560" w:hangingChars="150" w:hanging="420"/>
              <w:rPr>
                <w:ins w:id="14792" w:author="Jackson Wang" w:date="2021-09-12T12:24:00Z"/>
                <w:del w:id="14793" w:author="User" w:date="2021-09-13T18:30:00Z"/>
                <w:rFonts w:hint="eastAsia"/>
                <w:rPrChange w:id="14794" w:author="Jackson Wang" w:date="2021-09-12T12:24:00Z">
                  <w:rPr>
                    <w:ins w:id="14795" w:author="Jackson Wang" w:date="2021-09-12T12:24:00Z"/>
                    <w:del w:id="14796" w:author="User" w:date="2021-09-13T18:30:00Z"/>
                    <w:rFonts w:hint="eastAsia"/>
                    <w:sz w:val="24"/>
                    <w:szCs w:val="24"/>
                  </w:rPr>
                </w:rPrChange>
              </w:rPr>
              <w:pPrChange w:id="1479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798" w:author="Jackson Wang" w:date="2021-09-12T12:24:00Z">
              <w:del w:id="14799" w:author="User" w:date="2021-09-13T18:30:00Z">
                <w:r w:rsidRPr="00C06385" w:rsidDel="00FE22BE">
                  <w:rPr>
                    <w:rFonts w:hint="eastAsia"/>
                    <w:rPrChange w:id="14800" w:author="Jackson Wang" w:date="2021-09-12T12:24:00Z">
                      <w:rPr>
                        <w:rFonts w:hint="eastAsia"/>
                        <w:sz w:val="24"/>
                        <w:szCs w:val="24"/>
                      </w:rPr>
                    </w:rPrChange>
                  </w:rPr>
                  <w:delText>專案職稱</w:delText>
                </w:r>
              </w:del>
            </w:ins>
          </w:p>
        </w:tc>
        <w:tc>
          <w:tcPr>
            <w:tcW w:w="1638" w:type="dxa"/>
            <w:vAlign w:val="center"/>
            <w:tcPrChange w:id="14801" w:author="Jackson Wang" w:date="2021-09-12T12:25:00Z">
              <w:tcPr>
                <w:tcW w:w="1638" w:type="dxa"/>
                <w:vAlign w:val="center"/>
              </w:tcPr>
            </w:tcPrChange>
          </w:tcPr>
          <w:p w14:paraId="72037A41" w14:textId="1E8E299D" w:rsidR="00C06385" w:rsidRPr="00C06385" w:rsidDel="00FE22BE" w:rsidRDefault="00C06385">
            <w:pPr>
              <w:pStyle w:val="13"/>
              <w:ind w:leftChars="50" w:left="560" w:hangingChars="150" w:hanging="420"/>
              <w:rPr>
                <w:ins w:id="14802" w:author="Jackson Wang" w:date="2021-09-12T12:24:00Z"/>
                <w:del w:id="14803" w:author="User" w:date="2021-09-13T18:30:00Z"/>
                <w:rFonts w:cs="Arial Unicode MS"/>
                <w14:textOutline w14:w="0" w14:cap="flat" w14:cmpd="sng" w14:algn="ctr">
                  <w14:noFill/>
                  <w14:prstDash w14:val="solid"/>
                  <w14:bevel/>
                </w14:textOutline>
                <w:rPrChange w:id="14804" w:author="Jackson Wang" w:date="2021-09-12T12:24:00Z">
                  <w:rPr>
                    <w:ins w:id="14805" w:author="Jackson Wang" w:date="2021-09-12T12:24:00Z"/>
                    <w:del w:id="14806"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807" w:author="User" w:date="2021-09-14T13:59:00Z">
                <w:pPr>
                  <w:spacing w:line="400" w:lineRule="exact"/>
                  <w:ind w:left="240" w:hanging="240"/>
                  <w:jc w:val="both"/>
                </w:pPr>
              </w:pPrChange>
            </w:pPr>
            <w:ins w:id="14808" w:author="Jackson Wang" w:date="2021-09-12T12:24:00Z">
              <w:del w:id="14809" w:author="User" w:date="2021-09-13T18:30:00Z">
                <w:r w:rsidRPr="00C06385" w:rsidDel="00FE22BE">
                  <w:rPr>
                    <w:rFonts w:cs="Arial Unicode MS"/>
                    <w14:textOutline w14:w="0" w14:cap="flat" w14:cmpd="sng" w14:algn="ctr">
                      <w14:noFill/>
                      <w14:prstDash w14:val="solid"/>
                      <w14:bevel/>
                    </w14:textOutline>
                    <w:rPrChange w:id="14810"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計畫主持人</w:delText>
                </w:r>
              </w:del>
            </w:ins>
          </w:p>
          <w:p w14:paraId="0A7603C1" w14:textId="528D402E" w:rsidR="00C06385" w:rsidRPr="00C06385" w:rsidDel="00FE22BE" w:rsidRDefault="00C06385">
            <w:pPr>
              <w:pStyle w:val="13"/>
              <w:ind w:leftChars="50" w:left="560" w:hangingChars="150" w:hanging="420"/>
              <w:rPr>
                <w:ins w:id="14811" w:author="Jackson Wang" w:date="2021-09-12T12:24:00Z"/>
                <w:del w:id="14812" w:author="User" w:date="2021-09-13T18:30:00Z"/>
                <w:rPrChange w:id="14813" w:author="Jackson Wang" w:date="2021-09-12T12:24:00Z">
                  <w:rPr>
                    <w:ins w:id="14814" w:author="Jackson Wang" w:date="2021-09-12T12:24:00Z"/>
                    <w:del w:id="14815" w:author="User" w:date="2021-09-13T18:30:00Z"/>
                    <w:rFonts w:ascii="標楷體" w:hAnsi="標楷體"/>
                    <w:sz w:val="24"/>
                    <w:szCs w:val="24"/>
                  </w:rPr>
                </w:rPrChange>
              </w:rPr>
              <w:pPrChange w:id="14816" w:author="User" w:date="2021-09-14T13:59:00Z">
                <w:pPr>
                  <w:spacing w:line="400" w:lineRule="exact"/>
                  <w:ind w:left="240" w:hanging="240"/>
                  <w:jc w:val="both"/>
                </w:pPr>
              </w:pPrChange>
            </w:pPr>
            <w:ins w:id="14817" w:author="Jackson Wang" w:date="2021-09-12T12:24:00Z">
              <w:del w:id="14818" w:author="User" w:date="2021-09-13T18:30:00Z">
                <w:r w:rsidRPr="00C06385" w:rsidDel="00FE22BE">
                  <w:rPr>
                    <w:rFonts w:cs="Arial Unicode MS"/>
                    <w14:textOutline w14:w="0" w14:cap="flat" w14:cmpd="sng" w14:algn="ctr">
                      <w14:noFill/>
                      <w14:prstDash w14:val="solid"/>
                      <w14:bevel/>
                    </w14:textOutline>
                    <w:rPrChange w:id="14819"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既專案經</w:delText>
                </w:r>
                <w:r w:rsidRPr="00C06385" w:rsidDel="00FE22BE">
                  <w:rPr>
                    <w:rFonts w:cs="Arial Unicode MS" w:hint="cs"/>
                    <w14:textOutline w14:w="0" w14:cap="flat" w14:cmpd="sng" w14:algn="ctr">
                      <w14:noFill/>
                      <w14:prstDash w14:val="solid"/>
                      <w14:bevel/>
                    </w14:textOutline>
                    <w:rPrChange w:id="14820" w:author="Jackson Wang" w:date="2021-09-12T12:24:00Z">
                      <w:rPr>
                        <w:rFonts w:ascii="標楷體" w:hAnsi="標楷體" w:cs="Arial Unicode MS" w:hint="cs"/>
                        <w:sz w:val="24"/>
                        <w:szCs w:val="24"/>
                        <w:lang w:val="zh-TW"/>
                        <w14:textOutline w14:w="0" w14:cap="flat" w14:cmpd="sng" w14:algn="ctr">
                          <w14:noFill/>
                          <w14:prstDash w14:val="solid"/>
                          <w14:bevel/>
                        </w14:textOutline>
                      </w:rPr>
                    </w:rPrChange>
                  </w:rPr>
                  <w:delText>理</w:delText>
                </w:r>
                <w:r w:rsidRPr="00C06385" w:rsidDel="00FE22BE">
                  <w:rPr>
                    <w:rFonts w:cs="Arial Unicode MS"/>
                    <w14:textOutline w14:w="0" w14:cap="flat" w14:cmpd="sng" w14:algn="ctr">
                      <w14:noFill/>
                      <w14:prstDash w14:val="solid"/>
                      <w14:bevel/>
                    </w14:textOutline>
                    <w:rPrChange w:id="14821"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r w:rsidRPr="00C06385" w:rsidDel="00FE22BE">
                  <w:rPr>
                    <w:rFonts w:cs="Arial Unicode MS"/>
                    <w14:textOutline w14:w="0" w14:cap="flat" w14:cmpd="sng" w14:algn="ctr">
                      <w14:noFill/>
                      <w14:prstDash w14:val="solid"/>
                      <w14:bevel/>
                    </w14:textOutline>
                    <w:rPrChange w:id="14822"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系統驗證</w:delText>
                </w:r>
                <w:r w:rsidRPr="00C06385" w:rsidDel="00FE22BE">
                  <w:rPr>
                    <w:rFonts w:cs="Arial Unicode MS"/>
                    <w14:textOutline w14:w="0" w14:cap="flat" w14:cmpd="sng" w14:algn="ctr">
                      <w14:noFill/>
                      <w14:prstDash w14:val="solid"/>
                      <w14:bevel/>
                    </w14:textOutline>
                    <w:rPrChange w:id="14823"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del>
            </w:ins>
          </w:p>
        </w:tc>
      </w:tr>
      <w:tr w:rsidR="00C06385" w:rsidRPr="00C06385" w:rsidDel="00FE22BE" w14:paraId="1121B103" w14:textId="66A2D6CE" w:rsidTr="00C06385">
        <w:trPr>
          <w:ins w:id="14824" w:author="Jackson Wang" w:date="2021-09-12T12:24:00Z"/>
          <w:del w:id="14825" w:author="User" w:date="2021-09-13T18:30:00Z"/>
        </w:trPr>
        <w:tc>
          <w:tcPr>
            <w:tcW w:w="1980" w:type="dxa"/>
            <w:vAlign w:val="center"/>
            <w:tcPrChange w:id="14826" w:author="Jackson Wang" w:date="2021-09-12T12:25:00Z">
              <w:tcPr>
                <w:tcW w:w="1980" w:type="dxa"/>
                <w:vAlign w:val="center"/>
              </w:tcPr>
            </w:tcPrChange>
          </w:tcPr>
          <w:p w14:paraId="3DE06C51" w14:textId="1B6F68A7" w:rsidR="00C06385" w:rsidRPr="00C06385" w:rsidDel="00FE22BE" w:rsidRDefault="00C06385">
            <w:pPr>
              <w:pStyle w:val="13"/>
              <w:ind w:leftChars="50" w:left="560" w:hangingChars="150" w:hanging="420"/>
              <w:rPr>
                <w:ins w:id="14827" w:author="Jackson Wang" w:date="2021-09-12T12:24:00Z"/>
                <w:del w:id="14828" w:author="User" w:date="2021-09-13T18:30:00Z"/>
                <w:rFonts w:hint="eastAsia"/>
                <w:rPrChange w:id="14829" w:author="Jackson Wang" w:date="2021-09-12T12:24:00Z">
                  <w:rPr>
                    <w:ins w:id="14830" w:author="Jackson Wang" w:date="2021-09-12T12:24:00Z"/>
                    <w:del w:id="14831" w:author="User" w:date="2021-09-13T18:30:00Z"/>
                    <w:rFonts w:hint="eastAsia"/>
                    <w:sz w:val="24"/>
                    <w:szCs w:val="24"/>
                  </w:rPr>
                </w:rPrChange>
              </w:rPr>
              <w:pPrChange w:id="14832"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833" w:author="Jackson Wang" w:date="2021-09-12T12:24:00Z">
              <w:del w:id="14834" w:author="User" w:date="2021-09-13T18:30:00Z">
                <w:r w:rsidRPr="00C06385" w:rsidDel="00FE22BE">
                  <w:rPr>
                    <w:rFonts w:hint="eastAsia"/>
                    <w:rPrChange w:id="14835" w:author="Jackson Wang" w:date="2021-09-12T12:24:00Z">
                      <w:rPr>
                        <w:rFonts w:hint="eastAsia"/>
                        <w:sz w:val="24"/>
                        <w:szCs w:val="24"/>
                      </w:rPr>
                    </w:rPrChange>
                  </w:rPr>
                  <w:delText>學</w:delText>
                </w:r>
                <w:r w:rsidRPr="00C06385" w:rsidDel="00FE22BE">
                  <w:rPr>
                    <w:rFonts w:hint="eastAsia"/>
                    <w:rPrChange w:id="14836" w:author="Jackson Wang" w:date="2021-09-12T12:24:00Z">
                      <w:rPr>
                        <w:rFonts w:hint="eastAsia"/>
                        <w:sz w:val="24"/>
                        <w:szCs w:val="24"/>
                      </w:rPr>
                    </w:rPrChange>
                  </w:rPr>
                  <w:delText xml:space="preserve"> </w:delText>
                </w:r>
                <w:r w:rsidRPr="00C06385" w:rsidDel="00FE22BE">
                  <w:rPr>
                    <w:rFonts w:hint="eastAsia"/>
                    <w:rPrChange w:id="14837" w:author="Jackson Wang" w:date="2021-09-12T12:24:00Z">
                      <w:rPr>
                        <w:rFonts w:hint="eastAsia"/>
                        <w:sz w:val="24"/>
                        <w:szCs w:val="24"/>
                      </w:rPr>
                    </w:rPrChange>
                  </w:rPr>
                  <w:delText>歷</w:delText>
                </w:r>
              </w:del>
            </w:ins>
          </w:p>
        </w:tc>
        <w:tc>
          <w:tcPr>
            <w:tcW w:w="2168" w:type="dxa"/>
            <w:vAlign w:val="center"/>
            <w:tcPrChange w:id="14838" w:author="Jackson Wang" w:date="2021-09-12T12:25:00Z">
              <w:tcPr>
                <w:tcW w:w="2168" w:type="dxa"/>
                <w:vAlign w:val="center"/>
              </w:tcPr>
            </w:tcPrChange>
          </w:tcPr>
          <w:p w14:paraId="65A835F7" w14:textId="5AE3C82C" w:rsidR="00C06385" w:rsidRPr="00C06385" w:rsidDel="00FE22BE" w:rsidRDefault="00C06385">
            <w:pPr>
              <w:pStyle w:val="13"/>
              <w:ind w:leftChars="50" w:left="560" w:hangingChars="150" w:hanging="420"/>
              <w:rPr>
                <w:ins w:id="14839" w:author="Jackson Wang" w:date="2021-09-12T12:24:00Z"/>
                <w:del w:id="14840" w:author="User" w:date="2021-09-13T18:30:00Z"/>
                <w:rPrChange w:id="14841" w:author="Jackson Wang" w:date="2021-09-12T12:24:00Z">
                  <w:rPr>
                    <w:ins w:id="14842" w:author="Jackson Wang" w:date="2021-09-12T12:24:00Z"/>
                    <w:del w:id="14843" w:author="User" w:date="2021-09-13T18:30:00Z"/>
                    <w:rFonts w:ascii="標楷體" w:hAnsi="標楷體"/>
                    <w:sz w:val="24"/>
                    <w:szCs w:val="24"/>
                  </w:rPr>
                </w:rPrChange>
              </w:rPr>
              <w:pPrChange w:id="14844" w:author="User" w:date="2021-09-14T13:59:00Z">
                <w:pPr>
                  <w:spacing w:line="400" w:lineRule="exact"/>
                  <w:ind w:left="240" w:hanging="240"/>
                  <w:jc w:val="both"/>
                </w:pPr>
              </w:pPrChange>
            </w:pPr>
            <w:ins w:id="14845" w:author="Jackson Wang" w:date="2021-09-12T12:24:00Z">
              <w:del w:id="14846" w:author="User" w:date="2021-09-13T18:30:00Z">
                <w:r w:rsidRPr="00C06385" w:rsidDel="00FE22BE">
                  <w:rPr>
                    <w:rFonts w:cs="Arial Unicode MS"/>
                    <w14:textOutline w14:w="0" w14:cap="flat" w14:cmpd="sng" w14:algn="ctr">
                      <w14:noFill/>
                      <w14:prstDash w14:val="solid"/>
                      <w14:bevel/>
                    </w14:textOutline>
                    <w:rPrChange w:id="14847"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資訊學士</w:delText>
                </w:r>
                <w:r w:rsidRPr="00C06385" w:rsidDel="00FE22BE">
                  <w:rPr>
                    <w:rFonts w:cs="Arial Unicode MS"/>
                    <w14:textOutline w14:w="0" w14:cap="flat" w14:cmpd="sng" w14:algn="ctr">
                      <w14:noFill/>
                      <w14:prstDash w14:val="solid"/>
                      <w14:bevel/>
                    </w14:textOutline>
                    <w:rPrChange w:id="14848"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r w:rsidRPr="00C06385" w:rsidDel="00FE22BE">
                  <w:rPr>
                    <w:rFonts w:cs="Arial Unicode MS"/>
                    <w14:textOutline w14:w="0" w14:cap="flat" w14:cmpd="sng" w14:algn="ctr">
                      <w14:noFill/>
                      <w14:prstDash w14:val="solid"/>
                      <w14:bevel/>
                    </w14:textOutline>
                    <w:rPrChange w:id="14849"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資訊碩士在學</w:delText>
                </w:r>
                <w:r w:rsidRPr="00C06385" w:rsidDel="00FE22BE">
                  <w:rPr>
                    <w:rFonts w:cs="Arial Unicode MS"/>
                    <w14:textOutline w14:w="0" w14:cap="flat" w14:cmpd="sng" w14:algn="ctr">
                      <w14:noFill/>
                      <w14:prstDash w14:val="solid"/>
                      <w14:bevel/>
                    </w14:textOutline>
                    <w:rPrChange w:id="14850"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del>
            </w:ins>
          </w:p>
        </w:tc>
        <w:tc>
          <w:tcPr>
            <w:tcW w:w="2510" w:type="dxa"/>
            <w:vAlign w:val="center"/>
            <w:tcPrChange w:id="14851" w:author="Jackson Wang" w:date="2021-09-12T12:25:00Z">
              <w:tcPr>
                <w:tcW w:w="2510" w:type="dxa"/>
                <w:vAlign w:val="center"/>
              </w:tcPr>
            </w:tcPrChange>
          </w:tcPr>
          <w:p w14:paraId="012B3D12" w14:textId="1503B3FF" w:rsidR="00C06385" w:rsidRPr="00C06385" w:rsidDel="00FE22BE" w:rsidRDefault="00C06385">
            <w:pPr>
              <w:pStyle w:val="13"/>
              <w:ind w:leftChars="50" w:left="560" w:hangingChars="150" w:hanging="420"/>
              <w:rPr>
                <w:ins w:id="14852" w:author="Jackson Wang" w:date="2021-09-12T12:24:00Z"/>
                <w:del w:id="14853" w:author="User" w:date="2021-09-13T18:30:00Z"/>
                <w:rPrChange w:id="14854" w:author="Jackson Wang" w:date="2021-09-12T12:24:00Z">
                  <w:rPr>
                    <w:ins w:id="14855" w:author="Jackson Wang" w:date="2021-09-12T12:24:00Z"/>
                    <w:del w:id="14856" w:author="User" w:date="2021-09-13T18:30:00Z"/>
                    <w:rFonts w:ascii="標楷體" w:hAnsi="標楷體"/>
                    <w:sz w:val="24"/>
                    <w:szCs w:val="24"/>
                    <w:lang w:val="zh-TW"/>
                  </w:rPr>
                </w:rPrChange>
              </w:rPr>
              <w:pPrChange w:id="14857" w:author="User" w:date="2021-09-14T13:59:00Z">
                <w:pPr>
                  <w:spacing w:line="400" w:lineRule="exact"/>
                  <w:ind w:left="240" w:hanging="240"/>
                  <w:jc w:val="both"/>
                </w:pPr>
              </w:pPrChange>
            </w:pPr>
            <w:ins w:id="14858" w:author="Jackson Wang" w:date="2021-09-12T12:24:00Z">
              <w:del w:id="14859" w:author="User" w:date="2021-09-13T18:30:00Z">
                <w:r w:rsidRPr="00C06385" w:rsidDel="00FE22BE">
                  <w:rPr>
                    <w:rFonts w:hint="eastAsia"/>
                    <w:rPrChange w:id="14860" w:author="Jackson Wang" w:date="2021-09-12T12:24:00Z">
                      <w:rPr>
                        <w:rFonts w:ascii="標楷體" w:hAnsi="標楷體" w:hint="eastAsia"/>
                        <w:sz w:val="24"/>
                        <w:szCs w:val="24"/>
                        <w:lang w:val="zh-TW"/>
                      </w:rPr>
                    </w:rPrChange>
                  </w:rPr>
                  <w:delText>相關年資</w:delText>
                </w:r>
              </w:del>
            </w:ins>
          </w:p>
        </w:tc>
        <w:tc>
          <w:tcPr>
            <w:tcW w:w="1638" w:type="dxa"/>
            <w:vAlign w:val="center"/>
            <w:tcPrChange w:id="14861" w:author="Jackson Wang" w:date="2021-09-12T12:25:00Z">
              <w:tcPr>
                <w:tcW w:w="1638" w:type="dxa"/>
                <w:vAlign w:val="center"/>
              </w:tcPr>
            </w:tcPrChange>
          </w:tcPr>
          <w:p w14:paraId="72D28413" w14:textId="4DD10468" w:rsidR="00C06385" w:rsidRPr="00C06385" w:rsidDel="00FE22BE" w:rsidRDefault="00C06385">
            <w:pPr>
              <w:pStyle w:val="13"/>
              <w:ind w:leftChars="50" w:left="560" w:hangingChars="150" w:hanging="420"/>
              <w:rPr>
                <w:ins w:id="14862" w:author="Jackson Wang" w:date="2021-09-12T12:24:00Z"/>
                <w:del w:id="14863" w:author="User" w:date="2021-09-13T18:30:00Z"/>
                <w:rPrChange w:id="14864" w:author="Jackson Wang" w:date="2021-09-12T12:24:00Z">
                  <w:rPr>
                    <w:ins w:id="14865" w:author="Jackson Wang" w:date="2021-09-12T12:24:00Z"/>
                    <w:del w:id="14866" w:author="User" w:date="2021-09-13T18:30:00Z"/>
                    <w:rFonts w:ascii="標楷體" w:hAnsi="標楷體"/>
                    <w:sz w:val="24"/>
                    <w:szCs w:val="24"/>
                    <w:lang w:val="zh-TW"/>
                  </w:rPr>
                </w:rPrChange>
              </w:rPr>
              <w:pPrChange w:id="14867" w:author="User" w:date="2021-09-14T13:59:00Z">
                <w:pPr>
                  <w:spacing w:line="400" w:lineRule="exact"/>
                  <w:ind w:left="240" w:hanging="240"/>
                  <w:jc w:val="both"/>
                </w:pPr>
              </w:pPrChange>
            </w:pPr>
            <w:ins w:id="14868" w:author="Jackson Wang" w:date="2021-09-12T12:24:00Z">
              <w:del w:id="14869" w:author="User" w:date="2021-09-13T18:30:00Z">
                <w:r w:rsidRPr="00C06385" w:rsidDel="00FE22BE">
                  <w:rPr>
                    <w:rPrChange w:id="14870" w:author="Jackson Wang" w:date="2021-09-12T12:24:00Z">
                      <w:rPr>
                        <w:rFonts w:ascii="標楷體" w:hAnsi="標楷體"/>
                        <w:sz w:val="24"/>
                        <w:szCs w:val="24"/>
                        <w:lang w:val="zh-TW"/>
                      </w:rPr>
                    </w:rPrChange>
                  </w:rPr>
                  <w:delText>27</w:delText>
                </w:r>
                <w:r w:rsidRPr="00C06385" w:rsidDel="00FE22BE">
                  <w:rPr>
                    <w:rPrChange w:id="14871" w:author="Jackson Wang" w:date="2021-09-12T12:24:00Z">
                      <w:rPr>
                        <w:rFonts w:ascii="標楷體" w:hAnsi="標楷體"/>
                        <w:sz w:val="24"/>
                        <w:szCs w:val="24"/>
                        <w:lang w:val="zh-TW"/>
                      </w:rPr>
                    </w:rPrChange>
                  </w:rPr>
                  <w:delText>年</w:delText>
                </w:r>
              </w:del>
            </w:ins>
          </w:p>
        </w:tc>
      </w:tr>
      <w:tr w:rsidR="00C06385" w:rsidRPr="00C06385" w:rsidDel="00FE22BE" w14:paraId="44861529" w14:textId="1A62F229" w:rsidTr="00C06385">
        <w:trPr>
          <w:ins w:id="14872" w:author="Jackson Wang" w:date="2021-09-12T12:24:00Z"/>
          <w:del w:id="14873" w:author="User" w:date="2021-09-13T18:30:00Z"/>
        </w:trPr>
        <w:tc>
          <w:tcPr>
            <w:tcW w:w="8296" w:type="dxa"/>
            <w:gridSpan w:val="4"/>
            <w:vAlign w:val="center"/>
            <w:tcPrChange w:id="14874" w:author="Jackson Wang" w:date="2021-09-12T12:25:00Z">
              <w:tcPr>
                <w:tcW w:w="8296" w:type="dxa"/>
                <w:gridSpan w:val="4"/>
                <w:vAlign w:val="center"/>
              </w:tcPr>
            </w:tcPrChange>
          </w:tcPr>
          <w:p w14:paraId="54907284" w14:textId="7719230F" w:rsidR="00C06385" w:rsidRPr="00C06385" w:rsidDel="00FE22BE" w:rsidRDefault="00C06385">
            <w:pPr>
              <w:pStyle w:val="13"/>
              <w:ind w:leftChars="50" w:left="560" w:hangingChars="150" w:hanging="420"/>
              <w:rPr>
                <w:ins w:id="14875" w:author="Jackson Wang" w:date="2021-09-12T12:24:00Z"/>
                <w:del w:id="14876" w:author="User" w:date="2021-09-13T18:30:00Z"/>
                <w:rFonts w:cs="Arial Unicode MS"/>
                <w14:textOutline w14:w="0" w14:cap="flat" w14:cmpd="sng" w14:algn="ctr">
                  <w14:noFill/>
                  <w14:prstDash w14:val="solid"/>
                  <w14:bevel/>
                </w14:textOutline>
                <w:rPrChange w:id="14877" w:author="Jackson Wang" w:date="2021-09-12T12:24:00Z">
                  <w:rPr>
                    <w:ins w:id="14878" w:author="Jackson Wang" w:date="2021-09-12T12:24:00Z"/>
                    <w:del w:id="14879"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880" w:author="User" w:date="2021-09-14T13:59:00Z">
                <w:pPr>
                  <w:spacing w:line="400" w:lineRule="exact"/>
                  <w:ind w:left="240" w:hanging="240"/>
                  <w:jc w:val="both"/>
                </w:pPr>
              </w:pPrChange>
            </w:pPr>
            <w:ins w:id="14881" w:author="Jackson Wang" w:date="2021-09-12T12:24:00Z">
              <w:del w:id="14882" w:author="User" w:date="2021-09-13T18:30:00Z">
                <w:r w:rsidRPr="00C06385" w:rsidDel="00FE22BE">
                  <w:rPr>
                    <w:rFonts w:cs="Arial Unicode MS" w:hint="eastAsia"/>
                    <w14:textOutline w14:w="0" w14:cap="flat" w14:cmpd="sng" w14:algn="ctr">
                      <w14:noFill/>
                      <w14:prstDash w14:val="solid"/>
                      <w14:bevel/>
                    </w14:textOutline>
                    <w:rPrChange w:id="14883"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個人專長：</w:delText>
                </w:r>
                <w:r w:rsidRPr="00C06385" w:rsidDel="00FE22BE">
                  <w:rPr>
                    <w:rFonts w:cs="Arial Unicode MS"/>
                    <w14:textOutline w14:w="0" w14:cap="flat" w14:cmpd="sng" w14:algn="ctr">
                      <w14:noFill/>
                      <w14:prstDash w14:val="solid"/>
                      <w14:bevel/>
                    </w14:textOutline>
                    <w:rPrChange w:id="14884"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資</w:delText>
                </w:r>
                <w:r w:rsidRPr="00C06385" w:rsidDel="00FE22BE">
                  <w:rPr>
                    <w:rFonts w:cs="Arial Unicode MS" w:hint="cs"/>
                    <w14:textOutline w14:w="0" w14:cap="flat" w14:cmpd="sng" w14:algn="ctr">
                      <w14:noFill/>
                      <w14:prstDash w14:val="solid"/>
                      <w14:bevel/>
                    </w14:textOutline>
                    <w:rPrChange w:id="14885" w:author="Jackson Wang" w:date="2021-09-12T12:24:00Z">
                      <w:rPr>
                        <w:rFonts w:ascii="標楷體" w:hAnsi="標楷體" w:cs="Arial Unicode MS" w:hint="cs"/>
                        <w:sz w:val="24"/>
                        <w:szCs w:val="24"/>
                        <w:lang w:val="zh-TW"/>
                        <w14:textOutline w14:w="0" w14:cap="flat" w14:cmpd="sng" w14:algn="ctr">
                          <w14:noFill/>
                          <w14:prstDash w14:val="solid"/>
                          <w14:bevel/>
                        </w14:textOutline>
                      </w:rPr>
                    </w:rPrChange>
                  </w:rPr>
                  <w:delText>料</w:delText>
                </w:r>
                <w:r w:rsidRPr="00C06385" w:rsidDel="00FE22BE">
                  <w:rPr>
                    <w:rFonts w:cs="Arial Unicode MS" w:hint="eastAsia"/>
                    <w14:textOutline w14:w="0" w14:cap="flat" w14:cmpd="sng" w14:algn="ctr">
                      <w14:noFill/>
                      <w14:prstDash w14:val="solid"/>
                      <w14:bevel/>
                    </w14:textOutline>
                    <w:rPrChange w:id="14886"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庫</w:delText>
                </w:r>
                <w:r w:rsidRPr="00C06385" w:rsidDel="00FE22BE">
                  <w:rPr>
                    <w:rFonts w:cs="Arial Unicode MS"/>
                    <w14:textOutline w14:w="0" w14:cap="flat" w14:cmpd="sng" w14:algn="ctr">
                      <w14:noFill/>
                      <w14:prstDash w14:val="solid"/>
                      <w14:bevel/>
                    </w14:textOutline>
                    <w:rPrChange w:id="14887"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r w:rsidRPr="00C06385" w:rsidDel="00FE22BE">
                  <w:rPr>
                    <w:rFonts w:cs="Arial Unicode MS"/>
                    <w14:textOutline w14:w="0" w14:cap="flat" w14:cmpd="sng" w14:algn="ctr">
                      <w14:noFill/>
                      <w14:prstDash w14:val="solid"/>
                      <w14:bevel/>
                    </w14:textOutline>
                    <w:rPrChange w:id="14888"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各型伺服器與虛擬化</w:delText>
                </w:r>
                <w:r w:rsidRPr="00C06385" w:rsidDel="00FE22BE">
                  <w:rPr>
                    <w:rFonts w:cs="Arial Unicode MS"/>
                    <w14:textOutline w14:w="0" w14:cap="flat" w14:cmpd="sng" w14:algn="ctr">
                      <w14:noFill/>
                      <w14:prstDash w14:val="solid"/>
                      <w14:bevel/>
                    </w14:textOutline>
                    <w:rPrChange w:id="14889"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r w:rsidRPr="00C06385" w:rsidDel="00FE22BE">
                  <w:rPr>
                    <w:rFonts w:cs="Arial Unicode MS"/>
                    <w14:textOutline w14:w="0" w14:cap="flat" w14:cmpd="sng" w14:algn="ctr">
                      <w14:noFill/>
                      <w14:prstDash w14:val="solid"/>
                      <w14:bevel/>
                    </w14:textOutline>
                    <w:rPrChange w:id="14890"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高速且大容量儲存設備</w:delText>
                </w:r>
              </w:del>
            </w:ins>
          </w:p>
        </w:tc>
      </w:tr>
      <w:tr w:rsidR="00C06385" w:rsidRPr="00C06385" w:rsidDel="00FE22BE" w14:paraId="359F6298" w14:textId="72D72295" w:rsidTr="00C06385">
        <w:trPr>
          <w:ins w:id="14891" w:author="Jackson Wang" w:date="2021-09-12T12:24:00Z"/>
          <w:del w:id="14892" w:author="User" w:date="2021-09-13T18:30:00Z"/>
        </w:trPr>
        <w:tc>
          <w:tcPr>
            <w:tcW w:w="8296" w:type="dxa"/>
            <w:gridSpan w:val="4"/>
            <w:vAlign w:val="center"/>
            <w:tcPrChange w:id="14893" w:author="Jackson Wang" w:date="2021-09-12T12:25:00Z">
              <w:tcPr>
                <w:tcW w:w="8296" w:type="dxa"/>
                <w:gridSpan w:val="4"/>
                <w:vAlign w:val="center"/>
              </w:tcPr>
            </w:tcPrChange>
          </w:tcPr>
          <w:p w14:paraId="66E68C40" w14:textId="0EBC8F6E" w:rsidR="00C06385" w:rsidRPr="00C06385" w:rsidDel="00FE22BE" w:rsidRDefault="00C06385">
            <w:pPr>
              <w:pStyle w:val="13"/>
              <w:ind w:leftChars="50" w:left="560" w:hangingChars="150" w:hanging="420"/>
              <w:rPr>
                <w:ins w:id="14894" w:author="Jackson Wang" w:date="2021-09-12T12:24:00Z"/>
                <w:del w:id="14895" w:author="User" w:date="2021-09-13T18:30:00Z"/>
                <w:rFonts w:cs="Arial Unicode MS"/>
                <w14:textOutline w14:w="0" w14:cap="flat" w14:cmpd="sng" w14:algn="ctr">
                  <w14:noFill/>
                  <w14:prstDash w14:val="solid"/>
                  <w14:bevel/>
                </w14:textOutline>
                <w:rPrChange w:id="14896" w:author="Jackson Wang" w:date="2021-09-12T12:24:00Z">
                  <w:rPr>
                    <w:ins w:id="14897" w:author="Jackson Wang" w:date="2021-09-12T12:24:00Z"/>
                    <w:del w:id="14898"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899" w:author="User" w:date="2021-09-14T13:59:00Z">
                <w:pPr>
                  <w:spacing w:line="400" w:lineRule="exact"/>
                  <w:ind w:left="240" w:hanging="240"/>
                  <w:jc w:val="both"/>
                </w:pPr>
              </w:pPrChange>
            </w:pPr>
            <w:ins w:id="14900" w:author="Jackson Wang" w:date="2021-09-12T12:24:00Z">
              <w:del w:id="14901" w:author="User" w:date="2021-09-13T18:30:00Z">
                <w:r w:rsidRPr="00C06385" w:rsidDel="00FE22BE">
                  <w:rPr>
                    <w:rFonts w:cs="Arial Unicode MS" w:hint="eastAsia"/>
                    <w14:textOutline w14:w="0" w14:cap="flat" w14:cmpd="sng" w14:algn="ctr">
                      <w14:noFill/>
                      <w14:prstDash w14:val="solid"/>
                      <w14:bevel/>
                    </w14:textOutline>
                    <w:rPrChange w:id="14902"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專業領域</w:delText>
                </w:r>
              </w:del>
            </w:ins>
          </w:p>
        </w:tc>
      </w:tr>
      <w:tr w:rsidR="00C06385" w:rsidRPr="00C06385" w:rsidDel="00FE22BE" w14:paraId="4417F261" w14:textId="6755EA70" w:rsidTr="00C06385">
        <w:trPr>
          <w:ins w:id="14903" w:author="Jackson Wang" w:date="2021-09-12T12:24:00Z"/>
          <w:del w:id="14904" w:author="User" w:date="2021-09-13T18:30:00Z"/>
        </w:trPr>
        <w:tc>
          <w:tcPr>
            <w:tcW w:w="1980" w:type="dxa"/>
            <w:vAlign w:val="center"/>
            <w:tcPrChange w:id="14905" w:author="Jackson Wang" w:date="2021-09-12T12:25:00Z">
              <w:tcPr>
                <w:tcW w:w="1980" w:type="dxa"/>
                <w:vAlign w:val="center"/>
              </w:tcPr>
            </w:tcPrChange>
          </w:tcPr>
          <w:p w14:paraId="3E9637E9" w14:textId="13481A99" w:rsidR="00C06385" w:rsidRPr="00C06385" w:rsidDel="00FE22BE" w:rsidRDefault="00C06385">
            <w:pPr>
              <w:pStyle w:val="13"/>
              <w:ind w:leftChars="50" w:left="560" w:hangingChars="150" w:hanging="420"/>
              <w:rPr>
                <w:ins w:id="14906" w:author="Jackson Wang" w:date="2021-09-12T12:24:00Z"/>
                <w:del w:id="14907" w:author="User" w:date="2021-09-13T18:30:00Z"/>
                <w:rFonts w:hint="eastAsia"/>
                <w:rPrChange w:id="14908" w:author="Jackson Wang" w:date="2021-09-12T12:24:00Z">
                  <w:rPr>
                    <w:ins w:id="14909" w:author="Jackson Wang" w:date="2021-09-12T12:24:00Z"/>
                    <w:del w:id="14910" w:author="User" w:date="2021-09-13T18:30:00Z"/>
                    <w:rFonts w:hint="eastAsia"/>
                    <w:sz w:val="24"/>
                    <w:szCs w:val="24"/>
                  </w:rPr>
                </w:rPrChange>
              </w:rPr>
              <w:pPrChange w:id="14911"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912" w:author="Jackson Wang" w:date="2021-09-12T12:24:00Z">
              <w:del w:id="14913" w:author="User" w:date="2021-09-13T18:30:00Z">
                <w:r w:rsidRPr="00C06385" w:rsidDel="00FE22BE">
                  <w:rPr>
                    <w:rFonts w:hint="eastAsia"/>
                    <w:rPrChange w:id="14914" w:author="Jackson Wang" w:date="2021-09-12T12:24:00Z">
                      <w:rPr>
                        <w:rFonts w:hint="eastAsia"/>
                        <w:sz w:val="24"/>
                        <w:szCs w:val="24"/>
                      </w:rPr>
                    </w:rPrChange>
                  </w:rPr>
                  <w:delText>機關</w:delText>
                </w:r>
              </w:del>
            </w:ins>
          </w:p>
        </w:tc>
        <w:tc>
          <w:tcPr>
            <w:tcW w:w="4678" w:type="dxa"/>
            <w:gridSpan w:val="2"/>
            <w:vAlign w:val="center"/>
            <w:tcPrChange w:id="14915" w:author="Jackson Wang" w:date="2021-09-12T12:25:00Z">
              <w:tcPr>
                <w:tcW w:w="4678" w:type="dxa"/>
                <w:gridSpan w:val="2"/>
                <w:vAlign w:val="center"/>
              </w:tcPr>
            </w:tcPrChange>
          </w:tcPr>
          <w:p w14:paraId="23EBC58E" w14:textId="04142AE1" w:rsidR="00C06385" w:rsidRPr="00C06385" w:rsidDel="00FE22BE" w:rsidRDefault="00C06385">
            <w:pPr>
              <w:pStyle w:val="13"/>
              <w:ind w:leftChars="50" w:left="560" w:hangingChars="150" w:hanging="420"/>
              <w:rPr>
                <w:ins w:id="14916" w:author="Jackson Wang" w:date="2021-09-12T12:24:00Z"/>
                <w:del w:id="14917" w:author="User" w:date="2021-09-13T18:30:00Z"/>
                <w:rFonts w:cs="Arial Unicode MS"/>
                <w14:textOutline w14:w="0" w14:cap="flat" w14:cmpd="sng" w14:algn="ctr">
                  <w14:noFill/>
                  <w14:prstDash w14:val="solid"/>
                  <w14:bevel/>
                </w14:textOutline>
                <w:rPrChange w:id="14918" w:author="Jackson Wang" w:date="2021-09-12T12:24:00Z">
                  <w:rPr>
                    <w:ins w:id="14919" w:author="Jackson Wang" w:date="2021-09-12T12:24:00Z"/>
                    <w:del w:id="14920"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921" w:author="User" w:date="2021-09-14T13:59:00Z">
                <w:pPr>
                  <w:spacing w:line="400" w:lineRule="exact"/>
                  <w:ind w:left="240" w:hanging="240"/>
                  <w:jc w:val="both"/>
                </w:pPr>
              </w:pPrChange>
            </w:pPr>
            <w:ins w:id="14922" w:author="Jackson Wang" w:date="2021-09-12T12:24:00Z">
              <w:del w:id="14923" w:author="User" w:date="2021-09-13T18:30:00Z">
                <w:r w:rsidRPr="00C06385" w:rsidDel="00FE22BE">
                  <w:rPr>
                    <w:rFonts w:cs="Arial Unicode MS"/>
                    <w14:textOutline w14:w="0" w14:cap="flat" w14:cmpd="sng" w14:algn="ctr">
                      <w14:noFill/>
                      <w14:prstDash w14:val="solid"/>
                      <w14:bevel/>
                    </w14:textOutline>
                    <w:rPrChange w:id="14924"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專案名稱</w:delText>
                </w:r>
              </w:del>
            </w:ins>
          </w:p>
        </w:tc>
        <w:tc>
          <w:tcPr>
            <w:tcW w:w="1638" w:type="dxa"/>
            <w:vAlign w:val="center"/>
            <w:tcPrChange w:id="14925" w:author="Jackson Wang" w:date="2021-09-12T12:25:00Z">
              <w:tcPr>
                <w:tcW w:w="1638" w:type="dxa"/>
                <w:vAlign w:val="center"/>
              </w:tcPr>
            </w:tcPrChange>
          </w:tcPr>
          <w:p w14:paraId="27069F3F" w14:textId="4929E57E" w:rsidR="00C06385" w:rsidRPr="00C06385" w:rsidDel="00FE22BE" w:rsidRDefault="00C06385">
            <w:pPr>
              <w:pStyle w:val="13"/>
              <w:ind w:leftChars="50" w:left="560" w:hangingChars="150" w:hanging="420"/>
              <w:rPr>
                <w:ins w:id="14926" w:author="Jackson Wang" w:date="2021-09-12T12:24:00Z"/>
                <w:del w:id="14927" w:author="User" w:date="2021-09-13T18:30:00Z"/>
                <w:rFonts w:cs="Arial Unicode MS"/>
                <w14:textOutline w14:w="0" w14:cap="flat" w14:cmpd="sng" w14:algn="ctr">
                  <w14:noFill/>
                  <w14:prstDash w14:val="solid"/>
                  <w14:bevel/>
                </w14:textOutline>
                <w:rPrChange w:id="14928" w:author="Jackson Wang" w:date="2021-09-12T12:24:00Z">
                  <w:rPr>
                    <w:ins w:id="14929" w:author="Jackson Wang" w:date="2021-09-12T12:24:00Z"/>
                    <w:del w:id="14930"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931" w:author="User" w:date="2021-09-14T13:59:00Z">
                <w:pPr>
                  <w:spacing w:line="400" w:lineRule="exact"/>
                  <w:ind w:left="240" w:hanging="240"/>
                  <w:jc w:val="both"/>
                </w:pPr>
              </w:pPrChange>
            </w:pPr>
            <w:ins w:id="14932" w:author="Jackson Wang" w:date="2021-09-12T12:24:00Z">
              <w:del w:id="14933" w:author="User" w:date="2021-09-13T18:30:00Z">
                <w:r w:rsidRPr="00C06385" w:rsidDel="00FE22BE">
                  <w:rPr>
                    <w:rFonts w:cs="Arial Unicode MS"/>
                    <w14:textOutline w14:w="0" w14:cap="flat" w14:cmpd="sng" w14:algn="ctr">
                      <w14:noFill/>
                      <w14:prstDash w14:val="solid"/>
                      <w14:bevel/>
                    </w14:textOutline>
                    <w:rPrChange w:id="14934"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擔任職務</w:delText>
                </w:r>
              </w:del>
            </w:ins>
          </w:p>
        </w:tc>
      </w:tr>
      <w:tr w:rsidR="00C06385" w:rsidRPr="00C06385" w:rsidDel="00FE22BE" w14:paraId="766A47DD" w14:textId="74E8C705" w:rsidTr="00C06385">
        <w:trPr>
          <w:ins w:id="14935" w:author="Jackson Wang" w:date="2021-09-12T12:24:00Z"/>
          <w:del w:id="14936" w:author="User" w:date="2021-09-13T18:30:00Z"/>
        </w:trPr>
        <w:tc>
          <w:tcPr>
            <w:tcW w:w="1980" w:type="dxa"/>
            <w:vAlign w:val="center"/>
            <w:tcPrChange w:id="14937" w:author="Jackson Wang" w:date="2021-09-12T12:25:00Z">
              <w:tcPr>
                <w:tcW w:w="1980" w:type="dxa"/>
                <w:vAlign w:val="center"/>
              </w:tcPr>
            </w:tcPrChange>
          </w:tcPr>
          <w:p w14:paraId="65BA3972" w14:textId="04243E51" w:rsidR="00C06385" w:rsidRPr="00C06385" w:rsidDel="00FE22BE" w:rsidRDefault="00C06385">
            <w:pPr>
              <w:pStyle w:val="13"/>
              <w:ind w:leftChars="50" w:left="560" w:hangingChars="150" w:hanging="420"/>
              <w:rPr>
                <w:ins w:id="14938" w:author="Jackson Wang" w:date="2021-09-12T12:24:00Z"/>
                <w:del w:id="14939" w:author="User" w:date="2021-09-13T18:30:00Z"/>
                <w:rFonts w:hint="eastAsia"/>
                <w:rPrChange w:id="14940" w:author="Jackson Wang" w:date="2021-09-12T12:24:00Z">
                  <w:rPr>
                    <w:ins w:id="14941" w:author="Jackson Wang" w:date="2021-09-12T12:24:00Z"/>
                    <w:del w:id="14942" w:author="User" w:date="2021-09-13T18:30:00Z"/>
                    <w:rFonts w:hint="eastAsia"/>
                    <w:sz w:val="24"/>
                    <w:szCs w:val="24"/>
                  </w:rPr>
                </w:rPrChange>
              </w:rPr>
              <w:pPrChange w:id="14943"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944" w:author="Jackson Wang" w:date="2021-09-12T12:24:00Z">
              <w:del w:id="14945" w:author="User" w:date="2021-09-13T18:30:00Z">
                <w:r w:rsidRPr="00C06385" w:rsidDel="00FE22BE">
                  <w:rPr>
                    <w:rFonts w:hint="eastAsia"/>
                    <w:rPrChange w:id="14946" w:author="Jackson Wang" w:date="2021-09-12T12:24:00Z">
                      <w:rPr>
                        <w:rFonts w:hint="eastAsia"/>
                        <w:sz w:val="24"/>
                        <w:szCs w:val="24"/>
                      </w:rPr>
                    </w:rPrChange>
                  </w:rPr>
                  <w:delText>臺南市工務局</w:delText>
                </w:r>
              </w:del>
            </w:ins>
          </w:p>
        </w:tc>
        <w:tc>
          <w:tcPr>
            <w:tcW w:w="4678" w:type="dxa"/>
            <w:gridSpan w:val="2"/>
            <w:vAlign w:val="center"/>
            <w:tcPrChange w:id="14947" w:author="Jackson Wang" w:date="2021-09-12T12:25:00Z">
              <w:tcPr>
                <w:tcW w:w="4678" w:type="dxa"/>
                <w:gridSpan w:val="2"/>
                <w:vAlign w:val="center"/>
              </w:tcPr>
            </w:tcPrChange>
          </w:tcPr>
          <w:p w14:paraId="343AABD2" w14:textId="2747464C" w:rsidR="00C06385" w:rsidRPr="00C06385" w:rsidDel="00FE22BE" w:rsidRDefault="00C06385">
            <w:pPr>
              <w:pStyle w:val="13"/>
              <w:ind w:leftChars="50" w:left="560" w:hangingChars="150" w:hanging="420"/>
              <w:rPr>
                <w:ins w:id="14948" w:author="Jackson Wang" w:date="2021-09-12T12:24:00Z"/>
                <w:del w:id="14949" w:author="User" w:date="2021-09-13T18:30:00Z"/>
                <w:rStyle w:val="fontstyle01"/>
                <w:rFonts w:ascii="標楷體" w:eastAsia="標楷體" w:hAnsi="標楷體" w:cs="微軟正黑體" w:hint="default"/>
                <w:sz w:val="28"/>
                <w:szCs w:val="28"/>
                <w:lang w:val="en-US"/>
                <w:rPrChange w:id="14950" w:author="Jackson Wang" w:date="2021-09-12T12:24:00Z">
                  <w:rPr>
                    <w:ins w:id="14951" w:author="Jackson Wang" w:date="2021-09-12T12:24:00Z"/>
                    <w:del w:id="14952" w:author="User" w:date="2021-09-13T18:30:00Z"/>
                    <w:rStyle w:val="fontstyle01"/>
                    <w:rFonts w:ascii="標楷體" w:eastAsia="標楷體" w:hAnsi="標楷體" w:cs="微軟正黑體" w:hint="default"/>
                    <w:lang w:val="zh-TW"/>
                  </w:rPr>
                </w:rPrChange>
              </w:rPr>
              <w:pPrChange w:id="14953" w:author="User" w:date="2021-09-14T13:59:00Z">
                <w:pPr>
                  <w:spacing w:line="400" w:lineRule="exact"/>
                  <w:ind w:left="280" w:hanging="280"/>
                  <w:jc w:val="both"/>
                </w:pPr>
              </w:pPrChange>
            </w:pPr>
            <w:ins w:id="14954" w:author="Jackson Wang" w:date="2021-09-12T12:24:00Z">
              <w:del w:id="14955" w:author="User" w:date="2021-09-13T18:30:00Z">
                <w:r w:rsidRPr="00FD0D14" w:rsidDel="00FE22BE">
                  <w:rPr>
                    <w:rStyle w:val="fontstyle01"/>
                    <w:rFonts w:ascii="標楷體" w:eastAsia="標楷體" w:hAnsi="標楷體" w:cs="微軟正黑體" w:hint="default"/>
                    <w:sz w:val="28"/>
                    <w:szCs w:val="28"/>
                  </w:rPr>
                  <w:delText>110 年</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cs="微軟正黑體" w:hint="default"/>
                    <w:sz w:val="28"/>
                    <w:szCs w:val="28"/>
                  </w:rPr>
                  <w:delText>道路巡查缺失智能辨識系統建置案</w:delText>
                </w:r>
              </w:del>
            </w:ins>
          </w:p>
        </w:tc>
        <w:tc>
          <w:tcPr>
            <w:tcW w:w="1638" w:type="dxa"/>
            <w:vAlign w:val="center"/>
            <w:tcPrChange w:id="14956" w:author="Jackson Wang" w:date="2021-09-12T12:25:00Z">
              <w:tcPr>
                <w:tcW w:w="1638" w:type="dxa"/>
                <w:vAlign w:val="center"/>
              </w:tcPr>
            </w:tcPrChange>
          </w:tcPr>
          <w:p w14:paraId="49DE7639" w14:textId="26ADCEF1" w:rsidR="00C06385" w:rsidRPr="00C06385" w:rsidDel="00FE22BE" w:rsidRDefault="00C06385">
            <w:pPr>
              <w:pStyle w:val="13"/>
              <w:ind w:leftChars="50" w:left="560" w:hangingChars="150" w:hanging="420"/>
              <w:rPr>
                <w:ins w:id="14957" w:author="Jackson Wang" w:date="2021-09-12T12:24:00Z"/>
                <w:del w:id="14958" w:author="User" w:date="2021-09-13T18:30:00Z"/>
                <w:rFonts w:cs="Arial Unicode MS"/>
                <w14:textOutline w14:w="0" w14:cap="flat" w14:cmpd="sng" w14:algn="ctr">
                  <w14:noFill/>
                  <w14:prstDash w14:val="solid"/>
                  <w14:bevel/>
                </w14:textOutline>
                <w:rPrChange w:id="14959" w:author="Jackson Wang" w:date="2021-09-12T12:24:00Z">
                  <w:rPr>
                    <w:ins w:id="14960" w:author="Jackson Wang" w:date="2021-09-12T12:24:00Z"/>
                    <w:del w:id="14961"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962" w:author="User" w:date="2021-09-14T13:59:00Z">
                <w:pPr>
                  <w:spacing w:line="400" w:lineRule="exact"/>
                  <w:ind w:left="240" w:hanging="240"/>
                  <w:jc w:val="both"/>
                </w:pPr>
              </w:pPrChange>
            </w:pPr>
            <w:ins w:id="14963" w:author="Jackson Wang" w:date="2021-09-12T12:24:00Z">
              <w:del w:id="14964" w:author="User" w:date="2021-09-13T18:30:00Z">
                <w:r w:rsidRPr="00C06385" w:rsidDel="00FE22BE">
                  <w:rPr>
                    <w:rFonts w:cs="Arial Unicode MS"/>
                    <w14:textOutline w14:w="0" w14:cap="flat" w14:cmpd="sng" w14:algn="ctr">
                      <w14:noFill/>
                      <w14:prstDash w14:val="solid"/>
                      <w14:bevel/>
                    </w14:textOutline>
                    <w:rPrChange w:id="14965"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計畫主持</w:delText>
                </w:r>
                <w:r w:rsidRPr="00C06385" w:rsidDel="00FE22BE">
                  <w:rPr>
                    <w:rFonts w:cs="Arial Unicode MS" w:hint="eastAsia"/>
                    <w14:textOutline w14:w="0" w14:cap="flat" w14:cmpd="sng" w14:algn="ctr">
                      <w14:noFill/>
                      <w14:prstDash w14:val="solid"/>
                      <w14:bevel/>
                    </w14:textOutline>
                    <w:rPrChange w:id="14966"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人</w:delText>
                </w:r>
              </w:del>
            </w:ins>
          </w:p>
        </w:tc>
      </w:tr>
      <w:tr w:rsidR="00C06385" w:rsidRPr="00C06385" w:rsidDel="00FE22BE" w14:paraId="0A3D1C16" w14:textId="155B3B51" w:rsidTr="00C06385">
        <w:trPr>
          <w:ins w:id="14967" w:author="Jackson Wang" w:date="2021-09-12T12:24:00Z"/>
          <w:del w:id="14968" w:author="User" w:date="2021-09-13T18:30:00Z"/>
        </w:trPr>
        <w:tc>
          <w:tcPr>
            <w:tcW w:w="1980" w:type="dxa"/>
            <w:vAlign w:val="center"/>
            <w:tcPrChange w:id="14969" w:author="Jackson Wang" w:date="2021-09-12T12:25:00Z">
              <w:tcPr>
                <w:tcW w:w="1980" w:type="dxa"/>
                <w:vAlign w:val="center"/>
              </w:tcPr>
            </w:tcPrChange>
          </w:tcPr>
          <w:p w14:paraId="6653DD59" w14:textId="147B7BC3" w:rsidR="00C06385" w:rsidRPr="00C06385" w:rsidDel="00FE22BE" w:rsidRDefault="00C06385">
            <w:pPr>
              <w:pStyle w:val="13"/>
              <w:ind w:leftChars="50" w:left="560" w:hangingChars="150" w:hanging="420"/>
              <w:rPr>
                <w:ins w:id="14970" w:author="Jackson Wang" w:date="2021-09-12T12:24:00Z"/>
                <w:del w:id="14971" w:author="User" w:date="2021-09-13T18:30:00Z"/>
                <w:rFonts w:hint="eastAsia"/>
                <w:rPrChange w:id="14972" w:author="Jackson Wang" w:date="2021-09-12T12:24:00Z">
                  <w:rPr>
                    <w:ins w:id="14973" w:author="Jackson Wang" w:date="2021-09-12T12:24:00Z"/>
                    <w:del w:id="14974" w:author="User" w:date="2021-09-13T18:30:00Z"/>
                    <w:rFonts w:hint="eastAsia"/>
                    <w:sz w:val="24"/>
                    <w:szCs w:val="24"/>
                  </w:rPr>
                </w:rPrChange>
              </w:rPr>
              <w:pPrChange w:id="14975"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4976" w:author="Jackson Wang" w:date="2021-09-12T12:24:00Z">
              <w:del w:id="14977" w:author="User" w:date="2021-09-13T18:30:00Z">
                <w:r w:rsidRPr="00C06385" w:rsidDel="00FE22BE">
                  <w:rPr>
                    <w:rFonts w:hint="eastAsia"/>
                    <w:rPrChange w:id="14978" w:author="Jackson Wang" w:date="2021-09-12T12:24:00Z">
                      <w:rPr>
                        <w:rFonts w:hint="eastAsia"/>
                        <w:sz w:val="24"/>
                        <w:szCs w:val="24"/>
                      </w:rPr>
                    </w:rPrChange>
                  </w:rPr>
                  <w:delText>高雄市工務局</w:delText>
                </w:r>
              </w:del>
            </w:ins>
          </w:p>
        </w:tc>
        <w:tc>
          <w:tcPr>
            <w:tcW w:w="4678" w:type="dxa"/>
            <w:gridSpan w:val="2"/>
            <w:vAlign w:val="center"/>
            <w:tcPrChange w:id="14979" w:author="Jackson Wang" w:date="2021-09-12T12:25:00Z">
              <w:tcPr>
                <w:tcW w:w="4678" w:type="dxa"/>
                <w:gridSpan w:val="2"/>
                <w:vAlign w:val="center"/>
              </w:tcPr>
            </w:tcPrChange>
          </w:tcPr>
          <w:p w14:paraId="3A5F871C" w14:textId="49C0C3A7" w:rsidR="00C06385" w:rsidRPr="00C06385" w:rsidDel="00FE22BE" w:rsidRDefault="00C06385">
            <w:pPr>
              <w:pStyle w:val="13"/>
              <w:ind w:leftChars="50" w:left="560" w:hangingChars="150" w:hanging="420"/>
              <w:rPr>
                <w:ins w:id="14980" w:author="Jackson Wang" w:date="2021-09-12T12:24:00Z"/>
                <w:del w:id="14981" w:author="User" w:date="2021-09-13T18:30:00Z"/>
                <w:rFonts w:cs="Arial Unicode MS"/>
                <w14:textOutline w14:w="0" w14:cap="flat" w14:cmpd="sng" w14:algn="ctr">
                  <w14:noFill/>
                  <w14:prstDash w14:val="solid"/>
                  <w14:bevel/>
                </w14:textOutline>
                <w:rPrChange w:id="14982" w:author="Jackson Wang" w:date="2021-09-12T12:24:00Z">
                  <w:rPr>
                    <w:ins w:id="14983" w:author="Jackson Wang" w:date="2021-09-12T12:24:00Z"/>
                    <w:del w:id="14984" w:author="User" w:date="2021-09-13T18:30:00Z"/>
                    <w:rFonts w:ascii="標楷體" w:hAnsi="標楷體" w:cs="Arial Unicode MS"/>
                    <w:sz w:val="24"/>
                    <w:szCs w:val="24"/>
                    <w14:textOutline w14:w="0" w14:cap="flat" w14:cmpd="sng" w14:algn="ctr">
                      <w14:noFill/>
                      <w14:prstDash w14:val="solid"/>
                      <w14:bevel/>
                    </w14:textOutline>
                  </w:rPr>
                </w:rPrChange>
              </w:rPr>
              <w:pPrChange w:id="14985" w:author="User" w:date="2021-09-14T13:59:00Z">
                <w:pPr>
                  <w:spacing w:line="400" w:lineRule="exact"/>
                  <w:ind w:left="280" w:hanging="280"/>
                  <w:jc w:val="both"/>
                </w:pPr>
              </w:pPrChange>
            </w:pPr>
            <w:ins w:id="14986" w:author="Jackson Wang" w:date="2021-09-12T12:24:00Z">
              <w:del w:id="14987" w:author="User" w:date="2021-09-13T18:30:00Z">
                <w:r w:rsidRPr="00FD0D14" w:rsidDel="00FE22BE">
                  <w:rPr>
                    <w:rStyle w:val="fontstyle01"/>
                    <w:rFonts w:ascii="標楷體" w:eastAsia="標楷體" w:hAnsi="標楷體" w:cs="微軟正黑體" w:hint="default"/>
                    <w:sz w:val="28"/>
                    <w:szCs w:val="28"/>
                  </w:rPr>
                  <w:delText>110年度</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hint="default"/>
                    <w:sz w:val="28"/>
                    <w:szCs w:val="28"/>
                  </w:rPr>
                  <w:delText xml:space="preserve">AI </w:delText>
                </w:r>
                <w:r w:rsidRPr="00112490" w:rsidDel="00FE22BE">
                  <w:rPr>
                    <w:rStyle w:val="fontstyle01"/>
                    <w:rFonts w:ascii="標楷體" w:eastAsia="標楷體" w:hAnsi="標楷體" w:cs="微軟正黑體" w:hint="default"/>
                    <w:sz w:val="28"/>
                    <w:szCs w:val="28"/>
                  </w:rPr>
                  <w:delText>道路巡查缺陷自動偵測</w:delText>
                </w:r>
              </w:del>
            </w:ins>
          </w:p>
        </w:tc>
        <w:tc>
          <w:tcPr>
            <w:tcW w:w="1638" w:type="dxa"/>
            <w:vAlign w:val="center"/>
            <w:tcPrChange w:id="14988" w:author="Jackson Wang" w:date="2021-09-12T12:25:00Z">
              <w:tcPr>
                <w:tcW w:w="1638" w:type="dxa"/>
                <w:vAlign w:val="center"/>
              </w:tcPr>
            </w:tcPrChange>
          </w:tcPr>
          <w:p w14:paraId="7DCF0699" w14:textId="4EC5CD21" w:rsidR="00C06385" w:rsidRPr="00C06385" w:rsidDel="00FE22BE" w:rsidRDefault="00C06385">
            <w:pPr>
              <w:pStyle w:val="13"/>
              <w:ind w:leftChars="50" w:left="560" w:hangingChars="150" w:hanging="420"/>
              <w:rPr>
                <w:ins w:id="14989" w:author="Jackson Wang" w:date="2021-09-12T12:24:00Z"/>
                <w:del w:id="14990" w:author="User" w:date="2021-09-13T18:30:00Z"/>
                <w:rFonts w:cs="Arial Unicode MS"/>
                <w14:textOutline w14:w="0" w14:cap="flat" w14:cmpd="sng" w14:algn="ctr">
                  <w14:noFill/>
                  <w14:prstDash w14:val="solid"/>
                  <w14:bevel/>
                </w14:textOutline>
                <w:rPrChange w:id="14991" w:author="Jackson Wang" w:date="2021-09-12T12:24:00Z">
                  <w:rPr>
                    <w:ins w:id="14992" w:author="Jackson Wang" w:date="2021-09-12T12:24:00Z"/>
                    <w:del w:id="14993"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4994" w:author="User" w:date="2021-09-14T13:59:00Z">
                <w:pPr>
                  <w:spacing w:line="400" w:lineRule="exact"/>
                  <w:ind w:left="240" w:hanging="240"/>
                  <w:jc w:val="both"/>
                </w:pPr>
              </w:pPrChange>
            </w:pPr>
            <w:ins w:id="14995" w:author="Jackson Wang" w:date="2021-09-12T12:24:00Z">
              <w:del w:id="14996" w:author="User" w:date="2021-09-13T18:30:00Z">
                <w:r w:rsidRPr="00C06385" w:rsidDel="00FE22BE">
                  <w:rPr>
                    <w:rFonts w:cs="Arial Unicode MS" w:hint="eastAsia"/>
                    <w14:textOutline w14:w="0" w14:cap="flat" w14:cmpd="sng" w14:algn="ctr">
                      <w14:noFill/>
                      <w14:prstDash w14:val="solid"/>
                      <w14:bevel/>
                    </w14:textOutline>
                    <w:rPrChange w:id="14997"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r w:rsidR="00C06385" w:rsidRPr="00C06385" w:rsidDel="00FE22BE" w14:paraId="65D58A79" w14:textId="4E2F90A8" w:rsidTr="00C06385">
        <w:trPr>
          <w:ins w:id="14998" w:author="Jackson Wang" w:date="2021-09-12T12:24:00Z"/>
          <w:del w:id="14999" w:author="User" w:date="2021-09-13T18:30:00Z"/>
        </w:trPr>
        <w:tc>
          <w:tcPr>
            <w:tcW w:w="1980" w:type="dxa"/>
            <w:vAlign w:val="center"/>
            <w:tcPrChange w:id="15000" w:author="Jackson Wang" w:date="2021-09-12T12:25:00Z">
              <w:tcPr>
                <w:tcW w:w="1980" w:type="dxa"/>
                <w:vAlign w:val="center"/>
              </w:tcPr>
            </w:tcPrChange>
          </w:tcPr>
          <w:p w14:paraId="656B3F3F" w14:textId="550C666C" w:rsidR="00C06385" w:rsidRPr="00C06385" w:rsidDel="00FE22BE" w:rsidRDefault="00C06385">
            <w:pPr>
              <w:pStyle w:val="13"/>
              <w:ind w:leftChars="50" w:left="560" w:hangingChars="150" w:hanging="420"/>
              <w:rPr>
                <w:ins w:id="15001" w:author="Jackson Wang" w:date="2021-09-12T12:24:00Z"/>
                <w:del w:id="15002" w:author="User" w:date="2021-09-13T18:30:00Z"/>
                <w:rFonts w:hint="eastAsia"/>
                <w:rPrChange w:id="15003" w:author="Jackson Wang" w:date="2021-09-12T12:24:00Z">
                  <w:rPr>
                    <w:ins w:id="15004" w:author="Jackson Wang" w:date="2021-09-12T12:24:00Z"/>
                    <w:del w:id="15005" w:author="User" w:date="2021-09-13T18:30:00Z"/>
                    <w:rFonts w:hint="eastAsia"/>
                    <w:sz w:val="24"/>
                    <w:szCs w:val="24"/>
                  </w:rPr>
                </w:rPrChange>
              </w:rPr>
              <w:pPrChange w:id="15006"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007" w:author="Jackson Wang" w:date="2021-09-12T12:24:00Z">
              <w:del w:id="15008" w:author="User" w:date="2021-09-13T18:30:00Z">
                <w:r w:rsidRPr="00C06385" w:rsidDel="00FE22BE">
                  <w:rPr>
                    <w:rFonts w:hint="eastAsia"/>
                    <w:rPrChange w:id="15009" w:author="Jackson Wang" w:date="2021-09-12T12:24:00Z">
                      <w:rPr>
                        <w:rFonts w:hint="eastAsia"/>
                        <w:sz w:val="24"/>
                        <w:szCs w:val="24"/>
                      </w:rPr>
                    </w:rPrChange>
                  </w:rPr>
                  <w:delText>高雄市工務局</w:delText>
                </w:r>
              </w:del>
            </w:ins>
          </w:p>
        </w:tc>
        <w:tc>
          <w:tcPr>
            <w:tcW w:w="4678" w:type="dxa"/>
            <w:gridSpan w:val="2"/>
            <w:vAlign w:val="center"/>
            <w:tcPrChange w:id="15010" w:author="Jackson Wang" w:date="2021-09-12T12:25:00Z">
              <w:tcPr>
                <w:tcW w:w="4678" w:type="dxa"/>
                <w:gridSpan w:val="2"/>
                <w:vAlign w:val="center"/>
              </w:tcPr>
            </w:tcPrChange>
          </w:tcPr>
          <w:p w14:paraId="5E664A1F" w14:textId="0205F3D4" w:rsidR="00C06385" w:rsidRPr="00C06385" w:rsidDel="00FE22BE" w:rsidRDefault="00C06385">
            <w:pPr>
              <w:pStyle w:val="13"/>
              <w:ind w:leftChars="50" w:left="560" w:hangingChars="150" w:hanging="420"/>
              <w:rPr>
                <w:ins w:id="15011" w:author="Jackson Wang" w:date="2021-09-12T12:24:00Z"/>
                <w:del w:id="15012" w:author="User" w:date="2021-09-13T18:30:00Z"/>
                <w:rStyle w:val="fontstyle01"/>
                <w:rFonts w:ascii="標楷體" w:eastAsia="標楷體" w:hAnsi="標楷體" w:cs="微軟正黑體" w:hint="default"/>
                <w:sz w:val="28"/>
                <w:szCs w:val="28"/>
                <w:lang w:val="en-US"/>
                <w:rPrChange w:id="15013" w:author="Jackson Wang" w:date="2021-09-12T12:24:00Z">
                  <w:rPr>
                    <w:ins w:id="15014" w:author="Jackson Wang" w:date="2021-09-12T12:24:00Z"/>
                    <w:del w:id="15015" w:author="User" w:date="2021-09-13T18:30:00Z"/>
                    <w:rStyle w:val="fontstyle01"/>
                    <w:rFonts w:ascii="標楷體" w:eastAsia="標楷體" w:hAnsi="標楷體" w:cs="微軟正黑體" w:hint="default"/>
                    <w:lang w:val="zh-TW"/>
                  </w:rPr>
                </w:rPrChange>
              </w:rPr>
              <w:pPrChange w:id="15016" w:author="User" w:date="2021-09-14T13:59:00Z">
                <w:pPr>
                  <w:ind w:left="280" w:hanging="280"/>
                  <w:jc w:val="both"/>
                </w:pPr>
              </w:pPrChange>
            </w:pPr>
            <w:ins w:id="15017" w:author="Jackson Wang" w:date="2021-09-12T12:24:00Z">
              <w:del w:id="15018" w:author="User" w:date="2021-09-13T18:30:00Z">
                <w:r w:rsidRPr="00FD0D14" w:rsidDel="00FE22BE">
                  <w:rPr>
                    <w:rStyle w:val="fontstyle01"/>
                    <w:rFonts w:ascii="標楷體" w:eastAsia="標楷體" w:hAnsi="標楷體" w:cs="微軟正黑體" w:hint="default"/>
                    <w:sz w:val="28"/>
                    <w:szCs w:val="28"/>
                  </w:rPr>
                  <w:delText>109年度</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hint="default"/>
                    <w:sz w:val="28"/>
                    <w:szCs w:val="28"/>
                  </w:rPr>
                  <w:delText xml:space="preserve">AI </w:delText>
                </w:r>
                <w:r w:rsidRPr="00112490" w:rsidDel="00FE22BE">
                  <w:rPr>
                    <w:rStyle w:val="fontstyle01"/>
                    <w:rFonts w:ascii="標楷體" w:eastAsia="標楷體" w:hAnsi="標楷體" w:cs="微軟正黑體" w:hint="default"/>
                    <w:sz w:val="28"/>
                    <w:szCs w:val="28"/>
                  </w:rPr>
                  <w:delText>道路缺陷自動偵測試辦</w:delText>
                </w:r>
              </w:del>
            </w:ins>
          </w:p>
        </w:tc>
        <w:tc>
          <w:tcPr>
            <w:tcW w:w="1638" w:type="dxa"/>
            <w:vAlign w:val="center"/>
            <w:tcPrChange w:id="15019" w:author="Jackson Wang" w:date="2021-09-12T12:25:00Z">
              <w:tcPr>
                <w:tcW w:w="1638" w:type="dxa"/>
                <w:vAlign w:val="center"/>
              </w:tcPr>
            </w:tcPrChange>
          </w:tcPr>
          <w:p w14:paraId="1536793B" w14:textId="59D1517A" w:rsidR="00C06385" w:rsidRPr="00C06385" w:rsidDel="00FE22BE" w:rsidRDefault="00C06385">
            <w:pPr>
              <w:pStyle w:val="13"/>
              <w:ind w:leftChars="50" w:left="560" w:hangingChars="150" w:hanging="420"/>
              <w:rPr>
                <w:ins w:id="15020" w:author="Jackson Wang" w:date="2021-09-12T12:24:00Z"/>
                <w:del w:id="15021" w:author="User" w:date="2021-09-13T18:30:00Z"/>
                <w:rFonts w:cs="Arial Unicode MS"/>
                <w14:textOutline w14:w="0" w14:cap="flat" w14:cmpd="sng" w14:algn="ctr">
                  <w14:noFill/>
                  <w14:prstDash w14:val="solid"/>
                  <w14:bevel/>
                </w14:textOutline>
                <w:rPrChange w:id="15022" w:author="Jackson Wang" w:date="2021-09-12T12:24:00Z">
                  <w:rPr>
                    <w:ins w:id="15023" w:author="Jackson Wang" w:date="2021-09-12T12:24:00Z"/>
                    <w:del w:id="15024"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025" w:author="User" w:date="2021-09-14T13:59:00Z">
                <w:pPr>
                  <w:spacing w:line="400" w:lineRule="exact"/>
                  <w:ind w:left="240" w:hanging="240"/>
                  <w:jc w:val="both"/>
                </w:pPr>
              </w:pPrChange>
            </w:pPr>
            <w:ins w:id="15026" w:author="Jackson Wang" w:date="2021-09-12T12:24:00Z">
              <w:del w:id="15027" w:author="User" w:date="2021-09-13T18:30:00Z">
                <w:r w:rsidRPr="00C06385" w:rsidDel="00FE22BE">
                  <w:rPr>
                    <w:rFonts w:cs="Arial Unicode MS" w:hint="eastAsia"/>
                    <w14:textOutline w14:w="0" w14:cap="flat" w14:cmpd="sng" w14:algn="ctr">
                      <w14:noFill/>
                      <w14:prstDash w14:val="solid"/>
                      <w14:bevel/>
                    </w14:textOutline>
                    <w:rPrChange w:id="15028"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r w:rsidR="00C06385" w:rsidRPr="00C06385" w:rsidDel="00FE22BE" w14:paraId="1A4F19F4" w14:textId="7FA87062" w:rsidTr="00C06385">
        <w:trPr>
          <w:ins w:id="15029" w:author="Jackson Wang" w:date="2021-09-12T12:24:00Z"/>
          <w:del w:id="15030" w:author="User" w:date="2021-09-13T18:30:00Z"/>
        </w:trPr>
        <w:tc>
          <w:tcPr>
            <w:tcW w:w="1980" w:type="dxa"/>
            <w:vAlign w:val="center"/>
            <w:tcPrChange w:id="15031" w:author="Jackson Wang" w:date="2021-09-12T12:25:00Z">
              <w:tcPr>
                <w:tcW w:w="1980" w:type="dxa"/>
                <w:vAlign w:val="center"/>
              </w:tcPr>
            </w:tcPrChange>
          </w:tcPr>
          <w:p w14:paraId="4C2E2D15" w14:textId="0FF47EE2" w:rsidR="00C06385" w:rsidRPr="00C06385" w:rsidDel="00FE22BE" w:rsidRDefault="00C06385">
            <w:pPr>
              <w:pStyle w:val="13"/>
              <w:ind w:leftChars="50" w:left="560" w:hangingChars="150" w:hanging="420"/>
              <w:rPr>
                <w:ins w:id="15032" w:author="Jackson Wang" w:date="2021-09-12T12:24:00Z"/>
                <w:del w:id="15033" w:author="User" w:date="2021-09-13T18:30:00Z"/>
                <w:rFonts w:hint="eastAsia"/>
                <w:rPrChange w:id="15034" w:author="Jackson Wang" w:date="2021-09-12T12:24:00Z">
                  <w:rPr>
                    <w:ins w:id="15035" w:author="Jackson Wang" w:date="2021-09-12T12:24:00Z"/>
                    <w:del w:id="15036" w:author="User" w:date="2021-09-13T18:30:00Z"/>
                    <w:rFonts w:hint="eastAsia"/>
                    <w:sz w:val="24"/>
                    <w:szCs w:val="24"/>
                  </w:rPr>
                </w:rPrChange>
              </w:rPr>
              <w:pPrChange w:id="1503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038" w:author="Jackson Wang" w:date="2021-09-12T12:24:00Z">
              <w:del w:id="15039" w:author="User" w:date="2021-09-13T18:30:00Z">
                <w:r w:rsidRPr="00C06385" w:rsidDel="00FE22BE">
                  <w:rPr>
                    <w:rFonts w:hint="eastAsia"/>
                    <w:rPrChange w:id="15040" w:author="Jackson Wang" w:date="2021-09-12T12:24:00Z">
                      <w:rPr>
                        <w:rFonts w:hint="eastAsia"/>
                        <w:sz w:val="24"/>
                        <w:szCs w:val="24"/>
                      </w:rPr>
                    </w:rPrChange>
                  </w:rPr>
                  <w:delText>臺南市工務局</w:delText>
                </w:r>
              </w:del>
            </w:ins>
          </w:p>
        </w:tc>
        <w:tc>
          <w:tcPr>
            <w:tcW w:w="4678" w:type="dxa"/>
            <w:gridSpan w:val="2"/>
            <w:vAlign w:val="center"/>
            <w:tcPrChange w:id="15041" w:author="Jackson Wang" w:date="2021-09-12T12:25:00Z">
              <w:tcPr>
                <w:tcW w:w="4678" w:type="dxa"/>
                <w:gridSpan w:val="2"/>
                <w:vAlign w:val="center"/>
              </w:tcPr>
            </w:tcPrChange>
          </w:tcPr>
          <w:p w14:paraId="22845267" w14:textId="73C3D4F8" w:rsidR="00C06385" w:rsidRPr="00C06385" w:rsidDel="00FE22BE" w:rsidRDefault="00C06385">
            <w:pPr>
              <w:pStyle w:val="13"/>
              <w:ind w:leftChars="50" w:left="560" w:hangingChars="150" w:hanging="420"/>
              <w:rPr>
                <w:ins w:id="15042" w:author="Jackson Wang" w:date="2021-09-12T12:24:00Z"/>
                <w:del w:id="15043" w:author="User" w:date="2021-09-13T18:30:00Z"/>
                <w:rStyle w:val="fontstyle01"/>
                <w:rFonts w:ascii="標楷體" w:eastAsia="標楷體" w:hAnsi="標楷體" w:cs="微軟正黑體" w:hint="default"/>
                <w:sz w:val="28"/>
                <w:szCs w:val="28"/>
                <w:lang w:val="en-US"/>
                <w:rPrChange w:id="15044" w:author="Jackson Wang" w:date="2021-09-12T12:24:00Z">
                  <w:rPr>
                    <w:ins w:id="15045" w:author="Jackson Wang" w:date="2021-09-12T12:24:00Z"/>
                    <w:del w:id="15046" w:author="User" w:date="2021-09-13T18:30:00Z"/>
                    <w:rStyle w:val="fontstyle01"/>
                    <w:rFonts w:ascii="標楷體" w:eastAsia="標楷體" w:hAnsi="標楷體" w:cs="微軟正黑體" w:hint="default"/>
                    <w:lang w:val="zh-TW"/>
                  </w:rPr>
                </w:rPrChange>
              </w:rPr>
              <w:pPrChange w:id="15047" w:author="User" w:date="2021-09-14T13:59:00Z">
                <w:pPr>
                  <w:ind w:left="280" w:hanging="280"/>
                  <w:jc w:val="both"/>
                </w:pPr>
              </w:pPrChange>
            </w:pPr>
            <w:ins w:id="15048" w:author="Jackson Wang" w:date="2021-09-12T12:24:00Z">
              <w:del w:id="15049" w:author="User" w:date="2021-09-13T18:30:00Z">
                <w:r w:rsidRPr="00FD0D14" w:rsidDel="00FE22BE">
                  <w:rPr>
                    <w:rStyle w:val="fontstyle01"/>
                    <w:rFonts w:ascii="標楷體" w:eastAsia="標楷體" w:hAnsi="標楷體" w:cs="微軟正黑體" w:hint="default"/>
                    <w:sz w:val="28"/>
                    <w:szCs w:val="28"/>
                  </w:rPr>
                  <w:delText>109年度</w:delText>
                </w:r>
                <w:r w:rsidRPr="00AE0C01" w:rsidDel="00FE22BE">
                  <w:rPr>
                    <w:rStyle w:val="fontstyle01"/>
                    <w:rFonts w:ascii="標楷體" w:eastAsia="標楷體" w:hAnsi="標楷體" w:hint="default"/>
                    <w:sz w:val="28"/>
                    <w:szCs w:val="28"/>
                  </w:rPr>
                  <w:delText xml:space="preserve"> AI </w:delText>
                </w:r>
                <w:r w:rsidRPr="002F18F5" w:rsidDel="00FE22BE">
                  <w:rPr>
                    <w:rStyle w:val="fontstyle01"/>
                    <w:rFonts w:ascii="標楷體" w:eastAsia="標楷體" w:hAnsi="標楷體" w:cs="微軟正黑體" w:hint="default"/>
                    <w:sz w:val="28"/>
                    <w:szCs w:val="28"/>
                  </w:rPr>
                  <w:delText>道路缺陷自動偵</w:delText>
                </w:r>
                <w:r w:rsidRPr="00112490" w:rsidDel="00FE22BE">
                  <w:rPr>
                    <w:rStyle w:val="fontstyle01"/>
                    <w:rFonts w:ascii="標楷體" w:eastAsia="標楷體" w:hAnsi="標楷體" w:cs="微軟正黑體" w:hint="default"/>
                    <w:sz w:val="28"/>
                    <w:szCs w:val="28"/>
                  </w:rPr>
                  <w:delText>測試辦</w:delText>
                </w:r>
              </w:del>
            </w:ins>
          </w:p>
        </w:tc>
        <w:tc>
          <w:tcPr>
            <w:tcW w:w="1638" w:type="dxa"/>
            <w:vAlign w:val="center"/>
            <w:tcPrChange w:id="15050" w:author="Jackson Wang" w:date="2021-09-12T12:25:00Z">
              <w:tcPr>
                <w:tcW w:w="1638" w:type="dxa"/>
                <w:vAlign w:val="center"/>
              </w:tcPr>
            </w:tcPrChange>
          </w:tcPr>
          <w:p w14:paraId="4959EFBE" w14:textId="129F2DB0" w:rsidR="00C06385" w:rsidRPr="00C06385" w:rsidDel="00FE22BE" w:rsidRDefault="00C06385">
            <w:pPr>
              <w:pStyle w:val="13"/>
              <w:ind w:leftChars="50" w:left="560" w:hangingChars="150" w:hanging="420"/>
              <w:rPr>
                <w:ins w:id="15051" w:author="Jackson Wang" w:date="2021-09-12T12:24:00Z"/>
                <w:del w:id="15052" w:author="User" w:date="2021-09-13T18:30:00Z"/>
                <w:rFonts w:cs="Arial Unicode MS"/>
                <w14:textOutline w14:w="0" w14:cap="flat" w14:cmpd="sng" w14:algn="ctr">
                  <w14:noFill/>
                  <w14:prstDash w14:val="solid"/>
                  <w14:bevel/>
                </w14:textOutline>
                <w:rPrChange w:id="15053" w:author="Jackson Wang" w:date="2021-09-12T12:24:00Z">
                  <w:rPr>
                    <w:ins w:id="15054" w:author="Jackson Wang" w:date="2021-09-12T12:24:00Z"/>
                    <w:del w:id="15055"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056" w:author="User" w:date="2021-09-14T13:59:00Z">
                <w:pPr>
                  <w:spacing w:line="400" w:lineRule="exact"/>
                  <w:ind w:left="240" w:hanging="240"/>
                  <w:jc w:val="both"/>
                </w:pPr>
              </w:pPrChange>
            </w:pPr>
            <w:ins w:id="15057" w:author="Jackson Wang" w:date="2021-09-12T12:24:00Z">
              <w:del w:id="15058" w:author="User" w:date="2021-09-13T18:30:00Z">
                <w:r w:rsidRPr="00C06385" w:rsidDel="00FE22BE">
                  <w:rPr>
                    <w:rFonts w:cs="Arial Unicode MS" w:hint="eastAsia"/>
                    <w14:textOutline w14:w="0" w14:cap="flat" w14:cmpd="sng" w14:algn="ctr">
                      <w14:noFill/>
                      <w14:prstDash w14:val="solid"/>
                      <w14:bevel/>
                    </w14:textOutline>
                    <w:rPrChange w:id="15059"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r w:rsidR="00C06385" w:rsidRPr="00C06385" w:rsidDel="00FE22BE" w14:paraId="37685F75" w14:textId="760D0511" w:rsidTr="00C06385">
        <w:trPr>
          <w:ins w:id="15060" w:author="Jackson Wang" w:date="2021-09-12T12:24:00Z"/>
          <w:del w:id="15061" w:author="User" w:date="2021-09-13T18:30:00Z"/>
        </w:trPr>
        <w:tc>
          <w:tcPr>
            <w:tcW w:w="1980" w:type="dxa"/>
            <w:vAlign w:val="center"/>
            <w:tcPrChange w:id="15062" w:author="Jackson Wang" w:date="2021-09-12T12:25:00Z">
              <w:tcPr>
                <w:tcW w:w="1980" w:type="dxa"/>
                <w:vAlign w:val="center"/>
              </w:tcPr>
            </w:tcPrChange>
          </w:tcPr>
          <w:p w14:paraId="67A35585" w14:textId="32C5DA62" w:rsidR="00C06385" w:rsidRPr="00C06385" w:rsidDel="00FE22BE" w:rsidRDefault="00C06385">
            <w:pPr>
              <w:pStyle w:val="13"/>
              <w:ind w:leftChars="50" w:left="560" w:hangingChars="150" w:hanging="420"/>
              <w:rPr>
                <w:ins w:id="15063" w:author="Jackson Wang" w:date="2021-09-12T12:24:00Z"/>
                <w:del w:id="15064" w:author="User" w:date="2021-09-13T18:30:00Z"/>
                <w:rFonts w:hint="eastAsia"/>
                <w:rPrChange w:id="15065" w:author="Jackson Wang" w:date="2021-09-12T12:24:00Z">
                  <w:rPr>
                    <w:ins w:id="15066" w:author="Jackson Wang" w:date="2021-09-12T12:24:00Z"/>
                    <w:del w:id="15067" w:author="User" w:date="2021-09-13T18:30:00Z"/>
                    <w:rFonts w:hint="eastAsia"/>
                    <w:sz w:val="24"/>
                    <w:szCs w:val="24"/>
                  </w:rPr>
                </w:rPrChange>
              </w:rPr>
              <w:pPrChange w:id="15068"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069" w:author="Jackson Wang" w:date="2021-09-12T12:24:00Z">
              <w:del w:id="15070" w:author="User" w:date="2021-09-13T18:30:00Z">
                <w:r w:rsidRPr="00FD0D14" w:rsidDel="00FE22BE">
                  <w:rPr>
                    <w:rStyle w:val="fontstyle01"/>
                    <w:rFonts w:ascii="標楷體" w:eastAsia="標楷體" w:hAnsi="標楷體" w:cs="微軟正黑體" w:hint="default"/>
                    <w:sz w:val="28"/>
                    <w:szCs w:val="28"/>
                  </w:rPr>
                  <w:delText>中興工程顧問社</w:delText>
                </w:r>
              </w:del>
            </w:ins>
          </w:p>
        </w:tc>
        <w:tc>
          <w:tcPr>
            <w:tcW w:w="4678" w:type="dxa"/>
            <w:gridSpan w:val="2"/>
            <w:vAlign w:val="center"/>
            <w:tcPrChange w:id="15071" w:author="Jackson Wang" w:date="2021-09-12T12:25:00Z">
              <w:tcPr>
                <w:tcW w:w="4678" w:type="dxa"/>
                <w:gridSpan w:val="2"/>
                <w:vAlign w:val="center"/>
              </w:tcPr>
            </w:tcPrChange>
          </w:tcPr>
          <w:p w14:paraId="0014ABC8" w14:textId="2E9999D7" w:rsidR="00C06385" w:rsidRPr="00C06385" w:rsidDel="00FE22BE" w:rsidRDefault="00C06385">
            <w:pPr>
              <w:pStyle w:val="13"/>
              <w:ind w:leftChars="50" w:left="560" w:hangingChars="150" w:hanging="420"/>
              <w:rPr>
                <w:ins w:id="15072" w:author="Jackson Wang" w:date="2021-09-12T12:24:00Z"/>
                <w:del w:id="15073" w:author="User" w:date="2021-09-13T18:30:00Z"/>
                <w:rStyle w:val="fontstyle01"/>
                <w:rFonts w:ascii="標楷體" w:eastAsia="標楷體" w:hAnsi="標楷體" w:cs="微軟正黑體" w:hint="default"/>
                <w:sz w:val="28"/>
                <w:szCs w:val="28"/>
                <w:lang w:val="en-US"/>
                <w:rPrChange w:id="15074" w:author="Jackson Wang" w:date="2021-09-12T12:24:00Z">
                  <w:rPr>
                    <w:ins w:id="15075" w:author="Jackson Wang" w:date="2021-09-12T12:24:00Z"/>
                    <w:del w:id="15076" w:author="User" w:date="2021-09-13T18:30:00Z"/>
                    <w:rStyle w:val="fontstyle01"/>
                    <w:rFonts w:ascii="標楷體" w:eastAsia="標楷體" w:hAnsi="標楷體" w:cs="微軟正黑體" w:hint="default"/>
                    <w:lang w:val="zh-TW"/>
                  </w:rPr>
                </w:rPrChange>
              </w:rPr>
              <w:pPrChange w:id="15077" w:author="User" w:date="2021-09-14T13:59:00Z">
                <w:pPr>
                  <w:ind w:left="280" w:hanging="280"/>
                  <w:jc w:val="both"/>
                </w:pPr>
              </w:pPrChange>
            </w:pPr>
            <w:ins w:id="15078" w:author="Jackson Wang" w:date="2021-09-12T12:24:00Z">
              <w:del w:id="15079" w:author="User" w:date="2021-09-13T18:30:00Z">
                <w:r w:rsidRPr="00FD0D14" w:rsidDel="00FE22BE">
                  <w:rPr>
                    <w:rStyle w:val="fontstyle01"/>
                    <w:rFonts w:ascii="標楷體" w:eastAsia="標楷體" w:hAnsi="標楷體" w:cs="微軟正黑體" w:hint="default"/>
                    <w:sz w:val="28"/>
                    <w:szCs w:val="28"/>
                  </w:rPr>
                  <w:delText>109年度</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cs="微軟正黑體" w:hint="default"/>
                    <w:sz w:val="28"/>
                    <w:szCs w:val="28"/>
                  </w:rPr>
                  <w:delText>開發資源回收影像辨識雛形系統</w:delText>
                </w:r>
              </w:del>
            </w:ins>
          </w:p>
        </w:tc>
        <w:tc>
          <w:tcPr>
            <w:tcW w:w="1638" w:type="dxa"/>
            <w:vAlign w:val="center"/>
            <w:tcPrChange w:id="15080" w:author="Jackson Wang" w:date="2021-09-12T12:25:00Z">
              <w:tcPr>
                <w:tcW w:w="1638" w:type="dxa"/>
                <w:vAlign w:val="center"/>
              </w:tcPr>
            </w:tcPrChange>
          </w:tcPr>
          <w:p w14:paraId="340ED0AE" w14:textId="4E6AE62C" w:rsidR="00C06385" w:rsidRPr="00C06385" w:rsidDel="00FE22BE" w:rsidRDefault="00C06385">
            <w:pPr>
              <w:pStyle w:val="13"/>
              <w:ind w:leftChars="50" w:left="560" w:hangingChars="150" w:hanging="420"/>
              <w:rPr>
                <w:ins w:id="15081" w:author="Jackson Wang" w:date="2021-09-12T12:24:00Z"/>
                <w:del w:id="15082" w:author="User" w:date="2021-09-13T18:30:00Z"/>
                <w:rFonts w:cs="Arial Unicode MS"/>
                <w14:textOutline w14:w="0" w14:cap="flat" w14:cmpd="sng" w14:algn="ctr">
                  <w14:noFill/>
                  <w14:prstDash w14:val="solid"/>
                  <w14:bevel/>
                </w14:textOutline>
                <w:rPrChange w:id="15083" w:author="Jackson Wang" w:date="2021-09-12T12:24:00Z">
                  <w:rPr>
                    <w:ins w:id="15084" w:author="Jackson Wang" w:date="2021-09-12T12:24:00Z"/>
                    <w:del w:id="15085"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086" w:author="User" w:date="2021-09-14T13:59:00Z">
                <w:pPr>
                  <w:spacing w:line="400" w:lineRule="exact"/>
                  <w:ind w:left="240" w:hanging="240"/>
                  <w:jc w:val="both"/>
                </w:pPr>
              </w:pPrChange>
            </w:pPr>
            <w:ins w:id="15087" w:author="Jackson Wang" w:date="2021-09-12T12:24:00Z">
              <w:del w:id="15088" w:author="User" w:date="2021-09-13T18:30:00Z">
                <w:r w:rsidRPr="00C06385" w:rsidDel="00FE22BE">
                  <w:rPr>
                    <w:rFonts w:cs="Arial Unicode MS" w:hint="eastAsia"/>
                    <w14:textOutline w14:w="0" w14:cap="flat" w14:cmpd="sng" w14:algn="ctr">
                      <w14:noFill/>
                      <w14:prstDash w14:val="solid"/>
                      <w14:bevel/>
                    </w14:textOutline>
                    <w:rPrChange w:id="15089"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r w:rsidR="00C06385" w:rsidRPr="00C06385" w:rsidDel="00FE22BE" w14:paraId="65275776" w14:textId="7B1E7503" w:rsidTr="00C06385">
        <w:trPr>
          <w:ins w:id="15090" w:author="Jackson Wang" w:date="2021-09-12T12:24:00Z"/>
          <w:del w:id="15091" w:author="User" w:date="2021-09-13T18:30:00Z"/>
        </w:trPr>
        <w:tc>
          <w:tcPr>
            <w:tcW w:w="1980" w:type="dxa"/>
            <w:vAlign w:val="center"/>
            <w:tcPrChange w:id="15092" w:author="Jackson Wang" w:date="2021-09-12T12:25:00Z">
              <w:tcPr>
                <w:tcW w:w="1980" w:type="dxa"/>
                <w:vAlign w:val="center"/>
              </w:tcPr>
            </w:tcPrChange>
          </w:tcPr>
          <w:p w14:paraId="3A22CE1E" w14:textId="439624E3" w:rsidR="00C06385" w:rsidRPr="00C06385" w:rsidDel="00FE22BE" w:rsidRDefault="00C06385">
            <w:pPr>
              <w:pStyle w:val="13"/>
              <w:ind w:leftChars="50" w:left="560" w:hangingChars="150" w:hanging="420"/>
              <w:rPr>
                <w:ins w:id="15093" w:author="Jackson Wang" w:date="2021-09-12T12:24:00Z"/>
                <w:del w:id="15094" w:author="User" w:date="2021-09-13T18:30:00Z"/>
                <w:rFonts w:hint="eastAsia"/>
                <w:rPrChange w:id="15095" w:author="Jackson Wang" w:date="2021-09-12T12:24:00Z">
                  <w:rPr>
                    <w:ins w:id="15096" w:author="Jackson Wang" w:date="2021-09-12T12:24:00Z"/>
                    <w:del w:id="15097" w:author="User" w:date="2021-09-13T18:30:00Z"/>
                    <w:rFonts w:hint="eastAsia"/>
                    <w:sz w:val="24"/>
                    <w:szCs w:val="24"/>
                  </w:rPr>
                </w:rPrChange>
              </w:rPr>
              <w:pPrChange w:id="15098"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099" w:author="Jackson Wang" w:date="2021-09-12T12:24:00Z">
              <w:del w:id="15100" w:author="User" w:date="2021-09-13T18:30:00Z">
                <w:r w:rsidRPr="00FD0D14" w:rsidDel="00FE22BE">
                  <w:rPr>
                    <w:rStyle w:val="fontstyle01"/>
                    <w:rFonts w:ascii="標楷體" w:eastAsia="標楷體" w:hAnsi="標楷體" w:cs="微軟正黑體" w:hint="default"/>
                    <w:sz w:val="28"/>
                    <w:szCs w:val="28"/>
                  </w:rPr>
                  <w:delText>經濟部工業局</w:delText>
                </w:r>
              </w:del>
            </w:ins>
          </w:p>
        </w:tc>
        <w:tc>
          <w:tcPr>
            <w:tcW w:w="4678" w:type="dxa"/>
            <w:gridSpan w:val="2"/>
            <w:vAlign w:val="center"/>
            <w:tcPrChange w:id="15101" w:author="Jackson Wang" w:date="2021-09-12T12:25:00Z">
              <w:tcPr>
                <w:tcW w:w="4678" w:type="dxa"/>
                <w:gridSpan w:val="2"/>
                <w:vAlign w:val="center"/>
              </w:tcPr>
            </w:tcPrChange>
          </w:tcPr>
          <w:p w14:paraId="644A1ABB" w14:textId="1C955DEB" w:rsidR="00C06385" w:rsidRPr="00C06385" w:rsidDel="00FE22BE" w:rsidRDefault="00C06385">
            <w:pPr>
              <w:pStyle w:val="13"/>
              <w:ind w:leftChars="50" w:left="560" w:hangingChars="150" w:hanging="420"/>
              <w:rPr>
                <w:ins w:id="15102" w:author="Jackson Wang" w:date="2021-09-12T12:24:00Z"/>
                <w:del w:id="15103" w:author="User" w:date="2021-09-13T18:30:00Z"/>
                <w:rStyle w:val="fontstyle01"/>
                <w:rFonts w:ascii="標楷體" w:eastAsia="標楷體" w:hAnsi="標楷體" w:cs="微軟正黑體" w:hint="default"/>
                <w:sz w:val="28"/>
                <w:szCs w:val="28"/>
                <w:lang w:val="en-US"/>
                <w:rPrChange w:id="15104" w:author="Jackson Wang" w:date="2021-09-12T12:24:00Z">
                  <w:rPr>
                    <w:ins w:id="15105" w:author="Jackson Wang" w:date="2021-09-12T12:24:00Z"/>
                    <w:del w:id="15106" w:author="User" w:date="2021-09-13T18:30:00Z"/>
                    <w:rStyle w:val="fontstyle01"/>
                    <w:rFonts w:ascii="標楷體" w:eastAsia="標楷體" w:hAnsi="標楷體" w:cs="微軟正黑體" w:hint="default"/>
                    <w:lang w:val="zh-TW"/>
                  </w:rPr>
                </w:rPrChange>
              </w:rPr>
              <w:pPrChange w:id="15107" w:author="User" w:date="2021-09-14T13:59:00Z">
                <w:pPr>
                  <w:ind w:left="280" w:hanging="280"/>
                  <w:jc w:val="both"/>
                </w:pPr>
              </w:pPrChange>
            </w:pPr>
            <w:ins w:id="15108" w:author="Jackson Wang" w:date="2021-09-12T12:24:00Z">
              <w:del w:id="15109" w:author="User" w:date="2021-09-13T18:30:00Z">
                <w:r w:rsidRPr="00FD0D14" w:rsidDel="00FE22BE">
                  <w:rPr>
                    <w:rStyle w:val="fontstyle01"/>
                    <w:rFonts w:ascii="標楷體" w:eastAsia="標楷體" w:hAnsi="標楷體" w:hint="default"/>
                    <w:sz w:val="28"/>
                    <w:szCs w:val="28"/>
                  </w:rPr>
                  <w:delText xml:space="preserve">108 </w:delText>
                </w:r>
                <w:r w:rsidRPr="00FD0D14" w:rsidDel="00FE22BE">
                  <w:rPr>
                    <w:rStyle w:val="fontstyle01"/>
                    <w:rFonts w:ascii="標楷體" w:eastAsia="標楷體" w:hAnsi="標楷體" w:cs="微軟正黑體" w:hint="default"/>
                    <w:sz w:val="28"/>
                    <w:szCs w:val="28"/>
                  </w:rPr>
                  <w:delText>年</w:delText>
                </w:r>
                <w:r w:rsidRPr="00AE0C01" w:rsidDel="00FE22BE">
                  <w:rPr>
                    <w:rStyle w:val="fontstyle01"/>
                    <w:rFonts w:ascii="標楷體" w:eastAsia="標楷體" w:hAnsi="標楷體" w:cs="微軟正黑體" w:hint="default"/>
                    <w:sz w:val="28"/>
                    <w:szCs w:val="28"/>
                  </w:rPr>
                  <w:delText>度</w:delText>
                </w:r>
                <w:r w:rsidRPr="002F18F5" w:rsidDel="00FE22BE">
                  <w:rPr>
                    <w:rStyle w:val="fontstyle01"/>
                    <w:rFonts w:ascii="標楷體" w:eastAsia="標楷體" w:hAnsi="標楷體" w:hint="default"/>
                    <w:sz w:val="28"/>
                    <w:szCs w:val="28"/>
                  </w:rPr>
                  <w:delText xml:space="preserve">AIGO </w:delText>
                </w:r>
                <w:r w:rsidRPr="00112490" w:rsidDel="00FE22BE">
                  <w:rPr>
                    <w:rStyle w:val="fontstyle01"/>
                    <w:rFonts w:ascii="標楷體" w:eastAsia="標楷體" w:hAnsi="標楷體" w:cs="微軟正黑體" w:hint="default"/>
                    <w:sz w:val="28"/>
                    <w:szCs w:val="28"/>
                  </w:rPr>
                  <w:delText>解題競賽</w:delText>
                </w:r>
                <w:r w:rsidRPr="00112490" w:rsidDel="00FE22BE">
                  <w:rPr>
                    <w:rStyle w:val="fontstyle01"/>
                    <w:rFonts w:ascii="標楷體" w:eastAsia="標楷體" w:hAnsi="標楷體" w:hint="default"/>
                    <w:sz w:val="28"/>
                    <w:szCs w:val="28"/>
                  </w:rPr>
                  <w:delText>/</w:delText>
                </w:r>
                <w:r w:rsidRPr="00112490" w:rsidDel="00FE22BE">
                  <w:rPr>
                    <w:rStyle w:val="fontstyle01"/>
                    <w:rFonts w:ascii="標楷體" w:eastAsia="標楷體" w:hAnsi="標楷體" w:cs="微軟正黑體" w:hint="default"/>
                    <w:sz w:val="28"/>
                    <w:szCs w:val="28"/>
                  </w:rPr>
                  <w:delText>電腦視覺辨識類</w:delText>
                </w:r>
                <w:r w:rsidRPr="00974DCA" w:rsidDel="00FE22BE">
                  <w:rPr>
                    <w:rStyle w:val="fontstyle01"/>
                    <w:rFonts w:ascii="標楷體" w:eastAsia="標楷體" w:hAnsi="標楷體" w:hint="default"/>
                    <w:sz w:val="28"/>
                    <w:szCs w:val="28"/>
                  </w:rPr>
                  <w:delText>/</w:delText>
                </w:r>
                <w:r w:rsidRPr="00284EA9" w:rsidDel="00FE22BE">
                  <w:rPr>
                    <w:rStyle w:val="fontstyle01"/>
                    <w:rFonts w:ascii="標楷體" w:eastAsia="標楷體" w:hAnsi="標楷體" w:cs="微軟正黑體" w:hint="default"/>
                    <w:sz w:val="28"/>
                    <w:szCs w:val="28"/>
                  </w:rPr>
                  <w:delText>嘉義市政府警察局</w:delText>
                </w:r>
                <w:r w:rsidRPr="00D1741E" w:rsidDel="00FE22BE">
                  <w:rPr>
                    <w:rStyle w:val="fontstyle01"/>
                    <w:rFonts w:ascii="標楷體" w:eastAsia="標楷體" w:hAnsi="標楷體" w:hint="default"/>
                    <w:sz w:val="28"/>
                    <w:szCs w:val="28"/>
                  </w:rPr>
                  <w:delText xml:space="preserve">/AI </w:delText>
                </w:r>
                <w:r w:rsidRPr="00D1741E" w:rsidDel="00FE22BE">
                  <w:rPr>
                    <w:rStyle w:val="fontstyle01"/>
                    <w:rFonts w:ascii="標楷體" w:eastAsia="標楷體" w:hAnsi="標楷體" w:cs="微軟正黑體" w:hint="default"/>
                    <w:sz w:val="28"/>
                    <w:szCs w:val="28"/>
                  </w:rPr>
                  <w:delText>智慧影像辨識分析與智能檢索系統</w:delText>
                </w:r>
              </w:del>
            </w:ins>
          </w:p>
        </w:tc>
        <w:tc>
          <w:tcPr>
            <w:tcW w:w="1638" w:type="dxa"/>
            <w:vAlign w:val="center"/>
            <w:tcPrChange w:id="15110" w:author="Jackson Wang" w:date="2021-09-12T12:25:00Z">
              <w:tcPr>
                <w:tcW w:w="1638" w:type="dxa"/>
                <w:vAlign w:val="center"/>
              </w:tcPr>
            </w:tcPrChange>
          </w:tcPr>
          <w:p w14:paraId="09F05CDE" w14:textId="09D63E3E" w:rsidR="00C06385" w:rsidRPr="00C06385" w:rsidDel="00FE22BE" w:rsidRDefault="00C06385">
            <w:pPr>
              <w:pStyle w:val="13"/>
              <w:ind w:leftChars="50" w:left="560" w:hangingChars="150" w:hanging="420"/>
              <w:rPr>
                <w:ins w:id="15111" w:author="Jackson Wang" w:date="2021-09-12T12:24:00Z"/>
                <w:del w:id="15112" w:author="User" w:date="2021-09-13T18:30:00Z"/>
                <w:rFonts w:cs="Arial Unicode MS"/>
                <w14:textOutline w14:w="0" w14:cap="flat" w14:cmpd="sng" w14:algn="ctr">
                  <w14:noFill/>
                  <w14:prstDash w14:val="solid"/>
                  <w14:bevel/>
                </w14:textOutline>
                <w:rPrChange w:id="15113" w:author="Jackson Wang" w:date="2021-09-12T12:24:00Z">
                  <w:rPr>
                    <w:ins w:id="15114" w:author="Jackson Wang" w:date="2021-09-12T12:24:00Z"/>
                    <w:del w:id="15115"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116" w:author="User" w:date="2021-09-14T13:59:00Z">
                <w:pPr>
                  <w:spacing w:line="400" w:lineRule="exact"/>
                  <w:ind w:left="240" w:hanging="240"/>
                  <w:jc w:val="both"/>
                </w:pPr>
              </w:pPrChange>
            </w:pPr>
            <w:ins w:id="15117" w:author="Jackson Wang" w:date="2021-09-12T12:24:00Z">
              <w:del w:id="15118" w:author="User" w:date="2021-09-13T18:30:00Z">
                <w:r w:rsidRPr="00C06385" w:rsidDel="00FE22BE">
                  <w:rPr>
                    <w:rFonts w:cs="Arial Unicode MS"/>
                    <w14:textOutline w14:w="0" w14:cap="flat" w14:cmpd="sng" w14:algn="ctr">
                      <w14:noFill/>
                      <w14:prstDash w14:val="solid"/>
                      <w14:bevel/>
                    </w14:textOutline>
                    <w:rPrChange w:id="15119"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計畫主持</w:delText>
                </w:r>
                <w:r w:rsidRPr="00C06385" w:rsidDel="00FE22BE">
                  <w:rPr>
                    <w:rFonts w:cs="Arial Unicode MS" w:hint="eastAsia"/>
                    <w14:textOutline w14:w="0" w14:cap="flat" w14:cmpd="sng" w14:algn="ctr">
                      <w14:noFill/>
                      <w14:prstDash w14:val="solid"/>
                      <w14:bevel/>
                    </w14:textOutline>
                    <w:rPrChange w:id="15120"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人</w:delText>
                </w:r>
              </w:del>
            </w:ins>
          </w:p>
        </w:tc>
      </w:tr>
      <w:tr w:rsidR="00C06385" w:rsidRPr="00C06385" w:rsidDel="00FE22BE" w14:paraId="4297BF76" w14:textId="1625EB55" w:rsidTr="00C06385">
        <w:trPr>
          <w:ins w:id="15121" w:author="Jackson Wang" w:date="2021-09-12T12:24:00Z"/>
          <w:del w:id="15122" w:author="User" w:date="2021-09-13T18:30:00Z"/>
        </w:trPr>
        <w:tc>
          <w:tcPr>
            <w:tcW w:w="1980" w:type="dxa"/>
            <w:vAlign w:val="center"/>
            <w:tcPrChange w:id="15123" w:author="Jackson Wang" w:date="2021-09-12T12:25:00Z">
              <w:tcPr>
                <w:tcW w:w="1980" w:type="dxa"/>
                <w:vAlign w:val="center"/>
              </w:tcPr>
            </w:tcPrChange>
          </w:tcPr>
          <w:p w14:paraId="31532727" w14:textId="76197C17" w:rsidR="00C06385" w:rsidRPr="00C06385" w:rsidDel="00FE22BE" w:rsidRDefault="00C06385">
            <w:pPr>
              <w:pStyle w:val="13"/>
              <w:ind w:leftChars="50" w:left="560" w:hangingChars="150" w:hanging="420"/>
              <w:rPr>
                <w:ins w:id="15124" w:author="Jackson Wang" w:date="2021-09-12T12:24:00Z"/>
                <w:del w:id="15125" w:author="User" w:date="2021-09-13T18:30:00Z"/>
                <w:rFonts w:hint="eastAsia"/>
                <w:rPrChange w:id="15126" w:author="Jackson Wang" w:date="2021-09-12T12:24:00Z">
                  <w:rPr>
                    <w:ins w:id="15127" w:author="Jackson Wang" w:date="2021-09-12T12:24:00Z"/>
                    <w:del w:id="15128" w:author="User" w:date="2021-09-13T18:30:00Z"/>
                    <w:rFonts w:hint="eastAsia"/>
                    <w:sz w:val="24"/>
                    <w:szCs w:val="24"/>
                  </w:rPr>
                </w:rPrChange>
              </w:rPr>
              <w:pPrChange w:id="1512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130" w:author="Jackson Wang" w:date="2021-09-12T12:24:00Z">
              <w:del w:id="15131" w:author="User" w:date="2021-09-13T18:30:00Z">
                <w:r w:rsidRPr="00FD0D14" w:rsidDel="00FE22BE">
                  <w:rPr>
                    <w:rStyle w:val="fontstyle01"/>
                    <w:rFonts w:ascii="標楷體" w:eastAsia="標楷體" w:hAnsi="標楷體" w:cs="微軟正黑體" w:hint="default"/>
                    <w:sz w:val="28"/>
                    <w:szCs w:val="28"/>
                  </w:rPr>
                  <w:delText>台灣高速鐡路</w:delText>
                </w:r>
                <w:r w:rsidRPr="00FD0D14" w:rsidDel="00FE22BE">
                  <w:rPr>
                    <w:rStyle w:val="fontstyle01"/>
                    <w:rFonts w:ascii="標楷體" w:eastAsia="標楷體" w:hAnsi="標楷體" w:hint="default"/>
                    <w:sz w:val="28"/>
                    <w:szCs w:val="28"/>
                  </w:rPr>
                  <w:delText>(</w:delText>
                </w:r>
                <w:r w:rsidRPr="00B72E6E" w:rsidDel="00FE22BE">
                  <w:rPr>
                    <w:rStyle w:val="fontstyle01"/>
                    <w:rFonts w:ascii="標楷體" w:eastAsia="標楷體" w:hAnsi="標楷體" w:cs="微軟正黑體" w:hint="default"/>
                    <w:sz w:val="28"/>
                    <w:szCs w:val="28"/>
                  </w:rPr>
                  <w:delText>股</w:delText>
                </w:r>
                <w:r w:rsidRPr="00B72E6E" w:rsidDel="00FE22BE">
                  <w:rPr>
                    <w:rStyle w:val="fontstyle01"/>
                    <w:rFonts w:ascii="標楷體" w:eastAsia="標楷體" w:hAnsi="標楷體" w:hint="default"/>
                    <w:sz w:val="28"/>
                    <w:szCs w:val="28"/>
                  </w:rPr>
                  <w:delText>)</w:delText>
                </w:r>
                <w:r w:rsidRPr="00D1741E" w:rsidDel="00FE22BE">
                  <w:rPr>
                    <w:rStyle w:val="fontstyle01"/>
                    <w:rFonts w:ascii="標楷體" w:eastAsia="標楷體" w:hAnsi="標楷體" w:cs="微軟正黑體" w:hint="default"/>
                    <w:sz w:val="28"/>
                    <w:szCs w:val="28"/>
                  </w:rPr>
                  <w:delText>公司</w:delText>
                </w:r>
              </w:del>
            </w:ins>
          </w:p>
        </w:tc>
        <w:tc>
          <w:tcPr>
            <w:tcW w:w="4678" w:type="dxa"/>
            <w:gridSpan w:val="2"/>
            <w:vAlign w:val="center"/>
            <w:tcPrChange w:id="15132" w:author="Jackson Wang" w:date="2021-09-12T12:25:00Z">
              <w:tcPr>
                <w:tcW w:w="4678" w:type="dxa"/>
                <w:gridSpan w:val="2"/>
                <w:vAlign w:val="center"/>
              </w:tcPr>
            </w:tcPrChange>
          </w:tcPr>
          <w:p w14:paraId="5E11E27A" w14:textId="3300E029" w:rsidR="00C06385" w:rsidRPr="00C06385" w:rsidDel="00FE22BE" w:rsidRDefault="00C06385">
            <w:pPr>
              <w:pStyle w:val="13"/>
              <w:ind w:leftChars="50" w:left="560" w:hangingChars="150" w:hanging="420"/>
              <w:rPr>
                <w:ins w:id="15133" w:author="Jackson Wang" w:date="2021-09-12T12:24:00Z"/>
                <w:del w:id="15134" w:author="User" w:date="2021-09-13T18:30:00Z"/>
                <w:rStyle w:val="fontstyle01"/>
                <w:rFonts w:ascii="標楷體" w:eastAsia="標楷體" w:hAnsi="標楷體" w:hint="default"/>
                <w:sz w:val="28"/>
                <w:szCs w:val="28"/>
                <w:lang w:val="en-US"/>
                <w:rPrChange w:id="15135" w:author="Jackson Wang" w:date="2021-09-12T12:24:00Z">
                  <w:rPr>
                    <w:ins w:id="15136" w:author="Jackson Wang" w:date="2021-09-12T12:24:00Z"/>
                    <w:del w:id="15137" w:author="User" w:date="2021-09-13T18:30:00Z"/>
                    <w:rStyle w:val="fontstyle01"/>
                    <w:rFonts w:ascii="標楷體" w:eastAsia="標楷體" w:hAnsi="標楷體" w:hint="default"/>
                    <w:lang w:val="zh-TW"/>
                  </w:rPr>
                </w:rPrChange>
              </w:rPr>
              <w:pPrChange w:id="15138" w:author="User" w:date="2021-09-14T13:59:00Z">
                <w:pPr>
                  <w:ind w:left="280" w:hanging="280"/>
                  <w:jc w:val="both"/>
                </w:pPr>
              </w:pPrChange>
            </w:pPr>
            <w:ins w:id="15139" w:author="Jackson Wang" w:date="2021-09-12T12:24:00Z">
              <w:del w:id="15140" w:author="User" w:date="2021-09-13T18:30:00Z">
                <w:r w:rsidRPr="00FD0D14" w:rsidDel="00FE22BE">
                  <w:rPr>
                    <w:rStyle w:val="fontstyle01"/>
                    <w:rFonts w:ascii="標楷體" w:eastAsia="標楷體" w:hAnsi="標楷體" w:cs="微軟正黑體" w:hint="default"/>
                    <w:sz w:val="28"/>
                    <w:szCs w:val="28"/>
                  </w:rPr>
                  <w:delText>108年度</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cs="微軟正黑體" w:hint="default"/>
                    <w:sz w:val="28"/>
                    <w:szCs w:val="28"/>
                  </w:rPr>
                  <w:delText>資安日誌儲存容量擴充改善案</w:delText>
                </w:r>
              </w:del>
            </w:ins>
          </w:p>
        </w:tc>
        <w:tc>
          <w:tcPr>
            <w:tcW w:w="1638" w:type="dxa"/>
            <w:vAlign w:val="center"/>
            <w:tcPrChange w:id="15141" w:author="Jackson Wang" w:date="2021-09-12T12:25:00Z">
              <w:tcPr>
                <w:tcW w:w="1638" w:type="dxa"/>
                <w:vAlign w:val="center"/>
              </w:tcPr>
            </w:tcPrChange>
          </w:tcPr>
          <w:p w14:paraId="6F2A3DF4" w14:textId="14F856C8" w:rsidR="00C06385" w:rsidRPr="00C06385" w:rsidDel="00FE22BE" w:rsidRDefault="00C06385">
            <w:pPr>
              <w:pStyle w:val="13"/>
              <w:ind w:leftChars="50" w:left="560" w:hangingChars="150" w:hanging="420"/>
              <w:rPr>
                <w:ins w:id="15142" w:author="Jackson Wang" w:date="2021-09-12T12:24:00Z"/>
                <w:del w:id="15143" w:author="User" w:date="2021-09-13T18:30:00Z"/>
                <w:rFonts w:cs="Arial Unicode MS"/>
                <w14:textOutline w14:w="0" w14:cap="flat" w14:cmpd="sng" w14:algn="ctr">
                  <w14:noFill/>
                  <w14:prstDash w14:val="solid"/>
                  <w14:bevel/>
                </w14:textOutline>
                <w:rPrChange w:id="15144" w:author="Jackson Wang" w:date="2021-09-12T12:24:00Z">
                  <w:rPr>
                    <w:ins w:id="15145" w:author="Jackson Wang" w:date="2021-09-12T12:24:00Z"/>
                    <w:del w:id="15146"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147" w:author="User" w:date="2021-09-14T13:59:00Z">
                <w:pPr>
                  <w:spacing w:line="400" w:lineRule="exact"/>
                  <w:ind w:left="240" w:hanging="240"/>
                  <w:jc w:val="both"/>
                </w:pPr>
              </w:pPrChange>
            </w:pPr>
            <w:ins w:id="15148" w:author="Jackson Wang" w:date="2021-09-12T12:24:00Z">
              <w:del w:id="15149" w:author="User" w:date="2021-09-13T18:30:00Z">
                <w:r w:rsidRPr="00C06385" w:rsidDel="00FE22BE">
                  <w:rPr>
                    <w:rFonts w:cs="Arial Unicode MS" w:hint="eastAsia"/>
                    <w14:textOutline w14:w="0" w14:cap="flat" w14:cmpd="sng" w14:algn="ctr">
                      <w14:noFill/>
                      <w14:prstDash w14:val="solid"/>
                      <w14:bevel/>
                    </w14:textOutline>
                    <w:rPrChange w:id="15150"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r w:rsidR="00C06385" w:rsidRPr="00C06385" w:rsidDel="00FE22BE" w14:paraId="68B0A91F" w14:textId="381064A3" w:rsidTr="00C06385">
        <w:trPr>
          <w:ins w:id="15151" w:author="Jackson Wang" w:date="2021-09-12T12:24:00Z"/>
          <w:del w:id="15152" w:author="User" w:date="2021-09-13T18:30:00Z"/>
        </w:trPr>
        <w:tc>
          <w:tcPr>
            <w:tcW w:w="1980" w:type="dxa"/>
            <w:vAlign w:val="center"/>
            <w:tcPrChange w:id="15153" w:author="Jackson Wang" w:date="2021-09-12T12:25:00Z">
              <w:tcPr>
                <w:tcW w:w="1980" w:type="dxa"/>
                <w:vAlign w:val="center"/>
              </w:tcPr>
            </w:tcPrChange>
          </w:tcPr>
          <w:p w14:paraId="5298FB97" w14:textId="10B8880A" w:rsidR="00C06385" w:rsidRPr="00C06385" w:rsidDel="00FE22BE" w:rsidRDefault="00C06385">
            <w:pPr>
              <w:pStyle w:val="13"/>
              <w:ind w:leftChars="50" w:left="560" w:hangingChars="150" w:hanging="420"/>
              <w:rPr>
                <w:ins w:id="15154" w:author="Jackson Wang" w:date="2021-09-12T12:24:00Z"/>
                <w:del w:id="15155" w:author="User" w:date="2021-09-13T18:30:00Z"/>
                <w:rFonts w:hint="eastAsia"/>
                <w:rPrChange w:id="15156" w:author="Jackson Wang" w:date="2021-09-12T12:24:00Z">
                  <w:rPr>
                    <w:ins w:id="15157" w:author="Jackson Wang" w:date="2021-09-12T12:24:00Z"/>
                    <w:del w:id="15158" w:author="User" w:date="2021-09-13T18:30:00Z"/>
                    <w:rFonts w:hint="eastAsia"/>
                    <w:sz w:val="24"/>
                    <w:szCs w:val="24"/>
                  </w:rPr>
                </w:rPrChange>
              </w:rPr>
              <w:pPrChange w:id="1515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160" w:author="Jackson Wang" w:date="2021-09-12T12:24:00Z">
              <w:del w:id="15161" w:author="User" w:date="2021-09-13T18:30:00Z">
                <w:r w:rsidRPr="00FD0D14" w:rsidDel="00FE22BE">
                  <w:rPr>
                    <w:rStyle w:val="fontstyle01"/>
                    <w:rFonts w:ascii="標楷體" w:eastAsia="標楷體" w:hAnsi="標楷體" w:cs="微軟正黑體" w:hint="default"/>
                    <w:sz w:val="28"/>
                    <w:szCs w:val="28"/>
                  </w:rPr>
                  <w:delText>聖東營造</w:delText>
                </w:r>
                <w:r w:rsidRPr="00FD0D14" w:rsidDel="00FE22BE">
                  <w:rPr>
                    <w:rStyle w:val="fontstyle01"/>
                    <w:rFonts w:ascii="標楷體" w:eastAsia="標楷體" w:hAnsi="標楷體" w:hint="default"/>
                    <w:sz w:val="28"/>
                    <w:szCs w:val="28"/>
                  </w:rPr>
                  <w:delText>(</w:delText>
                </w:r>
                <w:r w:rsidRPr="00B72E6E" w:rsidDel="00FE22BE">
                  <w:rPr>
                    <w:rStyle w:val="fontstyle01"/>
                    <w:rFonts w:ascii="標楷體" w:eastAsia="標楷體" w:hAnsi="標楷體" w:cs="微軟正黑體" w:hint="default"/>
                    <w:sz w:val="28"/>
                    <w:szCs w:val="28"/>
                  </w:rPr>
                  <w:delText>股</w:delText>
                </w:r>
                <w:r w:rsidRPr="00B72E6E" w:rsidDel="00FE22BE">
                  <w:rPr>
                    <w:rStyle w:val="fontstyle01"/>
                    <w:rFonts w:ascii="標楷體" w:eastAsia="標楷體" w:hAnsi="標楷體" w:hint="default"/>
                    <w:sz w:val="28"/>
                    <w:szCs w:val="28"/>
                  </w:rPr>
                  <w:delText>)</w:delText>
                </w:r>
                <w:r w:rsidRPr="00D1741E" w:rsidDel="00FE22BE">
                  <w:rPr>
                    <w:rStyle w:val="fontstyle01"/>
                    <w:rFonts w:ascii="標楷體" w:eastAsia="標楷體" w:hAnsi="標楷體" w:cs="微軟正黑體" w:hint="default"/>
                    <w:sz w:val="28"/>
                    <w:szCs w:val="28"/>
                  </w:rPr>
                  <w:delText>公司</w:delText>
                </w:r>
              </w:del>
            </w:ins>
          </w:p>
        </w:tc>
        <w:tc>
          <w:tcPr>
            <w:tcW w:w="4678" w:type="dxa"/>
            <w:gridSpan w:val="2"/>
            <w:vAlign w:val="center"/>
            <w:tcPrChange w:id="15162" w:author="Jackson Wang" w:date="2021-09-12T12:25:00Z">
              <w:tcPr>
                <w:tcW w:w="4678" w:type="dxa"/>
                <w:gridSpan w:val="2"/>
                <w:vAlign w:val="center"/>
              </w:tcPr>
            </w:tcPrChange>
          </w:tcPr>
          <w:p w14:paraId="51F8B502" w14:textId="3EB55397" w:rsidR="00C06385" w:rsidRPr="00C06385" w:rsidDel="00FE22BE" w:rsidRDefault="00C06385">
            <w:pPr>
              <w:pStyle w:val="13"/>
              <w:ind w:leftChars="50" w:left="560" w:hangingChars="150" w:hanging="420"/>
              <w:rPr>
                <w:ins w:id="15163" w:author="Jackson Wang" w:date="2021-09-12T12:24:00Z"/>
                <w:del w:id="15164" w:author="User" w:date="2021-09-13T18:30:00Z"/>
                <w:rStyle w:val="fontstyle01"/>
                <w:rFonts w:ascii="標楷體" w:eastAsia="標楷體" w:hAnsi="標楷體" w:cs="微軟正黑體" w:hint="default"/>
                <w:sz w:val="28"/>
                <w:szCs w:val="28"/>
                <w:lang w:val="en-US"/>
                <w:rPrChange w:id="15165" w:author="Jackson Wang" w:date="2021-09-12T12:24:00Z">
                  <w:rPr>
                    <w:ins w:id="15166" w:author="Jackson Wang" w:date="2021-09-12T12:24:00Z"/>
                    <w:del w:id="15167" w:author="User" w:date="2021-09-13T18:30:00Z"/>
                    <w:rStyle w:val="fontstyle01"/>
                    <w:rFonts w:ascii="標楷體" w:eastAsia="標楷體" w:hAnsi="標楷體" w:cs="微軟正黑體" w:hint="default"/>
                    <w:lang w:val="zh-TW"/>
                  </w:rPr>
                </w:rPrChange>
              </w:rPr>
              <w:pPrChange w:id="15168" w:author="User" w:date="2021-09-14T13:59:00Z">
                <w:pPr>
                  <w:ind w:left="280" w:hanging="280"/>
                  <w:jc w:val="both"/>
                </w:pPr>
              </w:pPrChange>
            </w:pPr>
            <w:ins w:id="15169" w:author="Jackson Wang" w:date="2021-09-12T12:24:00Z">
              <w:del w:id="15170" w:author="User" w:date="2021-09-13T18:30:00Z">
                <w:r w:rsidRPr="00FD0D14" w:rsidDel="00FE22BE">
                  <w:rPr>
                    <w:rStyle w:val="fontstyle01"/>
                    <w:rFonts w:ascii="標楷體" w:eastAsia="標楷體" w:hAnsi="標楷體" w:cs="微軟正黑體" w:hint="default"/>
                    <w:sz w:val="28"/>
                    <w:szCs w:val="28"/>
                  </w:rPr>
                  <w:delText>108年度</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cs="微軟正黑體" w:hint="default"/>
                    <w:sz w:val="28"/>
                    <w:szCs w:val="28"/>
                  </w:rPr>
                  <w:delText>道路缺失即時自動辨識查報系統</w:delText>
                </w:r>
              </w:del>
            </w:ins>
          </w:p>
        </w:tc>
        <w:tc>
          <w:tcPr>
            <w:tcW w:w="1638" w:type="dxa"/>
            <w:vAlign w:val="center"/>
            <w:tcPrChange w:id="15171" w:author="Jackson Wang" w:date="2021-09-12T12:25:00Z">
              <w:tcPr>
                <w:tcW w:w="1638" w:type="dxa"/>
                <w:vAlign w:val="center"/>
              </w:tcPr>
            </w:tcPrChange>
          </w:tcPr>
          <w:p w14:paraId="4D44EFCF" w14:textId="4383F30F" w:rsidR="00C06385" w:rsidRPr="00C06385" w:rsidDel="00FE22BE" w:rsidRDefault="00C06385">
            <w:pPr>
              <w:pStyle w:val="13"/>
              <w:ind w:leftChars="50" w:left="560" w:hangingChars="150" w:hanging="420"/>
              <w:rPr>
                <w:ins w:id="15172" w:author="Jackson Wang" w:date="2021-09-12T12:24:00Z"/>
                <w:del w:id="15173" w:author="User" w:date="2021-09-13T18:30:00Z"/>
                <w:rFonts w:cs="Arial Unicode MS"/>
                <w14:textOutline w14:w="0" w14:cap="flat" w14:cmpd="sng" w14:algn="ctr">
                  <w14:noFill/>
                  <w14:prstDash w14:val="solid"/>
                  <w14:bevel/>
                </w14:textOutline>
                <w:rPrChange w:id="15174" w:author="Jackson Wang" w:date="2021-09-12T12:24:00Z">
                  <w:rPr>
                    <w:ins w:id="15175" w:author="Jackson Wang" w:date="2021-09-12T12:24:00Z"/>
                    <w:del w:id="15176"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177" w:author="User" w:date="2021-09-14T13:59:00Z">
                <w:pPr>
                  <w:spacing w:line="400" w:lineRule="exact"/>
                  <w:ind w:left="240" w:hanging="240"/>
                  <w:jc w:val="both"/>
                </w:pPr>
              </w:pPrChange>
            </w:pPr>
            <w:ins w:id="15178" w:author="Jackson Wang" w:date="2021-09-12T12:24:00Z">
              <w:del w:id="15179" w:author="User" w:date="2021-09-13T18:30:00Z">
                <w:r w:rsidRPr="00C06385" w:rsidDel="00FE22BE">
                  <w:rPr>
                    <w:rFonts w:cs="Arial Unicode MS" w:hint="eastAsia"/>
                    <w14:textOutline w14:w="0" w14:cap="flat" w14:cmpd="sng" w14:algn="ctr">
                      <w14:noFill/>
                      <w14:prstDash w14:val="solid"/>
                      <w14:bevel/>
                    </w14:textOutline>
                    <w:rPrChange w:id="15180"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r w:rsidR="00C06385" w:rsidRPr="00C06385" w:rsidDel="00FE22BE" w14:paraId="51B391F3" w14:textId="54F33BC7" w:rsidTr="00C06385">
        <w:trPr>
          <w:ins w:id="15181" w:author="Jackson Wang" w:date="2021-09-12T12:24:00Z"/>
          <w:del w:id="15182" w:author="User" w:date="2021-09-13T18:30:00Z"/>
        </w:trPr>
        <w:tc>
          <w:tcPr>
            <w:tcW w:w="1980" w:type="dxa"/>
            <w:vAlign w:val="center"/>
            <w:tcPrChange w:id="15183" w:author="Jackson Wang" w:date="2021-09-12T12:25:00Z">
              <w:tcPr>
                <w:tcW w:w="1980" w:type="dxa"/>
                <w:vAlign w:val="center"/>
              </w:tcPr>
            </w:tcPrChange>
          </w:tcPr>
          <w:p w14:paraId="5C54EAB1" w14:textId="54CE186E" w:rsidR="00C06385" w:rsidRPr="00C06385" w:rsidDel="00FE22BE" w:rsidRDefault="00C06385">
            <w:pPr>
              <w:pStyle w:val="13"/>
              <w:ind w:leftChars="50" w:left="560" w:hangingChars="150" w:hanging="420"/>
              <w:rPr>
                <w:ins w:id="15184" w:author="Jackson Wang" w:date="2021-09-12T12:24:00Z"/>
                <w:del w:id="15185" w:author="User" w:date="2021-09-13T18:30:00Z"/>
                <w:rFonts w:hint="eastAsia"/>
                <w:rPrChange w:id="15186" w:author="Jackson Wang" w:date="2021-09-12T12:24:00Z">
                  <w:rPr>
                    <w:ins w:id="15187" w:author="Jackson Wang" w:date="2021-09-12T12:24:00Z"/>
                    <w:del w:id="15188" w:author="User" w:date="2021-09-13T18:30:00Z"/>
                    <w:rFonts w:hint="eastAsia"/>
                    <w:sz w:val="24"/>
                    <w:szCs w:val="24"/>
                  </w:rPr>
                </w:rPrChange>
              </w:rPr>
              <w:pPrChange w:id="1518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jc w:val="both"/>
                </w:pPr>
              </w:pPrChange>
            </w:pPr>
            <w:ins w:id="15190" w:author="Jackson Wang" w:date="2021-09-12T12:24:00Z">
              <w:del w:id="15191" w:author="User" w:date="2021-09-13T18:30:00Z">
                <w:r w:rsidRPr="00FD0D14" w:rsidDel="00FE22BE">
                  <w:rPr>
                    <w:rStyle w:val="fontstyle01"/>
                    <w:rFonts w:ascii="標楷體" w:eastAsia="標楷體" w:hAnsi="標楷體" w:cs="微軟正黑體" w:hint="default"/>
                    <w:sz w:val="28"/>
                    <w:szCs w:val="28"/>
                  </w:rPr>
                  <w:delText>康和綜合證券</w:delText>
                </w:r>
                <w:r w:rsidRPr="00FD0D14" w:rsidDel="00FE22BE">
                  <w:rPr>
                    <w:rStyle w:val="fontstyle01"/>
                    <w:rFonts w:ascii="標楷體" w:eastAsia="標楷體" w:hAnsi="標楷體" w:hint="default"/>
                    <w:sz w:val="28"/>
                    <w:szCs w:val="28"/>
                  </w:rPr>
                  <w:delText>(</w:delText>
                </w:r>
                <w:r w:rsidRPr="00B72E6E" w:rsidDel="00FE22BE">
                  <w:rPr>
                    <w:rStyle w:val="fontstyle01"/>
                    <w:rFonts w:ascii="標楷體" w:eastAsia="標楷體" w:hAnsi="標楷體" w:cs="微軟正黑體" w:hint="default"/>
                    <w:sz w:val="28"/>
                    <w:szCs w:val="28"/>
                  </w:rPr>
                  <w:delText>股</w:delText>
                </w:r>
                <w:r w:rsidRPr="00B72E6E" w:rsidDel="00FE22BE">
                  <w:rPr>
                    <w:rStyle w:val="fontstyle01"/>
                    <w:rFonts w:ascii="標楷體" w:eastAsia="標楷體" w:hAnsi="標楷體" w:hint="default"/>
                    <w:sz w:val="28"/>
                    <w:szCs w:val="28"/>
                  </w:rPr>
                  <w:delText>)</w:delText>
                </w:r>
                <w:r w:rsidRPr="00D1741E" w:rsidDel="00FE22BE">
                  <w:rPr>
                    <w:rStyle w:val="fontstyle01"/>
                    <w:rFonts w:ascii="標楷體" w:eastAsia="標楷體" w:hAnsi="標楷體" w:cs="微軟正黑體" w:hint="default"/>
                    <w:sz w:val="28"/>
                    <w:szCs w:val="28"/>
                  </w:rPr>
                  <w:delText>公司</w:delText>
                </w:r>
              </w:del>
            </w:ins>
          </w:p>
        </w:tc>
        <w:tc>
          <w:tcPr>
            <w:tcW w:w="4678" w:type="dxa"/>
            <w:gridSpan w:val="2"/>
            <w:vAlign w:val="center"/>
            <w:tcPrChange w:id="15192" w:author="Jackson Wang" w:date="2021-09-12T12:25:00Z">
              <w:tcPr>
                <w:tcW w:w="4678" w:type="dxa"/>
                <w:gridSpan w:val="2"/>
                <w:vAlign w:val="center"/>
              </w:tcPr>
            </w:tcPrChange>
          </w:tcPr>
          <w:p w14:paraId="40BC7FBD" w14:textId="6AA7CD3D" w:rsidR="00C06385" w:rsidRPr="00C06385" w:rsidDel="00FE22BE" w:rsidRDefault="00C06385">
            <w:pPr>
              <w:pStyle w:val="13"/>
              <w:ind w:leftChars="50" w:left="560" w:hangingChars="150" w:hanging="420"/>
              <w:rPr>
                <w:ins w:id="15193" w:author="Jackson Wang" w:date="2021-09-12T12:24:00Z"/>
                <w:del w:id="15194" w:author="User" w:date="2021-09-13T18:30:00Z"/>
                <w:rStyle w:val="fontstyle01"/>
                <w:rFonts w:ascii="標楷體" w:eastAsia="標楷體" w:hAnsi="標楷體" w:cs="微軟正黑體" w:hint="default"/>
                <w:sz w:val="28"/>
                <w:szCs w:val="28"/>
                <w:lang w:val="en-US"/>
                <w:rPrChange w:id="15195" w:author="Jackson Wang" w:date="2021-09-12T12:24:00Z">
                  <w:rPr>
                    <w:ins w:id="15196" w:author="Jackson Wang" w:date="2021-09-12T12:24:00Z"/>
                    <w:del w:id="15197" w:author="User" w:date="2021-09-13T18:30:00Z"/>
                    <w:rStyle w:val="fontstyle01"/>
                    <w:rFonts w:ascii="標楷體" w:eastAsia="標楷體" w:hAnsi="標楷體" w:cs="微軟正黑體" w:hint="default"/>
                    <w:lang w:val="zh-TW"/>
                  </w:rPr>
                </w:rPrChange>
              </w:rPr>
              <w:pPrChange w:id="15198" w:author="User" w:date="2021-09-14T13:59:00Z">
                <w:pPr>
                  <w:ind w:left="280" w:hanging="280"/>
                  <w:jc w:val="both"/>
                </w:pPr>
              </w:pPrChange>
            </w:pPr>
            <w:ins w:id="15199" w:author="Jackson Wang" w:date="2021-09-12T12:24:00Z">
              <w:del w:id="15200" w:author="User" w:date="2021-09-13T18:30:00Z">
                <w:r w:rsidRPr="00FD0D14" w:rsidDel="00FE22BE">
                  <w:rPr>
                    <w:rStyle w:val="fontstyle01"/>
                    <w:rFonts w:ascii="標楷體" w:eastAsia="標楷體" w:hAnsi="標楷體" w:cs="微軟正黑體" w:hint="default"/>
                    <w:sz w:val="28"/>
                    <w:szCs w:val="28"/>
                  </w:rPr>
                  <w:delText>107年度</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cs="微軟正黑體" w:hint="default"/>
                    <w:sz w:val="28"/>
                    <w:szCs w:val="28"/>
                  </w:rPr>
                  <w:delText>證券系統後台超高效能儲存建置案</w:delText>
                </w:r>
              </w:del>
            </w:ins>
          </w:p>
        </w:tc>
        <w:tc>
          <w:tcPr>
            <w:tcW w:w="1638" w:type="dxa"/>
            <w:vAlign w:val="center"/>
            <w:tcPrChange w:id="15201" w:author="Jackson Wang" w:date="2021-09-12T12:25:00Z">
              <w:tcPr>
                <w:tcW w:w="1638" w:type="dxa"/>
                <w:vAlign w:val="center"/>
              </w:tcPr>
            </w:tcPrChange>
          </w:tcPr>
          <w:p w14:paraId="1A7D3DAB" w14:textId="4D29BAE2" w:rsidR="00C06385" w:rsidRPr="00C06385" w:rsidDel="00FE22BE" w:rsidRDefault="00C06385">
            <w:pPr>
              <w:pStyle w:val="13"/>
              <w:ind w:leftChars="50" w:left="560" w:hangingChars="150" w:hanging="420"/>
              <w:rPr>
                <w:ins w:id="15202" w:author="Jackson Wang" w:date="2021-09-12T12:24:00Z"/>
                <w:del w:id="15203" w:author="User" w:date="2021-09-13T18:30:00Z"/>
                <w:rFonts w:cs="Arial Unicode MS"/>
                <w14:textOutline w14:w="0" w14:cap="flat" w14:cmpd="sng" w14:algn="ctr">
                  <w14:noFill/>
                  <w14:prstDash w14:val="solid"/>
                  <w14:bevel/>
                </w14:textOutline>
                <w:rPrChange w:id="15204" w:author="Jackson Wang" w:date="2021-09-12T12:24:00Z">
                  <w:rPr>
                    <w:ins w:id="15205" w:author="Jackson Wang" w:date="2021-09-12T12:24:00Z"/>
                    <w:del w:id="15206"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207" w:author="User" w:date="2021-09-14T13:59:00Z">
                <w:pPr>
                  <w:spacing w:line="400" w:lineRule="exact"/>
                  <w:ind w:left="240" w:hanging="240"/>
                  <w:jc w:val="both"/>
                </w:pPr>
              </w:pPrChange>
            </w:pPr>
            <w:ins w:id="15208" w:author="Jackson Wang" w:date="2021-09-12T12:24:00Z">
              <w:del w:id="15209" w:author="User" w:date="2021-09-13T18:30:00Z">
                <w:r w:rsidRPr="00C06385" w:rsidDel="00FE22BE">
                  <w:rPr>
                    <w:rFonts w:cs="Arial Unicode MS" w:hint="eastAsia"/>
                    <w14:textOutline w14:w="0" w14:cap="flat" w14:cmpd="sng" w14:algn="ctr">
                      <w14:noFill/>
                      <w14:prstDash w14:val="solid"/>
                      <w14:bevel/>
                    </w14:textOutline>
                    <w:rPrChange w:id="15210"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專案管理</w:delText>
                </w:r>
              </w:del>
            </w:ins>
          </w:p>
        </w:tc>
      </w:tr>
    </w:tbl>
    <w:p w14:paraId="1023B374" w14:textId="5148B098" w:rsidR="00630129" w:rsidDel="00C06385" w:rsidRDefault="00630129">
      <w:pPr>
        <w:pStyle w:val="13"/>
        <w:ind w:leftChars="50" w:left="560" w:hangingChars="150" w:hanging="420"/>
        <w:rPr>
          <w:del w:id="15211" w:author="User" w:date="2021-08-10T14:24:00Z"/>
          <w:rFonts w:hint="eastAsia"/>
        </w:rPr>
        <w:pPrChange w:id="15212" w:author="User" w:date="2021-09-14T13:59:00Z">
          <w:pPr>
            <w:pStyle w:val="13"/>
          </w:pPr>
        </w:pPrChange>
      </w:pPr>
    </w:p>
    <w:p w14:paraId="6CABA5BC" w14:textId="12492CAB" w:rsidR="00C06385" w:rsidRPr="003E6DC2" w:rsidDel="00FE22BE" w:rsidRDefault="00C06385">
      <w:pPr>
        <w:pStyle w:val="13"/>
        <w:ind w:leftChars="50" w:left="560" w:hangingChars="150" w:hanging="420"/>
        <w:rPr>
          <w:ins w:id="15213" w:author="Jackson Wang" w:date="2021-09-12T12:24:00Z"/>
          <w:del w:id="15214" w:author="User" w:date="2021-09-13T18:30:00Z"/>
          <w:rFonts w:hint="eastAsia"/>
        </w:rPr>
        <w:pPrChange w:id="15215" w:author="User" w:date="2021-09-14T13:59:00Z">
          <w:pPr>
            <w:ind w:left="280" w:hanging="280"/>
            <w:jc w:val="center"/>
          </w:pPr>
        </w:pPrChange>
      </w:pPr>
    </w:p>
    <w:tbl>
      <w:tblPr>
        <w:tblStyle w:val="a9"/>
        <w:tblW w:w="0" w:type="auto"/>
        <w:tblLook w:val="04A0" w:firstRow="1" w:lastRow="0" w:firstColumn="1" w:lastColumn="0" w:noHBand="0" w:noVBand="1"/>
        <w:tblPrChange w:id="15216" w:author="Jackson Wang" w:date="2021-09-12T12:25:00Z">
          <w:tblPr>
            <w:tblStyle w:val="a9"/>
            <w:tblW w:w="0" w:type="auto"/>
            <w:tblLook w:val="04A0" w:firstRow="1" w:lastRow="0" w:firstColumn="1" w:lastColumn="0" w:noHBand="0" w:noVBand="1"/>
          </w:tblPr>
        </w:tblPrChange>
      </w:tblPr>
      <w:tblGrid>
        <w:gridCol w:w="1980"/>
        <w:gridCol w:w="2168"/>
        <w:gridCol w:w="2510"/>
        <w:gridCol w:w="1638"/>
        <w:tblGridChange w:id="15217">
          <w:tblGrid>
            <w:gridCol w:w="1980"/>
            <w:gridCol w:w="2168"/>
            <w:gridCol w:w="2510"/>
            <w:gridCol w:w="1638"/>
          </w:tblGrid>
        </w:tblGridChange>
      </w:tblGrid>
      <w:tr w:rsidR="00C06385" w:rsidRPr="00C06385" w:rsidDel="00FE22BE" w14:paraId="5755F788" w14:textId="2C32FFCD" w:rsidTr="00C06385">
        <w:trPr>
          <w:ins w:id="15218" w:author="Jackson Wang" w:date="2021-09-12T12:24:00Z"/>
          <w:del w:id="15219" w:author="User" w:date="2021-09-13T18:30:00Z"/>
        </w:trPr>
        <w:tc>
          <w:tcPr>
            <w:tcW w:w="8296" w:type="dxa"/>
            <w:gridSpan w:val="4"/>
            <w:vAlign w:val="center"/>
            <w:tcPrChange w:id="15220" w:author="Jackson Wang" w:date="2021-09-12T12:25:00Z">
              <w:tcPr>
                <w:tcW w:w="8296" w:type="dxa"/>
                <w:gridSpan w:val="4"/>
              </w:tcPr>
            </w:tcPrChange>
          </w:tcPr>
          <w:p w14:paraId="05A99F6E" w14:textId="4794A2B6" w:rsidR="00C06385" w:rsidRPr="00C06385" w:rsidDel="00FE22BE" w:rsidRDefault="00C06385">
            <w:pPr>
              <w:pStyle w:val="13"/>
              <w:ind w:leftChars="50" w:left="560" w:hangingChars="150" w:hanging="420"/>
              <w:rPr>
                <w:ins w:id="15221" w:author="Jackson Wang" w:date="2021-09-12T12:24:00Z"/>
                <w:del w:id="15222" w:author="User" w:date="2021-09-13T18:30:00Z"/>
                <w:rFonts w:hint="eastAsia"/>
                <w:rPrChange w:id="15223" w:author="Jackson Wang" w:date="2021-09-12T12:24:00Z">
                  <w:rPr>
                    <w:ins w:id="15224" w:author="Jackson Wang" w:date="2021-09-12T12:24:00Z"/>
                    <w:del w:id="15225" w:author="User" w:date="2021-09-13T18:30:00Z"/>
                    <w:rFonts w:hint="eastAsia"/>
                    <w:sz w:val="24"/>
                    <w:szCs w:val="24"/>
                  </w:rPr>
                </w:rPrChange>
              </w:rPr>
              <w:pPrChange w:id="15226"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227" w:author="Jackson Wang" w:date="2021-09-12T12:24:00Z">
              <w:del w:id="15228" w:author="User" w:date="2021-09-13T18:30:00Z">
                <w:r w:rsidRPr="00C06385" w:rsidDel="00FE22BE">
                  <w:rPr>
                    <w:rFonts w:hint="eastAsia"/>
                    <w:rPrChange w:id="15229" w:author="Jackson Wang" w:date="2021-09-12T12:24:00Z">
                      <w:rPr>
                        <w:rFonts w:hint="eastAsia"/>
                        <w:sz w:val="24"/>
                        <w:szCs w:val="24"/>
                      </w:rPr>
                    </w:rPrChange>
                  </w:rPr>
                  <w:delText>人員編號：</w:delText>
                </w:r>
                <w:r w:rsidRPr="00C06385" w:rsidDel="00FE22BE">
                  <w:rPr>
                    <w:rFonts w:hint="eastAsia"/>
                    <w:rPrChange w:id="15230" w:author="Jackson Wang" w:date="2021-09-12T12:24:00Z">
                      <w:rPr>
                        <w:rFonts w:hint="eastAsia"/>
                        <w:sz w:val="24"/>
                        <w:szCs w:val="24"/>
                      </w:rPr>
                    </w:rPrChange>
                  </w:rPr>
                  <w:delText>2</w:delText>
                </w:r>
              </w:del>
            </w:ins>
          </w:p>
        </w:tc>
      </w:tr>
      <w:tr w:rsidR="00C06385" w:rsidRPr="00C06385" w:rsidDel="00FE22BE" w14:paraId="49416C54" w14:textId="19B862C8" w:rsidTr="00C06385">
        <w:trPr>
          <w:ins w:id="15231" w:author="Jackson Wang" w:date="2021-09-12T12:24:00Z"/>
          <w:del w:id="15232" w:author="User" w:date="2021-09-13T18:30:00Z"/>
        </w:trPr>
        <w:tc>
          <w:tcPr>
            <w:tcW w:w="1980" w:type="dxa"/>
            <w:vAlign w:val="center"/>
            <w:tcPrChange w:id="15233" w:author="Jackson Wang" w:date="2021-09-12T12:25:00Z">
              <w:tcPr>
                <w:tcW w:w="1980" w:type="dxa"/>
              </w:tcPr>
            </w:tcPrChange>
          </w:tcPr>
          <w:p w14:paraId="1805FB91" w14:textId="6EA5917F" w:rsidR="00C06385" w:rsidRPr="00C06385" w:rsidDel="00FE22BE" w:rsidRDefault="00C06385">
            <w:pPr>
              <w:pStyle w:val="13"/>
              <w:ind w:leftChars="50" w:left="560" w:hangingChars="150" w:hanging="420"/>
              <w:rPr>
                <w:ins w:id="15234" w:author="Jackson Wang" w:date="2021-09-12T12:24:00Z"/>
                <w:del w:id="15235" w:author="User" w:date="2021-09-13T18:30:00Z"/>
                <w:rFonts w:hint="eastAsia"/>
                <w:rPrChange w:id="15236" w:author="Jackson Wang" w:date="2021-09-12T12:24:00Z">
                  <w:rPr>
                    <w:ins w:id="15237" w:author="Jackson Wang" w:date="2021-09-12T12:24:00Z"/>
                    <w:del w:id="15238" w:author="User" w:date="2021-09-13T18:30:00Z"/>
                    <w:rFonts w:hint="eastAsia"/>
                    <w:sz w:val="24"/>
                    <w:szCs w:val="24"/>
                  </w:rPr>
                </w:rPrChange>
              </w:rPr>
              <w:pPrChange w:id="1523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240" w:author="Jackson Wang" w:date="2021-09-12T12:24:00Z">
              <w:del w:id="15241" w:author="User" w:date="2021-09-13T18:30:00Z">
                <w:r w:rsidRPr="00C06385" w:rsidDel="00FE22BE">
                  <w:rPr>
                    <w:rFonts w:hint="eastAsia"/>
                    <w:rPrChange w:id="15242" w:author="Jackson Wang" w:date="2021-09-12T12:24:00Z">
                      <w:rPr>
                        <w:rFonts w:hint="eastAsia"/>
                        <w:sz w:val="24"/>
                        <w:szCs w:val="24"/>
                      </w:rPr>
                    </w:rPrChange>
                  </w:rPr>
                  <w:delText>姓</w:delText>
                </w:r>
                <w:r w:rsidRPr="00C06385" w:rsidDel="00FE22BE">
                  <w:rPr>
                    <w:rFonts w:hint="eastAsia"/>
                    <w:rPrChange w:id="15243" w:author="Jackson Wang" w:date="2021-09-12T12:24:00Z">
                      <w:rPr>
                        <w:rFonts w:hint="eastAsia"/>
                        <w:sz w:val="24"/>
                        <w:szCs w:val="24"/>
                      </w:rPr>
                    </w:rPrChange>
                  </w:rPr>
                  <w:delText xml:space="preserve"> </w:delText>
                </w:r>
                <w:r w:rsidRPr="00C06385" w:rsidDel="00FE22BE">
                  <w:rPr>
                    <w:rFonts w:hint="eastAsia"/>
                    <w:rPrChange w:id="15244" w:author="Jackson Wang" w:date="2021-09-12T12:24:00Z">
                      <w:rPr>
                        <w:rFonts w:hint="eastAsia"/>
                        <w:sz w:val="24"/>
                        <w:szCs w:val="24"/>
                      </w:rPr>
                    </w:rPrChange>
                  </w:rPr>
                  <w:delText>名</w:delText>
                </w:r>
              </w:del>
            </w:ins>
          </w:p>
        </w:tc>
        <w:tc>
          <w:tcPr>
            <w:tcW w:w="2168" w:type="dxa"/>
            <w:vAlign w:val="center"/>
            <w:tcPrChange w:id="15245" w:author="Jackson Wang" w:date="2021-09-12T12:25:00Z">
              <w:tcPr>
                <w:tcW w:w="2168" w:type="dxa"/>
              </w:tcPr>
            </w:tcPrChange>
          </w:tcPr>
          <w:p w14:paraId="3890B761" w14:textId="00800D39" w:rsidR="00C06385" w:rsidRPr="00C06385" w:rsidDel="00FE22BE" w:rsidRDefault="00C06385">
            <w:pPr>
              <w:pStyle w:val="13"/>
              <w:ind w:leftChars="50" w:left="560" w:hangingChars="150" w:hanging="420"/>
              <w:rPr>
                <w:ins w:id="15246" w:author="Jackson Wang" w:date="2021-09-12T12:24:00Z"/>
                <w:del w:id="15247" w:author="User" w:date="2021-09-13T18:30:00Z"/>
                <w:rFonts w:hint="eastAsia"/>
                <w:rPrChange w:id="15248" w:author="Jackson Wang" w:date="2021-09-12T12:24:00Z">
                  <w:rPr>
                    <w:ins w:id="15249" w:author="Jackson Wang" w:date="2021-09-12T12:24:00Z"/>
                    <w:del w:id="15250" w:author="User" w:date="2021-09-13T18:30:00Z"/>
                    <w:rFonts w:hint="eastAsia"/>
                    <w:sz w:val="24"/>
                    <w:szCs w:val="24"/>
                  </w:rPr>
                </w:rPrChange>
              </w:rPr>
              <w:pPrChange w:id="15251"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252" w:author="Jackson Wang" w:date="2021-09-12T12:24:00Z">
              <w:del w:id="15253" w:author="User" w:date="2021-09-13T18:30:00Z">
                <w:r w:rsidRPr="00C06385" w:rsidDel="00FE22BE">
                  <w:rPr>
                    <w:rFonts w:hint="eastAsia"/>
                    <w:rPrChange w:id="15254" w:author="Jackson Wang" w:date="2021-09-12T12:24:00Z">
                      <w:rPr>
                        <w:rFonts w:hint="eastAsia"/>
                        <w:sz w:val="24"/>
                        <w:szCs w:val="24"/>
                      </w:rPr>
                    </w:rPrChange>
                  </w:rPr>
                  <w:delText>王嬿涵</w:delText>
                </w:r>
              </w:del>
            </w:ins>
          </w:p>
        </w:tc>
        <w:tc>
          <w:tcPr>
            <w:tcW w:w="2510" w:type="dxa"/>
            <w:vAlign w:val="center"/>
            <w:tcPrChange w:id="15255" w:author="Jackson Wang" w:date="2021-09-12T12:25:00Z">
              <w:tcPr>
                <w:tcW w:w="2510" w:type="dxa"/>
              </w:tcPr>
            </w:tcPrChange>
          </w:tcPr>
          <w:p w14:paraId="22D7C594" w14:textId="3A7BB3BD" w:rsidR="00C06385" w:rsidRPr="00C06385" w:rsidDel="00FE22BE" w:rsidRDefault="00C06385">
            <w:pPr>
              <w:pStyle w:val="13"/>
              <w:ind w:leftChars="50" w:left="560" w:hangingChars="150" w:hanging="420"/>
              <w:rPr>
                <w:ins w:id="15256" w:author="Jackson Wang" w:date="2021-09-12T12:24:00Z"/>
                <w:del w:id="15257" w:author="User" w:date="2021-09-13T18:30:00Z"/>
                <w:rFonts w:hint="eastAsia"/>
                <w:rPrChange w:id="15258" w:author="Jackson Wang" w:date="2021-09-12T12:24:00Z">
                  <w:rPr>
                    <w:ins w:id="15259" w:author="Jackson Wang" w:date="2021-09-12T12:24:00Z"/>
                    <w:del w:id="15260" w:author="User" w:date="2021-09-13T18:30:00Z"/>
                    <w:rFonts w:hint="eastAsia"/>
                    <w:sz w:val="24"/>
                    <w:szCs w:val="24"/>
                  </w:rPr>
                </w:rPrChange>
              </w:rPr>
              <w:pPrChange w:id="15261"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262" w:author="Jackson Wang" w:date="2021-09-12T12:24:00Z">
              <w:del w:id="15263" w:author="User" w:date="2021-09-13T18:30:00Z">
                <w:r w:rsidRPr="00C06385" w:rsidDel="00FE22BE">
                  <w:rPr>
                    <w:rFonts w:hint="eastAsia"/>
                    <w:rPrChange w:id="15264" w:author="Jackson Wang" w:date="2021-09-12T12:24:00Z">
                      <w:rPr>
                        <w:rFonts w:hint="eastAsia"/>
                        <w:sz w:val="24"/>
                        <w:szCs w:val="24"/>
                      </w:rPr>
                    </w:rPrChange>
                  </w:rPr>
                  <w:delText>專案職稱</w:delText>
                </w:r>
              </w:del>
            </w:ins>
          </w:p>
        </w:tc>
        <w:tc>
          <w:tcPr>
            <w:tcW w:w="1638" w:type="dxa"/>
            <w:vAlign w:val="center"/>
            <w:tcPrChange w:id="15265" w:author="Jackson Wang" w:date="2021-09-12T12:25:00Z">
              <w:tcPr>
                <w:tcW w:w="1638" w:type="dxa"/>
              </w:tcPr>
            </w:tcPrChange>
          </w:tcPr>
          <w:p w14:paraId="4AC3813A" w14:textId="60A44A04" w:rsidR="00C06385" w:rsidRPr="00C06385" w:rsidDel="00FE22BE" w:rsidRDefault="00C06385">
            <w:pPr>
              <w:pStyle w:val="13"/>
              <w:ind w:leftChars="50" w:left="560" w:hangingChars="150" w:hanging="420"/>
              <w:rPr>
                <w:ins w:id="15266" w:author="Jackson Wang" w:date="2021-09-12T12:24:00Z"/>
                <w:del w:id="15267" w:author="User" w:date="2021-09-13T18:30:00Z"/>
                <w:rFonts w:cs="Arial Unicode MS"/>
                <w14:textOutline w14:w="0" w14:cap="flat" w14:cmpd="sng" w14:algn="ctr">
                  <w14:noFill/>
                  <w14:prstDash w14:val="solid"/>
                  <w14:bevel/>
                </w14:textOutline>
                <w:rPrChange w:id="15268" w:author="Jackson Wang" w:date="2021-09-12T12:24:00Z">
                  <w:rPr>
                    <w:ins w:id="15269" w:author="Jackson Wang" w:date="2021-09-12T12:24:00Z"/>
                    <w:del w:id="15270"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271" w:author="User" w:date="2021-09-14T13:59:00Z">
                <w:pPr>
                  <w:ind w:left="240" w:hanging="240"/>
                </w:pPr>
              </w:pPrChange>
            </w:pPr>
            <w:ins w:id="15272" w:author="Jackson Wang" w:date="2021-09-12T12:24:00Z">
              <w:del w:id="15273" w:author="User" w:date="2021-09-13T18:30:00Z">
                <w:r w:rsidRPr="00C06385" w:rsidDel="00FE22BE">
                  <w:rPr>
                    <w:rFonts w:cs="Arial Unicode MS"/>
                    <w14:textOutline w14:w="0" w14:cap="flat" w14:cmpd="sng" w14:algn="ctr">
                      <w14:noFill/>
                      <w14:prstDash w14:val="solid"/>
                      <w14:bevel/>
                    </w14:textOutline>
                    <w:rPrChange w:id="15274"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法律顧問</w:delText>
                </w:r>
              </w:del>
            </w:ins>
          </w:p>
        </w:tc>
      </w:tr>
      <w:tr w:rsidR="00C06385" w:rsidRPr="00C06385" w:rsidDel="00FE22BE" w14:paraId="3027AF31" w14:textId="2A722F74" w:rsidTr="00C06385">
        <w:trPr>
          <w:ins w:id="15275" w:author="Jackson Wang" w:date="2021-09-12T12:24:00Z"/>
          <w:del w:id="15276" w:author="User" w:date="2021-09-13T18:30:00Z"/>
        </w:trPr>
        <w:tc>
          <w:tcPr>
            <w:tcW w:w="1980" w:type="dxa"/>
            <w:vAlign w:val="center"/>
            <w:tcPrChange w:id="15277" w:author="Jackson Wang" w:date="2021-09-12T12:25:00Z">
              <w:tcPr>
                <w:tcW w:w="1980" w:type="dxa"/>
              </w:tcPr>
            </w:tcPrChange>
          </w:tcPr>
          <w:p w14:paraId="6DE5BFAF" w14:textId="4A1A8C59" w:rsidR="00C06385" w:rsidRPr="00C06385" w:rsidDel="00FE22BE" w:rsidRDefault="00C06385">
            <w:pPr>
              <w:pStyle w:val="13"/>
              <w:ind w:leftChars="50" w:left="560" w:hangingChars="150" w:hanging="420"/>
              <w:rPr>
                <w:ins w:id="15278" w:author="Jackson Wang" w:date="2021-09-12T12:24:00Z"/>
                <w:del w:id="15279" w:author="User" w:date="2021-09-13T18:30:00Z"/>
                <w:rFonts w:hint="eastAsia"/>
                <w:rPrChange w:id="15280" w:author="Jackson Wang" w:date="2021-09-12T12:24:00Z">
                  <w:rPr>
                    <w:ins w:id="15281" w:author="Jackson Wang" w:date="2021-09-12T12:24:00Z"/>
                    <w:del w:id="15282" w:author="User" w:date="2021-09-13T18:30:00Z"/>
                    <w:rFonts w:hint="eastAsia"/>
                    <w:sz w:val="24"/>
                    <w:szCs w:val="24"/>
                  </w:rPr>
                </w:rPrChange>
              </w:rPr>
              <w:pPrChange w:id="15283"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284" w:author="Jackson Wang" w:date="2021-09-12T12:24:00Z">
              <w:del w:id="15285" w:author="User" w:date="2021-09-13T18:30:00Z">
                <w:r w:rsidRPr="00C06385" w:rsidDel="00FE22BE">
                  <w:rPr>
                    <w:rFonts w:hint="eastAsia"/>
                    <w:rPrChange w:id="15286" w:author="Jackson Wang" w:date="2021-09-12T12:24:00Z">
                      <w:rPr>
                        <w:rFonts w:hint="eastAsia"/>
                        <w:sz w:val="24"/>
                        <w:szCs w:val="24"/>
                      </w:rPr>
                    </w:rPrChange>
                  </w:rPr>
                  <w:delText>學</w:delText>
                </w:r>
                <w:r w:rsidRPr="00C06385" w:rsidDel="00FE22BE">
                  <w:rPr>
                    <w:rFonts w:hint="eastAsia"/>
                    <w:rPrChange w:id="15287" w:author="Jackson Wang" w:date="2021-09-12T12:24:00Z">
                      <w:rPr>
                        <w:rFonts w:hint="eastAsia"/>
                        <w:sz w:val="24"/>
                        <w:szCs w:val="24"/>
                      </w:rPr>
                    </w:rPrChange>
                  </w:rPr>
                  <w:delText xml:space="preserve"> </w:delText>
                </w:r>
                <w:r w:rsidRPr="00C06385" w:rsidDel="00FE22BE">
                  <w:rPr>
                    <w:rFonts w:hint="eastAsia"/>
                    <w:rPrChange w:id="15288" w:author="Jackson Wang" w:date="2021-09-12T12:24:00Z">
                      <w:rPr>
                        <w:rFonts w:hint="eastAsia"/>
                        <w:sz w:val="24"/>
                        <w:szCs w:val="24"/>
                      </w:rPr>
                    </w:rPrChange>
                  </w:rPr>
                  <w:delText>歷</w:delText>
                </w:r>
              </w:del>
            </w:ins>
          </w:p>
        </w:tc>
        <w:tc>
          <w:tcPr>
            <w:tcW w:w="2168" w:type="dxa"/>
            <w:vAlign w:val="center"/>
            <w:tcPrChange w:id="15289" w:author="Jackson Wang" w:date="2021-09-12T12:25:00Z">
              <w:tcPr>
                <w:tcW w:w="2168" w:type="dxa"/>
              </w:tcPr>
            </w:tcPrChange>
          </w:tcPr>
          <w:p w14:paraId="21F78F5E" w14:textId="362D51C2" w:rsidR="00C06385" w:rsidRPr="00C06385" w:rsidDel="00FE22BE" w:rsidRDefault="00C06385">
            <w:pPr>
              <w:pStyle w:val="13"/>
              <w:ind w:leftChars="50" w:left="560" w:hangingChars="150" w:hanging="420"/>
              <w:rPr>
                <w:ins w:id="15290" w:author="Jackson Wang" w:date="2021-09-12T12:24:00Z"/>
                <w:del w:id="15291" w:author="User" w:date="2021-09-13T18:30:00Z"/>
                <w:rPrChange w:id="15292" w:author="Jackson Wang" w:date="2021-09-12T12:24:00Z">
                  <w:rPr>
                    <w:ins w:id="15293" w:author="Jackson Wang" w:date="2021-09-12T12:24:00Z"/>
                    <w:del w:id="15294" w:author="User" w:date="2021-09-13T18:30:00Z"/>
                    <w:rFonts w:ascii="標楷體" w:hAnsi="標楷體"/>
                    <w:sz w:val="24"/>
                    <w:szCs w:val="24"/>
                  </w:rPr>
                </w:rPrChange>
              </w:rPr>
              <w:pPrChange w:id="15295" w:author="User" w:date="2021-09-14T13:59:00Z">
                <w:pPr>
                  <w:spacing w:line="400" w:lineRule="exact"/>
                  <w:ind w:left="240" w:hanging="240"/>
                </w:pPr>
              </w:pPrChange>
            </w:pPr>
            <w:ins w:id="15296" w:author="Jackson Wang" w:date="2021-09-12T12:24:00Z">
              <w:del w:id="15297" w:author="User" w:date="2021-09-13T18:30:00Z">
                <w:r w:rsidRPr="00C06385" w:rsidDel="00FE22BE">
                  <w:rPr>
                    <w:rFonts w:cs="Arial Unicode MS" w:hint="eastAsia"/>
                    <w14:textOutline w14:w="0" w14:cap="flat" w14:cmpd="sng" w14:algn="ctr">
                      <w14:noFill/>
                      <w14:prstDash w14:val="solid"/>
                      <w14:bevel/>
                    </w14:textOutline>
                    <w:rPrChange w:id="15298"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學士</w:delText>
                </w:r>
                <w:r w:rsidRPr="00C06385" w:rsidDel="00FE22BE">
                  <w:rPr>
                    <w:rFonts w:cs="Arial Unicode MS"/>
                    <w14:textOutline w14:w="0" w14:cap="flat" w14:cmpd="sng" w14:algn="ctr">
                      <w14:noFill/>
                      <w14:prstDash w14:val="solid"/>
                      <w14:bevel/>
                    </w14:textOutline>
                    <w:rPrChange w:id="15299"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在學</w:delText>
                </w:r>
              </w:del>
            </w:ins>
          </w:p>
        </w:tc>
        <w:tc>
          <w:tcPr>
            <w:tcW w:w="2510" w:type="dxa"/>
            <w:vAlign w:val="center"/>
            <w:tcPrChange w:id="15300" w:author="Jackson Wang" w:date="2021-09-12T12:25:00Z">
              <w:tcPr>
                <w:tcW w:w="2510" w:type="dxa"/>
              </w:tcPr>
            </w:tcPrChange>
          </w:tcPr>
          <w:p w14:paraId="3143C71E" w14:textId="1EF6F306" w:rsidR="00C06385" w:rsidRPr="00C06385" w:rsidDel="00FE22BE" w:rsidRDefault="00C06385">
            <w:pPr>
              <w:pStyle w:val="13"/>
              <w:ind w:leftChars="50" w:left="560" w:hangingChars="150" w:hanging="420"/>
              <w:rPr>
                <w:ins w:id="15301" w:author="Jackson Wang" w:date="2021-09-12T12:24:00Z"/>
                <w:del w:id="15302" w:author="User" w:date="2021-09-13T18:30:00Z"/>
                <w:rPrChange w:id="15303" w:author="Jackson Wang" w:date="2021-09-12T12:24:00Z">
                  <w:rPr>
                    <w:ins w:id="15304" w:author="Jackson Wang" w:date="2021-09-12T12:24:00Z"/>
                    <w:del w:id="15305" w:author="User" w:date="2021-09-13T18:30:00Z"/>
                    <w:rFonts w:ascii="標楷體" w:hAnsi="標楷體"/>
                    <w:sz w:val="24"/>
                    <w:szCs w:val="24"/>
                    <w:lang w:val="zh-TW"/>
                  </w:rPr>
                </w:rPrChange>
              </w:rPr>
              <w:pPrChange w:id="15306" w:author="User" w:date="2021-09-14T13:59:00Z">
                <w:pPr>
                  <w:spacing w:line="400" w:lineRule="exact"/>
                  <w:ind w:left="240" w:hanging="240"/>
                </w:pPr>
              </w:pPrChange>
            </w:pPr>
            <w:ins w:id="15307" w:author="Jackson Wang" w:date="2021-09-12T12:24:00Z">
              <w:del w:id="15308" w:author="User" w:date="2021-09-13T18:30:00Z">
                <w:r w:rsidRPr="00C06385" w:rsidDel="00FE22BE">
                  <w:rPr>
                    <w:rFonts w:hint="eastAsia"/>
                    <w:rPrChange w:id="15309" w:author="Jackson Wang" w:date="2021-09-12T12:24:00Z">
                      <w:rPr>
                        <w:rFonts w:ascii="標楷體" w:hAnsi="標楷體" w:hint="eastAsia"/>
                        <w:sz w:val="24"/>
                        <w:szCs w:val="24"/>
                        <w:lang w:val="zh-TW"/>
                      </w:rPr>
                    </w:rPrChange>
                  </w:rPr>
                  <w:delText>相關年資</w:delText>
                </w:r>
              </w:del>
            </w:ins>
          </w:p>
        </w:tc>
        <w:tc>
          <w:tcPr>
            <w:tcW w:w="1638" w:type="dxa"/>
            <w:vAlign w:val="center"/>
            <w:tcPrChange w:id="15310" w:author="Jackson Wang" w:date="2021-09-12T12:25:00Z">
              <w:tcPr>
                <w:tcW w:w="1638" w:type="dxa"/>
              </w:tcPr>
            </w:tcPrChange>
          </w:tcPr>
          <w:p w14:paraId="103A85B2" w14:textId="2A58C45F" w:rsidR="00C06385" w:rsidRPr="00C06385" w:rsidDel="00FE22BE" w:rsidRDefault="00C06385">
            <w:pPr>
              <w:pStyle w:val="13"/>
              <w:ind w:leftChars="50" w:left="560" w:hangingChars="150" w:hanging="420"/>
              <w:rPr>
                <w:ins w:id="15311" w:author="Jackson Wang" w:date="2021-09-12T12:24:00Z"/>
                <w:del w:id="15312" w:author="User" w:date="2021-09-13T18:30:00Z"/>
                <w:rPrChange w:id="15313" w:author="Jackson Wang" w:date="2021-09-12T12:24:00Z">
                  <w:rPr>
                    <w:ins w:id="15314" w:author="Jackson Wang" w:date="2021-09-12T12:24:00Z"/>
                    <w:del w:id="15315" w:author="User" w:date="2021-09-13T18:30:00Z"/>
                    <w:rFonts w:ascii="標楷體" w:hAnsi="標楷體"/>
                    <w:sz w:val="24"/>
                    <w:szCs w:val="24"/>
                    <w:lang w:val="zh-TW"/>
                  </w:rPr>
                </w:rPrChange>
              </w:rPr>
              <w:pPrChange w:id="15316" w:author="User" w:date="2021-09-14T13:59:00Z">
                <w:pPr>
                  <w:spacing w:line="400" w:lineRule="exact"/>
                  <w:ind w:left="240" w:hanging="240"/>
                </w:pPr>
              </w:pPrChange>
            </w:pPr>
            <w:ins w:id="15317" w:author="Jackson Wang" w:date="2021-09-12T12:24:00Z">
              <w:del w:id="15318" w:author="User" w:date="2021-09-13T18:30:00Z">
                <w:r w:rsidRPr="00C06385" w:rsidDel="00FE22BE">
                  <w:rPr>
                    <w:rPrChange w:id="15319" w:author="Jackson Wang" w:date="2021-09-12T12:24:00Z">
                      <w:rPr>
                        <w:rFonts w:ascii="標楷體" w:hAnsi="標楷體"/>
                        <w:sz w:val="24"/>
                        <w:szCs w:val="24"/>
                        <w:lang w:val="zh-TW"/>
                      </w:rPr>
                    </w:rPrChange>
                  </w:rPr>
                  <w:delText>2</w:delText>
                </w:r>
                <w:r w:rsidRPr="00C06385" w:rsidDel="00FE22BE">
                  <w:rPr>
                    <w:rPrChange w:id="15320" w:author="Jackson Wang" w:date="2021-09-12T12:24:00Z">
                      <w:rPr>
                        <w:rFonts w:ascii="標楷體" w:hAnsi="標楷體"/>
                        <w:sz w:val="24"/>
                        <w:szCs w:val="24"/>
                        <w:lang w:val="zh-TW"/>
                      </w:rPr>
                    </w:rPrChange>
                  </w:rPr>
                  <w:delText>年</w:delText>
                </w:r>
              </w:del>
            </w:ins>
          </w:p>
        </w:tc>
      </w:tr>
      <w:tr w:rsidR="00C06385" w:rsidRPr="00C06385" w:rsidDel="00FE22BE" w14:paraId="2443AC1C" w14:textId="7060B433" w:rsidTr="00C06385">
        <w:trPr>
          <w:ins w:id="15321" w:author="Jackson Wang" w:date="2021-09-12T12:24:00Z"/>
          <w:del w:id="15322" w:author="User" w:date="2021-09-13T18:30:00Z"/>
        </w:trPr>
        <w:tc>
          <w:tcPr>
            <w:tcW w:w="8296" w:type="dxa"/>
            <w:gridSpan w:val="4"/>
            <w:vAlign w:val="center"/>
            <w:tcPrChange w:id="15323" w:author="Jackson Wang" w:date="2021-09-12T12:25:00Z">
              <w:tcPr>
                <w:tcW w:w="8296" w:type="dxa"/>
                <w:gridSpan w:val="4"/>
              </w:tcPr>
            </w:tcPrChange>
          </w:tcPr>
          <w:p w14:paraId="7D78C71C" w14:textId="20DCE0CB" w:rsidR="00C06385" w:rsidRPr="00C06385" w:rsidDel="00FE22BE" w:rsidRDefault="00C06385">
            <w:pPr>
              <w:pStyle w:val="13"/>
              <w:ind w:leftChars="50" w:left="560" w:hangingChars="150" w:hanging="420"/>
              <w:rPr>
                <w:ins w:id="15324" w:author="Jackson Wang" w:date="2021-09-12T12:24:00Z"/>
                <w:del w:id="15325" w:author="User" w:date="2021-09-13T18:30:00Z"/>
                <w:rFonts w:cs="Arial Unicode MS"/>
                <w14:textOutline w14:w="0" w14:cap="flat" w14:cmpd="sng" w14:algn="ctr">
                  <w14:noFill/>
                  <w14:prstDash w14:val="solid"/>
                  <w14:bevel/>
                </w14:textOutline>
                <w:rPrChange w:id="15326" w:author="Jackson Wang" w:date="2021-09-12T12:24:00Z">
                  <w:rPr>
                    <w:ins w:id="15327" w:author="Jackson Wang" w:date="2021-09-12T12:24:00Z"/>
                    <w:del w:id="15328"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329" w:author="User" w:date="2021-09-14T13:59:00Z">
                <w:pPr>
                  <w:spacing w:line="400" w:lineRule="exact"/>
                  <w:ind w:left="240" w:hanging="240"/>
                </w:pPr>
              </w:pPrChange>
            </w:pPr>
            <w:ins w:id="15330" w:author="Jackson Wang" w:date="2021-09-12T12:24:00Z">
              <w:del w:id="15331" w:author="User" w:date="2021-09-13T18:30:00Z">
                <w:r w:rsidRPr="00C06385" w:rsidDel="00FE22BE">
                  <w:rPr>
                    <w:rFonts w:cs="Arial Unicode MS" w:hint="eastAsia"/>
                    <w14:textOutline w14:w="0" w14:cap="flat" w14:cmpd="sng" w14:algn="ctr">
                      <w14:noFill/>
                      <w14:prstDash w14:val="solid"/>
                      <w14:bevel/>
                    </w14:textOutline>
                    <w:rPrChange w:id="15332"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個人專長：</w:delText>
                </w:r>
              </w:del>
            </w:ins>
          </w:p>
          <w:p w14:paraId="1D7B74FC" w14:textId="3477BB7F" w:rsidR="00C06385" w:rsidRPr="00C06385" w:rsidDel="00FE22BE" w:rsidRDefault="00C06385">
            <w:pPr>
              <w:pStyle w:val="13"/>
              <w:ind w:leftChars="50" w:left="560" w:hangingChars="150" w:hanging="420"/>
              <w:rPr>
                <w:ins w:id="15333" w:author="Jackson Wang" w:date="2021-09-12T12:24:00Z"/>
                <w:del w:id="15334" w:author="User" w:date="2021-09-13T18:30:00Z"/>
                <w:rFonts w:cs="Arial Unicode MS"/>
                <w14:textOutline w14:w="0" w14:cap="flat" w14:cmpd="sng" w14:algn="ctr">
                  <w14:noFill/>
                  <w14:prstDash w14:val="solid"/>
                  <w14:bevel/>
                </w14:textOutline>
                <w:rPrChange w:id="15335" w:author="Jackson Wang" w:date="2021-09-12T12:24:00Z">
                  <w:rPr>
                    <w:ins w:id="15336" w:author="Jackson Wang" w:date="2021-09-12T12:24:00Z"/>
                    <w:del w:id="15337"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338" w:author="User" w:date="2021-09-14T13:59:00Z">
                <w:pPr>
                  <w:ind w:left="240" w:hanging="240"/>
                </w:pPr>
              </w:pPrChange>
            </w:pPr>
            <w:ins w:id="15339" w:author="Jackson Wang" w:date="2021-09-12T12:24:00Z">
              <w:del w:id="15340" w:author="User" w:date="2021-09-13T18:30:00Z">
                <w:r w:rsidRPr="00C06385" w:rsidDel="00FE22BE">
                  <w:rPr>
                    <w:rFonts w:cs="Arial Unicode MS"/>
                    <w14:textOutline w14:w="0" w14:cap="flat" w14:cmpd="sng" w14:algn="ctr">
                      <w14:noFill/>
                      <w14:prstDash w14:val="solid"/>
                      <w14:bevel/>
                    </w14:textOutline>
                    <w:rPrChange w:id="15341"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法律文書攥寫</w:delText>
                </w:r>
                <w:r w:rsidRPr="00C06385" w:rsidDel="00FE22BE">
                  <w:rPr>
                    <w:rFonts w:cs="Arial Unicode MS"/>
                    <w14:textOutline w14:w="0" w14:cap="flat" w14:cmpd="sng" w14:algn="ctr">
                      <w14:noFill/>
                      <w14:prstDash w14:val="solid"/>
                      <w14:bevel/>
                    </w14:textOutline>
                    <w:rPrChange w:id="15342"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w:delText>
                </w:r>
                <w:r w:rsidRPr="00C06385" w:rsidDel="00FE22BE">
                  <w:rPr>
                    <w:rFonts w:cs="Arial Unicode MS"/>
                    <w14:textOutline w14:w="0" w14:cap="flat" w14:cmpd="sng" w14:algn="ctr">
                      <w14:noFill/>
                      <w14:prstDash w14:val="solid"/>
                      <w14:bevel/>
                    </w14:textOutline>
                    <w:rPrChange w:id="15343"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文書文案書寫分析整</w:delText>
                </w:r>
                <w:r w:rsidRPr="00C06385" w:rsidDel="00FE22BE">
                  <w:rPr>
                    <w:rFonts w:cs="Arial Unicode MS" w:hint="cs"/>
                    <w14:textOutline w14:w="0" w14:cap="flat" w14:cmpd="sng" w14:algn="ctr">
                      <w14:noFill/>
                      <w14:prstDash w14:val="solid"/>
                      <w14:bevel/>
                    </w14:textOutline>
                    <w:rPrChange w:id="15344" w:author="Jackson Wang" w:date="2021-09-12T12:24:00Z">
                      <w:rPr>
                        <w:rFonts w:ascii="標楷體" w:hAnsi="標楷體" w:cs="Arial Unicode MS" w:hint="cs"/>
                        <w:sz w:val="24"/>
                        <w:szCs w:val="24"/>
                        <w:lang w:val="zh-TW"/>
                        <w14:textOutline w14:w="0" w14:cap="flat" w14:cmpd="sng" w14:algn="ctr">
                          <w14:noFill/>
                          <w14:prstDash w14:val="solid"/>
                          <w14:bevel/>
                        </w14:textOutline>
                      </w:rPr>
                    </w:rPrChange>
                  </w:rPr>
                  <w:delText>理</w:delText>
                </w:r>
              </w:del>
            </w:ins>
          </w:p>
        </w:tc>
      </w:tr>
      <w:tr w:rsidR="00C06385" w:rsidRPr="00C06385" w:rsidDel="00FE22BE" w14:paraId="368D01A8" w14:textId="2EF0125D" w:rsidTr="00C06385">
        <w:trPr>
          <w:ins w:id="15345" w:author="Jackson Wang" w:date="2021-09-12T12:24:00Z"/>
          <w:del w:id="15346" w:author="User" w:date="2021-09-13T18:30:00Z"/>
        </w:trPr>
        <w:tc>
          <w:tcPr>
            <w:tcW w:w="8296" w:type="dxa"/>
            <w:gridSpan w:val="4"/>
            <w:vAlign w:val="center"/>
            <w:tcPrChange w:id="15347" w:author="Jackson Wang" w:date="2021-09-12T12:25:00Z">
              <w:tcPr>
                <w:tcW w:w="8296" w:type="dxa"/>
                <w:gridSpan w:val="4"/>
              </w:tcPr>
            </w:tcPrChange>
          </w:tcPr>
          <w:p w14:paraId="532E695D" w14:textId="6F085D4C" w:rsidR="00C06385" w:rsidRPr="00C06385" w:rsidDel="00FE22BE" w:rsidRDefault="00C06385">
            <w:pPr>
              <w:pStyle w:val="13"/>
              <w:ind w:leftChars="50" w:left="560" w:hangingChars="150" w:hanging="420"/>
              <w:rPr>
                <w:ins w:id="15348" w:author="Jackson Wang" w:date="2021-09-12T12:24:00Z"/>
                <w:del w:id="15349" w:author="User" w:date="2021-09-13T18:30:00Z"/>
                <w:rFonts w:cs="Arial Unicode MS"/>
                <w14:textOutline w14:w="0" w14:cap="flat" w14:cmpd="sng" w14:algn="ctr">
                  <w14:noFill/>
                  <w14:prstDash w14:val="solid"/>
                  <w14:bevel/>
                </w14:textOutline>
                <w:rPrChange w:id="15350" w:author="Jackson Wang" w:date="2021-09-12T12:24:00Z">
                  <w:rPr>
                    <w:ins w:id="15351" w:author="Jackson Wang" w:date="2021-09-12T12:24:00Z"/>
                    <w:del w:id="15352"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353" w:author="User" w:date="2021-09-14T13:59:00Z">
                <w:pPr>
                  <w:spacing w:line="400" w:lineRule="exact"/>
                  <w:ind w:left="240" w:hanging="240"/>
                  <w:jc w:val="center"/>
                </w:pPr>
              </w:pPrChange>
            </w:pPr>
            <w:ins w:id="15354" w:author="Jackson Wang" w:date="2021-09-12T12:24:00Z">
              <w:del w:id="15355" w:author="User" w:date="2021-09-13T18:30:00Z">
                <w:r w:rsidRPr="00C06385" w:rsidDel="00FE22BE">
                  <w:rPr>
                    <w:rFonts w:cs="Arial Unicode MS" w:hint="eastAsia"/>
                    <w14:textOutline w14:w="0" w14:cap="flat" w14:cmpd="sng" w14:algn="ctr">
                      <w14:noFill/>
                      <w14:prstDash w14:val="solid"/>
                      <w14:bevel/>
                    </w14:textOutline>
                    <w:rPrChange w:id="15356"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專業領域</w:delText>
                </w:r>
              </w:del>
            </w:ins>
          </w:p>
        </w:tc>
      </w:tr>
      <w:tr w:rsidR="00C06385" w:rsidRPr="00C06385" w:rsidDel="00FE22BE" w14:paraId="14FB2F0D" w14:textId="02506921" w:rsidTr="00C06385">
        <w:trPr>
          <w:ins w:id="15357" w:author="Jackson Wang" w:date="2021-09-12T12:24:00Z"/>
          <w:del w:id="15358" w:author="User" w:date="2021-09-13T18:30:00Z"/>
        </w:trPr>
        <w:tc>
          <w:tcPr>
            <w:tcW w:w="1980" w:type="dxa"/>
            <w:vAlign w:val="center"/>
            <w:tcPrChange w:id="15359" w:author="Jackson Wang" w:date="2021-09-12T12:25:00Z">
              <w:tcPr>
                <w:tcW w:w="1980" w:type="dxa"/>
              </w:tcPr>
            </w:tcPrChange>
          </w:tcPr>
          <w:p w14:paraId="5A8560F2" w14:textId="719B0885" w:rsidR="00C06385" w:rsidRPr="00C06385" w:rsidDel="00FE22BE" w:rsidRDefault="00C06385">
            <w:pPr>
              <w:pStyle w:val="13"/>
              <w:ind w:leftChars="50" w:left="560" w:hangingChars="150" w:hanging="420"/>
              <w:rPr>
                <w:ins w:id="15360" w:author="Jackson Wang" w:date="2021-09-12T12:24:00Z"/>
                <w:del w:id="15361" w:author="User" w:date="2021-09-13T18:30:00Z"/>
                <w:rFonts w:hint="eastAsia"/>
                <w:rPrChange w:id="15362" w:author="Jackson Wang" w:date="2021-09-12T12:24:00Z">
                  <w:rPr>
                    <w:ins w:id="15363" w:author="Jackson Wang" w:date="2021-09-12T12:24:00Z"/>
                    <w:del w:id="15364" w:author="User" w:date="2021-09-13T18:30:00Z"/>
                    <w:rFonts w:hint="eastAsia"/>
                    <w:sz w:val="24"/>
                    <w:szCs w:val="24"/>
                  </w:rPr>
                </w:rPrChange>
              </w:rPr>
              <w:pPrChange w:id="15365"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366" w:author="Jackson Wang" w:date="2021-09-12T12:24:00Z">
              <w:del w:id="15367" w:author="User" w:date="2021-09-13T18:30:00Z">
                <w:r w:rsidRPr="00C06385" w:rsidDel="00FE22BE">
                  <w:rPr>
                    <w:rFonts w:hint="eastAsia"/>
                    <w:rPrChange w:id="15368" w:author="Jackson Wang" w:date="2021-09-12T12:24:00Z">
                      <w:rPr>
                        <w:rFonts w:hint="eastAsia"/>
                        <w:sz w:val="24"/>
                        <w:szCs w:val="24"/>
                      </w:rPr>
                    </w:rPrChange>
                  </w:rPr>
                  <w:delText>機關</w:delText>
                </w:r>
              </w:del>
            </w:ins>
          </w:p>
        </w:tc>
        <w:tc>
          <w:tcPr>
            <w:tcW w:w="4678" w:type="dxa"/>
            <w:gridSpan w:val="2"/>
            <w:vAlign w:val="center"/>
            <w:tcPrChange w:id="15369" w:author="Jackson Wang" w:date="2021-09-12T12:25:00Z">
              <w:tcPr>
                <w:tcW w:w="4678" w:type="dxa"/>
                <w:gridSpan w:val="2"/>
              </w:tcPr>
            </w:tcPrChange>
          </w:tcPr>
          <w:p w14:paraId="49E518BA" w14:textId="79403BBB" w:rsidR="00C06385" w:rsidRPr="00C06385" w:rsidDel="00FE22BE" w:rsidRDefault="00C06385">
            <w:pPr>
              <w:pStyle w:val="13"/>
              <w:ind w:leftChars="50" w:left="560" w:hangingChars="150" w:hanging="420"/>
              <w:rPr>
                <w:ins w:id="15370" w:author="Jackson Wang" w:date="2021-09-12T12:24:00Z"/>
                <w:del w:id="15371" w:author="User" w:date="2021-09-13T18:30:00Z"/>
                <w:rFonts w:cs="Arial Unicode MS"/>
                <w14:textOutline w14:w="0" w14:cap="flat" w14:cmpd="sng" w14:algn="ctr">
                  <w14:noFill/>
                  <w14:prstDash w14:val="solid"/>
                  <w14:bevel/>
                </w14:textOutline>
                <w:rPrChange w:id="15372" w:author="Jackson Wang" w:date="2021-09-12T12:24:00Z">
                  <w:rPr>
                    <w:ins w:id="15373" w:author="Jackson Wang" w:date="2021-09-12T12:24:00Z"/>
                    <w:del w:id="15374"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375" w:author="User" w:date="2021-09-14T13:59:00Z">
                <w:pPr>
                  <w:spacing w:line="400" w:lineRule="exact"/>
                  <w:ind w:left="240" w:hanging="240"/>
                  <w:jc w:val="center"/>
                </w:pPr>
              </w:pPrChange>
            </w:pPr>
            <w:ins w:id="15376" w:author="Jackson Wang" w:date="2021-09-12T12:24:00Z">
              <w:del w:id="15377" w:author="User" w:date="2021-09-13T18:30:00Z">
                <w:r w:rsidRPr="00C06385" w:rsidDel="00FE22BE">
                  <w:rPr>
                    <w:rFonts w:cs="Arial Unicode MS"/>
                    <w14:textOutline w14:w="0" w14:cap="flat" w14:cmpd="sng" w14:algn="ctr">
                      <w14:noFill/>
                      <w14:prstDash w14:val="solid"/>
                      <w14:bevel/>
                    </w14:textOutline>
                    <w:rPrChange w:id="15378"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專案名稱</w:delText>
                </w:r>
              </w:del>
            </w:ins>
          </w:p>
        </w:tc>
        <w:tc>
          <w:tcPr>
            <w:tcW w:w="1638" w:type="dxa"/>
            <w:vAlign w:val="center"/>
            <w:tcPrChange w:id="15379" w:author="Jackson Wang" w:date="2021-09-12T12:25:00Z">
              <w:tcPr>
                <w:tcW w:w="1638" w:type="dxa"/>
              </w:tcPr>
            </w:tcPrChange>
          </w:tcPr>
          <w:p w14:paraId="74F2783A" w14:textId="353661BD" w:rsidR="00C06385" w:rsidRPr="00C06385" w:rsidDel="00FE22BE" w:rsidRDefault="00C06385">
            <w:pPr>
              <w:pStyle w:val="13"/>
              <w:ind w:leftChars="50" w:left="560" w:hangingChars="150" w:hanging="420"/>
              <w:rPr>
                <w:ins w:id="15380" w:author="Jackson Wang" w:date="2021-09-12T12:24:00Z"/>
                <w:del w:id="15381" w:author="User" w:date="2021-09-13T18:30:00Z"/>
                <w:rFonts w:cs="Arial Unicode MS"/>
                <w14:textOutline w14:w="0" w14:cap="flat" w14:cmpd="sng" w14:algn="ctr">
                  <w14:noFill/>
                  <w14:prstDash w14:val="solid"/>
                  <w14:bevel/>
                </w14:textOutline>
                <w:rPrChange w:id="15382" w:author="Jackson Wang" w:date="2021-09-12T12:24:00Z">
                  <w:rPr>
                    <w:ins w:id="15383" w:author="Jackson Wang" w:date="2021-09-12T12:24:00Z"/>
                    <w:del w:id="15384"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385" w:author="User" w:date="2021-09-14T13:59:00Z">
                <w:pPr>
                  <w:spacing w:line="400" w:lineRule="exact"/>
                  <w:ind w:left="240" w:hanging="240"/>
                  <w:jc w:val="center"/>
                </w:pPr>
              </w:pPrChange>
            </w:pPr>
            <w:ins w:id="15386" w:author="Jackson Wang" w:date="2021-09-12T12:24:00Z">
              <w:del w:id="15387" w:author="User" w:date="2021-09-13T18:30:00Z">
                <w:r w:rsidRPr="00C06385" w:rsidDel="00FE22BE">
                  <w:rPr>
                    <w:rFonts w:cs="Arial Unicode MS"/>
                    <w14:textOutline w14:w="0" w14:cap="flat" w14:cmpd="sng" w14:algn="ctr">
                      <w14:noFill/>
                      <w14:prstDash w14:val="solid"/>
                      <w14:bevel/>
                    </w14:textOutline>
                    <w:rPrChange w:id="15388" w:author="Jackson Wang" w:date="2021-09-12T12:24:00Z">
                      <w:rPr>
                        <w:rFonts w:ascii="標楷體" w:hAnsi="標楷體" w:cs="Arial Unicode MS"/>
                        <w:sz w:val="24"/>
                        <w:szCs w:val="24"/>
                        <w:lang w:val="zh-TW"/>
                        <w14:textOutline w14:w="0" w14:cap="flat" w14:cmpd="sng" w14:algn="ctr">
                          <w14:noFill/>
                          <w14:prstDash w14:val="solid"/>
                          <w14:bevel/>
                        </w14:textOutline>
                      </w:rPr>
                    </w:rPrChange>
                  </w:rPr>
                  <w:delText>擔任職務</w:delText>
                </w:r>
              </w:del>
            </w:ins>
          </w:p>
        </w:tc>
      </w:tr>
      <w:tr w:rsidR="00C06385" w:rsidRPr="00C06385" w:rsidDel="00FE22BE" w14:paraId="2B1C3EE8" w14:textId="078EB2B4" w:rsidTr="00C06385">
        <w:trPr>
          <w:ins w:id="15389" w:author="Jackson Wang" w:date="2021-09-12T12:24:00Z"/>
          <w:del w:id="15390" w:author="User" w:date="2021-09-13T18:30:00Z"/>
        </w:trPr>
        <w:tc>
          <w:tcPr>
            <w:tcW w:w="1980" w:type="dxa"/>
            <w:vAlign w:val="center"/>
            <w:tcPrChange w:id="15391" w:author="Jackson Wang" w:date="2021-09-12T12:25:00Z">
              <w:tcPr>
                <w:tcW w:w="1980" w:type="dxa"/>
              </w:tcPr>
            </w:tcPrChange>
          </w:tcPr>
          <w:p w14:paraId="0348C172" w14:textId="13FAD0ED" w:rsidR="00C06385" w:rsidRPr="00C06385" w:rsidDel="00FE22BE" w:rsidRDefault="00C06385">
            <w:pPr>
              <w:pStyle w:val="13"/>
              <w:ind w:leftChars="50" w:left="560" w:hangingChars="150" w:hanging="420"/>
              <w:rPr>
                <w:ins w:id="15392" w:author="Jackson Wang" w:date="2021-09-12T12:24:00Z"/>
                <w:del w:id="15393" w:author="User" w:date="2021-09-13T18:30:00Z"/>
                <w:rFonts w:hint="eastAsia"/>
                <w:rPrChange w:id="15394" w:author="Jackson Wang" w:date="2021-09-12T12:24:00Z">
                  <w:rPr>
                    <w:ins w:id="15395" w:author="Jackson Wang" w:date="2021-09-12T12:24:00Z"/>
                    <w:del w:id="15396" w:author="User" w:date="2021-09-13T18:30:00Z"/>
                    <w:rFonts w:hint="eastAsia"/>
                    <w:sz w:val="24"/>
                    <w:szCs w:val="24"/>
                  </w:rPr>
                </w:rPrChange>
              </w:rPr>
              <w:pPrChange w:id="15397"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398" w:author="Jackson Wang" w:date="2021-09-12T12:24:00Z">
              <w:del w:id="15399" w:author="User" w:date="2021-09-13T18:30:00Z">
                <w:r w:rsidRPr="00C06385" w:rsidDel="00FE22BE">
                  <w:rPr>
                    <w:rFonts w:hint="eastAsia"/>
                    <w:rPrChange w:id="15400" w:author="Jackson Wang" w:date="2021-09-12T12:24:00Z">
                      <w:rPr>
                        <w:rFonts w:hint="eastAsia"/>
                        <w:sz w:val="24"/>
                        <w:szCs w:val="24"/>
                      </w:rPr>
                    </w:rPrChange>
                  </w:rPr>
                  <w:delText>臺南市工務局</w:delText>
                </w:r>
              </w:del>
            </w:ins>
          </w:p>
        </w:tc>
        <w:tc>
          <w:tcPr>
            <w:tcW w:w="4678" w:type="dxa"/>
            <w:gridSpan w:val="2"/>
            <w:vAlign w:val="center"/>
            <w:tcPrChange w:id="15401" w:author="Jackson Wang" w:date="2021-09-12T12:25:00Z">
              <w:tcPr>
                <w:tcW w:w="4678" w:type="dxa"/>
                <w:gridSpan w:val="2"/>
              </w:tcPr>
            </w:tcPrChange>
          </w:tcPr>
          <w:p w14:paraId="1931DCFA" w14:textId="16AB3A93" w:rsidR="00C06385" w:rsidRPr="00C06385" w:rsidDel="00FE22BE" w:rsidRDefault="00C06385">
            <w:pPr>
              <w:pStyle w:val="13"/>
              <w:ind w:leftChars="50" w:left="560" w:hangingChars="150" w:hanging="420"/>
              <w:rPr>
                <w:ins w:id="15402" w:author="Jackson Wang" w:date="2021-09-12T12:24:00Z"/>
                <w:del w:id="15403" w:author="User" w:date="2021-09-13T18:30:00Z"/>
                <w:rStyle w:val="fontstyle01"/>
                <w:rFonts w:ascii="標楷體" w:eastAsia="標楷體" w:hAnsi="標楷體" w:cs="微軟正黑體" w:hint="default"/>
                <w:sz w:val="28"/>
                <w:szCs w:val="28"/>
                <w:lang w:val="en-US"/>
                <w:rPrChange w:id="15404" w:author="Jackson Wang" w:date="2021-09-12T12:24:00Z">
                  <w:rPr>
                    <w:ins w:id="15405" w:author="Jackson Wang" w:date="2021-09-12T12:24:00Z"/>
                    <w:del w:id="15406" w:author="User" w:date="2021-09-13T18:30:00Z"/>
                    <w:rStyle w:val="fontstyle01"/>
                    <w:rFonts w:ascii="標楷體" w:eastAsia="標楷體" w:hAnsi="標楷體" w:cs="微軟正黑體" w:hint="default"/>
                    <w:lang w:val="zh-TW"/>
                  </w:rPr>
                </w:rPrChange>
              </w:rPr>
              <w:pPrChange w:id="15407" w:author="User" w:date="2021-09-14T13:59:00Z">
                <w:pPr>
                  <w:spacing w:line="400" w:lineRule="exact"/>
                  <w:ind w:left="280" w:hanging="280"/>
                </w:pPr>
              </w:pPrChange>
            </w:pPr>
            <w:ins w:id="15408" w:author="Jackson Wang" w:date="2021-09-12T12:24:00Z">
              <w:del w:id="15409" w:author="User" w:date="2021-09-13T18:30:00Z">
                <w:r w:rsidRPr="00FD0D14" w:rsidDel="00FE22BE">
                  <w:rPr>
                    <w:rStyle w:val="fontstyle01"/>
                    <w:rFonts w:ascii="標楷體" w:eastAsia="標楷體" w:hAnsi="標楷體" w:cs="微軟正黑體" w:hint="default"/>
                    <w:sz w:val="28"/>
                    <w:szCs w:val="28"/>
                  </w:rPr>
                  <w:delText>110 年</w:delText>
                </w:r>
                <w:r w:rsidRPr="00AE0C01" w:rsidDel="00FE22BE">
                  <w:rPr>
                    <w:rStyle w:val="fontstyle01"/>
                    <w:rFonts w:ascii="標楷體" w:eastAsia="標楷體" w:hAnsi="標楷體" w:cs="微軟正黑體" w:hint="default"/>
                    <w:sz w:val="28"/>
                    <w:szCs w:val="28"/>
                  </w:rPr>
                  <w:delText xml:space="preserve"> </w:delText>
                </w:r>
                <w:r w:rsidRPr="002F18F5" w:rsidDel="00FE22BE">
                  <w:rPr>
                    <w:rStyle w:val="fontstyle01"/>
                    <w:rFonts w:ascii="標楷體" w:eastAsia="標楷體" w:hAnsi="標楷體" w:cs="微軟正黑體" w:hint="default"/>
                    <w:sz w:val="28"/>
                    <w:szCs w:val="28"/>
                  </w:rPr>
                  <w:delText>道路巡查缺失智能辨識系統建置案</w:delText>
                </w:r>
              </w:del>
            </w:ins>
          </w:p>
        </w:tc>
        <w:tc>
          <w:tcPr>
            <w:tcW w:w="1638" w:type="dxa"/>
            <w:vAlign w:val="center"/>
            <w:tcPrChange w:id="15410" w:author="Jackson Wang" w:date="2021-09-12T12:25:00Z">
              <w:tcPr>
                <w:tcW w:w="1638" w:type="dxa"/>
              </w:tcPr>
            </w:tcPrChange>
          </w:tcPr>
          <w:p w14:paraId="28F71CE5" w14:textId="1D1D4938" w:rsidR="00C06385" w:rsidRPr="00C06385" w:rsidDel="00FE22BE" w:rsidRDefault="00C06385">
            <w:pPr>
              <w:pStyle w:val="13"/>
              <w:ind w:leftChars="50" w:left="560" w:hangingChars="150" w:hanging="420"/>
              <w:rPr>
                <w:ins w:id="15411" w:author="Jackson Wang" w:date="2021-09-12T12:24:00Z"/>
                <w:del w:id="15412" w:author="User" w:date="2021-09-13T18:30:00Z"/>
                <w:rFonts w:cs="Arial Unicode MS"/>
                <w14:textOutline w14:w="0" w14:cap="flat" w14:cmpd="sng" w14:algn="ctr">
                  <w14:noFill/>
                  <w14:prstDash w14:val="solid"/>
                  <w14:bevel/>
                </w14:textOutline>
                <w:rPrChange w:id="15413" w:author="Jackson Wang" w:date="2021-09-12T12:24:00Z">
                  <w:rPr>
                    <w:ins w:id="15414" w:author="Jackson Wang" w:date="2021-09-12T12:24:00Z"/>
                    <w:del w:id="15415"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416" w:author="User" w:date="2021-09-14T13:59:00Z">
                <w:pPr>
                  <w:spacing w:line="400" w:lineRule="exact"/>
                  <w:ind w:left="240" w:hanging="240"/>
                  <w:jc w:val="center"/>
                </w:pPr>
              </w:pPrChange>
            </w:pPr>
            <w:ins w:id="15417" w:author="Jackson Wang" w:date="2021-09-12T12:24:00Z">
              <w:del w:id="15418" w:author="User" w:date="2021-09-13T18:30:00Z">
                <w:r w:rsidRPr="00C06385" w:rsidDel="00FE22BE">
                  <w:rPr>
                    <w:rFonts w:cs="Arial Unicode MS" w:hint="eastAsia"/>
                    <w14:textOutline w14:w="0" w14:cap="flat" w14:cmpd="sng" w14:algn="ctr">
                      <w14:noFill/>
                      <w14:prstDash w14:val="solid"/>
                      <w14:bevel/>
                    </w14:textOutline>
                    <w:rPrChange w:id="15419"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法律顧問</w:delText>
                </w:r>
              </w:del>
            </w:ins>
          </w:p>
        </w:tc>
      </w:tr>
      <w:tr w:rsidR="00C06385" w:rsidRPr="00C06385" w:rsidDel="00FE22BE" w14:paraId="082F8F5D" w14:textId="300CFB49" w:rsidTr="00C06385">
        <w:trPr>
          <w:ins w:id="15420" w:author="Jackson Wang" w:date="2021-09-12T12:24:00Z"/>
          <w:del w:id="15421" w:author="User" w:date="2021-09-13T18:30:00Z"/>
        </w:trPr>
        <w:tc>
          <w:tcPr>
            <w:tcW w:w="1980" w:type="dxa"/>
            <w:vAlign w:val="center"/>
            <w:tcPrChange w:id="15422" w:author="Jackson Wang" w:date="2021-09-12T12:25:00Z">
              <w:tcPr>
                <w:tcW w:w="1980" w:type="dxa"/>
              </w:tcPr>
            </w:tcPrChange>
          </w:tcPr>
          <w:p w14:paraId="75A60938" w14:textId="71937FD4" w:rsidR="00C06385" w:rsidRPr="00C06385" w:rsidDel="00FE22BE" w:rsidRDefault="00C06385">
            <w:pPr>
              <w:pStyle w:val="13"/>
              <w:ind w:leftChars="50" w:left="560" w:hangingChars="150" w:hanging="420"/>
              <w:rPr>
                <w:ins w:id="15423" w:author="Jackson Wang" w:date="2021-09-12T12:24:00Z"/>
                <w:del w:id="15424" w:author="User" w:date="2021-09-13T18:30:00Z"/>
                <w:rFonts w:hint="eastAsia"/>
                <w:rPrChange w:id="15425" w:author="Jackson Wang" w:date="2021-09-12T12:24:00Z">
                  <w:rPr>
                    <w:ins w:id="15426" w:author="Jackson Wang" w:date="2021-09-12T12:24:00Z"/>
                    <w:del w:id="15427" w:author="User" w:date="2021-09-13T18:30:00Z"/>
                    <w:rFonts w:hint="eastAsia"/>
                    <w:sz w:val="24"/>
                    <w:szCs w:val="24"/>
                  </w:rPr>
                </w:rPrChange>
              </w:rPr>
              <w:pPrChange w:id="15428"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429" w:author="Jackson Wang" w:date="2021-09-12T12:24:00Z">
              <w:del w:id="15430" w:author="User" w:date="2021-09-13T18:30:00Z">
                <w:r w:rsidRPr="00C06385" w:rsidDel="00FE22BE">
                  <w:rPr>
                    <w:rFonts w:hint="eastAsia"/>
                    <w:rPrChange w:id="15431" w:author="Jackson Wang" w:date="2021-09-12T12:24:00Z">
                      <w:rPr>
                        <w:rFonts w:hint="eastAsia"/>
                        <w:sz w:val="24"/>
                        <w:szCs w:val="24"/>
                      </w:rPr>
                    </w:rPrChange>
                  </w:rPr>
                  <w:delText>國立高雄大學</w:delText>
                </w:r>
              </w:del>
            </w:ins>
          </w:p>
        </w:tc>
        <w:tc>
          <w:tcPr>
            <w:tcW w:w="4678" w:type="dxa"/>
            <w:gridSpan w:val="2"/>
            <w:vAlign w:val="center"/>
            <w:tcPrChange w:id="15432" w:author="Jackson Wang" w:date="2021-09-12T12:25:00Z">
              <w:tcPr>
                <w:tcW w:w="4678" w:type="dxa"/>
                <w:gridSpan w:val="2"/>
              </w:tcPr>
            </w:tcPrChange>
          </w:tcPr>
          <w:p w14:paraId="7DBC995C" w14:textId="23EED5EC" w:rsidR="00C06385" w:rsidRPr="00C06385" w:rsidDel="00FE22BE" w:rsidRDefault="00C06385">
            <w:pPr>
              <w:pStyle w:val="13"/>
              <w:ind w:leftChars="50" w:left="560" w:hangingChars="150" w:hanging="420"/>
              <w:rPr>
                <w:ins w:id="15433" w:author="Jackson Wang" w:date="2021-09-12T12:24:00Z"/>
                <w:del w:id="15434" w:author="User" w:date="2021-09-13T18:30:00Z"/>
                <w:rStyle w:val="fontstyle01"/>
                <w:rFonts w:ascii="標楷體" w:eastAsia="標楷體" w:hAnsi="標楷體" w:cs="微軟正黑體" w:hint="default"/>
                <w:sz w:val="28"/>
                <w:szCs w:val="28"/>
                <w:lang w:val="en-US"/>
                <w:rPrChange w:id="15435" w:author="Jackson Wang" w:date="2021-09-12T12:24:00Z">
                  <w:rPr>
                    <w:ins w:id="15436" w:author="Jackson Wang" w:date="2021-09-12T12:24:00Z"/>
                    <w:del w:id="15437" w:author="User" w:date="2021-09-13T18:30:00Z"/>
                    <w:rStyle w:val="fontstyle01"/>
                    <w:rFonts w:ascii="標楷體" w:eastAsia="標楷體" w:hAnsi="標楷體" w:cs="微軟正黑體" w:hint="default"/>
                    <w:lang w:val="zh-TW"/>
                  </w:rPr>
                </w:rPrChange>
              </w:rPr>
              <w:pPrChange w:id="15438" w:author="User" w:date="2021-09-14T13:59:00Z">
                <w:pPr>
                  <w:spacing w:line="400" w:lineRule="exact"/>
                  <w:ind w:left="280" w:hanging="280"/>
                </w:pPr>
              </w:pPrChange>
            </w:pPr>
            <w:ins w:id="15439" w:author="Jackson Wang" w:date="2021-09-12T12:24:00Z">
              <w:del w:id="15440" w:author="User" w:date="2021-09-13T18:30:00Z">
                <w:r w:rsidRPr="00FD0D14" w:rsidDel="00FE22BE">
                  <w:rPr>
                    <w:rStyle w:val="fontstyle01"/>
                    <w:rFonts w:ascii="標楷體" w:eastAsia="標楷體" w:hAnsi="標楷體" w:cs="微軟正黑體" w:hint="default"/>
                    <w:sz w:val="28"/>
                    <w:szCs w:val="28"/>
                  </w:rPr>
                  <w:delText>師生共學社群計畫──</w:delText>
                </w:r>
                <w:r w:rsidRPr="00AE0C01" w:rsidDel="00FE22BE">
                  <w:rPr>
                    <w:rStyle w:val="fontstyle01"/>
                    <w:rFonts w:ascii="標楷體" w:eastAsia="標楷體" w:hAnsi="標楷體" w:cs="微軟正黑體" w:hint="default"/>
                    <w:sz w:val="28"/>
                    <w:szCs w:val="28"/>
                  </w:rPr>
                  <w:delText>食安生活化推行小組</w:delText>
                </w:r>
              </w:del>
            </w:ins>
          </w:p>
        </w:tc>
        <w:tc>
          <w:tcPr>
            <w:tcW w:w="1638" w:type="dxa"/>
            <w:vAlign w:val="center"/>
            <w:tcPrChange w:id="15441" w:author="Jackson Wang" w:date="2021-09-12T12:25:00Z">
              <w:tcPr>
                <w:tcW w:w="1638" w:type="dxa"/>
              </w:tcPr>
            </w:tcPrChange>
          </w:tcPr>
          <w:p w14:paraId="47544D8A" w14:textId="15B7322F" w:rsidR="00C06385" w:rsidRPr="00C06385" w:rsidDel="00FE22BE" w:rsidRDefault="00C06385">
            <w:pPr>
              <w:pStyle w:val="13"/>
              <w:ind w:leftChars="50" w:left="560" w:hangingChars="150" w:hanging="420"/>
              <w:rPr>
                <w:ins w:id="15442" w:author="Jackson Wang" w:date="2021-09-12T12:24:00Z"/>
                <w:del w:id="15443" w:author="User" w:date="2021-09-13T18:30:00Z"/>
                <w:rFonts w:cs="Arial Unicode MS"/>
                <w14:textOutline w14:w="0" w14:cap="flat" w14:cmpd="sng" w14:algn="ctr">
                  <w14:noFill/>
                  <w14:prstDash w14:val="solid"/>
                  <w14:bevel/>
                </w14:textOutline>
                <w:rPrChange w:id="15444" w:author="Jackson Wang" w:date="2021-09-12T12:24:00Z">
                  <w:rPr>
                    <w:ins w:id="15445" w:author="Jackson Wang" w:date="2021-09-12T12:24:00Z"/>
                    <w:del w:id="15446"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447" w:author="User" w:date="2021-09-14T13:59:00Z">
                <w:pPr>
                  <w:spacing w:line="400" w:lineRule="exact"/>
                  <w:ind w:left="240" w:hanging="240"/>
                  <w:jc w:val="center"/>
                </w:pPr>
              </w:pPrChange>
            </w:pPr>
            <w:ins w:id="15448" w:author="Jackson Wang" w:date="2021-09-12T12:24:00Z">
              <w:del w:id="15449" w:author="User" w:date="2021-09-13T18:30:00Z">
                <w:r w:rsidRPr="00C06385" w:rsidDel="00FE22BE">
                  <w:rPr>
                    <w:rFonts w:cs="Arial Unicode MS" w:hint="eastAsia"/>
                    <w14:textOutline w14:w="0" w14:cap="flat" w14:cmpd="sng" w14:algn="ctr">
                      <w14:noFill/>
                      <w14:prstDash w14:val="solid"/>
                      <w14:bevel/>
                    </w14:textOutline>
                    <w:rPrChange w:id="15450"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副召集人</w:delText>
                </w:r>
              </w:del>
            </w:ins>
          </w:p>
        </w:tc>
      </w:tr>
      <w:tr w:rsidR="00C06385" w:rsidRPr="00C06385" w:rsidDel="00FE22BE" w14:paraId="58424FD4" w14:textId="1B0908AF" w:rsidTr="00C06385">
        <w:trPr>
          <w:ins w:id="15451" w:author="Jackson Wang" w:date="2021-09-12T12:24:00Z"/>
          <w:del w:id="15452" w:author="User" w:date="2021-09-13T18:30:00Z"/>
        </w:trPr>
        <w:tc>
          <w:tcPr>
            <w:tcW w:w="1980" w:type="dxa"/>
            <w:vAlign w:val="center"/>
            <w:tcPrChange w:id="15453" w:author="Jackson Wang" w:date="2021-09-12T12:25:00Z">
              <w:tcPr>
                <w:tcW w:w="1980" w:type="dxa"/>
              </w:tcPr>
            </w:tcPrChange>
          </w:tcPr>
          <w:p w14:paraId="239B894D" w14:textId="0A9DA540" w:rsidR="00C06385" w:rsidRPr="00C06385" w:rsidDel="00FE22BE" w:rsidRDefault="00C06385">
            <w:pPr>
              <w:pStyle w:val="13"/>
              <w:ind w:leftChars="50" w:left="560" w:hangingChars="150" w:hanging="420"/>
              <w:rPr>
                <w:ins w:id="15454" w:author="Jackson Wang" w:date="2021-09-12T12:24:00Z"/>
                <w:del w:id="15455" w:author="User" w:date="2021-09-13T18:30:00Z"/>
                <w:rFonts w:hint="eastAsia"/>
                <w:rPrChange w:id="15456" w:author="Jackson Wang" w:date="2021-09-12T12:24:00Z">
                  <w:rPr>
                    <w:ins w:id="15457" w:author="Jackson Wang" w:date="2021-09-12T12:24:00Z"/>
                    <w:del w:id="15458" w:author="User" w:date="2021-09-13T18:30:00Z"/>
                    <w:rFonts w:hint="eastAsia"/>
                    <w:sz w:val="24"/>
                    <w:szCs w:val="24"/>
                  </w:rPr>
                </w:rPrChange>
              </w:rPr>
              <w:pPrChange w:id="15459"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460" w:author="Jackson Wang" w:date="2021-09-12T12:24:00Z">
              <w:del w:id="15461" w:author="User" w:date="2021-09-13T18:30:00Z">
                <w:r w:rsidRPr="00C06385" w:rsidDel="00FE22BE">
                  <w:rPr>
                    <w:rFonts w:hint="eastAsia"/>
                    <w:rPrChange w:id="15462" w:author="Jackson Wang" w:date="2021-09-12T12:24:00Z">
                      <w:rPr>
                        <w:rFonts w:hint="eastAsia"/>
                        <w:sz w:val="24"/>
                        <w:szCs w:val="24"/>
                      </w:rPr>
                    </w:rPrChange>
                  </w:rPr>
                  <w:delText>財團法人理律文教基金會</w:delText>
                </w:r>
              </w:del>
            </w:ins>
          </w:p>
        </w:tc>
        <w:tc>
          <w:tcPr>
            <w:tcW w:w="4678" w:type="dxa"/>
            <w:gridSpan w:val="2"/>
            <w:vAlign w:val="center"/>
            <w:tcPrChange w:id="15463" w:author="Jackson Wang" w:date="2021-09-12T12:25:00Z">
              <w:tcPr>
                <w:tcW w:w="4678" w:type="dxa"/>
                <w:gridSpan w:val="2"/>
              </w:tcPr>
            </w:tcPrChange>
          </w:tcPr>
          <w:p w14:paraId="20EF1063" w14:textId="3CD944D5" w:rsidR="00C06385" w:rsidRPr="00C06385" w:rsidDel="00FE22BE" w:rsidRDefault="00C06385">
            <w:pPr>
              <w:pStyle w:val="13"/>
              <w:ind w:leftChars="50" w:left="560" w:hangingChars="150" w:hanging="420"/>
              <w:rPr>
                <w:ins w:id="15464" w:author="Jackson Wang" w:date="2021-09-12T12:24:00Z"/>
                <w:del w:id="15465" w:author="User" w:date="2021-09-13T18:30:00Z"/>
                <w:rStyle w:val="fontstyle01"/>
                <w:rFonts w:ascii="標楷體" w:eastAsia="標楷體" w:hAnsi="標楷體" w:cs="微軟正黑體" w:hint="default"/>
                <w:sz w:val="28"/>
                <w:szCs w:val="28"/>
                <w:lang w:val="en-US"/>
                <w:rPrChange w:id="15466" w:author="Jackson Wang" w:date="2021-09-12T12:24:00Z">
                  <w:rPr>
                    <w:ins w:id="15467" w:author="Jackson Wang" w:date="2021-09-12T12:24:00Z"/>
                    <w:del w:id="15468" w:author="User" w:date="2021-09-13T18:30:00Z"/>
                    <w:rStyle w:val="fontstyle01"/>
                    <w:rFonts w:ascii="標楷體" w:eastAsia="標楷體" w:hAnsi="標楷體" w:cs="微軟正黑體" w:hint="default"/>
                    <w:lang w:val="zh-TW"/>
                  </w:rPr>
                </w:rPrChange>
              </w:rPr>
              <w:pPrChange w:id="15469" w:author="User" w:date="2021-09-14T13:59:00Z">
                <w:pPr>
                  <w:spacing w:line="400" w:lineRule="exact"/>
                  <w:ind w:left="280" w:hanging="280"/>
                </w:pPr>
              </w:pPrChange>
            </w:pPr>
            <w:ins w:id="15470" w:author="Jackson Wang" w:date="2021-09-12T12:24:00Z">
              <w:del w:id="15471" w:author="User" w:date="2021-09-13T18:30:00Z">
                <w:r w:rsidRPr="00FD0D14" w:rsidDel="00FE22BE">
                  <w:rPr>
                    <w:rStyle w:val="fontstyle01"/>
                    <w:rFonts w:ascii="標楷體" w:eastAsia="標楷體" w:hAnsi="標楷體" w:cs="微軟正黑體" w:hint="default"/>
                    <w:sz w:val="28"/>
                    <w:szCs w:val="28"/>
                  </w:rPr>
                  <w:delText>2021理律盃</w:delText>
                </w:r>
                <w:r w:rsidRPr="00AE0C01" w:rsidDel="00FE22BE">
                  <w:rPr>
                    <w:rStyle w:val="fontstyle01"/>
                    <w:rFonts w:ascii="標楷體" w:eastAsia="標楷體" w:hAnsi="標楷體" w:cs="微軟正黑體" w:hint="default"/>
                    <w:sz w:val="28"/>
                    <w:szCs w:val="28"/>
                  </w:rPr>
                  <w:delText>大學校際公民行動方案競賽</w:delText>
                </w:r>
              </w:del>
            </w:ins>
          </w:p>
        </w:tc>
        <w:tc>
          <w:tcPr>
            <w:tcW w:w="1638" w:type="dxa"/>
            <w:vAlign w:val="center"/>
            <w:tcPrChange w:id="15472" w:author="Jackson Wang" w:date="2021-09-12T12:25:00Z">
              <w:tcPr>
                <w:tcW w:w="1638" w:type="dxa"/>
              </w:tcPr>
            </w:tcPrChange>
          </w:tcPr>
          <w:p w14:paraId="0E546F66" w14:textId="0983A978" w:rsidR="00C06385" w:rsidRPr="00C06385" w:rsidDel="00FE22BE" w:rsidRDefault="00C06385">
            <w:pPr>
              <w:pStyle w:val="13"/>
              <w:ind w:leftChars="50" w:left="560" w:hangingChars="150" w:hanging="420"/>
              <w:rPr>
                <w:ins w:id="15473" w:author="Jackson Wang" w:date="2021-09-12T12:24:00Z"/>
                <w:del w:id="15474" w:author="User" w:date="2021-09-13T18:30:00Z"/>
                <w:rFonts w:cs="Arial Unicode MS"/>
                <w14:textOutline w14:w="0" w14:cap="flat" w14:cmpd="sng" w14:algn="ctr">
                  <w14:noFill/>
                  <w14:prstDash w14:val="solid"/>
                  <w14:bevel/>
                </w14:textOutline>
                <w:rPrChange w:id="15475" w:author="Jackson Wang" w:date="2021-09-12T12:24:00Z">
                  <w:rPr>
                    <w:ins w:id="15476" w:author="Jackson Wang" w:date="2021-09-12T12:24:00Z"/>
                    <w:del w:id="15477"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478" w:author="User" w:date="2021-09-14T13:59:00Z">
                <w:pPr>
                  <w:spacing w:line="400" w:lineRule="exact"/>
                  <w:ind w:left="240" w:hanging="240"/>
                  <w:jc w:val="center"/>
                </w:pPr>
              </w:pPrChange>
            </w:pPr>
            <w:ins w:id="15479" w:author="Jackson Wang" w:date="2021-09-12T12:24:00Z">
              <w:del w:id="15480" w:author="User" w:date="2021-09-13T18:30:00Z">
                <w:r w:rsidRPr="00C06385" w:rsidDel="00FE22BE">
                  <w:rPr>
                    <w:rFonts w:cs="Arial Unicode MS" w:hint="eastAsia"/>
                    <w14:textOutline w14:w="0" w14:cap="flat" w14:cmpd="sng" w14:algn="ctr">
                      <w14:noFill/>
                      <w14:prstDash w14:val="solid"/>
                      <w14:bevel/>
                    </w14:textOutline>
                    <w:rPrChange w:id="15481"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副總召</w:delText>
                </w:r>
              </w:del>
            </w:ins>
          </w:p>
        </w:tc>
      </w:tr>
      <w:tr w:rsidR="00C06385" w:rsidRPr="00C06385" w:rsidDel="00FE22BE" w14:paraId="6BFA6935" w14:textId="3891B492" w:rsidTr="00C06385">
        <w:trPr>
          <w:ins w:id="15482" w:author="Jackson Wang" w:date="2021-09-12T12:24:00Z"/>
          <w:del w:id="15483" w:author="User" w:date="2021-09-13T18:30:00Z"/>
        </w:trPr>
        <w:tc>
          <w:tcPr>
            <w:tcW w:w="1980" w:type="dxa"/>
            <w:vAlign w:val="center"/>
            <w:tcPrChange w:id="15484" w:author="Jackson Wang" w:date="2021-09-12T12:25:00Z">
              <w:tcPr>
                <w:tcW w:w="1980" w:type="dxa"/>
              </w:tcPr>
            </w:tcPrChange>
          </w:tcPr>
          <w:p w14:paraId="02FD6591" w14:textId="1D65B9A1" w:rsidR="00C06385" w:rsidRPr="00C06385" w:rsidDel="00FE22BE" w:rsidRDefault="00C06385">
            <w:pPr>
              <w:pStyle w:val="13"/>
              <w:ind w:leftChars="50" w:left="560" w:hangingChars="150" w:hanging="420"/>
              <w:rPr>
                <w:ins w:id="15485" w:author="Jackson Wang" w:date="2021-09-12T12:24:00Z"/>
                <w:del w:id="15486" w:author="User" w:date="2021-09-13T18:30:00Z"/>
                <w:rFonts w:hint="eastAsia"/>
                <w:rPrChange w:id="15487" w:author="Jackson Wang" w:date="2021-09-12T12:24:00Z">
                  <w:rPr>
                    <w:ins w:id="15488" w:author="Jackson Wang" w:date="2021-09-12T12:24:00Z"/>
                    <w:del w:id="15489" w:author="User" w:date="2021-09-13T18:30:00Z"/>
                    <w:rFonts w:hint="eastAsia"/>
                    <w:sz w:val="24"/>
                    <w:szCs w:val="24"/>
                  </w:rPr>
                </w:rPrChange>
              </w:rPr>
              <w:pPrChange w:id="15490"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spacing w:line="400" w:lineRule="exact"/>
                  <w:ind w:firstLineChars="0" w:firstLine="0"/>
                </w:pPr>
              </w:pPrChange>
            </w:pPr>
            <w:ins w:id="15491" w:author="Jackson Wang" w:date="2021-09-12T12:24:00Z">
              <w:del w:id="15492" w:author="User" w:date="2021-09-13T18:30:00Z">
                <w:r w:rsidRPr="00C06385" w:rsidDel="00FE22BE">
                  <w:rPr>
                    <w:rFonts w:hint="eastAsia"/>
                    <w:rPrChange w:id="15493" w:author="Jackson Wang" w:date="2021-09-12T12:24:00Z">
                      <w:rPr>
                        <w:rFonts w:hint="eastAsia"/>
                        <w:sz w:val="24"/>
                        <w:szCs w:val="24"/>
                      </w:rPr>
                    </w:rPrChange>
                  </w:rPr>
                  <w:delText>綠色公民行動聯盟</w:delText>
                </w:r>
              </w:del>
            </w:ins>
          </w:p>
        </w:tc>
        <w:tc>
          <w:tcPr>
            <w:tcW w:w="4678" w:type="dxa"/>
            <w:gridSpan w:val="2"/>
            <w:vAlign w:val="center"/>
            <w:tcPrChange w:id="15494" w:author="Jackson Wang" w:date="2021-09-12T12:25:00Z">
              <w:tcPr>
                <w:tcW w:w="4678" w:type="dxa"/>
                <w:gridSpan w:val="2"/>
              </w:tcPr>
            </w:tcPrChange>
          </w:tcPr>
          <w:p w14:paraId="4E2E0E38" w14:textId="25910F4F" w:rsidR="00C06385" w:rsidRPr="00C06385" w:rsidDel="00FE22BE" w:rsidRDefault="00C06385">
            <w:pPr>
              <w:pStyle w:val="13"/>
              <w:ind w:leftChars="50" w:left="560" w:hangingChars="150" w:hanging="420"/>
              <w:rPr>
                <w:ins w:id="15495" w:author="Jackson Wang" w:date="2021-09-12T12:24:00Z"/>
                <w:del w:id="15496" w:author="User" w:date="2021-09-13T18:30:00Z"/>
                <w:rStyle w:val="fontstyle01"/>
                <w:rFonts w:ascii="標楷體" w:eastAsia="標楷體" w:hAnsi="標楷體" w:cs="微軟正黑體" w:hint="default"/>
                <w:sz w:val="28"/>
                <w:szCs w:val="28"/>
                <w:lang w:val="en-US"/>
                <w:rPrChange w:id="15497" w:author="Jackson Wang" w:date="2021-09-12T12:24:00Z">
                  <w:rPr>
                    <w:ins w:id="15498" w:author="Jackson Wang" w:date="2021-09-12T12:24:00Z"/>
                    <w:del w:id="15499" w:author="User" w:date="2021-09-13T18:30:00Z"/>
                    <w:rStyle w:val="fontstyle01"/>
                    <w:rFonts w:ascii="標楷體" w:eastAsia="標楷體" w:hAnsi="標楷體" w:cs="微軟正黑體" w:hint="default"/>
                    <w:lang w:val="zh-TW"/>
                  </w:rPr>
                </w:rPrChange>
              </w:rPr>
              <w:pPrChange w:id="15500" w:author="User" w:date="2021-09-14T13:59:00Z">
                <w:pPr>
                  <w:spacing w:line="400" w:lineRule="exact"/>
                  <w:ind w:left="280" w:hanging="280"/>
                </w:pPr>
              </w:pPrChange>
            </w:pPr>
            <w:ins w:id="15501" w:author="Jackson Wang" w:date="2021-09-12T12:24:00Z">
              <w:del w:id="15502" w:author="User" w:date="2021-09-13T18:30:00Z">
                <w:r w:rsidRPr="00FD0D14" w:rsidDel="00FE22BE">
                  <w:rPr>
                    <w:rStyle w:val="fontstyle01"/>
                    <w:rFonts w:ascii="標楷體" w:eastAsia="標楷體" w:hAnsi="標楷體" w:cs="微軟正黑體" w:hint="default"/>
                    <w:sz w:val="28"/>
                    <w:szCs w:val="28"/>
                  </w:rPr>
                  <w:delText>能源與環境宣導</w:delText>
                </w:r>
              </w:del>
            </w:ins>
          </w:p>
        </w:tc>
        <w:tc>
          <w:tcPr>
            <w:tcW w:w="1638" w:type="dxa"/>
            <w:vAlign w:val="center"/>
            <w:tcPrChange w:id="15503" w:author="Jackson Wang" w:date="2021-09-12T12:25:00Z">
              <w:tcPr>
                <w:tcW w:w="1638" w:type="dxa"/>
              </w:tcPr>
            </w:tcPrChange>
          </w:tcPr>
          <w:p w14:paraId="57E44A12" w14:textId="610C8686" w:rsidR="00C06385" w:rsidRPr="00C06385" w:rsidDel="00FE22BE" w:rsidRDefault="00C06385">
            <w:pPr>
              <w:pStyle w:val="13"/>
              <w:ind w:leftChars="50" w:left="560" w:hangingChars="150" w:hanging="420"/>
              <w:rPr>
                <w:ins w:id="15504" w:author="Jackson Wang" w:date="2021-09-12T12:24:00Z"/>
                <w:del w:id="15505" w:author="User" w:date="2021-09-13T18:30:00Z"/>
                <w:rFonts w:cs="Arial Unicode MS"/>
                <w14:textOutline w14:w="0" w14:cap="flat" w14:cmpd="sng" w14:algn="ctr">
                  <w14:noFill/>
                  <w14:prstDash w14:val="solid"/>
                  <w14:bevel/>
                </w14:textOutline>
                <w:rPrChange w:id="15506" w:author="Jackson Wang" w:date="2021-09-12T12:24:00Z">
                  <w:rPr>
                    <w:ins w:id="15507" w:author="Jackson Wang" w:date="2021-09-12T12:24:00Z"/>
                    <w:del w:id="15508" w:author="User" w:date="2021-09-13T18:30:00Z"/>
                    <w:rFonts w:ascii="標楷體" w:hAnsi="標楷體" w:cs="Arial Unicode MS"/>
                    <w:sz w:val="24"/>
                    <w:szCs w:val="24"/>
                    <w:lang w:val="zh-TW"/>
                    <w14:textOutline w14:w="0" w14:cap="flat" w14:cmpd="sng" w14:algn="ctr">
                      <w14:noFill/>
                      <w14:prstDash w14:val="solid"/>
                      <w14:bevel/>
                    </w14:textOutline>
                  </w:rPr>
                </w:rPrChange>
              </w:rPr>
              <w:pPrChange w:id="15509" w:author="User" w:date="2021-09-14T13:59:00Z">
                <w:pPr>
                  <w:spacing w:line="400" w:lineRule="exact"/>
                  <w:ind w:left="240" w:hanging="240"/>
                  <w:jc w:val="center"/>
                </w:pPr>
              </w:pPrChange>
            </w:pPr>
            <w:ins w:id="15510" w:author="Jackson Wang" w:date="2021-09-12T12:24:00Z">
              <w:del w:id="15511" w:author="User" w:date="2021-09-13T18:30:00Z">
                <w:r w:rsidRPr="00C06385" w:rsidDel="00FE22BE">
                  <w:rPr>
                    <w:rFonts w:cs="Arial Unicode MS" w:hint="eastAsia"/>
                    <w14:textOutline w14:w="0" w14:cap="flat" w14:cmpd="sng" w14:algn="ctr">
                      <w14:noFill/>
                      <w14:prstDash w14:val="solid"/>
                      <w14:bevel/>
                    </w14:textOutline>
                    <w:rPrChange w:id="15512" w:author="Jackson Wang" w:date="2021-09-12T12:24:00Z">
                      <w:rPr>
                        <w:rFonts w:ascii="標楷體" w:hAnsi="標楷體" w:cs="Arial Unicode MS" w:hint="eastAsia"/>
                        <w:sz w:val="24"/>
                        <w:szCs w:val="24"/>
                        <w:lang w:val="zh-TW"/>
                        <w14:textOutline w14:w="0" w14:cap="flat" w14:cmpd="sng" w14:algn="ctr">
                          <w14:noFill/>
                          <w14:prstDash w14:val="solid"/>
                          <w14:bevel/>
                        </w14:textOutline>
                      </w:rPr>
                    </w:rPrChange>
                  </w:rPr>
                  <w:delText>講師</w:delText>
                </w:r>
              </w:del>
            </w:ins>
          </w:p>
        </w:tc>
      </w:tr>
    </w:tbl>
    <w:p w14:paraId="44A8259C" w14:textId="48C92279" w:rsidR="00C06385" w:rsidDel="00FE22BE" w:rsidRDefault="00C06385">
      <w:pPr>
        <w:pStyle w:val="13"/>
        <w:ind w:leftChars="50" w:left="560" w:hangingChars="150" w:hanging="420"/>
        <w:rPr>
          <w:ins w:id="15513" w:author="Jackson Wang" w:date="2021-09-12T12:25:00Z"/>
          <w:del w:id="15514" w:author="User" w:date="2021-09-13T18:30:00Z"/>
          <w:rFonts w:hint="eastAsia"/>
        </w:rPr>
        <w:pPrChange w:id="15515" w:author="User" w:date="2021-09-14T13:59:00Z">
          <w:pPr>
            <w:pStyle w:val="13"/>
          </w:pPr>
        </w:pPrChange>
      </w:pPr>
    </w:p>
    <w:p w14:paraId="4E7C8266" w14:textId="139CC34A" w:rsidR="00C06385" w:rsidDel="00FE22BE" w:rsidRDefault="00C06385">
      <w:pPr>
        <w:pStyle w:val="13"/>
        <w:ind w:leftChars="50" w:left="560" w:hangingChars="150" w:hanging="420"/>
        <w:rPr>
          <w:ins w:id="15516" w:author="Jackson Wang" w:date="2021-09-12T12:25:00Z"/>
          <w:del w:id="15517" w:author="User" w:date="2021-09-13T18:30:00Z"/>
          <w:rFonts w:hint="eastAsia"/>
        </w:rPr>
        <w:pPrChange w:id="15518" w:author="User" w:date="2021-09-14T13:59:00Z">
          <w:pPr>
            <w:ind w:left="280" w:hanging="280"/>
          </w:pPr>
        </w:pPrChange>
      </w:pPr>
      <w:ins w:id="15519" w:author="Jackson Wang" w:date="2021-09-12T12:25:00Z">
        <w:del w:id="15520" w:author="User" w:date="2021-09-13T18:30:00Z">
          <w:r w:rsidDel="00FE22BE">
            <w:rPr>
              <w:rFonts w:hint="eastAsia"/>
            </w:rPr>
            <w:br w:type="page"/>
          </w:r>
        </w:del>
      </w:ins>
    </w:p>
    <w:p w14:paraId="030E0D8A" w14:textId="1ABB6D1B" w:rsidR="00C06385" w:rsidDel="00FE22BE" w:rsidRDefault="00C06385">
      <w:pPr>
        <w:pStyle w:val="13"/>
        <w:ind w:leftChars="50" w:left="560" w:hangingChars="150" w:hanging="420"/>
        <w:rPr>
          <w:ins w:id="15521" w:author="Jackson Wang" w:date="2021-09-12T12:26:00Z"/>
          <w:del w:id="15522" w:author="User" w:date="2021-09-13T18:30:00Z"/>
          <w:rFonts w:hint="eastAsia"/>
        </w:rPr>
        <w:pPrChange w:id="15523" w:author="User" w:date="2021-09-14T13:59:00Z">
          <w:pPr>
            <w:pStyle w:val="7"/>
            <w:ind w:left="280" w:hanging="280"/>
          </w:pPr>
        </w:pPrChange>
      </w:pPr>
      <w:ins w:id="15524" w:author="Jackson Wang" w:date="2021-09-12T12:26:00Z">
        <w:del w:id="15525" w:author="User" w:date="2021-09-13T18:30:00Z">
          <w:r w:rsidDel="00FE22BE">
            <w:rPr>
              <w:rFonts w:hint="eastAsia"/>
            </w:rPr>
            <w:delText>諮詢服務計畫</w:delText>
          </w:r>
        </w:del>
      </w:ins>
    </w:p>
    <w:p w14:paraId="3A35EDCD" w14:textId="5DADFB10" w:rsidR="00C06385" w:rsidRPr="00FD0D14" w:rsidDel="00FE22BE" w:rsidRDefault="00C06385">
      <w:pPr>
        <w:pStyle w:val="13"/>
        <w:ind w:leftChars="50" w:left="560" w:hangingChars="150" w:hanging="420"/>
        <w:rPr>
          <w:ins w:id="15526" w:author="Jackson Wang" w:date="2021-09-12T12:27:00Z"/>
          <w:del w:id="15527" w:author="User" w:date="2021-09-13T18:30:00Z"/>
          <w:rFonts w:hint="eastAsia"/>
        </w:rPr>
        <w:pPrChange w:id="15528" w:author="User" w:date="2021-09-14T13:59:00Z">
          <w:pPr>
            <w:pStyle w:val="7"/>
          </w:pPr>
        </w:pPrChange>
      </w:pPr>
      <w:ins w:id="15529" w:author="Jackson Wang" w:date="2021-09-12T12:27:00Z">
        <w:del w:id="15530" w:author="User" w:date="2021-09-13T18:30:00Z">
          <w:r w:rsidRPr="00FD0D14" w:rsidDel="00FE22BE">
            <w:rPr>
              <w:rFonts w:hint="eastAsia"/>
            </w:rPr>
            <w:delText>威傑科技有限公司諮詢服務</w:delText>
          </w:r>
        </w:del>
      </w:ins>
    </w:p>
    <w:p w14:paraId="41F095E2" w14:textId="77EA2EBA" w:rsidR="00C06385" w:rsidRPr="00B72E6E" w:rsidDel="00FE22BE" w:rsidRDefault="00C06385">
      <w:pPr>
        <w:pStyle w:val="13"/>
        <w:ind w:leftChars="50" w:left="560" w:hangingChars="150" w:hanging="420"/>
        <w:rPr>
          <w:ins w:id="15531" w:author="Jackson Wang" w:date="2021-09-12T12:27:00Z"/>
          <w:del w:id="15532" w:author="User" w:date="2021-09-13T18:30:00Z"/>
          <w:rFonts w:hint="eastAsia"/>
        </w:rPr>
        <w:pPrChange w:id="15533" w:author="User" w:date="2021-09-14T13:59:00Z">
          <w:pPr>
            <w:pStyle w:val="7"/>
          </w:pPr>
        </w:pPrChange>
      </w:pPr>
      <w:ins w:id="15534" w:author="Jackson Wang" w:date="2021-09-12T12:27:00Z">
        <w:del w:id="15535" w:author="User" w:date="2021-09-13T18:30:00Z">
          <w:r w:rsidRPr="00B72E6E" w:rsidDel="00FE22BE">
            <w:rPr>
              <w:rFonts w:hint="eastAsia"/>
            </w:rPr>
            <w:delText>目的</w:delText>
          </w:r>
        </w:del>
      </w:ins>
    </w:p>
    <w:p w14:paraId="45B2D2B9" w14:textId="490ADADB" w:rsidR="00C06385" w:rsidRPr="00112490" w:rsidDel="00FE22BE" w:rsidRDefault="00C06385">
      <w:pPr>
        <w:pStyle w:val="13"/>
        <w:ind w:leftChars="50" w:left="560" w:hangingChars="150" w:hanging="420"/>
        <w:rPr>
          <w:ins w:id="15536" w:author="Jackson Wang" w:date="2021-09-12T12:27:00Z"/>
          <w:del w:id="15537" w:author="User" w:date="2021-09-13T18:30:00Z"/>
          <w:rFonts w:hint="eastAsia"/>
        </w:rPr>
        <w:pPrChange w:id="15538" w:author="User" w:date="2021-09-14T13:59:00Z">
          <w:pPr>
            <w:pStyle w:val="7"/>
          </w:pPr>
        </w:pPrChange>
      </w:pPr>
      <w:ins w:id="15539" w:author="Jackson Wang" w:date="2021-09-12T12:27:00Z">
        <w:del w:id="15540" w:author="User" w:date="2021-09-13T18:30:00Z">
          <w:r w:rsidRPr="00AE0C01" w:rsidDel="00FE22BE">
            <w:rPr>
              <w:rFonts w:hint="eastAsia"/>
            </w:rPr>
            <w:delText>旨在使局內、路巡作業了解本系統各項作業，促進與協助本案創意開發的知識內容；同時，藉由</w:delText>
          </w:r>
          <w:r w:rsidRPr="002F18F5" w:rsidDel="00FE22BE">
            <w:rPr>
              <w:rFonts w:hint="eastAsia"/>
            </w:rPr>
            <w:delText>諮詢服務計畫的機制，輔以蒐集問題、診斷、輔導、問題確立、風險評估等，形塑本案發展</w:delText>
          </w:r>
          <w:r w:rsidRPr="00112490" w:rsidDel="00FE22BE">
            <w:rPr>
              <w:rFonts w:hint="eastAsia"/>
            </w:rPr>
            <w:delText>。</w:delText>
          </w:r>
        </w:del>
      </w:ins>
    </w:p>
    <w:p w14:paraId="784AD1F4" w14:textId="43AC2DD0" w:rsidR="00C06385" w:rsidRPr="00974DCA" w:rsidDel="00FE22BE" w:rsidRDefault="00C06385">
      <w:pPr>
        <w:pStyle w:val="13"/>
        <w:ind w:leftChars="50" w:left="560" w:hangingChars="150" w:hanging="420"/>
        <w:rPr>
          <w:ins w:id="15541" w:author="Jackson Wang" w:date="2021-09-12T12:27:00Z"/>
          <w:del w:id="15542" w:author="User" w:date="2021-09-13T18:30:00Z"/>
          <w:rFonts w:hint="eastAsia"/>
        </w:rPr>
        <w:pPrChange w:id="15543" w:author="User" w:date="2021-09-14T13:59:00Z">
          <w:pPr>
            <w:pStyle w:val="7"/>
          </w:pPr>
        </w:pPrChange>
      </w:pPr>
      <w:ins w:id="15544" w:author="Jackson Wang" w:date="2021-09-12T12:27:00Z">
        <w:del w:id="15545" w:author="User" w:date="2021-09-13T18:30:00Z">
          <w:r w:rsidRPr="00112490" w:rsidDel="00FE22BE">
            <w:rPr>
              <w:rFonts w:hint="eastAsia"/>
            </w:rPr>
            <w:delText>定義與原則</w:delText>
          </w:r>
        </w:del>
      </w:ins>
    </w:p>
    <w:p w14:paraId="48398467" w14:textId="575CCEC7" w:rsidR="00630129" w:rsidDel="00610902" w:rsidRDefault="00C06385">
      <w:pPr>
        <w:pStyle w:val="13"/>
        <w:ind w:leftChars="50" w:left="560" w:hangingChars="150" w:hanging="420"/>
        <w:rPr>
          <w:del w:id="15546" w:author="User" w:date="2021-08-10T14:24:00Z"/>
          <w:rFonts w:hint="eastAsia"/>
        </w:rPr>
        <w:pPrChange w:id="15547" w:author="User" w:date="2021-09-14T13:59:00Z">
          <w:pPr>
            <w:pStyle w:val="13"/>
          </w:pPr>
        </w:pPrChange>
      </w:pPr>
      <w:ins w:id="15548" w:author="Jackson Wang" w:date="2021-09-12T12:27:00Z">
        <w:del w:id="15549" w:author="User" w:date="2021-09-13T18:30:00Z">
          <w:r w:rsidRPr="00C06385" w:rsidDel="00FE22BE">
            <w:rPr>
              <w:rFonts w:hint="eastAsia"/>
            </w:rPr>
            <w:delText>諮詢服務計畫將透過一套服務流程，提供即時或非即時之問題排除，透過本服務計畫降低彼此因溝通不順暢所產生的誤會，增加本案作業達成效率。</w:delText>
          </w:r>
        </w:del>
      </w:ins>
    </w:p>
    <w:p w14:paraId="2C80AF8A" w14:textId="1E757A31" w:rsidR="00610902" w:rsidDel="00FE22BE" w:rsidRDefault="00610902">
      <w:pPr>
        <w:pStyle w:val="13"/>
        <w:ind w:leftChars="50" w:left="560" w:hangingChars="150" w:hanging="420"/>
        <w:rPr>
          <w:ins w:id="15550" w:author="Jackson Wang" w:date="2021-09-12T12:48:00Z"/>
          <w:del w:id="15551" w:author="User" w:date="2021-09-13T18:30:00Z"/>
          <w:rFonts w:hint="eastAsia"/>
        </w:rPr>
        <w:pPrChange w:id="15552" w:author="User" w:date="2021-09-14T13:59:00Z">
          <w:pPr>
            <w:pStyle w:val="13"/>
          </w:pPr>
        </w:pPrChange>
      </w:pPr>
    </w:p>
    <w:p w14:paraId="4EAF317F" w14:textId="1BDD71BC" w:rsidR="00610902" w:rsidDel="00FE22BE" w:rsidRDefault="00610902">
      <w:pPr>
        <w:pStyle w:val="13"/>
        <w:ind w:leftChars="50" w:left="560" w:hangingChars="150" w:hanging="420"/>
        <w:rPr>
          <w:ins w:id="15553" w:author="Jackson Wang" w:date="2021-09-12T12:49:00Z"/>
          <w:del w:id="15554" w:author="User" w:date="2021-09-13T18:30:00Z"/>
          <w:rFonts w:hint="eastAsia"/>
        </w:rPr>
        <w:pPrChange w:id="15555" w:author="User" w:date="2021-09-14T13:59:00Z">
          <w:pPr>
            <w:pStyle w:val="13"/>
          </w:pPr>
        </w:pPrChange>
      </w:pPr>
    </w:p>
    <w:p w14:paraId="3D06B54C" w14:textId="389020C6" w:rsidR="00610902" w:rsidDel="00FE22BE" w:rsidRDefault="00610902">
      <w:pPr>
        <w:pStyle w:val="13"/>
        <w:ind w:leftChars="50" w:left="560" w:hangingChars="150" w:hanging="420"/>
        <w:rPr>
          <w:ins w:id="15556" w:author="Jackson Wang" w:date="2021-09-12T12:49:00Z"/>
          <w:del w:id="15557" w:author="User" w:date="2021-09-13T18:30:00Z"/>
          <w:rFonts w:hint="eastAsia"/>
        </w:rPr>
        <w:pPrChange w:id="15558" w:author="User" w:date="2021-09-14T13:59:00Z">
          <w:pPr>
            <w:ind w:left="280" w:hanging="280"/>
          </w:pPr>
        </w:pPrChange>
      </w:pPr>
      <w:ins w:id="15559" w:author="Jackson Wang" w:date="2021-09-12T12:49:00Z">
        <w:del w:id="15560" w:author="User" w:date="2021-09-13T18:30:00Z">
          <w:r w:rsidDel="00FE22BE">
            <w:rPr>
              <w:rFonts w:hint="eastAsia"/>
            </w:rPr>
            <w:br w:type="page"/>
          </w:r>
        </w:del>
      </w:ins>
    </w:p>
    <w:tbl>
      <w:tblPr>
        <w:tblStyle w:val="a9"/>
        <w:tblW w:w="0" w:type="auto"/>
        <w:jc w:val="center"/>
        <w:tblLook w:val="04A0" w:firstRow="1" w:lastRow="0" w:firstColumn="1" w:lastColumn="0" w:noHBand="0" w:noVBand="1"/>
        <w:tblPrChange w:id="15561" w:author="User" w:date="2021-09-13T10:54:00Z">
          <w:tblPr>
            <w:tblStyle w:val="a9"/>
            <w:tblW w:w="0" w:type="auto"/>
            <w:tblLook w:val="04A0" w:firstRow="1" w:lastRow="0" w:firstColumn="1" w:lastColumn="0" w:noHBand="0" w:noVBand="1"/>
          </w:tblPr>
        </w:tblPrChange>
      </w:tblPr>
      <w:tblGrid>
        <w:gridCol w:w="8296"/>
        <w:tblGridChange w:id="15562">
          <w:tblGrid>
            <w:gridCol w:w="8296"/>
          </w:tblGrid>
        </w:tblGridChange>
      </w:tblGrid>
      <w:tr w:rsidR="00610902" w:rsidRPr="004524C5" w:rsidDel="00FE22BE" w14:paraId="6DD44CB5" w14:textId="5C1ACD31" w:rsidTr="004524C5">
        <w:trPr>
          <w:jc w:val="center"/>
          <w:ins w:id="15563" w:author="Jackson Wang" w:date="2021-09-12T12:49:00Z"/>
          <w:del w:id="15564" w:author="User" w:date="2021-09-13T18:30:00Z"/>
        </w:trPr>
        <w:tc>
          <w:tcPr>
            <w:tcW w:w="8296" w:type="dxa"/>
            <w:tcPrChange w:id="15565" w:author="User" w:date="2021-09-13T10:54:00Z">
              <w:tcPr>
                <w:tcW w:w="8296" w:type="dxa"/>
              </w:tcPr>
            </w:tcPrChange>
          </w:tcPr>
          <w:p w14:paraId="1A669E51" w14:textId="767AB265" w:rsidR="00610902" w:rsidRPr="004524C5" w:rsidDel="00FE22BE" w:rsidRDefault="00610902">
            <w:pPr>
              <w:pStyle w:val="13"/>
              <w:ind w:leftChars="50" w:left="560" w:hangingChars="150" w:hanging="420"/>
              <w:rPr>
                <w:ins w:id="15566" w:author="Jackson Wang" w:date="2021-09-12T12:49:00Z"/>
                <w:del w:id="15567" w:author="User" w:date="2021-09-13T18:30:00Z"/>
                <w:rFonts w:hint="eastAsia"/>
                <w:rPrChange w:id="15568" w:author="User" w:date="2021-09-13T10:54:00Z">
                  <w:rPr>
                    <w:ins w:id="15569" w:author="Jackson Wang" w:date="2021-09-12T12:49:00Z"/>
                    <w:del w:id="15570" w:author="User" w:date="2021-09-13T18:30:00Z"/>
                    <w:rFonts w:hint="eastAsia"/>
                    <w:bdr w:val="none" w:sz="0" w:space="0" w:color="auto"/>
                  </w:rPr>
                </w:rPrChange>
              </w:rPr>
              <w:pPrChange w:id="15571"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jc w:val="center"/>
                </w:pPr>
              </w:pPrChange>
            </w:pPr>
            <w:ins w:id="15572" w:author="Jackson Wang" w:date="2021-09-12T12:49:00Z">
              <w:del w:id="15573" w:author="User" w:date="2021-09-13T18:30:00Z">
                <w:r w:rsidRPr="004524C5" w:rsidDel="00FE22BE">
                  <w:rPr>
                    <w:rFonts w:hint="eastAsia"/>
                    <w:rPrChange w:id="15574" w:author="User" w:date="2021-09-13T10:54:00Z">
                      <w:rPr>
                        <w:rFonts w:hint="eastAsia"/>
                        <w:bdr w:val="none" w:sz="0" w:space="0" w:color="auto"/>
                      </w:rPr>
                    </w:rPrChange>
                  </w:rPr>
                  <w:delText>威傑科技有限公司諮詢服務流程圖</w:delText>
                </w:r>
              </w:del>
            </w:ins>
          </w:p>
        </w:tc>
      </w:tr>
      <w:tr w:rsidR="00610902" w:rsidRPr="004524C5" w:rsidDel="00FE22BE" w14:paraId="1ED5DC82" w14:textId="0C4C68A2" w:rsidTr="004524C5">
        <w:trPr>
          <w:trHeight w:val="11488"/>
          <w:jc w:val="center"/>
          <w:ins w:id="15575" w:author="Jackson Wang" w:date="2021-09-12T12:49:00Z"/>
          <w:del w:id="15576" w:author="User" w:date="2021-09-13T18:30:00Z"/>
        </w:trPr>
        <w:tc>
          <w:tcPr>
            <w:tcW w:w="8296" w:type="dxa"/>
            <w:tcPrChange w:id="15577" w:author="User" w:date="2021-09-13T10:54:00Z">
              <w:tcPr>
                <w:tcW w:w="8296" w:type="dxa"/>
              </w:tcPr>
            </w:tcPrChange>
          </w:tcPr>
          <w:p w14:paraId="403DD309" w14:textId="136B0931" w:rsidR="00610902" w:rsidRPr="004524C5" w:rsidDel="00FE22BE" w:rsidRDefault="00610902">
            <w:pPr>
              <w:pStyle w:val="13"/>
              <w:ind w:leftChars="50" w:left="560" w:hangingChars="150" w:hanging="420"/>
              <w:rPr>
                <w:ins w:id="15578" w:author="Jackson Wang" w:date="2021-09-12T12:49:00Z"/>
                <w:del w:id="15579" w:author="User" w:date="2021-09-13T18:30:00Z"/>
                <w:rFonts w:hint="eastAsia"/>
                <w:rPrChange w:id="15580" w:author="User" w:date="2021-09-13T10:54:00Z">
                  <w:rPr>
                    <w:ins w:id="15581" w:author="Jackson Wang" w:date="2021-09-12T12:49:00Z"/>
                    <w:del w:id="15582" w:author="User" w:date="2021-09-13T18:30:00Z"/>
                    <w:rFonts w:hint="eastAsia"/>
                    <w:bdr w:val="none" w:sz="0" w:space="0" w:color="auto"/>
                  </w:rPr>
                </w:rPrChange>
              </w:rPr>
              <w:pPrChange w:id="15583" w:author="User" w:date="2021-09-14T13:59:00Z">
                <w:pPr>
                  <w:pStyle w:val="13"/>
                  <w:pBdr>
                    <w:top w:val="none" w:sz="0" w:space="0" w:color="auto"/>
                    <w:left w:val="none" w:sz="0" w:space="0" w:color="auto"/>
                    <w:bottom w:val="none" w:sz="0" w:space="0" w:color="auto"/>
                    <w:right w:val="none" w:sz="0" w:space="0" w:color="auto"/>
                    <w:between w:val="none" w:sz="0" w:space="0" w:color="auto"/>
                    <w:bar w:val="none" w:sz="0" w:color="auto"/>
                  </w:pBdr>
                  <w:ind w:firstLineChars="0" w:firstLine="0"/>
                </w:pPr>
              </w:pPrChange>
            </w:pPr>
            <w:ins w:id="15584" w:author="Jackson Wang" w:date="2021-09-12T12:49:00Z">
              <w:del w:id="15585" w:author="User" w:date="2021-09-13T18:30:00Z">
                <w:r w:rsidRPr="00B72E6E" w:rsidDel="00FE22BE">
                  <w:rPr>
                    <w:rFonts w:hint="eastAsia"/>
                    <w:noProof/>
                  </w:rPr>
                  <mc:AlternateContent>
                    <mc:Choice Requires="wpg">
                      <w:drawing>
                        <wp:anchor distT="0" distB="0" distL="114300" distR="114300" simplePos="0" relativeHeight="251769344" behindDoc="0" locked="0" layoutInCell="1" allowOverlap="1" wp14:anchorId="0D7931B5" wp14:editId="1D005019">
                          <wp:simplePos x="0" y="0"/>
                          <wp:positionH relativeFrom="column">
                            <wp:posOffset>1088390</wp:posOffset>
                          </wp:positionH>
                          <wp:positionV relativeFrom="paragraph">
                            <wp:posOffset>583565</wp:posOffset>
                          </wp:positionV>
                          <wp:extent cx="3425824" cy="6515285"/>
                          <wp:effectExtent l="0" t="0" r="22860" b="19050"/>
                          <wp:wrapNone/>
                          <wp:docPr id="296" name="群組 296"/>
                          <wp:cNvGraphicFramePr/>
                          <a:graphic xmlns:a="http://schemas.openxmlformats.org/drawingml/2006/main">
                            <a:graphicData uri="http://schemas.microsoft.com/office/word/2010/wordprocessingGroup">
                              <wpg:wgp>
                                <wpg:cNvGrpSpPr/>
                                <wpg:grpSpPr>
                                  <a:xfrm>
                                    <a:off x="0" y="0"/>
                                    <a:ext cx="3425824" cy="6515285"/>
                                    <a:chOff x="-80184" y="2"/>
                                    <a:chExt cx="3753026" cy="6063666"/>
                                  </a:xfrm>
                                </wpg:grpSpPr>
                                <wps:wsp>
                                  <wps:cNvPr id="302" name="矩形: 圓角 302"/>
                                  <wps:cNvSpPr/>
                                  <wps:spPr>
                                    <a:xfrm>
                                      <a:off x="251460" y="4758255"/>
                                      <a:ext cx="1463040" cy="533400"/>
                                    </a:xfrm>
                                    <a:prstGeom prst="roundRect">
                                      <a:avLst/>
                                    </a:prstGeom>
                                    <a:ln/>
                                  </wps:spPr>
                                  <wps:style>
                                    <a:lnRef idx="1">
                                      <a:schemeClr val="dk1"/>
                                    </a:lnRef>
                                    <a:fillRef idx="2">
                                      <a:schemeClr val="dk1"/>
                                    </a:fillRef>
                                    <a:effectRef idx="1">
                                      <a:schemeClr val="dk1"/>
                                    </a:effectRef>
                                    <a:fontRef idx="minor">
                                      <a:schemeClr val="dk1"/>
                                    </a:fontRef>
                                  </wps:style>
                                  <wps:txbx>
                                    <w:txbxContent>
                                      <w:p w14:paraId="1A0CEAFA"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追蹤結果</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03" name="流程圖: 決策 303"/>
                                  <wps:cNvSpPr/>
                                  <wps:spPr>
                                    <a:xfrm>
                                      <a:off x="20000" y="2305044"/>
                                      <a:ext cx="1927860" cy="1104900"/>
                                    </a:xfrm>
                                    <a:prstGeom prst="flowChartDecision">
                                      <a:avLst/>
                                    </a:prstGeom>
                                    <a:ln/>
                                  </wps:spPr>
                                  <wps:style>
                                    <a:lnRef idx="1">
                                      <a:schemeClr val="dk1"/>
                                    </a:lnRef>
                                    <a:fillRef idx="2">
                                      <a:schemeClr val="dk1"/>
                                    </a:fillRef>
                                    <a:effectRef idx="1">
                                      <a:schemeClr val="dk1"/>
                                    </a:effectRef>
                                    <a:fontRef idx="minor">
                                      <a:schemeClr val="dk1"/>
                                    </a:fontRef>
                                  </wps:style>
                                  <wps:txbx>
                                    <w:txbxContent>
                                      <w:p w14:paraId="7C9F48B1"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線上問題是否排除</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04" name="接點: 肘形 304"/>
                                  <wps:cNvCnPr>
                                    <a:stCxn id="4294967295" idx="3"/>
                                  </wps:cNvCnPr>
                                  <wps:spPr>
                                    <a:xfrm>
                                      <a:off x="1947861" y="2857248"/>
                                      <a:ext cx="1054439" cy="396675"/>
                                    </a:xfrm>
                                    <a:prstGeom prst="bentConnector3">
                                      <a:avLst>
                                        <a:gd name="adj1" fmla="val 99876"/>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306" name="流程圖: 結束點 306"/>
                                  <wps:cNvSpPr/>
                                  <wps:spPr>
                                    <a:xfrm>
                                      <a:off x="83820" y="2"/>
                                      <a:ext cx="1760220" cy="489335"/>
                                    </a:xfrm>
                                    <a:prstGeom prst="flowChartTerminator">
                                      <a:avLst/>
                                    </a:prstGeom>
                                    <a:ln/>
                                  </wps:spPr>
                                  <wps:style>
                                    <a:lnRef idx="1">
                                      <a:schemeClr val="dk1"/>
                                    </a:lnRef>
                                    <a:fillRef idx="2">
                                      <a:schemeClr val="dk1"/>
                                    </a:fillRef>
                                    <a:effectRef idx="1">
                                      <a:schemeClr val="dk1"/>
                                    </a:effectRef>
                                    <a:fontRef idx="minor">
                                      <a:schemeClr val="dk1"/>
                                    </a:fontRef>
                                  </wps:style>
                                  <wps:txbx>
                                    <w:txbxContent>
                                      <w:p w14:paraId="05B4A045" w14:textId="77777777" w:rsidR="00987F2E" w:rsidRPr="0020202C" w:rsidRDefault="00987F2E" w:rsidP="00610902">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問題產生</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09" name="流程圖: 接點 309"/>
                                  <wps:cNvSpPr/>
                                  <wps:spPr>
                                    <a:xfrm>
                                      <a:off x="-80184" y="763507"/>
                                      <a:ext cx="2080260" cy="1286026"/>
                                    </a:xfrm>
                                    <a:prstGeom prst="flowChartConnector">
                                      <a:avLst/>
                                    </a:prstGeom>
                                    <a:ln/>
                                  </wps:spPr>
                                  <wps:style>
                                    <a:lnRef idx="1">
                                      <a:schemeClr val="dk1"/>
                                    </a:lnRef>
                                    <a:fillRef idx="2">
                                      <a:schemeClr val="dk1"/>
                                    </a:fillRef>
                                    <a:effectRef idx="1">
                                      <a:schemeClr val="dk1"/>
                                    </a:effectRef>
                                    <a:fontRef idx="minor">
                                      <a:schemeClr val="dk1"/>
                                    </a:fontRef>
                                  </wps:style>
                                  <wps:txbx>
                                    <w:txbxContent>
                                      <w:p w14:paraId="7D75352E"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各類通訊方法</w:t>
                                        </w:r>
                                      </w:p>
                                      <w:p w14:paraId="148615CE" w14:textId="77777777" w:rsidR="00987F2E" w:rsidRPr="0020202C" w:rsidRDefault="00987F2E" w:rsidP="00610902">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書面(含電子郵件)</w:t>
                                        </w:r>
                                      </w:p>
                                      <w:p w14:paraId="76FF4F7B" w14:textId="77777777" w:rsidR="00987F2E" w:rsidRPr="0020202C" w:rsidRDefault="00987F2E" w:rsidP="00610902">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電話</w:t>
                                        </w:r>
                                      </w:p>
                                      <w:p w14:paraId="3B99251C" w14:textId="77777777" w:rsidR="00987F2E" w:rsidRPr="0020202C" w:rsidRDefault="00987F2E" w:rsidP="00610902">
                                        <w:pPr>
                                          <w:ind w:left="240" w:hanging="240"/>
                                          <w:jc w:val="center"/>
                                          <w:rPr>
                                            <w:rFonts w:ascii="標楷體" w:hAnsi="標楷體"/>
                                            <w:sz w:val="24"/>
                                            <w:szCs w:val="24"/>
                                          </w:rPr>
                                        </w:pPr>
                                        <w:r w:rsidRPr="0020202C">
                                          <w:rPr>
                                            <w:rFonts w:ascii="標楷體" w:hAnsi="標楷體" w:hint="eastAsia"/>
                                            <w:sz w:val="24"/>
                                            <w:szCs w:val="24"/>
                                          </w:rPr>
                                          <w:t>通訊軟體</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39" name="矩形: 圓角 339"/>
                                  <wps:cNvSpPr/>
                                  <wps:spPr>
                                    <a:xfrm>
                                      <a:off x="2369822" y="3253957"/>
                                      <a:ext cx="1303020" cy="541020"/>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p w14:paraId="7D316DB9"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現場問題排除</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40" name="直線單箭頭接點 340"/>
                                  <wps:cNvCnPr/>
                                  <wps:spPr>
                                    <a:xfrm>
                                      <a:off x="968208" y="489347"/>
                                      <a:ext cx="0" cy="274320"/>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342" name="直線單箭頭接點 342"/>
                                  <wps:cNvCnPr/>
                                  <wps:spPr>
                                    <a:xfrm>
                                      <a:off x="982040" y="2049566"/>
                                      <a:ext cx="0" cy="274320"/>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343" name="直線單箭頭接點 343"/>
                                  <wps:cNvCnPr/>
                                  <wps:spPr>
                                    <a:xfrm>
                                      <a:off x="998154" y="3415502"/>
                                      <a:ext cx="0" cy="449580"/>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344" name="文字方塊 2"/>
                                  <wps:cNvSpPr txBox="1">
                                    <a:spLocks noChangeArrowheads="1"/>
                                  </wps:cNvSpPr>
                                  <wps:spPr bwMode="auto">
                                    <a:xfrm>
                                      <a:off x="2138692" y="2557172"/>
                                      <a:ext cx="381000" cy="297180"/>
                                    </a:xfrm>
                                    <a:prstGeom prst="rect">
                                      <a:avLst/>
                                    </a:prstGeom>
                                    <a:solidFill>
                                      <a:srgbClr val="FFFFFF"/>
                                    </a:solidFill>
                                    <a:ln w="9525">
                                      <a:noFill/>
                                      <a:miter lim="800000"/>
                                      <a:headEnd/>
                                      <a:tailEnd/>
                                    </a:ln>
                                  </wps:spPr>
                                  <wps:txbx>
                                    <w:txbxContent>
                                      <w:p w14:paraId="6C4B4824" w14:textId="77777777" w:rsidR="00987F2E" w:rsidRPr="0020202C" w:rsidRDefault="00987F2E" w:rsidP="00610902">
                                        <w:pPr>
                                          <w:ind w:left="240" w:hanging="240"/>
                                          <w:rPr>
                                            <w:rFonts w:ascii="標楷體" w:hAnsi="標楷體"/>
                                            <w:sz w:val="24"/>
                                            <w:szCs w:val="24"/>
                                          </w:rPr>
                                        </w:pPr>
                                        <w:r w:rsidRPr="0020202C">
                                          <w:rPr>
                                            <w:rFonts w:ascii="標楷體" w:hAnsi="標楷體" w:hint="eastAsia"/>
                                            <w:sz w:val="24"/>
                                            <w:szCs w:val="24"/>
                                          </w:rPr>
                                          <w:t>否</w:t>
                                        </w:r>
                                      </w:p>
                                    </w:txbxContent>
                                  </wps:txbx>
                                  <wps:bodyPr rot="0" vert="horz" wrap="square" lIns="91440" tIns="45720" rIns="91440" bIns="45720" anchor="t" anchorCtr="0">
                                    <a:noAutofit/>
                                  </wps:bodyPr>
                                </wps:wsp>
                                <wps:wsp>
                                  <wps:cNvPr id="345" name="流程圖: 文件 345"/>
                                  <wps:cNvSpPr/>
                                  <wps:spPr>
                                    <a:xfrm>
                                      <a:off x="300898" y="3865116"/>
                                      <a:ext cx="1348740" cy="643420"/>
                                    </a:xfrm>
                                    <a:prstGeom prst="flowChartDocument">
                                      <a:avLst/>
                                    </a:prstGeom>
                                    <a:ln/>
                                  </wps:spPr>
                                  <wps:style>
                                    <a:lnRef idx="1">
                                      <a:schemeClr val="dk1"/>
                                    </a:lnRef>
                                    <a:fillRef idx="2">
                                      <a:schemeClr val="dk1"/>
                                    </a:fillRef>
                                    <a:effectRef idx="1">
                                      <a:schemeClr val="dk1"/>
                                    </a:effectRef>
                                    <a:fontRef idx="minor">
                                      <a:schemeClr val="dk1"/>
                                    </a:fontRef>
                                  </wps:style>
                                  <wps:txbx>
                                    <w:txbxContent>
                                      <w:p w14:paraId="1F1B89B0" w14:textId="77777777" w:rsidR="00987F2E" w:rsidRPr="0020202C" w:rsidRDefault="00987F2E" w:rsidP="00610902">
                                        <w:pPr>
                                          <w:ind w:left="240" w:hanging="240"/>
                                          <w:jc w:val="center"/>
                                          <w:rPr>
                                            <w:rFonts w:ascii="標楷體" w:hAnsi="標楷體"/>
                                            <w:sz w:val="24"/>
                                            <w:szCs w:val="24"/>
                                          </w:rPr>
                                        </w:pPr>
                                        <w:r w:rsidRPr="0020202C">
                                          <w:rPr>
                                            <w:rFonts w:ascii="標楷體" w:hAnsi="標楷體" w:hint="eastAsia"/>
                                            <w:b/>
                                            <w:bCs/>
                                            <w:sz w:val="24"/>
                                            <w:szCs w:val="24"/>
                                          </w:rPr>
                                          <w:t>問題記錄</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46" name="文字方塊 2"/>
                                  <wps:cNvSpPr txBox="1">
                                    <a:spLocks noChangeArrowheads="1"/>
                                  </wps:cNvSpPr>
                                  <wps:spPr bwMode="auto">
                                    <a:xfrm>
                                      <a:off x="1064947" y="3423649"/>
                                      <a:ext cx="403860" cy="320040"/>
                                    </a:xfrm>
                                    <a:prstGeom prst="rect">
                                      <a:avLst/>
                                    </a:prstGeom>
                                    <a:solidFill>
                                      <a:srgbClr val="FFFFFF"/>
                                    </a:solidFill>
                                    <a:ln w="9525">
                                      <a:noFill/>
                                      <a:miter lim="800000"/>
                                      <a:headEnd/>
                                      <a:tailEnd/>
                                    </a:ln>
                                  </wps:spPr>
                                  <wps:txbx>
                                    <w:txbxContent>
                                      <w:p w14:paraId="7E7DDB1B" w14:textId="77777777" w:rsidR="00987F2E" w:rsidRPr="0020202C" w:rsidRDefault="00987F2E" w:rsidP="00610902">
                                        <w:pPr>
                                          <w:ind w:left="240" w:hanging="240"/>
                                          <w:rPr>
                                            <w:rFonts w:ascii="標楷體" w:hAnsi="標楷體"/>
                                            <w:sz w:val="24"/>
                                            <w:szCs w:val="24"/>
                                          </w:rPr>
                                        </w:pPr>
                                        <w:r w:rsidRPr="0020202C">
                                          <w:rPr>
                                            <w:rFonts w:ascii="標楷體" w:hAnsi="標楷體" w:hint="eastAsia"/>
                                            <w:sz w:val="24"/>
                                            <w:szCs w:val="24"/>
                                          </w:rPr>
                                          <w:t>是</w:t>
                                        </w:r>
                                      </w:p>
                                    </w:txbxContent>
                                  </wps:txbx>
                                  <wps:bodyPr rot="0" vert="horz" wrap="square" lIns="91440" tIns="45720" rIns="91440" bIns="45720" anchor="t" anchorCtr="0">
                                    <a:noAutofit/>
                                  </wps:bodyPr>
                                </wps:wsp>
                                <wps:wsp>
                                  <wps:cNvPr id="347" name="流程圖: 結束點 347"/>
                                  <wps:cNvSpPr/>
                                  <wps:spPr>
                                    <a:xfrm>
                                      <a:off x="165883" y="5545508"/>
                                      <a:ext cx="1645921" cy="518160"/>
                                    </a:xfrm>
                                    <a:prstGeom prst="flowChartTerminator">
                                      <a:avLst/>
                                    </a:prstGeom>
                                    <a:ln/>
                                  </wps:spPr>
                                  <wps:style>
                                    <a:lnRef idx="1">
                                      <a:schemeClr val="dk1"/>
                                    </a:lnRef>
                                    <a:fillRef idx="2">
                                      <a:schemeClr val="dk1"/>
                                    </a:fillRef>
                                    <a:effectRef idx="1">
                                      <a:schemeClr val="dk1"/>
                                    </a:effectRef>
                                    <a:fontRef idx="minor">
                                      <a:schemeClr val="dk1"/>
                                    </a:fontRef>
                                  </wps:style>
                                  <wps:txbx>
                                    <w:txbxContent>
                                      <w:p w14:paraId="3D4BA786" w14:textId="77777777" w:rsidR="00987F2E" w:rsidRPr="0020202C" w:rsidRDefault="00987F2E" w:rsidP="00610902">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問題解決</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348" name="接點: 肘形 348"/>
                                  <wps:cNvCnPr/>
                                  <wps:spPr>
                                    <a:xfrm rot="5400000">
                                      <a:off x="2185010" y="3260335"/>
                                      <a:ext cx="281916" cy="1352504"/>
                                    </a:xfrm>
                                    <a:prstGeom prst="bentConnector2">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349" name="直線單箭頭接點 349"/>
                                  <wps:cNvCnPr/>
                                  <wps:spPr>
                                    <a:xfrm>
                                      <a:off x="1011987" y="4467666"/>
                                      <a:ext cx="0" cy="269660"/>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s:wsp>
                                  <wps:cNvPr id="350" name="直線單箭頭接點 350"/>
                                  <wps:cNvCnPr/>
                                  <wps:spPr>
                                    <a:xfrm>
                                      <a:off x="1011984" y="5291686"/>
                                      <a:ext cx="0" cy="253791"/>
                                    </a:xfrm>
                                    <a:prstGeom prst="straightConnector1">
                                      <a:avLst/>
                                    </a:prstGeom>
                                    <a:noFill/>
                                    <a:ln w="25400" cap="flat">
                                      <a:solidFill>
                                        <a:srgbClr val="000000"/>
                                      </a:solidFill>
                                      <a:prstDash val="solid"/>
                                      <a:miter lim="400000"/>
                                      <a:tailEnd type="triangle"/>
                                    </a:ln>
                                    <a:effectLst/>
                                    <a:sp3d/>
                                  </wps:spPr>
                                  <wps:style>
                                    <a:lnRef idx="0">
                                      <a:scrgbClr r="0" g="0" b="0"/>
                                    </a:lnRef>
                                    <a:fillRef idx="0">
                                      <a:scrgbClr r="0" g="0" b="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D7931B5" id="群組 296" o:spid="_x0000_s1144" style="position:absolute;left:0;text-align:left;margin-left:85.7pt;margin-top:45.95pt;width:269.75pt;height:513pt;z-index:251769344;mso-width-relative:margin;mso-height-relative:margin" coordorigin="-801" coordsize="37530,60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">
                          <v:roundrect id="矩形: 圓角 302" o:spid="_x0000_s1145" style="position:absolute;left:2514;top:47582;width:14631;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" fillcolor="gray [1616]" strokecolor="black [3040]">
                            <v:fill color2="#d9d9d9 [496]" rotate="t" angle="180" colors="0 #bcbcbc;22938f #d0d0d0;1 #ededed" focus="100%" type="gradient"/>
                            <v:textbox inset="4pt,4pt,4pt,4pt">
                              <w:txbxContent>
                                <w:p w14:paraId="1A0CEAFA"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追蹤結果</w:t>
                                  </w:r>
                                </w:p>
                              </w:txbxContent>
                            </v:textbox>
                          </v:roundrect>
                          <v:shape id="流程圖: 決策 303" o:spid="_x0000_s1146" type="#_x0000_t110" style="position:absolute;left:200;top:23050;width:19278;height:11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" fillcolor="gray [1616]" strokecolor="black [3040]">
                            <v:fill color2="#d9d9d9 [496]" rotate="t" angle="180" colors="0 #bcbcbc;22938f #d0d0d0;1 #ededed" focus="100%" type="gradient"/>
                            <v:textbox inset="4pt,4pt,4pt,4pt">
                              <w:txbxContent>
                                <w:p w14:paraId="7C9F48B1"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線上問題是否排除</w:t>
                                  </w:r>
                                </w:p>
                              </w:txbxContent>
                            </v:textbox>
                          </v:shape>
                          <v:shape id="接點: 肘形 304" o:spid="_x0000_s1147" type="#_x0000_t34" style="position:absolute;left:19478;top:28572;width:10545;height:396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" adj="21573" strokeweight="2pt">
                            <v:stroke endarrow="block" miterlimit="4"/>
                          </v:shape>
                          <v:shape id="流程圖: 結束點 306" o:spid="_x0000_s1148" type="#_x0000_t116" style="position:absolute;left:838;width:17602;height:4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" fillcolor="gray [1616]" strokecolor="black [3040]">
                            <v:fill color2="#d9d9d9 [496]" rotate="t" angle="180" colors="0 #bcbcbc;22938f #d0d0d0;1 #ededed" focus="100%" type="gradient"/>
                            <v:textbox inset="4pt,4pt,4pt,4pt">
                              <w:txbxContent>
                                <w:p w14:paraId="05B4A045" w14:textId="77777777" w:rsidR="00987F2E" w:rsidRPr="0020202C" w:rsidRDefault="00987F2E" w:rsidP="00610902">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問題產生</w:t>
                                  </w:r>
                                </w:p>
                              </w:txbxContent>
                            </v:textbox>
                          </v:shape>
                          <v:shape id="流程圖: 接點 309" o:spid="_x0000_s1149" type="#_x0000_t120" style="position:absolute;left:-801;top:7635;width:20801;height:1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" fillcolor="gray [1616]" strokecolor="black [3040]">
                            <v:fill color2="#d9d9d9 [496]" rotate="t" angle="180" colors="0 #bcbcbc;22938f #d0d0d0;1 #ededed" focus="100%" type="gradient"/>
                            <v:textbox inset="4pt,4pt,4pt,4pt">
                              <w:txbxContent>
                                <w:p w14:paraId="7D75352E"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各類通訊方法</w:t>
                                  </w:r>
                                </w:p>
                                <w:p w14:paraId="148615CE" w14:textId="77777777" w:rsidR="00987F2E" w:rsidRPr="0020202C" w:rsidRDefault="00987F2E" w:rsidP="00610902">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書面(含電子郵件)</w:t>
                                  </w:r>
                                </w:p>
                                <w:p w14:paraId="76FF4F7B" w14:textId="77777777" w:rsidR="00987F2E" w:rsidRPr="0020202C" w:rsidRDefault="00987F2E" w:rsidP="00610902">
                                  <w:pPr>
                                    <w:ind w:left="240" w:hanging="240"/>
                                    <w:jc w:val="center"/>
                                    <w:rPr>
                                      <w:rFonts w:ascii="標楷體" w:hAnsi="標楷體"/>
                                      <w:sz w:val="24"/>
                                      <w:szCs w:val="24"/>
                                      <w:bdr w:val="none" w:sz="0" w:space="0" w:color="auto"/>
                                    </w:rPr>
                                  </w:pPr>
                                  <w:r w:rsidRPr="0020202C">
                                    <w:rPr>
                                      <w:rFonts w:ascii="標楷體" w:hAnsi="標楷體" w:hint="eastAsia"/>
                                      <w:sz w:val="24"/>
                                      <w:szCs w:val="24"/>
                                      <w:bdr w:val="none" w:sz="0" w:space="0" w:color="auto"/>
                                    </w:rPr>
                                    <w:t>電話</w:t>
                                  </w:r>
                                </w:p>
                                <w:p w14:paraId="3B99251C" w14:textId="77777777" w:rsidR="00987F2E" w:rsidRPr="0020202C" w:rsidRDefault="00987F2E" w:rsidP="00610902">
                                  <w:pPr>
                                    <w:ind w:left="240" w:hanging="240"/>
                                    <w:jc w:val="center"/>
                                    <w:rPr>
                                      <w:rFonts w:ascii="標楷體" w:hAnsi="標楷體"/>
                                      <w:sz w:val="24"/>
                                      <w:szCs w:val="24"/>
                                    </w:rPr>
                                  </w:pPr>
                                  <w:r w:rsidRPr="0020202C">
                                    <w:rPr>
                                      <w:rFonts w:ascii="標楷體" w:hAnsi="標楷體" w:hint="eastAsia"/>
                                      <w:sz w:val="24"/>
                                      <w:szCs w:val="24"/>
                                    </w:rPr>
                                    <w:t>通訊軟體</w:t>
                                  </w:r>
                                </w:p>
                              </w:txbxContent>
                            </v:textbox>
                          </v:shape>
                          <v:roundrect id="矩形: 圓角 339" o:spid="_x0000_s1150" style="position:absolute;left:23698;top:32539;width:13030;height:5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" fillcolor="#80d0ff [1620]" strokecolor="#0099f2 [3044]">
                            <v:fill color2="#d9f1ff [500]" rotate="t" angle="180" colors="0 #78cbff;22938f #a1d8ff;1 #d7eeff" focus="100%" type="gradient"/>
                            <v:textbox inset="4pt,4pt,4pt,4pt">
                              <w:txbxContent>
                                <w:p w14:paraId="7D316DB9" w14:textId="77777777" w:rsidR="00987F2E" w:rsidRPr="0020202C" w:rsidRDefault="00987F2E" w:rsidP="00610902">
                                  <w:pPr>
                                    <w:ind w:left="240" w:hanging="240"/>
                                    <w:jc w:val="center"/>
                                    <w:rPr>
                                      <w:rFonts w:ascii="標楷體" w:hAnsi="標楷體"/>
                                      <w:b/>
                                      <w:bCs/>
                                      <w:sz w:val="24"/>
                                      <w:szCs w:val="24"/>
                                    </w:rPr>
                                  </w:pPr>
                                  <w:r w:rsidRPr="0020202C">
                                    <w:rPr>
                                      <w:rFonts w:ascii="標楷體" w:hAnsi="標楷體" w:hint="eastAsia"/>
                                      <w:b/>
                                      <w:bCs/>
                                      <w:sz w:val="24"/>
                                      <w:szCs w:val="24"/>
                                    </w:rPr>
                                    <w:t>現場問題排除</w:t>
                                  </w:r>
                                </w:p>
                              </w:txbxContent>
                            </v:textbox>
                          </v:roundrect>
                          <v:shape id="直線單箭頭接點 340" o:spid="_x0000_s1151" type="#_x0000_t32" style="position:absolute;left:9682;top:4893;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" strokeweight="2pt">
                            <v:stroke endarrow="block" miterlimit="4" joinstyle="miter"/>
                          </v:shape>
                          <v:shape id="直線單箭頭接點 342" o:spid="_x0000_s1152" type="#_x0000_t32" style="position:absolute;left:9820;top:20495;width:0;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" strokeweight="2pt">
                            <v:stroke endarrow="block" miterlimit="4" joinstyle="miter"/>
                          </v:shape>
                          <v:shape id="直線單箭頭接點 343" o:spid="_x0000_s1153" type="#_x0000_t32" style="position:absolute;left:9981;top:34155;width:0;height:44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" strokeweight="2pt">
                            <v:stroke endarrow="block" miterlimit="4" joinstyle="miter"/>
                          </v:shape>
                          <v:shape id="_x0000_s1154" type="#_x0000_t202" style="position:absolute;left:21386;top:25571;width:381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" stroked="f">
                            <v:textbox>
                              <w:txbxContent>
                                <w:p w14:paraId="6C4B4824" w14:textId="77777777" w:rsidR="00987F2E" w:rsidRPr="0020202C" w:rsidRDefault="00987F2E" w:rsidP="00610902">
                                  <w:pPr>
                                    <w:ind w:left="240" w:hanging="240"/>
                                    <w:rPr>
                                      <w:rFonts w:ascii="標楷體" w:hAnsi="標楷體"/>
                                      <w:sz w:val="24"/>
                                      <w:szCs w:val="24"/>
                                    </w:rPr>
                                  </w:pPr>
                                  <w:r w:rsidRPr="0020202C">
                                    <w:rPr>
                                      <w:rFonts w:ascii="標楷體" w:hAnsi="標楷體" w:hint="eastAsia"/>
                                      <w:sz w:val="24"/>
                                      <w:szCs w:val="24"/>
                                    </w:rPr>
                                    <w:t>否</w:t>
                                  </w:r>
                                </w:p>
                              </w:txbxContent>
                            </v:textbox>
                          </v:shape>
                          <v:shape id="流程圖: 文件 345" o:spid="_x0000_s1155" type="#_x0000_t114" style="position:absolute;left:3008;top:38651;width:13488;height:6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" fillcolor="gray [1616]" strokecolor="black [3040]">
                            <v:fill color2="#d9d9d9 [496]" rotate="t" angle="180" colors="0 #bcbcbc;22938f #d0d0d0;1 #ededed" focus="100%" type="gradient"/>
                            <v:textbox inset="4pt,4pt,4pt,4pt">
                              <w:txbxContent>
                                <w:p w14:paraId="1F1B89B0" w14:textId="77777777" w:rsidR="00987F2E" w:rsidRPr="0020202C" w:rsidRDefault="00987F2E" w:rsidP="00610902">
                                  <w:pPr>
                                    <w:ind w:left="240" w:hanging="240"/>
                                    <w:jc w:val="center"/>
                                    <w:rPr>
                                      <w:rFonts w:ascii="標楷體" w:hAnsi="標楷體"/>
                                      <w:sz w:val="24"/>
                                      <w:szCs w:val="24"/>
                                    </w:rPr>
                                  </w:pPr>
                                  <w:r w:rsidRPr="0020202C">
                                    <w:rPr>
                                      <w:rFonts w:ascii="標楷體" w:hAnsi="標楷體" w:hint="eastAsia"/>
                                      <w:b/>
                                      <w:bCs/>
                                      <w:sz w:val="24"/>
                                      <w:szCs w:val="24"/>
                                    </w:rPr>
                                    <w:t>問題記錄</w:t>
                                  </w:r>
                                </w:p>
                              </w:txbxContent>
                            </v:textbox>
                          </v:shape>
                          <v:shape id="_x0000_s1156" type="#_x0000_t202" style="position:absolute;left:10649;top:34236;width:4039;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" stroked="f">
                            <v:textbox>
                              <w:txbxContent>
                                <w:p w14:paraId="7E7DDB1B" w14:textId="77777777" w:rsidR="00987F2E" w:rsidRPr="0020202C" w:rsidRDefault="00987F2E" w:rsidP="00610902">
                                  <w:pPr>
                                    <w:ind w:left="240" w:hanging="240"/>
                                    <w:rPr>
                                      <w:rFonts w:ascii="標楷體" w:hAnsi="標楷體"/>
                                      <w:sz w:val="24"/>
                                      <w:szCs w:val="24"/>
                                    </w:rPr>
                                  </w:pPr>
                                  <w:r w:rsidRPr="0020202C">
                                    <w:rPr>
                                      <w:rFonts w:ascii="標楷體" w:hAnsi="標楷體" w:hint="eastAsia"/>
                                      <w:sz w:val="24"/>
                                      <w:szCs w:val="24"/>
                                    </w:rPr>
                                    <w:t>是</w:t>
                                  </w:r>
                                </w:p>
                              </w:txbxContent>
                            </v:textbox>
                          </v:shape>
                          <v:shape id="流程圖: 結束點 347" o:spid="_x0000_s1157" type="#_x0000_t116" style="position:absolute;left:1658;top:55455;width:16460;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" fillcolor="gray [1616]" strokecolor="black [3040]">
                            <v:fill color2="#d9d9d9 [496]" rotate="t" angle="180" colors="0 #bcbcbc;22938f #d0d0d0;1 #ededed" focus="100%" type="gradient"/>
                            <v:textbox inset="4pt,4pt,4pt,4pt">
                              <w:txbxContent>
                                <w:p w14:paraId="3D4BA786" w14:textId="77777777" w:rsidR="00987F2E" w:rsidRPr="0020202C" w:rsidRDefault="00987F2E" w:rsidP="00610902">
                                  <w:pPr>
                                    <w:spacing w:line="400" w:lineRule="exact"/>
                                    <w:ind w:left="240" w:hanging="240"/>
                                    <w:jc w:val="center"/>
                                    <w:rPr>
                                      <w:rFonts w:ascii="標楷體" w:hAnsi="標楷體"/>
                                      <w:sz w:val="24"/>
                                      <w:szCs w:val="24"/>
                                    </w:rPr>
                                  </w:pPr>
                                  <w:r w:rsidRPr="0020202C">
                                    <w:rPr>
                                      <w:rFonts w:ascii="標楷體" w:hAnsi="標楷體" w:hint="eastAsia"/>
                                      <w:b/>
                                      <w:bCs/>
                                      <w:sz w:val="24"/>
                                      <w:szCs w:val="24"/>
                                    </w:rPr>
                                    <w:t>問題解決</w:t>
                                  </w:r>
                                </w:p>
                              </w:txbxContent>
                            </v:textbox>
                          </v:shape>
                          <v:shape id="接點: 肘形 348" o:spid="_x0000_s1158" type="#_x0000_t33" style="position:absolute;left:21850;top:32603;width:2819;height:135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" strokeweight="2pt">
                            <v:stroke endarrow="block" miterlimit="4"/>
                          </v:shape>
                          <v:shape id="直線單箭頭接點 349" o:spid="_x0000_s1159" type="#_x0000_t32" style="position:absolute;left:10119;top:44676;width:0;height:26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" strokeweight="2pt">
                            <v:stroke endarrow="block" miterlimit="4" joinstyle="miter"/>
                          </v:shape>
                          <v:shape id="直線單箭頭接點 350" o:spid="_x0000_s1160" type="#_x0000_t32" style="position:absolute;left:10119;top:52916;width:0;height:2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" strokeweight="2pt">
                            <v:stroke endarrow="block" miterlimit="4" joinstyle="miter"/>
                          </v:shape>
                        </v:group>
                      </w:pict>
                    </mc:Fallback>
                  </mc:AlternateContent>
                </w:r>
              </w:del>
            </w:ins>
          </w:p>
        </w:tc>
      </w:tr>
    </w:tbl>
    <w:p w14:paraId="1B535D87" w14:textId="1C616E17" w:rsidR="00610902" w:rsidRPr="00610902" w:rsidDel="00FE22BE" w:rsidRDefault="00610902">
      <w:pPr>
        <w:pStyle w:val="13"/>
        <w:ind w:leftChars="50" w:left="560" w:hangingChars="150" w:hanging="420"/>
        <w:rPr>
          <w:ins w:id="15586" w:author="Jackson Wang" w:date="2021-09-12T12:49:00Z"/>
          <w:del w:id="15587" w:author="User" w:date="2021-09-13T18:30:00Z"/>
          <w:rFonts w:hint="eastAsia"/>
        </w:rPr>
        <w:pPrChange w:id="15588" w:author="User" w:date="2021-09-14T13:59:00Z">
          <w:pPr>
            <w:pStyle w:val="13"/>
          </w:pPr>
        </w:pPrChange>
      </w:pPr>
    </w:p>
    <w:p w14:paraId="36B00718" w14:textId="1D7FD497" w:rsidR="00610902" w:rsidDel="00FE22BE" w:rsidRDefault="00610902">
      <w:pPr>
        <w:pStyle w:val="13"/>
        <w:ind w:leftChars="50" w:left="560" w:hangingChars="150" w:hanging="420"/>
        <w:rPr>
          <w:ins w:id="15589" w:author="Jackson Wang" w:date="2021-09-12T12:49:00Z"/>
          <w:del w:id="15590" w:author="User" w:date="2021-09-13T18:30:00Z"/>
          <w:rFonts w:hint="eastAsia"/>
        </w:rPr>
        <w:pPrChange w:id="15591" w:author="User" w:date="2021-09-14T13:59:00Z">
          <w:pPr>
            <w:ind w:left="280" w:hanging="280"/>
          </w:pPr>
        </w:pPrChange>
      </w:pPr>
      <w:ins w:id="15592" w:author="Jackson Wang" w:date="2021-09-12T12:49:00Z">
        <w:del w:id="15593" w:author="User" w:date="2021-09-13T18:30:00Z">
          <w:r w:rsidDel="00FE22BE">
            <w:rPr>
              <w:rFonts w:hint="eastAsia"/>
            </w:rPr>
            <w:br w:type="page"/>
          </w:r>
        </w:del>
      </w:ins>
    </w:p>
    <w:p w14:paraId="63055D6D" w14:textId="4A6EF249" w:rsidR="00C06385" w:rsidDel="00FE22BE" w:rsidRDefault="008C3569">
      <w:pPr>
        <w:pStyle w:val="13"/>
        <w:ind w:leftChars="50" w:left="560" w:hangingChars="150" w:hanging="420"/>
        <w:rPr>
          <w:ins w:id="15594" w:author="Jackson Wang" w:date="2021-09-12T12:32:00Z"/>
          <w:del w:id="15595" w:author="User" w:date="2021-09-13T18:31:00Z"/>
          <w:rFonts w:hint="eastAsia"/>
        </w:rPr>
        <w:pPrChange w:id="15596" w:author="User" w:date="2021-09-14T13:59:00Z">
          <w:pPr>
            <w:pStyle w:val="13"/>
            <w:numPr>
              <w:numId w:val="451"/>
            </w:numPr>
            <w:ind w:left="284" w:firstLineChars="0" w:hanging="284"/>
          </w:pPr>
        </w:pPrChange>
      </w:pPr>
      <w:ins w:id="15597" w:author="Jackson Wang" w:date="2021-09-12T12:32:00Z">
        <w:del w:id="15598" w:author="User" w:date="2021-09-13T18:31:00Z">
          <w:r w:rsidDel="00FE22BE">
            <w:rPr>
              <w:rFonts w:hint="eastAsia"/>
            </w:rPr>
            <w:delText>諮詢服務內容</w:delText>
          </w:r>
        </w:del>
      </w:ins>
    </w:p>
    <w:p w14:paraId="2C63E50B" w14:textId="54F7AA1A" w:rsidR="008C3569" w:rsidDel="00FE22BE" w:rsidRDefault="008C3569">
      <w:pPr>
        <w:pStyle w:val="13"/>
        <w:ind w:leftChars="50" w:left="560" w:hangingChars="150" w:hanging="420"/>
        <w:rPr>
          <w:ins w:id="15599" w:author="Jackson Wang" w:date="2021-09-12T12:34:00Z"/>
          <w:del w:id="15600" w:author="User" w:date="2021-09-13T18:31:00Z"/>
          <w:rFonts w:hint="eastAsia"/>
        </w:rPr>
        <w:pPrChange w:id="15601" w:author="User" w:date="2021-09-14T13:59:00Z">
          <w:pPr>
            <w:pStyle w:val="13"/>
            <w:numPr>
              <w:ilvl w:val="3"/>
              <w:numId w:val="454"/>
            </w:numPr>
            <w:ind w:left="851" w:firstLineChars="0" w:hanging="284"/>
          </w:pPr>
        </w:pPrChange>
      </w:pPr>
      <w:ins w:id="15602" w:author="Jackson Wang" w:date="2021-09-12T12:33:00Z">
        <w:del w:id="15603" w:author="User" w:date="2021-09-13T18:31:00Z">
          <w:r w:rsidRPr="008C3569" w:rsidDel="00FE22BE">
            <w:rPr>
              <w:rFonts w:hint="eastAsia"/>
            </w:rPr>
            <w:delText>服務對象：本系統市府相關作業同仁，本系統外部相關工作人員，及本公司內部工作同仁。</w:delText>
          </w:r>
        </w:del>
      </w:ins>
    </w:p>
    <w:tbl>
      <w:tblPr>
        <w:tblStyle w:val="a9"/>
        <w:tblW w:w="9057" w:type="dxa"/>
        <w:tblInd w:w="-5" w:type="dxa"/>
        <w:tblLook w:val="04A0" w:firstRow="1" w:lastRow="0" w:firstColumn="1" w:lastColumn="0" w:noHBand="0" w:noVBand="1"/>
        <w:tblPrChange w:id="15604" w:author="User" w:date="2021-09-13T10:21:00Z">
          <w:tblPr>
            <w:tblStyle w:val="a9"/>
            <w:tblW w:w="8613" w:type="dxa"/>
            <w:tblLook w:val="04A0" w:firstRow="1" w:lastRow="0" w:firstColumn="1" w:lastColumn="0" w:noHBand="0" w:noVBand="1"/>
          </w:tblPr>
        </w:tblPrChange>
      </w:tblPr>
      <w:tblGrid>
        <w:gridCol w:w="2977"/>
        <w:gridCol w:w="3544"/>
        <w:gridCol w:w="2536"/>
        <w:tblGridChange w:id="15605">
          <w:tblGrid>
            <w:gridCol w:w="2263"/>
            <w:gridCol w:w="3686"/>
            <w:gridCol w:w="2664"/>
          </w:tblGrid>
        </w:tblGridChange>
      </w:tblGrid>
      <w:tr w:rsidR="008C3569" w:rsidDel="00FE22BE" w14:paraId="08C87CF3" w14:textId="1E34AA52" w:rsidTr="002629F6">
        <w:trPr>
          <w:ins w:id="15606" w:author="Jackson Wang" w:date="2021-09-12T12:34:00Z"/>
          <w:del w:id="15607" w:author="User" w:date="2021-09-13T18:31:00Z"/>
        </w:trPr>
        <w:tc>
          <w:tcPr>
            <w:tcW w:w="2977" w:type="dxa"/>
            <w:tcPrChange w:id="15608" w:author="User" w:date="2021-09-13T10:21:00Z">
              <w:tcPr>
                <w:tcW w:w="2263" w:type="dxa"/>
              </w:tcPr>
            </w:tcPrChange>
          </w:tcPr>
          <w:p w14:paraId="0C8D8753" w14:textId="50780AF6" w:rsidR="008C3569" w:rsidDel="00FE22BE" w:rsidRDefault="008C3569">
            <w:pPr>
              <w:pStyle w:val="13"/>
              <w:ind w:leftChars="50" w:left="560" w:hangingChars="150" w:hanging="420"/>
              <w:rPr>
                <w:ins w:id="15609" w:author="Jackson Wang" w:date="2021-09-12T12:34:00Z"/>
                <w:del w:id="15610" w:author="User" w:date="2021-09-13T18:31:00Z"/>
              </w:rPr>
              <w:pPrChange w:id="15611" w:author="User" w:date="2021-09-14T13:59:00Z">
                <w:pPr>
                  <w:pStyle w:val="3"/>
                  <w:numPr>
                    <w:numId w:val="0"/>
                  </w:numPr>
                  <w:spacing w:before="240" w:after="120"/>
                  <w:ind w:left="0" w:right="280"/>
                </w:pPr>
              </w:pPrChange>
            </w:pPr>
            <w:ins w:id="15612" w:author="Jackson Wang" w:date="2021-09-12T12:34:00Z">
              <w:del w:id="15613" w:author="User" w:date="2021-09-13T18:31:00Z">
                <w:r w:rsidDel="00FE22BE">
                  <w:rPr>
                    <w:rFonts w:hint="eastAsia"/>
                  </w:rPr>
                  <w:delText>臺南市政府</w:delText>
                </w:r>
              </w:del>
            </w:ins>
          </w:p>
        </w:tc>
        <w:tc>
          <w:tcPr>
            <w:tcW w:w="3544" w:type="dxa"/>
            <w:tcPrChange w:id="15614" w:author="User" w:date="2021-09-13T10:21:00Z">
              <w:tcPr>
                <w:tcW w:w="3686" w:type="dxa"/>
              </w:tcPr>
            </w:tcPrChange>
          </w:tcPr>
          <w:p w14:paraId="2C8D37C5" w14:textId="1F944794" w:rsidR="008C3569" w:rsidDel="00FE22BE" w:rsidRDefault="008C3569">
            <w:pPr>
              <w:pStyle w:val="13"/>
              <w:ind w:leftChars="50" w:left="560" w:hangingChars="150" w:hanging="420"/>
              <w:rPr>
                <w:ins w:id="15615" w:author="Jackson Wang" w:date="2021-09-12T12:34:00Z"/>
                <w:del w:id="15616" w:author="User" w:date="2021-09-13T18:31:00Z"/>
              </w:rPr>
              <w:pPrChange w:id="15617" w:author="User" w:date="2021-09-14T13:59:00Z">
                <w:pPr>
                  <w:pStyle w:val="3"/>
                  <w:numPr>
                    <w:numId w:val="0"/>
                  </w:numPr>
                  <w:spacing w:before="240" w:after="120"/>
                  <w:ind w:left="0" w:right="280"/>
                </w:pPr>
              </w:pPrChange>
            </w:pPr>
            <w:ins w:id="15618" w:author="Jackson Wang" w:date="2021-09-12T12:34:00Z">
              <w:del w:id="15619" w:author="User" w:date="2021-09-13T18:31:00Z">
                <w:r w:rsidDel="00FE22BE">
                  <w:rPr>
                    <w:rFonts w:hint="eastAsia"/>
                  </w:rPr>
                  <w:delText>外部相關工作人員</w:delText>
                </w:r>
              </w:del>
            </w:ins>
          </w:p>
        </w:tc>
        <w:tc>
          <w:tcPr>
            <w:tcW w:w="2536" w:type="dxa"/>
            <w:tcPrChange w:id="15620" w:author="User" w:date="2021-09-13T10:21:00Z">
              <w:tcPr>
                <w:tcW w:w="2664" w:type="dxa"/>
              </w:tcPr>
            </w:tcPrChange>
          </w:tcPr>
          <w:p w14:paraId="40A15862" w14:textId="60EA7919" w:rsidR="008C3569" w:rsidDel="00FE22BE" w:rsidRDefault="008C3569">
            <w:pPr>
              <w:pStyle w:val="13"/>
              <w:ind w:leftChars="50" w:left="560" w:hangingChars="150" w:hanging="420"/>
              <w:rPr>
                <w:ins w:id="15621" w:author="Jackson Wang" w:date="2021-09-12T12:34:00Z"/>
                <w:del w:id="15622" w:author="User" w:date="2021-09-13T18:31:00Z"/>
              </w:rPr>
              <w:pPrChange w:id="15623" w:author="User" w:date="2021-09-14T13:59:00Z">
                <w:pPr>
                  <w:pStyle w:val="3"/>
                  <w:numPr>
                    <w:numId w:val="0"/>
                  </w:numPr>
                  <w:spacing w:before="240" w:after="120"/>
                  <w:ind w:left="0" w:right="280"/>
                </w:pPr>
              </w:pPrChange>
            </w:pPr>
            <w:ins w:id="15624" w:author="Jackson Wang" w:date="2021-09-12T12:34:00Z">
              <w:del w:id="15625" w:author="User" w:date="2021-09-13T18:31:00Z">
                <w:r w:rsidDel="00FE22BE">
                  <w:rPr>
                    <w:rFonts w:hint="eastAsia"/>
                  </w:rPr>
                  <w:delText>本公司</w:delText>
                </w:r>
              </w:del>
            </w:ins>
          </w:p>
        </w:tc>
      </w:tr>
      <w:tr w:rsidR="008C3569" w:rsidDel="00FE22BE" w14:paraId="71E1183B" w14:textId="4E97793D" w:rsidTr="002629F6">
        <w:trPr>
          <w:ins w:id="15626" w:author="Jackson Wang" w:date="2021-09-12T12:34:00Z"/>
          <w:del w:id="15627" w:author="User" w:date="2021-09-13T18:31:00Z"/>
        </w:trPr>
        <w:tc>
          <w:tcPr>
            <w:tcW w:w="2977" w:type="dxa"/>
            <w:tcPrChange w:id="15628" w:author="User" w:date="2021-09-13T10:21:00Z">
              <w:tcPr>
                <w:tcW w:w="2263" w:type="dxa"/>
              </w:tcPr>
            </w:tcPrChange>
          </w:tcPr>
          <w:p w14:paraId="0E6E257C" w14:textId="1B31FBBC" w:rsidR="008C3569" w:rsidDel="00FE22BE" w:rsidRDefault="008C3569">
            <w:pPr>
              <w:pStyle w:val="13"/>
              <w:ind w:leftChars="50" w:left="560" w:hangingChars="150" w:hanging="420"/>
              <w:rPr>
                <w:ins w:id="15629" w:author="Jackson Wang" w:date="2021-09-12T12:34:00Z"/>
                <w:del w:id="15630" w:author="User" w:date="2021-09-13T18:31:00Z"/>
              </w:rPr>
              <w:pPrChange w:id="15631" w:author="User" w:date="2021-09-14T13:59:00Z">
                <w:pPr>
                  <w:pStyle w:val="3"/>
                  <w:numPr>
                    <w:numId w:val="455"/>
                  </w:numPr>
                  <w:spacing w:before="240" w:after="120"/>
                  <w:ind w:left="280" w:right="280" w:hanging="280"/>
                </w:pPr>
              </w:pPrChange>
            </w:pPr>
            <w:ins w:id="15632" w:author="Jackson Wang" w:date="2021-09-12T12:34:00Z">
              <w:del w:id="15633" w:author="User" w:date="2021-09-13T18:31:00Z">
                <w:r w:rsidDel="00FE22BE">
                  <w:rPr>
                    <w:rFonts w:hint="eastAsia"/>
                  </w:rPr>
                  <w:delText>工務局工作同仁</w:delText>
                </w:r>
              </w:del>
            </w:ins>
          </w:p>
        </w:tc>
        <w:tc>
          <w:tcPr>
            <w:tcW w:w="3544" w:type="dxa"/>
            <w:tcPrChange w:id="15634" w:author="User" w:date="2021-09-13T10:21:00Z">
              <w:tcPr>
                <w:tcW w:w="3686" w:type="dxa"/>
              </w:tcPr>
            </w:tcPrChange>
          </w:tcPr>
          <w:p w14:paraId="32A0CA28" w14:textId="11F4F939" w:rsidR="008C3569" w:rsidDel="00FE22BE" w:rsidRDefault="008C3569">
            <w:pPr>
              <w:pStyle w:val="13"/>
              <w:ind w:leftChars="50" w:left="560" w:hangingChars="150" w:hanging="420"/>
              <w:rPr>
                <w:ins w:id="15635" w:author="Jackson Wang" w:date="2021-09-12T12:34:00Z"/>
                <w:del w:id="15636" w:author="User" w:date="2021-09-13T18:31:00Z"/>
              </w:rPr>
              <w:pPrChange w:id="15637" w:author="User" w:date="2021-09-14T13:59:00Z">
                <w:pPr>
                  <w:pStyle w:val="3"/>
                  <w:numPr>
                    <w:numId w:val="455"/>
                  </w:numPr>
                  <w:spacing w:before="240" w:after="120"/>
                  <w:ind w:left="280" w:right="280" w:hanging="280"/>
                </w:pPr>
              </w:pPrChange>
            </w:pPr>
            <w:ins w:id="15638" w:author="Jackson Wang" w:date="2021-09-12T12:34:00Z">
              <w:del w:id="15639" w:author="User" w:date="2021-09-13T18:31:00Z">
                <w:r w:rsidDel="00FE22BE">
                  <w:rPr>
                    <w:rFonts w:hint="eastAsia"/>
                  </w:rPr>
                  <w:delText>路巡工作員</w:delText>
                </w:r>
              </w:del>
            </w:ins>
          </w:p>
          <w:p w14:paraId="5D783EA4" w14:textId="55991ED5" w:rsidR="008C3569" w:rsidDel="00FE22BE" w:rsidRDefault="008C3569">
            <w:pPr>
              <w:pStyle w:val="13"/>
              <w:ind w:leftChars="50" w:left="560" w:hangingChars="150" w:hanging="420"/>
              <w:rPr>
                <w:ins w:id="15640" w:author="Jackson Wang" w:date="2021-09-12T12:34:00Z"/>
                <w:del w:id="15641" w:author="User" w:date="2021-09-13T18:31:00Z"/>
              </w:rPr>
              <w:pPrChange w:id="15642" w:author="User" w:date="2021-09-14T13:59:00Z">
                <w:pPr>
                  <w:pStyle w:val="3"/>
                  <w:numPr>
                    <w:numId w:val="455"/>
                  </w:numPr>
                  <w:spacing w:before="240" w:after="120"/>
                  <w:ind w:left="280" w:right="280" w:hanging="280"/>
                </w:pPr>
              </w:pPrChange>
            </w:pPr>
            <w:ins w:id="15643" w:author="Jackson Wang" w:date="2021-09-12T12:34:00Z">
              <w:del w:id="15644" w:author="User" w:date="2021-09-13T18:31:00Z">
                <w:r w:rsidDel="00FE22BE">
                  <w:rPr>
                    <w:rFonts w:hint="eastAsia"/>
                  </w:rPr>
                  <w:delText>皇輿科技有限公司相關作業人員</w:delText>
                </w:r>
              </w:del>
            </w:ins>
          </w:p>
        </w:tc>
        <w:tc>
          <w:tcPr>
            <w:tcW w:w="2536" w:type="dxa"/>
            <w:tcPrChange w:id="15645" w:author="User" w:date="2021-09-13T10:21:00Z">
              <w:tcPr>
                <w:tcW w:w="2664" w:type="dxa"/>
              </w:tcPr>
            </w:tcPrChange>
          </w:tcPr>
          <w:p w14:paraId="6907F8CF" w14:textId="416B5B39" w:rsidR="008C3569" w:rsidDel="00FE22BE" w:rsidRDefault="008C3569">
            <w:pPr>
              <w:pStyle w:val="13"/>
              <w:ind w:leftChars="50" w:left="560" w:hangingChars="150" w:hanging="420"/>
              <w:rPr>
                <w:ins w:id="15646" w:author="Jackson Wang" w:date="2021-09-12T12:34:00Z"/>
                <w:del w:id="15647" w:author="User" w:date="2021-09-13T18:31:00Z"/>
              </w:rPr>
              <w:pPrChange w:id="15648" w:author="User" w:date="2021-09-14T13:59:00Z">
                <w:pPr>
                  <w:pStyle w:val="3"/>
                  <w:numPr>
                    <w:numId w:val="455"/>
                  </w:numPr>
                  <w:spacing w:before="240" w:after="120"/>
                  <w:ind w:left="280" w:right="280" w:hanging="280"/>
                </w:pPr>
              </w:pPrChange>
            </w:pPr>
            <w:ins w:id="15649" w:author="Jackson Wang" w:date="2021-09-12T12:34:00Z">
              <w:del w:id="15650" w:author="User" w:date="2021-09-13T18:31:00Z">
                <w:r w:rsidDel="00FE22BE">
                  <w:rPr>
                    <w:rFonts w:hint="eastAsia"/>
                  </w:rPr>
                  <w:delText>內部工作同仁</w:delText>
                </w:r>
              </w:del>
            </w:ins>
          </w:p>
        </w:tc>
      </w:tr>
    </w:tbl>
    <w:p w14:paraId="0B2A361C" w14:textId="241309B4" w:rsidR="008C3569" w:rsidDel="00FE22BE" w:rsidRDefault="008C3569">
      <w:pPr>
        <w:pStyle w:val="13"/>
        <w:ind w:leftChars="50" w:left="560" w:hangingChars="150" w:hanging="420"/>
        <w:rPr>
          <w:ins w:id="15651" w:author="Jackson Wang" w:date="2021-09-12T12:34:00Z"/>
          <w:del w:id="15652" w:author="User" w:date="2021-09-13T18:31:00Z"/>
          <w:rFonts w:hint="eastAsia"/>
        </w:rPr>
        <w:pPrChange w:id="15653" w:author="User" w:date="2021-09-14T13:59:00Z">
          <w:pPr>
            <w:pStyle w:val="13"/>
            <w:numPr>
              <w:ilvl w:val="3"/>
              <w:numId w:val="454"/>
            </w:numPr>
            <w:ind w:left="851" w:firstLineChars="0" w:hanging="284"/>
          </w:pPr>
        </w:pPrChange>
      </w:pPr>
    </w:p>
    <w:p w14:paraId="3F274355" w14:textId="4F1F3F77" w:rsidR="008C3569" w:rsidRPr="00610902" w:rsidDel="00FE22BE" w:rsidRDefault="008C3569">
      <w:pPr>
        <w:pStyle w:val="13"/>
        <w:ind w:leftChars="50" w:left="560" w:hangingChars="150" w:hanging="420"/>
        <w:rPr>
          <w:ins w:id="15654" w:author="Jackson Wang" w:date="2021-09-12T12:37:00Z"/>
          <w:del w:id="15655" w:author="User" w:date="2021-09-13T18:31:00Z"/>
          <w:rFonts w:hint="eastAsia"/>
        </w:rPr>
        <w:pPrChange w:id="15656" w:author="User" w:date="2021-09-14T13:59:00Z">
          <w:pPr>
            <w:ind w:left="280" w:hanging="280"/>
          </w:pPr>
        </w:pPrChange>
      </w:pPr>
      <w:ins w:id="15657" w:author="Jackson Wang" w:date="2021-09-12T12:34:00Z">
        <w:del w:id="15658" w:author="User" w:date="2021-09-13T18:31:00Z">
          <w:r w:rsidRPr="008C3569" w:rsidDel="00FE22BE">
            <w:rPr>
              <w:rFonts w:hint="eastAsia"/>
            </w:rPr>
            <w:delText>服務方式：以電話、通訊軟體、書面</w:delText>
          </w:r>
          <w:r w:rsidRPr="008C3569" w:rsidDel="00FE22BE">
            <w:rPr>
              <w:rFonts w:hint="eastAsia"/>
            </w:rPr>
            <w:delText xml:space="preserve"> (</w:delText>
          </w:r>
          <w:r w:rsidRPr="008C3569" w:rsidDel="00FE22BE">
            <w:rPr>
              <w:rFonts w:hint="eastAsia"/>
            </w:rPr>
            <w:delText>含電子郵件</w:delText>
          </w:r>
          <w:r w:rsidRPr="008C3569" w:rsidDel="00FE22BE">
            <w:rPr>
              <w:rFonts w:hint="eastAsia"/>
            </w:rPr>
            <w:delText xml:space="preserve">) </w:delText>
          </w:r>
          <w:r w:rsidRPr="008C3569" w:rsidDel="00FE22BE">
            <w:rPr>
              <w:rFonts w:hint="eastAsia"/>
            </w:rPr>
            <w:delText>及現場訪視方式提供。</w:delText>
          </w:r>
        </w:del>
      </w:ins>
    </w:p>
    <w:tbl>
      <w:tblPr>
        <w:tblStyle w:val="a9"/>
        <w:tblW w:w="9067" w:type="dxa"/>
        <w:tblLook w:val="04A0" w:firstRow="1" w:lastRow="0" w:firstColumn="1" w:lastColumn="0" w:noHBand="0" w:noVBand="1"/>
        <w:tblPrChange w:id="15659" w:author="Jackson Wang" w:date="2021-09-12T12:38:00Z">
          <w:tblPr>
            <w:tblStyle w:val="a9"/>
            <w:tblW w:w="8897" w:type="dxa"/>
            <w:tblLook w:val="04A0" w:firstRow="1" w:lastRow="0" w:firstColumn="1" w:lastColumn="0" w:noHBand="0" w:noVBand="1"/>
          </w:tblPr>
        </w:tblPrChange>
      </w:tblPr>
      <w:tblGrid>
        <w:gridCol w:w="1914"/>
        <w:gridCol w:w="1990"/>
        <w:gridCol w:w="3829"/>
        <w:gridCol w:w="1336"/>
        <w:tblGridChange w:id="15660">
          <w:tblGrid>
            <w:gridCol w:w="1896"/>
            <w:gridCol w:w="2036"/>
            <w:gridCol w:w="3878"/>
            <w:gridCol w:w="1087"/>
          </w:tblGrid>
        </w:tblGridChange>
      </w:tblGrid>
      <w:tr w:rsidR="008C3569" w:rsidRPr="008C3569" w:rsidDel="00FE22BE" w14:paraId="5E7723CE" w14:textId="61BB35A3" w:rsidTr="008C3569">
        <w:trPr>
          <w:ins w:id="15661" w:author="Jackson Wang" w:date="2021-09-12T12:35:00Z"/>
          <w:del w:id="15662" w:author="User" w:date="2021-09-13T18:31:00Z"/>
        </w:trPr>
        <w:tc>
          <w:tcPr>
            <w:tcW w:w="1896" w:type="dxa"/>
            <w:vAlign w:val="center"/>
            <w:tcPrChange w:id="15663" w:author="Jackson Wang" w:date="2021-09-12T12:38:00Z">
              <w:tcPr>
                <w:tcW w:w="1896" w:type="dxa"/>
                <w:vAlign w:val="center"/>
              </w:tcPr>
            </w:tcPrChange>
          </w:tcPr>
          <w:p w14:paraId="45AD7AA8" w14:textId="37BB915F" w:rsidR="008C3569" w:rsidRPr="008C3569" w:rsidDel="00FE22BE" w:rsidRDefault="008C3569">
            <w:pPr>
              <w:pStyle w:val="13"/>
              <w:ind w:leftChars="50" w:left="560" w:hangingChars="150" w:hanging="420"/>
              <w:rPr>
                <w:ins w:id="15664" w:author="Jackson Wang" w:date="2021-09-12T12:35:00Z"/>
                <w:del w:id="15665" w:author="User" w:date="2021-09-13T18:31:00Z"/>
                <w:rPrChange w:id="15666" w:author="Jackson Wang" w:date="2021-09-12T12:35:00Z">
                  <w:rPr>
                    <w:ins w:id="15667" w:author="Jackson Wang" w:date="2021-09-12T12:35:00Z"/>
                    <w:del w:id="15668" w:author="User" w:date="2021-09-13T18:31:00Z"/>
                    <w:sz w:val="24"/>
                    <w:szCs w:val="24"/>
                  </w:rPr>
                </w:rPrChange>
              </w:rPr>
              <w:pPrChange w:id="15669" w:author="User" w:date="2021-09-14T13:59:00Z">
                <w:pPr>
                  <w:pStyle w:val="3"/>
                  <w:numPr>
                    <w:numId w:val="0"/>
                  </w:numPr>
                  <w:spacing w:before="240" w:after="120"/>
                  <w:ind w:left="0" w:right="280"/>
                </w:pPr>
              </w:pPrChange>
            </w:pPr>
            <w:ins w:id="15670" w:author="Jackson Wang" w:date="2021-09-12T12:35:00Z">
              <w:del w:id="15671" w:author="User" w:date="2021-09-13T18:31:00Z">
                <w:r w:rsidRPr="008C3569" w:rsidDel="00FE22BE">
                  <w:rPr>
                    <w:rFonts w:hint="eastAsia"/>
                    <w:rPrChange w:id="15672" w:author="Jackson Wang" w:date="2021-09-12T12:35:00Z">
                      <w:rPr>
                        <w:rFonts w:hint="eastAsia"/>
                        <w:bCs w:val="0"/>
                        <w:sz w:val="24"/>
                        <w:szCs w:val="24"/>
                      </w:rPr>
                    </w:rPrChange>
                  </w:rPr>
                  <w:delText>電話</w:delText>
                </w:r>
              </w:del>
            </w:ins>
          </w:p>
        </w:tc>
        <w:tc>
          <w:tcPr>
            <w:tcW w:w="2036" w:type="dxa"/>
            <w:vAlign w:val="center"/>
            <w:tcPrChange w:id="15673" w:author="Jackson Wang" w:date="2021-09-12T12:38:00Z">
              <w:tcPr>
                <w:tcW w:w="1643" w:type="dxa"/>
                <w:vAlign w:val="center"/>
              </w:tcPr>
            </w:tcPrChange>
          </w:tcPr>
          <w:p w14:paraId="2B475A4C" w14:textId="64BAE30A" w:rsidR="008C3569" w:rsidRPr="008C3569" w:rsidDel="00FE22BE" w:rsidRDefault="008C3569">
            <w:pPr>
              <w:pStyle w:val="13"/>
              <w:ind w:leftChars="50" w:left="560" w:hangingChars="150" w:hanging="420"/>
              <w:rPr>
                <w:ins w:id="15674" w:author="Jackson Wang" w:date="2021-09-12T12:35:00Z"/>
                <w:del w:id="15675" w:author="User" w:date="2021-09-13T18:31:00Z"/>
                <w:rPrChange w:id="15676" w:author="Jackson Wang" w:date="2021-09-12T12:35:00Z">
                  <w:rPr>
                    <w:ins w:id="15677" w:author="Jackson Wang" w:date="2021-09-12T12:35:00Z"/>
                    <w:del w:id="15678" w:author="User" w:date="2021-09-13T18:31:00Z"/>
                    <w:sz w:val="24"/>
                    <w:szCs w:val="24"/>
                  </w:rPr>
                </w:rPrChange>
              </w:rPr>
              <w:pPrChange w:id="15679" w:author="User" w:date="2021-09-14T13:59:00Z">
                <w:pPr>
                  <w:pStyle w:val="3"/>
                  <w:numPr>
                    <w:numId w:val="0"/>
                  </w:numPr>
                  <w:spacing w:before="240" w:after="120"/>
                  <w:ind w:left="0" w:right="280"/>
                </w:pPr>
              </w:pPrChange>
            </w:pPr>
            <w:ins w:id="15680" w:author="Jackson Wang" w:date="2021-09-12T12:35:00Z">
              <w:del w:id="15681" w:author="User" w:date="2021-09-13T18:31:00Z">
                <w:r w:rsidRPr="008C3569" w:rsidDel="00FE22BE">
                  <w:rPr>
                    <w:rFonts w:hint="eastAsia"/>
                    <w:rPrChange w:id="15682" w:author="Jackson Wang" w:date="2021-09-12T12:35:00Z">
                      <w:rPr>
                        <w:rFonts w:hint="eastAsia"/>
                        <w:bCs w:val="0"/>
                        <w:sz w:val="24"/>
                        <w:szCs w:val="24"/>
                      </w:rPr>
                    </w:rPrChange>
                  </w:rPr>
                  <w:delText>通訊軟體</w:delText>
                </w:r>
              </w:del>
            </w:ins>
          </w:p>
        </w:tc>
        <w:tc>
          <w:tcPr>
            <w:tcW w:w="3716" w:type="dxa"/>
            <w:vAlign w:val="center"/>
            <w:tcPrChange w:id="15683" w:author="Jackson Wang" w:date="2021-09-12T12:38:00Z">
              <w:tcPr>
                <w:tcW w:w="4207" w:type="dxa"/>
                <w:vAlign w:val="center"/>
              </w:tcPr>
            </w:tcPrChange>
          </w:tcPr>
          <w:p w14:paraId="6B5FD239" w14:textId="208A728B" w:rsidR="008C3569" w:rsidRPr="008C3569" w:rsidDel="00FE22BE" w:rsidRDefault="008C3569">
            <w:pPr>
              <w:pStyle w:val="13"/>
              <w:ind w:leftChars="50" w:left="560" w:hangingChars="150" w:hanging="420"/>
              <w:rPr>
                <w:ins w:id="15684" w:author="Jackson Wang" w:date="2021-09-12T12:35:00Z"/>
                <w:del w:id="15685" w:author="User" w:date="2021-09-13T18:31:00Z"/>
                <w:rPrChange w:id="15686" w:author="Jackson Wang" w:date="2021-09-12T12:35:00Z">
                  <w:rPr>
                    <w:ins w:id="15687" w:author="Jackson Wang" w:date="2021-09-12T12:35:00Z"/>
                    <w:del w:id="15688" w:author="User" w:date="2021-09-13T18:31:00Z"/>
                    <w:sz w:val="24"/>
                    <w:szCs w:val="24"/>
                  </w:rPr>
                </w:rPrChange>
              </w:rPr>
              <w:pPrChange w:id="15689" w:author="User" w:date="2021-09-14T13:59:00Z">
                <w:pPr>
                  <w:pStyle w:val="3"/>
                  <w:numPr>
                    <w:numId w:val="0"/>
                  </w:numPr>
                  <w:spacing w:before="240" w:after="120"/>
                  <w:ind w:left="0" w:right="280"/>
                </w:pPr>
              </w:pPrChange>
            </w:pPr>
            <w:ins w:id="15690" w:author="Jackson Wang" w:date="2021-09-12T12:35:00Z">
              <w:del w:id="15691" w:author="User" w:date="2021-09-13T18:31:00Z">
                <w:r w:rsidRPr="008C3569" w:rsidDel="00FE22BE">
                  <w:rPr>
                    <w:rFonts w:hint="eastAsia"/>
                    <w:rPrChange w:id="15692" w:author="Jackson Wang" w:date="2021-09-12T12:35:00Z">
                      <w:rPr>
                        <w:rFonts w:hint="eastAsia"/>
                        <w:bCs w:val="0"/>
                        <w:sz w:val="24"/>
                        <w:szCs w:val="24"/>
                      </w:rPr>
                    </w:rPrChange>
                  </w:rPr>
                  <w:delText>書面</w:delText>
                </w:r>
                <w:r w:rsidRPr="008C3569" w:rsidDel="00FE22BE">
                  <w:rPr>
                    <w:rPrChange w:id="15693" w:author="Jackson Wang" w:date="2021-09-12T12:35:00Z">
                      <w:rPr>
                        <w:bCs w:val="0"/>
                        <w:sz w:val="24"/>
                        <w:szCs w:val="24"/>
                      </w:rPr>
                    </w:rPrChange>
                  </w:rPr>
                  <w:delText>(</w:delText>
                </w:r>
                <w:r w:rsidRPr="008C3569" w:rsidDel="00FE22BE">
                  <w:rPr>
                    <w:rPrChange w:id="15694" w:author="Jackson Wang" w:date="2021-09-12T12:35:00Z">
                      <w:rPr>
                        <w:bCs w:val="0"/>
                        <w:sz w:val="24"/>
                        <w:szCs w:val="24"/>
                      </w:rPr>
                    </w:rPrChange>
                  </w:rPr>
                  <w:delText>含電子郵件</w:delText>
                </w:r>
                <w:r w:rsidRPr="008C3569" w:rsidDel="00FE22BE">
                  <w:rPr>
                    <w:rPrChange w:id="15695" w:author="Jackson Wang" w:date="2021-09-12T12:35:00Z">
                      <w:rPr>
                        <w:bCs w:val="0"/>
                        <w:sz w:val="24"/>
                        <w:szCs w:val="24"/>
                      </w:rPr>
                    </w:rPrChange>
                  </w:rPr>
                  <w:delText>)</w:delText>
                </w:r>
              </w:del>
            </w:ins>
          </w:p>
        </w:tc>
        <w:tc>
          <w:tcPr>
            <w:tcW w:w="1419" w:type="dxa"/>
            <w:vAlign w:val="center"/>
            <w:tcPrChange w:id="15696" w:author="Jackson Wang" w:date="2021-09-12T12:38:00Z">
              <w:tcPr>
                <w:tcW w:w="1151" w:type="dxa"/>
                <w:vAlign w:val="center"/>
              </w:tcPr>
            </w:tcPrChange>
          </w:tcPr>
          <w:p w14:paraId="5610D2E3" w14:textId="45442138" w:rsidR="008C3569" w:rsidRPr="008C3569" w:rsidDel="00FE22BE" w:rsidRDefault="008C3569">
            <w:pPr>
              <w:pStyle w:val="13"/>
              <w:ind w:leftChars="50" w:left="560" w:hangingChars="150" w:hanging="420"/>
              <w:rPr>
                <w:ins w:id="15697" w:author="Jackson Wang" w:date="2021-09-12T12:35:00Z"/>
                <w:del w:id="15698" w:author="User" w:date="2021-09-13T18:31:00Z"/>
                <w:rPrChange w:id="15699" w:author="Jackson Wang" w:date="2021-09-12T12:35:00Z">
                  <w:rPr>
                    <w:ins w:id="15700" w:author="Jackson Wang" w:date="2021-09-12T12:35:00Z"/>
                    <w:del w:id="15701" w:author="User" w:date="2021-09-13T18:31:00Z"/>
                    <w:sz w:val="24"/>
                    <w:szCs w:val="24"/>
                  </w:rPr>
                </w:rPrChange>
              </w:rPr>
              <w:pPrChange w:id="15702" w:author="User" w:date="2021-09-14T13:59:00Z">
                <w:pPr>
                  <w:pStyle w:val="3"/>
                  <w:numPr>
                    <w:numId w:val="0"/>
                  </w:numPr>
                  <w:spacing w:before="240" w:after="120"/>
                  <w:ind w:left="0" w:right="280"/>
                </w:pPr>
              </w:pPrChange>
            </w:pPr>
            <w:ins w:id="15703" w:author="Jackson Wang" w:date="2021-09-12T12:35:00Z">
              <w:del w:id="15704" w:author="User" w:date="2021-09-13T18:31:00Z">
                <w:r w:rsidRPr="008C3569" w:rsidDel="00FE22BE">
                  <w:rPr>
                    <w:rFonts w:hint="eastAsia"/>
                    <w:rPrChange w:id="15705" w:author="Jackson Wang" w:date="2021-09-12T12:35:00Z">
                      <w:rPr>
                        <w:rFonts w:hint="eastAsia"/>
                        <w:bCs w:val="0"/>
                        <w:sz w:val="24"/>
                        <w:szCs w:val="24"/>
                      </w:rPr>
                    </w:rPrChange>
                  </w:rPr>
                  <w:delText>現場問題排除</w:delText>
                </w:r>
              </w:del>
            </w:ins>
          </w:p>
        </w:tc>
      </w:tr>
      <w:tr w:rsidR="008C3569" w:rsidRPr="008C3569" w:rsidDel="00FE22BE" w14:paraId="3C3B6F2F" w14:textId="67059CE1" w:rsidTr="006E4E8E">
        <w:trPr>
          <w:cantSplit/>
          <w:trHeight w:val="1134"/>
          <w:ins w:id="15706" w:author="Jackson Wang" w:date="2021-09-12T12:35:00Z"/>
          <w:del w:id="15707" w:author="User" w:date="2021-09-13T18:31:00Z"/>
        </w:trPr>
        <w:tc>
          <w:tcPr>
            <w:tcW w:w="1896" w:type="dxa"/>
            <w:vAlign w:val="center"/>
            <w:tcPrChange w:id="15708" w:author="Jackson Wang" w:date="2021-09-12T12:42:00Z">
              <w:tcPr>
                <w:tcW w:w="1896" w:type="dxa"/>
                <w:vAlign w:val="center"/>
              </w:tcPr>
            </w:tcPrChange>
          </w:tcPr>
          <w:p w14:paraId="1BA591C5" w14:textId="7F3E1BDD" w:rsidR="008C3569" w:rsidRPr="008C3569" w:rsidDel="00FE22BE" w:rsidRDefault="008C3569">
            <w:pPr>
              <w:pStyle w:val="13"/>
              <w:ind w:leftChars="50" w:left="560" w:hangingChars="150" w:hanging="420"/>
              <w:rPr>
                <w:ins w:id="15709" w:author="Jackson Wang" w:date="2021-09-12T12:35:00Z"/>
                <w:del w:id="15710" w:author="User" w:date="2021-09-13T18:31:00Z"/>
                <w:rPrChange w:id="15711" w:author="Jackson Wang" w:date="2021-09-12T12:35:00Z">
                  <w:rPr>
                    <w:ins w:id="15712" w:author="Jackson Wang" w:date="2021-09-12T12:35:00Z"/>
                    <w:del w:id="15713" w:author="User" w:date="2021-09-13T18:31:00Z"/>
                    <w:sz w:val="24"/>
                    <w:szCs w:val="24"/>
                  </w:rPr>
                </w:rPrChange>
              </w:rPr>
              <w:pPrChange w:id="15714" w:author="User" w:date="2021-09-14T13:59:00Z">
                <w:pPr>
                  <w:pStyle w:val="3"/>
                  <w:numPr>
                    <w:numId w:val="0"/>
                  </w:numPr>
                  <w:spacing w:before="240" w:after="120"/>
                  <w:ind w:left="0" w:right="280"/>
                </w:pPr>
              </w:pPrChange>
            </w:pPr>
            <w:ins w:id="15715" w:author="Jackson Wang" w:date="2021-09-12T12:35:00Z">
              <w:del w:id="15716" w:author="User" w:date="2021-09-13T18:31:00Z">
                <w:r w:rsidRPr="008C3569" w:rsidDel="00FE22BE">
                  <w:rPr>
                    <w:rPrChange w:id="15717" w:author="Jackson Wang" w:date="2021-09-12T12:35:00Z">
                      <w:rPr>
                        <w:bCs w:val="0"/>
                        <w:sz w:val="24"/>
                        <w:szCs w:val="24"/>
                      </w:rPr>
                    </w:rPrChange>
                  </w:rPr>
                  <w:delText>03-6668931</w:delText>
                </w:r>
              </w:del>
            </w:ins>
          </w:p>
          <w:p w14:paraId="39D5F6AD" w14:textId="39E147EA" w:rsidR="008C3569" w:rsidRPr="008C3569" w:rsidDel="00FE22BE" w:rsidRDefault="008C3569">
            <w:pPr>
              <w:pStyle w:val="13"/>
              <w:ind w:leftChars="50" w:left="560" w:hangingChars="150" w:hanging="420"/>
              <w:rPr>
                <w:ins w:id="15718" w:author="Jackson Wang" w:date="2021-09-12T12:35:00Z"/>
                <w:del w:id="15719" w:author="User" w:date="2021-09-13T18:31:00Z"/>
                <w:rPrChange w:id="15720" w:author="Jackson Wang" w:date="2021-09-12T12:35:00Z">
                  <w:rPr>
                    <w:ins w:id="15721" w:author="Jackson Wang" w:date="2021-09-12T12:35:00Z"/>
                    <w:del w:id="15722" w:author="User" w:date="2021-09-13T18:31:00Z"/>
                    <w:sz w:val="24"/>
                    <w:szCs w:val="24"/>
                  </w:rPr>
                </w:rPrChange>
              </w:rPr>
              <w:pPrChange w:id="15723" w:author="User" w:date="2021-09-14T13:59:00Z">
                <w:pPr>
                  <w:pStyle w:val="3"/>
                  <w:numPr>
                    <w:numId w:val="0"/>
                  </w:numPr>
                  <w:spacing w:before="240" w:after="120"/>
                  <w:ind w:left="0" w:right="280"/>
                </w:pPr>
              </w:pPrChange>
            </w:pPr>
            <w:ins w:id="15724" w:author="Jackson Wang" w:date="2021-09-12T12:35:00Z">
              <w:del w:id="15725" w:author="User" w:date="2021-09-13T18:31:00Z">
                <w:r w:rsidRPr="008C3569" w:rsidDel="00FE22BE">
                  <w:rPr>
                    <w:rPrChange w:id="15726" w:author="Jackson Wang" w:date="2021-09-12T12:35:00Z">
                      <w:rPr>
                        <w:bCs w:val="0"/>
                        <w:sz w:val="24"/>
                        <w:szCs w:val="24"/>
                      </w:rPr>
                    </w:rPrChange>
                  </w:rPr>
                  <w:delText>03-6668921</w:delText>
                </w:r>
              </w:del>
            </w:ins>
          </w:p>
          <w:p w14:paraId="606528F5" w14:textId="532A4830" w:rsidR="008C3569" w:rsidRPr="008C3569" w:rsidDel="00FE22BE" w:rsidRDefault="008C3569">
            <w:pPr>
              <w:pStyle w:val="13"/>
              <w:ind w:leftChars="50" w:left="560" w:hangingChars="150" w:hanging="420"/>
              <w:rPr>
                <w:ins w:id="15727" w:author="Jackson Wang" w:date="2021-09-12T12:35:00Z"/>
                <w:del w:id="15728" w:author="User" w:date="2021-09-13T18:31:00Z"/>
                <w:rPrChange w:id="15729" w:author="Jackson Wang" w:date="2021-09-12T12:35:00Z">
                  <w:rPr>
                    <w:ins w:id="15730" w:author="Jackson Wang" w:date="2021-09-12T12:35:00Z"/>
                    <w:del w:id="15731" w:author="User" w:date="2021-09-13T18:31:00Z"/>
                    <w:sz w:val="24"/>
                    <w:szCs w:val="24"/>
                  </w:rPr>
                </w:rPrChange>
              </w:rPr>
              <w:pPrChange w:id="15732" w:author="User" w:date="2021-09-14T13:59:00Z">
                <w:pPr>
                  <w:pStyle w:val="3"/>
                  <w:numPr>
                    <w:numId w:val="0"/>
                  </w:numPr>
                  <w:spacing w:before="240" w:after="120"/>
                  <w:ind w:left="0" w:right="280"/>
                </w:pPr>
              </w:pPrChange>
            </w:pPr>
            <w:ins w:id="15733" w:author="Jackson Wang" w:date="2021-09-12T12:35:00Z">
              <w:del w:id="15734" w:author="User" w:date="2021-09-13T18:31:00Z">
                <w:r w:rsidRPr="008C3569" w:rsidDel="00FE22BE">
                  <w:rPr>
                    <w:rPrChange w:id="15735" w:author="Jackson Wang" w:date="2021-09-12T12:35:00Z">
                      <w:rPr>
                        <w:bCs w:val="0"/>
                        <w:sz w:val="24"/>
                        <w:szCs w:val="24"/>
                      </w:rPr>
                    </w:rPrChange>
                  </w:rPr>
                  <w:delText>0988602458</w:delText>
                </w:r>
              </w:del>
            </w:ins>
          </w:p>
        </w:tc>
        <w:tc>
          <w:tcPr>
            <w:tcW w:w="2036" w:type="dxa"/>
            <w:vAlign w:val="center"/>
            <w:tcPrChange w:id="15736" w:author="Jackson Wang" w:date="2021-09-12T12:42:00Z">
              <w:tcPr>
                <w:tcW w:w="1643" w:type="dxa"/>
                <w:vAlign w:val="center"/>
              </w:tcPr>
            </w:tcPrChange>
          </w:tcPr>
          <w:p w14:paraId="23E11E3D" w14:textId="2A368D42" w:rsidR="008C3569" w:rsidRPr="008C3569" w:rsidDel="00FE22BE" w:rsidRDefault="008C3569">
            <w:pPr>
              <w:pStyle w:val="13"/>
              <w:ind w:leftChars="50" w:left="560" w:hangingChars="150" w:hanging="420"/>
              <w:rPr>
                <w:ins w:id="15737" w:author="Jackson Wang" w:date="2021-09-12T12:35:00Z"/>
                <w:del w:id="15738" w:author="User" w:date="2021-09-13T18:31:00Z"/>
                <w:lang w:val="en-US"/>
                <w:rPrChange w:id="15739" w:author="Jackson Wang" w:date="2021-09-12T12:35:00Z">
                  <w:rPr>
                    <w:ins w:id="15740" w:author="Jackson Wang" w:date="2021-09-12T12:35:00Z"/>
                    <w:del w:id="15741" w:author="User" w:date="2021-09-13T18:31:00Z"/>
                    <w:sz w:val="24"/>
                    <w:szCs w:val="24"/>
                    <w:lang w:val="en-US"/>
                  </w:rPr>
                </w:rPrChange>
              </w:rPr>
              <w:pPrChange w:id="15742" w:author="User" w:date="2021-09-14T13:59:00Z">
                <w:pPr>
                  <w:pStyle w:val="3"/>
                  <w:numPr>
                    <w:numId w:val="456"/>
                  </w:numPr>
                  <w:spacing w:before="240" w:after="120"/>
                  <w:ind w:left="240" w:right="280" w:hanging="240"/>
                </w:pPr>
              </w:pPrChange>
            </w:pPr>
            <w:ins w:id="15743" w:author="Jackson Wang" w:date="2021-09-12T12:35:00Z">
              <w:del w:id="15744" w:author="User" w:date="2021-09-13T18:31:00Z">
                <w:r w:rsidRPr="008C3569" w:rsidDel="00FE22BE">
                  <w:rPr>
                    <w:rPrChange w:id="15745" w:author="Jackson Wang" w:date="2021-09-12T12:35:00Z">
                      <w:rPr>
                        <w:bCs w:val="0"/>
                        <w:sz w:val="24"/>
                        <w:szCs w:val="24"/>
                      </w:rPr>
                    </w:rPrChange>
                  </w:rPr>
                  <w:delText>LINE</w:delText>
                </w:r>
                <w:r w:rsidRPr="008C3569" w:rsidDel="00FE22BE">
                  <w:rPr>
                    <w:rFonts w:hint="eastAsia"/>
                    <w:rPrChange w:id="15746" w:author="Jackson Wang" w:date="2021-09-12T12:35:00Z">
                      <w:rPr>
                        <w:rFonts w:hint="eastAsia"/>
                        <w:bCs w:val="0"/>
                        <w:sz w:val="24"/>
                        <w:szCs w:val="24"/>
                      </w:rPr>
                    </w:rPrChange>
                  </w:rPr>
                  <w:delText>：</w:delText>
                </w:r>
              </w:del>
            </w:ins>
          </w:p>
          <w:p w14:paraId="0E51DED5" w14:textId="6D1D6E0D" w:rsidR="008C3569" w:rsidRPr="008C3569" w:rsidDel="00FE22BE" w:rsidRDefault="008C3569">
            <w:pPr>
              <w:pStyle w:val="13"/>
              <w:ind w:leftChars="50" w:left="560" w:hangingChars="150" w:hanging="420"/>
              <w:rPr>
                <w:ins w:id="15747" w:author="Jackson Wang" w:date="2021-09-12T12:35:00Z"/>
                <w:del w:id="15748" w:author="User" w:date="2021-09-13T18:31:00Z"/>
                <w:rPrChange w:id="15749" w:author="Jackson Wang" w:date="2021-09-12T12:35:00Z">
                  <w:rPr>
                    <w:ins w:id="15750" w:author="Jackson Wang" w:date="2021-09-12T12:35:00Z"/>
                    <w:del w:id="15751" w:author="User" w:date="2021-09-13T18:31:00Z"/>
                    <w:sz w:val="24"/>
                    <w:szCs w:val="24"/>
                  </w:rPr>
                </w:rPrChange>
              </w:rPr>
              <w:pPrChange w:id="15752" w:author="User" w:date="2021-09-14T13:59:00Z">
                <w:pPr>
                  <w:pStyle w:val="3"/>
                  <w:numPr>
                    <w:numId w:val="0"/>
                  </w:numPr>
                  <w:spacing w:before="240" w:after="120" w:line="400" w:lineRule="exact"/>
                  <w:ind w:left="0" w:right="280"/>
                </w:pPr>
              </w:pPrChange>
            </w:pPr>
            <w:ins w:id="15753" w:author="Jackson Wang" w:date="2021-09-12T12:35:00Z">
              <w:del w:id="15754" w:author="User" w:date="2021-09-13T18:31:00Z">
                <w:r w:rsidRPr="008C3569" w:rsidDel="00FE22BE">
                  <w:rPr>
                    <w:rFonts w:hint="eastAsia"/>
                    <w:rPrChange w:id="15755" w:author="Jackson Wang" w:date="2021-09-12T12:35:00Z">
                      <w:rPr>
                        <w:rFonts w:hint="eastAsia"/>
                        <w:bCs w:val="0"/>
                        <w:sz w:val="24"/>
                        <w:szCs w:val="24"/>
                      </w:rPr>
                    </w:rPrChange>
                  </w:rPr>
                  <w:delText>威傑科技</w:delText>
                </w:r>
                <w:r w:rsidRPr="008C3569" w:rsidDel="00FE22BE">
                  <w:rPr>
                    <w:rPrChange w:id="15756" w:author="Jackson Wang" w:date="2021-09-12T12:35:00Z">
                      <w:rPr>
                        <w:bCs w:val="0"/>
                        <w:sz w:val="24"/>
                        <w:szCs w:val="24"/>
                      </w:rPr>
                    </w:rPrChange>
                  </w:rPr>
                  <w:delText>1</w:delText>
                </w:r>
              </w:del>
            </w:ins>
          </w:p>
          <w:p w14:paraId="6C7A066A" w14:textId="7F147CBA" w:rsidR="008C3569" w:rsidRPr="008C3569" w:rsidDel="00FE22BE" w:rsidRDefault="008C3569">
            <w:pPr>
              <w:pStyle w:val="13"/>
              <w:ind w:leftChars="50" w:left="560" w:hangingChars="150" w:hanging="420"/>
              <w:rPr>
                <w:ins w:id="15757" w:author="Jackson Wang" w:date="2021-09-12T12:35:00Z"/>
                <w:del w:id="15758" w:author="User" w:date="2021-09-13T18:31:00Z"/>
                <w:rPrChange w:id="15759" w:author="Jackson Wang" w:date="2021-09-12T12:35:00Z">
                  <w:rPr>
                    <w:ins w:id="15760" w:author="Jackson Wang" w:date="2021-09-12T12:35:00Z"/>
                    <w:del w:id="15761" w:author="User" w:date="2021-09-13T18:31:00Z"/>
                    <w:sz w:val="24"/>
                    <w:szCs w:val="24"/>
                  </w:rPr>
                </w:rPrChange>
              </w:rPr>
              <w:pPrChange w:id="15762" w:author="User" w:date="2021-09-14T13:59:00Z">
                <w:pPr>
                  <w:pStyle w:val="3"/>
                  <w:numPr>
                    <w:numId w:val="0"/>
                  </w:numPr>
                  <w:spacing w:before="240" w:after="120" w:line="400" w:lineRule="exact"/>
                  <w:ind w:left="0" w:right="280"/>
                </w:pPr>
              </w:pPrChange>
            </w:pPr>
            <w:ins w:id="15763" w:author="Jackson Wang" w:date="2021-09-12T12:35:00Z">
              <w:del w:id="15764" w:author="User" w:date="2021-09-13T18:31:00Z">
                <w:r w:rsidRPr="008C3569" w:rsidDel="00FE22BE">
                  <w:rPr>
                    <w:rFonts w:hint="eastAsia"/>
                    <w:rPrChange w:id="15765" w:author="Jackson Wang" w:date="2021-09-12T12:35:00Z">
                      <w:rPr>
                        <w:rFonts w:hint="eastAsia"/>
                        <w:bCs w:val="0"/>
                        <w:sz w:val="24"/>
                        <w:szCs w:val="24"/>
                      </w:rPr>
                    </w:rPrChange>
                  </w:rPr>
                  <w:delText>威傑科技</w:delText>
                </w:r>
                <w:r w:rsidRPr="008C3569" w:rsidDel="00FE22BE">
                  <w:rPr>
                    <w:rPrChange w:id="15766" w:author="Jackson Wang" w:date="2021-09-12T12:35:00Z">
                      <w:rPr>
                        <w:bCs w:val="0"/>
                        <w:sz w:val="24"/>
                        <w:szCs w:val="24"/>
                      </w:rPr>
                    </w:rPrChange>
                  </w:rPr>
                  <w:delText>2</w:delText>
                </w:r>
              </w:del>
            </w:ins>
          </w:p>
          <w:p w14:paraId="2055119D" w14:textId="7C97E56C" w:rsidR="008C3569" w:rsidRPr="008C3569" w:rsidDel="00FE22BE" w:rsidRDefault="008C3569">
            <w:pPr>
              <w:pStyle w:val="13"/>
              <w:ind w:leftChars="50" w:left="560" w:hangingChars="150" w:hanging="420"/>
              <w:rPr>
                <w:ins w:id="15767" w:author="Jackson Wang" w:date="2021-09-12T12:35:00Z"/>
                <w:del w:id="15768" w:author="User" w:date="2021-09-13T18:31:00Z"/>
                <w:lang w:val="en-US"/>
                <w:rPrChange w:id="15769" w:author="Jackson Wang" w:date="2021-09-12T12:35:00Z">
                  <w:rPr>
                    <w:ins w:id="15770" w:author="Jackson Wang" w:date="2021-09-12T12:35:00Z"/>
                    <w:del w:id="15771" w:author="User" w:date="2021-09-13T18:31:00Z"/>
                    <w:sz w:val="24"/>
                    <w:szCs w:val="24"/>
                    <w:lang w:val="en-US"/>
                  </w:rPr>
                </w:rPrChange>
              </w:rPr>
              <w:pPrChange w:id="15772" w:author="User" w:date="2021-09-14T13:59:00Z">
                <w:pPr>
                  <w:pStyle w:val="3"/>
                  <w:numPr>
                    <w:numId w:val="456"/>
                  </w:numPr>
                  <w:spacing w:before="240" w:after="120"/>
                  <w:ind w:left="240" w:right="280" w:hanging="240"/>
                </w:pPr>
              </w:pPrChange>
            </w:pPr>
            <w:ins w:id="15773" w:author="Jackson Wang" w:date="2021-09-12T12:35:00Z">
              <w:del w:id="15774" w:author="User" w:date="2021-09-13T18:31:00Z">
                <w:r w:rsidRPr="008C3569" w:rsidDel="00FE22BE">
                  <w:rPr>
                    <w:rPrChange w:id="15775" w:author="Jackson Wang" w:date="2021-09-12T12:35:00Z">
                      <w:rPr>
                        <w:bCs w:val="0"/>
                        <w:sz w:val="24"/>
                        <w:szCs w:val="24"/>
                      </w:rPr>
                    </w:rPrChange>
                  </w:rPr>
                  <w:delText>SKYPY</w:delText>
                </w:r>
                <w:r w:rsidRPr="008C3569" w:rsidDel="00FE22BE">
                  <w:rPr>
                    <w:rFonts w:hint="eastAsia"/>
                    <w:rPrChange w:id="15776" w:author="Jackson Wang" w:date="2021-09-12T12:35:00Z">
                      <w:rPr>
                        <w:rFonts w:hint="eastAsia"/>
                        <w:bCs w:val="0"/>
                        <w:sz w:val="24"/>
                        <w:szCs w:val="24"/>
                      </w:rPr>
                    </w:rPrChange>
                  </w:rPr>
                  <w:delText>：</w:delText>
                </w:r>
              </w:del>
            </w:ins>
          </w:p>
          <w:p w14:paraId="3EA4829D" w14:textId="198D16E3" w:rsidR="008C3569" w:rsidDel="00FE22BE" w:rsidRDefault="008C3569">
            <w:pPr>
              <w:pStyle w:val="13"/>
              <w:ind w:leftChars="50" w:left="560" w:hangingChars="150" w:hanging="420"/>
              <w:rPr>
                <w:ins w:id="15777" w:author="Jackson Wang" w:date="2021-09-12T12:36:00Z"/>
                <w:del w:id="15778" w:author="User" w:date="2021-09-13T18:31:00Z"/>
              </w:rPr>
              <w:pPrChange w:id="15779" w:author="User" w:date="2021-09-14T13:59:00Z">
                <w:pPr>
                  <w:pStyle w:val="3"/>
                  <w:numPr>
                    <w:numId w:val="0"/>
                  </w:numPr>
                  <w:spacing w:before="240" w:after="120" w:line="240" w:lineRule="auto"/>
                  <w:ind w:left="0" w:right="280"/>
                  <w:jc w:val="both"/>
                </w:pPr>
              </w:pPrChange>
            </w:pPr>
            <w:ins w:id="15780" w:author="Jackson Wang" w:date="2021-09-12T12:35:00Z">
              <w:del w:id="15781" w:author="User" w:date="2021-09-13T18:31:00Z">
                <w:r w:rsidRPr="008C3569" w:rsidDel="00FE22BE">
                  <w:rPr>
                    <w:rPrChange w:id="15782" w:author="Jackson Wang" w:date="2021-09-12T12:35:00Z">
                      <w:rPr>
                        <w:bCs w:val="0"/>
                        <w:sz w:val="24"/>
                        <w:szCs w:val="24"/>
                      </w:rPr>
                    </w:rPrChange>
                  </w:rPr>
                  <w:delText>Infoot</w:delText>
                </w:r>
              </w:del>
            </w:ins>
          </w:p>
          <w:p w14:paraId="7A91664F" w14:textId="70FBD4A4" w:rsidR="008C3569" w:rsidRPr="008C3569" w:rsidDel="00FE22BE" w:rsidRDefault="008C3569">
            <w:pPr>
              <w:pStyle w:val="13"/>
              <w:ind w:leftChars="50" w:left="560" w:hangingChars="150" w:hanging="420"/>
              <w:rPr>
                <w:ins w:id="15783" w:author="Jackson Wang" w:date="2021-09-12T12:35:00Z"/>
                <w:del w:id="15784" w:author="User" w:date="2021-09-13T18:31:00Z"/>
                <w:lang w:val="en-US"/>
                <w:rPrChange w:id="15785" w:author="Jackson Wang" w:date="2021-09-12T12:35:00Z">
                  <w:rPr>
                    <w:ins w:id="15786" w:author="Jackson Wang" w:date="2021-09-12T12:35:00Z"/>
                    <w:del w:id="15787" w:author="User" w:date="2021-09-13T18:31:00Z"/>
                    <w:sz w:val="24"/>
                    <w:szCs w:val="24"/>
                    <w:lang w:val="en-US"/>
                  </w:rPr>
                </w:rPrChange>
              </w:rPr>
              <w:pPrChange w:id="15788" w:author="User" w:date="2021-09-14T13:59:00Z">
                <w:pPr>
                  <w:pStyle w:val="3"/>
                  <w:numPr>
                    <w:numId w:val="0"/>
                  </w:numPr>
                  <w:spacing w:before="240" w:after="120" w:line="400" w:lineRule="exact"/>
                  <w:ind w:left="0" w:right="280"/>
                </w:pPr>
              </w:pPrChange>
            </w:pPr>
            <w:ins w:id="15789" w:author="Jackson Wang" w:date="2021-09-12T12:35:00Z">
              <w:del w:id="15790" w:author="User" w:date="2021-09-13T18:31:00Z">
                <w:r w:rsidRPr="008C3569" w:rsidDel="00FE22BE">
                  <w:rPr>
                    <w:rPrChange w:id="15791" w:author="Jackson Wang" w:date="2021-09-12T12:35:00Z">
                      <w:rPr>
                        <w:bCs w:val="0"/>
                        <w:sz w:val="24"/>
                        <w:szCs w:val="24"/>
                      </w:rPr>
                    </w:rPrChange>
                  </w:rPr>
                  <w:delText>(</w:delText>
                </w:r>
                <w:r w:rsidRPr="008C3569" w:rsidDel="00FE22BE">
                  <w:rPr>
                    <w:rPrChange w:id="15792" w:author="Jackson Wang" w:date="2021-09-12T12:35:00Z">
                      <w:rPr>
                        <w:bCs w:val="0"/>
                        <w:sz w:val="24"/>
                        <w:szCs w:val="24"/>
                      </w:rPr>
                    </w:rPrChange>
                  </w:rPr>
                  <w:delText>威傑助理</w:delText>
                </w:r>
                <w:r w:rsidRPr="008C3569" w:rsidDel="00FE22BE">
                  <w:rPr>
                    <w:rPrChange w:id="15793" w:author="Jackson Wang" w:date="2021-09-12T12:35:00Z">
                      <w:rPr>
                        <w:bCs w:val="0"/>
                        <w:sz w:val="24"/>
                        <w:szCs w:val="24"/>
                      </w:rPr>
                    </w:rPrChange>
                  </w:rPr>
                  <w:delText>)</w:delText>
                </w:r>
              </w:del>
            </w:ins>
          </w:p>
        </w:tc>
        <w:tc>
          <w:tcPr>
            <w:tcW w:w="3716" w:type="dxa"/>
            <w:vAlign w:val="center"/>
            <w:tcPrChange w:id="15794" w:author="Jackson Wang" w:date="2021-09-12T12:42:00Z">
              <w:tcPr>
                <w:tcW w:w="4207" w:type="dxa"/>
                <w:vAlign w:val="center"/>
              </w:tcPr>
            </w:tcPrChange>
          </w:tcPr>
          <w:p w14:paraId="370EE055" w14:textId="5853E2BE" w:rsidR="008C3569" w:rsidRPr="008C3569" w:rsidDel="00FE22BE" w:rsidRDefault="008C3569">
            <w:pPr>
              <w:pStyle w:val="13"/>
              <w:ind w:leftChars="50" w:left="560" w:hangingChars="150" w:hanging="420"/>
              <w:rPr>
                <w:ins w:id="15795" w:author="Jackson Wang" w:date="2021-09-12T12:35:00Z"/>
                <w:del w:id="15796" w:author="User" w:date="2021-09-13T18:31:00Z"/>
                <w:rPrChange w:id="15797" w:author="Jackson Wang" w:date="2021-09-12T12:35:00Z">
                  <w:rPr>
                    <w:ins w:id="15798" w:author="Jackson Wang" w:date="2021-09-12T12:35:00Z"/>
                    <w:del w:id="15799" w:author="User" w:date="2021-09-13T18:31:00Z"/>
                    <w:sz w:val="24"/>
                    <w:szCs w:val="24"/>
                  </w:rPr>
                </w:rPrChange>
              </w:rPr>
              <w:pPrChange w:id="15800" w:author="User" w:date="2021-09-14T13:59:00Z">
                <w:pPr>
                  <w:pStyle w:val="3"/>
                  <w:numPr>
                    <w:numId w:val="456"/>
                  </w:numPr>
                  <w:spacing w:before="240" w:after="120"/>
                  <w:ind w:left="240" w:right="280" w:hanging="240"/>
                </w:pPr>
              </w:pPrChange>
            </w:pPr>
            <w:ins w:id="15801" w:author="Jackson Wang" w:date="2021-09-12T12:35:00Z">
              <w:del w:id="15802" w:author="User" w:date="2021-09-13T18:31:00Z">
                <w:r w:rsidRPr="008C3569" w:rsidDel="00FE22BE">
                  <w:rPr>
                    <w:rFonts w:hint="eastAsia"/>
                    <w:rPrChange w:id="15803" w:author="Jackson Wang" w:date="2021-09-12T12:35:00Z">
                      <w:rPr>
                        <w:rFonts w:hint="eastAsia"/>
                        <w:bCs w:val="0"/>
                        <w:sz w:val="24"/>
                        <w:szCs w:val="24"/>
                      </w:rPr>
                    </w:rPrChange>
                  </w:rPr>
                  <w:delText>書面</w:delText>
                </w:r>
              </w:del>
            </w:ins>
          </w:p>
          <w:p w14:paraId="141C55A9" w14:textId="7E4105DC" w:rsidR="008C3569" w:rsidRPr="008C3569" w:rsidDel="00FE22BE" w:rsidRDefault="008C3569">
            <w:pPr>
              <w:pStyle w:val="13"/>
              <w:ind w:leftChars="50" w:left="560" w:hangingChars="150" w:hanging="420"/>
              <w:rPr>
                <w:ins w:id="15804" w:author="Jackson Wang" w:date="2021-09-12T12:35:00Z"/>
                <w:del w:id="15805" w:author="User" w:date="2021-09-13T18:31:00Z"/>
                <w:rPrChange w:id="15806" w:author="Jackson Wang" w:date="2021-09-12T12:36:00Z">
                  <w:rPr>
                    <w:ins w:id="15807" w:author="Jackson Wang" w:date="2021-09-12T12:35:00Z"/>
                    <w:del w:id="15808" w:author="User" w:date="2021-09-13T18:31:00Z"/>
                    <w:sz w:val="24"/>
                    <w:szCs w:val="24"/>
                  </w:rPr>
                </w:rPrChange>
              </w:rPr>
              <w:pPrChange w:id="15809" w:author="User" w:date="2021-09-14T13:59:00Z">
                <w:pPr>
                  <w:pStyle w:val="3"/>
                  <w:numPr>
                    <w:numId w:val="0"/>
                  </w:numPr>
                  <w:spacing w:before="240" w:after="120"/>
                  <w:ind w:left="0" w:right="280"/>
                </w:pPr>
              </w:pPrChange>
            </w:pPr>
            <w:ins w:id="15810" w:author="Jackson Wang" w:date="2021-09-12T12:35:00Z">
              <w:del w:id="15811" w:author="User" w:date="2021-09-13T18:31:00Z">
                <w:r w:rsidRPr="008C3569" w:rsidDel="00FE22BE">
                  <w:fldChar w:fldCharType="begin"/>
                </w:r>
                <w:r w:rsidRPr="00D1741E" w:rsidDel="00FE22BE">
                  <w:delInstrText xml:space="preserve"> HYPERLINK "mailto:SUP@INFOWIZE.COM.TW" </w:delInstrText>
                </w:r>
                <w:r w:rsidRPr="008C3569" w:rsidDel="00FE22BE">
                  <w:rPr>
                    <w:rPrChange w:id="15812" w:author="Jackson Wang" w:date="2021-09-12T12:35:00Z">
                      <w:rPr>
                        <w:rStyle w:val="a4"/>
                        <w:bCs w:val="0"/>
                        <w:sz w:val="24"/>
                        <w:szCs w:val="24"/>
                      </w:rPr>
                    </w:rPrChange>
                  </w:rPr>
                  <w:fldChar w:fldCharType="separate"/>
                </w:r>
                <w:r w:rsidRPr="008C3569" w:rsidDel="00FE22BE">
                  <w:rPr>
                    <w:rStyle w:val="a4"/>
                    <w:rPrChange w:id="15813" w:author="Jackson Wang" w:date="2021-09-12T12:35:00Z">
                      <w:rPr>
                        <w:rStyle w:val="a4"/>
                        <w:bCs w:val="0"/>
                        <w:sz w:val="24"/>
                        <w:szCs w:val="24"/>
                      </w:rPr>
                    </w:rPrChange>
                  </w:rPr>
                  <w:delText>SUP@INFOWIZE.COM.TW</w:delText>
                </w:r>
                <w:r w:rsidRPr="008C3569" w:rsidDel="00FE22BE">
                  <w:rPr>
                    <w:rStyle w:val="a4"/>
                    <w:rPrChange w:id="15814" w:author="Jackson Wang" w:date="2021-09-12T12:35:00Z">
                      <w:rPr>
                        <w:rStyle w:val="a4"/>
                        <w:bCs w:val="0"/>
                        <w:sz w:val="24"/>
                        <w:szCs w:val="24"/>
                      </w:rPr>
                    </w:rPrChange>
                  </w:rPr>
                  <w:fldChar w:fldCharType="end"/>
                </w:r>
              </w:del>
            </w:ins>
          </w:p>
        </w:tc>
        <w:tc>
          <w:tcPr>
            <w:tcW w:w="1419" w:type="dxa"/>
            <w:vAlign w:val="center"/>
            <w:tcPrChange w:id="15815" w:author="Jackson Wang" w:date="2021-09-12T12:42:00Z">
              <w:tcPr>
                <w:tcW w:w="1151" w:type="dxa"/>
                <w:vAlign w:val="center"/>
              </w:tcPr>
            </w:tcPrChange>
          </w:tcPr>
          <w:p w14:paraId="1E0EE387" w14:textId="2775A347" w:rsidR="008C3569" w:rsidRPr="008C3569" w:rsidDel="00FE22BE" w:rsidRDefault="008C3569">
            <w:pPr>
              <w:pStyle w:val="13"/>
              <w:ind w:leftChars="50" w:left="560" w:hangingChars="150" w:hanging="420"/>
              <w:rPr>
                <w:ins w:id="15816" w:author="Jackson Wang" w:date="2021-09-12T12:35:00Z"/>
                <w:del w:id="15817" w:author="User" w:date="2021-09-13T18:31:00Z"/>
                <w:rPrChange w:id="15818" w:author="Jackson Wang" w:date="2021-09-12T12:35:00Z">
                  <w:rPr>
                    <w:ins w:id="15819" w:author="Jackson Wang" w:date="2021-09-12T12:35:00Z"/>
                    <w:del w:id="15820" w:author="User" w:date="2021-09-13T18:31:00Z"/>
                    <w:sz w:val="24"/>
                    <w:szCs w:val="24"/>
                  </w:rPr>
                </w:rPrChange>
              </w:rPr>
              <w:pPrChange w:id="15821" w:author="User" w:date="2021-09-14T13:59:00Z">
                <w:pPr>
                  <w:pStyle w:val="3"/>
                  <w:numPr>
                    <w:numId w:val="0"/>
                  </w:numPr>
                  <w:spacing w:before="240" w:after="120"/>
                  <w:ind w:left="0" w:right="280"/>
                </w:pPr>
              </w:pPrChange>
            </w:pPr>
            <w:ins w:id="15822" w:author="Jackson Wang" w:date="2021-09-12T12:35:00Z">
              <w:del w:id="15823" w:author="User" w:date="2021-09-13T18:31:00Z">
                <w:r w:rsidRPr="008C3569" w:rsidDel="00FE22BE">
                  <w:rPr>
                    <w:rFonts w:hint="eastAsia"/>
                    <w:rPrChange w:id="15824" w:author="Jackson Wang" w:date="2021-09-12T12:35:00Z">
                      <w:rPr>
                        <w:rFonts w:hint="eastAsia"/>
                        <w:bCs w:val="0"/>
                        <w:sz w:val="24"/>
                        <w:szCs w:val="24"/>
                      </w:rPr>
                    </w:rPrChange>
                  </w:rPr>
                  <w:delText>無法藉由電話、通訊軟體、電子郵件等解決之項目，提供現場問題排除。</w:delText>
                </w:r>
              </w:del>
            </w:ins>
          </w:p>
        </w:tc>
      </w:tr>
    </w:tbl>
    <w:p w14:paraId="12EDFDF0" w14:textId="5D604585" w:rsidR="008C3569" w:rsidDel="00FE22BE" w:rsidRDefault="008C3569">
      <w:pPr>
        <w:pStyle w:val="13"/>
        <w:ind w:leftChars="50" w:left="560" w:hangingChars="150" w:hanging="420"/>
        <w:rPr>
          <w:ins w:id="15825" w:author="Jackson Wang" w:date="2021-09-12T12:45:00Z"/>
          <w:del w:id="15826" w:author="User" w:date="2021-09-13T18:31:00Z"/>
          <w:rFonts w:hint="eastAsia"/>
        </w:rPr>
        <w:pPrChange w:id="15827" w:author="User" w:date="2021-09-14T13:59:00Z">
          <w:pPr>
            <w:pStyle w:val="13"/>
            <w:ind w:left="567" w:firstLineChars="0" w:firstLine="0"/>
          </w:pPr>
        </w:pPrChange>
      </w:pPr>
    </w:p>
    <w:p w14:paraId="47CCE344" w14:textId="5BC2A15F" w:rsidR="00C81491" w:rsidDel="00FE22BE" w:rsidRDefault="006E4E8E">
      <w:pPr>
        <w:pStyle w:val="13"/>
        <w:ind w:leftChars="50" w:left="560" w:hangingChars="150" w:hanging="420"/>
        <w:rPr>
          <w:ins w:id="15828" w:author="Jackson Wang" w:date="2021-09-12T12:45:00Z"/>
          <w:del w:id="15829" w:author="User" w:date="2021-09-13T18:31:00Z"/>
          <w:rFonts w:hint="eastAsia"/>
        </w:rPr>
        <w:pPrChange w:id="15830" w:author="User" w:date="2021-09-14T13:59:00Z">
          <w:pPr>
            <w:pStyle w:val="13"/>
            <w:ind w:left="567" w:firstLineChars="0" w:firstLine="0"/>
          </w:pPr>
        </w:pPrChange>
      </w:pPr>
      <w:ins w:id="15831" w:author="Jackson Wang" w:date="2021-09-12T12:45:00Z">
        <w:del w:id="15832" w:author="User" w:date="2021-09-13T18:31:00Z">
          <w:r w:rsidRPr="00B72E6E" w:rsidDel="00FE22BE">
            <w:rPr>
              <w:rFonts w:hint="eastAsia"/>
              <w:noProof/>
            </w:rPr>
            <w:drawing>
              <wp:inline distT="0" distB="0" distL="0" distR="0" wp14:anchorId="1D02E2C8" wp14:editId="300D9AFC">
                <wp:extent cx="5798820" cy="2701290"/>
                <wp:effectExtent l="0" t="57150" r="0" b="0"/>
                <wp:docPr id="341" name="資料庫圖表 3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del>
      </w:ins>
    </w:p>
    <w:p w14:paraId="18D76AC6" w14:textId="297B0FA6" w:rsidR="006E4E8E" w:rsidRPr="00A478A9" w:rsidDel="00FE22BE" w:rsidRDefault="006E4E8E">
      <w:pPr>
        <w:pStyle w:val="13"/>
        <w:ind w:leftChars="50" w:left="560" w:hangingChars="150" w:hanging="420"/>
        <w:rPr>
          <w:ins w:id="15833" w:author="Jackson Wang" w:date="2021-09-12T12:46:00Z"/>
          <w:del w:id="15834" w:author="User" w:date="2021-09-13T18:31:00Z"/>
        </w:rPr>
        <w:pPrChange w:id="15835" w:author="User" w:date="2021-09-14T13:59:00Z">
          <w:pPr>
            <w:pStyle w:val="3"/>
            <w:spacing w:before="240" w:after="120"/>
            <w:ind w:left="280" w:right="280" w:hanging="280"/>
          </w:pPr>
        </w:pPrChange>
      </w:pPr>
      <w:bookmarkStart w:id="15836" w:name="_Hlk82343088"/>
      <w:ins w:id="15837" w:author="Jackson Wang" w:date="2021-09-12T12:46:00Z">
        <w:del w:id="15838" w:author="User" w:date="2021-09-13T18:31:00Z">
          <w:r w:rsidDel="00FE22BE">
            <w:rPr>
              <w:rFonts w:hint="eastAsia"/>
            </w:rPr>
            <w:delText>諮詢服務時間：人事行政局公告上班日，</w:delText>
          </w:r>
          <w:r w:rsidDel="00FE22BE">
            <w:rPr>
              <w:rFonts w:hint="eastAsia"/>
            </w:rPr>
            <w:delText>8</w:delText>
          </w:r>
          <w:r w:rsidDel="00FE22BE">
            <w:rPr>
              <w:rFonts w:hint="eastAsia"/>
            </w:rPr>
            <w:delText>：</w:delText>
          </w:r>
          <w:r w:rsidDel="00FE22BE">
            <w:rPr>
              <w:rFonts w:hint="eastAsia"/>
            </w:rPr>
            <w:delText>30~12</w:delText>
          </w:r>
          <w:r w:rsidDel="00FE22BE">
            <w:rPr>
              <w:rFonts w:hint="eastAsia"/>
            </w:rPr>
            <w:delText>：</w:delText>
          </w:r>
          <w:r w:rsidDel="00FE22BE">
            <w:rPr>
              <w:rFonts w:hint="eastAsia"/>
            </w:rPr>
            <w:delText>00  13</w:delText>
          </w:r>
          <w:r w:rsidDel="00FE22BE">
            <w:rPr>
              <w:rFonts w:hint="eastAsia"/>
            </w:rPr>
            <w:delText>：</w:delText>
          </w:r>
          <w:r w:rsidDel="00FE22BE">
            <w:rPr>
              <w:rFonts w:hint="eastAsia"/>
            </w:rPr>
            <w:delText>30~18</w:delText>
          </w:r>
          <w:r w:rsidDel="00FE22BE">
            <w:rPr>
              <w:rFonts w:hint="eastAsia"/>
            </w:rPr>
            <w:delText>：</w:delText>
          </w:r>
          <w:r w:rsidDel="00FE22BE">
            <w:rPr>
              <w:rFonts w:hint="eastAsia"/>
            </w:rPr>
            <w:delText>00</w:delText>
          </w:r>
          <w:r w:rsidDel="00FE22BE">
            <w:rPr>
              <w:rFonts w:hint="eastAsia"/>
            </w:rPr>
            <w:delText>。</w:delText>
          </w:r>
        </w:del>
      </w:ins>
    </w:p>
    <w:p w14:paraId="48C5D618" w14:textId="6B08586A" w:rsidR="006E4E8E" w:rsidDel="00FE22BE" w:rsidRDefault="006E4E8E">
      <w:pPr>
        <w:pStyle w:val="13"/>
        <w:ind w:leftChars="50" w:left="560" w:hangingChars="150" w:hanging="420"/>
        <w:rPr>
          <w:ins w:id="15839" w:author="Jackson Wang" w:date="2021-09-12T12:45:00Z"/>
          <w:del w:id="15840" w:author="User" w:date="2021-09-13T18:32:00Z"/>
          <w:rFonts w:hint="eastAsia"/>
        </w:rPr>
        <w:pPrChange w:id="15841" w:author="User" w:date="2021-09-14T13:59:00Z">
          <w:pPr>
            <w:pStyle w:val="13"/>
            <w:ind w:left="567" w:firstLineChars="0" w:firstLine="0"/>
          </w:pPr>
        </w:pPrChange>
      </w:pPr>
      <w:ins w:id="15842" w:author="Jackson Wang" w:date="2021-09-12T12:46:00Z">
        <w:del w:id="15843" w:author="User" w:date="2021-09-13T18:31:00Z">
          <w:r w:rsidRPr="001A58B3" w:rsidDel="00FE22BE">
            <w:rPr>
              <w:rFonts w:hint="eastAsia"/>
            </w:rPr>
            <w:delText>諮詢服務；經初步瞭解後，視個案需求再行安排進一步的諮詢訪視服務。</w:delText>
          </w:r>
        </w:del>
      </w:ins>
      <w:bookmarkEnd w:id="15836"/>
    </w:p>
    <w:p w14:paraId="01B79B8E" w14:textId="5474B50E" w:rsidR="00630129" w:rsidRPr="00FD0D14" w:rsidDel="00715B48" w:rsidRDefault="00630129">
      <w:pPr>
        <w:pStyle w:val="13"/>
        <w:ind w:leftChars="50" w:left="560" w:hangingChars="150" w:hanging="420"/>
        <w:rPr>
          <w:del w:id="15844" w:author="User" w:date="2021-09-13T18:36:00Z"/>
          <w:rFonts w:hint="eastAsia"/>
        </w:rPr>
        <w:pPrChange w:id="15845" w:author="User" w:date="2021-09-14T13:59:00Z">
          <w:pPr>
            <w:ind w:left="280" w:hanging="280"/>
            <w:jc w:val="center"/>
          </w:pPr>
        </w:pPrChange>
      </w:pPr>
    </w:p>
    <w:p w14:paraId="7BD74DCE" w14:textId="1C52CDA1" w:rsidR="00630129" w:rsidRPr="00FD0D14" w:rsidDel="00715B48" w:rsidRDefault="00630129">
      <w:pPr>
        <w:pStyle w:val="13"/>
        <w:ind w:leftChars="50" w:left="560" w:hangingChars="150" w:hanging="420"/>
        <w:rPr>
          <w:del w:id="15846" w:author="User" w:date="2021-09-13T18:36:00Z"/>
          <w:rFonts w:hint="eastAsia"/>
        </w:rPr>
        <w:pPrChange w:id="15847" w:author="User" w:date="2021-09-14T13:59:00Z">
          <w:pPr>
            <w:ind w:left="280" w:hanging="280"/>
            <w:jc w:val="center"/>
          </w:pPr>
        </w:pPrChange>
      </w:pPr>
    </w:p>
    <w:p w14:paraId="0DD0D306" w14:textId="2FA75069" w:rsidR="00630129" w:rsidRPr="00B72E6E" w:rsidDel="00715B48" w:rsidRDefault="00630129">
      <w:pPr>
        <w:pStyle w:val="13"/>
        <w:ind w:leftChars="50" w:left="560" w:hangingChars="150" w:hanging="420"/>
        <w:rPr>
          <w:del w:id="15848" w:author="User" w:date="2021-09-13T18:36:00Z"/>
          <w:rFonts w:hint="eastAsia"/>
        </w:rPr>
        <w:pPrChange w:id="15849" w:author="User" w:date="2021-09-14T13:59:00Z">
          <w:pPr>
            <w:ind w:left="280" w:hanging="280"/>
            <w:jc w:val="center"/>
          </w:pPr>
        </w:pPrChange>
      </w:pPr>
    </w:p>
    <w:p w14:paraId="1F3C48E6" w14:textId="40C4AB74" w:rsidR="00630129" w:rsidRPr="00B72E6E" w:rsidDel="00715B48" w:rsidRDefault="00630129">
      <w:pPr>
        <w:pStyle w:val="13"/>
        <w:ind w:leftChars="50" w:left="560" w:hangingChars="150" w:hanging="420"/>
        <w:rPr>
          <w:del w:id="15850" w:author="User" w:date="2021-09-13T18:36:00Z"/>
          <w:rFonts w:hint="eastAsia"/>
        </w:rPr>
        <w:pPrChange w:id="15851" w:author="User" w:date="2021-09-14T13:59:00Z">
          <w:pPr>
            <w:ind w:left="280" w:hanging="280"/>
            <w:jc w:val="center"/>
          </w:pPr>
        </w:pPrChange>
      </w:pPr>
    </w:p>
    <w:p w14:paraId="66C5707A" w14:textId="13DE1DC1" w:rsidR="00630129" w:rsidRPr="00C06385" w:rsidDel="00715B48" w:rsidRDefault="00630129">
      <w:pPr>
        <w:pStyle w:val="13"/>
        <w:ind w:leftChars="50" w:left="560" w:hangingChars="150" w:hanging="420"/>
        <w:rPr>
          <w:del w:id="15852" w:author="User" w:date="2021-09-13T18:36:00Z"/>
          <w:rFonts w:hint="eastAsia"/>
        </w:rPr>
        <w:pPrChange w:id="15853" w:author="User" w:date="2021-09-14T13:59:00Z">
          <w:pPr>
            <w:ind w:left="280" w:hanging="280"/>
          </w:pPr>
        </w:pPrChange>
      </w:pPr>
      <w:del w:id="15854" w:author="User" w:date="2021-09-13T18:36:00Z">
        <w:r w:rsidRPr="00C06385" w:rsidDel="00715B48">
          <w:rPr>
            <w:rFonts w:hint="eastAsia"/>
          </w:rPr>
          <w:br w:type="page"/>
        </w:r>
      </w:del>
    </w:p>
    <w:p w14:paraId="58C4E8E8" w14:textId="4B283853" w:rsidR="00630129" w:rsidRPr="00C06385" w:rsidDel="00715B48" w:rsidRDefault="00630129">
      <w:pPr>
        <w:pStyle w:val="13"/>
        <w:ind w:leftChars="50" w:left="560" w:hangingChars="150" w:hanging="420"/>
        <w:rPr>
          <w:del w:id="15855" w:author="User" w:date="2021-09-13T18:36:00Z"/>
          <w:rFonts w:hint="eastAsia"/>
        </w:rPr>
        <w:pPrChange w:id="15856" w:author="User" w:date="2021-09-14T13:59:00Z">
          <w:pPr>
            <w:ind w:left="280" w:hanging="280"/>
            <w:jc w:val="center"/>
          </w:pPr>
        </w:pPrChange>
      </w:pPr>
    </w:p>
    <w:p w14:paraId="3F78D8C1" w14:textId="61059F5E" w:rsidR="00630129" w:rsidRPr="00C06385" w:rsidDel="00715B48" w:rsidRDefault="00630129">
      <w:pPr>
        <w:pStyle w:val="13"/>
        <w:ind w:leftChars="50" w:left="560" w:hangingChars="150" w:hanging="420"/>
        <w:rPr>
          <w:del w:id="15857" w:author="User" w:date="2021-09-13T18:36:00Z"/>
          <w:rFonts w:hint="eastAsia"/>
        </w:rPr>
        <w:pPrChange w:id="15858" w:author="User" w:date="2021-09-14T13:59:00Z">
          <w:pPr>
            <w:ind w:left="280" w:hanging="280"/>
            <w:jc w:val="center"/>
          </w:pPr>
        </w:pPrChange>
      </w:pPr>
    </w:p>
    <w:p w14:paraId="7E91A0BA" w14:textId="2FBFC379" w:rsidR="00630129" w:rsidRPr="00C06385" w:rsidDel="00715B48" w:rsidRDefault="00630129">
      <w:pPr>
        <w:pStyle w:val="13"/>
        <w:ind w:leftChars="50" w:left="560" w:hangingChars="150" w:hanging="420"/>
        <w:rPr>
          <w:del w:id="15859" w:author="User" w:date="2021-09-13T18:36:00Z"/>
          <w:rFonts w:hint="eastAsia"/>
        </w:rPr>
        <w:pPrChange w:id="15860" w:author="User" w:date="2021-09-14T13:59:00Z">
          <w:pPr>
            <w:ind w:left="280" w:hanging="280"/>
            <w:jc w:val="center"/>
          </w:pPr>
        </w:pPrChange>
      </w:pPr>
    </w:p>
    <w:p w14:paraId="33CFEBD8" w14:textId="6ABAC921" w:rsidR="00630129" w:rsidRPr="00C06385" w:rsidDel="00715B48" w:rsidRDefault="00630129">
      <w:pPr>
        <w:pStyle w:val="13"/>
        <w:ind w:leftChars="50" w:left="560" w:hangingChars="150" w:hanging="420"/>
        <w:rPr>
          <w:del w:id="15861" w:author="User" w:date="2021-09-13T18:36:00Z"/>
          <w:rFonts w:hint="eastAsia"/>
        </w:rPr>
        <w:pPrChange w:id="15862" w:author="User" w:date="2021-09-14T13:59:00Z">
          <w:pPr>
            <w:ind w:left="280" w:hanging="280"/>
            <w:jc w:val="center"/>
          </w:pPr>
        </w:pPrChange>
      </w:pPr>
    </w:p>
    <w:p w14:paraId="4A978314" w14:textId="1AC2DE78" w:rsidR="00630129" w:rsidRPr="00C06385" w:rsidDel="00715B48" w:rsidRDefault="00630129">
      <w:pPr>
        <w:pStyle w:val="13"/>
        <w:ind w:leftChars="50" w:left="560" w:hangingChars="150" w:hanging="420"/>
        <w:rPr>
          <w:del w:id="15863" w:author="User" w:date="2021-09-13T18:36:00Z"/>
          <w:rFonts w:hint="eastAsia"/>
        </w:rPr>
        <w:pPrChange w:id="15864" w:author="User" w:date="2021-09-14T13:59:00Z">
          <w:pPr>
            <w:ind w:left="280" w:hanging="280"/>
            <w:jc w:val="center"/>
          </w:pPr>
        </w:pPrChange>
      </w:pPr>
    </w:p>
    <w:p w14:paraId="318C664A" w14:textId="40DD4F27" w:rsidR="00630129" w:rsidRPr="00C06385" w:rsidDel="00715B48" w:rsidRDefault="00630129">
      <w:pPr>
        <w:pStyle w:val="13"/>
        <w:ind w:leftChars="50" w:left="560" w:hangingChars="150" w:hanging="420"/>
        <w:rPr>
          <w:del w:id="15865" w:author="User" w:date="2021-09-13T18:36:00Z"/>
          <w:rFonts w:hint="eastAsia"/>
        </w:rPr>
        <w:pPrChange w:id="15866" w:author="User" w:date="2021-09-14T13:59:00Z">
          <w:pPr>
            <w:ind w:left="280" w:hanging="280"/>
            <w:jc w:val="center"/>
          </w:pPr>
        </w:pPrChange>
      </w:pPr>
    </w:p>
    <w:p w14:paraId="723CFE6B" w14:textId="05324F6E" w:rsidR="00630129" w:rsidRPr="00C06385" w:rsidDel="00715B48" w:rsidRDefault="00630129">
      <w:pPr>
        <w:pStyle w:val="13"/>
        <w:ind w:leftChars="50" w:left="560" w:hangingChars="150" w:hanging="420"/>
        <w:rPr>
          <w:del w:id="15867" w:author="User" w:date="2021-09-13T18:36:00Z"/>
          <w:rFonts w:hint="eastAsia"/>
        </w:rPr>
        <w:pPrChange w:id="15868" w:author="User" w:date="2021-09-14T13:59:00Z">
          <w:pPr>
            <w:ind w:left="280" w:hanging="280"/>
            <w:jc w:val="center"/>
          </w:pPr>
        </w:pPrChange>
      </w:pPr>
    </w:p>
    <w:p w14:paraId="28F95166" w14:textId="761DF4A4" w:rsidR="00630129" w:rsidRPr="00C06385" w:rsidDel="00715B48" w:rsidRDefault="00630129">
      <w:pPr>
        <w:pStyle w:val="13"/>
        <w:ind w:leftChars="50" w:left="560" w:hangingChars="150" w:hanging="420"/>
        <w:rPr>
          <w:del w:id="15869" w:author="User" w:date="2021-09-13T18:36:00Z"/>
          <w:rFonts w:hint="eastAsia"/>
        </w:rPr>
        <w:pPrChange w:id="15870" w:author="User" w:date="2021-09-14T13:59:00Z">
          <w:pPr>
            <w:ind w:left="280" w:hanging="280"/>
            <w:jc w:val="center"/>
          </w:pPr>
        </w:pPrChange>
      </w:pPr>
    </w:p>
    <w:p w14:paraId="7FB47990" w14:textId="763F34EE" w:rsidR="00630129" w:rsidRPr="00C06385" w:rsidDel="00715B48" w:rsidRDefault="00630129">
      <w:pPr>
        <w:pStyle w:val="13"/>
        <w:ind w:leftChars="50" w:left="560" w:hangingChars="150" w:hanging="420"/>
        <w:rPr>
          <w:del w:id="15871" w:author="User" w:date="2021-09-13T18:36:00Z"/>
          <w:rFonts w:hint="eastAsia"/>
        </w:rPr>
        <w:pPrChange w:id="15872" w:author="User" w:date="2021-09-14T13:59:00Z">
          <w:pPr>
            <w:ind w:left="280" w:hanging="280"/>
            <w:jc w:val="center"/>
          </w:pPr>
        </w:pPrChange>
      </w:pPr>
    </w:p>
    <w:p w14:paraId="49A87C67" w14:textId="71DE8A51" w:rsidR="00630129" w:rsidRPr="00C06385" w:rsidDel="00715B48" w:rsidRDefault="00630129">
      <w:pPr>
        <w:pStyle w:val="13"/>
        <w:ind w:leftChars="50" w:left="560" w:hangingChars="150" w:hanging="420"/>
        <w:rPr>
          <w:del w:id="15873" w:author="User" w:date="2021-09-13T18:36:00Z"/>
          <w:rFonts w:hint="eastAsia"/>
        </w:rPr>
        <w:pPrChange w:id="15874" w:author="User" w:date="2021-09-14T13:59:00Z">
          <w:pPr>
            <w:ind w:left="280" w:hanging="280"/>
            <w:jc w:val="center"/>
          </w:pPr>
        </w:pPrChange>
      </w:pPr>
    </w:p>
    <w:p w14:paraId="5FB95541" w14:textId="016D2902" w:rsidR="00630129" w:rsidRPr="00C06385" w:rsidDel="00715B48" w:rsidRDefault="00630129">
      <w:pPr>
        <w:pStyle w:val="13"/>
        <w:ind w:leftChars="50" w:left="560" w:hangingChars="150" w:hanging="420"/>
        <w:rPr>
          <w:del w:id="15875" w:author="User" w:date="2021-09-13T18:36:00Z"/>
          <w:rFonts w:hint="eastAsia"/>
        </w:rPr>
        <w:pPrChange w:id="15876" w:author="User" w:date="2021-09-14T13:59:00Z">
          <w:pPr>
            <w:ind w:left="280" w:hanging="280"/>
            <w:jc w:val="center"/>
          </w:pPr>
        </w:pPrChange>
      </w:pPr>
    </w:p>
    <w:p w14:paraId="640896A6" w14:textId="53CAF4A3" w:rsidR="00630129" w:rsidRPr="00C06385" w:rsidDel="00715B48" w:rsidRDefault="00630129">
      <w:pPr>
        <w:pStyle w:val="13"/>
        <w:ind w:leftChars="50" w:left="560" w:hangingChars="150" w:hanging="420"/>
        <w:rPr>
          <w:del w:id="15877" w:author="User" w:date="2021-09-13T18:36:00Z"/>
          <w:rFonts w:hint="eastAsia"/>
        </w:rPr>
        <w:pPrChange w:id="15878" w:author="User" w:date="2021-09-14T13:59:00Z">
          <w:pPr>
            <w:ind w:left="280" w:hanging="280"/>
            <w:jc w:val="center"/>
          </w:pPr>
        </w:pPrChange>
      </w:pPr>
    </w:p>
    <w:p w14:paraId="1A203530" w14:textId="2C17F2ED" w:rsidR="00630129" w:rsidRPr="00C06385" w:rsidDel="00715B48" w:rsidRDefault="00630129">
      <w:pPr>
        <w:pStyle w:val="13"/>
        <w:ind w:leftChars="50" w:left="560" w:hangingChars="150" w:hanging="420"/>
        <w:rPr>
          <w:del w:id="15879" w:author="User" w:date="2021-09-13T18:36:00Z"/>
          <w:rFonts w:hint="eastAsia"/>
        </w:rPr>
        <w:pPrChange w:id="15880" w:author="User" w:date="2021-09-14T13:59:00Z">
          <w:pPr>
            <w:ind w:left="280" w:hanging="280"/>
            <w:jc w:val="center"/>
          </w:pPr>
        </w:pPrChange>
      </w:pPr>
    </w:p>
    <w:p w14:paraId="60A53A71" w14:textId="2DCF27A5" w:rsidR="00630129" w:rsidRPr="00C06385" w:rsidDel="00715B48" w:rsidRDefault="00630129">
      <w:pPr>
        <w:pStyle w:val="13"/>
        <w:ind w:leftChars="50" w:left="560" w:hangingChars="150" w:hanging="420"/>
        <w:rPr>
          <w:del w:id="15881" w:author="User" w:date="2021-09-13T18:36:00Z"/>
          <w:rFonts w:hint="eastAsia"/>
        </w:rPr>
        <w:pPrChange w:id="15882" w:author="User" w:date="2021-09-14T13:59:00Z">
          <w:pPr>
            <w:ind w:left="280" w:hanging="280"/>
            <w:jc w:val="center"/>
          </w:pPr>
        </w:pPrChange>
      </w:pPr>
    </w:p>
    <w:p w14:paraId="405562A0" w14:textId="2901B0FA" w:rsidR="00E17392" w:rsidRPr="00C06385" w:rsidDel="00715B48" w:rsidRDefault="00E17392">
      <w:pPr>
        <w:pStyle w:val="13"/>
        <w:ind w:leftChars="50" w:left="560" w:hangingChars="150" w:hanging="420"/>
        <w:rPr>
          <w:del w:id="15883" w:author="User" w:date="2021-09-13T18:36:00Z"/>
          <w:rFonts w:hint="eastAsia"/>
        </w:rPr>
        <w:pPrChange w:id="15884" w:author="User" w:date="2021-09-14T13:59:00Z">
          <w:pPr>
            <w:ind w:left="280" w:hanging="280"/>
            <w:jc w:val="center"/>
          </w:pPr>
        </w:pPrChange>
      </w:pPr>
      <w:del w:id="15885" w:author="User" w:date="2021-09-13T18:36:00Z">
        <w:r w:rsidRPr="00AE0C01" w:rsidDel="00715B48">
          <w:rPr>
            <w:rFonts w:hint="eastAsia"/>
            <w:noProof/>
          </w:rPr>
          <w:drawing>
            <wp:inline distT="0" distB="0" distL="0" distR="0" wp14:anchorId="17804471" wp14:editId="14FF8F77">
              <wp:extent cx="2634385" cy="678180"/>
              <wp:effectExtent l="0" t="0" r="0" b="7620"/>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38142" cy="679147"/>
                      </a:xfrm>
                      <a:prstGeom prst="rect">
                        <a:avLst/>
                      </a:prstGeom>
                    </pic:spPr>
                  </pic:pic>
                </a:graphicData>
              </a:graphic>
            </wp:inline>
          </w:drawing>
        </w:r>
      </w:del>
    </w:p>
    <w:p w14:paraId="364F6F35" w14:textId="40EF2563" w:rsidR="00E17392" w:rsidRPr="00AE0C01" w:rsidDel="00715B48" w:rsidRDefault="00E17392">
      <w:pPr>
        <w:pStyle w:val="13"/>
        <w:ind w:leftChars="50" w:left="560" w:hangingChars="150" w:hanging="420"/>
        <w:rPr>
          <w:del w:id="15886" w:author="User" w:date="2021-09-13T18:36:00Z"/>
          <w:rFonts w:hint="eastAsia"/>
        </w:rPr>
        <w:pPrChange w:id="15887" w:author="User" w:date="2021-09-14T13:59:00Z">
          <w:pPr>
            <w:pStyle w:val="ae"/>
            <w:jc w:val="right"/>
          </w:pPr>
        </w:pPrChange>
      </w:pPr>
    </w:p>
    <w:p w14:paraId="385E6FEF" w14:textId="18CDCB85" w:rsidR="000B5261" w:rsidRPr="00112490" w:rsidDel="00715B48" w:rsidRDefault="000B5261">
      <w:pPr>
        <w:pStyle w:val="13"/>
        <w:ind w:leftChars="50" w:left="560" w:hangingChars="150" w:hanging="420"/>
        <w:rPr>
          <w:del w:id="15888" w:author="User" w:date="2021-09-13T18:36:00Z"/>
          <w:rFonts w:hint="eastAsia"/>
        </w:rPr>
        <w:pPrChange w:id="15889" w:author="User" w:date="2021-09-14T13:59:00Z">
          <w:pPr>
            <w:pStyle w:val="ae"/>
            <w:jc w:val="right"/>
          </w:pPr>
        </w:pPrChange>
      </w:pPr>
      <w:del w:id="15890" w:author="User" w:date="2021-09-13T18:36:00Z">
        <w:r w:rsidRPr="002F18F5" w:rsidDel="00715B48">
          <w:rPr>
            <w:rFonts w:hint="eastAsia"/>
          </w:rPr>
          <w:delText>知識動力</w:delText>
        </w:r>
        <w:r w:rsidRPr="00112490" w:rsidDel="00715B48">
          <w:rPr>
            <w:rFonts w:hint="eastAsia"/>
          </w:rPr>
          <w:delText xml:space="preserve"> </w:delText>
        </w:r>
        <w:r w:rsidRPr="00112490" w:rsidDel="00715B48">
          <w:rPr>
            <w:rFonts w:hint="eastAsia"/>
          </w:rPr>
          <w:delText>、科技整合、共創優勢</w:delText>
        </w:r>
      </w:del>
    </w:p>
    <w:p w14:paraId="19F8F559" w14:textId="2A057087" w:rsidR="000B5261" w:rsidRPr="00974DCA" w:rsidDel="00715B48" w:rsidRDefault="000B5261">
      <w:pPr>
        <w:pStyle w:val="13"/>
        <w:ind w:leftChars="50" w:left="560" w:hangingChars="150" w:hanging="420"/>
        <w:rPr>
          <w:del w:id="15891" w:author="User" w:date="2021-09-13T18:36:00Z"/>
          <w:rFonts w:hint="eastAsia"/>
        </w:rPr>
        <w:pPrChange w:id="15892" w:author="User" w:date="2021-09-14T13:59:00Z">
          <w:pPr>
            <w:pStyle w:val="ae"/>
          </w:pPr>
        </w:pPrChange>
      </w:pPr>
    </w:p>
    <w:p w14:paraId="7EE922C8" w14:textId="2DBAC243" w:rsidR="000B5261" w:rsidRPr="00284EA9" w:rsidDel="00715B48" w:rsidRDefault="000B5261">
      <w:pPr>
        <w:pStyle w:val="13"/>
        <w:ind w:leftChars="50" w:left="560" w:hangingChars="150" w:hanging="420"/>
        <w:rPr>
          <w:del w:id="15893" w:author="User" w:date="2021-09-13T18:36:00Z"/>
          <w:rFonts w:hint="eastAsia"/>
        </w:rPr>
        <w:pPrChange w:id="15894" w:author="User" w:date="2021-09-14T13:59:00Z">
          <w:pPr>
            <w:pStyle w:val="ae"/>
          </w:pPr>
        </w:pPrChange>
      </w:pPr>
    </w:p>
    <w:p w14:paraId="50E84F7C" w14:textId="70BB484C" w:rsidR="000B5261" w:rsidRPr="00D1741E" w:rsidDel="00715B48" w:rsidRDefault="000B5261">
      <w:pPr>
        <w:pStyle w:val="13"/>
        <w:ind w:leftChars="50" w:left="560" w:hangingChars="150" w:hanging="420"/>
        <w:rPr>
          <w:del w:id="15895" w:author="User" w:date="2021-09-13T18:36:00Z"/>
          <w:rFonts w:hint="eastAsia"/>
        </w:rPr>
        <w:pPrChange w:id="15896" w:author="User" w:date="2021-09-14T13:59:00Z">
          <w:pPr>
            <w:pStyle w:val="ae"/>
          </w:pPr>
        </w:pPrChange>
      </w:pPr>
    </w:p>
    <w:p w14:paraId="7B3E3969" w14:textId="5BD18225" w:rsidR="000B5261" w:rsidRPr="00D1741E" w:rsidDel="00715B48" w:rsidRDefault="000B5261">
      <w:pPr>
        <w:pStyle w:val="13"/>
        <w:ind w:leftChars="50" w:left="560" w:hangingChars="150" w:hanging="420"/>
        <w:rPr>
          <w:del w:id="15897" w:author="User" w:date="2021-09-13T18:36:00Z"/>
          <w:rFonts w:hint="eastAsia"/>
        </w:rPr>
        <w:pPrChange w:id="15898" w:author="User" w:date="2021-09-14T13:59:00Z">
          <w:pPr>
            <w:pStyle w:val="ae"/>
          </w:pPr>
        </w:pPrChange>
      </w:pPr>
    </w:p>
    <w:p w14:paraId="1D2D6A88" w14:textId="0F7AAD12" w:rsidR="000B5261" w:rsidRPr="00D1741E" w:rsidDel="00715B48" w:rsidRDefault="000B5261">
      <w:pPr>
        <w:pStyle w:val="13"/>
        <w:ind w:leftChars="50" w:left="560" w:hangingChars="150" w:hanging="420"/>
        <w:rPr>
          <w:del w:id="15899" w:author="User" w:date="2021-09-13T18:36:00Z"/>
          <w:rFonts w:hint="eastAsia"/>
        </w:rPr>
        <w:pPrChange w:id="15900" w:author="User" w:date="2021-09-14T13:59:00Z">
          <w:pPr>
            <w:pStyle w:val="ae"/>
          </w:pPr>
        </w:pPrChange>
      </w:pPr>
    </w:p>
    <w:p w14:paraId="725CA0C5" w14:textId="704E4708" w:rsidR="000B5261" w:rsidRPr="00D1741E" w:rsidDel="00715B48" w:rsidRDefault="000B5261">
      <w:pPr>
        <w:pStyle w:val="13"/>
        <w:ind w:leftChars="50" w:left="560" w:hangingChars="150" w:hanging="420"/>
        <w:rPr>
          <w:del w:id="15901" w:author="User" w:date="2021-09-13T18:36:00Z"/>
          <w:rFonts w:hint="eastAsia"/>
        </w:rPr>
        <w:pPrChange w:id="15902" w:author="User" w:date="2021-09-14T13:59:00Z">
          <w:pPr>
            <w:pStyle w:val="ae"/>
          </w:pPr>
        </w:pPrChange>
      </w:pPr>
    </w:p>
    <w:p w14:paraId="66909CB3" w14:textId="0607E04A" w:rsidR="000B5261" w:rsidRPr="00D1741E" w:rsidDel="00715B48" w:rsidRDefault="000B5261">
      <w:pPr>
        <w:pStyle w:val="13"/>
        <w:ind w:leftChars="50" w:left="560" w:hangingChars="150" w:hanging="420"/>
        <w:rPr>
          <w:del w:id="15903" w:author="User" w:date="2021-09-13T18:36:00Z"/>
          <w:rFonts w:hint="eastAsia"/>
        </w:rPr>
        <w:pPrChange w:id="15904" w:author="User" w:date="2021-09-14T13:59:00Z">
          <w:pPr>
            <w:pStyle w:val="ae"/>
          </w:pPr>
        </w:pPrChange>
      </w:pPr>
    </w:p>
    <w:p w14:paraId="54D877E3" w14:textId="77343D63" w:rsidR="000B5261" w:rsidRPr="00D1741E" w:rsidDel="00715B48" w:rsidRDefault="000B5261">
      <w:pPr>
        <w:pStyle w:val="13"/>
        <w:ind w:leftChars="50" w:left="560" w:hangingChars="150" w:hanging="420"/>
        <w:rPr>
          <w:del w:id="15905" w:author="User" w:date="2021-09-13T18:36:00Z"/>
          <w:rFonts w:hint="eastAsia"/>
        </w:rPr>
        <w:pPrChange w:id="15906" w:author="User" w:date="2021-09-14T13:59:00Z">
          <w:pPr>
            <w:pStyle w:val="ae"/>
          </w:pPr>
        </w:pPrChange>
      </w:pPr>
    </w:p>
    <w:p w14:paraId="107CF0AC" w14:textId="2A23FC3F" w:rsidR="00106BF4" w:rsidRPr="00D1741E" w:rsidDel="00715B48" w:rsidRDefault="00106BF4">
      <w:pPr>
        <w:pStyle w:val="13"/>
        <w:ind w:leftChars="50" w:left="560" w:hangingChars="150" w:hanging="420"/>
        <w:rPr>
          <w:del w:id="15907" w:author="User" w:date="2021-09-13T18:36:00Z"/>
          <w:rFonts w:hint="eastAsia"/>
        </w:rPr>
        <w:pPrChange w:id="15908" w:author="User" w:date="2021-09-14T13:59:00Z">
          <w:pPr>
            <w:pStyle w:val="ae"/>
          </w:pPr>
        </w:pPrChange>
      </w:pPr>
    </w:p>
    <w:p w14:paraId="2429C28A" w14:textId="4190CB56" w:rsidR="00106BF4" w:rsidRPr="00D1741E" w:rsidDel="00715B48" w:rsidRDefault="00106BF4">
      <w:pPr>
        <w:pStyle w:val="13"/>
        <w:ind w:leftChars="50" w:left="560" w:hangingChars="150" w:hanging="420"/>
        <w:rPr>
          <w:del w:id="15909" w:author="User" w:date="2021-09-13T18:36:00Z"/>
          <w:rFonts w:hint="eastAsia"/>
        </w:rPr>
        <w:pPrChange w:id="15910" w:author="User" w:date="2021-09-14T13:59:00Z">
          <w:pPr>
            <w:pStyle w:val="ae"/>
          </w:pPr>
        </w:pPrChange>
      </w:pPr>
    </w:p>
    <w:p w14:paraId="0F7C18C8" w14:textId="6AD582E6" w:rsidR="000B5261" w:rsidRPr="00D1741E" w:rsidDel="00715B48" w:rsidRDefault="000B5261">
      <w:pPr>
        <w:pStyle w:val="13"/>
        <w:ind w:leftChars="50" w:left="560" w:hangingChars="150" w:hanging="420"/>
        <w:rPr>
          <w:del w:id="15911" w:author="User" w:date="2021-09-13T18:36:00Z"/>
          <w:rFonts w:hint="eastAsia"/>
        </w:rPr>
        <w:pPrChange w:id="15912" w:author="User" w:date="2021-09-14T13:59:00Z">
          <w:pPr>
            <w:pStyle w:val="ae"/>
          </w:pPr>
        </w:pPrChange>
      </w:pPr>
    </w:p>
    <w:p w14:paraId="26CF77EA" w14:textId="1C0B9789" w:rsidR="000B5261" w:rsidRPr="00D1741E" w:rsidDel="00715B48" w:rsidRDefault="000B5261">
      <w:pPr>
        <w:pStyle w:val="13"/>
        <w:ind w:leftChars="50" w:left="560" w:hangingChars="150" w:hanging="420"/>
        <w:rPr>
          <w:del w:id="15913" w:author="User" w:date="2021-09-13T18:36:00Z"/>
          <w:rFonts w:hint="eastAsia"/>
        </w:rPr>
        <w:pPrChange w:id="15914" w:author="User" w:date="2021-09-14T13:59:00Z">
          <w:pPr>
            <w:pStyle w:val="ae"/>
          </w:pPr>
        </w:pPrChange>
      </w:pPr>
    </w:p>
    <w:p w14:paraId="1E4DEC41" w14:textId="1169D543" w:rsidR="000B5261" w:rsidRPr="00C06385" w:rsidDel="00715B48" w:rsidRDefault="000B5261">
      <w:pPr>
        <w:pStyle w:val="13"/>
        <w:ind w:leftChars="50" w:left="560" w:hangingChars="150" w:hanging="420"/>
        <w:rPr>
          <w:del w:id="15915" w:author="User" w:date="2021-09-13T18:36:00Z"/>
          <w:rFonts w:hint="eastAsia"/>
        </w:rPr>
        <w:pPrChange w:id="15916" w:author="User" w:date="2021-09-14T13:59:00Z">
          <w:pPr>
            <w:pStyle w:val="a7"/>
            <w:spacing w:before="100" w:beforeAutospacing="1" w:after="100" w:afterAutospacing="1" w:line="360" w:lineRule="auto"/>
            <w:ind w:leftChars="0" w:left="280" w:hanging="280"/>
          </w:pPr>
        </w:pPrChange>
      </w:pPr>
      <w:del w:id="15917" w:author="User" w:date="2021-09-13T18:36:00Z">
        <w:r w:rsidRPr="00C06385" w:rsidDel="00715B48">
          <w:rPr>
            <w:rFonts w:hint="eastAsia"/>
          </w:rPr>
          <w:delText>地址：新竹市東區關新路</w:delText>
        </w:r>
        <w:r w:rsidRPr="00C06385" w:rsidDel="00715B48">
          <w:rPr>
            <w:rFonts w:hint="eastAsia"/>
          </w:rPr>
          <w:delText>27</w:delText>
        </w:r>
        <w:r w:rsidRPr="00C06385" w:rsidDel="00715B48">
          <w:rPr>
            <w:rFonts w:hint="eastAsia"/>
          </w:rPr>
          <w:delText>號</w:delText>
        </w:r>
        <w:r w:rsidRPr="00C06385" w:rsidDel="00715B48">
          <w:rPr>
            <w:rFonts w:hint="eastAsia"/>
          </w:rPr>
          <w:delText>9</w:delText>
        </w:r>
        <w:r w:rsidRPr="00C06385" w:rsidDel="00715B48">
          <w:rPr>
            <w:rFonts w:hint="eastAsia"/>
          </w:rPr>
          <w:delText>樓之</w:delText>
        </w:r>
        <w:r w:rsidRPr="00C06385" w:rsidDel="00715B48">
          <w:rPr>
            <w:rFonts w:hint="eastAsia"/>
          </w:rPr>
          <w:delText>2</w:delText>
        </w:r>
      </w:del>
    </w:p>
    <w:p w14:paraId="312A36BA" w14:textId="24272902" w:rsidR="000B5261" w:rsidRPr="00AE0C01" w:rsidDel="00715B48" w:rsidRDefault="000B5261">
      <w:pPr>
        <w:pStyle w:val="13"/>
        <w:ind w:leftChars="50" w:left="560" w:hangingChars="150" w:hanging="420"/>
        <w:rPr>
          <w:del w:id="15918" w:author="User" w:date="2021-09-13T18:36:00Z"/>
          <w:rFonts w:hint="eastAsia"/>
        </w:rPr>
        <w:pPrChange w:id="15919" w:author="User" w:date="2021-09-14T13:59:00Z">
          <w:pPr>
            <w:pStyle w:val="ae"/>
          </w:pPr>
        </w:pPrChange>
      </w:pPr>
    </w:p>
    <w:p w14:paraId="3B82383D" w14:textId="0DD1B943" w:rsidR="000B5261" w:rsidRPr="002F18F5" w:rsidDel="00715B48" w:rsidRDefault="000B5261">
      <w:pPr>
        <w:pStyle w:val="13"/>
        <w:ind w:leftChars="50" w:left="560" w:hangingChars="150" w:hanging="420"/>
        <w:rPr>
          <w:del w:id="15920" w:author="User" w:date="2021-09-13T18:36:00Z"/>
          <w:rFonts w:hint="eastAsia"/>
        </w:rPr>
        <w:pPrChange w:id="15921" w:author="User" w:date="2021-09-14T13:59:00Z">
          <w:pPr>
            <w:pStyle w:val="ae"/>
          </w:pPr>
        </w:pPrChange>
      </w:pPr>
      <w:del w:id="15922" w:author="User" w:date="2021-09-13T18:36:00Z">
        <w:r w:rsidRPr="00AE0C01" w:rsidDel="00715B48">
          <w:rPr>
            <w:rFonts w:hint="eastAsia"/>
          </w:rPr>
          <w:delText>電話：</w:delText>
        </w:r>
        <w:r w:rsidRPr="002F18F5" w:rsidDel="00715B48">
          <w:rPr>
            <w:rFonts w:hint="eastAsia"/>
          </w:rPr>
          <w:delText>03-6668931</w:delText>
        </w:r>
      </w:del>
    </w:p>
    <w:p w14:paraId="28036E73" w14:textId="41BCF883" w:rsidR="000B5261" w:rsidRPr="00112490" w:rsidDel="00715B48" w:rsidRDefault="000B5261">
      <w:pPr>
        <w:pStyle w:val="13"/>
        <w:ind w:leftChars="50" w:left="560" w:hangingChars="150" w:hanging="420"/>
        <w:rPr>
          <w:del w:id="15923" w:author="User" w:date="2021-09-13T18:36:00Z"/>
          <w:rFonts w:hint="eastAsia"/>
        </w:rPr>
        <w:pPrChange w:id="15924" w:author="User" w:date="2021-09-14T13:59:00Z">
          <w:pPr>
            <w:pStyle w:val="ae"/>
          </w:pPr>
        </w:pPrChange>
      </w:pPr>
    </w:p>
    <w:p w14:paraId="26B10446" w14:textId="099683C6" w:rsidR="000B5261" w:rsidRPr="00C06385" w:rsidRDefault="00440019">
      <w:pPr>
        <w:pStyle w:val="13"/>
        <w:ind w:leftChars="50" w:left="560" w:hangingChars="150" w:hanging="420"/>
        <w:rPr>
          <w:szCs w:val="22"/>
          <w:rPrChange w:id="15925" w:author="Jackson Wang" w:date="2021-09-12T12:27:00Z">
            <w:rPr>
              <w:rFonts w:ascii="標楷體" w:hAnsi="標楷體"/>
              <w:szCs w:val="28"/>
            </w:rPr>
          </w:rPrChange>
        </w:rPr>
        <w:pPrChange w:id="15926" w:author="User" w:date="2021-09-14T13:59:00Z">
          <w:pPr>
            <w:pStyle w:val="ae"/>
          </w:pPr>
        </w:pPrChange>
      </w:pPr>
      <w:del w:id="15927" w:author="User" w:date="2021-09-13T18:36:00Z">
        <w:r w:rsidRPr="00112490" w:rsidDel="00715B48">
          <w:rPr>
            <w:rFonts w:hint="eastAsia"/>
            <w:noProof/>
            <w:lang w:val="en-US"/>
          </w:rPr>
          <mc:AlternateContent>
            <mc:Choice Requires="wps">
              <w:drawing>
                <wp:anchor distT="0" distB="0" distL="114300" distR="114300" simplePos="0" relativeHeight="251762176" behindDoc="0" locked="0" layoutInCell="1" allowOverlap="1" wp14:anchorId="42596550" wp14:editId="2B2F7A82">
                  <wp:simplePos x="0" y="0"/>
                  <wp:positionH relativeFrom="column">
                    <wp:posOffset>1987550</wp:posOffset>
                  </wp:positionH>
                  <wp:positionV relativeFrom="paragraph">
                    <wp:posOffset>116840</wp:posOffset>
                  </wp:positionV>
                  <wp:extent cx="2374265" cy="1706880"/>
                  <wp:effectExtent l="0" t="0" r="1270" b="7620"/>
                  <wp:wrapNone/>
                  <wp:docPr id="24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706880"/>
                          </a:xfrm>
                          <a:prstGeom prst="rect">
                            <a:avLst/>
                          </a:prstGeom>
                          <a:solidFill>
                            <a:srgbClr val="FFFFFF"/>
                          </a:solidFill>
                          <a:ln w="9525">
                            <a:noFill/>
                            <a:miter lim="800000"/>
                            <a:headEnd/>
                            <a:tailEnd/>
                          </a:ln>
                        </wps:spPr>
                        <wps:txbx>
                          <w:txbxContent>
                            <w:p w14:paraId="46DB2660" w14:textId="49E69E91" w:rsidR="00987F2E" w:rsidRDefault="00987F2E">
                              <w:pPr>
                                <w:ind w:left="280" w:hanging="280"/>
                                <w:rPr>
                                  <w:rFonts w:hint="eastAsia"/>
                                </w:rPr>
                              </w:pPr>
                              <w:r>
                                <w:rPr>
                                  <w:noProof/>
                                </w:rPr>
                                <w:drawing>
                                  <wp:inline distT="0" distB="0" distL="0" distR="0" wp14:anchorId="1C08E43E" wp14:editId="06F29624">
                                    <wp:extent cx="1227667" cy="1104900"/>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227667" cy="11049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596550" id="_x0000_s1161" type="#_x0000_t202" style="position:absolute;left:0;text-align:left;margin-left:156.5pt;margin-top:9.2pt;width:186.95pt;height:134.4pt;z-index:2517621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" stroked="f">
                  <v:textbox>
                    <w:txbxContent>
                      <w:p w14:paraId="46DB2660" w14:textId="49E69E91" w:rsidR="00987F2E" w:rsidRDefault="00987F2E">
                        <w:pPr>
                          <w:ind w:left="280" w:hanging="280"/>
                          <w:rPr>
                            <w:rFonts w:hint="eastAsia"/>
                          </w:rPr>
                        </w:pPr>
                        <w:r>
                          <w:rPr>
                            <w:noProof/>
                          </w:rPr>
                          <w:drawing>
                            <wp:inline distT="0" distB="0" distL="0" distR="0" wp14:anchorId="1C08E43E" wp14:editId="06F29624">
                              <wp:extent cx="1227667" cy="1104900"/>
                              <wp:effectExtent l="0" t="0" r="0" b="0"/>
                              <wp:docPr id="433" name="圖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27667" cy="1104900"/>
                                      </a:xfrm>
                                      <a:prstGeom prst="rect">
                                        <a:avLst/>
                                      </a:prstGeom>
                                      <a:noFill/>
                                      <a:ln>
                                        <a:noFill/>
                                      </a:ln>
                                    </pic:spPr>
                                  </pic:pic>
                                </a:graphicData>
                              </a:graphic>
                            </wp:inline>
                          </w:drawing>
                        </w:r>
                      </w:p>
                    </w:txbxContent>
                  </v:textbox>
                </v:shape>
              </w:pict>
            </mc:Fallback>
          </mc:AlternateContent>
        </w:r>
      </w:del>
    </w:p>
    <w:sectPr w:rsidR="000B5261" w:rsidRPr="00C06385" w:rsidSect="006B7EF9">
      <w:headerReference w:type="default" r:id="rId139"/>
      <w:footerReference w:type="default" r:id="rId140"/>
      <w:type w:val="continuous"/>
      <w:pgSz w:w="11906" w:h="16838" w:code="9"/>
      <w:pgMar w:top="1418" w:right="1418" w:bottom="1134" w:left="1418" w:header="709" w:footer="709"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697" w:author="User" w:date="2021-10-22T10:13:00Z" w:initials="U">
    <w:p w14:paraId="30359461" w14:textId="128A0FA1" w:rsidR="00987F2E" w:rsidRDefault="00987F2E">
      <w:pPr>
        <w:pStyle w:val="af5"/>
        <w:ind w:left="180" w:hanging="180"/>
        <w:rPr>
          <w:rFonts w:hint="eastAsia"/>
        </w:rPr>
      </w:pPr>
      <w:r>
        <w:rPr>
          <w:rStyle w:val="af4"/>
          <w:rFonts w:hint="eastAsia"/>
        </w:rPr>
        <w:annotationRef/>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3594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359461" w16cid:durableId="251D0D3A"/>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CFCFC7" w14:textId="77777777" w:rsidR="00987F2E" w:rsidRDefault="00987F2E">
      <w:pPr>
        <w:ind w:left="280" w:hanging="280"/>
        <w:rPr>
          <w:rFonts w:hint="eastAsia"/>
        </w:rPr>
      </w:pPr>
      <w:r>
        <w:separator/>
      </w:r>
    </w:p>
    <w:p w14:paraId="4662DF35" w14:textId="77777777" w:rsidR="00987F2E" w:rsidRDefault="00987F2E">
      <w:pPr>
        <w:ind w:left="280" w:hanging="280"/>
        <w:rPr>
          <w:rFonts w:hint="eastAsia"/>
        </w:rPr>
      </w:pPr>
    </w:p>
    <w:p w14:paraId="5A19CCE5" w14:textId="77777777" w:rsidR="00987F2E" w:rsidRDefault="00987F2E">
      <w:pPr>
        <w:ind w:left="280" w:hanging="280"/>
        <w:rPr>
          <w:rFonts w:hint="eastAsia"/>
        </w:rPr>
      </w:pPr>
    </w:p>
  </w:endnote>
  <w:endnote w:type="continuationSeparator" w:id="0">
    <w:p w14:paraId="78C07777" w14:textId="77777777" w:rsidR="00987F2E" w:rsidRDefault="00987F2E">
      <w:pPr>
        <w:ind w:left="280" w:hanging="280"/>
        <w:rPr>
          <w:rFonts w:hint="eastAsia"/>
        </w:rPr>
      </w:pPr>
      <w:r>
        <w:continuationSeparator/>
      </w:r>
    </w:p>
    <w:p w14:paraId="0AB3FED4" w14:textId="77777777" w:rsidR="00987F2E" w:rsidRDefault="00987F2E">
      <w:pPr>
        <w:ind w:left="280" w:hanging="280"/>
        <w:rPr>
          <w:rFonts w:hint="eastAsia"/>
        </w:rPr>
      </w:pPr>
    </w:p>
    <w:p w14:paraId="3643C263" w14:textId="77777777" w:rsidR="00987F2E" w:rsidRDefault="00987F2E">
      <w:pPr>
        <w:ind w:left="280" w:hanging="28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8"/>
    <w:family w:val="swiss"/>
    <w:pitch w:val="variable"/>
    <w:sig w:usb0="F7FFAFFF" w:usb1="E9DFFFFF" w:usb2="0000003F" w:usb3="00000000" w:csb0="003F01FF" w:csb1="00000000"/>
  </w:font>
  <w:font w:name="Helvetica Neue">
    <w:altName w:val="Arial"/>
    <w:charset w:val="00"/>
    <w:family w:val="roman"/>
    <w:pitch w:val="default"/>
  </w:font>
  <w:font w:name="細明體">
    <w:altName w:val="MingLiU"/>
    <w:panose1 w:val="02020509000000000000"/>
    <w:charset w:val="88"/>
    <w:family w:val="modern"/>
    <w:pitch w:val="fixed"/>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BiauKai">
    <w:altName w:val="微軟正黑體"/>
    <w:charset w:val="88"/>
    <w:family w:val="auto"/>
    <w:pitch w:val="variable"/>
    <w:sig w:usb0="00000000" w:usb1="08080000" w:usb2="00000010" w:usb3="00000000" w:csb0="00100001"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DFKaiShu-SB-Estd-BF">
    <w:altName w:val="Times New Roman"/>
    <w:charset w:val="88"/>
    <w:family w:val="auto"/>
    <w:pitch w:val="variable"/>
    <w:sig w:usb0="00000001" w:usb1="08080000" w:usb2="00000010" w:usb3="00000000" w:csb0="00100001" w:csb1="00000000"/>
  </w:font>
  <w:font w:name="MicrosoftJhengHeiRegular">
    <w:altName w:val="Times New Roman"/>
    <w:panose1 w:val="00000000000000000000"/>
    <w:charset w:val="00"/>
    <w:family w:val="roman"/>
    <w:notTrueType/>
    <w:pitch w:val="default"/>
  </w:font>
  <w:font w:name="全真楷書">
    <w:altName w:val="Arial Unicode MS"/>
    <w:charset w:val="88"/>
    <w:family w:val="modern"/>
    <w:pitch w:val="fixed"/>
    <w:sig w:usb0="00000001" w:usb1="08080000" w:usb2="00000010" w:usb3="00000000" w:csb0="00100000" w:csb1="00000000"/>
  </w:font>
  <w:font w:name="微軟正黑體">
    <w:panose1 w:val="020B0604030504040204"/>
    <w:charset w:val="88"/>
    <w:family w:val="swiss"/>
    <w:pitch w:val="variable"/>
    <w:sig w:usb0="000002A7" w:usb1="28CF4400" w:usb2="00000016" w:usb3="00000000" w:csb0="00100009"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313AE" w14:textId="2350D35D" w:rsidR="00987F2E" w:rsidRDefault="00987F2E" w:rsidP="00AF43EC">
    <w:pPr>
      <w:pStyle w:val="af1"/>
      <w:ind w:left="200" w:hanging="200"/>
      <w:jc w:val="right"/>
      <w:rPr>
        <w:rFonts w:hint="eastAsia"/>
      </w:rPr>
    </w:pPr>
    <w:r w:rsidRPr="00AF43EC">
      <w:rPr>
        <w:rFonts w:ascii="標楷體" w:hAnsi="標楷體" w:hint="eastAsia"/>
      </w:rPr>
      <w:t>第</w:t>
    </w:r>
    <w:sdt>
      <w:sdtPr>
        <w:rPr>
          <w:rFonts w:ascii="標楷體" w:hAnsi="標楷體"/>
        </w:rPr>
        <w:id w:val="1860003360"/>
        <w:docPartObj>
          <w:docPartGallery w:val="Page Numbers (Bottom of Page)"/>
          <w:docPartUnique/>
        </w:docPartObj>
      </w:sdtPr>
      <w:sdtEndPr>
        <w:rPr>
          <w:rFonts w:asciiTheme="majorHAnsi" w:hAnsiTheme="majorHAnsi"/>
        </w:rPr>
      </w:sdtEndPr>
      <w:sdtContent>
        <w:sdt>
          <w:sdtPr>
            <w:rPr>
              <w:rFonts w:ascii="標楷體" w:hAnsi="標楷體"/>
            </w:rPr>
            <w:id w:val="860082579"/>
            <w:docPartObj>
              <w:docPartGallery w:val="Page Numbers (Top of Page)"/>
              <w:docPartUnique/>
            </w:docPartObj>
          </w:sdtPr>
          <w:sdtEndPr>
            <w:rPr>
              <w:rFonts w:asciiTheme="majorHAnsi" w:hAnsiTheme="majorHAnsi"/>
            </w:rPr>
          </w:sdtEndPr>
          <w:sdtContent>
            <w:r w:rsidRPr="00AF43EC">
              <w:rPr>
                <w:rFonts w:ascii="標楷體" w:hAnsi="標楷體"/>
                <w:lang w:val="zh-TW"/>
              </w:rPr>
              <w:t xml:space="preserve"> </w:t>
            </w:r>
            <w:r w:rsidRPr="00AF43EC">
              <w:rPr>
                <w:rFonts w:ascii="標楷體" w:hAnsi="標楷體"/>
                <w:b/>
                <w:bCs/>
              </w:rPr>
              <w:fldChar w:fldCharType="begin"/>
            </w:r>
            <w:r w:rsidRPr="00AF43EC">
              <w:rPr>
                <w:rFonts w:ascii="標楷體" w:hAnsi="標楷體"/>
                <w:b/>
                <w:bCs/>
              </w:rPr>
              <w:instrText>PAGE</w:instrText>
            </w:r>
            <w:r w:rsidRPr="00AF43EC">
              <w:rPr>
                <w:rFonts w:ascii="標楷體" w:hAnsi="標楷體"/>
                <w:b/>
                <w:bCs/>
              </w:rPr>
              <w:fldChar w:fldCharType="separate"/>
            </w:r>
            <w:r w:rsidR="00BC7C28">
              <w:rPr>
                <w:rFonts w:ascii="標楷體" w:hAnsi="標楷體"/>
                <w:b/>
                <w:bCs/>
                <w:noProof/>
              </w:rPr>
              <w:t>12</w:t>
            </w:r>
            <w:r w:rsidRPr="00AF43EC">
              <w:rPr>
                <w:rFonts w:ascii="標楷體" w:hAnsi="標楷體"/>
                <w:b/>
                <w:bCs/>
              </w:rPr>
              <w:fldChar w:fldCharType="end"/>
            </w:r>
            <w:r w:rsidRPr="00AF43EC">
              <w:rPr>
                <w:rFonts w:ascii="標楷體" w:hAnsi="標楷體" w:hint="eastAsia"/>
                <w:b/>
                <w:bCs/>
              </w:rPr>
              <w:t>頁/共</w:t>
            </w:r>
            <w:r w:rsidRPr="00AF43EC">
              <w:rPr>
                <w:rFonts w:ascii="標楷體" w:hAnsi="標楷體"/>
                <w:lang w:val="zh-TW"/>
              </w:rPr>
              <w:t xml:space="preserve"> </w:t>
            </w:r>
            <w:r w:rsidRPr="00AF43EC">
              <w:rPr>
                <w:rFonts w:ascii="標楷體" w:hAnsi="標楷體"/>
                <w:b/>
                <w:bCs/>
              </w:rPr>
              <w:fldChar w:fldCharType="begin"/>
            </w:r>
            <w:r w:rsidRPr="00AF43EC">
              <w:rPr>
                <w:rFonts w:ascii="標楷體" w:hAnsi="標楷體"/>
                <w:b/>
                <w:bCs/>
              </w:rPr>
              <w:instrText>NUMPAGES</w:instrText>
            </w:r>
            <w:r w:rsidRPr="00AF43EC">
              <w:rPr>
                <w:rFonts w:ascii="標楷體" w:hAnsi="標楷體"/>
                <w:b/>
                <w:bCs/>
              </w:rPr>
              <w:fldChar w:fldCharType="separate"/>
            </w:r>
            <w:r w:rsidR="00BC7C28">
              <w:rPr>
                <w:rFonts w:ascii="標楷體" w:hAnsi="標楷體"/>
                <w:b/>
                <w:bCs/>
                <w:noProof/>
              </w:rPr>
              <w:t>20</w:t>
            </w:r>
            <w:r w:rsidRPr="00AF43EC">
              <w:rPr>
                <w:rFonts w:ascii="標楷體" w:hAnsi="標楷體"/>
                <w:b/>
                <w:bCs/>
              </w:rPr>
              <w:fldChar w:fldCharType="end"/>
            </w:r>
            <w:r w:rsidRPr="00AF43EC">
              <w:rPr>
                <w:rFonts w:ascii="標楷體" w:hAnsi="標楷體" w:hint="eastAsia"/>
                <w:b/>
                <w:bCs/>
              </w:rPr>
              <w:t>頁</w:t>
            </w:r>
            <w:r>
              <w:rPr>
                <w:rFonts w:ascii="標楷體" w:hAnsi="標楷體" w:hint="eastAsia"/>
                <w:b/>
                <w:bCs/>
              </w:rPr>
              <w:t xml:space="preserve">                         </w:t>
            </w:r>
            <w:r>
              <w:rPr>
                <w:noProof/>
              </w:rPr>
              <w:drawing>
                <wp:inline distT="0" distB="0" distL="0" distR="0" wp14:anchorId="5A36E132" wp14:editId="066A18AE">
                  <wp:extent cx="1112520" cy="255622"/>
                  <wp:effectExtent l="0" t="0" r="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109086" cy="254833"/>
                          </a:xfrm>
                          <a:prstGeom prst="rect">
                            <a:avLst/>
                          </a:prstGeom>
                        </pic:spPr>
                      </pic:pic>
                    </a:graphicData>
                  </a:graphic>
                </wp:inline>
              </w:drawing>
            </w:r>
          </w:sdtContent>
        </w:sdt>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CCC7F" w14:textId="77777777" w:rsidR="00987F2E" w:rsidRDefault="00987F2E">
      <w:pPr>
        <w:ind w:left="280" w:hanging="280"/>
        <w:rPr>
          <w:rFonts w:hint="eastAsia"/>
        </w:rPr>
      </w:pPr>
      <w:r>
        <w:separator/>
      </w:r>
    </w:p>
    <w:p w14:paraId="31AE0D7D" w14:textId="77777777" w:rsidR="00987F2E" w:rsidRDefault="00987F2E">
      <w:pPr>
        <w:ind w:left="280" w:hanging="280"/>
        <w:rPr>
          <w:rFonts w:hint="eastAsia"/>
        </w:rPr>
      </w:pPr>
    </w:p>
    <w:p w14:paraId="7D4836B8" w14:textId="77777777" w:rsidR="00987F2E" w:rsidRDefault="00987F2E">
      <w:pPr>
        <w:ind w:left="280" w:hanging="280"/>
        <w:rPr>
          <w:rFonts w:hint="eastAsia"/>
        </w:rPr>
      </w:pPr>
    </w:p>
  </w:footnote>
  <w:footnote w:type="continuationSeparator" w:id="0">
    <w:p w14:paraId="74C15B74" w14:textId="77777777" w:rsidR="00987F2E" w:rsidRDefault="00987F2E">
      <w:pPr>
        <w:ind w:left="280" w:hanging="280"/>
        <w:rPr>
          <w:rFonts w:hint="eastAsia"/>
        </w:rPr>
      </w:pPr>
      <w:r>
        <w:continuationSeparator/>
      </w:r>
    </w:p>
    <w:p w14:paraId="38DE632F" w14:textId="77777777" w:rsidR="00987F2E" w:rsidRDefault="00987F2E">
      <w:pPr>
        <w:ind w:left="280" w:hanging="280"/>
        <w:rPr>
          <w:rFonts w:hint="eastAsia"/>
        </w:rPr>
      </w:pPr>
    </w:p>
    <w:p w14:paraId="468FC73C" w14:textId="77777777" w:rsidR="00987F2E" w:rsidRDefault="00987F2E">
      <w:pPr>
        <w:ind w:left="280" w:hanging="280"/>
        <w:rPr>
          <w:rFonts w:hint="eastAsia"/>
        </w:rPr>
      </w:pPr>
    </w:p>
  </w:footnote>
  <w:footnote w:id="1">
    <w:p w14:paraId="75E03F7E" w14:textId="77777777" w:rsidR="00987F2E" w:rsidRPr="00E35433" w:rsidRDefault="00987F2E" w:rsidP="00A25847">
      <w:pPr>
        <w:pStyle w:val="aff6"/>
        <w:rPr>
          <w:ins w:id="3637" w:author="User" w:date="2021-10-22T09:52:00Z"/>
          <w:rFonts w:ascii="標楷體" w:eastAsia="標楷體" w:hAnsi="標楷體"/>
        </w:rPr>
      </w:pPr>
      <w:ins w:id="3638" w:author="User" w:date="2021-10-22T09:52:00Z">
        <w:r>
          <w:rPr>
            <w:rStyle w:val="aff8"/>
          </w:rPr>
          <w:footnoteRef/>
        </w:r>
        <w:r>
          <w:t xml:space="preserve"> </w:t>
        </w:r>
        <w:r>
          <w:rPr>
            <w:rFonts w:ascii="標楷體" w:eastAsia="標楷體" w:hAnsi="標楷體" w:hint="eastAsia"/>
          </w:rPr>
          <w:t>原現場巡查作業需2人共同作業，1人駕車，1人下車拍照，但其中1人休假，另一人頂班，因此100%工作由3位人員完成，每位33.33</w:t>
        </w:r>
        <w:r>
          <w:rPr>
            <w:rFonts w:ascii="標楷體" w:eastAsia="標楷體" w:hAnsi="標楷體"/>
          </w:rPr>
          <w:t>…</w:t>
        </w:r>
        <w:r>
          <w:rPr>
            <w:rFonts w:ascii="標楷體" w:eastAsia="標楷體" w:hAnsi="標楷體" w:hint="eastAsia"/>
          </w:rPr>
          <w:t>%，A</w:t>
        </w:r>
        <w:r>
          <w:rPr>
            <w:rFonts w:ascii="標楷體" w:eastAsia="標楷體" w:hAnsi="標楷體"/>
          </w:rPr>
          <w:t>I</w:t>
        </w:r>
        <w:r>
          <w:rPr>
            <w:rFonts w:ascii="標楷體" w:eastAsia="標楷體" w:hAnsi="標楷體" w:hint="eastAsia"/>
          </w:rPr>
          <w:t>智能巡查作業將現場工作人員減為1位工作人員，故人力減耗成果約為66%。。</w:t>
        </w:r>
      </w:ins>
    </w:p>
  </w:footnote>
  <w:footnote w:id="2">
    <w:p w14:paraId="36F0AD86" w14:textId="77777777" w:rsidR="00987F2E" w:rsidRPr="00A476B0" w:rsidRDefault="00987F2E" w:rsidP="00A25847">
      <w:pPr>
        <w:pStyle w:val="aff6"/>
        <w:rPr>
          <w:ins w:id="3659" w:author="User" w:date="2021-10-22T09:52:00Z"/>
          <w:rFonts w:ascii="標楷體" w:eastAsia="標楷體" w:hAnsi="標楷體"/>
        </w:rPr>
      </w:pPr>
      <w:ins w:id="3660" w:author="User" w:date="2021-10-22T09:52:00Z">
        <w:r>
          <w:rPr>
            <w:rStyle w:val="aff8"/>
          </w:rPr>
          <w:footnoteRef/>
        </w:r>
        <w:r>
          <w:t xml:space="preserve"> </w:t>
        </w:r>
        <w:r w:rsidRPr="00F5162A">
          <w:rPr>
            <w:rFonts w:ascii="標楷體" w:eastAsia="標楷體" w:hAnsi="標楷體" w:hint="eastAsia"/>
          </w:rPr>
          <w:t>原</w:t>
        </w:r>
        <w:r w:rsidRPr="00A476B0">
          <w:rPr>
            <w:rFonts w:ascii="標楷體" w:eastAsia="標楷體" w:hAnsi="標楷體" w:hint="eastAsia"/>
          </w:rPr>
          <w:t>檔案匯整</w:t>
        </w:r>
        <w:r>
          <w:rPr>
            <w:rFonts w:ascii="標楷體" w:eastAsia="標楷體" w:hAnsi="標楷體" w:hint="eastAsia"/>
          </w:rPr>
          <w:t>作業需要拍攝、判別、繪表、文書記錄、統計、歸檔。A</w:t>
        </w:r>
        <w:r>
          <w:rPr>
            <w:rFonts w:ascii="標楷體" w:eastAsia="標楷體" w:hAnsi="標楷體"/>
          </w:rPr>
          <w:t>I</w:t>
        </w:r>
        <w:r>
          <w:rPr>
            <w:rFonts w:ascii="標楷體" w:eastAsia="標楷體" w:hAnsi="標楷體" w:hint="eastAsia"/>
          </w:rPr>
          <w:t>智能巡查作業將前述人工作業項目全收納，僅需查核。因此包含查核項目共7項中免除6項，故人力減耗成果約為85%。</w:t>
        </w:r>
      </w:ins>
    </w:p>
  </w:footnote>
  <w:footnote w:id="3">
    <w:p w14:paraId="4A3DC51F" w14:textId="77777777" w:rsidR="00987F2E" w:rsidRDefault="00987F2E" w:rsidP="00A25847">
      <w:pPr>
        <w:pStyle w:val="aff6"/>
        <w:rPr>
          <w:ins w:id="3710" w:author="User" w:date="2021-10-22T09:52:00Z"/>
          <w:rFonts w:hint="eastAsia"/>
        </w:rPr>
      </w:pPr>
      <w:ins w:id="3711" w:author="User" w:date="2021-10-22T09:52:00Z">
        <w:r>
          <w:rPr>
            <w:rStyle w:val="aff8"/>
          </w:rPr>
          <w:footnoteRef/>
        </w:r>
        <w:r>
          <w:t xml:space="preserve"> </w:t>
        </w:r>
        <w:r w:rsidRPr="002243F1">
          <w:rPr>
            <w:rFonts w:ascii="標楷體" w:eastAsia="標楷體" w:hAnsi="標楷體" w:hint="eastAsia"/>
          </w:rPr>
          <w:t>系統可於行車速度50公里/小時，</w:t>
        </w:r>
        <w:r>
          <w:rPr>
            <w:rFonts w:ascii="標楷體" w:eastAsia="標楷體" w:hAnsi="標楷體" w:hint="eastAsia"/>
          </w:rPr>
          <w:t>至</w:t>
        </w:r>
        <w:r w:rsidRPr="002243F1">
          <w:rPr>
            <w:rFonts w:ascii="標楷體" w:eastAsia="標楷體" w:hAnsi="標楷體" w:hint="eastAsia"/>
          </w:rPr>
          <w:t>少3張(含)以上的判</w:t>
        </w:r>
        <w:r>
          <w:rPr>
            <w:rFonts w:ascii="標楷體" w:eastAsia="標楷體" w:hAnsi="標楷體" w:hint="eastAsia"/>
          </w:rPr>
          <w:t>別</w:t>
        </w:r>
        <w:r w:rsidRPr="002243F1">
          <w:rPr>
            <w:rFonts w:ascii="標楷體" w:eastAsia="標楷體" w:hAnsi="標楷體" w:hint="eastAsia"/>
          </w:rPr>
          <w:t>率。</w:t>
        </w:r>
      </w:ins>
    </w:p>
  </w:footnote>
  <w:footnote w:id="4">
    <w:p w14:paraId="3EC00F21" w14:textId="77777777" w:rsidR="00987F2E" w:rsidRDefault="00987F2E" w:rsidP="00A25847">
      <w:pPr>
        <w:pStyle w:val="aff6"/>
        <w:rPr>
          <w:ins w:id="3714" w:author="User" w:date="2021-10-22T09:52:00Z"/>
          <w:rFonts w:hint="eastAsia"/>
        </w:rPr>
      </w:pPr>
      <w:ins w:id="3715" w:author="User" w:date="2021-10-22T09:52:00Z">
        <w:r>
          <w:rPr>
            <w:rStyle w:val="aff8"/>
          </w:rPr>
          <w:footnoteRef/>
        </w:r>
        <w:r>
          <w:t xml:space="preserve"> </w:t>
        </w:r>
        <w:r w:rsidRPr="00F2575C">
          <w:rPr>
            <w:rFonts w:ascii="標楷體" w:eastAsia="標楷體" w:hAnsi="標楷體" w:hint="eastAsia"/>
          </w:rPr>
          <w:t>經由G</w:t>
        </w:r>
        <w:r w:rsidRPr="00F2575C">
          <w:rPr>
            <w:rFonts w:ascii="標楷體" w:eastAsia="標楷體" w:hAnsi="標楷體"/>
          </w:rPr>
          <w:t>PS</w:t>
        </w:r>
        <w:r>
          <w:rPr>
            <w:rFonts w:ascii="標楷體" w:eastAsia="標楷體" w:hAnsi="標楷體" w:hint="eastAsia"/>
          </w:rPr>
          <w:t>顯示經緯度，缺陷樣態位置。</w:t>
        </w:r>
      </w:ins>
    </w:p>
  </w:footnote>
  <w:footnote w:id="5">
    <w:p w14:paraId="691128CC" w14:textId="77777777" w:rsidR="00987F2E" w:rsidRPr="00AC427C" w:rsidRDefault="00987F2E" w:rsidP="00A25847">
      <w:pPr>
        <w:pStyle w:val="aff6"/>
        <w:rPr>
          <w:ins w:id="3720" w:author="User" w:date="2021-10-22T09:52:00Z"/>
          <w:rFonts w:ascii="標楷體" w:eastAsia="標楷體" w:hAnsi="標楷體"/>
        </w:rPr>
      </w:pPr>
      <w:ins w:id="3721" w:author="User" w:date="2021-10-22T09:52:00Z">
        <w:r>
          <w:rPr>
            <w:rStyle w:val="aff8"/>
          </w:rPr>
          <w:footnoteRef/>
        </w:r>
        <w:r>
          <w:t xml:space="preserve"> </w:t>
        </w:r>
        <w:r w:rsidRPr="00AC427C">
          <w:rPr>
            <w:rFonts w:ascii="標楷體" w:eastAsia="標楷體" w:hAnsi="標楷體" w:hint="eastAsia"/>
          </w:rPr>
          <w:t>7吋螢幕能被清楚直觀，不影響司機員行車安全。</w:t>
        </w:r>
      </w:ins>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B1F5F" w14:textId="5E019497" w:rsidR="00987F2E" w:rsidRDefault="00987F2E" w:rsidP="00FC2094">
    <w:pPr>
      <w:pStyle w:val="af"/>
      <w:ind w:left="200" w:hanging="200"/>
      <w:rPr>
        <w:rFonts w:hint="eastAsia"/>
      </w:rPr>
    </w:pPr>
    <w:r>
      <w:rPr>
        <w:rFonts w:hint="eastAsia"/>
        <w:noProof/>
      </w:rPr>
      <mc:AlternateContent>
        <mc:Choice Requires="wps">
          <w:drawing>
            <wp:anchor distT="0" distB="0" distL="114300" distR="114300" simplePos="0" relativeHeight="251660288" behindDoc="0" locked="0" layoutInCell="1" allowOverlap="1" wp14:anchorId="560CF79B" wp14:editId="2470D9A3">
              <wp:simplePos x="0" y="0"/>
              <wp:positionH relativeFrom="column">
                <wp:posOffset>-16510</wp:posOffset>
              </wp:positionH>
              <wp:positionV relativeFrom="paragraph">
                <wp:posOffset>243205</wp:posOffset>
              </wp:positionV>
              <wp:extent cx="5753100" cy="30480"/>
              <wp:effectExtent l="19050" t="19050" r="19050" b="26670"/>
              <wp:wrapNone/>
              <wp:docPr id="318" name="直線接點 318"/>
              <wp:cNvGraphicFramePr/>
              <a:graphic xmlns:a="http://schemas.openxmlformats.org/drawingml/2006/main">
                <a:graphicData uri="http://schemas.microsoft.com/office/word/2010/wordprocessingShape">
                  <wps:wsp>
                    <wps:cNvCnPr/>
                    <wps:spPr>
                      <a:xfrm>
                        <a:off x="0" y="0"/>
                        <a:ext cx="5753100" cy="30480"/>
                      </a:xfrm>
                      <a:prstGeom prst="line">
                        <a:avLst/>
                      </a:prstGeom>
                      <a:noFill/>
                      <a:ln w="31750" cap="flat" cmpd="dbl">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xmlns:w16sdtdh="http://schemas.microsoft.com/office/word/2020/wordml/sdtdatahash"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15A89C" id="直線接點 31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3pt,19.15pt" to="451.7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" strokeweight="2.5pt">
              <v:stroke miterlimit="4" linestyle="thinThin" joinstyle="miter"/>
            </v:line>
          </w:pict>
        </mc:Fallback>
      </mc:AlternateContent>
    </w:r>
    <w:r>
      <w:rPr>
        <w:rFonts w:hint="eastAsia"/>
      </w:rPr>
      <w:t>1</w:t>
    </w:r>
    <w:r w:rsidRPr="005A2F0B">
      <w:rPr>
        <w:rFonts w:ascii="標楷體" w:hAnsi="標楷體" w:hint="eastAsia"/>
      </w:rPr>
      <w:t>10年度台南市道路巡查缺失智能辨識系統建置案                            招標案號：21100501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8"/>
    <w:multiLevelType w:val="multilevel"/>
    <w:tmpl w:val="00000008"/>
    <w:lvl w:ilvl="0">
      <w:start w:val="1"/>
      <w:numFmt w:val="decimal"/>
      <w:lvlText w:val="第%1條"/>
      <w:lvlJc w:val="left"/>
      <w:pPr>
        <w:tabs>
          <w:tab w:val="num" w:pos="1125"/>
        </w:tabs>
        <w:ind w:left="1125" w:hanging="1125"/>
      </w:pPr>
      <w:rPr>
        <w:rFonts w:ascii="標楷體" w:hAnsi="標楷體" w:cs="標楷體"/>
        <w:color w:val="000000"/>
      </w:r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firstLine="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firstLine="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firstLine="0"/>
      </w:pPr>
    </w:lvl>
  </w:abstractNum>
  <w:abstractNum w:abstractNumId="2" w15:restartNumberingAfterBreak="0">
    <w:nsid w:val="00000009"/>
    <w:multiLevelType w:val="multilevel"/>
    <w:tmpl w:val="00000009"/>
    <w:lvl w:ilvl="0">
      <w:start w:val="1"/>
      <w:numFmt w:val="decimal"/>
      <w:lvlText w:val="%1、"/>
      <w:lvlJc w:val="left"/>
      <w:pPr>
        <w:tabs>
          <w:tab w:val="num" w:pos="648"/>
        </w:tabs>
        <w:ind w:left="648" w:hanging="648"/>
      </w:p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firstLine="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firstLine="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firstLine="0"/>
      </w:pPr>
    </w:lvl>
  </w:abstractNum>
  <w:abstractNum w:abstractNumId="3" w15:restartNumberingAfterBreak="0">
    <w:nsid w:val="0000000A"/>
    <w:multiLevelType w:val="multilevel"/>
    <w:tmpl w:val="0000000A"/>
    <w:lvl w:ilvl="0">
      <w:start w:val="1"/>
      <w:numFmt w:val="decimal"/>
      <w:lvlText w:val="%1、"/>
      <w:lvlJc w:val="left"/>
      <w:pPr>
        <w:tabs>
          <w:tab w:val="num" w:pos="648"/>
        </w:tabs>
        <w:ind w:left="648" w:hanging="648"/>
      </w:pPr>
    </w:lvl>
    <w:lvl w:ilvl="1">
      <w:start w:val="1"/>
      <w:numFmt w:val="ideographTraditional"/>
      <w:lvlText w:val="%2、"/>
      <w:lvlJc w:val="left"/>
      <w:pPr>
        <w:tabs>
          <w:tab w:val="num" w:pos="960"/>
        </w:tabs>
        <w:ind w:left="960" w:hanging="480"/>
      </w:pPr>
    </w:lvl>
    <w:lvl w:ilvl="2">
      <w:start w:val="1"/>
      <w:numFmt w:val="lowerRoman"/>
      <w:lvlText w:val="%3."/>
      <w:lvlJc w:val="right"/>
      <w:pPr>
        <w:tabs>
          <w:tab w:val="num" w:pos="1440"/>
        </w:tabs>
        <w:ind w:left="1440" w:firstLine="0"/>
      </w:pPr>
    </w:lvl>
    <w:lvl w:ilvl="3">
      <w:start w:val="1"/>
      <w:numFmt w:val="decimal"/>
      <w:lvlText w:val="%4."/>
      <w:lvlJc w:val="left"/>
      <w:pPr>
        <w:tabs>
          <w:tab w:val="num" w:pos="1920"/>
        </w:tabs>
        <w:ind w:left="1920" w:hanging="480"/>
      </w:pPr>
    </w:lvl>
    <w:lvl w:ilvl="4">
      <w:start w:val="1"/>
      <w:numFmt w:val="ideographTraditional"/>
      <w:lvlText w:val="%5、"/>
      <w:lvlJc w:val="left"/>
      <w:pPr>
        <w:tabs>
          <w:tab w:val="num" w:pos="2400"/>
        </w:tabs>
        <w:ind w:left="2400" w:hanging="480"/>
      </w:pPr>
    </w:lvl>
    <w:lvl w:ilvl="5">
      <w:start w:val="1"/>
      <w:numFmt w:val="lowerRoman"/>
      <w:lvlText w:val="%6."/>
      <w:lvlJc w:val="right"/>
      <w:pPr>
        <w:tabs>
          <w:tab w:val="num" w:pos="2880"/>
        </w:tabs>
        <w:ind w:left="2880" w:firstLine="0"/>
      </w:pPr>
    </w:lvl>
    <w:lvl w:ilvl="6">
      <w:start w:val="1"/>
      <w:numFmt w:val="decimal"/>
      <w:lvlText w:val="%7."/>
      <w:lvlJc w:val="left"/>
      <w:pPr>
        <w:tabs>
          <w:tab w:val="num" w:pos="3360"/>
        </w:tabs>
        <w:ind w:left="3360" w:hanging="480"/>
      </w:pPr>
    </w:lvl>
    <w:lvl w:ilvl="7">
      <w:start w:val="1"/>
      <w:numFmt w:val="ideographTraditional"/>
      <w:lvlText w:val="%8、"/>
      <w:lvlJc w:val="left"/>
      <w:pPr>
        <w:tabs>
          <w:tab w:val="num" w:pos="3840"/>
        </w:tabs>
        <w:ind w:left="3840" w:hanging="480"/>
      </w:pPr>
    </w:lvl>
    <w:lvl w:ilvl="8">
      <w:start w:val="1"/>
      <w:numFmt w:val="lowerRoman"/>
      <w:lvlText w:val="%9."/>
      <w:lvlJc w:val="right"/>
      <w:pPr>
        <w:tabs>
          <w:tab w:val="num" w:pos="4320"/>
        </w:tabs>
        <w:ind w:left="4320" w:firstLine="0"/>
      </w:pPr>
    </w:lvl>
  </w:abstractNum>
  <w:abstractNum w:abstractNumId="4" w15:restartNumberingAfterBreak="0">
    <w:nsid w:val="0039415C"/>
    <w:multiLevelType w:val="multilevel"/>
    <w:tmpl w:val="ABD6A496"/>
    <w:lvl w:ilvl="0">
      <w:start w:val="1"/>
      <w:numFmt w:val="taiwaneseCountingThousand"/>
      <w:lvlText w:val="%1、"/>
      <w:lvlJc w:val="left"/>
      <w:pPr>
        <w:ind w:left="11070" w:hanging="720"/>
      </w:pPr>
      <w:rPr>
        <w:rFonts w:hint="default"/>
      </w:rPr>
    </w:lvl>
    <w:lvl w:ilvl="1">
      <w:start w:val="1"/>
      <w:numFmt w:val="taiwaneseCountingThousand"/>
      <w:lvlText w:val="(%2)"/>
      <w:lvlJc w:val="left"/>
      <w:pPr>
        <w:ind w:left="11550" w:hanging="720"/>
      </w:pPr>
      <w:rPr>
        <w:rFonts w:hint="default"/>
      </w:rPr>
    </w:lvl>
    <w:lvl w:ilvl="2">
      <w:start w:val="1"/>
      <w:numFmt w:val="lowerRoman"/>
      <w:lvlText w:val="%3."/>
      <w:lvlJc w:val="right"/>
      <w:pPr>
        <w:ind w:left="11790" w:hanging="480"/>
      </w:pPr>
    </w:lvl>
    <w:lvl w:ilvl="3">
      <w:start w:val="1"/>
      <w:numFmt w:val="decimal"/>
      <w:lvlText w:val="%4."/>
      <w:lvlJc w:val="left"/>
      <w:pPr>
        <w:ind w:left="12270" w:hanging="480"/>
      </w:pPr>
    </w:lvl>
    <w:lvl w:ilvl="4">
      <w:start w:val="1"/>
      <w:numFmt w:val="ideographTraditional"/>
      <w:lvlText w:val="%5、"/>
      <w:lvlJc w:val="left"/>
      <w:pPr>
        <w:ind w:left="12750" w:hanging="480"/>
      </w:pPr>
    </w:lvl>
    <w:lvl w:ilvl="5">
      <w:start w:val="1"/>
      <w:numFmt w:val="lowerRoman"/>
      <w:lvlText w:val="%6."/>
      <w:lvlJc w:val="right"/>
      <w:pPr>
        <w:ind w:left="13230" w:hanging="480"/>
      </w:pPr>
    </w:lvl>
    <w:lvl w:ilvl="6">
      <w:start w:val="1"/>
      <w:numFmt w:val="decimal"/>
      <w:lvlText w:val="%7."/>
      <w:lvlJc w:val="left"/>
      <w:pPr>
        <w:ind w:left="13710" w:hanging="480"/>
      </w:pPr>
    </w:lvl>
    <w:lvl w:ilvl="7">
      <w:start w:val="1"/>
      <w:numFmt w:val="ideographTraditional"/>
      <w:lvlText w:val="%8、"/>
      <w:lvlJc w:val="left"/>
      <w:pPr>
        <w:ind w:left="14190" w:hanging="480"/>
      </w:pPr>
    </w:lvl>
    <w:lvl w:ilvl="8">
      <w:start w:val="1"/>
      <w:numFmt w:val="lowerRoman"/>
      <w:lvlText w:val="%9."/>
      <w:lvlJc w:val="right"/>
      <w:pPr>
        <w:ind w:left="14670" w:hanging="480"/>
      </w:pPr>
    </w:lvl>
  </w:abstractNum>
  <w:abstractNum w:abstractNumId="5" w15:restartNumberingAfterBreak="0">
    <w:nsid w:val="00490CC4"/>
    <w:multiLevelType w:val="hybridMultilevel"/>
    <w:tmpl w:val="FB48B62E"/>
    <w:lvl w:ilvl="0" w:tplc="23EC755E">
      <w:start w:val="1"/>
      <w:numFmt w:val="decimal"/>
      <w:lvlText w:val="%1."/>
      <w:lvlJc w:val="left"/>
      <w:pPr>
        <w:ind w:left="4352" w:hanging="420"/>
      </w:pPr>
      <w:rPr>
        <w:rFonts w:hint="default"/>
      </w:rPr>
    </w:lvl>
    <w:lvl w:ilvl="1" w:tplc="04090019" w:tentative="1">
      <w:start w:val="1"/>
      <w:numFmt w:val="ideographTraditional"/>
      <w:lvlText w:val="%2、"/>
      <w:lvlJc w:val="left"/>
      <w:pPr>
        <w:ind w:left="4892" w:hanging="480"/>
      </w:pPr>
    </w:lvl>
    <w:lvl w:ilvl="2" w:tplc="0409001B" w:tentative="1">
      <w:start w:val="1"/>
      <w:numFmt w:val="lowerRoman"/>
      <w:lvlText w:val="%3."/>
      <w:lvlJc w:val="right"/>
      <w:pPr>
        <w:ind w:left="5372" w:hanging="480"/>
      </w:pPr>
    </w:lvl>
    <w:lvl w:ilvl="3" w:tplc="0409000F" w:tentative="1">
      <w:start w:val="1"/>
      <w:numFmt w:val="decimal"/>
      <w:lvlText w:val="%4."/>
      <w:lvlJc w:val="left"/>
      <w:pPr>
        <w:ind w:left="5852" w:hanging="480"/>
      </w:pPr>
    </w:lvl>
    <w:lvl w:ilvl="4" w:tplc="04090019" w:tentative="1">
      <w:start w:val="1"/>
      <w:numFmt w:val="ideographTraditional"/>
      <w:lvlText w:val="%5、"/>
      <w:lvlJc w:val="left"/>
      <w:pPr>
        <w:ind w:left="6332" w:hanging="480"/>
      </w:pPr>
    </w:lvl>
    <w:lvl w:ilvl="5" w:tplc="0409001B" w:tentative="1">
      <w:start w:val="1"/>
      <w:numFmt w:val="lowerRoman"/>
      <w:lvlText w:val="%6."/>
      <w:lvlJc w:val="right"/>
      <w:pPr>
        <w:ind w:left="6812" w:hanging="480"/>
      </w:pPr>
    </w:lvl>
    <w:lvl w:ilvl="6" w:tplc="0409000F" w:tentative="1">
      <w:start w:val="1"/>
      <w:numFmt w:val="decimal"/>
      <w:lvlText w:val="%7."/>
      <w:lvlJc w:val="left"/>
      <w:pPr>
        <w:ind w:left="7292" w:hanging="480"/>
      </w:pPr>
    </w:lvl>
    <w:lvl w:ilvl="7" w:tplc="04090019" w:tentative="1">
      <w:start w:val="1"/>
      <w:numFmt w:val="ideographTraditional"/>
      <w:lvlText w:val="%8、"/>
      <w:lvlJc w:val="left"/>
      <w:pPr>
        <w:ind w:left="7772" w:hanging="480"/>
      </w:pPr>
    </w:lvl>
    <w:lvl w:ilvl="8" w:tplc="0409001B" w:tentative="1">
      <w:start w:val="1"/>
      <w:numFmt w:val="lowerRoman"/>
      <w:lvlText w:val="%9."/>
      <w:lvlJc w:val="right"/>
      <w:pPr>
        <w:ind w:left="8252" w:hanging="480"/>
      </w:pPr>
    </w:lvl>
  </w:abstractNum>
  <w:abstractNum w:abstractNumId="6" w15:restartNumberingAfterBreak="0">
    <w:nsid w:val="00E57DB8"/>
    <w:multiLevelType w:val="multilevel"/>
    <w:tmpl w:val="62142084"/>
    <w:lvl w:ilvl="0">
      <w:start w:val="1"/>
      <w:numFmt w:val="decimal"/>
      <w:lvlText w:val="%1."/>
      <w:lvlJc w:val="left"/>
      <w:pPr>
        <w:ind w:left="1047" w:hanging="480"/>
      </w:pPr>
      <w:rPr>
        <w:rFonts w:hAnsi="Arial Unicode MS" w:hint="eastAsia"/>
        <w:b w:val="0"/>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527" w:hanging="480"/>
      </w:pPr>
    </w:lvl>
    <w:lvl w:ilvl="2">
      <w:start w:val="1"/>
      <w:numFmt w:val="lowerRoman"/>
      <w:lvlText w:val="%3."/>
      <w:lvlJc w:val="right"/>
      <w:pPr>
        <w:ind w:left="2007" w:hanging="480"/>
      </w:pPr>
    </w:lvl>
    <w:lvl w:ilvl="3">
      <w:start w:val="1"/>
      <w:numFmt w:val="decimal"/>
      <w:lvlText w:val="%4."/>
      <w:lvlJc w:val="left"/>
      <w:pPr>
        <w:ind w:left="2487" w:hanging="480"/>
      </w:pPr>
    </w:lvl>
    <w:lvl w:ilvl="4">
      <w:start w:val="1"/>
      <w:numFmt w:val="ideographTraditional"/>
      <w:lvlText w:val="%5、"/>
      <w:lvlJc w:val="left"/>
      <w:pPr>
        <w:ind w:left="2967" w:hanging="480"/>
      </w:pPr>
    </w:lvl>
    <w:lvl w:ilvl="5">
      <w:start w:val="1"/>
      <w:numFmt w:val="lowerRoman"/>
      <w:lvlText w:val="%6."/>
      <w:lvlJc w:val="right"/>
      <w:pPr>
        <w:ind w:left="3447" w:hanging="480"/>
      </w:pPr>
    </w:lvl>
    <w:lvl w:ilvl="6">
      <w:start w:val="1"/>
      <w:numFmt w:val="decimal"/>
      <w:lvlText w:val="%7."/>
      <w:lvlJc w:val="left"/>
      <w:pPr>
        <w:ind w:left="3927" w:hanging="480"/>
      </w:pPr>
    </w:lvl>
    <w:lvl w:ilvl="7">
      <w:start w:val="1"/>
      <w:numFmt w:val="ideographTraditional"/>
      <w:lvlText w:val="%8、"/>
      <w:lvlJc w:val="left"/>
      <w:pPr>
        <w:ind w:left="4407" w:hanging="480"/>
      </w:pPr>
    </w:lvl>
    <w:lvl w:ilvl="8">
      <w:start w:val="1"/>
      <w:numFmt w:val="lowerRoman"/>
      <w:lvlText w:val="%9."/>
      <w:lvlJc w:val="right"/>
      <w:pPr>
        <w:ind w:left="4887" w:hanging="480"/>
      </w:pPr>
    </w:lvl>
  </w:abstractNum>
  <w:abstractNum w:abstractNumId="7" w15:restartNumberingAfterBreak="0">
    <w:nsid w:val="01024C0B"/>
    <w:multiLevelType w:val="multilevel"/>
    <w:tmpl w:val="1E0C2F78"/>
    <w:lvl w:ilvl="0">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0132148F"/>
    <w:multiLevelType w:val="hybridMultilevel"/>
    <w:tmpl w:val="E920F8C4"/>
    <w:lvl w:ilvl="0" w:tplc="DF1848C8">
      <w:start w:val="1"/>
      <w:numFmt w:val="taiwaneseCountingThousand"/>
      <w:lvlText w:val="（%1）"/>
      <w:lvlJc w:val="left"/>
      <w:pPr>
        <w:ind w:left="1418" w:hanging="851"/>
      </w:pPr>
      <w:rPr>
        <w:rFonts w:ascii="標楷體" w:eastAsia="標楷體" w:hint="eastAsia"/>
        <w:b w:val="0"/>
        <w:i w:val="0"/>
        <w:caps w:val="0"/>
        <w:strike w:val="0"/>
        <w:dstrike w:val="0"/>
        <w:vanish w:val="0"/>
        <w:sz w:val="28"/>
        <w:vertAlign w:val="baseline"/>
      </w:rPr>
    </w:lvl>
    <w:lvl w:ilvl="1" w:tplc="5A2841B0">
      <w:start w:val="1"/>
      <w:numFmt w:val="decimal"/>
      <w:lvlText w:val="%2."/>
      <w:lvlJc w:val="left"/>
      <w:pPr>
        <w:ind w:left="284" w:hanging="284"/>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15:restartNumberingAfterBreak="0">
    <w:nsid w:val="01857998"/>
    <w:multiLevelType w:val="multilevel"/>
    <w:tmpl w:val="D046B5C6"/>
    <w:lvl w:ilvl="0">
      <w:start w:val="1"/>
      <w:numFmt w:val="ideographLegalTraditional"/>
      <w:lvlText w:val="%1、"/>
      <w:lvlJc w:val="left"/>
      <w:pPr>
        <w:ind w:left="454" w:hanging="454"/>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01B1127F"/>
    <w:multiLevelType w:val="hybridMultilevel"/>
    <w:tmpl w:val="91804B82"/>
    <w:lvl w:ilvl="0" w:tplc="09C29BE2">
      <w:start w:val="1"/>
      <w:numFmt w:val="taiwaneseCountingThousand"/>
      <w:suff w:val="space"/>
      <w:lvlText w:val="%1、"/>
      <w:lvlJc w:val="left"/>
      <w:pPr>
        <w:ind w:left="0" w:firstLine="2411"/>
      </w:pPr>
      <w:rPr>
        <w:rFonts w:hint="eastAsia"/>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11" w15:restartNumberingAfterBreak="0">
    <w:nsid w:val="01B9577C"/>
    <w:multiLevelType w:val="hybridMultilevel"/>
    <w:tmpl w:val="FB6AA7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01D56AAF"/>
    <w:multiLevelType w:val="hybridMultilevel"/>
    <w:tmpl w:val="0A5A5C18"/>
    <w:lvl w:ilvl="0" w:tplc="98462B9C">
      <w:start w:val="1"/>
      <w:numFmt w:val="decimal"/>
      <w:lvlText w:val="%1."/>
      <w:lvlJc w:val="left"/>
      <w:pPr>
        <w:ind w:left="1778"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2258" w:hanging="480"/>
      </w:pPr>
    </w:lvl>
    <w:lvl w:ilvl="2" w:tplc="0409001B" w:tentative="1">
      <w:start w:val="1"/>
      <w:numFmt w:val="lowerRoman"/>
      <w:lvlText w:val="%3."/>
      <w:lvlJc w:val="right"/>
      <w:pPr>
        <w:ind w:left="2738" w:hanging="480"/>
      </w:pPr>
    </w:lvl>
    <w:lvl w:ilvl="3" w:tplc="0409000F" w:tentative="1">
      <w:start w:val="1"/>
      <w:numFmt w:val="decimal"/>
      <w:lvlText w:val="%4."/>
      <w:lvlJc w:val="left"/>
      <w:pPr>
        <w:ind w:left="3218" w:hanging="480"/>
      </w:pPr>
    </w:lvl>
    <w:lvl w:ilvl="4" w:tplc="04090019" w:tentative="1">
      <w:start w:val="1"/>
      <w:numFmt w:val="ideographTraditional"/>
      <w:lvlText w:val="%5、"/>
      <w:lvlJc w:val="left"/>
      <w:pPr>
        <w:ind w:left="3698" w:hanging="480"/>
      </w:pPr>
    </w:lvl>
    <w:lvl w:ilvl="5" w:tplc="0409001B" w:tentative="1">
      <w:start w:val="1"/>
      <w:numFmt w:val="lowerRoman"/>
      <w:lvlText w:val="%6."/>
      <w:lvlJc w:val="right"/>
      <w:pPr>
        <w:ind w:left="4178" w:hanging="480"/>
      </w:pPr>
    </w:lvl>
    <w:lvl w:ilvl="6" w:tplc="0409000F" w:tentative="1">
      <w:start w:val="1"/>
      <w:numFmt w:val="decimal"/>
      <w:lvlText w:val="%7."/>
      <w:lvlJc w:val="left"/>
      <w:pPr>
        <w:ind w:left="4658" w:hanging="480"/>
      </w:pPr>
    </w:lvl>
    <w:lvl w:ilvl="7" w:tplc="04090019" w:tentative="1">
      <w:start w:val="1"/>
      <w:numFmt w:val="ideographTraditional"/>
      <w:lvlText w:val="%8、"/>
      <w:lvlJc w:val="left"/>
      <w:pPr>
        <w:ind w:left="5138" w:hanging="480"/>
      </w:pPr>
    </w:lvl>
    <w:lvl w:ilvl="8" w:tplc="0409001B" w:tentative="1">
      <w:start w:val="1"/>
      <w:numFmt w:val="lowerRoman"/>
      <w:lvlText w:val="%9."/>
      <w:lvlJc w:val="right"/>
      <w:pPr>
        <w:ind w:left="5618" w:hanging="480"/>
      </w:pPr>
    </w:lvl>
  </w:abstractNum>
  <w:abstractNum w:abstractNumId="13" w15:restartNumberingAfterBreak="0">
    <w:nsid w:val="0294171D"/>
    <w:multiLevelType w:val="multilevel"/>
    <w:tmpl w:val="2786B0E2"/>
    <w:lvl w:ilvl="0">
      <w:start w:val="1"/>
      <w:numFmt w:val="decimal"/>
      <w:lvlText w:val="%1."/>
      <w:lvlJc w:val="left"/>
      <w:pPr>
        <w:ind w:left="1751" w:hanging="480"/>
      </w:pPr>
    </w:lvl>
    <w:lvl w:ilvl="1">
      <w:start w:val="1"/>
      <w:numFmt w:val="ideographTraditional"/>
      <w:lvlText w:val="%2、"/>
      <w:lvlJc w:val="left"/>
      <w:pPr>
        <w:ind w:left="2231" w:hanging="480"/>
      </w:pPr>
    </w:lvl>
    <w:lvl w:ilvl="2">
      <w:start w:val="1"/>
      <w:numFmt w:val="lowerRoman"/>
      <w:lvlText w:val="%3."/>
      <w:lvlJc w:val="right"/>
      <w:pPr>
        <w:ind w:left="2711" w:hanging="480"/>
      </w:pPr>
    </w:lvl>
    <w:lvl w:ilvl="3">
      <w:start w:val="1"/>
      <w:numFmt w:val="decimal"/>
      <w:lvlText w:val="%4."/>
      <w:lvlJc w:val="left"/>
      <w:pPr>
        <w:ind w:left="3191" w:hanging="480"/>
      </w:pPr>
    </w:lvl>
    <w:lvl w:ilvl="4">
      <w:start w:val="1"/>
      <w:numFmt w:val="ideographTraditional"/>
      <w:lvlText w:val="%5、"/>
      <w:lvlJc w:val="left"/>
      <w:pPr>
        <w:ind w:left="3671" w:hanging="480"/>
      </w:pPr>
    </w:lvl>
    <w:lvl w:ilvl="5">
      <w:start w:val="1"/>
      <w:numFmt w:val="lowerRoman"/>
      <w:lvlText w:val="%6."/>
      <w:lvlJc w:val="right"/>
      <w:pPr>
        <w:ind w:left="4151" w:hanging="480"/>
      </w:pPr>
    </w:lvl>
    <w:lvl w:ilvl="6">
      <w:start w:val="1"/>
      <w:numFmt w:val="decimal"/>
      <w:lvlText w:val="%7."/>
      <w:lvlJc w:val="left"/>
      <w:pPr>
        <w:ind w:left="4631" w:hanging="480"/>
      </w:pPr>
    </w:lvl>
    <w:lvl w:ilvl="7">
      <w:start w:val="1"/>
      <w:numFmt w:val="ideographTraditional"/>
      <w:lvlText w:val="%8、"/>
      <w:lvlJc w:val="left"/>
      <w:pPr>
        <w:ind w:left="5111" w:hanging="480"/>
      </w:pPr>
    </w:lvl>
    <w:lvl w:ilvl="8">
      <w:start w:val="1"/>
      <w:numFmt w:val="lowerRoman"/>
      <w:lvlText w:val="%9."/>
      <w:lvlJc w:val="right"/>
      <w:pPr>
        <w:ind w:left="5591" w:hanging="480"/>
      </w:pPr>
    </w:lvl>
  </w:abstractNum>
  <w:abstractNum w:abstractNumId="14" w15:restartNumberingAfterBreak="0">
    <w:nsid w:val="03BE3380"/>
    <w:multiLevelType w:val="hybridMultilevel"/>
    <w:tmpl w:val="643E3B08"/>
    <w:lvl w:ilvl="0" w:tplc="9D30CC0C">
      <w:start w:val="1"/>
      <w:numFmt w:val="decimal"/>
      <w:lvlText w:val="%1."/>
      <w:lvlJc w:val="left"/>
      <w:pPr>
        <w:ind w:left="288" w:hanging="28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04350FE4"/>
    <w:multiLevelType w:val="hybridMultilevel"/>
    <w:tmpl w:val="8E2A6444"/>
    <w:lvl w:ilvl="0" w:tplc="070219A4">
      <w:start w:val="1"/>
      <w:numFmt w:val="taiwaneseCountingThousand"/>
      <w:lvlText w:val="%1、"/>
      <w:lvlJc w:val="left"/>
      <w:pPr>
        <w:ind w:left="1040" w:hanging="480"/>
      </w:pPr>
      <w:rPr>
        <w:rFonts w:hint="default"/>
        <w:b w:val="0"/>
        <w:sz w:val="28"/>
        <w:szCs w:val="28"/>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6" w15:restartNumberingAfterBreak="0">
    <w:nsid w:val="044E43AB"/>
    <w:multiLevelType w:val="hybridMultilevel"/>
    <w:tmpl w:val="5E3ED0E2"/>
    <w:lvl w:ilvl="0" w:tplc="1FD21120">
      <w:start w:val="1"/>
      <w:numFmt w:val="decimal"/>
      <w:suff w:val="space"/>
      <w:lvlText w:val="%1."/>
      <w:lvlJc w:val="left"/>
      <w:pPr>
        <w:ind w:left="844" w:hanging="284"/>
      </w:pPr>
      <w:rPr>
        <w:rFonts w:ascii="標楷體" w:eastAsia="標楷體" w:hAnsi="標楷體" w:hint="eastAsia"/>
      </w:r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17" w15:restartNumberingAfterBreak="0">
    <w:nsid w:val="045E29F7"/>
    <w:multiLevelType w:val="hybridMultilevel"/>
    <w:tmpl w:val="E6C0029E"/>
    <w:lvl w:ilvl="0" w:tplc="E97E3BD2">
      <w:start w:val="1"/>
      <w:numFmt w:val="taiwaneseCountingThousand"/>
      <w:lvlText w:val="%1、"/>
      <w:lvlJc w:val="left"/>
      <w:pPr>
        <w:ind w:left="2324"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046F4F65"/>
    <w:multiLevelType w:val="multilevel"/>
    <w:tmpl w:val="B8F2A266"/>
    <w:lvl w:ilvl="0">
      <w:start w:val="1"/>
      <w:numFmt w:val="taiwaneseCountingThousand"/>
      <w:lvlText w:val="%1、"/>
      <w:lvlJc w:val="left"/>
      <w:pPr>
        <w:ind w:left="480" w:hanging="480"/>
      </w:pPr>
      <w:rPr>
        <w:rFonts w:ascii="標楷體" w:eastAsia="標楷體" w:hAnsi="標楷體" w:cs="Times New Roman"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9" w15:restartNumberingAfterBreak="0">
    <w:nsid w:val="04974D9A"/>
    <w:multiLevelType w:val="hybridMultilevel"/>
    <w:tmpl w:val="B1E644A0"/>
    <w:lvl w:ilvl="0" w:tplc="85800100">
      <w:start w:val="1"/>
      <w:numFmt w:val="decimal"/>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04E615C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056819AB"/>
    <w:multiLevelType w:val="hybridMultilevel"/>
    <w:tmpl w:val="A112A27C"/>
    <w:lvl w:ilvl="0" w:tplc="E90C39E6">
      <w:start w:val="1"/>
      <w:numFmt w:val="decimal"/>
      <w:lvlText w:val="(%1)"/>
      <w:lvlJc w:val="left"/>
      <w:pPr>
        <w:ind w:left="1040" w:hanging="480"/>
      </w:pPr>
      <w:rPr>
        <w:rFonts w:ascii="標楷體" w:eastAsia="標楷體" w:hAnsi="標楷體"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2" w15:restartNumberingAfterBreak="0">
    <w:nsid w:val="05803156"/>
    <w:multiLevelType w:val="hybridMultilevel"/>
    <w:tmpl w:val="57164C28"/>
    <w:lvl w:ilvl="0" w:tplc="CB9A4D0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05BE0745"/>
    <w:multiLevelType w:val="multilevel"/>
    <w:tmpl w:val="7560698C"/>
    <w:lvl w:ilvl="0">
      <w:start w:val="1"/>
      <w:numFmt w:val="taiwaneseCountingThousand"/>
      <w:lvlText w:val="%1、"/>
      <w:lvlJc w:val="left"/>
      <w:pPr>
        <w:ind w:left="1030" w:hanging="480"/>
      </w:pPr>
      <w:rPr>
        <w:rFonts w:hint="default"/>
        <w:sz w:val="24"/>
        <w:szCs w:val="24"/>
      </w:rPr>
    </w:lvl>
    <w:lvl w:ilvl="1">
      <w:start w:val="1"/>
      <w:numFmt w:val="ideographTraditional"/>
      <w:lvlText w:val="%2、"/>
      <w:lvlJc w:val="left"/>
      <w:pPr>
        <w:ind w:left="1510" w:hanging="480"/>
      </w:pPr>
    </w:lvl>
    <w:lvl w:ilvl="2">
      <w:start w:val="1"/>
      <w:numFmt w:val="lowerRoman"/>
      <w:lvlText w:val="%3."/>
      <w:lvlJc w:val="right"/>
      <w:pPr>
        <w:ind w:left="1990" w:hanging="480"/>
      </w:pPr>
    </w:lvl>
    <w:lvl w:ilvl="3">
      <w:start w:val="1"/>
      <w:numFmt w:val="decimal"/>
      <w:lvlText w:val="%4."/>
      <w:lvlJc w:val="left"/>
      <w:pPr>
        <w:ind w:left="2470" w:hanging="480"/>
      </w:pPr>
    </w:lvl>
    <w:lvl w:ilvl="4">
      <w:start w:val="1"/>
      <w:numFmt w:val="ideographTraditional"/>
      <w:lvlText w:val="%5、"/>
      <w:lvlJc w:val="left"/>
      <w:pPr>
        <w:ind w:left="2950" w:hanging="480"/>
      </w:pPr>
    </w:lvl>
    <w:lvl w:ilvl="5">
      <w:start w:val="1"/>
      <w:numFmt w:val="lowerRoman"/>
      <w:lvlText w:val="%6."/>
      <w:lvlJc w:val="right"/>
      <w:pPr>
        <w:ind w:left="3430" w:hanging="480"/>
      </w:pPr>
    </w:lvl>
    <w:lvl w:ilvl="6">
      <w:start w:val="1"/>
      <w:numFmt w:val="decimal"/>
      <w:lvlText w:val="%7."/>
      <w:lvlJc w:val="left"/>
      <w:pPr>
        <w:ind w:left="3910" w:hanging="480"/>
      </w:pPr>
    </w:lvl>
    <w:lvl w:ilvl="7">
      <w:start w:val="1"/>
      <w:numFmt w:val="ideographTraditional"/>
      <w:lvlText w:val="%8、"/>
      <w:lvlJc w:val="left"/>
      <w:pPr>
        <w:ind w:left="4390" w:hanging="480"/>
      </w:pPr>
    </w:lvl>
    <w:lvl w:ilvl="8">
      <w:start w:val="1"/>
      <w:numFmt w:val="lowerRoman"/>
      <w:lvlText w:val="%9."/>
      <w:lvlJc w:val="right"/>
      <w:pPr>
        <w:ind w:left="4870" w:hanging="480"/>
      </w:pPr>
    </w:lvl>
  </w:abstractNum>
  <w:abstractNum w:abstractNumId="24" w15:restartNumberingAfterBreak="0">
    <w:nsid w:val="05C74709"/>
    <w:multiLevelType w:val="hybridMultilevel"/>
    <w:tmpl w:val="2C2ACBF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05E56421"/>
    <w:multiLevelType w:val="hybridMultilevel"/>
    <w:tmpl w:val="4A6A2B84"/>
    <w:lvl w:ilvl="0" w:tplc="E97E3BD2">
      <w:start w:val="1"/>
      <w:numFmt w:val="taiwaneseCountingThousand"/>
      <w:lvlText w:val="%1、"/>
      <w:lvlJc w:val="left"/>
      <w:pPr>
        <w:ind w:left="962" w:hanging="480"/>
      </w:pPr>
      <w:rPr>
        <w:rFonts w:ascii="標楷體" w:eastAsia="標楷體" w:hAnsi="標楷體" w:cs="Times New Roman" w:hint="eastAsia"/>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6" w15:restartNumberingAfterBreak="0">
    <w:nsid w:val="05F5458D"/>
    <w:multiLevelType w:val="hybridMultilevel"/>
    <w:tmpl w:val="AF6EABB4"/>
    <w:lvl w:ilvl="0" w:tplc="0E9CBC46">
      <w:start w:val="1"/>
      <w:numFmt w:val="decimal"/>
      <w:lvlText w:val="%1."/>
      <w:lvlJc w:val="left"/>
      <w:pPr>
        <w:ind w:left="1554" w:hanging="283"/>
      </w:pPr>
      <w:rPr>
        <w:rFonts w:hint="eastAsia"/>
      </w:rPr>
    </w:lvl>
    <w:lvl w:ilvl="1" w:tplc="04090019" w:tentative="1">
      <w:start w:val="1"/>
      <w:numFmt w:val="ideographTraditional"/>
      <w:lvlText w:val="%2、"/>
      <w:lvlJc w:val="left"/>
      <w:pPr>
        <w:ind w:left="2231" w:hanging="480"/>
      </w:pPr>
    </w:lvl>
    <w:lvl w:ilvl="2" w:tplc="0409001B" w:tentative="1">
      <w:start w:val="1"/>
      <w:numFmt w:val="lowerRoman"/>
      <w:lvlText w:val="%3."/>
      <w:lvlJc w:val="right"/>
      <w:pPr>
        <w:ind w:left="2711" w:hanging="480"/>
      </w:pPr>
    </w:lvl>
    <w:lvl w:ilvl="3" w:tplc="0409000F" w:tentative="1">
      <w:start w:val="1"/>
      <w:numFmt w:val="decimal"/>
      <w:lvlText w:val="%4."/>
      <w:lvlJc w:val="left"/>
      <w:pPr>
        <w:ind w:left="3191" w:hanging="480"/>
      </w:pPr>
    </w:lvl>
    <w:lvl w:ilvl="4" w:tplc="04090019" w:tentative="1">
      <w:start w:val="1"/>
      <w:numFmt w:val="ideographTraditional"/>
      <w:lvlText w:val="%5、"/>
      <w:lvlJc w:val="left"/>
      <w:pPr>
        <w:ind w:left="3671" w:hanging="480"/>
      </w:pPr>
    </w:lvl>
    <w:lvl w:ilvl="5" w:tplc="0409001B" w:tentative="1">
      <w:start w:val="1"/>
      <w:numFmt w:val="lowerRoman"/>
      <w:lvlText w:val="%6."/>
      <w:lvlJc w:val="right"/>
      <w:pPr>
        <w:ind w:left="4151" w:hanging="480"/>
      </w:pPr>
    </w:lvl>
    <w:lvl w:ilvl="6" w:tplc="0409000F" w:tentative="1">
      <w:start w:val="1"/>
      <w:numFmt w:val="decimal"/>
      <w:lvlText w:val="%7."/>
      <w:lvlJc w:val="left"/>
      <w:pPr>
        <w:ind w:left="4631" w:hanging="480"/>
      </w:pPr>
    </w:lvl>
    <w:lvl w:ilvl="7" w:tplc="04090019" w:tentative="1">
      <w:start w:val="1"/>
      <w:numFmt w:val="ideographTraditional"/>
      <w:lvlText w:val="%8、"/>
      <w:lvlJc w:val="left"/>
      <w:pPr>
        <w:ind w:left="5111" w:hanging="480"/>
      </w:pPr>
    </w:lvl>
    <w:lvl w:ilvl="8" w:tplc="0409001B" w:tentative="1">
      <w:start w:val="1"/>
      <w:numFmt w:val="lowerRoman"/>
      <w:lvlText w:val="%9."/>
      <w:lvlJc w:val="right"/>
      <w:pPr>
        <w:ind w:left="5591" w:hanging="480"/>
      </w:pPr>
    </w:lvl>
  </w:abstractNum>
  <w:abstractNum w:abstractNumId="27" w15:restartNumberingAfterBreak="0">
    <w:nsid w:val="0624549D"/>
    <w:multiLevelType w:val="hybridMultilevel"/>
    <w:tmpl w:val="FCA02EFE"/>
    <w:lvl w:ilvl="0" w:tplc="591623B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0632513E"/>
    <w:multiLevelType w:val="hybridMultilevel"/>
    <w:tmpl w:val="0D167624"/>
    <w:lvl w:ilvl="0" w:tplc="8892C182">
      <w:start w:val="8"/>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069F2F35"/>
    <w:multiLevelType w:val="hybridMultilevel"/>
    <w:tmpl w:val="7E2A7E00"/>
    <w:lvl w:ilvl="0" w:tplc="3B7C9642">
      <w:start w:val="1"/>
      <w:numFmt w:val="decimal"/>
      <w:lvlText w:val="%1."/>
      <w:lvlJc w:val="left"/>
      <w:pPr>
        <w:ind w:left="480" w:hanging="480"/>
      </w:pPr>
      <w:rPr>
        <w:rFonts w:asciiTheme="majorHAnsi" w:eastAsiaTheme="majorEastAsia" w:hAnsiTheme="majorHAnsi" w:hint="default"/>
        <w:b w:val="0"/>
        <w:bCs w:val="0"/>
        <w:i w:val="0"/>
        <w:iCs w:val="0"/>
        <w: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07057554"/>
    <w:multiLevelType w:val="hybridMultilevel"/>
    <w:tmpl w:val="5BF8C47E"/>
    <w:lvl w:ilvl="0" w:tplc="BBD20362">
      <w:start w:val="1"/>
      <w:numFmt w:val="taiwaneseCountingThousand"/>
      <w:suff w:val="space"/>
      <w:lvlText w:val="%1、"/>
      <w:lvlJc w:val="left"/>
      <w:pPr>
        <w:ind w:left="2891" w:hanging="48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 w15:restartNumberingAfterBreak="0">
    <w:nsid w:val="0741037F"/>
    <w:multiLevelType w:val="hybridMultilevel"/>
    <w:tmpl w:val="986020EC"/>
    <w:lvl w:ilvl="0" w:tplc="54FCC12A">
      <w:start w:val="1"/>
      <w:numFmt w:val="decimal"/>
      <w:lvlText w:val="%1."/>
      <w:lvlJc w:val="left"/>
      <w:pPr>
        <w:ind w:left="284" w:hanging="284"/>
      </w:pPr>
      <w:rPr>
        <w:rFonts w:hAnsi="Arial Unicode MS" w:hint="eastAsia"/>
        <w:b w:val="0"/>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08055BB7"/>
    <w:multiLevelType w:val="hybridMultilevel"/>
    <w:tmpl w:val="5318275E"/>
    <w:lvl w:ilvl="0" w:tplc="A9FA6EB2">
      <w:start w:val="1"/>
      <w:numFmt w:val="decimal"/>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083B7E30"/>
    <w:multiLevelType w:val="hybridMultilevel"/>
    <w:tmpl w:val="D2ACC1F4"/>
    <w:lvl w:ilvl="0" w:tplc="BF4A3162">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1329" w:hanging="480"/>
      </w:pPr>
      <w:rPr>
        <w:rFonts w:ascii="Wingdings" w:hAnsi="Wingdings" w:hint="default"/>
      </w:rPr>
    </w:lvl>
    <w:lvl w:ilvl="2" w:tplc="04090005" w:tentative="1">
      <w:start w:val="1"/>
      <w:numFmt w:val="bullet"/>
      <w:lvlText w:val=""/>
      <w:lvlJc w:val="left"/>
      <w:pPr>
        <w:ind w:left="1809" w:hanging="480"/>
      </w:pPr>
      <w:rPr>
        <w:rFonts w:ascii="Wingdings" w:hAnsi="Wingdings" w:hint="default"/>
      </w:rPr>
    </w:lvl>
    <w:lvl w:ilvl="3" w:tplc="04090001" w:tentative="1">
      <w:start w:val="1"/>
      <w:numFmt w:val="bullet"/>
      <w:lvlText w:val=""/>
      <w:lvlJc w:val="left"/>
      <w:pPr>
        <w:ind w:left="2289" w:hanging="480"/>
      </w:pPr>
      <w:rPr>
        <w:rFonts w:ascii="Wingdings" w:hAnsi="Wingdings" w:hint="default"/>
      </w:rPr>
    </w:lvl>
    <w:lvl w:ilvl="4" w:tplc="04090003" w:tentative="1">
      <w:start w:val="1"/>
      <w:numFmt w:val="bullet"/>
      <w:lvlText w:val=""/>
      <w:lvlJc w:val="left"/>
      <w:pPr>
        <w:ind w:left="2769" w:hanging="480"/>
      </w:pPr>
      <w:rPr>
        <w:rFonts w:ascii="Wingdings" w:hAnsi="Wingdings" w:hint="default"/>
      </w:rPr>
    </w:lvl>
    <w:lvl w:ilvl="5" w:tplc="04090005" w:tentative="1">
      <w:start w:val="1"/>
      <w:numFmt w:val="bullet"/>
      <w:lvlText w:val=""/>
      <w:lvlJc w:val="left"/>
      <w:pPr>
        <w:ind w:left="3249" w:hanging="480"/>
      </w:pPr>
      <w:rPr>
        <w:rFonts w:ascii="Wingdings" w:hAnsi="Wingdings" w:hint="default"/>
      </w:rPr>
    </w:lvl>
    <w:lvl w:ilvl="6" w:tplc="04090001" w:tentative="1">
      <w:start w:val="1"/>
      <w:numFmt w:val="bullet"/>
      <w:lvlText w:val=""/>
      <w:lvlJc w:val="left"/>
      <w:pPr>
        <w:ind w:left="3729" w:hanging="480"/>
      </w:pPr>
      <w:rPr>
        <w:rFonts w:ascii="Wingdings" w:hAnsi="Wingdings" w:hint="default"/>
      </w:rPr>
    </w:lvl>
    <w:lvl w:ilvl="7" w:tplc="04090003" w:tentative="1">
      <w:start w:val="1"/>
      <w:numFmt w:val="bullet"/>
      <w:lvlText w:val=""/>
      <w:lvlJc w:val="left"/>
      <w:pPr>
        <w:ind w:left="4209" w:hanging="480"/>
      </w:pPr>
      <w:rPr>
        <w:rFonts w:ascii="Wingdings" w:hAnsi="Wingdings" w:hint="default"/>
      </w:rPr>
    </w:lvl>
    <w:lvl w:ilvl="8" w:tplc="04090005" w:tentative="1">
      <w:start w:val="1"/>
      <w:numFmt w:val="bullet"/>
      <w:lvlText w:val=""/>
      <w:lvlJc w:val="left"/>
      <w:pPr>
        <w:ind w:left="4689" w:hanging="480"/>
      </w:pPr>
      <w:rPr>
        <w:rFonts w:ascii="Wingdings" w:hAnsi="Wingdings" w:hint="default"/>
      </w:rPr>
    </w:lvl>
  </w:abstractNum>
  <w:abstractNum w:abstractNumId="34" w15:restartNumberingAfterBreak="0">
    <w:nsid w:val="096052F1"/>
    <w:multiLevelType w:val="multilevel"/>
    <w:tmpl w:val="B26431E0"/>
    <w:lvl w:ilvl="0">
      <w:start w:val="1"/>
      <w:numFmt w:val="decimal"/>
      <w:lvlText w:val="%1."/>
      <w:lvlJc w:val="left"/>
      <w:pPr>
        <w:ind w:left="1554" w:hanging="283"/>
      </w:pPr>
      <w:rPr>
        <w:rFonts w:hint="eastAsia"/>
      </w:rPr>
    </w:lvl>
    <w:lvl w:ilvl="1">
      <w:start w:val="1"/>
      <w:numFmt w:val="ideographTraditional"/>
      <w:lvlText w:val="%2、"/>
      <w:lvlJc w:val="left"/>
      <w:pPr>
        <w:ind w:left="2231" w:hanging="480"/>
      </w:pPr>
    </w:lvl>
    <w:lvl w:ilvl="2">
      <w:start w:val="1"/>
      <w:numFmt w:val="lowerRoman"/>
      <w:lvlText w:val="%3."/>
      <w:lvlJc w:val="right"/>
      <w:pPr>
        <w:ind w:left="2711" w:hanging="480"/>
      </w:pPr>
    </w:lvl>
    <w:lvl w:ilvl="3">
      <w:start w:val="1"/>
      <w:numFmt w:val="decimal"/>
      <w:lvlText w:val="%4."/>
      <w:lvlJc w:val="left"/>
      <w:pPr>
        <w:ind w:left="3191" w:hanging="480"/>
      </w:pPr>
    </w:lvl>
    <w:lvl w:ilvl="4">
      <w:start w:val="1"/>
      <w:numFmt w:val="ideographTraditional"/>
      <w:lvlText w:val="%5、"/>
      <w:lvlJc w:val="left"/>
      <w:pPr>
        <w:ind w:left="3671" w:hanging="480"/>
      </w:pPr>
    </w:lvl>
    <w:lvl w:ilvl="5">
      <w:start w:val="1"/>
      <w:numFmt w:val="lowerRoman"/>
      <w:lvlText w:val="%6."/>
      <w:lvlJc w:val="right"/>
      <w:pPr>
        <w:ind w:left="4151" w:hanging="480"/>
      </w:pPr>
    </w:lvl>
    <w:lvl w:ilvl="6">
      <w:start w:val="1"/>
      <w:numFmt w:val="decimal"/>
      <w:lvlText w:val="%7."/>
      <w:lvlJc w:val="left"/>
      <w:pPr>
        <w:ind w:left="4631" w:hanging="480"/>
      </w:pPr>
    </w:lvl>
    <w:lvl w:ilvl="7">
      <w:start w:val="1"/>
      <w:numFmt w:val="ideographTraditional"/>
      <w:lvlText w:val="%8、"/>
      <w:lvlJc w:val="left"/>
      <w:pPr>
        <w:ind w:left="5111" w:hanging="480"/>
      </w:pPr>
    </w:lvl>
    <w:lvl w:ilvl="8">
      <w:start w:val="1"/>
      <w:numFmt w:val="lowerRoman"/>
      <w:lvlText w:val="%9."/>
      <w:lvlJc w:val="right"/>
      <w:pPr>
        <w:ind w:left="5591" w:hanging="480"/>
      </w:pPr>
    </w:lvl>
  </w:abstractNum>
  <w:abstractNum w:abstractNumId="35" w15:restartNumberingAfterBreak="0">
    <w:nsid w:val="0A3F382D"/>
    <w:multiLevelType w:val="hybridMultilevel"/>
    <w:tmpl w:val="43521FFC"/>
    <w:lvl w:ilvl="0" w:tplc="433A75A8">
      <w:start w:val="1"/>
      <w:numFmt w:val="decimal"/>
      <w:lvlText w:val="(%1)"/>
      <w:lvlJc w:val="left"/>
      <w:pPr>
        <w:ind w:left="122" w:hanging="12"/>
      </w:pPr>
      <w:rPr>
        <w:rFonts w:hint="default"/>
      </w:rPr>
    </w:lvl>
    <w:lvl w:ilvl="1" w:tplc="04090019" w:tentative="1">
      <w:start w:val="1"/>
      <w:numFmt w:val="ideographTraditional"/>
      <w:lvlText w:val="%2、"/>
      <w:lvlJc w:val="left"/>
      <w:pPr>
        <w:ind w:left="1070" w:hanging="480"/>
      </w:pPr>
    </w:lvl>
    <w:lvl w:ilvl="2" w:tplc="0409001B" w:tentative="1">
      <w:start w:val="1"/>
      <w:numFmt w:val="lowerRoman"/>
      <w:lvlText w:val="%3."/>
      <w:lvlJc w:val="right"/>
      <w:pPr>
        <w:ind w:left="1550" w:hanging="480"/>
      </w:pPr>
    </w:lvl>
    <w:lvl w:ilvl="3" w:tplc="0409000F" w:tentative="1">
      <w:start w:val="1"/>
      <w:numFmt w:val="decimal"/>
      <w:lvlText w:val="%4."/>
      <w:lvlJc w:val="left"/>
      <w:pPr>
        <w:ind w:left="2030" w:hanging="480"/>
      </w:pPr>
    </w:lvl>
    <w:lvl w:ilvl="4" w:tplc="04090019" w:tentative="1">
      <w:start w:val="1"/>
      <w:numFmt w:val="ideographTraditional"/>
      <w:lvlText w:val="%5、"/>
      <w:lvlJc w:val="left"/>
      <w:pPr>
        <w:ind w:left="2510" w:hanging="480"/>
      </w:pPr>
    </w:lvl>
    <w:lvl w:ilvl="5" w:tplc="0409001B" w:tentative="1">
      <w:start w:val="1"/>
      <w:numFmt w:val="lowerRoman"/>
      <w:lvlText w:val="%6."/>
      <w:lvlJc w:val="right"/>
      <w:pPr>
        <w:ind w:left="2990" w:hanging="480"/>
      </w:pPr>
    </w:lvl>
    <w:lvl w:ilvl="6" w:tplc="0409000F" w:tentative="1">
      <w:start w:val="1"/>
      <w:numFmt w:val="decimal"/>
      <w:lvlText w:val="%7."/>
      <w:lvlJc w:val="left"/>
      <w:pPr>
        <w:ind w:left="3470" w:hanging="480"/>
      </w:pPr>
    </w:lvl>
    <w:lvl w:ilvl="7" w:tplc="04090019" w:tentative="1">
      <w:start w:val="1"/>
      <w:numFmt w:val="ideographTraditional"/>
      <w:lvlText w:val="%8、"/>
      <w:lvlJc w:val="left"/>
      <w:pPr>
        <w:ind w:left="3950" w:hanging="480"/>
      </w:pPr>
    </w:lvl>
    <w:lvl w:ilvl="8" w:tplc="0409001B" w:tentative="1">
      <w:start w:val="1"/>
      <w:numFmt w:val="lowerRoman"/>
      <w:lvlText w:val="%9."/>
      <w:lvlJc w:val="right"/>
      <w:pPr>
        <w:ind w:left="4430" w:hanging="480"/>
      </w:pPr>
    </w:lvl>
  </w:abstractNum>
  <w:abstractNum w:abstractNumId="36" w15:restartNumberingAfterBreak="0">
    <w:nsid w:val="0AA10592"/>
    <w:multiLevelType w:val="hybridMultilevel"/>
    <w:tmpl w:val="5C2A1DE4"/>
    <w:lvl w:ilvl="0" w:tplc="B3AEAC60">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0AD30530"/>
    <w:multiLevelType w:val="hybridMultilevel"/>
    <w:tmpl w:val="5B5A09DA"/>
    <w:lvl w:ilvl="0" w:tplc="57C4527E">
      <w:start w:val="1"/>
      <w:numFmt w:val="taiwaneseCountingThousand"/>
      <w:lvlText w:val="%1、"/>
      <w:lvlJc w:val="left"/>
      <w:pPr>
        <w:ind w:left="2790" w:hanging="480"/>
      </w:pPr>
      <w:rPr>
        <w:rFonts w:hint="default"/>
      </w:rPr>
    </w:lvl>
    <w:lvl w:ilvl="1" w:tplc="04090019" w:tentative="1">
      <w:start w:val="1"/>
      <w:numFmt w:val="ideographTraditional"/>
      <w:lvlText w:val="%2、"/>
      <w:lvlJc w:val="left"/>
      <w:pPr>
        <w:ind w:left="3270" w:hanging="480"/>
      </w:pPr>
    </w:lvl>
    <w:lvl w:ilvl="2" w:tplc="0409001B" w:tentative="1">
      <w:start w:val="1"/>
      <w:numFmt w:val="lowerRoman"/>
      <w:lvlText w:val="%3."/>
      <w:lvlJc w:val="right"/>
      <w:pPr>
        <w:ind w:left="3750" w:hanging="480"/>
      </w:pPr>
    </w:lvl>
    <w:lvl w:ilvl="3" w:tplc="0409000F" w:tentative="1">
      <w:start w:val="1"/>
      <w:numFmt w:val="decimal"/>
      <w:lvlText w:val="%4."/>
      <w:lvlJc w:val="left"/>
      <w:pPr>
        <w:ind w:left="4230" w:hanging="480"/>
      </w:pPr>
    </w:lvl>
    <w:lvl w:ilvl="4" w:tplc="04090019" w:tentative="1">
      <w:start w:val="1"/>
      <w:numFmt w:val="ideographTraditional"/>
      <w:lvlText w:val="%5、"/>
      <w:lvlJc w:val="left"/>
      <w:pPr>
        <w:ind w:left="4710" w:hanging="480"/>
      </w:pPr>
    </w:lvl>
    <w:lvl w:ilvl="5" w:tplc="0409001B" w:tentative="1">
      <w:start w:val="1"/>
      <w:numFmt w:val="lowerRoman"/>
      <w:lvlText w:val="%6."/>
      <w:lvlJc w:val="right"/>
      <w:pPr>
        <w:ind w:left="5190" w:hanging="480"/>
      </w:pPr>
    </w:lvl>
    <w:lvl w:ilvl="6" w:tplc="0409000F" w:tentative="1">
      <w:start w:val="1"/>
      <w:numFmt w:val="decimal"/>
      <w:lvlText w:val="%7."/>
      <w:lvlJc w:val="left"/>
      <w:pPr>
        <w:ind w:left="5670" w:hanging="480"/>
      </w:pPr>
    </w:lvl>
    <w:lvl w:ilvl="7" w:tplc="04090019" w:tentative="1">
      <w:start w:val="1"/>
      <w:numFmt w:val="ideographTraditional"/>
      <w:lvlText w:val="%8、"/>
      <w:lvlJc w:val="left"/>
      <w:pPr>
        <w:ind w:left="6150" w:hanging="480"/>
      </w:pPr>
    </w:lvl>
    <w:lvl w:ilvl="8" w:tplc="0409001B" w:tentative="1">
      <w:start w:val="1"/>
      <w:numFmt w:val="lowerRoman"/>
      <w:lvlText w:val="%9."/>
      <w:lvlJc w:val="right"/>
      <w:pPr>
        <w:ind w:left="6630" w:hanging="480"/>
      </w:pPr>
    </w:lvl>
  </w:abstractNum>
  <w:abstractNum w:abstractNumId="38" w15:restartNumberingAfterBreak="0">
    <w:nsid w:val="0B033517"/>
    <w:multiLevelType w:val="hybridMultilevel"/>
    <w:tmpl w:val="1C02D52A"/>
    <w:lvl w:ilvl="0" w:tplc="27FC55EE">
      <w:start w:val="1"/>
      <w:numFmt w:val="decimal"/>
      <w:suff w:val="space"/>
      <w:lvlText w:val="%1."/>
      <w:lvlJc w:val="left"/>
      <w:pPr>
        <w:ind w:left="284" w:hanging="284"/>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0B334EEB"/>
    <w:multiLevelType w:val="hybridMultilevel"/>
    <w:tmpl w:val="421693E8"/>
    <w:lvl w:ilvl="0" w:tplc="9FD2DAD4">
      <w:start w:val="1"/>
      <w:numFmt w:val="decimal"/>
      <w:lvlText w:val="%1."/>
      <w:lvlJc w:val="left"/>
      <w:pPr>
        <w:ind w:left="480" w:hanging="480"/>
      </w:pPr>
      <w:rPr>
        <w:rFonts w:ascii="標楷體" w:eastAsia="標楷體" w:hAnsi="標楷體" w:hint="eastAsia"/>
        <w:b w:val="0"/>
        <w:bCs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0B4751B6"/>
    <w:multiLevelType w:val="hybridMultilevel"/>
    <w:tmpl w:val="6102237E"/>
    <w:lvl w:ilvl="0" w:tplc="5B6A85A2">
      <w:start w:val="1"/>
      <w:numFmt w:val="decimal"/>
      <w:lvlText w:val="%1."/>
      <w:lvlJc w:val="left"/>
      <w:pPr>
        <w:ind w:left="737" w:hanging="257"/>
      </w:pPr>
      <w:rPr>
        <w:rFonts w:ascii="BiauKai" w:eastAsia="BiauKai" w:hAnsi="BiauKai" w:hint="eastAsia"/>
        <w:caps w:val="0"/>
        <w:smallCaps w:val="0"/>
        <w:strike w:val="0"/>
        <w:dstrike w:val="0"/>
        <w:color w:val="000000"/>
        <w:spacing w:val="0"/>
        <w:w w:val="100"/>
        <w:kern w:val="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0B4930A0"/>
    <w:multiLevelType w:val="hybridMultilevel"/>
    <w:tmpl w:val="C56E9200"/>
    <w:lvl w:ilvl="0" w:tplc="401868B8">
      <w:start w:val="1"/>
      <w:numFmt w:val="taiwaneseCountingThousand"/>
      <w:suff w:val="space"/>
      <w:lvlText w:val="%1、"/>
      <w:lvlJc w:val="left"/>
      <w:pPr>
        <w:ind w:left="284" w:hanging="284"/>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0B87679D"/>
    <w:multiLevelType w:val="hybridMultilevel"/>
    <w:tmpl w:val="F386E6C8"/>
    <w:lvl w:ilvl="0" w:tplc="43384870">
      <w:start w:val="1"/>
      <w:numFmt w:val="ideographLegalTraditional"/>
      <w:suff w:val="space"/>
      <w:lvlText w:val="%1、"/>
      <w:lvlJc w:val="left"/>
      <w:pPr>
        <w:ind w:left="0" w:firstLine="2411"/>
      </w:pPr>
      <w:rPr>
        <w:rFonts w:hint="eastAsia"/>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0C781BA9"/>
    <w:multiLevelType w:val="hybridMultilevel"/>
    <w:tmpl w:val="B664BF8C"/>
    <w:lvl w:ilvl="0" w:tplc="145A3AB8">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4" w15:restartNumberingAfterBreak="0">
    <w:nsid w:val="0C95697E"/>
    <w:multiLevelType w:val="hybridMultilevel"/>
    <w:tmpl w:val="FC087ACA"/>
    <w:lvl w:ilvl="0" w:tplc="080E655A">
      <w:start w:val="1"/>
      <w:numFmt w:val="taiwaneseCountingThousand"/>
      <w:suff w:val="space"/>
      <w:lvlText w:val="%1、"/>
      <w:lvlJc w:val="left"/>
      <w:pPr>
        <w:ind w:left="0" w:firstLine="2411"/>
      </w:pPr>
      <w:rPr>
        <w:rFonts w:hint="default"/>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15:restartNumberingAfterBreak="0">
    <w:nsid w:val="0CAF429C"/>
    <w:multiLevelType w:val="hybridMultilevel"/>
    <w:tmpl w:val="31863A62"/>
    <w:lvl w:ilvl="0" w:tplc="918C0BC8">
      <w:start w:val="1"/>
      <w:numFmt w:val="decimal"/>
      <w:suff w:val="space"/>
      <w:lvlText w:val="%1."/>
      <w:lvlJc w:val="left"/>
      <w:pPr>
        <w:ind w:left="0" w:firstLine="2411"/>
      </w:pPr>
      <w:rPr>
        <w:rFonts w:hint="eastAsia"/>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46" w15:restartNumberingAfterBreak="0">
    <w:nsid w:val="0CC91F46"/>
    <w:multiLevelType w:val="hybridMultilevel"/>
    <w:tmpl w:val="4B22A660"/>
    <w:lvl w:ilvl="0" w:tplc="1E32C0F0">
      <w:start w:val="1"/>
      <w:numFmt w:val="decimal"/>
      <w:lvlText w:val="%1."/>
      <w:lvlJc w:val="left"/>
      <w:pPr>
        <w:ind w:left="480" w:hanging="480"/>
      </w:pPr>
      <w:rPr>
        <w:rFonts w:asciiTheme="majorHAnsi" w:eastAsiaTheme="majorEastAsia" w:hAnsiTheme="majorHAnsi" w:hint="default"/>
        <w:b w:val="0"/>
        <w:bCs w:val="0"/>
        <w:i w:val="0"/>
        <w:iCs w:val="0"/>
        <w:caps w:val="0"/>
        <w:strike w:val="0"/>
        <w:dstrike w:val="0"/>
        <w:vanish w:val="0"/>
        <w:color w:val="000000"/>
        <w:spacing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0D2C74F4"/>
    <w:multiLevelType w:val="hybridMultilevel"/>
    <w:tmpl w:val="09CE785A"/>
    <w:lvl w:ilvl="0" w:tplc="E97E3BD2">
      <w:start w:val="1"/>
      <w:numFmt w:val="taiwaneseCountingThousand"/>
      <w:lvlText w:val="%1、"/>
      <w:lvlJc w:val="left"/>
      <w:pPr>
        <w:ind w:left="480"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0D510035"/>
    <w:multiLevelType w:val="hybridMultilevel"/>
    <w:tmpl w:val="A53EBC9A"/>
    <w:lvl w:ilvl="0" w:tplc="EB5814D6">
      <w:start w:val="1"/>
      <w:numFmt w:val="taiwaneseCountingThousand"/>
      <w:lvlText w:val="%1、"/>
      <w:lvlJc w:val="left"/>
      <w:pPr>
        <w:ind w:left="1829" w:hanging="552"/>
      </w:pPr>
      <w:rPr>
        <w:rFonts w:ascii="標楷體" w:hAnsi="標楷體" w:cs="標楷體" w:hint="default"/>
        <w:b w:val="0"/>
      </w:rPr>
    </w:lvl>
    <w:lvl w:ilvl="1" w:tplc="04090019" w:tentative="1">
      <w:start w:val="1"/>
      <w:numFmt w:val="ideographTraditional"/>
      <w:lvlText w:val="%2、"/>
      <w:lvlJc w:val="left"/>
      <w:pPr>
        <w:ind w:left="1679" w:hanging="480"/>
      </w:pPr>
    </w:lvl>
    <w:lvl w:ilvl="2" w:tplc="0409001B" w:tentative="1">
      <w:start w:val="1"/>
      <w:numFmt w:val="lowerRoman"/>
      <w:lvlText w:val="%3."/>
      <w:lvlJc w:val="right"/>
      <w:pPr>
        <w:ind w:left="2159" w:hanging="480"/>
      </w:pPr>
    </w:lvl>
    <w:lvl w:ilvl="3" w:tplc="0409000F" w:tentative="1">
      <w:start w:val="1"/>
      <w:numFmt w:val="decimal"/>
      <w:lvlText w:val="%4."/>
      <w:lvlJc w:val="left"/>
      <w:pPr>
        <w:ind w:left="2639" w:hanging="480"/>
      </w:pPr>
    </w:lvl>
    <w:lvl w:ilvl="4" w:tplc="04090019" w:tentative="1">
      <w:start w:val="1"/>
      <w:numFmt w:val="ideographTraditional"/>
      <w:lvlText w:val="%5、"/>
      <w:lvlJc w:val="left"/>
      <w:pPr>
        <w:ind w:left="3119" w:hanging="480"/>
      </w:pPr>
    </w:lvl>
    <w:lvl w:ilvl="5" w:tplc="0409001B" w:tentative="1">
      <w:start w:val="1"/>
      <w:numFmt w:val="lowerRoman"/>
      <w:lvlText w:val="%6."/>
      <w:lvlJc w:val="right"/>
      <w:pPr>
        <w:ind w:left="3599" w:hanging="480"/>
      </w:pPr>
    </w:lvl>
    <w:lvl w:ilvl="6" w:tplc="0409000F" w:tentative="1">
      <w:start w:val="1"/>
      <w:numFmt w:val="decimal"/>
      <w:lvlText w:val="%7."/>
      <w:lvlJc w:val="left"/>
      <w:pPr>
        <w:ind w:left="4079" w:hanging="480"/>
      </w:pPr>
    </w:lvl>
    <w:lvl w:ilvl="7" w:tplc="04090019" w:tentative="1">
      <w:start w:val="1"/>
      <w:numFmt w:val="ideographTraditional"/>
      <w:lvlText w:val="%8、"/>
      <w:lvlJc w:val="left"/>
      <w:pPr>
        <w:ind w:left="4559" w:hanging="480"/>
      </w:pPr>
    </w:lvl>
    <w:lvl w:ilvl="8" w:tplc="0409001B" w:tentative="1">
      <w:start w:val="1"/>
      <w:numFmt w:val="lowerRoman"/>
      <w:lvlText w:val="%9."/>
      <w:lvlJc w:val="right"/>
      <w:pPr>
        <w:ind w:left="5039" w:hanging="480"/>
      </w:pPr>
    </w:lvl>
  </w:abstractNum>
  <w:abstractNum w:abstractNumId="49" w15:restartNumberingAfterBreak="0">
    <w:nsid w:val="0E30682A"/>
    <w:multiLevelType w:val="hybridMultilevel"/>
    <w:tmpl w:val="AB8800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0E6D2B68"/>
    <w:multiLevelType w:val="hybridMultilevel"/>
    <w:tmpl w:val="BE74E154"/>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15:restartNumberingAfterBreak="0">
    <w:nsid w:val="0E8830CD"/>
    <w:multiLevelType w:val="hybridMultilevel"/>
    <w:tmpl w:val="8D06C5F2"/>
    <w:lvl w:ilvl="0" w:tplc="CFAA4FB0">
      <w:start w:val="1"/>
      <w:numFmt w:val="decimalEnclosedCircle"/>
      <w:lvlText w:val="%1"/>
      <w:lvlJc w:val="left"/>
      <w:pPr>
        <w:ind w:left="360" w:hanging="360"/>
      </w:pPr>
      <w:rPr>
        <w:rFonts w:ascii="新細明體" w:eastAsia="新細明體" w:hAnsi="新細明體" w:cs="新細明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15:restartNumberingAfterBreak="0">
    <w:nsid w:val="0EC67013"/>
    <w:multiLevelType w:val="hybridMultilevel"/>
    <w:tmpl w:val="4D8EAD60"/>
    <w:lvl w:ilvl="0" w:tplc="7B84E5B8">
      <w:start w:val="1"/>
      <w:numFmt w:val="taiwaneseCountingThousand"/>
      <w:suff w:val="nothing"/>
      <w:lvlText w:val="%1、"/>
      <w:lvlJc w:val="left"/>
      <w:pPr>
        <w:ind w:left="284" w:hanging="284"/>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0F16015B"/>
    <w:multiLevelType w:val="hybridMultilevel"/>
    <w:tmpl w:val="756AFD98"/>
    <w:lvl w:ilvl="0" w:tplc="1AD0EE5C">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0F7E055B"/>
    <w:multiLevelType w:val="multilevel"/>
    <w:tmpl w:val="E3AA9770"/>
    <w:lvl w:ilvl="0">
      <w:start w:val="1"/>
      <w:numFmt w:val="decimal"/>
      <w:lvlText w:val="%1."/>
      <w:lvlJc w:val="left"/>
      <w:pPr>
        <w:ind w:left="284" w:firstLine="196"/>
      </w:pPr>
      <w:rPr>
        <w:rFonts w:ascii="BiauKai" w:eastAsia="BiauKai" w:hAnsi="BiauKai" w:hint="eastAsia"/>
        <w:caps w:val="0"/>
        <w:smallCaps w:val="0"/>
        <w:strike w:val="0"/>
        <w:dstrike w:val="0"/>
        <w:color w:val="000000"/>
        <w:spacing w:val="0"/>
        <w:w w:val="100"/>
        <w:kern w:val="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55" w15:restartNumberingAfterBreak="0">
    <w:nsid w:val="0FD80239"/>
    <w:multiLevelType w:val="hybridMultilevel"/>
    <w:tmpl w:val="C1A692E0"/>
    <w:lvl w:ilvl="0" w:tplc="19D69BEC">
      <w:start w:val="1"/>
      <w:numFmt w:val="decimal"/>
      <w:lvlText w:val="(%1)"/>
      <w:lvlJc w:val="left"/>
      <w:pPr>
        <w:ind w:left="480" w:hanging="480"/>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10733BD8"/>
    <w:multiLevelType w:val="hybridMultilevel"/>
    <w:tmpl w:val="6F1E52B2"/>
    <w:lvl w:ilvl="0" w:tplc="66E6EC86">
      <w:start w:val="1"/>
      <w:numFmt w:val="decimal"/>
      <w:lvlText w:val="%1."/>
      <w:lvlJc w:val="left"/>
      <w:pPr>
        <w:ind w:left="288" w:hanging="28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10802790"/>
    <w:multiLevelType w:val="hybridMultilevel"/>
    <w:tmpl w:val="A5EA8086"/>
    <w:lvl w:ilvl="0" w:tplc="91B447D8">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8" w15:restartNumberingAfterBreak="0">
    <w:nsid w:val="109305DE"/>
    <w:multiLevelType w:val="hybridMultilevel"/>
    <w:tmpl w:val="7EE0DA6A"/>
    <w:lvl w:ilvl="0" w:tplc="27FC55EE">
      <w:start w:val="1"/>
      <w:numFmt w:val="decimal"/>
      <w:lvlText w:val="%1."/>
      <w:lvlJc w:val="left"/>
      <w:pPr>
        <w:ind w:left="1040" w:hanging="480"/>
      </w:pPr>
      <w:rPr>
        <w:rFonts w:ascii="標楷體" w:eastAsia="標楷體" w:hAnsi="標楷體"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9" w15:restartNumberingAfterBreak="0">
    <w:nsid w:val="111218C6"/>
    <w:multiLevelType w:val="hybridMultilevel"/>
    <w:tmpl w:val="251290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15:restartNumberingAfterBreak="0">
    <w:nsid w:val="11B57767"/>
    <w:multiLevelType w:val="multilevel"/>
    <w:tmpl w:val="6EAC361E"/>
    <w:lvl w:ilvl="0">
      <w:start w:val="1"/>
      <w:numFmt w:val="decimal"/>
      <w:lvlText w:val="%1."/>
      <w:lvlJc w:val="left"/>
      <w:pPr>
        <w:ind w:left="960" w:hanging="480"/>
      </w:pPr>
      <w:rPr>
        <w:rFonts w:ascii="BiauKai" w:eastAsia="BiauKai" w:hAnsi="BiauKai" w:hint="eastAsia"/>
        <w:caps w:val="0"/>
        <w:smallCaps w:val="0"/>
        <w:strike w:val="0"/>
        <w:dstrike w:val="0"/>
        <w:color w:val="000000"/>
        <w:spacing w:val="0"/>
        <w:w w:val="100"/>
        <w:kern w:val="0"/>
        <w:positio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ideographTraditional"/>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ideographTraditional"/>
      <w:lvlText w:val="%8、"/>
      <w:lvlJc w:val="left"/>
      <w:pPr>
        <w:ind w:left="4320" w:hanging="480"/>
      </w:pPr>
    </w:lvl>
    <w:lvl w:ilvl="8">
      <w:start w:val="1"/>
      <w:numFmt w:val="lowerRoman"/>
      <w:lvlText w:val="%9."/>
      <w:lvlJc w:val="right"/>
      <w:pPr>
        <w:ind w:left="4800" w:hanging="480"/>
      </w:pPr>
    </w:lvl>
  </w:abstractNum>
  <w:abstractNum w:abstractNumId="61" w15:restartNumberingAfterBreak="0">
    <w:nsid w:val="120D388A"/>
    <w:multiLevelType w:val="hybridMultilevel"/>
    <w:tmpl w:val="59B62862"/>
    <w:lvl w:ilvl="0" w:tplc="FCCCABDA">
      <w:start w:val="1"/>
      <w:numFmt w:val="decimal"/>
      <w:suff w:val="space"/>
      <w:lvlText w:val="%1."/>
      <w:lvlJc w:val="left"/>
      <w:pPr>
        <w:ind w:left="284" w:hanging="284"/>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12D17F43"/>
    <w:multiLevelType w:val="hybridMultilevel"/>
    <w:tmpl w:val="DE5E548E"/>
    <w:lvl w:ilvl="0" w:tplc="64D48D04">
      <w:start w:val="1"/>
      <w:numFmt w:val="decimal"/>
      <w:lvlText w:val="%1."/>
      <w:lvlJc w:val="left"/>
      <w:pPr>
        <w:ind w:left="1898" w:hanging="480"/>
      </w:pPr>
      <w:rPr>
        <w:rFonts w:hint="eastAsia"/>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63" w15:restartNumberingAfterBreak="0">
    <w:nsid w:val="12F73342"/>
    <w:multiLevelType w:val="hybridMultilevel"/>
    <w:tmpl w:val="E6D6565A"/>
    <w:lvl w:ilvl="0" w:tplc="6590D85E">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133A59BD"/>
    <w:multiLevelType w:val="multilevel"/>
    <w:tmpl w:val="F18E6094"/>
    <w:lvl w:ilvl="0">
      <w:start w:val="1"/>
      <w:numFmt w:val="ideographLegalTradition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5" w15:restartNumberingAfterBreak="0">
    <w:nsid w:val="13F83543"/>
    <w:multiLevelType w:val="hybridMultilevel"/>
    <w:tmpl w:val="115EC3CE"/>
    <w:lvl w:ilvl="0" w:tplc="C27CCB30">
      <w:start w:val="1"/>
      <w:numFmt w:val="decimal"/>
      <w:lvlText w:val="%1."/>
      <w:lvlJc w:val="left"/>
      <w:pPr>
        <w:ind w:left="1206" w:hanging="480"/>
      </w:pPr>
      <w:rPr>
        <w:rFonts w:hint="default"/>
      </w:rPr>
    </w:lvl>
    <w:lvl w:ilvl="1" w:tplc="04090019" w:tentative="1">
      <w:start w:val="1"/>
      <w:numFmt w:val="ideographTraditional"/>
      <w:lvlText w:val="%2、"/>
      <w:lvlJc w:val="left"/>
      <w:pPr>
        <w:ind w:left="1686" w:hanging="480"/>
      </w:pPr>
    </w:lvl>
    <w:lvl w:ilvl="2" w:tplc="0409001B" w:tentative="1">
      <w:start w:val="1"/>
      <w:numFmt w:val="lowerRoman"/>
      <w:lvlText w:val="%3."/>
      <w:lvlJc w:val="right"/>
      <w:pPr>
        <w:ind w:left="2166" w:hanging="480"/>
      </w:pPr>
    </w:lvl>
    <w:lvl w:ilvl="3" w:tplc="0409000F" w:tentative="1">
      <w:start w:val="1"/>
      <w:numFmt w:val="decimal"/>
      <w:lvlText w:val="%4."/>
      <w:lvlJc w:val="left"/>
      <w:pPr>
        <w:ind w:left="2646" w:hanging="480"/>
      </w:pPr>
    </w:lvl>
    <w:lvl w:ilvl="4" w:tplc="04090019" w:tentative="1">
      <w:start w:val="1"/>
      <w:numFmt w:val="ideographTraditional"/>
      <w:lvlText w:val="%5、"/>
      <w:lvlJc w:val="left"/>
      <w:pPr>
        <w:ind w:left="3126" w:hanging="480"/>
      </w:pPr>
    </w:lvl>
    <w:lvl w:ilvl="5" w:tplc="0409001B" w:tentative="1">
      <w:start w:val="1"/>
      <w:numFmt w:val="lowerRoman"/>
      <w:lvlText w:val="%6."/>
      <w:lvlJc w:val="right"/>
      <w:pPr>
        <w:ind w:left="3606" w:hanging="480"/>
      </w:pPr>
    </w:lvl>
    <w:lvl w:ilvl="6" w:tplc="0409000F" w:tentative="1">
      <w:start w:val="1"/>
      <w:numFmt w:val="decimal"/>
      <w:lvlText w:val="%7."/>
      <w:lvlJc w:val="left"/>
      <w:pPr>
        <w:ind w:left="4086" w:hanging="480"/>
      </w:pPr>
    </w:lvl>
    <w:lvl w:ilvl="7" w:tplc="04090019" w:tentative="1">
      <w:start w:val="1"/>
      <w:numFmt w:val="ideographTraditional"/>
      <w:lvlText w:val="%8、"/>
      <w:lvlJc w:val="left"/>
      <w:pPr>
        <w:ind w:left="4566" w:hanging="480"/>
      </w:pPr>
    </w:lvl>
    <w:lvl w:ilvl="8" w:tplc="0409001B" w:tentative="1">
      <w:start w:val="1"/>
      <w:numFmt w:val="lowerRoman"/>
      <w:lvlText w:val="%9."/>
      <w:lvlJc w:val="right"/>
      <w:pPr>
        <w:ind w:left="5046" w:hanging="480"/>
      </w:pPr>
    </w:lvl>
  </w:abstractNum>
  <w:abstractNum w:abstractNumId="66" w15:restartNumberingAfterBreak="0">
    <w:nsid w:val="14652581"/>
    <w:multiLevelType w:val="hybridMultilevel"/>
    <w:tmpl w:val="223EE6C0"/>
    <w:lvl w:ilvl="0" w:tplc="B732A23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14830F21"/>
    <w:multiLevelType w:val="hybridMultilevel"/>
    <w:tmpl w:val="465CBF3C"/>
    <w:lvl w:ilvl="0" w:tplc="0409000F">
      <w:start w:val="1"/>
      <w:numFmt w:val="decimal"/>
      <w:lvlText w:val="%1."/>
      <w:lvlJc w:val="left"/>
      <w:pPr>
        <w:ind w:left="580" w:hanging="480"/>
      </w:pPr>
    </w:lvl>
    <w:lvl w:ilvl="1" w:tplc="04090019" w:tentative="1">
      <w:start w:val="1"/>
      <w:numFmt w:val="ideographTraditional"/>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ideographTraditional"/>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ideographTraditional"/>
      <w:lvlText w:val="%8、"/>
      <w:lvlJc w:val="left"/>
      <w:pPr>
        <w:ind w:left="3940" w:hanging="480"/>
      </w:pPr>
    </w:lvl>
    <w:lvl w:ilvl="8" w:tplc="0409001B" w:tentative="1">
      <w:start w:val="1"/>
      <w:numFmt w:val="lowerRoman"/>
      <w:lvlText w:val="%9."/>
      <w:lvlJc w:val="right"/>
      <w:pPr>
        <w:ind w:left="4420" w:hanging="480"/>
      </w:pPr>
    </w:lvl>
  </w:abstractNum>
  <w:abstractNum w:abstractNumId="68" w15:restartNumberingAfterBreak="0">
    <w:nsid w:val="156D2AFA"/>
    <w:multiLevelType w:val="hybridMultilevel"/>
    <w:tmpl w:val="3C645800"/>
    <w:lvl w:ilvl="0" w:tplc="1CB24832">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840" w:hanging="480"/>
      </w:pPr>
    </w:lvl>
    <w:lvl w:ilvl="2" w:tplc="0409001B" w:tentative="1">
      <w:start w:val="1"/>
      <w:numFmt w:val="lowerRoman"/>
      <w:lvlText w:val="%3."/>
      <w:lvlJc w:val="right"/>
      <w:pPr>
        <w:ind w:left="2320" w:hanging="480"/>
      </w:pPr>
    </w:lvl>
    <w:lvl w:ilvl="3" w:tplc="0409000F" w:tentative="1">
      <w:start w:val="1"/>
      <w:numFmt w:val="decimal"/>
      <w:lvlText w:val="%4."/>
      <w:lvlJc w:val="left"/>
      <w:pPr>
        <w:ind w:left="2800" w:hanging="480"/>
      </w:pPr>
    </w:lvl>
    <w:lvl w:ilvl="4" w:tplc="04090019" w:tentative="1">
      <w:start w:val="1"/>
      <w:numFmt w:val="ideographTraditional"/>
      <w:lvlText w:val="%5、"/>
      <w:lvlJc w:val="left"/>
      <w:pPr>
        <w:ind w:left="3280" w:hanging="480"/>
      </w:pPr>
    </w:lvl>
    <w:lvl w:ilvl="5" w:tplc="0409001B" w:tentative="1">
      <w:start w:val="1"/>
      <w:numFmt w:val="lowerRoman"/>
      <w:lvlText w:val="%6."/>
      <w:lvlJc w:val="right"/>
      <w:pPr>
        <w:ind w:left="3760" w:hanging="480"/>
      </w:pPr>
    </w:lvl>
    <w:lvl w:ilvl="6" w:tplc="0409000F" w:tentative="1">
      <w:start w:val="1"/>
      <w:numFmt w:val="decimal"/>
      <w:lvlText w:val="%7."/>
      <w:lvlJc w:val="left"/>
      <w:pPr>
        <w:ind w:left="4240" w:hanging="480"/>
      </w:pPr>
    </w:lvl>
    <w:lvl w:ilvl="7" w:tplc="04090019" w:tentative="1">
      <w:start w:val="1"/>
      <w:numFmt w:val="ideographTraditional"/>
      <w:lvlText w:val="%8、"/>
      <w:lvlJc w:val="left"/>
      <w:pPr>
        <w:ind w:left="4720" w:hanging="480"/>
      </w:pPr>
    </w:lvl>
    <w:lvl w:ilvl="8" w:tplc="0409001B" w:tentative="1">
      <w:start w:val="1"/>
      <w:numFmt w:val="lowerRoman"/>
      <w:lvlText w:val="%9."/>
      <w:lvlJc w:val="right"/>
      <w:pPr>
        <w:ind w:left="5200" w:hanging="480"/>
      </w:pPr>
    </w:lvl>
  </w:abstractNum>
  <w:abstractNum w:abstractNumId="69" w15:restartNumberingAfterBreak="0">
    <w:nsid w:val="15A17CF3"/>
    <w:multiLevelType w:val="hybridMultilevel"/>
    <w:tmpl w:val="6E74AF78"/>
    <w:lvl w:ilvl="0" w:tplc="68EE0AEC">
      <w:start w:val="1"/>
      <w:numFmt w:val="taiwaneseCountingThousand"/>
      <w:suff w:val="space"/>
      <w:lvlText w:val="%1、"/>
      <w:lvlJc w:val="left"/>
      <w:pPr>
        <w:ind w:left="0" w:firstLine="2694"/>
      </w:pPr>
      <w:rPr>
        <w:rFonts w:hint="eastAsia"/>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70" w15:restartNumberingAfterBreak="0">
    <w:nsid w:val="15E64339"/>
    <w:multiLevelType w:val="hybridMultilevel"/>
    <w:tmpl w:val="5EA675FC"/>
    <w:lvl w:ilvl="0" w:tplc="34AAEE30">
      <w:start w:val="1"/>
      <w:numFmt w:val="ideographLegalTraditional"/>
      <w:suff w:val="space"/>
      <w:lvlText w:val="%1、"/>
      <w:lvlJc w:val="left"/>
      <w:pPr>
        <w:ind w:left="0" w:firstLine="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16114E8F"/>
    <w:multiLevelType w:val="hybridMultilevel"/>
    <w:tmpl w:val="00AE6E3E"/>
    <w:lvl w:ilvl="0" w:tplc="04090015">
      <w:start w:val="1"/>
      <w:numFmt w:val="taiwaneseCountingThousand"/>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2" w15:restartNumberingAfterBreak="0">
    <w:nsid w:val="16421F46"/>
    <w:multiLevelType w:val="hybridMultilevel"/>
    <w:tmpl w:val="97680CFC"/>
    <w:lvl w:ilvl="0" w:tplc="4920D4B4">
      <w:start w:val="1"/>
      <w:numFmt w:val="taiwaneseCountingThousand"/>
      <w:suff w:val="space"/>
      <w:lvlText w:val="%1、"/>
      <w:lvlJc w:val="left"/>
      <w:pPr>
        <w:ind w:left="2693" w:firstLine="2411"/>
      </w:pPr>
      <w:rPr>
        <w:rFonts w:hint="default"/>
      </w:rPr>
    </w:lvl>
    <w:lvl w:ilvl="1" w:tplc="04090019" w:tentative="1">
      <w:start w:val="1"/>
      <w:numFmt w:val="ideographTraditional"/>
      <w:lvlText w:val="%2、"/>
      <w:lvlJc w:val="left"/>
      <w:pPr>
        <w:ind w:left="3653" w:hanging="480"/>
      </w:pPr>
    </w:lvl>
    <w:lvl w:ilvl="2" w:tplc="0409001B" w:tentative="1">
      <w:start w:val="1"/>
      <w:numFmt w:val="lowerRoman"/>
      <w:lvlText w:val="%3."/>
      <w:lvlJc w:val="right"/>
      <w:pPr>
        <w:ind w:left="4133" w:hanging="480"/>
      </w:pPr>
    </w:lvl>
    <w:lvl w:ilvl="3" w:tplc="0409000F" w:tentative="1">
      <w:start w:val="1"/>
      <w:numFmt w:val="decimal"/>
      <w:lvlText w:val="%4."/>
      <w:lvlJc w:val="left"/>
      <w:pPr>
        <w:ind w:left="4613" w:hanging="480"/>
      </w:pPr>
    </w:lvl>
    <w:lvl w:ilvl="4" w:tplc="04090019" w:tentative="1">
      <w:start w:val="1"/>
      <w:numFmt w:val="ideographTraditional"/>
      <w:lvlText w:val="%5、"/>
      <w:lvlJc w:val="left"/>
      <w:pPr>
        <w:ind w:left="5093" w:hanging="480"/>
      </w:pPr>
    </w:lvl>
    <w:lvl w:ilvl="5" w:tplc="0409001B" w:tentative="1">
      <w:start w:val="1"/>
      <w:numFmt w:val="lowerRoman"/>
      <w:lvlText w:val="%6."/>
      <w:lvlJc w:val="right"/>
      <w:pPr>
        <w:ind w:left="5573" w:hanging="480"/>
      </w:pPr>
    </w:lvl>
    <w:lvl w:ilvl="6" w:tplc="0409000F" w:tentative="1">
      <w:start w:val="1"/>
      <w:numFmt w:val="decimal"/>
      <w:lvlText w:val="%7."/>
      <w:lvlJc w:val="left"/>
      <w:pPr>
        <w:ind w:left="6053" w:hanging="480"/>
      </w:pPr>
    </w:lvl>
    <w:lvl w:ilvl="7" w:tplc="04090019" w:tentative="1">
      <w:start w:val="1"/>
      <w:numFmt w:val="ideographTraditional"/>
      <w:lvlText w:val="%8、"/>
      <w:lvlJc w:val="left"/>
      <w:pPr>
        <w:ind w:left="6533" w:hanging="480"/>
      </w:pPr>
    </w:lvl>
    <w:lvl w:ilvl="8" w:tplc="0409001B" w:tentative="1">
      <w:start w:val="1"/>
      <w:numFmt w:val="lowerRoman"/>
      <w:lvlText w:val="%9."/>
      <w:lvlJc w:val="right"/>
      <w:pPr>
        <w:ind w:left="7013" w:hanging="480"/>
      </w:pPr>
    </w:lvl>
  </w:abstractNum>
  <w:abstractNum w:abstractNumId="73" w15:restartNumberingAfterBreak="0">
    <w:nsid w:val="16F9755E"/>
    <w:multiLevelType w:val="hybridMultilevel"/>
    <w:tmpl w:val="D5F48C5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171E200A"/>
    <w:multiLevelType w:val="hybridMultilevel"/>
    <w:tmpl w:val="437A0610"/>
    <w:lvl w:ilvl="0" w:tplc="69660F24">
      <w:start w:val="3"/>
      <w:numFmt w:val="taiwaneseCountingThousand"/>
      <w:suff w:val="space"/>
      <w:lvlText w:val="%1、"/>
      <w:lvlJc w:val="left"/>
      <w:pPr>
        <w:ind w:left="0" w:firstLine="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17C7517B"/>
    <w:multiLevelType w:val="hybridMultilevel"/>
    <w:tmpl w:val="43BAC84A"/>
    <w:lvl w:ilvl="0" w:tplc="6EC6FE76">
      <w:start w:val="1"/>
      <w:numFmt w:val="bullet"/>
      <w:lvlText w:val="•"/>
      <w:lvlJc w:val="left"/>
      <w:pPr>
        <w:tabs>
          <w:tab w:val="num" w:pos="720"/>
        </w:tabs>
        <w:ind w:left="720" w:hanging="360"/>
      </w:pPr>
      <w:rPr>
        <w:rFonts w:ascii="Arial" w:hAnsi="Arial" w:hint="default"/>
      </w:rPr>
    </w:lvl>
    <w:lvl w:ilvl="1" w:tplc="ADF0829C">
      <w:start w:val="1"/>
      <w:numFmt w:val="bullet"/>
      <w:lvlText w:val="•"/>
      <w:lvlJc w:val="left"/>
      <w:pPr>
        <w:tabs>
          <w:tab w:val="num" w:pos="1440"/>
        </w:tabs>
        <w:ind w:left="1440" w:hanging="360"/>
      </w:pPr>
      <w:rPr>
        <w:rFonts w:ascii="Arial" w:hAnsi="Arial" w:hint="default"/>
      </w:rPr>
    </w:lvl>
    <w:lvl w:ilvl="2" w:tplc="42622FC4" w:tentative="1">
      <w:start w:val="1"/>
      <w:numFmt w:val="bullet"/>
      <w:lvlText w:val="•"/>
      <w:lvlJc w:val="left"/>
      <w:pPr>
        <w:tabs>
          <w:tab w:val="num" w:pos="2160"/>
        </w:tabs>
        <w:ind w:left="2160" w:hanging="360"/>
      </w:pPr>
      <w:rPr>
        <w:rFonts w:ascii="Arial" w:hAnsi="Arial" w:hint="default"/>
      </w:rPr>
    </w:lvl>
    <w:lvl w:ilvl="3" w:tplc="E2D25234" w:tentative="1">
      <w:start w:val="1"/>
      <w:numFmt w:val="bullet"/>
      <w:lvlText w:val="•"/>
      <w:lvlJc w:val="left"/>
      <w:pPr>
        <w:tabs>
          <w:tab w:val="num" w:pos="2880"/>
        </w:tabs>
        <w:ind w:left="2880" w:hanging="360"/>
      </w:pPr>
      <w:rPr>
        <w:rFonts w:ascii="Arial" w:hAnsi="Arial" w:hint="default"/>
      </w:rPr>
    </w:lvl>
    <w:lvl w:ilvl="4" w:tplc="128CF05A" w:tentative="1">
      <w:start w:val="1"/>
      <w:numFmt w:val="bullet"/>
      <w:lvlText w:val="•"/>
      <w:lvlJc w:val="left"/>
      <w:pPr>
        <w:tabs>
          <w:tab w:val="num" w:pos="3600"/>
        </w:tabs>
        <w:ind w:left="3600" w:hanging="360"/>
      </w:pPr>
      <w:rPr>
        <w:rFonts w:ascii="Arial" w:hAnsi="Arial" w:hint="default"/>
      </w:rPr>
    </w:lvl>
    <w:lvl w:ilvl="5" w:tplc="6AA223CA" w:tentative="1">
      <w:start w:val="1"/>
      <w:numFmt w:val="bullet"/>
      <w:lvlText w:val="•"/>
      <w:lvlJc w:val="left"/>
      <w:pPr>
        <w:tabs>
          <w:tab w:val="num" w:pos="4320"/>
        </w:tabs>
        <w:ind w:left="4320" w:hanging="360"/>
      </w:pPr>
      <w:rPr>
        <w:rFonts w:ascii="Arial" w:hAnsi="Arial" w:hint="default"/>
      </w:rPr>
    </w:lvl>
    <w:lvl w:ilvl="6" w:tplc="5178DFBC" w:tentative="1">
      <w:start w:val="1"/>
      <w:numFmt w:val="bullet"/>
      <w:lvlText w:val="•"/>
      <w:lvlJc w:val="left"/>
      <w:pPr>
        <w:tabs>
          <w:tab w:val="num" w:pos="5040"/>
        </w:tabs>
        <w:ind w:left="5040" w:hanging="360"/>
      </w:pPr>
      <w:rPr>
        <w:rFonts w:ascii="Arial" w:hAnsi="Arial" w:hint="default"/>
      </w:rPr>
    </w:lvl>
    <w:lvl w:ilvl="7" w:tplc="D6BA18E8" w:tentative="1">
      <w:start w:val="1"/>
      <w:numFmt w:val="bullet"/>
      <w:lvlText w:val="•"/>
      <w:lvlJc w:val="left"/>
      <w:pPr>
        <w:tabs>
          <w:tab w:val="num" w:pos="5760"/>
        </w:tabs>
        <w:ind w:left="5760" w:hanging="360"/>
      </w:pPr>
      <w:rPr>
        <w:rFonts w:ascii="Arial" w:hAnsi="Arial" w:hint="default"/>
      </w:rPr>
    </w:lvl>
    <w:lvl w:ilvl="8" w:tplc="BD4C96DE" w:tentative="1">
      <w:start w:val="1"/>
      <w:numFmt w:val="bullet"/>
      <w:lvlText w:val="•"/>
      <w:lvlJc w:val="left"/>
      <w:pPr>
        <w:tabs>
          <w:tab w:val="num" w:pos="6480"/>
        </w:tabs>
        <w:ind w:left="6480" w:hanging="360"/>
      </w:pPr>
      <w:rPr>
        <w:rFonts w:ascii="Arial" w:hAnsi="Arial" w:hint="default"/>
      </w:rPr>
    </w:lvl>
  </w:abstractNum>
  <w:abstractNum w:abstractNumId="76" w15:restartNumberingAfterBreak="0">
    <w:nsid w:val="17E97639"/>
    <w:multiLevelType w:val="hybridMultilevel"/>
    <w:tmpl w:val="AE906C76"/>
    <w:lvl w:ilvl="0" w:tplc="5C56E964">
      <w:start w:val="1"/>
      <w:numFmt w:val="decimal"/>
      <w:lvlText w:val="%1."/>
      <w:lvlJc w:val="left"/>
      <w:pPr>
        <w:ind w:left="2017" w:hanging="284"/>
      </w:pPr>
      <w:rPr>
        <w:rFonts w:hint="eastAsia"/>
        <w:b w:val="0"/>
        <w:bCs w:val="0"/>
      </w:rPr>
    </w:lvl>
    <w:lvl w:ilvl="1" w:tplc="04090019" w:tentative="1">
      <w:start w:val="1"/>
      <w:numFmt w:val="ideographTraditional"/>
      <w:lvlText w:val="%2、"/>
      <w:lvlJc w:val="left"/>
      <w:pPr>
        <w:ind w:left="4426" w:hanging="480"/>
      </w:pPr>
    </w:lvl>
    <w:lvl w:ilvl="2" w:tplc="0409001B" w:tentative="1">
      <w:start w:val="1"/>
      <w:numFmt w:val="lowerRoman"/>
      <w:lvlText w:val="%3."/>
      <w:lvlJc w:val="right"/>
      <w:pPr>
        <w:ind w:left="4906" w:hanging="480"/>
      </w:pPr>
    </w:lvl>
    <w:lvl w:ilvl="3" w:tplc="0409000F" w:tentative="1">
      <w:start w:val="1"/>
      <w:numFmt w:val="decimal"/>
      <w:lvlText w:val="%4."/>
      <w:lvlJc w:val="left"/>
      <w:pPr>
        <w:ind w:left="5386" w:hanging="480"/>
      </w:pPr>
    </w:lvl>
    <w:lvl w:ilvl="4" w:tplc="04090019" w:tentative="1">
      <w:start w:val="1"/>
      <w:numFmt w:val="ideographTraditional"/>
      <w:lvlText w:val="%5、"/>
      <w:lvlJc w:val="left"/>
      <w:pPr>
        <w:ind w:left="5866" w:hanging="480"/>
      </w:pPr>
    </w:lvl>
    <w:lvl w:ilvl="5" w:tplc="0409001B" w:tentative="1">
      <w:start w:val="1"/>
      <w:numFmt w:val="lowerRoman"/>
      <w:lvlText w:val="%6."/>
      <w:lvlJc w:val="right"/>
      <w:pPr>
        <w:ind w:left="6346" w:hanging="480"/>
      </w:pPr>
    </w:lvl>
    <w:lvl w:ilvl="6" w:tplc="0409000F" w:tentative="1">
      <w:start w:val="1"/>
      <w:numFmt w:val="decimal"/>
      <w:lvlText w:val="%7."/>
      <w:lvlJc w:val="left"/>
      <w:pPr>
        <w:ind w:left="6826" w:hanging="480"/>
      </w:pPr>
    </w:lvl>
    <w:lvl w:ilvl="7" w:tplc="04090019" w:tentative="1">
      <w:start w:val="1"/>
      <w:numFmt w:val="ideographTraditional"/>
      <w:lvlText w:val="%8、"/>
      <w:lvlJc w:val="left"/>
      <w:pPr>
        <w:ind w:left="7306" w:hanging="480"/>
      </w:pPr>
    </w:lvl>
    <w:lvl w:ilvl="8" w:tplc="0409001B" w:tentative="1">
      <w:start w:val="1"/>
      <w:numFmt w:val="lowerRoman"/>
      <w:lvlText w:val="%9."/>
      <w:lvlJc w:val="right"/>
      <w:pPr>
        <w:ind w:left="7786" w:hanging="480"/>
      </w:pPr>
    </w:lvl>
  </w:abstractNum>
  <w:abstractNum w:abstractNumId="77" w15:restartNumberingAfterBreak="0">
    <w:nsid w:val="18511655"/>
    <w:multiLevelType w:val="hybridMultilevel"/>
    <w:tmpl w:val="CA92B6E8"/>
    <w:lvl w:ilvl="0" w:tplc="C6CC1E2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194C38CA"/>
    <w:multiLevelType w:val="hybridMultilevel"/>
    <w:tmpl w:val="3424AEE8"/>
    <w:lvl w:ilvl="0" w:tplc="304AFB66">
      <w:start w:val="1"/>
      <w:numFmt w:val="taiwaneseCountingThousand"/>
      <w:suff w:val="space"/>
      <w:lvlText w:val="%1、"/>
      <w:lvlJc w:val="left"/>
      <w:pPr>
        <w:ind w:left="0" w:firstLine="0"/>
      </w:pPr>
      <w:rPr>
        <w:rFonts w:hint="eastAsia"/>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1A7250AB"/>
    <w:multiLevelType w:val="hybridMultilevel"/>
    <w:tmpl w:val="C52E267C"/>
    <w:lvl w:ilvl="0" w:tplc="AC5CF66E">
      <w:start w:val="1"/>
      <w:numFmt w:val="taiwaneseCountingThousand"/>
      <w:suff w:val="space"/>
      <w:lvlText w:val="%1、"/>
      <w:lvlJc w:val="left"/>
      <w:pPr>
        <w:ind w:left="0" w:firstLine="2411"/>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1AA72A7A"/>
    <w:multiLevelType w:val="hybridMultilevel"/>
    <w:tmpl w:val="12163C96"/>
    <w:lvl w:ilvl="0" w:tplc="67CEBB04">
      <w:start w:val="1"/>
      <w:numFmt w:val="decimal"/>
      <w:lvlText w:val="(%1)"/>
      <w:lvlJc w:val="left"/>
      <w:pPr>
        <w:ind w:left="432" w:hanging="43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1AF43150"/>
    <w:multiLevelType w:val="hybridMultilevel"/>
    <w:tmpl w:val="5A9A3AE4"/>
    <w:lvl w:ilvl="0" w:tplc="9E9C5AAA">
      <w:start w:val="1"/>
      <w:numFmt w:val="decimal"/>
      <w:suff w:val="space"/>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1B4E25D0"/>
    <w:multiLevelType w:val="hybridMultilevel"/>
    <w:tmpl w:val="25267442"/>
    <w:lvl w:ilvl="0" w:tplc="0D20ECD6">
      <w:start w:val="1"/>
      <w:numFmt w:val="decimal"/>
      <w:lvlText w:val="%1."/>
      <w:lvlJc w:val="left"/>
      <w:pPr>
        <w:ind w:left="1004" w:hanging="284"/>
      </w:pPr>
      <w:rPr>
        <w:rFonts w:hint="default"/>
      </w:rPr>
    </w:lvl>
    <w:lvl w:ilvl="1" w:tplc="04090019" w:tentative="1">
      <w:start w:val="1"/>
      <w:numFmt w:val="ideographTraditional"/>
      <w:lvlText w:val="%2、"/>
      <w:lvlJc w:val="left"/>
      <w:pPr>
        <w:ind w:left="2670" w:hanging="480"/>
      </w:pPr>
    </w:lvl>
    <w:lvl w:ilvl="2" w:tplc="0409001B" w:tentative="1">
      <w:start w:val="1"/>
      <w:numFmt w:val="lowerRoman"/>
      <w:lvlText w:val="%3."/>
      <w:lvlJc w:val="right"/>
      <w:pPr>
        <w:ind w:left="3150" w:hanging="480"/>
      </w:pPr>
    </w:lvl>
    <w:lvl w:ilvl="3" w:tplc="0409000F" w:tentative="1">
      <w:start w:val="1"/>
      <w:numFmt w:val="decimal"/>
      <w:lvlText w:val="%4."/>
      <w:lvlJc w:val="left"/>
      <w:pPr>
        <w:ind w:left="3630" w:hanging="480"/>
      </w:pPr>
    </w:lvl>
    <w:lvl w:ilvl="4" w:tplc="04090019" w:tentative="1">
      <w:start w:val="1"/>
      <w:numFmt w:val="ideographTraditional"/>
      <w:lvlText w:val="%5、"/>
      <w:lvlJc w:val="left"/>
      <w:pPr>
        <w:ind w:left="4110" w:hanging="480"/>
      </w:pPr>
    </w:lvl>
    <w:lvl w:ilvl="5" w:tplc="0409001B" w:tentative="1">
      <w:start w:val="1"/>
      <w:numFmt w:val="lowerRoman"/>
      <w:lvlText w:val="%6."/>
      <w:lvlJc w:val="right"/>
      <w:pPr>
        <w:ind w:left="4590" w:hanging="480"/>
      </w:pPr>
    </w:lvl>
    <w:lvl w:ilvl="6" w:tplc="0409000F" w:tentative="1">
      <w:start w:val="1"/>
      <w:numFmt w:val="decimal"/>
      <w:lvlText w:val="%7."/>
      <w:lvlJc w:val="left"/>
      <w:pPr>
        <w:ind w:left="5070" w:hanging="480"/>
      </w:pPr>
    </w:lvl>
    <w:lvl w:ilvl="7" w:tplc="04090019" w:tentative="1">
      <w:start w:val="1"/>
      <w:numFmt w:val="ideographTraditional"/>
      <w:lvlText w:val="%8、"/>
      <w:lvlJc w:val="left"/>
      <w:pPr>
        <w:ind w:left="5550" w:hanging="480"/>
      </w:pPr>
    </w:lvl>
    <w:lvl w:ilvl="8" w:tplc="0409001B" w:tentative="1">
      <w:start w:val="1"/>
      <w:numFmt w:val="lowerRoman"/>
      <w:lvlText w:val="%9."/>
      <w:lvlJc w:val="right"/>
      <w:pPr>
        <w:ind w:left="6030" w:hanging="480"/>
      </w:pPr>
    </w:lvl>
  </w:abstractNum>
  <w:abstractNum w:abstractNumId="83" w15:restartNumberingAfterBreak="0">
    <w:nsid w:val="1B857BB7"/>
    <w:multiLevelType w:val="hybridMultilevel"/>
    <w:tmpl w:val="F66C3F52"/>
    <w:lvl w:ilvl="0" w:tplc="64D48D04">
      <w:start w:val="1"/>
      <w:numFmt w:val="decimal"/>
      <w:lvlText w:val="%1."/>
      <w:lvlJc w:val="left"/>
      <w:pPr>
        <w:ind w:left="1898" w:hanging="480"/>
      </w:pPr>
      <w:rPr>
        <w:rFonts w:hint="eastAsia"/>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84" w15:restartNumberingAfterBreak="0">
    <w:nsid w:val="1B914B54"/>
    <w:multiLevelType w:val="multilevel"/>
    <w:tmpl w:val="D6F87846"/>
    <w:lvl w:ilvl="0">
      <w:start w:val="1"/>
      <w:numFmt w:val="taiwaneseCountingThousand"/>
      <w:lvlText w:val="%1、"/>
      <w:lvlJc w:val="left"/>
      <w:pPr>
        <w:ind w:left="2206" w:hanging="480"/>
      </w:pPr>
      <w:rPr>
        <w:rFonts w:ascii="標楷體" w:eastAsia="標楷體" w:hAnsi="標楷體" w:cs="Times New Roman" w:hint="eastAsia"/>
      </w:rPr>
    </w:lvl>
    <w:lvl w:ilvl="1">
      <w:start w:val="1"/>
      <w:numFmt w:val="ideographTraditional"/>
      <w:lvlText w:val="%2、"/>
      <w:lvlJc w:val="left"/>
      <w:pPr>
        <w:ind w:left="2686" w:hanging="480"/>
      </w:pPr>
    </w:lvl>
    <w:lvl w:ilvl="2">
      <w:start w:val="1"/>
      <w:numFmt w:val="lowerRoman"/>
      <w:lvlText w:val="%3."/>
      <w:lvlJc w:val="right"/>
      <w:pPr>
        <w:ind w:left="3166" w:hanging="480"/>
      </w:pPr>
    </w:lvl>
    <w:lvl w:ilvl="3">
      <w:start w:val="1"/>
      <w:numFmt w:val="decimal"/>
      <w:lvlText w:val="%4."/>
      <w:lvlJc w:val="left"/>
      <w:pPr>
        <w:ind w:left="3646" w:hanging="480"/>
      </w:pPr>
    </w:lvl>
    <w:lvl w:ilvl="4">
      <w:start w:val="1"/>
      <w:numFmt w:val="ideographTraditional"/>
      <w:lvlText w:val="%5、"/>
      <w:lvlJc w:val="left"/>
      <w:pPr>
        <w:ind w:left="4126" w:hanging="480"/>
      </w:pPr>
    </w:lvl>
    <w:lvl w:ilvl="5">
      <w:start w:val="1"/>
      <w:numFmt w:val="lowerRoman"/>
      <w:lvlText w:val="%6."/>
      <w:lvlJc w:val="right"/>
      <w:pPr>
        <w:ind w:left="4606" w:hanging="480"/>
      </w:pPr>
    </w:lvl>
    <w:lvl w:ilvl="6">
      <w:start w:val="1"/>
      <w:numFmt w:val="decimal"/>
      <w:lvlText w:val="%7."/>
      <w:lvlJc w:val="left"/>
      <w:pPr>
        <w:ind w:left="5086" w:hanging="480"/>
      </w:pPr>
    </w:lvl>
    <w:lvl w:ilvl="7">
      <w:start w:val="1"/>
      <w:numFmt w:val="ideographTraditional"/>
      <w:lvlText w:val="%8、"/>
      <w:lvlJc w:val="left"/>
      <w:pPr>
        <w:ind w:left="5566" w:hanging="480"/>
      </w:pPr>
    </w:lvl>
    <w:lvl w:ilvl="8">
      <w:start w:val="1"/>
      <w:numFmt w:val="lowerRoman"/>
      <w:lvlText w:val="%9."/>
      <w:lvlJc w:val="right"/>
      <w:pPr>
        <w:ind w:left="6046" w:hanging="480"/>
      </w:pPr>
    </w:lvl>
  </w:abstractNum>
  <w:abstractNum w:abstractNumId="85" w15:restartNumberingAfterBreak="0">
    <w:nsid w:val="1C3B3005"/>
    <w:multiLevelType w:val="hybridMultilevel"/>
    <w:tmpl w:val="E5B022D0"/>
    <w:lvl w:ilvl="0" w:tplc="395AAA4E">
      <w:start w:val="1"/>
      <w:numFmt w:val="taiwaneseCountingThousand"/>
      <w:lvlText w:val="%1、"/>
      <w:lvlJc w:val="left"/>
      <w:pPr>
        <w:ind w:left="480" w:hanging="480"/>
      </w:pPr>
      <w:rPr>
        <w:rFonts w:hint="default"/>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15:restartNumberingAfterBreak="0">
    <w:nsid w:val="1CB62DCC"/>
    <w:multiLevelType w:val="multilevel"/>
    <w:tmpl w:val="C5B42822"/>
    <w:lvl w:ilvl="0">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840" w:hanging="480"/>
      </w:pPr>
    </w:lvl>
    <w:lvl w:ilvl="2">
      <w:start w:val="1"/>
      <w:numFmt w:val="lowerRoman"/>
      <w:lvlText w:val="%3."/>
      <w:lvlJc w:val="right"/>
      <w:pPr>
        <w:ind w:left="2320" w:hanging="480"/>
      </w:pPr>
    </w:lvl>
    <w:lvl w:ilvl="3">
      <w:start w:val="1"/>
      <w:numFmt w:val="decimal"/>
      <w:lvlText w:val="%4."/>
      <w:lvlJc w:val="left"/>
      <w:pPr>
        <w:ind w:left="2800" w:hanging="480"/>
      </w:pPr>
    </w:lvl>
    <w:lvl w:ilvl="4">
      <w:start w:val="1"/>
      <w:numFmt w:val="ideographTraditional"/>
      <w:lvlText w:val="%5、"/>
      <w:lvlJc w:val="left"/>
      <w:pPr>
        <w:ind w:left="3280" w:hanging="480"/>
      </w:pPr>
    </w:lvl>
    <w:lvl w:ilvl="5">
      <w:start w:val="1"/>
      <w:numFmt w:val="lowerRoman"/>
      <w:lvlText w:val="%6."/>
      <w:lvlJc w:val="right"/>
      <w:pPr>
        <w:ind w:left="3760" w:hanging="480"/>
      </w:pPr>
    </w:lvl>
    <w:lvl w:ilvl="6">
      <w:start w:val="1"/>
      <w:numFmt w:val="decimal"/>
      <w:lvlText w:val="%7."/>
      <w:lvlJc w:val="left"/>
      <w:pPr>
        <w:ind w:left="4240" w:hanging="480"/>
      </w:pPr>
    </w:lvl>
    <w:lvl w:ilvl="7">
      <w:start w:val="1"/>
      <w:numFmt w:val="ideographTraditional"/>
      <w:lvlText w:val="%8、"/>
      <w:lvlJc w:val="left"/>
      <w:pPr>
        <w:ind w:left="4720" w:hanging="480"/>
      </w:pPr>
    </w:lvl>
    <w:lvl w:ilvl="8">
      <w:start w:val="1"/>
      <w:numFmt w:val="lowerRoman"/>
      <w:lvlText w:val="%9."/>
      <w:lvlJc w:val="right"/>
      <w:pPr>
        <w:ind w:left="5200" w:hanging="480"/>
      </w:pPr>
    </w:lvl>
  </w:abstractNum>
  <w:abstractNum w:abstractNumId="87" w15:restartNumberingAfterBreak="0">
    <w:nsid w:val="1DF33A04"/>
    <w:multiLevelType w:val="hybridMultilevel"/>
    <w:tmpl w:val="F0966658"/>
    <w:lvl w:ilvl="0" w:tplc="634606C4">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15:restartNumberingAfterBreak="0">
    <w:nsid w:val="1E4F6CD4"/>
    <w:multiLevelType w:val="hybridMultilevel"/>
    <w:tmpl w:val="79260B6E"/>
    <w:lvl w:ilvl="0" w:tplc="04090001">
      <w:start w:val="1"/>
      <w:numFmt w:val="bullet"/>
      <w:lvlText w:val=""/>
      <w:lvlJc w:val="left"/>
      <w:pPr>
        <w:ind w:left="288" w:hanging="288"/>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15:restartNumberingAfterBreak="0">
    <w:nsid w:val="1E6C489E"/>
    <w:multiLevelType w:val="multilevel"/>
    <w:tmpl w:val="6820079E"/>
    <w:lvl w:ilvl="0">
      <w:start w:val="1"/>
      <w:numFmt w:val="decimal"/>
      <w:lvlText w:val="%1."/>
      <w:lvlJc w:val="left"/>
      <w:pPr>
        <w:ind w:left="1554" w:hanging="283"/>
      </w:pPr>
      <w:rPr>
        <w:rFonts w:hint="eastAsia"/>
      </w:rPr>
    </w:lvl>
    <w:lvl w:ilvl="1">
      <w:start w:val="1"/>
      <w:numFmt w:val="ideographTraditional"/>
      <w:lvlText w:val="%2、"/>
      <w:lvlJc w:val="left"/>
      <w:pPr>
        <w:ind w:left="2231" w:hanging="480"/>
      </w:pPr>
    </w:lvl>
    <w:lvl w:ilvl="2">
      <w:start w:val="1"/>
      <w:numFmt w:val="lowerRoman"/>
      <w:lvlText w:val="%3."/>
      <w:lvlJc w:val="right"/>
      <w:pPr>
        <w:ind w:left="2711" w:hanging="480"/>
      </w:pPr>
    </w:lvl>
    <w:lvl w:ilvl="3">
      <w:start w:val="1"/>
      <w:numFmt w:val="decimal"/>
      <w:lvlText w:val="%4."/>
      <w:lvlJc w:val="left"/>
      <w:pPr>
        <w:ind w:left="3191" w:hanging="480"/>
      </w:pPr>
    </w:lvl>
    <w:lvl w:ilvl="4">
      <w:start w:val="1"/>
      <w:numFmt w:val="ideographTraditional"/>
      <w:lvlText w:val="%5、"/>
      <w:lvlJc w:val="left"/>
      <w:pPr>
        <w:ind w:left="3671" w:hanging="480"/>
      </w:pPr>
    </w:lvl>
    <w:lvl w:ilvl="5">
      <w:start w:val="1"/>
      <w:numFmt w:val="lowerRoman"/>
      <w:lvlText w:val="%6."/>
      <w:lvlJc w:val="right"/>
      <w:pPr>
        <w:ind w:left="4151" w:hanging="480"/>
      </w:pPr>
    </w:lvl>
    <w:lvl w:ilvl="6">
      <w:start w:val="1"/>
      <w:numFmt w:val="decimal"/>
      <w:lvlText w:val="%7."/>
      <w:lvlJc w:val="left"/>
      <w:pPr>
        <w:ind w:left="4631" w:hanging="480"/>
      </w:pPr>
    </w:lvl>
    <w:lvl w:ilvl="7">
      <w:start w:val="1"/>
      <w:numFmt w:val="ideographTraditional"/>
      <w:lvlText w:val="%8、"/>
      <w:lvlJc w:val="left"/>
      <w:pPr>
        <w:ind w:left="5111" w:hanging="480"/>
      </w:pPr>
    </w:lvl>
    <w:lvl w:ilvl="8">
      <w:start w:val="1"/>
      <w:numFmt w:val="lowerRoman"/>
      <w:lvlText w:val="%9."/>
      <w:lvlJc w:val="right"/>
      <w:pPr>
        <w:ind w:left="5591" w:hanging="480"/>
      </w:pPr>
    </w:lvl>
  </w:abstractNum>
  <w:abstractNum w:abstractNumId="90" w15:restartNumberingAfterBreak="0">
    <w:nsid w:val="1E6E1604"/>
    <w:multiLevelType w:val="hybridMultilevel"/>
    <w:tmpl w:val="AB8E146C"/>
    <w:lvl w:ilvl="0" w:tplc="9544FBDC">
      <w:start w:val="1"/>
      <w:numFmt w:val="taiwaneseCountingThousand"/>
      <w:suff w:val="space"/>
      <w:lvlText w:val="%1、"/>
      <w:lvlJc w:val="left"/>
      <w:pPr>
        <w:ind w:left="0" w:firstLine="2411"/>
      </w:pPr>
      <w:rPr>
        <w:rFonts w:hint="eastAsia"/>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15:restartNumberingAfterBreak="0">
    <w:nsid w:val="1E734A11"/>
    <w:multiLevelType w:val="hybridMultilevel"/>
    <w:tmpl w:val="7040E710"/>
    <w:lvl w:ilvl="0" w:tplc="8340A842">
      <w:start w:val="1"/>
      <w:numFmt w:val="decimal"/>
      <w:lvlText w:val="(%1)"/>
      <w:lvlJc w:val="left"/>
      <w:pPr>
        <w:ind w:left="2000" w:hanging="720"/>
      </w:pPr>
      <w:rPr>
        <w:rFonts w:hint="default"/>
      </w:rPr>
    </w:lvl>
    <w:lvl w:ilvl="1" w:tplc="04090019" w:tentative="1">
      <w:start w:val="1"/>
      <w:numFmt w:val="ideographTraditional"/>
      <w:lvlText w:val="%2、"/>
      <w:lvlJc w:val="left"/>
      <w:pPr>
        <w:ind w:left="2240" w:hanging="480"/>
      </w:pPr>
    </w:lvl>
    <w:lvl w:ilvl="2" w:tplc="0409001B" w:tentative="1">
      <w:start w:val="1"/>
      <w:numFmt w:val="lowerRoman"/>
      <w:lvlText w:val="%3."/>
      <w:lvlJc w:val="right"/>
      <w:pPr>
        <w:ind w:left="2720" w:hanging="480"/>
      </w:pPr>
    </w:lvl>
    <w:lvl w:ilvl="3" w:tplc="0409000F" w:tentative="1">
      <w:start w:val="1"/>
      <w:numFmt w:val="decimal"/>
      <w:lvlText w:val="%4."/>
      <w:lvlJc w:val="left"/>
      <w:pPr>
        <w:ind w:left="3200" w:hanging="480"/>
      </w:pPr>
    </w:lvl>
    <w:lvl w:ilvl="4" w:tplc="04090019" w:tentative="1">
      <w:start w:val="1"/>
      <w:numFmt w:val="ideographTraditional"/>
      <w:lvlText w:val="%5、"/>
      <w:lvlJc w:val="left"/>
      <w:pPr>
        <w:ind w:left="3680" w:hanging="480"/>
      </w:pPr>
    </w:lvl>
    <w:lvl w:ilvl="5" w:tplc="0409001B" w:tentative="1">
      <w:start w:val="1"/>
      <w:numFmt w:val="lowerRoman"/>
      <w:lvlText w:val="%6."/>
      <w:lvlJc w:val="right"/>
      <w:pPr>
        <w:ind w:left="4160" w:hanging="480"/>
      </w:pPr>
    </w:lvl>
    <w:lvl w:ilvl="6" w:tplc="0409000F" w:tentative="1">
      <w:start w:val="1"/>
      <w:numFmt w:val="decimal"/>
      <w:lvlText w:val="%7."/>
      <w:lvlJc w:val="left"/>
      <w:pPr>
        <w:ind w:left="4640" w:hanging="480"/>
      </w:pPr>
    </w:lvl>
    <w:lvl w:ilvl="7" w:tplc="04090019" w:tentative="1">
      <w:start w:val="1"/>
      <w:numFmt w:val="ideographTraditional"/>
      <w:lvlText w:val="%8、"/>
      <w:lvlJc w:val="left"/>
      <w:pPr>
        <w:ind w:left="5120" w:hanging="480"/>
      </w:pPr>
    </w:lvl>
    <w:lvl w:ilvl="8" w:tplc="0409001B" w:tentative="1">
      <w:start w:val="1"/>
      <w:numFmt w:val="lowerRoman"/>
      <w:lvlText w:val="%9."/>
      <w:lvlJc w:val="right"/>
      <w:pPr>
        <w:ind w:left="5600" w:hanging="480"/>
      </w:pPr>
    </w:lvl>
  </w:abstractNum>
  <w:abstractNum w:abstractNumId="92" w15:restartNumberingAfterBreak="0">
    <w:nsid w:val="1FDC65C6"/>
    <w:multiLevelType w:val="hybridMultilevel"/>
    <w:tmpl w:val="4D7E3F0C"/>
    <w:lvl w:ilvl="0" w:tplc="14929388">
      <w:start w:val="1"/>
      <w:numFmt w:val="decimal"/>
      <w:suff w:val="nothing"/>
      <w:lvlText w:val="%1."/>
      <w:lvlJc w:val="left"/>
      <w:pPr>
        <w:ind w:left="284" w:hanging="284"/>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15:restartNumberingAfterBreak="0">
    <w:nsid w:val="20243B24"/>
    <w:multiLevelType w:val="hybridMultilevel"/>
    <w:tmpl w:val="3BC07E30"/>
    <w:lvl w:ilvl="0" w:tplc="33DCF2DA">
      <w:start w:val="9"/>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15:restartNumberingAfterBreak="0">
    <w:nsid w:val="20D72338"/>
    <w:multiLevelType w:val="multilevel"/>
    <w:tmpl w:val="DBEA41FE"/>
    <w:lvl w:ilvl="0">
      <w:start w:val="1"/>
      <w:numFmt w:val="taiwaneseCountingThousand"/>
      <w:lvlText w:val="（%1）"/>
      <w:lvlJc w:val="left"/>
      <w:pPr>
        <w:ind w:left="1588" w:hanging="851"/>
      </w:pPr>
      <w:rPr>
        <w:rFonts w:ascii="標楷體" w:eastAsia="標楷體" w:hint="eastAsia"/>
        <w:b w:val="0"/>
        <w:i w:val="0"/>
        <w:caps w:val="0"/>
        <w:strike w:val="0"/>
        <w:dstrike w:val="0"/>
        <w:vanish w:val="0"/>
        <w:sz w:val="28"/>
        <w:vertAlign w:val="baseline"/>
      </w:rPr>
    </w:lvl>
    <w:lvl w:ilvl="1">
      <w:start w:val="1"/>
      <w:numFmt w:val="decimal"/>
      <w:lvlText w:val="%2."/>
      <w:lvlJc w:val="left"/>
      <w:pPr>
        <w:ind w:left="1560" w:hanging="360"/>
      </w:pPr>
      <w:rPr>
        <w:rFonts w:hint="default"/>
      </w:rPr>
    </w:lvl>
    <w:lvl w:ilvl="2">
      <w:start w:val="1"/>
      <w:numFmt w:val="lowerRoman"/>
      <w:lvlText w:val="%3."/>
      <w:lvlJc w:val="right"/>
      <w:pPr>
        <w:ind w:left="2160" w:hanging="480"/>
      </w:pPr>
    </w:lvl>
    <w:lvl w:ilvl="3">
      <w:start w:val="1"/>
      <w:numFmt w:val="decimal"/>
      <w:lvlText w:val="%4."/>
      <w:lvlJc w:val="left"/>
      <w:pPr>
        <w:ind w:left="2640" w:hanging="480"/>
      </w:pPr>
    </w:lvl>
    <w:lvl w:ilvl="4">
      <w:start w:val="1"/>
      <w:numFmt w:val="ideographTraditional"/>
      <w:lvlText w:val="%5、"/>
      <w:lvlJc w:val="left"/>
      <w:pPr>
        <w:ind w:left="3120" w:hanging="480"/>
      </w:pPr>
    </w:lvl>
    <w:lvl w:ilvl="5">
      <w:start w:val="1"/>
      <w:numFmt w:val="lowerRoman"/>
      <w:lvlText w:val="%6."/>
      <w:lvlJc w:val="right"/>
      <w:pPr>
        <w:ind w:left="3600" w:hanging="480"/>
      </w:pPr>
    </w:lvl>
    <w:lvl w:ilvl="6">
      <w:start w:val="1"/>
      <w:numFmt w:val="decimal"/>
      <w:lvlText w:val="%7."/>
      <w:lvlJc w:val="left"/>
      <w:pPr>
        <w:ind w:left="4080" w:hanging="480"/>
      </w:pPr>
    </w:lvl>
    <w:lvl w:ilvl="7">
      <w:start w:val="1"/>
      <w:numFmt w:val="ideographTraditional"/>
      <w:lvlText w:val="%8、"/>
      <w:lvlJc w:val="left"/>
      <w:pPr>
        <w:ind w:left="4560" w:hanging="480"/>
      </w:pPr>
    </w:lvl>
    <w:lvl w:ilvl="8">
      <w:start w:val="1"/>
      <w:numFmt w:val="lowerRoman"/>
      <w:lvlText w:val="%9."/>
      <w:lvlJc w:val="right"/>
      <w:pPr>
        <w:ind w:left="5040" w:hanging="480"/>
      </w:pPr>
    </w:lvl>
  </w:abstractNum>
  <w:abstractNum w:abstractNumId="95" w15:restartNumberingAfterBreak="0">
    <w:nsid w:val="20E6541C"/>
    <w:multiLevelType w:val="hybridMultilevel"/>
    <w:tmpl w:val="474EF8F0"/>
    <w:lvl w:ilvl="0" w:tplc="2D52195C">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6" w15:restartNumberingAfterBreak="0">
    <w:nsid w:val="217656E8"/>
    <w:multiLevelType w:val="hybridMultilevel"/>
    <w:tmpl w:val="FCDC2B7E"/>
    <w:lvl w:ilvl="0" w:tplc="394A58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15:restartNumberingAfterBreak="0">
    <w:nsid w:val="219C0B3D"/>
    <w:multiLevelType w:val="hybridMultilevel"/>
    <w:tmpl w:val="2F7AB65C"/>
    <w:lvl w:ilvl="0" w:tplc="727A2766">
      <w:start w:val="5"/>
      <w:numFmt w:val="ideographLegalTraditional"/>
      <w:suff w:val="space"/>
      <w:lvlText w:val="%1、"/>
      <w:lvlJc w:val="left"/>
      <w:pPr>
        <w:ind w:left="0" w:firstLine="2411"/>
      </w:pPr>
      <w:rPr>
        <w:rFonts w:hint="eastAsia"/>
        <w:b/>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22234B3C"/>
    <w:multiLevelType w:val="hybridMultilevel"/>
    <w:tmpl w:val="412A62EA"/>
    <w:lvl w:ilvl="0" w:tplc="CBB202FE">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239000CC"/>
    <w:multiLevelType w:val="multilevel"/>
    <w:tmpl w:val="72F6B1D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0" w15:restartNumberingAfterBreak="0">
    <w:nsid w:val="245F0B53"/>
    <w:multiLevelType w:val="hybridMultilevel"/>
    <w:tmpl w:val="16A63E86"/>
    <w:lvl w:ilvl="0" w:tplc="03227026">
      <w:start w:val="1"/>
      <w:numFmt w:val="ideographLegalTraditional"/>
      <w:suff w:val="space"/>
      <w:lvlText w:val="%1、"/>
      <w:lvlJc w:val="left"/>
      <w:pPr>
        <w:ind w:left="0" w:firstLine="2978"/>
      </w:pPr>
      <w:rPr>
        <w:rFonts w:hint="eastAsia"/>
        <w:b/>
        <w:sz w:val="28"/>
        <w:szCs w:val="28"/>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101" w15:restartNumberingAfterBreak="0">
    <w:nsid w:val="24A225BF"/>
    <w:multiLevelType w:val="hybridMultilevel"/>
    <w:tmpl w:val="61CAFA9C"/>
    <w:lvl w:ilvl="0" w:tplc="A6966920">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15:restartNumberingAfterBreak="0">
    <w:nsid w:val="24CB3381"/>
    <w:multiLevelType w:val="hybridMultilevel"/>
    <w:tmpl w:val="541ADA5C"/>
    <w:lvl w:ilvl="0" w:tplc="145A3AB8">
      <w:start w:val="1"/>
      <w:numFmt w:val="decimal"/>
      <w:lvlText w:val="%1."/>
      <w:lvlJc w:val="left"/>
      <w:pPr>
        <w:ind w:left="1898" w:hanging="480"/>
      </w:pPr>
      <w:rPr>
        <w:rFonts w:hint="eastAsia"/>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03" w15:restartNumberingAfterBreak="0">
    <w:nsid w:val="25544CD8"/>
    <w:multiLevelType w:val="hybridMultilevel"/>
    <w:tmpl w:val="ECD43440"/>
    <w:lvl w:ilvl="0" w:tplc="2580E286">
      <w:start w:val="1"/>
      <w:numFmt w:val="decimal"/>
      <w:suff w:val="space"/>
      <w:lvlText w:val="%1."/>
      <w:lvlJc w:val="left"/>
      <w:pPr>
        <w:ind w:left="0" w:firstLine="2411"/>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257655B1"/>
    <w:multiLevelType w:val="hybridMultilevel"/>
    <w:tmpl w:val="8178517A"/>
    <w:lvl w:ilvl="0" w:tplc="815C1478">
      <w:start w:val="1"/>
      <w:numFmt w:val="taiwaneseCountingThousand"/>
      <w:lvlText w:val="（%1）"/>
      <w:lvlJc w:val="left"/>
      <w:pPr>
        <w:ind w:left="1548" w:hanging="828"/>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5" w15:restartNumberingAfterBreak="0">
    <w:nsid w:val="25904488"/>
    <w:multiLevelType w:val="hybridMultilevel"/>
    <w:tmpl w:val="F386E6C8"/>
    <w:lvl w:ilvl="0" w:tplc="43384870">
      <w:start w:val="1"/>
      <w:numFmt w:val="ideographLegalTraditional"/>
      <w:suff w:val="space"/>
      <w:lvlText w:val="%1、"/>
      <w:lvlJc w:val="left"/>
      <w:pPr>
        <w:ind w:left="0" w:firstLine="2411"/>
      </w:pPr>
      <w:rPr>
        <w:rFonts w:hint="eastAsia"/>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15:restartNumberingAfterBreak="0">
    <w:nsid w:val="259623D5"/>
    <w:multiLevelType w:val="hybridMultilevel"/>
    <w:tmpl w:val="EF3C6A52"/>
    <w:lvl w:ilvl="0" w:tplc="CFF47C58">
      <w:start w:val="1"/>
      <w:numFmt w:val="bullet"/>
      <w:lvlText w:val="•"/>
      <w:lvlJc w:val="left"/>
      <w:pPr>
        <w:tabs>
          <w:tab w:val="num" w:pos="720"/>
        </w:tabs>
        <w:ind w:left="720" w:hanging="360"/>
      </w:pPr>
      <w:rPr>
        <w:rFonts w:ascii="Arial" w:hAnsi="Arial" w:hint="default"/>
      </w:rPr>
    </w:lvl>
    <w:lvl w:ilvl="1" w:tplc="A75E49BA" w:tentative="1">
      <w:start w:val="1"/>
      <w:numFmt w:val="bullet"/>
      <w:lvlText w:val="•"/>
      <w:lvlJc w:val="left"/>
      <w:pPr>
        <w:tabs>
          <w:tab w:val="num" w:pos="1440"/>
        </w:tabs>
        <w:ind w:left="1440" w:hanging="360"/>
      </w:pPr>
      <w:rPr>
        <w:rFonts w:ascii="Arial" w:hAnsi="Arial" w:hint="default"/>
      </w:rPr>
    </w:lvl>
    <w:lvl w:ilvl="2" w:tplc="4086BFF6">
      <w:start w:val="1"/>
      <w:numFmt w:val="bullet"/>
      <w:suff w:val="nothing"/>
      <w:lvlText w:val="•"/>
      <w:lvlJc w:val="left"/>
      <w:pPr>
        <w:ind w:left="0" w:firstLine="1800"/>
      </w:pPr>
      <w:rPr>
        <w:rFonts w:ascii="Arial" w:hAnsi="Arial" w:hint="default"/>
      </w:rPr>
    </w:lvl>
    <w:lvl w:ilvl="3" w:tplc="A936180A" w:tentative="1">
      <w:start w:val="1"/>
      <w:numFmt w:val="bullet"/>
      <w:lvlText w:val="•"/>
      <w:lvlJc w:val="left"/>
      <w:pPr>
        <w:tabs>
          <w:tab w:val="num" w:pos="2880"/>
        </w:tabs>
        <w:ind w:left="2880" w:hanging="360"/>
      </w:pPr>
      <w:rPr>
        <w:rFonts w:ascii="Arial" w:hAnsi="Arial" w:hint="default"/>
      </w:rPr>
    </w:lvl>
    <w:lvl w:ilvl="4" w:tplc="8BAE0BE4" w:tentative="1">
      <w:start w:val="1"/>
      <w:numFmt w:val="bullet"/>
      <w:lvlText w:val="•"/>
      <w:lvlJc w:val="left"/>
      <w:pPr>
        <w:tabs>
          <w:tab w:val="num" w:pos="3600"/>
        </w:tabs>
        <w:ind w:left="3600" w:hanging="360"/>
      </w:pPr>
      <w:rPr>
        <w:rFonts w:ascii="Arial" w:hAnsi="Arial" w:hint="default"/>
      </w:rPr>
    </w:lvl>
    <w:lvl w:ilvl="5" w:tplc="A154B590" w:tentative="1">
      <w:start w:val="1"/>
      <w:numFmt w:val="bullet"/>
      <w:lvlText w:val="•"/>
      <w:lvlJc w:val="left"/>
      <w:pPr>
        <w:tabs>
          <w:tab w:val="num" w:pos="4320"/>
        </w:tabs>
        <w:ind w:left="4320" w:hanging="360"/>
      </w:pPr>
      <w:rPr>
        <w:rFonts w:ascii="Arial" w:hAnsi="Arial" w:hint="default"/>
      </w:rPr>
    </w:lvl>
    <w:lvl w:ilvl="6" w:tplc="E1ECC12E" w:tentative="1">
      <w:start w:val="1"/>
      <w:numFmt w:val="bullet"/>
      <w:lvlText w:val="•"/>
      <w:lvlJc w:val="left"/>
      <w:pPr>
        <w:tabs>
          <w:tab w:val="num" w:pos="5040"/>
        </w:tabs>
        <w:ind w:left="5040" w:hanging="360"/>
      </w:pPr>
      <w:rPr>
        <w:rFonts w:ascii="Arial" w:hAnsi="Arial" w:hint="default"/>
      </w:rPr>
    </w:lvl>
    <w:lvl w:ilvl="7" w:tplc="8F38FD5C" w:tentative="1">
      <w:start w:val="1"/>
      <w:numFmt w:val="bullet"/>
      <w:lvlText w:val="•"/>
      <w:lvlJc w:val="left"/>
      <w:pPr>
        <w:tabs>
          <w:tab w:val="num" w:pos="5760"/>
        </w:tabs>
        <w:ind w:left="5760" w:hanging="360"/>
      </w:pPr>
      <w:rPr>
        <w:rFonts w:ascii="Arial" w:hAnsi="Arial" w:hint="default"/>
      </w:rPr>
    </w:lvl>
    <w:lvl w:ilvl="8" w:tplc="54AA676E" w:tentative="1">
      <w:start w:val="1"/>
      <w:numFmt w:val="bullet"/>
      <w:lvlText w:val="•"/>
      <w:lvlJc w:val="left"/>
      <w:pPr>
        <w:tabs>
          <w:tab w:val="num" w:pos="6480"/>
        </w:tabs>
        <w:ind w:left="6480" w:hanging="360"/>
      </w:pPr>
      <w:rPr>
        <w:rFonts w:ascii="Arial" w:hAnsi="Arial" w:hint="default"/>
      </w:rPr>
    </w:lvl>
  </w:abstractNum>
  <w:abstractNum w:abstractNumId="107" w15:restartNumberingAfterBreak="0">
    <w:nsid w:val="26344912"/>
    <w:multiLevelType w:val="hybridMultilevel"/>
    <w:tmpl w:val="941A3C26"/>
    <w:lvl w:ilvl="0" w:tplc="267E3DD0">
      <w:start w:val="1"/>
      <w:numFmt w:val="taiwaneseCountingThousand"/>
      <w:lvlText w:val="（%1）"/>
      <w:lvlJc w:val="left"/>
      <w:pPr>
        <w:ind w:left="1588" w:hanging="851"/>
      </w:pPr>
      <w:rPr>
        <w:rFonts w:ascii="標楷體" w:eastAsia="標楷體" w:hint="eastAsia"/>
        <w:b w:val="0"/>
        <w:i w:val="0"/>
        <w:caps w:val="0"/>
        <w:strike w:val="0"/>
        <w:dstrike w:val="0"/>
        <w:vanish w:val="0"/>
        <w:sz w:val="28"/>
        <w:vertAlign w:val="baseline"/>
      </w:rPr>
    </w:lvl>
    <w:lvl w:ilvl="1" w:tplc="D9E47A46">
      <w:start w:val="1"/>
      <w:numFmt w:val="decimal"/>
      <w:lvlText w:val="%2."/>
      <w:lvlJc w:val="left"/>
      <w:pPr>
        <w:ind w:left="284" w:hanging="284"/>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8" w15:restartNumberingAfterBreak="0">
    <w:nsid w:val="266E13C0"/>
    <w:multiLevelType w:val="hybridMultilevel"/>
    <w:tmpl w:val="1C02D52A"/>
    <w:lvl w:ilvl="0" w:tplc="27FC55EE">
      <w:start w:val="1"/>
      <w:numFmt w:val="decimal"/>
      <w:suff w:val="space"/>
      <w:lvlText w:val="%1."/>
      <w:lvlJc w:val="left"/>
      <w:pPr>
        <w:ind w:left="284" w:hanging="284"/>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26A013EF"/>
    <w:multiLevelType w:val="hybridMultilevel"/>
    <w:tmpl w:val="A112A27C"/>
    <w:lvl w:ilvl="0" w:tplc="E90C39E6">
      <w:start w:val="1"/>
      <w:numFmt w:val="decimal"/>
      <w:lvlText w:val="(%1)"/>
      <w:lvlJc w:val="left"/>
      <w:pPr>
        <w:ind w:left="1040" w:hanging="480"/>
      </w:pPr>
      <w:rPr>
        <w:rFonts w:ascii="標楷體" w:eastAsia="標楷體" w:hAnsi="標楷體"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10" w15:restartNumberingAfterBreak="0">
    <w:nsid w:val="277603CD"/>
    <w:multiLevelType w:val="hybridMultilevel"/>
    <w:tmpl w:val="19669F2C"/>
    <w:lvl w:ilvl="0" w:tplc="070E0EE8">
      <w:start w:val="1"/>
      <w:numFmt w:val="upperLetter"/>
      <w:suff w:val="space"/>
      <w:lvlText w:val="%1."/>
      <w:lvlJc w:val="left"/>
      <w:pPr>
        <w:ind w:left="794" w:hanging="234"/>
      </w:pPr>
      <w:rPr>
        <w:rFonts w:ascii="標楷體" w:eastAsia="標楷體" w:hAnsi="標楷體" w:hint="eastAsia"/>
      </w:rPr>
    </w:lvl>
    <w:lvl w:ilvl="1" w:tplc="04090019" w:tentative="1">
      <w:start w:val="1"/>
      <w:numFmt w:val="ideographTraditional"/>
      <w:lvlText w:val="%2、"/>
      <w:lvlJc w:val="left"/>
      <w:pPr>
        <w:ind w:left="2000" w:hanging="480"/>
      </w:pPr>
    </w:lvl>
    <w:lvl w:ilvl="2" w:tplc="0409001B" w:tentative="1">
      <w:start w:val="1"/>
      <w:numFmt w:val="lowerRoman"/>
      <w:lvlText w:val="%3."/>
      <w:lvlJc w:val="right"/>
      <w:pPr>
        <w:ind w:left="2480" w:hanging="480"/>
      </w:pPr>
    </w:lvl>
    <w:lvl w:ilvl="3" w:tplc="0409000F" w:tentative="1">
      <w:start w:val="1"/>
      <w:numFmt w:val="decimal"/>
      <w:lvlText w:val="%4."/>
      <w:lvlJc w:val="left"/>
      <w:pPr>
        <w:ind w:left="2960" w:hanging="480"/>
      </w:pPr>
    </w:lvl>
    <w:lvl w:ilvl="4" w:tplc="04090019" w:tentative="1">
      <w:start w:val="1"/>
      <w:numFmt w:val="ideographTraditional"/>
      <w:lvlText w:val="%5、"/>
      <w:lvlJc w:val="left"/>
      <w:pPr>
        <w:ind w:left="3440" w:hanging="480"/>
      </w:pPr>
    </w:lvl>
    <w:lvl w:ilvl="5" w:tplc="0409001B" w:tentative="1">
      <w:start w:val="1"/>
      <w:numFmt w:val="lowerRoman"/>
      <w:lvlText w:val="%6."/>
      <w:lvlJc w:val="right"/>
      <w:pPr>
        <w:ind w:left="3920" w:hanging="480"/>
      </w:pPr>
    </w:lvl>
    <w:lvl w:ilvl="6" w:tplc="0409000F" w:tentative="1">
      <w:start w:val="1"/>
      <w:numFmt w:val="decimal"/>
      <w:lvlText w:val="%7."/>
      <w:lvlJc w:val="left"/>
      <w:pPr>
        <w:ind w:left="4400" w:hanging="480"/>
      </w:pPr>
    </w:lvl>
    <w:lvl w:ilvl="7" w:tplc="04090019" w:tentative="1">
      <w:start w:val="1"/>
      <w:numFmt w:val="ideographTraditional"/>
      <w:lvlText w:val="%8、"/>
      <w:lvlJc w:val="left"/>
      <w:pPr>
        <w:ind w:left="4880" w:hanging="480"/>
      </w:pPr>
    </w:lvl>
    <w:lvl w:ilvl="8" w:tplc="0409001B" w:tentative="1">
      <w:start w:val="1"/>
      <w:numFmt w:val="lowerRoman"/>
      <w:lvlText w:val="%9."/>
      <w:lvlJc w:val="right"/>
      <w:pPr>
        <w:ind w:left="5360" w:hanging="480"/>
      </w:pPr>
    </w:lvl>
  </w:abstractNum>
  <w:abstractNum w:abstractNumId="111" w15:restartNumberingAfterBreak="0">
    <w:nsid w:val="27965677"/>
    <w:multiLevelType w:val="multilevel"/>
    <w:tmpl w:val="0E10CEA6"/>
    <w:lvl w:ilvl="0">
      <w:start w:val="1"/>
      <w:numFmt w:val="decimal"/>
      <w:lvlText w:val="%1."/>
      <w:lvlJc w:val="left"/>
      <w:pPr>
        <w:ind w:left="1751" w:hanging="480"/>
      </w:pPr>
    </w:lvl>
    <w:lvl w:ilvl="1">
      <w:start w:val="1"/>
      <w:numFmt w:val="ideographTraditional"/>
      <w:lvlText w:val="%2、"/>
      <w:lvlJc w:val="left"/>
      <w:pPr>
        <w:ind w:left="2231" w:hanging="480"/>
      </w:pPr>
    </w:lvl>
    <w:lvl w:ilvl="2">
      <w:start w:val="1"/>
      <w:numFmt w:val="lowerRoman"/>
      <w:lvlText w:val="%3."/>
      <w:lvlJc w:val="right"/>
      <w:pPr>
        <w:ind w:left="2711" w:hanging="480"/>
      </w:pPr>
    </w:lvl>
    <w:lvl w:ilvl="3">
      <w:start w:val="1"/>
      <w:numFmt w:val="decimal"/>
      <w:lvlText w:val="%4."/>
      <w:lvlJc w:val="left"/>
      <w:pPr>
        <w:ind w:left="3191" w:hanging="480"/>
      </w:pPr>
    </w:lvl>
    <w:lvl w:ilvl="4">
      <w:start w:val="1"/>
      <w:numFmt w:val="ideographTraditional"/>
      <w:lvlText w:val="%5、"/>
      <w:lvlJc w:val="left"/>
      <w:pPr>
        <w:ind w:left="3671" w:hanging="480"/>
      </w:pPr>
    </w:lvl>
    <w:lvl w:ilvl="5">
      <w:start w:val="1"/>
      <w:numFmt w:val="lowerRoman"/>
      <w:lvlText w:val="%6."/>
      <w:lvlJc w:val="right"/>
      <w:pPr>
        <w:ind w:left="4151" w:hanging="480"/>
      </w:pPr>
    </w:lvl>
    <w:lvl w:ilvl="6">
      <w:start w:val="1"/>
      <w:numFmt w:val="decimal"/>
      <w:lvlText w:val="%7."/>
      <w:lvlJc w:val="left"/>
      <w:pPr>
        <w:ind w:left="4631" w:hanging="480"/>
      </w:pPr>
    </w:lvl>
    <w:lvl w:ilvl="7">
      <w:start w:val="1"/>
      <w:numFmt w:val="ideographTraditional"/>
      <w:lvlText w:val="%8、"/>
      <w:lvlJc w:val="left"/>
      <w:pPr>
        <w:ind w:left="5111" w:hanging="480"/>
      </w:pPr>
    </w:lvl>
    <w:lvl w:ilvl="8">
      <w:start w:val="1"/>
      <w:numFmt w:val="lowerRoman"/>
      <w:lvlText w:val="%9."/>
      <w:lvlJc w:val="right"/>
      <w:pPr>
        <w:ind w:left="5591" w:hanging="480"/>
      </w:pPr>
    </w:lvl>
  </w:abstractNum>
  <w:abstractNum w:abstractNumId="112" w15:restartNumberingAfterBreak="0">
    <w:nsid w:val="28267E8B"/>
    <w:multiLevelType w:val="hybridMultilevel"/>
    <w:tmpl w:val="FBB261A6"/>
    <w:lvl w:ilvl="0" w:tplc="A7F023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285614E1"/>
    <w:multiLevelType w:val="hybridMultilevel"/>
    <w:tmpl w:val="FDEAAE2E"/>
    <w:lvl w:ilvl="0" w:tplc="FE7EED2A">
      <w:start w:val="1"/>
      <w:numFmt w:val="taiwaneseCountingThousand"/>
      <w:suff w:val="space"/>
      <w:lvlText w:val="%1、"/>
      <w:lvlJc w:val="left"/>
      <w:pPr>
        <w:ind w:left="284" w:hanging="284"/>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15:restartNumberingAfterBreak="0">
    <w:nsid w:val="29474A23"/>
    <w:multiLevelType w:val="hybridMultilevel"/>
    <w:tmpl w:val="78B896C4"/>
    <w:lvl w:ilvl="0" w:tplc="77206CC6">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5" w15:restartNumberingAfterBreak="0">
    <w:nsid w:val="294F6A71"/>
    <w:multiLevelType w:val="hybridMultilevel"/>
    <w:tmpl w:val="6E808736"/>
    <w:lvl w:ilvl="0" w:tplc="93A0C9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15:restartNumberingAfterBreak="0">
    <w:nsid w:val="29D922E6"/>
    <w:multiLevelType w:val="multilevel"/>
    <w:tmpl w:val="D146EDE8"/>
    <w:lvl w:ilvl="0">
      <w:start w:val="1"/>
      <w:numFmt w:val="decimal"/>
      <w:lvlText w:val="%1."/>
      <w:lvlJc w:val="left"/>
      <w:pPr>
        <w:ind w:left="1470" w:hanging="480"/>
      </w:pPr>
      <w:rPr>
        <w:rFonts w:hint="default"/>
      </w:rPr>
    </w:lvl>
    <w:lvl w:ilvl="1">
      <w:start w:val="1"/>
      <w:numFmt w:val="ideographTraditional"/>
      <w:lvlText w:val="%2、"/>
      <w:lvlJc w:val="left"/>
      <w:pPr>
        <w:ind w:left="1950" w:hanging="480"/>
      </w:pPr>
    </w:lvl>
    <w:lvl w:ilvl="2">
      <w:start w:val="1"/>
      <w:numFmt w:val="lowerRoman"/>
      <w:lvlText w:val="%3."/>
      <w:lvlJc w:val="right"/>
      <w:pPr>
        <w:ind w:left="2430" w:hanging="480"/>
      </w:pPr>
    </w:lvl>
    <w:lvl w:ilvl="3">
      <w:start w:val="1"/>
      <w:numFmt w:val="decimal"/>
      <w:lvlText w:val="%4."/>
      <w:lvlJc w:val="left"/>
      <w:pPr>
        <w:ind w:left="2910" w:hanging="480"/>
      </w:pPr>
    </w:lvl>
    <w:lvl w:ilvl="4">
      <w:start w:val="1"/>
      <w:numFmt w:val="ideographTraditional"/>
      <w:lvlText w:val="%5、"/>
      <w:lvlJc w:val="left"/>
      <w:pPr>
        <w:ind w:left="3390" w:hanging="480"/>
      </w:pPr>
    </w:lvl>
    <w:lvl w:ilvl="5">
      <w:start w:val="1"/>
      <w:numFmt w:val="lowerRoman"/>
      <w:lvlText w:val="%6."/>
      <w:lvlJc w:val="right"/>
      <w:pPr>
        <w:ind w:left="3870" w:hanging="480"/>
      </w:pPr>
    </w:lvl>
    <w:lvl w:ilvl="6">
      <w:start w:val="1"/>
      <w:numFmt w:val="decimal"/>
      <w:lvlText w:val="%7."/>
      <w:lvlJc w:val="left"/>
      <w:pPr>
        <w:ind w:left="4350" w:hanging="480"/>
      </w:pPr>
    </w:lvl>
    <w:lvl w:ilvl="7">
      <w:start w:val="1"/>
      <w:numFmt w:val="ideographTraditional"/>
      <w:lvlText w:val="%8、"/>
      <w:lvlJc w:val="left"/>
      <w:pPr>
        <w:ind w:left="4830" w:hanging="480"/>
      </w:pPr>
    </w:lvl>
    <w:lvl w:ilvl="8">
      <w:start w:val="1"/>
      <w:numFmt w:val="lowerRoman"/>
      <w:lvlText w:val="%9."/>
      <w:lvlJc w:val="right"/>
      <w:pPr>
        <w:ind w:left="5310" w:hanging="480"/>
      </w:pPr>
    </w:lvl>
  </w:abstractNum>
  <w:abstractNum w:abstractNumId="117" w15:restartNumberingAfterBreak="0">
    <w:nsid w:val="2ABB1368"/>
    <w:multiLevelType w:val="hybridMultilevel"/>
    <w:tmpl w:val="3D16BE1C"/>
    <w:lvl w:ilvl="0" w:tplc="DB98E8D6">
      <w:start w:val="1"/>
      <w:numFmt w:val="bullet"/>
      <w:lvlText w:val="•"/>
      <w:lvlJc w:val="left"/>
      <w:pPr>
        <w:tabs>
          <w:tab w:val="num" w:pos="720"/>
        </w:tabs>
        <w:ind w:left="720" w:hanging="360"/>
      </w:pPr>
      <w:rPr>
        <w:rFonts w:ascii="Arial" w:hAnsi="Arial" w:hint="default"/>
      </w:rPr>
    </w:lvl>
    <w:lvl w:ilvl="1" w:tplc="D71E4E6C">
      <w:start w:val="1"/>
      <w:numFmt w:val="bullet"/>
      <w:lvlText w:val="•"/>
      <w:lvlJc w:val="left"/>
      <w:pPr>
        <w:tabs>
          <w:tab w:val="num" w:pos="1440"/>
        </w:tabs>
        <w:ind w:left="1440" w:hanging="360"/>
      </w:pPr>
      <w:rPr>
        <w:rFonts w:ascii="Arial" w:hAnsi="Arial" w:hint="default"/>
      </w:rPr>
    </w:lvl>
    <w:lvl w:ilvl="2" w:tplc="E2C2BC56" w:tentative="1">
      <w:start w:val="1"/>
      <w:numFmt w:val="bullet"/>
      <w:lvlText w:val="•"/>
      <w:lvlJc w:val="left"/>
      <w:pPr>
        <w:tabs>
          <w:tab w:val="num" w:pos="2160"/>
        </w:tabs>
        <w:ind w:left="2160" w:hanging="360"/>
      </w:pPr>
      <w:rPr>
        <w:rFonts w:ascii="Arial" w:hAnsi="Arial" w:hint="default"/>
      </w:rPr>
    </w:lvl>
    <w:lvl w:ilvl="3" w:tplc="C30899C4" w:tentative="1">
      <w:start w:val="1"/>
      <w:numFmt w:val="bullet"/>
      <w:lvlText w:val="•"/>
      <w:lvlJc w:val="left"/>
      <w:pPr>
        <w:tabs>
          <w:tab w:val="num" w:pos="2880"/>
        </w:tabs>
        <w:ind w:left="2880" w:hanging="360"/>
      </w:pPr>
      <w:rPr>
        <w:rFonts w:ascii="Arial" w:hAnsi="Arial" w:hint="default"/>
      </w:rPr>
    </w:lvl>
    <w:lvl w:ilvl="4" w:tplc="86F609D6" w:tentative="1">
      <w:start w:val="1"/>
      <w:numFmt w:val="bullet"/>
      <w:lvlText w:val="•"/>
      <w:lvlJc w:val="left"/>
      <w:pPr>
        <w:tabs>
          <w:tab w:val="num" w:pos="3600"/>
        </w:tabs>
        <w:ind w:left="3600" w:hanging="360"/>
      </w:pPr>
      <w:rPr>
        <w:rFonts w:ascii="Arial" w:hAnsi="Arial" w:hint="default"/>
      </w:rPr>
    </w:lvl>
    <w:lvl w:ilvl="5" w:tplc="9AAEB0D4" w:tentative="1">
      <w:start w:val="1"/>
      <w:numFmt w:val="bullet"/>
      <w:lvlText w:val="•"/>
      <w:lvlJc w:val="left"/>
      <w:pPr>
        <w:tabs>
          <w:tab w:val="num" w:pos="4320"/>
        </w:tabs>
        <w:ind w:left="4320" w:hanging="360"/>
      </w:pPr>
      <w:rPr>
        <w:rFonts w:ascii="Arial" w:hAnsi="Arial" w:hint="default"/>
      </w:rPr>
    </w:lvl>
    <w:lvl w:ilvl="6" w:tplc="5CC6751E" w:tentative="1">
      <w:start w:val="1"/>
      <w:numFmt w:val="bullet"/>
      <w:lvlText w:val="•"/>
      <w:lvlJc w:val="left"/>
      <w:pPr>
        <w:tabs>
          <w:tab w:val="num" w:pos="5040"/>
        </w:tabs>
        <w:ind w:left="5040" w:hanging="360"/>
      </w:pPr>
      <w:rPr>
        <w:rFonts w:ascii="Arial" w:hAnsi="Arial" w:hint="default"/>
      </w:rPr>
    </w:lvl>
    <w:lvl w:ilvl="7" w:tplc="7F28C5E8" w:tentative="1">
      <w:start w:val="1"/>
      <w:numFmt w:val="bullet"/>
      <w:lvlText w:val="•"/>
      <w:lvlJc w:val="left"/>
      <w:pPr>
        <w:tabs>
          <w:tab w:val="num" w:pos="5760"/>
        </w:tabs>
        <w:ind w:left="5760" w:hanging="360"/>
      </w:pPr>
      <w:rPr>
        <w:rFonts w:ascii="Arial" w:hAnsi="Arial" w:hint="default"/>
      </w:rPr>
    </w:lvl>
    <w:lvl w:ilvl="8" w:tplc="0AE2EB92"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2B423A9E"/>
    <w:multiLevelType w:val="hybridMultilevel"/>
    <w:tmpl w:val="12163C96"/>
    <w:lvl w:ilvl="0" w:tplc="67CEBB04">
      <w:start w:val="1"/>
      <w:numFmt w:val="decimal"/>
      <w:lvlText w:val="(%1)"/>
      <w:lvlJc w:val="left"/>
      <w:pPr>
        <w:ind w:left="432" w:hanging="43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15:restartNumberingAfterBreak="0">
    <w:nsid w:val="2BCE36FB"/>
    <w:multiLevelType w:val="hybridMultilevel"/>
    <w:tmpl w:val="8C7E4C26"/>
    <w:lvl w:ilvl="0" w:tplc="1B9C706E">
      <w:start w:val="1"/>
      <w:numFmt w:val="decimal"/>
      <w:suff w:val="space"/>
      <w:lvlText w:val="%1."/>
      <w:lvlJc w:val="left"/>
      <w:pPr>
        <w:ind w:left="0" w:firstLine="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15:restartNumberingAfterBreak="0">
    <w:nsid w:val="2C5A314D"/>
    <w:multiLevelType w:val="hybridMultilevel"/>
    <w:tmpl w:val="D62AA66C"/>
    <w:lvl w:ilvl="0" w:tplc="D802794C">
      <w:start w:val="7"/>
      <w:numFmt w:val="ideographLegalTraditional"/>
      <w:suff w:val="space"/>
      <w:lvlText w:val="%1、"/>
      <w:lvlJc w:val="left"/>
      <w:pPr>
        <w:ind w:left="0" w:firstLine="2411"/>
      </w:pPr>
      <w:rPr>
        <w:rFonts w:hint="eastAsia"/>
        <w:sz w:val="32"/>
        <w:szCs w:val="32"/>
      </w:rPr>
    </w:lvl>
    <w:lvl w:ilvl="1" w:tplc="04090019" w:tentative="1">
      <w:start w:val="1"/>
      <w:numFmt w:val="ideographTraditional"/>
      <w:lvlText w:val="%2、"/>
      <w:lvlJc w:val="left"/>
      <w:pPr>
        <w:ind w:left="1101" w:hanging="480"/>
      </w:pPr>
    </w:lvl>
    <w:lvl w:ilvl="2" w:tplc="0409001B" w:tentative="1">
      <w:start w:val="1"/>
      <w:numFmt w:val="lowerRoman"/>
      <w:lvlText w:val="%3."/>
      <w:lvlJc w:val="right"/>
      <w:pPr>
        <w:ind w:left="1581" w:hanging="480"/>
      </w:p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121" w15:restartNumberingAfterBreak="0">
    <w:nsid w:val="2C601F5B"/>
    <w:multiLevelType w:val="hybridMultilevel"/>
    <w:tmpl w:val="D29AD3F0"/>
    <w:lvl w:ilvl="0" w:tplc="360CC3A2">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2" w15:restartNumberingAfterBreak="0">
    <w:nsid w:val="2D4151CE"/>
    <w:multiLevelType w:val="hybridMultilevel"/>
    <w:tmpl w:val="2D1292FE"/>
    <w:lvl w:ilvl="0" w:tplc="EB62A818">
      <w:start w:val="1"/>
      <w:numFmt w:val="taiwaneseCountingThousand"/>
      <w:lvlText w:val="%1、"/>
      <w:lvlJc w:val="left"/>
      <w:pPr>
        <w:ind w:left="1160" w:hanging="720"/>
      </w:pPr>
      <w:rPr>
        <w:rFonts w:ascii="Helvetica Neue" w:hAnsi="Helvetica Neue" w:cs="Arial Unicode MS" w:hint="default"/>
      </w:r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123" w15:restartNumberingAfterBreak="0">
    <w:nsid w:val="2D641401"/>
    <w:multiLevelType w:val="hybridMultilevel"/>
    <w:tmpl w:val="BE2C3584"/>
    <w:lvl w:ilvl="0" w:tplc="88C458C0">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15:restartNumberingAfterBreak="0">
    <w:nsid w:val="2E117590"/>
    <w:multiLevelType w:val="hybridMultilevel"/>
    <w:tmpl w:val="7A2A2950"/>
    <w:lvl w:ilvl="0" w:tplc="43C66C54">
      <w:start w:val="1"/>
      <w:numFmt w:val="taiwaneseCountingThousand"/>
      <w:lvlText w:val="%1、"/>
      <w:lvlJc w:val="left"/>
      <w:pPr>
        <w:ind w:left="3174" w:hanging="480"/>
      </w:pPr>
      <w:rPr>
        <w:rFonts w:cs="Times New Roman" w:hint="eastAsia"/>
        <w:lang w:val="en-US"/>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5" w15:restartNumberingAfterBreak="0">
    <w:nsid w:val="2E3D159E"/>
    <w:multiLevelType w:val="hybridMultilevel"/>
    <w:tmpl w:val="0876DA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6" w15:restartNumberingAfterBreak="0">
    <w:nsid w:val="2E3D226D"/>
    <w:multiLevelType w:val="hybridMultilevel"/>
    <w:tmpl w:val="F63E377E"/>
    <w:lvl w:ilvl="0" w:tplc="0A409762">
      <w:start w:val="1"/>
      <w:numFmt w:val="taiwaneseCountingThousand"/>
      <w:suff w:val="space"/>
      <w:lvlText w:val="%1、"/>
      <w:lvlJc w:val="left"/>
      <w:pPr>
        <w:ind w:left="0" w:firstLine="2411"/>
      </w:pPr>
      <w:rPr>
        <w:rFonts w:hint="eastAsia"/>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127" w15:restartNumberingAfterBreak="0">
    <w:nsid w:val="2E703B46"/>
    <w:multiLevelType w:val="multilevel"/>
    <w:tmpl w:val="21D413AC"/>
    <w:lvl w:ilvl="0">
      <w:start w:val="1"/>
      <w:numFmt w:val="taiwaneseCountingThousand"/>
      <w:lvlText w:val="%1、"/>
      <w:lvlJc w:val="left"/>
      <w:pPr>
        <w:ind w:left="567" w:hanging="567"/>
      </w:pPr>
      <w:rPr>
        <w:rFonts w:hint="default"/>
        <w:sz w:val="24"/>
        <w:szCs w:val="24"/>
      </w:rPr>
    </w:lvl>
    <w:lvl w:ilvl="1">
      <w:start w:val="1"/>
      <w:numFmt w:val="ideographTraditional"/>
      <w:lvlText w:val="%2、"/>
      <w:lvlJc w:val="left"/>
      <w:pPr>
        <w:ind w:left="1510" w:hanging="480"/>
      </w:pPr>
    </w:lvl>
    <w:lvl w:ilvl="2">
      <w:start w:val="1"/>
      <w:numFmt w:val="lowerRoman"/>
      <w:lvlText w:val="%3."/>
      <w:lvlJc w:val="right"/>
      <w:pPr>
        <w:ind w:left="1990" w:hanging="480"/>
      </w:pPr>
    </w:lvl>
    <w:lvl w:ilvl="3">
      <w:start w:val="1"/>
      <w:numFmt w:val="decimal"/>
      <w:lvlText w:val="%4."/>
      <w:lvlJc w:val="left"/>
      <w:pPr>
        <w:ind w:left="2470" w:hanging="480"/>
      </w:pPr>
    </w:lvl>
    <w:lvl w:ilvl="4">
      <w:start w:val="1"/>
      <w:numFmt w:val="ideographTraditional"/>
      <w:lvlText w:val="%5、"/>
      <w:lvlJc w:val="left"/>
      <w:pPr>
        <w:ind w:left="2950" w:hanging="480"/>
      </w:pPr>
    </w:lvl>
    <w:lvl w:ilvl="5">
      <w:start w:val="1"/>
      <w:numFmt w:val="lowerRoman"/>
      <w:lvlText w:val="%6."/>
      <w:lvlJc w:val="right"/>
      <w:pPr>
        <w:ind w:left="3430" w:hanging="480"/>
      </w:pPr>
    </w:lvl>
    <w:lvl w:ilvl="6">
      <w:start w:val="1"/>
      <w:numFmt w:val="decimal"/>
      <w:lvlText w:val="%7."/>
      <w:lvlJc w:val="left"/>
      <w:pPr>
        <w:ind w:left="3910" w:hanging="480"/>
      </w:pPr>
    </w:lvl>
    <w:lvl w:ilvl="7">
      <w:start w:val="1"/>
      <w:numFmt w:val="ideographTraditional"/>
      <w:lvlText w:val="%8、"/>
      <w:lvlJc w:val="left"/>
      <w:pPr>
        <w:ind w:left="4390" w:hanging="480"/>
      </w:pPr>
    </w:lvl>
    <w:lvl w:ilvl="8">
      <w:start w:val="1"/>
      <w:numFmt w:val="lowerRoman"/>
      <w:lvlText w:val="%9."/>
      <w:lvlJc w:val="right"/>
      <w:pPr>
        <w:ind w:left="4870" w:hanging="480"/>
      </w:pPr>
    </w:lvl>
  </w:abstractNum>
  <w:abstractNum w:abstractNumId="128" w15:restartNumberingAfterBreak="0">
    <w:nsid w:val="2E802EE9"/>
    <w:multiLevelType w:val="hybridMultilevel"/>
    <w:tmpl w:val="A9EAE656"/>
    <w:lvl w:ilvl="0" w:tplc="27FC55EE">
      <w:start w:val="1"/>
      <w:numFmt w:val="decimal"/>
      <w:lvlText w:val="%1."/>
      <w:lvlJc w:val="left"/>
      <w:pPr>
        <w:ind w:left="480" w:hanging="480"/>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15:restartNumberingAfterBreak="0">
    <w:nsid w:val="2EDD128A"/>
    <w:multiLevelType w:val="hybridMultilevel"/>
    <w:tmpl w:val="F2C067D2"/>
    <w:lvl w:ilvl="0" w:tplc="C6CC1E2C">
      <w:start w:val="1"/>
      <w:numFmt w:val="decimal"/>
      <w:suff w:val="space"/>
      <w:lvlText w:val="%1."/>
      <w:lvlJc w:val="left"/>
      <w:pPr>
        <w:ind w:left="0" w:firstLine="2411"/>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15:restartNumberingAfterBreak="0">
    <w:nsid w:val="2FB56539"/>
    <w:multiLevelType w:val="hybridMultilevel"/>
    <w:tmpl w:val="4D4E3978"/>
    <w:lvl w:ilvl="0" w:tplc="EE42D8A8">
      <w:start w:val="1"/>
      <w:numFmt w:val="decimal"/>
      <w:lvlText w:val="%1."/>
      <w:lvlJc w:val="left"/>
      <w:pPr>
        <w:ind w:left="1644" w:hanging="56"/>
      </w:pPr>
      <w:rPr>
        <w:rFonts w:hint="eastAsia"/>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31" w15:restartNumberingAfterBreak="0">
    <w:nsid w:val="2FC675B3"/>
    <w:multiLevelType w:val="hybridMultilevel"/>
    <w:tmpl w:val="7326FD0C"/>
    <w:lvl w:ilvl="0" w:tplc="0D54CDCA">
      <w:start w:val="1"/>
      <w:numFmt w:val="ideographLegalTraditional"/>
      <w:suff w:val="space"/>
      <w:lvlText w:val="%1、"/>
      <w:lvlJc w:val="left"/>
      <w:pPr>
        <w:ind w:left="0" w:firstLine="2978"/>
      </w:pPr>
      <w:rPr>
        <w:rFonts w:hint="eastAsia"/>
        <w:b/>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15:restartNumberingAfterBreak="0">
    <w:nsid w:val="300D17EF"/>
    <w:multiLevelType w:val="hybridMultilevel"/>
    <w:tmpl w:val="6D640F00"/>
    <w:lvl w:ilvl="0" w:tplc="9CB6642C">
      <w:start w:val="1"/>
      <w:numFmt w:val="ideographLegalTraditional"/>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15:restartNumberingAfterBreak="0">
    <w:nsid w:val="30223527"/>
    <w:multiLevelType w:val="hybridMultilevel"/>
    <w:tmpl w:val="839805D2"/>
    <w:lvl w:ilvl="0" w:tplc="0409000F">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4" w15:restartNumberingAfterBreak="0">
    <w:nsid w:val="314D176F"/>
    <w:multiLevelType w:val="hybridMultilevel"/>
    <w:tmpl w:val="4A5AAC2C"/>
    <w:lvl w:ilvl="0" w:tplc="5A0608C8">
      <w:start w:val="1"/>
      <w:numFmt w:val="ideographLegalTradition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5" w15:restartNumberingAfterBreak="0">
    <w:nsid w:val="315D72C6"/>
    <w:multiLevelType w:val="hybridMultilevel"/>
    <w:tmpl w:val="4F829FF6"/>
    <w:lvl w:ilvl="0" w:tplc="2F9A99F8">
      <w:start w:val="1"/>
      <w:numFmt w:val="taiwaneseCountingThousand"/>
      <w:suff w:val="space"/>
      <w:lvlText w:val="%1、"/>
      <w:lvlJc w:val="left"/>
      <w:pPr>
        <w:ind w:left="0" w:firstLine="2411"/>
      </w:pPr>
      <w:rPr>
        <w:rFonts w:hint="default"/>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15:restartNumberingAfterBreak="0">
    <w:nsid w:val="31B63E08"/>
    <w:multiLevelType w:val="multilevel"/>
    <w:tmpl w:val="3C645800"/>
    <w:lvl w:ilvl="0">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840" w:hanging="480"/>
      </w:pPr>
    </w:lvl>
    <w:lvl w:ilvl="2">
      <w:start w:val="1"/>
      <w:numFmt w:val="lowerRoman"/>
      <w:lvlText w:val="%3."/>
      <w:lvlJc w:val="right"/>
      <w:pPr>
        <w:ind w:left="2320" w:hanging="480"/>
      </w:pPr>
    </w:lvl>
    <w:lvl w:ilvl="3">
      <w:start w:val="1"/>
      <w:numFmt w:val="decimal"/>
      <w:lvlText w:val="%4."/>
      <w:lvlJc w:val="left"/>
      <w:pPr>
        <w:ind w:left="2800" w:hanging="480"/>
      </w:pPr>
    </w:lvl>
    <w:lvl w:ilvl="4">
      <w:start w:val="1"/>
      <w:numFmt w:val="ideographTraditional"/>
      <w:lvlText w:val="%5、"/>
      <w:lvlJc w:val="left"/>
      <w:pPr>
        <w:ind w:left="3280" w:hanging="480"/>
      </w:pPr>
    </w:lvl>
    <w:lvl w:ilvl="5">
      <w:start w:val="1"/>
      <w:numFmt w:val="lowerRoman"/>
      <w:lvlText w:val="%6."/>
      <w:lvlJc w:val="right"/>
      <w:pPr>
        <w:ind w:left="3760" w:hanging="480"/>
      </w:pPr>
    </w:lvl>
    <w:lvl w:ilvl="6">
      <w:start w:val="1"/>
      <w:numFmt w:val="decimal"/>
      <w:lvlText w:val="%7."/>
      <w:lvlJc w:val="left"/>
      <w:pPr>
        <w:ind w:left="4240" w:hanging="480"/>
      </w:pPr>
    </w:lvl>
    <w:lvl w:ilvl="7">
      <w:start w:val="1"/>
      <w:numFmt w:val="ideographTraditional"/>
      <w:lvlText w:val="%8、"/>
      <w:lvlJc w:val="left"/>
      <w:pPr>
        <w:ind w:left="4720" w:hanging="480"/>
      </w:pPr>
    </w:lvl>
    <w:lvl w:ilvl="8">
      <w:start w:val="1"/>
      <w:numFmt w:val="lowerRoman"/>
      <w:lvlText w:val="%9."/>
      <w:lvlJc w:val="right"/>
      <w:pPr>
        <w:ind w:left="5200" w:hanging="480"/>
      </w:pPr>
    </w:lvl>
  </w:abstractNum>
  <w:abstractNum w:abstractNumId="137" w15:restartNumberingAfterBreak="0">
    <w:nsid w:val="31C45E5F"/>
    <w:multiLevelType w:val="hybridMultilevel"/>
    <w:tmpl w:val="64E2CB6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8" w15:restartNumberingAfterBreak="0">
    <w:nsid w:val="31D57448"/>
    <w:multiLevelType w:val="hybridMultilevel"/>
    <w:tmpl w:val="820EE79A"/>
    <w:lvl w:ilvl="0" w:tplc="D600396C">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9" w15:restartNumberingAfterBreak="0">
    <w:nsid w:val="32257B6D"/>
    <w:multiLevelType w:val="hybridMultilevel"/>
    <w:tmpl w:val="077EDDBA"/>
    <w:lvl w:ilvl="0" w:tplc="1848F75C">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0" w15:restartNumberingAfterBreak="0">
    <w:nsid w:val="323434E8"/>
    <w:multiLevelType w:val="multilevel"/>
    <w:tmpl w:val="9F0E5C96"/>
    <w:lvl w:ilvl="0">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840" w:hanging="480"/>
      </w:pPr>
    </w:lvl>
    <w:lvl w:ilvl="2">
      <w:start w:val="1"/>
      <w:numFmt w:val="lowerRoman"/>
      <w:lvlText w:val="%3."/>
      <w:lvlJc w:val="right"/>
      <w:pPr>
        <w:ind w:left="2320" w:hanging="480"/>
      </w:pPr>
    </w:lvl>
    <w:lvl w:ilvl="3">
      <w:start w:val="1"/>
      <w:numFmt w:val="decimal"/>
      <w:lvlText w:val="%4."/>
      <w:lvlJc w:val="left"/>
      <w:pPr>
        <w:ind w:left="2800" w:hanging="480"/>
      </w:pPr>
    </w:lvl>
    <w:lvl w:ilvl="4">
      <w:start w:val="1"/>
      <w:numFmt w:val="ideographTraditional"/>
      <w:lvlText w:val="%5、"/>
      <w:lvlJc w:val="left"/>
      <w:pPr>
        <w:ind w:left="3280" w:hanging="480"/>
      </w:pPr>
    </w:lvl>
    <w:lvl w:ilvl="5">
      <w:start w:val="1"/>
      <w:numFmt w:val="lowerRoman"/>
      <w:lvlText w:val="%6."/>
      <w:lvlJc w:val="right"/>
      <w:pPr>
        <w:ind w:left="3760" w:hanging="480"/>
      </w:pPr>
    </w:lvl>
    <w:lvl w:ilvl="6">
      <w:start w:val="1"/>
      <w:numFmt w:val="decimal"/>
      <w:lvlText w:val="%7."/>
      <w:lvlJc w:val="left"/>
      <w:pPr>
        <w:ind w:left="4240" w:hanging="480"/>
      </w:pPr>
    </w:lvl>
    <w:lvl w:ilvl="7">
      <w:start w:val="1"/>
      <w:numFmt w:val="ideographTraditional"/>
      <w:lvlText w:val="%8、"/>
      <w:lvlJc w:val="left"/>
      <w:pPr>
        <w:ind w:left="4720" w:hanging="480"/>
      </w:pPr>
    </w:lvl>
    <w:lvl w:ilvl="8">
      <w:start w:val="1"/>
      <w:numFmt w:val="lowerRoman"/>
      <w:lvlText w:val="%9."/>
      <w:lvlJc w:val="right"/>
      <w:pPr>
        <w:ind w:left="5200" w:hanging="480"/>
      </w:pPr>
    </w:lvl>
  </w:abstractNum>
  <w:abstractNum w:abstractNumId="141" w15:restartNumberingAfterBreak="0">
    <w:nsid w:val="323B4B82"/>
    <w:multiLevelType w:val="hybridMultilevel"/>
    <w:tmpl w:val="22B6FCD2"/>
    <w:styleLink w:val="a"/>
    <w:lvl w:ilvl="0" w:tplc="9568506C">
      <w:start w:val="1"/>
      <w:numFmt w:val="decimal"/>
      <w:lvlText w:val="%1."/>
      <w:lvlJc w:val="left"/>
      <w:pPr>
        <w:ind w:left="45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9DE033CA">
      <w:start w:val="1"/>
      <w:numFmt w:val="decimal"/>
      <w:lvlText w:val="%2."/>
      <w:lvlJc w:val="left"/>
      <w:pPr>
        <w:ind w:left="81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A94F9CA">
      <w:start w:val="1"/>
      <w:numFmt w:val="decimal"/>
      <w:lvlText w:val="%3."/>
      <w:lvlJc w:val="left"/>
      <w:pPr>
        <w:ind w:left="117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73AE395C">
      <w:start w:val="1"/>
      <w:numFmt w:val="decimal"/>
      <w:lvlText w:val="%4."/>
      <w:lvlJc w:val="left"/>
      <w:pPr>
        <w:ind w:left="153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85A730C">
      <w:start w:val="1"/>
      <w:numFmt w:val="decimal"/>
      <w:lvlText w:val="%5."/>
      <w:lvlJc w:val="left"/>
      <w:pPr>
        <w:ind w:left="189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05481DC8">
      <w:start w:val="1"/>
      <w:numFmt w:val="decimal"/>
      <w:lvlText w:val="%6."/>
      <w:lvlJc w:val="left"/>
      <w:pPr>
        <w:ind w:left="225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D161AC0">
      <w:start w:val="1"/>
      <w:numFmt w:val="decimal"/>
      <w:lvlText w:val="%7."/>
      <w:lvlJc w:val="left"/>
      <w:pPr>
        <w:ind w:left="261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A28C7774">
      <w:start w:val="1"/>
      <w:numFmt w:val="decimal"/>
      <w:lvlText w:val="%8."/>
      <w:lvlJc w:val="left"/>
      <w:pPr>
        <w:ind w:left="297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00895C0">
      <w:start w:val="1"/>
      <w:numFmt w:val="decimal"/>
      <w:lvlText w:val="%9."/>
      <w:lvlJc w:val="left"/>
      <w:pPr>
        <w:ind w:left="3338" w:hanging="45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2" w15:restartNumberingAfterBreak="0">
    <w:nsid w:val="32FE669F"/>
    <w:multiLevelType w:val="hybridMultilevel"/>
    <w:tmpl w:val="F530FD6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3" w15:restartNumberingAfterBreak="0">
    <w:nsid w:val="33132843"/>
    <w:multiLevelType w:val="multilevel"/>
    <w:tmpl w:val="CA9C621C"/>
    <w:lvl w:ilvl="0">
      <w:start w:val="1"/>
      <w:numFmt w:val="decimal"/>
      <w:lvlText w:val="%1."/>
      <w:lvlJc w:val="left"/>
      <w:pPr>
        <w:ind w:left="2213" w:hanging="480"/>
      </w:pPr>
      <w:rPr>
        <w:rFonts w:hint="eastAsia"/>
        <w:b w:val="0"/>
        <w:bCs w:val="0"/>
      </w:rPr>
    </w:lvl>
    <w:lvl w:ilvl="1">
      <w:start w:val="1"/>
      <w:numFmt w:val="ideographTraditional"/>
      <w:lvlText w:val="%2、"/>
      <w:lvlJc w:val="left"/>
      <w:pPr>
        <w:ind w:left="2693" w:hanging="480"/>
      </w:pPr>
    </w:lvl>
    <w:lvl w:ilvl="2">
      <w:start w:val="1"/>
      <w:numFmt w:val="lowerRoman"/>
      <w:lvlText w:val="%3."/>
      <w:lvlJc w:val="right"/>
      <w:pPr>
        <w:ind w:left="3173" w:hanging="480"/>
      </w:pPr>
    </w:lvl>
    <w:lvl w:ilvl="3">
      <w:start w:val="1"/>
      <w:numFmt w:val="decimal"/>
      <w:lvlText w:val="%4."/>
      <w:lvlJc w:val="left"/>
      <w:pPr>
        <w:ind w:left="3653" w:hanging="480"/>
      </w:pPr>
    </w:lvl>
    <w:lvl w:ilvl="4">
      <w:start w:val="1"/>
      <w:numFmt w:val="ideographTraditional"/>
      <w:lvlText w:val="%5、"/>
      <w:lvlJc w:val="left"/>
      <w:pPr>
        <w:ind w:left="4133" w:hanging="480"/>
      </w:pPr>
    </w:lvl>
    <w:lvl w:ilvl="5">
      <w:start w:val="1"/>
      <w:numFmt w:val="lowerRoman"/>
      <w:lvlText w:val="%6."/>
      <w:lvlJc w:val="right"/>
      <w:pPr>
        <w:ind w:left="4613" w:hanging="480"/>
      </w:pPr>
    </w:lvl>
    <w:lvl w:ilvl="6">
      <w:start w:val="1"/>
      <w:numFmt w:val="decimal"/>
      <w:lvlText w:val="%7."/>
      <w:lvlJc w:val="left"/>
      <w:pPr>
        <w:ind w:left="5093" w:hanging="480"/>
      </w:pPr>
    </w:lvl>
    <w:lvl w:ilvl="7">
      <w:start w:val="1"/>
      <w:numFmt w:val="ideographTraditional"/>
      <w:lvlText w:val="%8、"/>
      <w:lvlJc w:val="left"/>
      <w:pPr>
        <w:ind w:left="5573" w:hanging="480"/>
      </w:pPr>
    </w:lvl>
    <w:lvl w:ilvl="8">
      <w:start w:val="1"/>
      <w:numFmt w:val="lowerRoman"/>
      <w:lvlText w:val="%9."/>
      <w:lvlJc w:val="right"/>
      <w:pPr>
        <w:ind w:left="6053" w:hanging="480"/>
      </w:pPr>
    </w:lvl>
  </w:abstractNum>
  <w:abstractNum w:abstractNumId="144" w15:restartNumberingAfterBreak="0">
    <w:nsid w:val="334F0BCB"/>
    <w:multiLevelType w:val="hybridMultilevel"/>
    <w:tmpl w:val="6FE658EC"/>
    <w:lvl w:ilvl="0" w:tplc="AC0CCFCC">
      <w:start w:val="1"/>
      <w:numFmt w:val="taiwaneseCountingThousand"/>
      <w:lvlText w:val="%1"/>
      <w:lvlJc w:val="left"/>
      <w:pPr>
        <w:ind w:left="510" w:hanging="480"/>
      </w:pPr>
      <w:rPr>
        <w:rFonts w:ascii="標楷體" w:eastAsia="標楷體" w:hAnsi="標楷體" w:hint="eastAsia"/>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145" w15:restartNumberingAfterBreak="0">
    <w:nsid w:val="34391979"/>
    <w:multiLevelType w:val="hybridMultilevel"/>
    <w:tmpl w:val="C9101F2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15:restartNumberingAfterBreak="0">
    <w:nsid w:val="34AC67FF"/>
    <w:multiLevelType w:val="hybridMultilevel"/>
    <w:tmpl w:val="A53687C4"/>
    <w:lvl w:ilvl="0" w:tplc="455A02A4">
      <w:start w:val="1"/>
      <w:numFmt w:val="taiwaneseCountingThousand"/>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7" w15:restartNumberingAfterBreak="0">
    <w:nsid w:val="35193698"/>
    <w:multiLevelType w:val="hybridMultilevel"/>
    <w:tmpl w:val="AC968D08"/>
    <w:lvl w:ilvl="0" w:tplc="77E4C4C6">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8" w15:restartNumberingAfterBreak="0">
    <w:nsid w:val="351B149A"/>
    <w:multiLevelType w:val="hybridMultilevel"/>
    <w:tmpl w:val="5BF645A8"/>
    <w:lvl w:ilvl="0" w:tplc="7D92C528">
      <w:start w:val="1"/>
      <w:numFmt w:val="taiwaneseCountingThousand"/>
      <w:lvlText w:val="%1、"/>
      <w:lvlJc w:val="left"/>
      <w:pPr>
        <w:ind w:left="567" w:hanging="567"/>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9" w15:restartNumberingAfterBreak="0">
    <w:nsid w:val="352A5904"/>
    <w:multiLevelType w:val="hybridMultilevel"/>
    <w:tmpl w:val="9DB24AC0"/>
    <w:lvl w:ilvl="0" w:tplc="2670061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0" w15:restartNumberingAfterBreak="0">
    <w:nsid w:val="355372FF"/>
    <w:multiLevelType w:val="multilevel"/>
    <w:tmpl w:val="146602C4"/>
    <w:lvl w:ilvl="0">
      <w:start w:val="1"/>
      <w:numFmt w:val="taiwaneseCountingThousand"/>
      <w:lvlText w:val="（%1）"/>
      <w:lvlJc w:val="left"/>
      <w:pPr>
        <w:ind w:left="1418" w:hanging="851"/>
      </w:pPr>
      <w:rPr>
        <w:rFonts w:ascii="標楷體" w:eastAsia="標楷體" w:hint="eastAsia"/>
        <w:b w:val="0"/>
        <w:i w:val="0"/>
        <w:caps w:val="0"/>
        <w:strike w:val="0"/>
        <w:dstrike w:val="0"/>
        <w:vanish w:val="0"/>
        <w:sz w:val="28"/>
        <w:vertAlign w:val="baseline"/>
      </w:rPr>
    </w:lvl>
    <w:lvl w:ilvl="1">
      <w:start w:val="1"/>
      <w:numFmt w:val="decimal"/>
      <w:lvlText w:val="%2."/>
      <w:lvlJc w:val="left"/>
      <w:pPr>
        <w:ind w:left="1560" w:hanging="360"/>
      </w:pPr>
      <w:rPr>
        <w:rFonts w:hint="default"/>
      </w:rPr>
    </w:lvl>
    <w:lvl w:ilvl="2">
      <w:start w:val="1"/>
      <w:numFmt w:val="lowerRoman"/>
      <w:lvlText w:val="%3."/>
      <w:lvlJc w:val="right"/>
      <w:pPr>
        <w:ind w:left="2160" w:hanging="480"/>
      </w:pPr>
    </w:lvl>
    <w:lvl w:ilvl="3">
      <w:start w:val="1"/>
      <w:numFmt w:val="decimal"/>
      <w:lvlText w:val="%4."/>
      <w:lvlJc w:val="left"/>
      <w:pPr>
        <w:ind w:left="2640" w:hanging="480"/>
      </w:pPr>
    </w:lvl>
    <w:lvl w:ilvl="4">
      <w:start w:val="1"/>
      <w:numFmt w:val="ideographTraditional"/>
      <w:lvlText w:val="%5、"/>
      <w:lvlJc w:val="left"/>
      <w:pPr>
        <w:ind w:left="3120" w:hanging="480"/>
      </w:pPr>
    </w:lvl>
    <w:lvl w:ilvl="5">
      <w:start w:val="1"/>
      <w:numFmt w:val="lowerRoman"/>
      <w:lvlText w:val="%6."/>
      <w:lvlJc w:val="right"/>
      <w:pPr>
        <w:ind w:left="3600" w:hanging="480"/>
      </w:pPr>
    </w:lvl>
    <w:lvl w:ilvl="6">
      <w:start w:val="1"/>
      <w:numFmt w:val="decimal"/>
      <w:lvlText w:val="%7."/>
      <w:lvlJc w:val="left"/>
      <w:pPr>
        <w:ind w:left="4080" w:hanging="480"/>
      </w:pPr>
    </w:lvl>
    <w:lvl w:ilvl="7">
      <w:start w:val="1"/>
      <w:numFmt w:val="ideographTraditional"/>
      <w:lvlText w:val="%8、"/>
      <w:lvlJc w:val="left"/>
      <w:pPr>
        <w:ind w:left="4560" w:hanging="480"/>
      </w:pPr>
    </w:lvl>
    <w:lvl w:ilvl="8">
      <w:start w:val="1"/>
      <w:numFmt w:val="lowerRoman"/>
      <w:lvlText w:val="%9."/>
      <w:lvlJc w:val="right"/>
      <w:pPr>
        <w:ind w:left="5040" w:hanging="480"/>
      </w:pPr>
    </w:lvl>
  </w:abstractNum>
  <w:abstractNum w:abstractNumId="151" w15:restartNumberingAfterBreak="0">
    <w:nsid w:val="35B04D90"/>
    <w:multiLevelType w:val="hybridMultilevel"/>
    <w:tmpl w:val="25F69F38"/>
    <w:lvl w:ilvl="0" w:tplc="36E44CEA">
      <w:start w:val="1"/>
      <w:numFmt w:val="decimal"/>
      <w:suff w:val="space"/>
      <w:lvlText w:val="%1."/>
      <w:lvlJc w:val="left"/>
      <w:pPr>
        <w:ind w:left="284" w:hanging="284"/>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2" w15:restartNumberingAfterBreak="0">
    <w:nsid w:val="35EB459B"/>
    <w:multiLevelType w:val="hybridMultilevel"/>
    <w:tmpl w:val="F830CE06"/>
    <w:lvl w:ilvl="0" w:tplc="64D48D04">
      <w:start w:val="1"/>
      <w:numFmt w:val="decimal"/>
      <w:lvlText w:val="%1."/>
      <w:lvlJc w:val="left"/>
      <w:pPr>
        <w:ind w:left="2068" w:hanging="480"/>
      </w:pPr>
      <w:rPr>
        <w:rFonts w:hint="eastAsia"/>
      </w:rPr>
    </w:lvl>
    <w:lvl w:ilvl="1" w:tplc="04090019" w:tentative="1">
      <w:start w:val="1"/>
      <w:numFmt w:val="ideographTraditional"/>
      <w:lvlText w:val="%2、"/>
      <w:lvlJc w:val="left"/>
      <w:pPr>
        <w:ind w:left="2548" w:hanging="480"/>
      </w:pPr>
    </w:lvl>
    <w:lvl w:ilvl="2" w:tplc="0409001B" w:tentative="1">
      <w:start w:val="1"/>
      <w:numFmt w:val="lowerRoman"/>
      <w:lvlText w:val="%3."/>
      <w:lvlJc w:val="right"/>
      <w:pPr>
        <w:ind w:left="3028" w:hanging="480"/>
      </w:pPr>
    </w:lvl>
    <w:lvl w:ilvl="3" w:tplc="0409000F" w:tentative="1">
      <w:start w:val="1"/>
      <w:numFmt w:val="decimal"/>
      <w:lvlText w:val="%4."/>
      <w:lvlJc w:val="left"/>
      <w:pPr>
        <w:ind w:left="3508" w:hanging="480"/>
      </w:pPr>
    </w:lvl>
    <w:lvl w:ilvl="4" w:tplc="04090019" w:tentative="1">
      <w:start w:val="1"/>
      <w:numFmt w:val="ideographTraditional"/>
      <w:lvlText w:val="%5、"/>
      <w:lvlJc w:val="left"/>
      <w:pPr>
        <w:ind w:left="3988" w:hanging="480"/>
      </w:pPr>
    </w:lvl>
    <w:lvl w:ilvl="5" w:tplc="0409001B" w:tentative="1">
      <w:start w:val="1"/>
      <w:numFmt w:val="lowerRoman"/>
      <w:lvlText w:val="%6."/>
      <w:lvlJc w:val="right"/>
      <w:pPr>
        <w:ind w:left="4468" w:hanging="480"/>
      </w:pPr>
    </w:lvl>
    <w:lvl w:ilvl="6" w:tplc="0409000F" w:tentative="1">
      <w:start w:val="1"/>
      <w:numFmt w:val="decimal"/>
      <w:lvlText w:val="%7."/>
      <w:lvlJc w:val="left"/>
      <w:pPr>
        <w:ind w:left="4948" w:hanging="480"/>
      </w:pPr>
    </w:lvl>
    <w:lvl w:ilvl="7" w:tplc="04090019" w:tentative="1">
      <w:start w:val="1"/>
      <w:numFmt w:val="ideographTraditional"/>
      <w:lvlText w:val="%8、"/>
      <w:lvlJc w:val="left"/>
      <w:pPr>
        <w:ind w:left="5428" w:hanging="480"/>
      </w:pPr>
    </w:lvl>
    <w:lvl w:ilvl="8" w:tplc="0409001B" w:tentative="1">
      <w:start w:val="1"/>
      <w:numFmt w:val="lowerRoman"/>
      <w:lvlText w:val="%9."/>
      <w:lvlJc w:val="right"/>
      <w:pPr>
        <w:ind w:left="5908" w:hanging="480"/>
      </w:pPr>
    </w:lvl>
  </w:abstractNum>
  <w:abstractNum w:abstractNumId="153" w15:restartNumberingAfterBreak="0">
    <w:nsid w:val="3627292F"/>
    <w:multiLevelType w:val="hybridMultilevel"/>
    <w:tmpl w:val="8E04BA7A"/>
    <w:lvl w:ilvl="0" w:tplc="377AA53C">
      <w:start w:val="1"/>
      <w:numFmt w:val="taiwaneseCountingThousand"/>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4" w15:restartNumberingAfterBreak="0">
    <w:nsid w:val="3646554D"/>
    <w:multiLevelType w:val="hybridMultilevel"/>
    <w:tmpl w:val="46ACBC5C"/>
    <w:lvl w:ilvl="0" w:tplc="145A3AB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5" w15:restartNumberingAfterBreak="0">
    <w:nsid w:val="364A63D7"/>
    <w:multiLevelType w:val="hybridMultilevel"/>
    <w:tmpl w:val="431C1DFC"/>
    <w:lvl w:ilvl="0" w:tplc="04090015">
      <w:start w:val="1"/>
      <w:numFmt w:val="taiwaneseCountingThousand"/>
      <w:lvlText w:val="%1、"/>
      <w:lvlJc w:val="left"/>
      <w:pPr>
        <w:ind w:left="1473"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6" w15:restartNumberingAfterBreak="0">
    <w:nsid w:val="36D5384D"/>
    <w:multiLevelType w:val="hybridMultilevel"/>
    <w:tmpl w:val="A266B01E"/>
    <w:lvl w:ilvl="0" w:tplc="BE042BB8">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15:restartNumberingAfterBreak="0">
    <w:nsid w:val="36D71EEE"/>
    <w:multiLevelType w:val="hybridMultilevel"/>
    <w:tmpl w:val="5E3ED0E2"/>
    <w:lvl w:ilvl="0" w:tplc="1FD21120">
      <w:start w:val="1"/>
      <w:numFmt w:val="decimal"/>
      <w:suff w:val="space"/>
      <w:lvlText w:val="%1."/>
      <w:lvlJc w:val="left"/>
      <w:pPr>
        <w:ind w:left="844" w:hanging="284"/>
      </w:pPr>
      <w:rPr>
        <w:rFonts w:ascii="標楷體" w:eastAsia="標楷體" w:hAnsi="標楷體" w:hint="eastAsia"/>
      </w:r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158" w15:restartNumberingAfterBreak="0">
    <w:nsid w:val="37002DAB"/>
    <w:multiLevelType w:val="multilevel"/>
    <w:tmpl w:val="43742ED6"/>
    <w:lvl w:ilvl="0">
      <w:start w:val="1"/>
      <w:numFmt w:val="ideographLegalTraditional"/>
      <w:lvlText w:val="%1、"/>
      <w:lvlJc w:val="left"/>
      <w:pPr>
        <w:ind w:left="567" w:hanging="567"/>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59" w15:restartNumberingAfterBreak="0">
    <w:nsid w:val="37C12900"/>
    <w:multiLevelType w:val="multilevel"/>
    <w:tmpl w:val="939AFFB0"/>
    <w:lvl w:ilvl="0">
      <w:start w:val="1"/>
      <w:numFmt w:val="ideographLegalTraditional"/>
      <w:lvlText w:val="第%1章  "/>
      <w:lvlJc w:val="left"/>
      <w:pPr>
        <w:ind w:left="480" w:hanging="480"/>
      </w:pPr>
      <w:rPr>
        <w:rFonts w:ascii="標楷體" w:eastAsia="標楷體" w:hAnsi="標楷體" w:hint="eastAsia"/>
        <w:b/>
        <w:i w:val="0"/>
        <w:sz w:val="32"/>
      </w:rPr>
    </w:lvl>
    <w:lvl w:ilvl="1">
      <w:start w:val="1"/>
      <w:numFmt w:val="taiwaneseCountingThousand"/>
      <w:lvlText w:val="%2、"/>
      <w:lvlJc w:val="left"/>
      <w:pPr>
        <w:ind w:left="-32766" w:firstLine="32766"/>
      </w:pPr>
      <w:rPr>
        <w:rFonts w:hint="eastAsia"/>
      </w:rPr>
    </w:lvl>
    <w:lvl w:ilvl="2">
      <w:start w:val="1"/>
      <w:numFmt w:val="lowerRoman"/>
      <w:lvlText w:val="%3."/>
      <w:lvlJc w:val="right"/>
      <w:pPr>
        <w:ind w:left="369" w:hanging="369"/>
      </w:pPr>
      <w:rPr>
        <w:rFonts w:hint="eastAsia"/>
      </w:rPr>
    </w:lvl>
    <w:lvl w:ilvl="3">
      <w:start w:val="1"/>
      <w:numFmt w:val="decimal"/>
      <w:suff w:val="nothing"/>
      <w:lvlText w:val="%4."/>
      <w:lvlJc w:val="left"/>
      <w:pPr>
        <w:ind w:left="-588" w:firstLine="1156"/>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60" w15:restartNumberingAfterBreak="0">
    <w:nsid w:val="37D93360"/>
    <w:multiLevelType w:val="multilevel"/>
    <w:tmpl w:val="03A415B2"/>
    <w:lvl w:ilvl="0">
      <w:start w:val="1"/>
      <w:numFmt w:val="taiwaneseCountingThousand"/>
      <w:suff w:val="nothing"/>
      <w:lvlText w:val="第%1章"/>
      <w:lvlJc w:val="left"/>
      <w:pPr>
        <w:ind w:left="425" w:hanging="425"/>
      </w:pPr>
      <w:rPr>
        <w:rFonts w:hint="eastAsia"/>
        <w:b w:val="0"/>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suff w:val="nothing"/>
      <w:lvlText w:val="第%2節"/>
      <w:lvlJc w:val="left"/>
      <w:pPr>
        <w:ind w:left="992" w:hanging="567"/>
      </w:pPr>
      <w:rPr>
        <w:rFonts w:hint="eastAsia"/>
      </w:rPr>
    </w:lvl>
    <w:lvl w:ilvl="2">
      <w:start w:val="1"/>
      <w:numFmt w:val="taiwaneseCountingThousand"/>
      <w:suff w:val="space"/>
      <w:lvlText w:val="第%3章 "/>
      <w:lvlJc w:val="left"/>
      <w:pPr>
        <w:ind w:left="1418" w:hanging="567"/>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61" w15:restartNumberingAfterBreak="0">
    <w:nsid w:val="38C509D6"/>
    <w:multiLevelType w:val="multilevel"/>
    <w:tmpl w:val="8CD2009A"/>
    <w:lvl w:ilvl="0">
      <w:start w:val="1"/>
      <w:numFmt w:val="ideographLegalTraditional"/>
      <w:lvlText w:val="%1、"/>
      <w:lvlJc w:val="left"/>
      <w:pPr>
        <w:ind w:left="567" w:hanging="567"/>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62" w15:restartNumberingAfterBreak="0">
    <w:nsid w:val="38F8305F"/>
    <w:multiLevelType w:val="hybridMultilevel"/>
    <w:tmpl w:val="A2D43614"/>
    <w:lvl w:ilvl="0" w:tplc="91B447D8">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3" w15:restartNumberingAfterBreak="0">
    <w:nsid w:val="39605988"/>
    <w:multiLevelType w:val="multilevel"/>
    <w:tmpl w:val="7E48223E"/>
    <w:lvl w:ilvl="0">
      <w:start w:val="1"/>
      <w:numFmt w:val="decimal"/>
      <w:lvlText w:val="%1."/>
      <w:lvlJc w:val="left"/>
      <w:pPr>
        <w:ind w:left="284" w:hanging="284"/>
      </w:pPr>
      <w:rPr>
        <w:rFonts w:hAnsi="Arial Unicode MS" w:hint="eastAsia"/>
        <w:b w:val="0"/>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527" w:hanging="480"/>
      </w:pPr>
    </w:lvl>
    <w:lvl w:ilvl="2">
      <w:start w:val="1"/>
      <w:numFmt w:val="lowerRoman"/>
      <w:lvlText w:val="%3."/>
      <w:lvlJc w:val="right"/>
      <w:pPr>
        <w:ind w:left="2007" w:hanging="480"/>
      </w:pPr>
    </w:lvl>
    <w:lvl w:ilvl="3">
      <w:start w:val="1"/>
      <w:numFmt w:val="decimal"/>
      <w:lvlText w:val="%4."/>
      <w:lvlJc w:val="left"/>
      <w:pPr>
        <w:ind w:left="2487" w:hanging="480"/>
      </w:pPr>
    </w:lvl>
    <w:lvl w:ilvl="4">
      <w:start w:val="1"/>
      <w:numFmt w:val="ideographTraditional"/>
      <w:lvlText w:val="%5、"/>
      <w:lvlJc w:val="left"/>
      <w:pPr>
        <w:ind w:left="2967" w:hanging="480"/>
      </w:pPr>
    </w:lvl>
    <w:lvl w:ilvl="5">
      <w:start w:val="1"/>
      <w:numFmt w:val="lowerRoman"/>
      <w:lvlText w:val="%6."/>
      <w:lvlJc w:val="right"/>
      <w:pPr>
        <w:ind w:left="3447" w:hanging="480"/>
      </w:pPr>
    </w:lvl>
    <w:lvl w:ilvl="6">
      <w:start w:val="1"/>
      <w:numFmt w:val="decimal"/>
      <w:lvlText w:val="%7."/>
      <w:lvlJc w:val="left"/>
      <w:pPr>
        <w:ind w:left="3927" w:hanging="480"/>
      </w:pPr>
    </w:lvl>
    <w:lvl w:ilvl="7">
      <w:start w:val="1"/>
      <w:numFmt w:val="ideographTraditional"/>
      <w:lvlText w:val="%8、"/>
      <w:lvlJc w:val="left"/>
      <w:pPr>
        <w:ind w:left="4407" w:hanging="480"/>
      </w:pPr>
    </w:lvl>
    <w:lvl w:ilvl="8">
      <w:start w:val="1"/>
      <w:numFmt w:val="lowerRoman"/>
      <w:lvlText w:val="%9."/>
      <w:lvlJc w:val="right"/>
      <w:pPr>
        <w:ind w:left="4887" w:hanging="480"/>
      </w:pPr>
    </w:lvl>
  </w:abstractNum>
  <w:abstractNum w:abstractNumId="164" w15:restartNumberingAfterBreak="0">
    <w:nsid w:val="39856C25"/>
    <w:multiLevelType w:val="hybridMultilevel"/>
    <w:tmpl w:val="3328E854"/>
    <w:lvl w:ilvl="0" w:tplc="98462B9C">
      <w:start w:val="1"/>
      <w:numFmt w:val="decimal"/>
      <w:lvlText w:val="%1."/>
      <w:lvlJc w:val="left"/>
      <w:pPr>
        <w:ind w:left="1898"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54FCC12A">
      <w:start w:val="1"/>
      <w:numFmt w:val="decimal"/>
      <w:lvlText w:val="%2."/>
      <w:lvlJc w:val="left"/>
      <w:pPr>
        <w:ind w:left="284" w:hanging="284"/>
      </w:pPr>
      <w:rPr>
        <w:rFonts w:hAnsi="Arial Unicode MS" w:hint="eastAsia"/>
        <w:b w:val="0"/>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1B">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165" w15:restartNumberingAfterBreak="0">
    <w:nsid w:val="39A708B8"/>
    <w:multiLevelType w:val="hybridMultilevel"/>
    <w:tmpl w:val="49387222"/>
    <w:lvl w:ilvl="0" w:tplc="2564EA2E">
      <w:start w:val="1"/>
      <w:numFmt w:val="taiwaneseCountingThousand"/>
      <w:lvlText w:val="(%1)"/>
      <w:lvlJc w:val="left"/>
      <w:pPr>
        <w:ind w:left="1200" w:hanging="480"/>
      </w:pPr>
      <w:rPr>
        <w:rFonts w:cs="Times New Roman" w:hint="eastAsia"/>
      </w:rPr>
    </w:lvl>
    <w:lvl w:ilvl="1" w:tplc="9D065B5C">
      <w:start w:val="1"/>
      <w:numFmt w:val="taiwaneseCountingThousand"/>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6" w15:restartNumberingAfterBreak="0">
    <w:nsid w:val="39D8626D"/>
    <w:multiLevelType w:val="hybridMultilevel"/>
    <w:tmpl w:val="618215E4"/>
    <w:lvl w:ilvl="0" w:tplc="D77C47CA">
      <w:start w:val="1"/>
      <w:numFmt w:val="decimal"/>
      <w:suff w:val="space"/>
      <w:lvlText w:val="(%1)"/>
      <w:lvlJc w:val="left"/>
      <w:pPr>
        <w:ind w:left="0" w:firstLine="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7" w15:restartNumberingAfterBreak="0">
    <w:nsid w:val="3A8E0F34"/>
    <w:multiLevelType w:val="hybridMultilevel"/>
    <w:tmpl w:val="DB8E56C0"/>
    <w:lvl w:ilvl="0" w:tplc="42FC3768">
      <w:start w:val="1"/>
      <w:numFmt w:val="decimal"/>
      <w:pStyle w:val="5"/>
      <w:lvlText w:val="%1."/>
      <w:lvlJc w:val="left"/>
      <w:pPr>
        <w:ind w:left="564" w:hanging="480"/>
      </w:pPr>
      <w:rPr>
        <w:rFonts w:asciiTheme="majorHAnsi" w:eastAsiaTheme="majorEastAsia" w:hAnsiTheme="majorHAnsi" w:hint="default"/>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90" w:hanging="480"/>
      </w:pPr>
    </w:lvl>
    <w:lvl w:ilvl="2" w:tplc="0409001B" w:tentative="1">
      <w:start w:val="1"/>
      <w:numFmt w:val="lowerRoman"/>
      <w:lvlText w:val="%3."/>
      <w:lvlJc w:val="right"/>
      <w:pPr>
        <w:ind w:left="1470" w:hanging="480"/>
      </w:pPr>
    </w:lvl>
    <w:lvl w:ilvl="3" w:tplc="0409000F" w:tentative="1">
      <w:start w:val="1"/>
      <w:numFmt w:val="decimal"/>
      <w:lvlText w:val="%4."/>
      <w:lvlJc w:val="left"/>
      <w:pPr>
        <w:ind w:left="1950" w:hanging="480"/>
      </w:pPr>
    </w:lvl>
    <w:lvl w:ilvl="4" w:tplc="04090019" w:tentative="1">
      <w:start w:val="1"/>
      <w:numFmt w:val="ideographTraditional"/>
      <w:lvlText w:val="%5、"/>
      <w:lvlJc w:val="left"/>
      <w:pPr>
        <w:ind w:left="2430" w:hanging="480"/>
      </w:pPr>
    </w:lvl>
    <w:lvl w:ilvl="5" w:tplc="0409001B" w:tentative="1">
      <w:start w:val="1"/>
      <w:numFmt w:val="lowerRoman"/>
      <w:lvlText w:val="%6."/>
      <w:lvlJc w:val="right"/>
      <w:pPr>
        <w:ind w:left="2910" w:hanging="480"/>
      </w:pPr>
    </w:lvl>
    <w:lvl w:ilvl="6" w:tplc="0409000F" w:tentative="1">
      <w:start w:val="1"/>
      <w:numFmt w:val="decimal"/>
      <w:lvlText w:val="%7."/>
      <w:lvlJc w:val="left"/>
      <w:pPr>
        <w:ind w:left="3390" w:hanging="480"/>
      </w:pPr>
    </w:lvl>
    <w:lvl w:ilvl="7" w:tplc="04090019" w:tentative="1">
      <w:start w:val="1"/>
      <w:numFmt w:val="ideographTraditional"/>
      <w:lvlText w:val="%8、"/>
      <w:lvlJc w:val="left"/>
      <w:pPr>
        <w:ind w:left="3870" w:hanging="480"/>
      </w:pPr>
    </w:lvl>
    <w:lvl w:ilvl="8" w:tplc="0409001B" w:tentative="1">
      <w:start w:val="1"/>
      <w:numFmt w:val="lowerRoman"/>
      <w:lvlText w:val="%9."/>
      <w:lvlJc w:val="right"/>
      <w:pPr>
        <w:ind w:left="4350" w:hanging="480"/>
      </w:pPr>
    </w:lvl>
  </w:abstractNum>
  <w:abstractNum w:abstractNumId="168" w15:restartNumberingAfterBreak="0">
    <w:nsid w:val="3ABB59AA"/>
    <w:multiLevelType w:val="hybridMultilevel"/>
    <w:tmpl w:val="2E7CB27A"/>
    <w:lvl w:ilvl="0" w:tplc="724A126C">
      <w:start w:val="1"/>
      <w:numFmt w:val="taiwaneseCountingThousand"/>
      <w:suff w:val="space"/>
      <w:lvlText w:val="%1、"/>
      <w:lvlJc w:val="left"/>
      <w:pPr>
        <w:ind w:left="2891"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9" w15:restartNumberingAfterBreak="0">
    <w:nsid w:val="3BCE03F0"/>
    <w:multiLevelType w:val="hybridMultilevel"/>
    <w:tmpl w:val="7806F772"/>
    <w:lvl w:ilvl="0" w:tplc="15F0170C">
      <w:start w:val="2"/>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0" w15:restartNumberingAfterBreak="0">
    <w:nsid w:val="3C251BA1"/>
    <w:multiLevelType w:val="hybridMultilevel"/>
    <w:tmpl w:val="E386382A"/>
    <w:lvl w:ilvl="0" w:tplc="5DCA9998">
      <w:start w:val="1"/>
      <w:numFmt w:val="decimal"/>
      <w:lvlText w:val="%1."/>
      <w:lvlJc w:val="left"/>
      <w:pPr>
        <w:ind w:left="650" w:hanging="480"/>
      </w:pPr>
      <w:rPr>
        <w:rFonts w:hint="eastAsia"/>
      </w:r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171" w15:restartNumberingAfterBreak="0">
    <w:nsid w:val="3C333960"/>
    <w:multiLevelType w:val="hybridMultilevel"/>
    <w:tmpl w:val="3712FAA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2" w15:restartNumberingAfterBreak="0">
    <w:nsid w:val="3C3864A8"/>
    <w:multiLevelType w:val="hybridMultilevel"/>
    <w:tmpl w:val="3B98B81C"/>
    <w:lvl w:ilvl="0" w:tplc="810C326A">
      <w:start w:val="1"/>
      <w:numFmt w:val="taiwaneseCountingThousand"/>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3" w15:restartNumberingAfterBreak="0">
    <w:nsid w:val="3C3B6E46"/>
    <w:multiLevelType w:val="multilevel"/>
    <w:tmpl w:val="25267442"/>
    <w:lvl w:ilvl="0">
      <w:start w:val="1"/>
      <w:numFmt w:val="decimal"/>
      <w:lvlText w:val="%1."/>
      <w:lvlJc w:val="left"/>
      <w:pPr>
        <w:ind w:left="1004" w:hanging="284"/>
      </w:pPr>
      <w:rPr>
        <w:rFonts w:hint="default"/>
      </w:rPr>
    </w:lvl>
    <w:lvl w:ilvl="1">
      <w:start w:val="1"/>
      <w:numFmt w:val="ideographTraditional"/>
      <w:lvlText w:val="%2、"/>
      <w:lvlJc w:val="left"/>
      <w:pPr>
        <w:ind w:left="2670" w:hanging="480"/>
      </w:pPr>
    </w:lvl>
    <w:lvl w:ilvl="2">
      <w:start w:val="1"/>
      <w:numFmt w:val="lowerRoman"/>
      <w:lvlText w:val="%3."/>
      <w:lvlJc w:val="right"/>
      <w:pPr>
        <w:ind w:left="3150" w:hanging="480"/>
      </w:pPr>
    </w:lvl>
    <w:lvl w:ilvl="3">
      <w:start w:val="1"/>
      <w:numFmt w:val="decimal"/>
      <w:lvlText w:val="%4."/>
      <w:lvlJc w:val="left"/>
      <w:pPr>
        <w:ind w:left="3630" w:hanging="480"/>
      </w:pPr>
    </w:lvl>
    <w:lvl w:ilvl="4">
      <w:start w:val="1"/>
      <w:numFmt w:val="ideographTraditional"/>
      <w:lvlText w:val="%5、"/>
      <w:lvlJc w:val="left"/>
      <w:pPr>
        <w:ind w:left="4110" w:hanging="480"/>
      </w:pPr>
    </w:lvl>
    <w:lvl w:ilvl="5">
      <w:start w:val="1"/>
      <w:numFmt w:val="lowerRoman"/>
      <w:lvlText w:val="%6."/>
      <w:lvlJc w:val="right"/>
      <w:pPr>
        <w:ind w:left="4590" w:hanging="480"/>
      </w:pPr>
    </w:lvl>
    <w:lvl w:ilvl="6">
      <w:start w:val="1"/>
      <w:numFmt w:val="decimal"/>
      <w:lvlText w:val="%7."/>
      <w:lvlJc w:val="left"/>
      <w:pPr>
        <w:ind w:left="5070" w:hanging="480"/>
      </w:pPr>
    </w:lvl>
    <w:lvl w:ilvl="7">
      <w:start w:val="1"/>
      <w:numFmt w:val="ideographTraditional"/>
      <w:lvlText w:val="%8、"/>
      <w:lvlJc w:val="left"/>
      <w:pPr>
        <w:ind w:left="5550" w:hanging="480"/>
      </w:pPr>
    </w:lvl>
    <w:lvl w:ilvl="8">
      <w:start w:val="1"/>
      <w:numFmt w:val="lowerRoman"/>
      <w:lvlText w:val="%9."/>
      <w:lvlJc w:val="right"/>
      <w:pPr>
        <w:ind w:left="6030" w:hanging="480"/>
      </w:pPr>
    </w:lvl>
  </w:abstractNum>
  <w:abstractNum w:abstractNumId="174" w15:restartNumberingAfterBreak="0">
    <w:nsid w:val="3CA300DA"/>
    <w:multiLevelType w:val="hybridMultilevel"/>
    <w:tmpl w:val="8402E3CE"/>
    <w:lvl w:ilvl="0" w:tplc="AA0AE5B0">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5" w15:restartNumberingAfterBreak="0">
    <w:nsid w:val="3CCA4D31"/>
    <w:multiLevelType w:val="hybridMultilevel"/>
    <w:tmpl w:val="9252C978"/>
    <w:lvl w:ilvl="0" w:tplc="B05C43FE">
      <w:start w:val="1"/>
      <w:numFmt w:val="taiwaneseCountingThousand"/>
      <w:lvlText w:val="%1、"/>
      <w:lvlJc w:val="left"/>
      <w:pPr>
        <w:ind w:left="480" w:hanging="480"/>
      </w:pPr>
      <w:rPr>
        <w:rFonts w:hint="eastAsia"/>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6" w15:restartNumberingAfterBreak="0">
    <w:nsid w:val="3CFB38BE"/>
    <w:multiLevelType w:val="hybridMultilevel"/>
    <w:tmpl w:val="5E3ED0E2"/>
    <w:lvl w:ilvl="0" w:tplc="1FD21120">
      <w:start w:val="1"/>
      <w:numFmt w:val="decimal"/>
      <w:suff w:val="space"/>
      <w:lvlText w:val="%1."/>
      <w:lvlJc w:val="left"/>
      <w:pPr>
        <w:ind w:left="844" w:hanging="284"/>
      </w:pPr>
      <w:rPr>
        <w:rFonts w:ascii="標楷體" w:eastAsia="標楷體" w:hAnsi="標楷體" w:hint="eastAsia"/>
      </w:r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177" w15:restartNumberingAfterBreak="0">
    <w:nsid w:val="3CFC4115"/>
    <w:multiLevelType w:val="hybridMultilevel"/>
    <w:tmpl w:val="F1922DCA"/>
    <w:lvl w:ilvl="0" w:tplc="0409000F">
      <w:start w:val="1"/>
      <w:numFmt w:val="decimal"/>
      <w:lvlText w:val="%1."/>
      <w:lvlJc w:val="left"/>
      <w:pPr>
        <w:ind w:left="2068" w:hanging="480"/>
      </w:pPr>
      <w:rPr>
        <w:rFonts w:hint="eastAsia"/>
      </w:rPr>
    </w:lvl>
    <w:lvl w:ilvl="1" w:tplc="04090019" w:tentative="1">
      <w:start w:val="1"/>
      <w:numFmt w:val="ideographTraditional"/>
      <w:lvlText w:val="%2、"/>
      <w:lvlJc w:val="left"/>
      <w:pPr>
        <w:ind w:left="2548" w:hanging="480"/>
      </w:pPr>
    </w:lvl>
    <w:lvl w:ilvl="2" w:tplc="0409001B" w:tentative="1">
      <w:start w:val="1"/>
      <w:numFmt w:val="lowerRoman"/>
      <w:lvlText w:val="%3."/>
      <w:lvlJc w:val="right"/>
      <w:pPr>
        <w:ind w:left="3028" w:hanging="480"/>
      </w:pPr>
    </w:lvl>
    <w:lvl w:ilvl="3" w:tplc="0409000F" w:tentative="1">
      <w:start w:val="1"/>
      <w:numFmt w:val="decimal"/>
      <w:lvlText w:val="%4."/>
      <w:lvlJc w:val="left"/>
      <w:pPr>
        <w:ind w:left="3508" w:hanging="480"/>
      </w:pPr>
    </w:lvl>
    <w:lvl w:ilvl="4" w:tplc="04090019" w:tentative="1">
      <w:start w:val="1"/>
      <w:numFmt w:val="ideographTraditional"/>
      <w:lvlText w:val="%5、"/>
      <w:lvlJc w:val="left"/>
      <w:pPr>
        <w:ind w:left="3988" w:hanging="480"/>
      </w:pPr>
    </w:lvl>
    <w:lvl w:ilvl="5" w:tplc="0409001B" w:tentative="1">
      <w:start w:val="1"/>
      <w:numFmt w:val="lowerRoman"/>
      <w:lvlText w:val="%6."/>
      <w:lvlJc w:val="right"/>
      <w:pPr>
        <w:ind w:left="4468" w:hanging="480"/>
      </w:pPr>
    </w:lvl>
    <w:lvl w:ilvl="6" w:tplc="0409000F" w:tentative="1">
      <w:start w:val="1"/>
      <w:numFmt w:val="decimal"/>
      <w:lvlText w:val="%7."/>
      <w:lvlJc w:val="left"/>
      <w:pPr>
        <w:ind w:left="4948" w:hanging="480"/>
      </w:pPr>
    </w:lvl>
    <w:lvl w:ilvl="7" w:tplc="04090019" w:tentative="1">
      <w:start w:val="1"/>
      <w:numFmt w:val="ideographTraditional"/>
      <w:lvlText w:val="%8、"/>
      <w:lvlJc w:val="left"/>
      <w:pPr>
        <w:ind w:left="5428" w:hanging="480"/>
      </w:pPr>
    </w:lvl>
    <w:lvl w:ilvl="8" w:tplc="0409001B" w:tentative="1">
      <w:start w:val="1"/>
      <w:numFmt w:val="lowerRoman"/>
      <w:lvlText w:val="%9."/>
      <w:lvlJc w:val="right"/>
      <w:pPr>
        <w:ind w:left="5908" w:hanging="480"/>
      </w:pPr>
    </w:lvl>
  </w:abstractNum>
  <w:abstractNum w:abstractNumId="178" w15:restartNumberingAfterBreak="0">
    <w:nsid w:val="3D0F3992"/>
    <w:multiLevelType w:val="hybridMultilevel"/>
    <w:tmpl w:val="34727AEC"/>
    <w:lvl w:ilvl="0" w:tplc="79F663C0">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9" w15:restartNumberingAfterBreak="0">
    <w:nsid w:val="3D2D2D29"/>
    <w:multiLevelType w:val="hybridMultilevel"/>
    <w:tmpl w:val="2F0E8774"/>
    <w:lvl w:ilvl="0" w:tplc="ACA4A0CC">
      <w:start w:val="1"/>
      <w:numFmt w:val="taiwaneseCountingThousand"/>
      <w:lvlText w:val="（%1）"/>
      <w:lvlJc w:val="left"/>
      <w:pPr>
        <w:ind w:left="1418" w:hanging="938"/>
      </w:pPr>
      <w:rPr>
        <w:rFonts w:ascii="標楷體" w:eastAsia="標楷體" w:hint="eastAsia"/>
        <w:b w:val="0"/>
        <w:i w:val="0"/>
        <w:caps w:val="0"/>
        <w:strike w:val="0"/>
        <w:dstrike w:val="0"/>
        <w:vanish w:val="0"/>
        <w:sz w:val="28"/>
        <w:vertAlign w:val="baseline"/>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0" w15:restartNumberingAfterBreak="0">
    <w:nsid w:val="3E7F45D4"/>
    <w:multiLevelType w:val="hybridMultilevel"/>
    <w:tmpl w:val="5C24480A"/>
    <w:lvl w:ilvl="0" w:tplc="3E08248C">
      <w:start w:val="1"/>
      <w:numFmt w:val="decimal"/>
      <w:lvlText w:val="%1."/>
      <w:lvlJc w:val="left"/>
      <w:pPr>
        <w:ind w:left="288" w:hanging="288"/>
      </w:pPr>
      <w:rPr>
        <w:rFonts w:cs="標楷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1" w15:restartNumberingAfterBreak="0">
    <w:nsid w:val="3F5D189F"/>
    <w:multiLevelType w:val="hybridMultilevel"/>
    <w:tmpl w:val="A2BA627E"/>
    <w:lvl w:ilvl="0" w:tplc="3B0A670A">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2" w15:restartNumberingAfterBreak="0">
    <w:nsid w:val="3F992421"/>
    <w:multiLevelType w:val="hybridMultilevel"/>
    <w:tmpl w:val="10DE64C4"/>
    <w:lvl w:ilvl="0" w:tplc="291A58C6">
      <w:start w:val="1"/>
      <w:numFmt w:val="taiwaneseCountingThousand"/>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3" w15:restartNumberingAfterBreak="0">
    <w:nsid w:val="403E5B94"/>
    <w:multiLevelType w:val="hybridMultilevel"/>
    <w:tmpl w:val="59F205E6"/>
    <w:lvl w:ilvl="0" w:tplc="8C7CE18C">
      <w:start w:val="1"/>
      <w:numFmt w:val="ideographLegalTraditional"/>
      <w:suff w:val="space"/>
      <w:lvlText w:val="%1、"/>
      <w:lvlJc w:val="left"/>
      <w:pPr>
        <w:ind w:left="3318" w:hanging="907"/>
      </w:pPr>
      <w:rPr>
        <w:rFonts w:hint="eastAsia"/>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184" w15:restartNumberingAfterBreak="0">
    <w:nsid w:val="40C93040"/>
    <w:multiLevelType w:val="hybridMultilevel"/>
    <w:tmpl w:val="68C0E9CA"/>
    <w:lvl w:ilvl="0" w:tplc="E97E3BD2">
      <w:start w:val="1"/>
      <w:numFmt w:val="taiwaneseCountingThousand"/>
      <w:lvlText w:val="%1、"/>
      <w:lvlJc w:val="left"/>
      <w:pPr>
        <w:ind w:left="962" w:hanging="480"/>
      </w:pPr>
      <w:rPr>
        <w:rFonts w:ascii="標楷體" w:eastAsia="標楷體" w:hAnsi="標楷體" w:cs="Times New Roman" w:hint="eastAsia"/>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85" w15:restartNumberingAfterBreak="0">
    <w:nsid w:val="40D60B5A"/>
    <w:multiLevelType w:val="hybridMultilevel"/>
    <w:tmpl w:val="C9C08768"/>
    <w:lvl w:ilvl="0" w:tplc="795647C4">
      <w:start w:val="1"/>
      <w:numFmt w:val="taiwaneseCountingThousand"/>
      <w:lvlText w:val="%1、"/>
      <w:lvlJc w:val="left"/>
      <w:pPr>
        <w:ind w:left="480" w:hanging="480"/>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6" w15:restartNumberingAfterBreak="0">
    <w:nsid w:val="413259B7"/>
    <w:multiLevelType w:val="hybridMultilevel"/>
    <w:tmpl w:val="17DEE9AC"/>
    <w:lvl w:ilvl="0" w:tplc="C27CCB30">
      <w:start w:val="1"/>
      <w:numFmt w:val="decimal"/>
      <w:lvlText w:val="%1."/>
      <w:lvlJc w:val="left"/>
      <w:pPr>
        <w:ind w:left="1206" w:hanging="480"/>
      </w:pPr>
      <w:rPr>
        <w:rFonts w:hint="default"/>
      </w:rPr>
    </w:lvl>
    <w:lvl w:ilvl="1" w:tplc="04090019" w:tentative="1">
      <w:start w:val="1"/>
      <w:numFmt w:val="ideographTraditional"/>
      <w:lvlText w:val="%2、"/>
      <w:lvlJc w:val="left"/>
      <w:pPr>
        <w:ind w:left="1686" w:hanging="480"/>
      </w:pPr>
    </w:lvl>
    <w:lvl w:ilvl="2" w:tplc="0409001B" w:tentative="1">
      <w:start w:val="1"/>
      <w:numFmt w:val="lowerRoman"/>
      <w:lvlText w:val="%3."/>
      <w:lvlJc w:val="right"/>
      <w:pPr>
        <w:ind w:left="2166" w:hanging="480"/>
      </w:pPr>
    </w:lvl>
    <w:lvl w:ilvl="3" w:tplc="0409000F" w:tentative="1">
      <w:start w:val="1"/>
      <w:numFmt w:val="decimal"/>
      <w:lvlText w:val="%4."/>
      <w:lvlJc w:val="left"/>
      <w:pPr>
        <w:ind w:left="2646" w:hanging="480"/>
      </w:pPr>
    </w:lvl>
    <w:lvl w:ilvl="4" w:tplc="04090019" w:tentative="1">
      <w:start w:val="1"/>
      <w:numFmt w:val="ideographTraditional"/>
      <w:lvlText w:val="%5、"/>
      <w:lvlJc w:val="left"/>
      <w:pPr>
        <w:ind w:left="3126" w:hanging="480"/>
      </w:pPr>
    </w:lvl>
    <w:lvl w:ilvl="5" w:tplc="0409001B" w:tentative="1">
      <w:start w:val="1"/>
      <w:numFmt w:val="lowerRoman"/>
      <w:lvlText w:val="%6."/>
      <w:lvlJc w:val="right"/>
      <w:pPr>
        <w:ind w:left="3606" w:hanging="480"/>
      </w:pPr>
    </w:lvl>
    <w:lvl w:ilvl="6" w:tplc="0409000F" w:tentative="1">
      <w:start w:val="1"/>
      <w:numFmt w:val="decimal"/>
      <w:lvlText w:val="%7."/>
      <w:lvlJc w:val="left"/>
      <w:pPr>
        <w:ind w:left="4086" w:hanging="480"/>
      </w:pPr>
    </w:lvl>
    <w:lvl w:ilvl="7" w:tplc="04090019" w:tentative="1">
      <w:start w:val="1"/>
      <w:numFmt w:val="ideographTraditional"/>
      <w:lvlText w:val="%8、"/>
      <w:lvlJc w:val="left"/>
      <w:pPr>
        <w:ind w:left="4566" w:hanging="480"/>
      </w:pPr>
    </w:lvl>
    <w:lvl w:ilvl="8" w:tplc="0409001B" w:tentative="1">
      <w:start w:val="1"/>
      <w:numFmt w:val="lowerRoman"/>
      <w:lvlText w:val="%9."/>
      <w:lvlJc w:val="right"/>
      <w:pPr>
        <w:ind w:left="5046" w:hanging="480"/>
      </w:pPr>
    </w:lvl>
  </w:abstractNum>
  <w:abstractNum w:abstractNumId="187" w15:restartNumberingAfterBreak="0">
    <w:nsid w:val="41767FF3"/>
    <w:multiLevelType w:val="hybridMultilevel"/>
    <w:tmpl w:val="38BC1352"/>
    <w:lvl w:ilvl="0" w:tplc="8F344E4E">
      <w:start w:val="1"/>
      <w:numFmt w:val="taiwaneseCountingThousand"/>
      <w:pStyle w:val="4"/>
      <w:suff w:val="space"/>
      <w:lvlText w:val="%1、"/>
      <w:lvlJc w:val="left"/>
      <w:pPr>
        <w:ind w:left="480" w:hanging="480"/>
      </w:pPr>
      <w:rPr>
        <w:rFonts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8" w15:restartNumberingAfterBreak="0">
    <w:nsid w:val="4178532A"/>
    <w:multiLevelType w:val="hybridMultilevel"/>
    <w:tmpl w:val="244CBE76"/>
    <w:lvl w:ilvl="0" w:tplc="6CF6BB22">
      <w:start w:val="1"/>
      <w:numFmt w:val="bullet"/>
      <w:lvlText w:val="•"/>
      <w:lvlJc w:val="left"/>
      <w:pPr>
        <w:tabs>
          <w:tab w:val="num" w:pos="720"/>
        </w:tabs>
        <w:ind w:left="720" w:hanging="360"/>
      </w:pPr>
      <w:rPr>
        <w:rFonts w:ascii="Arial" w:hAnsi="Arial" w:hint="default"/>
      </w:rPr>
    </w:lvl>
    <w:lvl w:ilvl="1" w:tplc="8AE2871A" w:tentative="1">
      <w:start w:val="1"/>
      <w:numFmt w:val="bullet"/>
      <w:lvlText w:val="•"/>
      <w:lvlJc w:val="left"/>
      <w:pPr>
        <w:tabs>
          <w:tab w:val="num" w:pos="1440"/>
        </w:tabs>
        <w:ind w:left="1440" w:hanging="360"/>
      </w:pPr>
      <w:rPr>
        <w:rFonts w:ascii="Arial" w:hAnsi="Arial" w:hint="default"/>
      </w:rPr>
    </w:lvl>
    <w:lvl w:ilvl="2" w:tplc="01BE2978">
      <w:start w:val="1"/>
      <w:numFmt w:val="bullet"/>
      <w:suff w:val="nothing"/>
      <w:lvlText w:val="•"/>
      <w:lvlJc w:val="left"/>
      <w:pPr>
        <w:ind w:left="0" w:firstLine="1800"/>
      </w:pPr>
      <w:rPr>
        <w:rFonts w:ascii="Arial" w:hAnsi="Arial" w:hint="default"/>
      </w:rPr>
    </w:lvl>
    <w:lvl w:ilvl="3" w:tplc="1B8E5884" w:tentative="1">
      <w:start w:val="1"/>
      <w:numFmt w:val="bullet"/>
      <w:lvlText w:val="•"/>
      <w:lvlJc w:val="left"/>
      <w:pPr>
        <w:tabs>
          <w:tab w:val="num" w:pos="2880"/>
        </w:tabs>
        <w:ind w:left="2880" w:hanging="360"/>
      </w:pPr>
      <w:rPr>
        <w:rFonts w:ascii="Arial" w:hAnsi="Arial" w:hint="default"/>
      </w:rPr>
    </w:lvl>
    <w:lvl w:ilvl="4" w:tplc="31388DCC" w:tentative="1">
      <w:start w:val="1"/>
      <w:numFmt w:val="bullet"/>
      <w:lvlText w:val="•"/>
      <w:lvlJc w:val="left"/>
      <w:pPr>
        <w:tabs>
          <w:tab w:val="num" w:pos="3600"/>
        </w:tabs>
        <w:ind w:left="3600" w:hanging="360"/>
      </w:pPr>
      <w:rPr>
        <w:rFonts w:ascii="Arial" w:hAnsi="Arial" w:hint="default"/>
      </w:rPr>
    </w:lvl>
    <w:lvl w:ilvl="5" w:tplc="63FC1F0C" w:tentative="1">
      <w:start w:val="1"/>
      <w:numFmt w:val="bullet"/>
      <w:lvlText w:val="•"/>
      <w:lvlJc w:val="left"/>
      <w:pPr>
        <w:tabs>
          <w:tab w:val="num" w:pos="4320"/>
        </w:tabs>
        <w:ind w:left="4320" w:hanging="360"/>
      </w:pPr>
      <w:rPr>
        <w:rFonts w:ascii="Arial" w:hAnsi="Arial" w:hint="default"/>
      </w:rPr>
    </w:lvl>
    <w:lvl w:ilvl="6" w:tplc="96CC90C6" w:tentative="1">
      <w:start w:val="1"/>
      <w:numFmt w:val="bullet"/>
      <w:lvlText w:val="•"/>
      <w:lvlJc w:val="left"/>
      <w:pPr>
        <w:tabs>
          <w:tab w:val="num" w:pos="5040"/>
        </w:tabs>
        <w:ind w:left="5040" w:hanging="360"/>
      </w:pPr>
      <w:rPr>
        <w:rFonts w:ascii="Arial" w:hAnsi="Arial" w:hint="default"/>
      </w:rPr>
    </w:lvl>
    <w:lvl w:ilvl="7" w:tplc="5FEC7B0A" w:tentative="1">
      <w:start w:val="1"/>
      <w:numFmt w:val="bullet"/>
      <w:lvlText w:val="•"/>
      <w:lvlJc w:val="left"/>
      <w:pPr>
        <w:tabs>
          <w:tab w:val="num" w:pos="5760"/>
        </w:tabs>
        <w:ind w:left="5760" w:hanging="360"/>
      </w:pPr>
      <w:rPr>
        <w:rFonts w:ascii="Arial" w:hAnsi="Arial" w:hint="default"/>
      </w:rPr>
    </w:lvl>
    <w:lvl w:ilvl="8" w:tplc="93B2AEAE" w:tentative="1">
      <w:start w:val="1"/>
      <w:numFmt w:val="bullet"/>
      <w:lvlText w:val="•"/>
      <w:lvlJc w:val="left"/>
      <w:pPr>
        <w:tabs>
          <w:tab w:val="num" w:pos="6480"/>
        </w:tabs>
        <w:ind w:left="6480" w:hanging="360"/>
      </w:pPr>
      <w:rPr>
        <w:rFonts w:ascii="Arial" w:hAnsi="Arial" w:hint="default"/>
      </w:rPr>
    </w:lvl>
  </w:abstractNum>
  <w:abstractNum w:abstractNumId="189" w15:restartNumberingAfterBreak="0">
    <w:nsid w:val="41F51E7B"/>
    <w:multiLevelType w:val="hybridMultilevel"/>
    <w:tmpl w:val="D58AAF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0" w15:restartNumberingAfterBreak="0">
    <w:nsid w:val="42B30CD1"/>
    <w:multiLevelType w:val="hybridMultilevel"/>
    <w:tmpl w:val="E2FA2AFA"/>
    <w:lvl w:ilvl="0" w:tplc="9656E3B0">
      <w:start w:val="1"/>
      <w:numFmt w:val="ideographLegalTraditional"/>
      <w:lvlText w:val="%1、"/>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1" w15:restartNumberingAfterBreak="0">
    <w:nsid w:val="42BE38D5"/>
    <w:multiLevelType w:val="hybridMultilevel"/>
    <w:tmpl w:val="0A782032"/>
    <w:lvl w:ilvl="0" w:tplc="0409000F">
      <w:start w:val="1"/>
      <w:numFmt w:val="decimal"/>
      <w:lvlText w:val="%1."/>
      <w:lvlJc w:val="left"/>
      <w:pPr>
        <w:ind w:left="580" w:hanging="480"/>
      </w:pPr>
    </w:lvl>
    <w:lvl w:ilvl="1" w:tplc="04090019" w:tentative="1">
      <w:start w:val="1"/>
      <w:numFmt w:val="ideographTraditional"/>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ideographTraditional"/>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ideographTraditional"/>
      <w:lvlText w:val="%8、"/>
      <w:lvlJc w:val="left"/>
      <w:pPr>
        <w:ind w:left="3940" w:hanging="480"/>
      </w:pPr>
    </w:lvl>
    <w:lvl w:ilvl="8" w:tplc="0409001B" w:tentative="1">
      <w:start w:val="1"/>
      <w:numFmt w:val="lowerRoman"/>
      <w:lvlText w:val="%9."/>
      <w:lvlJc w:val="right"/>
      <w:pPr>
        <w:ind w:left="4420" w:hanging="480"/>
      </w:pPr>
    </w:lvl>
  </w:abstractNum>
  <w:abstractNum w:abstractNumId="192" w15:restartNumberingAfterBreak="0">
    <w:nsid w:val="42D764D6"/>
    <w:multiLevelType w:val="hybridMultilevel"/>
    <w:tmpl w:val="0BE6C230"/>
    <w:lvl w:ilvl="0" w:tplc="AA0AE5B0">
      <w:start w:val="1"/>
      <w:numFmt w:val="taiwaneseCountingThousand"/>
      <w:suff w:val="space"/>
      <w:lvlText w:val="%1、"/>
      <w:lvlJc w:val="left"/>
      <w:pPr>
        <w:ind w:left="1048" w:hanging="480"/>
      </w:pPr>
      <w:rPr>
        <w:rFonts w:hint="eastAsia"/>
      </w:rPr>
    </w:lvl>
    <w:lvl w:ilvl="1" w:tplc="04090019" w:tentative="1">
      <w:start w:val="1"/>
      <w:numFmt w:val="ideographTraditional"/>
      <w:lvlText w:val="%2、"/>
      <w:lvlJc w:val="left"/>
      <w:pPr>
        <w:ind w:left="2095" w:hanging="480"/>
      </w:pPr>
    </w:lvl>
    <w:lvl w:ilvl="2" w:tplc="0409001B" w:tentative="1">
      <w:start w:val="1"/>
      <w:numFmt w:val="lowerRoman"/>
      <w:lvlText w:val="%3."/>
      <w:lvlJc w:val="right"/>
      <w:pPr>
        <w:ind w:left="2575" w:hanging="480"/>
      </w:pPr>
    </w:lvl>
    <w:lvl w:ilvl="3" w:tplc="0409000F" w:tentative="1">
      <w:start w:val="1"/>
      <w:numFmt w:val="decimal"/>
      <w:lvlText w:val="%4."/>
      <w:lvlJc w:val="left"/>
      <w:pPr>
        <w:ind w:left="3055" w:hanging="480"/>
      </w:pPr>
    </w:lvl>
    <w:lvl w:ilvl="4" w:tplc="04090019" w:tentative="1">
      <w:start w:val="1"/>
      <w:numFmt w:val="ideographTraditional"/>
      <w:lvlText w:val="%5、"/>
      <w:lvlJc w:val="left"/>
      <w:pPr>
        <w:ind w:left="3535" w:hanging="480"/>
      </w:pPr>
    </w:lvl>
    <w:lvl w:ilvl="5" w:tplc="0409001B" w:tentative="1">
      <w:start w:val="1"/>
      <w:numFmt w:val="lowerRoman"/>
      <w:lvlText w:val="%6."/>
      <w:lvlJc w:val="right"/>
      <w:pPr>
        <w:ind w:left="4015" w:hanging="480"/>
      </w:pPr>
    </w:lvl>
    <w:lvl w:ilvl="6" w:tplc="0409000F" w:tentative="1">
      <w:start w:val="1"/>
      <w:numFmt w:val="decimal"/>
      <w:lvlText w:val="%7."/>
      <w:lvlJc w:val="left"/>
      <w:pPr>
        <w:ind w:left="4495" w:hanging="480"/>
      </w:pPr>
    </w:lvl>
    <w:lvl w:ilvl="7" w:tplc="04090019" w:tentative="1">
      <w:start w:val="1"/>
      <w:numFmt w:val="ideographTraditional"/>
      <w:lvlText w:val="%8、"/>
      <w:lvlJc w:val="left"/>
      <w:pPr>
        <w:ind w:left="4975" w:hanging="480"/>
      </w:pPr>
    </w:lvl>
    <w:lvl w:ilvl="8" w:tplc="0409001B" w:tentative="1">
      <w:start w:val="1"/>
      <w:numFmt w:val="lowerRoman"/>
      <w:lvlText w:val="%9."/>
      <w:lvlJc w:val="right"/>
      <w:pPr>
        <w:ind w:left="5455" w:hanging="480"/>
      </w:pPr>
    </w:lvl>
  </w:abstractNum>
  <w:abstractNum w:abstractNumId="193" w15:restartNumberingAfterBreak="0">
    <w:nsid w:val="42EC2CC8"/>
    <w:multiLevelType w:val="hybridMultilevel"/>
    <w:tmpl w:val="3F6095C4"/>
    <w:lvl w:ilvl="0" w:tplc="D600396C">
      <w:start w:val="1"/>
      <w:numFmt w:val="decimal"/>
      <w:lvlText w:val="(%1)"/>
      <w:lvlJc w:val="left"/>
      <w:pPr>
        <w:ind w:left="1047" w:hanging="480"/>
      </w:pPr>
      <w:rPr>
        <w:rFonts w:hint="eastAsia"/>
      </w:rPr>
    </w:lvl>
    <w:lvl w:ilvl="1" w:tplc="04090019" w:tentative="1">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194" w15:restartNumberingAfterBreak="0">
    <w:nsid w:val="433B6203"/>
    <w:multiLevelType w:val="hybridMultilevel"/>
    <w:tmpl w:val="1F3CA74C"/>
    <w:lvl w:ilvl="0" w:tplc="D4821536">
      <w:start w:val="1"/>
      <w:numFmt w:val="taiwaneseCountingThousand"/>
      <w:suff w:val="space"/>
      <w:lvlText w:val="%1、"/>
      <w:lvlJc w:val="left"/>
      <w:pPr>
        <w:ind w:left="0" w:firstLine="0"/>
      </w:pPr>
      <w:rPr>
        <w:rFonts w:hint="default"/>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5" w15:restartNumberingAfterBreak="0">
    <w:nsid w:val="4364101F"/>
    <w:multiLevelType w:val="hybridMultilevel"/>
    <w:tmpl w:val="56463968"/>
    <w:lvl w:ilvl="0" w:tplc="E97E3BD2">
      <w:start w:val="1"/>
      <w:numFmt w:val="taiwaneseCountingThousand"/>
      <w:lvlText w:val="%1、"/>
      <w:lvlJc w:val="left"/>
      <w:pPr>
        <w:ind w:left="3033"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6" w15:restartNumberingAfterBreak="0">
    <w:nsid w:val="43E85F06"/>
    <w:multiLevelType w:val="hybridMultilevel"/>
    <w:tmpl w:val="0BE8FD36"/>
    <w:lvl w:ilvl="0" w:tplc="677A32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7" w15:restartNumberingAfterBreak="0">
    <w:nsid w:val="44024864"/>
    <w:multiLevelType w:val="hybridMultilevel"/>
    <w:tmpl w:val="CC8A74E2"/>
    <w:lvl w:ilvl="0" w:tplc="D75C65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8" w15:restartNumberingAfterBreak="0">
    <w:nsid w:val="44B21BAA"/>
    <w:multiLevelType w:val="hybridMultilevel"/>
    <w:tmpl w:val="027C982A"/>
    <w:lvl w:ilvl="0" w:tplc="145A3AB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9" w15:restartNumberingAfterBreak="0">
    <w:nsid w:val="453E26C2"/>
    <w:multiLevelType w:val="hybridMultilevel"/>
    <w:tmpl w:val="2050FC02"/>
    <w:lvl w:ilvl="0" w:tplc="7574437E">
      <w:start w:val="1"/>
      <w:numFmt w:val="bullet"/>
      <w:lvlText w:val="•"/>
      <w:lvlJc w:val="left"/>
      <w:pPr>
        <w:tabs>
          <w:tab w:val="num" w:pos="720"/>
        </w:tabs>
        <w:ind w:left="720" w:hanging="360"/>
      </w:pPr>
      <w:rPr>
        <w:rFonts w:ascii="新細明體" w:hAnsi="新細明體" w:hint="default"/>
      </w:rPr>
    </w:lvl>
    <w:lvl w:ilvl="1" w:tplc="8AB60240" w:tentative="1">
      <w:start w:val="1"/>
      <w:numFmt w:val="bullet"/>
      <w:lvlText w:val="•"/>
      <w:lvlJc w:val="left"/>
      <w:pPr>
        <w:tabs>
          <w:tab w:val="num" w:pos="1440"/>
        </w:tabs>
        <w:ind w:left="1440" w:hanging="360"/>
      </w:pPr>
      <w:rPr>
        <w:rFonts w:ascii="新細明體" w:hAnsi="新細明體" w:hint="default"/>
      </w:rPr>
    </w:lvl>
    <w:lvl w:ilvl="2" w:tplc="C2220D3A" w:tentative="1">
      <w:start w:val="1"/>
      <w:numFmt w:val="bullet"/>
      <w:lvlText w:val="•"/>
      <w:lvlJc w:val="left"/>
      <w:pPr>
        <w:tabs>
          <w:tab w:val="num" w:pos="2160"/>
        </w:tabs>
        <w:ind w:left="2160" w:hanging="360"/>
      </w:pPr>
      <w:rPr>
        <w:rFonts w:ascii="新細明體" w:hAnsi="新細明體" w:hint="default"/>
      </w:rPr>
    </w:lvl>
    <w:lvl w:ilvl="3" w:tplc="CA829AFE" w:tentative="1">
      <w:start w:val="1"/>
      <w:numFmt w:val="bullet"/>
      <w:lvlText w:val="•"/>
      <w:lvlJc w:val="left"/>
      <w:pPr>
        <w:tabs>
          <w:tab w:val="num" w:pos="2880"/>
        </w:tabs>
        <w:ind w:left="2880" w:hanging="360"/>
      </w:pPr>
      <w:rPr>
        <w:rFonts w:ascii="新細明體" w:hAnsi="新細明體" w:hint="default"/>
      </w:rPr>
    </w:lvl>
    <w:lvl w:ilvl="4" w:tplc="7CD46A06" w:tentative="1">
      <w:start w:val="1"/>
      <w:numFmt w:val="bullet"/>
      <w:lvlText w:val="•"/>
      <w:lvlJc w:val="left"/>
      <w:pPr>
        <w:tabs>
          <w:tab w:val="num" w:pos="3600"/>
        </w:tabs>
        <w:ind w:left="3600" w:hanging="360"/>
      </w:pPr>
      <w:rPr>
        <w:rFonts w:ascii="新細明體" w:hAnsi="新細明體" w:hint="default"/>
      </w:rPr>
    </w:lvl>
    <w:lvl w:ilvl="5" w:tplc="C218C224" w:tentative="1">
      <w:start w:val="1"/>
      <w:numFmt w:val="bullet"/>
      <w:lvlText w:val="•"/>
      <w:lvlJc w:val="left"/>
      <w:pPr>
        <w:tabs>
          <w:tab w:val="num" w:pos="4320"/>
        </w:tabs>
        <w:ind w:left="4320" w:hanging="360"/>
      </w:pPr>
      <w:rPr>
        <w:rFonts w:ascii="新細明體" w:hAnsi="新細明體" w:hint="default"/>
      </w:rPr>
    </w:lvl>
    <w:lvl w:ilvl="6" w:tplc="5BD8D6BA" w:tentative="1">
      <w:start w:val="1"/>
      <w:numFmt w:val="bullet"/>
      <w:lvlText w:val="•"/>
      <w:lvlJc w:val="left"/>
      <w:pPr>
        <w:tabs>
          <w:tab w:val="num" w:pos="5040"/>
        </w:tabs>
        <w:ind w:left="5040" w:hanging="360"/>
      </w:pPr>
      <w:rPr>
        <w:rFonts w:ascii="新細明體" w:hAnsi="新細明體" w:hint="default"/>
      </w:rPr>
    </w:lvl>
    <w:lvl w:ilvl="7" w:tplc="4D38B4E8" w:tentative="1">
      <w:start w:val="1"/>
      <w:numFmt w:val="bullet"/>
      <w:lvlText w:val="•"/>
      <w:lvlJc w:val="left"/>
      <w:pPr>
        <w:tabs>
          <w:tab w:val="num" w:pos="5760"/>
        </w:tabs>
        <w:ind w:left="5760" w:hanging="360"/>
      </w:pPr>
      <w:rPr>
        <w:rFonts w:ascii="新細明體" w:hAnsi="新細明體" w:hint="default"/>
      </w:rPr>
    </w:lvl>
    <w:lvl w:ilvl="8" w:tplc="C40C7A92" w:tentative="1">
      <w:start w:val="1"/>
      <w:numFmt w:val="bullet"/>
      <w:lvlText w:val="•"/>
      <w:lvlJc w:val="left"/>
      <w:pPr>
        <w:tabs>
          <w:tab w:val="num" w:pos="6480"/>
        </w:tabs>
        <w:ind w:left="6480" w:hanging="360"/>
      </w:pPr>
      <w:rPr>
        <w:rFonts w:ascii="新細明體" w:hAnsi="新細明體" w:hint="default"/>
      </w:rPr>
    </w:lvl>
  </w:abstractNum>
  <w:abstractNum w:abstractNumId="200" w15:restartNumberingAfterBreak="0">
    <w:nsid w:val="454B02B7"/>
    <w:multiLevelType w:val="hybridMultilevel"/>
    <w:tmpl w:val="9B66424A"/>
    <w:lvl w:ilvl="0" w:tplc="E97E3BD2">
      <w:start w:val="1"/>
      <w:numFmt w:val="taiwaneseCountingThousand"/>
      <w:lvlText w:val="%1、"/>
      <w:lvlJc w:val="left"/>
      <w:pPr>
        <w:ind w:left="480"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1" w15:restartNumberingAfterBreak="0">
    <w:nsid w:val="457A26D8"/>
    <w:multiLevelType w:val="hybridMultilevel"/>
    <w:tmpl w:val="4F805798"/>
    <w:lvl w:ilvl="0" w:tplc="43687F76">
      <w:start w:val="1"/>
      <w:numFmt w:val="taiwaneseCountingThousand"/>
      <w:suff w:val="space"/>
      <w:lvlText w:val="(%1)"/>
      <w:lvlJc w:val="left"/>
      <w:pPr>
        <w:ind w:left="480" w:hanging="480"/>
      </w:pPr>
      <w:rPr>
        <w:rFonts w:ascii="標楷體" w:eastAsia="標楷體" w:hAnsi="標楷體" w:hint="eastAsia"/>
        <w:b w:val="0"/>
        <w:i w:val="0"/>
        <w:iCs w:val="0"/>
        <w:caps w:val="0"/>
        <w:smallCaps w:val="0"/>
        <w:strike w:val="0"/>
        <w:dstrike w:val="0"/>
        <w:outline w:val="0"/>
        <w:shadow w:val="0"/>
        <w:emboss w:val="0"/>
        <w:imprint w:val="0"/>
        <w:noProof w:val="0"/>
        <w:vanish w:val="0"/>
        <w:color w:val="auto"/>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2" w15:restartNumberingAfterBreak="0">
    <w:nsid w:val="465E46F4"/>
    <w:multiLevelType w:val="hybridMultilevel"/>
    <w:tmpl w:val="75B4F8EC"/>
    <w:lvl w:ilvl="0" w:tplc="40B24DD8">
      <w:start w:val="1"/>
      <w:numFmt w:val="decimal"/>
      <w:lvlText w:val="%1."/>
      <w:lvlJc w:val="left"/>
      <w:pPr>
        <w:ind w:left="1921" w:hanging="480"/>
      </w:pPr>
      <w:rPr>
        <w:rFonts w:ascii="標楷體" w:eastAsia="標楷體" w:hAnsi="標楷體"/>
      </w:rPr>
    </w:lvl>
    <w:lvl w:ilvl="1" w:tplc="04090019" w:tentative="1">
      <w:start w:val="1"/>
      <w:numFmt w:val="ideographTraditional"/>
      <w:lvlText w:val="%2、"/>
      <w:lvlJc w:val="left"/>
      <w:pPr>
        <w:ind w:left="2401" w:hanging="480"/>
      </w:pPr>
    </w:lvl>
    <w:lvl w:ilvl="2" w:tplc="0409001B" w:tentative="1">
      <w:start w:val="1"/>
      <w:numFmt w:val="lowerRoman"/>
      <w:lvlText w:val="%3."/>
      <w:lvlJc w:val="right"/>
      <w:pPr>
        <w:ind w:left="2881" w:hanging="480"/>
      </w:pPr>
    </w:lvl>
    <w:lvl w:ilvl="3" w:tplc="0409000F" w:tentative="1">
      <w:start w:val="1"/>
      <w:numFmt w:val="decimal"/>
      <w:lvlText w:val="%4."/>
      <w:lvlJc w:val="left"/>
      <w:pPr>
        <w:ind w:left="3361" w:hanging="480"/>
      </w:pPr>
    </w:lvl>
    <w:lvl w:ilvl="4" w:tplc="04090019">
      <w:start w:val="1"/>
      <w:numFmt w:val="ideographTraditional"/>
      <w:lvlText w:val="%5、"/>
      <w:lvlJc w:val="left"/>
      <w:pPr>
        <w:ind w:left="3841" w:hanging="480"/>
      </w:pPr>
    </w:lvl>
    <w:lvl w:ilvl="5" w:tplc="0409001B" w:tentative="1">
      <w:start w:val="1"/>
      <w:numFmt w:val="lowerRoman"/>
      <w:lvlText w:val="%6."/>
      <w:lvlJc w:val="right"/>
      <w:pPr>
        <w:ind w:left="4321" w:hanging="480"/>
      </w:pPr>
    </w:lvl>
    <w:lvl w:ilvl="6" w:tplc="0409000F" w:tentative="1">
      <w:start w:val="1"/>
      <w:numFmt w:val="decimal"/>
      <w:lvlText w:val="%7."/>
      <w:lvlJc w:val="left"/>
      <w:pPr>
        <w:ind w:left="4801" w:hanging="480"/>
      </w:pPr>
    </w:lvl>
    <w:lvl w:ilvl="7" w:tplc="04090019" w:tentative="1">
      <w:start w:val="1"/>
      <w:numFmt w:val="ideographTraditional"/>
      <w:lvlText w:val="%8、"/>
      <w:lvlJc w:val="left"/>
      <w:pPr>
        <w:ind w:left="5281" w:hanging="480"/>
      </w:pPr>
    </w:lvl>
    <w:lvl w:ilvl="8" w:tplc="0409001B" w:tentative="1">
      <w:start w:val="1"/>
      <w:numFmt w:val="lowerRoman"/>
      <w:lvlText w:val="%9."/>
      <w:lvlJc w:val="right"/>
      <w:pPr>
        <w:ind w:left="5761" w:hanging="480"/>
      </w:pPr>
    </w:lvl>
  </w:abstractNum>
  <w:abstractNum w:abstractNumId="203" w15:restartNumberingAfterBreak="0">
    <w:nsid w:val="473E63CE"/>
    <w:multiLevelType w:val="hybridMultilevel"/>
    <w:tmpl w:val="4EE4DBB8"/>
    <w:lvl w:ilvl="0" w:tplc="9656E3B0">
      <w:start w:val="1"/>
      <w:numFmt w:val="ideographLegalTraditional"/>
      <w:lvlText w:val="%1、"/>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4" w15:restartNumberingAfterBreak="0">
    <w:nsid w:val="486352D4"/>
    <w:multiLevelType w:val="hybridMultilevel"/>
    <w:tmpl w:val="D81AD836"/>
    <w:lvl w:ilvl="0" w:tplc="8892C18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5" w15:restartNumberingAfterBreak="0">
    <w:nsid w:val="48E0067C"/>
    <w:multiLevelType w:val="multilevel"/>
    <w:tmpl w:val="1A42BD5A"/>
    <w:lvl w:ilvl="0">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840" w:hanging="480"/>
      </w:pPr>
    </w:lvl>
    <w:lvl w:ilvl="2">
      <w:start w:val="1"/>
      <w:numFmt w:val="lowerRoman"/>
      <w:lvlText w:val="%3."/>
      <w:lvlJc w:val="right"/>
      <w:pPr>
        <w:ind w:left="2320" w:hanging="480"/>
      </w:pPr>
    </w:lvl>
    <w:lvl w:ilvl="3">
      <w:start w:val="1"/>
      <w:numFmt w:val="decimal"/>
      <w:lvlText w:val="%4."/>
      <w:lvlJc w:val="left"/>
      <w:pPr>
        <w:ind w:left="2800" w:hanging="480"/>
      </w:pPr>
    </w:lvl>
    <w:lvl w:ilvl="4">
      <w:start w:val="1"/>
      <w:numFmt w:val="ideographTraditional"/>
      <w:lvlText w:val="%5、"/>
      <w:lvlJc w:val="left"/>
      <w:pPr>
        <w:ind w:left="3280" w:hanging="480"/>
      </w:pPr>
    </w:lvl>
    <w:lvl w:ilvl="5">
      <w:start w:val="1"/>
      <w:numFmt w:val="lowerRoman"/>
      <w:lvlText w:val="%6."/>
      <w:lvlJc w:val="right"/>
      <w:pPr>
        <w:ind w:left="3760" w:hanging="480"/>
      </w:pPr>
    </w:lvl>
    <w:lvl w:ilvl="6">
      <w:start w:val="1"/>
      <w:numFmt w:val="decimal"/>
      <w:lvlText w:val="%7."/>
      <w:lvlJc w:val="left"/>
      <w:pPr>
        <w:ind w:left="4240" w:hanging="480"/>
      </w:pPr>
    </w:lvl>
    <w:lvl w:ilvl="7">
      <w:start w:val="1"/>
      <w:numFmt w:val="ideographTraditional"/>
      <w:lvlText w:val="%8、"/>
      <w:lvlJc w:val="left"/>
      <w:pPr>
        <w:ind w:left="4720" w:hanging="480"/>
      </w:pPr>
    </w:lvl>
    <w:lvl w:ilvl="8">
      <w:start w:val="1"/>
      <w:numFmt w:val="lowerRoman"/>
      <w:lvlText w:val="%9."/>
      <w:lvlJc w:val="right"/>
      <w:pPr>
        <w:ind w:left="5200" w:hanging="480"/>
      </w:pPr>
    </w:lvl>
  </w:abstractNum>
  <w:abstractNum w:abstractNumId="206" w15:restartNumberingAfterBreak="0">
    <w:nsid w:val="490D29D4"/>
    <w:multiLevelType w:val="hybridMultilevel"/>
    <w:tmpl w:val="771AC33C"/>
    <w:lvl w:ilvl="0" w:tplc="91F60F4E">
      <w:start w:val="1"/>
      <w:numFmt w:val="decimal"/>
      <w:pStyle w:val="50"/>
      <w:lvlText w:val="%1."/>
      <w:lvlJc w:val="left"/>
      <w:pPr>
        <w:ind w:left="480" w:hanging="48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7" w15:restartNumberingAfterBreak="0">
    <w:nsid w:val="49C12563"/>
    <w:multiLevelType w:val="hybridMultilevel"/>
    <w:tmpl w:val="FF948E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8" w15:restartNumberingAfterBreak="0">
    <w:nsid w:val="4ABF35FC"/>
    <w:multiLevelType w:val="hybridMultilevel"/>
    <w:tmpl w:val="2F6CB45C"/>
    <w:lvl w:ilvl="0" w:tplc="CC08F376">
      <w:start w:val="1"/>
      <w:numFmt w:val="decimal"/>
      <w:lvlText w:val="(%1)"/>
      <w:lvlJc w:val="left"/>
      <w:pPr>
        <w:ind w:left="1324" w:hanging="480"/>
      </w:pPr>
      <w:rPr>
        <w:rFonts w:ascii="標楷體" w:eastAsia="標楷體" w:hAnsi="標楷體" w:hint="eastAsia"/>
      </w:rPr>
    </w:lvl>
    <w:lvl w:ilvl="1" w:tplc="04090019" w:tentative="1">
      <w:start w:val="1"/>
      <w:numFmt w:val="ideographTraditional"/>
      <w:lvlText w:val="%2、"/>
      <w:lvlJc w:val="left"/>
      <w:pPr>
        <w:ind w:left="1804" w:hanging="480"/>
      </w:pPr>
    </w:lvl>
    <w:lvl w:ilvl="2" w:tplc="0409001B" w:tentative="1">
      <w:start w:val="1"/>
      <w:numFmt w:val="lowerRoman"/>
      <w:lvlText w:val="%3."/>
      <w:lvlJc w:val="right"/>
      <w:pPr>
        <w:ind w:left="2284" w:hanging="480"/>
      </w:pPr>
    </w:lvl>
    <w:lvl w:ilvl="3" w:tplc="0409000F" w:tentative="1">
      <w:start w:val="1"/>
      <w:numFmt w:val="decimal"/>
      <w:lvlText w:val="%4."/>
      <w:lvlJc w:val="left"/>
      <w:pPr>
        <w:ind w:left="2764" w:hanging="480"/>
      </w:pPr>
    </w:lvl>
    <w:lvl w:ilvl="4" w:tplc="04090019" w:tentative="1">
      <w:start w:val="1"/>
      <w:numFmt w:val="ideographTraditional"/>
      <w:lvlText w:val="%5、"/>
      <w:lvlJc w:val="left"/>
      <w:pPr>
        <w:ind w:left="3244" w:hanging="480"/>
      </w:pPr>
    </w:lvl>
    <w:lvl w:ilvl="5" w:tplc="0409001B" w:tentative="1">
      <w:start w:val="1"/>
      <w:numFmt w:val="lowerRoman"/>
      <w:lvlText w:val="%6."/>
      <w:lvlJc w:val="right"/>
      <w:pPr>
        <w:ind w:left="3724" w:hanging="480"/>
      </w:pPr>
    </w:lvl>
    <w:lvl w:ilvl="6" w:tplc="0409000F" w:tentative="1">
      <w:start w:val="1"/>
      <w:numFmt w:val="decimal"/>
      <w:lvlText w:val="%7."/>
      <w:lvlJc w:val="left"/>
      <w:pPr>
        <w:ind w:left="4204" w:hanging="480"/>
      </w:pPr>
    </w:lvl>
    <w:lvl w:ilvl="7" w:tplc="04090019" w:tentative="1">
      <w:start w:val="1"/>
      <w:numFmt w:val="ideographTraditional"/>
      <w:lvlText w:val="%8、"/>
      <w:lvlJc w:val="left"/>
      <w:pPr>
        <w:ind w:left="4684" w:hanging="480"/>
      </w:pPr>
    </w:lvl>
    <w:lvl w:ilvl="8" w:tplc="0409001B" w:tentative="1">
      <w:start w:val="1"/>
      <w:numFmt w:val="lowerRoman"/>
      <w:lvlText w:val="%9."/>
      <w:lvlJc w:val="right"/>
      <w:pPr>
        <w:ind w:left="5164" w:hanging="480"/>
      </w:pPr>
    </w:lvl>
  </w:abstractNum>
  <w:abstractNum w:abstractNumId="209" w15:restartNumberingAfterBreak="0">
    <w:nsid w:val="4B3856F6"/>
    <w:multiLevelType w:val="hybridMultilevel"/>
    <w:tmpl w:val="C748CB44"/>
    <w:lvl w:ilvl="0" w:tplc="E97E3BD2">
      <w:start w:val="1"/>
      <w:numFmt w:val="taiwaneseCountingThousand"/>
      <w:lvlText w:val="%1、"/>
      <w:lvlJc w:val="left"/>
      <w:pPr>
        <w:ind w:left="480"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0" w15:restartNumberingAfterBreak="0">
    <w:nsid w:val="4C7C072E"/>
    <w:multiLevelType w:val="hybridMultilevel"/>
    <w:tmpl w:val="27901452"/>
    <w:lvl w:ilvl="0" w:tplc="98462B9C">
      <w:start w:val="1"/>
      <w:numFmt w:val="decimal"/>
      <w:lvlText w:val="%1."/>
      <w:lvlJc w:val="left"/>
      <w:pPr>
        <w:ind w:left="1778"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2258" w:hanging="480"/>
      </w:pPr>
    </w:lvl>
    <w:lvl w:ilvl="2" w:tplc="0409001B" w:tentative="1">
      <w:start w:val="1"/>
      <w:numFmt w:val="lowerRoman"/>
      <w:lvlText w:val="%3."/>
      <w:lvlJc w:val="right"/>
      <w:pPr>
        <w:ind w:left="2738" w:hanging="480"/>
      </w:pPr>
    </w:lvl>
    <w:lvl w:ilvl="3" w:tplc="0409000F" w:tentative="1">
      <w:start w:val="1"/>
      <w:numFmt w:val="decimal"/>
      <w:lvlText w:val="%4."/>
      <w:lvlJc w:val="left"/>
      <w:pPr>
        <w:ind w:left="3218" w:hanging="480"/>
      </w:pPr>
    </w:lvl>
    <w:lvl w:ilvl="4" w:tplc="04090019" w:tentative="1">
      <w:start w:val="1"/>
      <w:numFmt w:val="ideographTraditional"/>
      <w:lvlText w:val="%5、"/>
      <w:lvlJc w:val="left"/>
      <w:pPr>
        <w:ind w:left="3698" w:hanging="480"/>
      </w:pPr>
    </w:lvl>
    <w:lvl w:ilvl="5" w:tplc="0409001B" w:tentative="1">
      <w:start w:val="1"/>
      <w:numFmt w:val="lowerRoman"/>
      <w:lvlText w:val="%6."/>
      <w:lvlJc w:val="right"/>
      <w:pPr>
        <w:ind w:left="4178" w:hanging="480"/>
      </w:pPr>
    </w:lvl>
    <w:lvl w:ilvl="6" w:tplc="0409000F" w:tentative="1">
      <w:start w:val="1"/>
      <w:numFmt w:val="decimal"/>
      <w:lvlText w:val="%7."/>
      <w:lvlJc w:val="left"/>
      <w:pPr>
        <w:ind w:left="4658" w:hanging="480"/>
      </w:pPr>
    </w:lvl>
    <w:lvl w:ilvl="7" w:tplc="04090019" w:tentative="1">
      <w:start w:val="1"/>
      <w:numFmt w:val="ideographTraditional"/>
      <w:lvlText w:val="%8、"/>
      <w:lvlJc w:val="left"/>
      <w:pPr>
        <w:ind w:left="5138" w:hanging="480"/>
      </w:pPr>
    </w:lvl>
    <w:lvl w:ilvl="8" w:tplc="0409001B" w:tentative="1">
      <w:start w:val="1"/>
      <w:numFmt w:val="lowerRoman"/>
      <w:lvlText w:val="%9."/>
      <w:lvlJc w:val="right"/>
      <w:pPr>
        <w:ind w:left="5618" w:hanging="480"/>
      </w:pPr>
    </w:lvl>
  </w:abstractNum>
  <w:abstractNum w:abstractNumId="211" w15:restartNumberingAfterBreak="0">
    <w:nsid w:val="4C9B0D23"/>
    <w:multiLevelType w:val="hybridMultilevel"/>
    <w:tmpl w:val="4A029542"/>
    <w:lvl w:ilvl="0" w:tplc="57C4527E">
      <w:start w:val="1"/>
      <w:numFmt w:val="taiwaneseCountingThousand"/>
      <w:lvlText w:val="%1、"/>
      <w:lvlJc w:val="left"/>
      <w:pPr>
        <w:ind w:left="567" w:hanging="567"/>
      </w:pPr>
      <w:rPr>
        <w:rFonts w:hint="default"/>
      </w:rPr>
    </w:lvl>
    <w:lvl w:ilvl="1" w:tplc="ADA4FF66">
      <w:start w:val="1"/>
      <w:numFmt w:val="taiwaneseCountingThousand"/>
      <w:lvlText w:val="(%2)"/>
      <w:lvlJc w:val="left"/>
      <w:pPr>
        <w:ind w:left="1200" w:hanging="720"/>
      </w:pPr>
      <w:rPr>
        <w:rFont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2" w15:restartNumberingAfterBreak="0">
    <w:nsid w:val="4D212269"/>
    <w:multiLevelType w:val="hybridMultilevel"/>
    <w:tmpl w:val="72965536"/>
    <w:lvl w:ilvl="0" w:tplc="AA6473F4">
      <w:start w:val="1"/>
      <w:numFmt w:val="taiwaneseCountingThousand"/>
      <w:lvlText w:val="%1、"/>
      <w:lvlJc w:val="left"/>
      <w:pPr>
        <w:ind w:left="2127" w:hanging="567"/>
      </w:pPr>
      <w:rPr>
        <w:rFonts w:hint="default"/>
      </w:rPr>
    </w:lvl>
    <w:lvl w:ilvl="1" w:tplc="73C6E5C0">
      <w:start w:val="1"/>
      <w:numFmt w:val="decimal"/>
      <w:lvlText w:val="%2."/>
      <w:lvlJc w:val="left"/>
      <w:pPr>
        <w:ind w:left="2684" w:hanging="360"/>
      </w:pPr>
      <w:rPr>
        <w:rFonts w:hint="default"/>
      </w:rPr>
    </w:lvl>
    <w:lvl w:ilvl="2" w:tplc="0409001B" w:tentative="1">
      <w:start w:val="1"/>
      <w:numFmt w:val="lowerRoman"/>
      <w:lvlText w:val="%3."/>
      <w:lvlJc w:val="right"/>
      <w:pPr>
        <w:ind w:left="3284" w:hanging="480"/>
      </w:pPr>
    </w:lvl>
    <w:lvl w:ilvl="3" w:tplc="0409000F" w:tentative="1">
      <w:start w:val="1"/>
      <w:numFmt w:val="decimal"/>
      <w:lvlText w:val="%4."/>
      <w:lvlJc w:val="left"/>
      <w:pPr>
        <w:ind w:left="3764" w:hanging="480"/>
      </w:pPr>
    </w:lvl>
    <w:lvl w:ilvl="4" w:tplc="04090019" w:tentative="1">
      <w:start w:val="1"/>
      <w:numFmt w:val="ideographTraditional"/>
      <w:lvlText w:val="%5、"/>
      <w:lvlJc w:val="left"/>
      <w:pPr>
        <w:ind w:left="4244" w:hanging="480"/>
      </w:pPr>
    </w:lvl>
    <w:lvl w:ilvl="5" w:tplc="0409001B" w:tentative="1">
      <w:start w:val="1"/>
      <w:numFmt w:val="lowerRoman"/>
      <w:lvlText w:val="%6."/>
      <w:lvlJc w:val="right"/>
      <w:pPr>
        <w:ind w:left="4724" w:hanging="480"/>
      </w:pPr>
    </w:lvl>
    <w:lvl w:ilvl="6" w:tplc="0409000F" w:tentative="1">
      <w:start w:val="1"/>
      <w:numFmt w:val="decimal"/>
      <w:lvlText w:val="%7."/>
      <w:lvlJc w:val="left"/>
      <w:pPr>
        <w:ind w:left="5204" w:hanging="480"/>
      </w:pPr>
    </w:lvl>
    <w:lvl w:ilvl="7" w:tplc="04090019" w:tentative="1">
      <w:start w:val="1"/>
      <w:numFmt w:val="ideographTraditional"/>
      <w:lvlText w:val="%8、"/>
      <w:lvlJc w:val="left"/>
      <w:pPr>
        <w:ind w:left="5684" w:hanging="480"/>
      </w:pPr>
    </w:lvl>
    <w:lvl w:ilvl="8" w:tplc="0409001B" w:tentative="1">
      <w:start w:val="1"/>
      <w:numFmt w:val="lowerRoman"/>
      <w:lvlText w:val="%9."/>
      <w:lvlJc w:val="right"/>
      <w:pPr>
        <w:ind w:left="6164" w:hanging="480"/>
      </w:pPr>
    </w:lvl>
  </w:abstractNum>
  <w:abstractNum w:abstractNumId="213" w15:restartNumberingAfterBreak="0">
    <w:nsid w:val="4D2C67FF"/>
    <w:multiLevelType w:val="hybridMultilevel"/>
    <w:tmpl w:val="F74E26B6"/>
    <w:lvl w:ilvl="0" w:tplc="44387D8C">
      <w:start w:val="1"/>
      <w:numFmt w:val="taiwaneseCountingThousand"/>
      <w:suff w:val="space"/>
      <w:lvlText w:val="%1、"/>
      <w:lvlJc w:val="left"/>
      <w:pPr>
        <w:ind w:left="0" w:firstLine="2411"/>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4" w15:restartNumberingAfterBreak="0">
    <w:nsid w:val="4D6906F6"/>
    <w:multiLevelType w:val="hybridMultilevel"/>
    <w:tmpl w:val="460CB3AE"/>
    <w:lvl w:ilvl="0" w:tplc="66F41296">
      <w:start w:val="1"/>
      <w:numFmt w:val="taiwaneseCountingThousand"/>
      <w:lvlText w:val="（%1）"/>
      <w:lvlJc w:val="left"/>
      <w:pPr>
        <w:ind w:left="1548" w:hanging="828"/>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15" w15:restartNumberingAfterBreak="0">
    <w:nsid w:val="4DA03B7D"/>
    <w:multiLevelType w:val="hybridMultilevel"/>
    <w:tmpl w:val="72E64C76"/>
    <w:lvl w:ilvl="0" w:tplc="76400E7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6" w15:restartNumberingAfterBreak="0">
    <w:nsid w:val="4E415C8A"/>
    <w:multiLevelType w:val="hybridMultilevel"/>
    <w:tmpl w:val="0DFCD542"/>
    <w:lvl w:ilvl="0" w:tplc="2AA4415C">
      <w:start w:val="1"/>
      <w:numFmt w:val="taiwaneseCountingThousand"/>
      <w:lvlText w:val="%1、"/>
      <w:lvlJc w:val="left"/>
      <w:pPr>
        <w:ind w:left="567" w:hanging="567"/>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7" w15:restartNumberingAfterBreak="0">
    <w:nsid w:val="4E7D5E85"/>
    <w:multiLevelType w:val="hybridMultilevel"/>
    <w:tmpl w:val="977A9B10"/>
    <w:lvl w:ilvl="0" w:tplc="60E8324A">
      <w:start w:val="1"/>
      <w:numFmt w:val="decimal"/>
      <w:lvlText w:val="%1."/>
      <w:lvlJc w:val="left"/>
      <w:pPr>
        <w:ind w:left="360" w:hanging="360"/>
      </w:pPr>
      <w:rPr>
        <w:rFonts w:hint="default"/>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8" w15:restartNumberingAfterBreak="0">
    <w:nsid w:val="4EA31641"/>
    <w:multiLevelType w:val="hybridMultilevel"/>
    <w:tmpl w:val="A0427E92"/>
    <w:lvl w:ilvl="0" w:tplc="04090017">
      <w:start w:val="1"/>
      <w:numFmt w:val="ideographLegalTraditional"/>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9" w15:restartNumberingAfterBreak="0">
    <w:nsid w:val="4FA5237B"/>
    <w:multiLevelType w:val="hybridMultilevel"/>
    <w:tmpl w:val="E1D8BA58"/>
    <w:lvl w:ilvl="0" w:tplc="93AE2318">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0" w15:restartNumberingAfterBreak="0">
    <w:nsid w:val="4FB63ACA"/>
    <w:multiLevelType w:val="hybridMultilevel"/>
    <w:tmpl w:val="A6EC3568"/>
    <w:lvl w:ilvl="0" w:tplc="8A72A1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1" w15:restartNumberingAfterBreak="0">
    <w:nsid w:val="4FD31AD8"/>
    <w:multiLevelType w:val="hybridMultilevel"/>
    <w:tmpl w:val="FEA6DA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2" w15:restartNumberingAfterBreak="0">
    <w:nsid w:val="4FED729E"/>
    <w:multiLevelType w:val="multilevel"/>
    <w:tmpl w:val="43742ED6"/>
    <w:lvl w:ilvl="0">
      <w:start w:val="1"/>
      <w:numFmt w:val="ideographLegalTraditional"/>
      <w:lvlText w:val="%1、"/>
      <w:lvlJc w:val="left"/>
      <w:pPr>
        <w:ind w:left="567" w:hanging="567"/>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3" w15:restartNumberingAfterBreak="0">
    <w:nsid w:val="50A33ABF"/>
    <w:multiLevelType w:val="hybridMultilevel"/>
    <w:tmpl w:val="BBB46860"/>
    <w:lvl w:ilvl="0" w:tplc="34865210">
      <w:start w:val="1"/>
      <w:numFmt w:val="bullet"/>
      <w:suff w:val="space"/>
      <w:lvlText w:val=""/>
      <w:lvlJc w:val="left"/>
      <w:pPr>
        <w:ind w:left="284" w:hanging="284"/>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4" w15:restartNumberingAfterBreak="0">
    <w:nsid w:val="510A237E"/>
    <w:multiLevelType w:val="multilevel"/>
    <w:tmpl w:val="596E2EA4"/>
    <w:lvl w:ilvl="0">
      <w:start w:val="1"/>
      <w:numFmt w:val="ideographLegalTraditional"/>
      <w:lvlText w:val="%1、"/>
      <w:lvlJc w:val="left"/>
      <w:pPr>
        <w:ind w:left="567" w:hanging="567"/>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5" w15:restartNumberingAfterBreak="0">
    <w:nsid w:val="5169667B"/>
    <w:multiLevelType w:val="multilevel"/>
    <w:tmpl w:val="596E2EA4"/>
    <w:lvl w:ilvl="0">
      <w:start w:val="1"/>
      <w:numFmt w:val="ideographLegalTraditional"/>
      <w:lvlText w:val="%1、"/>
      <w:lvlJc w:val="left"/>
      <w:pPr>
        <w:ind w:left="567" w:hanging="567"/>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6" w15:restartNumberingAfterBreak="0">
    <w:nsid w:val="51840606"/>
    <w:multiLevelType w:val="hybridMultilevel"/>
    <w:tmpl w:val="F2C067D2"/>
    <w:lvl w:ilvl="0" w:tplc="C6CC1E2C">
      <w:start w:val="1"/>
      <w:numFmt w:val="decimal"/>
      <w:suff w:val="space"/>
      <w:lvlText w:val="%1."/>
      <w:lvlJc w:val="left"/>
      <w:pPr>
        <w:ind w:left="0" w:firstLine="2411"/>
      </w:pPr>
      <w:rPr>
        <w:rFonts w:hint="eastAsia"/>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7" w15:restartNumberingAfterBreak="0">
    <w:nsid w:val="518F33D6"/>
    <w:multiLevelType w:val="hybridMultilevel"/>
    <w:tmpl w:val="9AE6D58E"/>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8" w15:restartNumberingAfterBreak="0">
    <w:nsid w:val="51B12B2B"/>
    <w:multiLevelType w:val="hybridMultilevel"/>
    <w:tmpl w:val="378E9EB0"/>
    <w:lvl w:ilvl="0" w:tplc="F5FC56D8">
      <w:start w:val="9"/>
      <w:numFmt w:val="ideographLegalTraditional"/>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9" w15:restartNumberingAfterBreak="0">
    <w:nsid w:val="52496F2C"/>
    <w:multiLevelType w:val="hybridMultilevel"/>
    <w:tmpl w:val="5FE651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0" w15:restartNumberingAfterBreak="0">
    <w:nsid w:val="52817160"/>
    <w:multiLevelType w:val="multilevel"/>
    <w:tmpl w:val="E818765A"/>
    <w:lvl w:ilvl="0">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840" w:hanging="480"/>
      </w:pPr>
    </w:lvl>
    <w:lvl w:ilvl="2">
      <w:start w:val="1"/>
      <w:numFmt w:val="lowerRoman"/>
      <w:lvlText w:val="%3."/>
      <w:lvlJc w:val="right"/>
      <w:pPr>
        <w:ind w:left="2320" w:hanging="480"/>
      </w:pPr>
    </w:lvl>
    <w:lvl w:ilvl="3">
      <w:start w:val="1"/>
      <w:numFmt w:val="decimal"/>
      <w:lvlText w:val="%4."/>
      <w:lvlJc w:val="left"/>
      <w:pPr>
        <w:ind w:left="2800" w:hanging="480"/>
      </w:pPr>
    </w:lvl>
    <w:lvl w:ilvl="4">
      <w:start w:val="1"/>
      <w:numFmt w:val="ideographTraditional"/>
      <w:lvlText w:val="%5、"/>
      <w:lvlJc w:val="left"/>
      <w:pPr>
        <w:ind w:left="3280" w:hanging="480"/>
      </w:pPr>
    </w:lvl>
    <w:lvl w:ilvl="5">
      <w:start w:val="1"/>
      <w:numFmt w:val="lowerRoman"/>
      <w:lvlText w:val="%6."/>
      <w:lvlJc w:val="right"/>
      <w:pPr>
        <w:ind w:left="3760" w:hanging="480"/>
      </w:pPr>
    </w:lvl>
    <w:lvl w:ilvl="6">
      <w:start w:val="1"/>
      <w:numFmt w:val="decimal"/>
      <w:lvlText w:val="%7."/>
      <w:lvlJc w:val="left"/>
      <w:pPr>
        <w:ind w:left="4240" w:hanging="480"/>
      </w:pPr>
    </w:lvl>
    <w:lvl w:ilvl="7">
      <w:start w:val="1"/>
      <w:numFmt w:val="ideographTraditional"/>
      <w:lvlText w:val="%8、"/>
      <w:lvlJc w:val="left"/>
      <w:pPr>
        <w:ind w:left="4720" w:hanging="480"/>
      </w:pPr>
    </w:lvl>
    <w:lvl w:ilvl="8">
      <w:start w:val="1"/>
      <w:numFmt w:val="lowerRoman"/>
      <w:lvlText w:val="%9."/>
      <w:lvlJc w:val="right"/>
      <w:pPr>
        <w:ind w:left="5200" w:hanging="480"/>
      </w:pPr>
    </w:lvl>
  </w:abstractNum>
  <w:abstractNum w:abstractNumId="231" w15:restartNumberingAfterBreak="0">
    <w:nsid w:val="52E0213E"/>
    <w:multiLevelType w:val="hybridMultilevel"/>
    <w:tmpl w:val="59F205E6"/>
    <w:lvl w:ilvl="0" w:tplc="8C7CE18C">
      <w:start w:val="1"/>
      <w:numFmt w:val="ideographLegalTraditional"/>
      <w:suff w:val="space"/>
      <w:lvlText w:val="%1、"/>
      <w:lvlJc w:val="left"/>
      <w:pPr>
        <w:ind w:left="3318" w:hanging="907"/>
      </w:pPr>
      <w:rPr>
        <w:rFonts w:hint="eastAsia"/>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232" w15:restartNumberingAfterBreak="0">
    <w:nsid w:val="530D62FC"/>
    <w:multiLevelType w:val="hybridMultilevel"/>
    <w:tmpl w:val="655A8840"/>
    <w:lvl w:ilvl="0" w:tplc="98462B9C">
      <w:start w:val="1"/>
      <w:numFmt w:val="decimal"/>
      <w:lvlText w:val="%1."/>
      <w:lvlJc w:val="left"/>
      <w:pPr>
        <w:ind w:left="1799"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2279" w:hanging="480"/>
      </w:pPr>
    </w:lvl>
    <w:lvl w:ilvl="2" w:tplc="0409001B" w:tentative="1">
      <w:start w:val="1"/>
      <w:numFmt w:val="lowerRoman"/>
      <w:lvlText w:val="%3."/>
      <w:lvlJc w:val="right"/>
      <w:pPr>
        <w:ind w:left="2759" w:hanging="480"/>
      </w:pPr>
    </w:lvl>
    <w:lvl w:ilvl="3" w:tplc="0409000F" w:tentative="1">
      <w:start w:val="1"/>
      <w:numFmt w:val="decimal"/>
      <w:lvlText w:val="%4."/>
      <w:lvlJc w:val="left"/>
      <w:pPr>
        <w:ind w:left="3239" w:hanging="480"/>
      </w:pPr>
    </w:lvl>
    <w:lvl w:ilvl="4" w:tplc="04090019" w:tentative="1">
      <w:start w:val="1"/>
      <w:numFmt w:val="ideographTraditional"/>
      <w:lvlText w:val="%5、"/>
      <w:lvlJc w:val="left"/>
      <w:pPr>
        <w:ind w:left="3719" w:hanging="480"/>
      </w:pPr>
    </w:lvl>
    <w:lvl w:ilvl="5" w:tplc="0409001B" w:tentative="1">
      <w:start w:val="1"/>
      <w:numFmt w:val="lowerRoman"/>
      <w:lvlText w:val="%6."/>
      <w:lvlJc w:val="right"/>
      <w:pPr>
        <w:ind w:left="4199" w:hanging="480"/>
      </w:pPr>
    </w:lvl>
    <w:lvl w:ilvl="6" w:tplc="0409000F" w:tentative="1">
      <w:start w:val="1"/>
      <w:numFmt w:val="decimal"/>
      <w:lvlText w:val="%7."/>
      <w:lvlJc w:val="left"/>
      <w:pPr>
        <w:ind w:left="4679" w:hanging="480"/>
      </w:pPr>
    </w:lvl>
    <w:lvl w:ilvl="7" w:tplc="04090019" w:tentative="1">
      <w:start w:val="1"/>
      <w:numFmt w:val="ideographTraditional"/>
      <w:lvlText w:val="%8、"/>
      <w:lvlJc w:val="left"/>
      <w:pPr>
        <w:ind w:left="5159" w:hanging="480"/>
      </w:pPr>
    </w:lvl>
    <w:lvl w:ilvl="8" w:tplc="0409001B" w:tentative="1">
      <w:start w:val="1"/>
      <w:numFmt w:val="lowerRoman"/>
      <w:lvlText w:val="%9."/>
      <w:lvlJc w:val="right"/>
      <w:pPr>
        <w:ind w:left="5639" w:hanging="480"/>
      </w:pPr>
    </w:lvl>
  </w:abstractNum>
  <w:abstractNum w:abstractNumId="233" w15:restartNumberingAfterBreak="0">
    <w:nsid w:val="540D467A"/>
    <w:multiLevelType w:val="hybridMultilevel"/>
    <w:tmpl w:val="32C88FA8"/>
    <w:lvl w:ilvl="0" w:tplc="2640E72C">
      <w:start w:val="1"/>
      <w:numFmt w:val="decimal"/>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4" w15:restartNumberingAfterBreak="0">
    <w:nsid w:val="54686293"/>
    <w:multiLevelType w:val="hybridMultilevel"/>
    <w:tmpl w:val="AEAA42B6"/>
    <w:lvl w:ilvl="0" w:tplc="915AA69C">
      <w:start w:val="1"/>
      <w:numFmt w:val="ideographLegalTraditional"/>
      <w:pStyle w:val="2"/>
      <w:suff w:val="nothing"/>
      <w:lvlText w:val="第%1章  "/>
      <w:lvlJc w:val="left"/>
      <w:pPr>
        <w:ind w:left="4025"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ideographTraditional"/>
      <w:lvlText w:val="%2、"/>
      <w:lvlJc w:val="left"/>
      <w:pPr>
        <w:ind w:left="2660" w:hanging="480"/>
      </w:pPr>
    </w:lvl>
    <w:lvl w:ilvl="2" w:tplc="0409001B" w:tentative="1">
      <w:start w:val="1"/>
      <w:numFmt w:val="lowerRoman"/>
      <w:lvlText w:val="%3."/>
      <w:lvlJc w:val="right"/>
      <w:pPr>
        <w:ind w:left="3140" w:hanging="480"/>
      </w:pPr>
    </w:lvl>
    <w:lvl w:ilvl="3" w:tplc="0409000F" w:tentative="1">
      <w:start w:val="1"/>
      <w:numFmt w:val="decimal"/>
      <w:lvlText w:val="%4."/>
      <w:lvlJc w:val="left"/>
      <w:pPr>
        <w:ind w:left="3620" w:hanging="480"/>
      </w:pPr>
    </w:lvl>
    <w:lvl w:ilvl="4" w:tplc="04090019" w:tentative="1">
      <w:start w:val="1"/>
      <w:numFmt w:val="ideographTraditional"/>
      <w:lvlText w:val="%5、"/>
      <w:lvlJc w:val="left"/>
      <w:pPr>
        <w:ind w:left="4100" w:hanging="480"/>
      </w:pPr>
    </w:lvl>
    <w:lvl w:ilvl="5" w:tplc="0409001B" w:tentative="1">
      <w:start w:val="1"/>
      <w:numFmt w:val="lowerRoman"/>
      <w:lvlText w:val="%6."/>
      <w:lvlJc w:val="right"/>
      <w:pPr>
        <w:ind w:left="4580" w:hanging="480"/>
      </w:pPr>
    </w:lvl>
    <w:lvl w:ilvl="6" w:tplc="0409000F" w:tentative="1">
      <w:start w:val="1"/>
      <w:numFmt w:val="decimal"/>
      <w:lvlText w:val="%7."/>
      <w:lvlJc w:val="left"/>
      <w:pPr>
        <w:ind w:left="5060" w:hanging="480"/>
      </w:pPr>
    </w:lvl>
    <w:lvl w:ilvl="7" w:tplc="04090019" w:tentative="1">
      <w:start w:val="1"/>
      <w:numFmt w:val="ideographTraditional"/>
      <w:lvlText w:val="%8、"/>
      <w:lvlJc w:val="left"/>
      <w:pPr>
        <w:ind w:left="5540" w:hanging="480"/>
      </w:pPr>
    </w:lvl>
    <w:lvl w:ilvl="8" w:tplc="0409001B" w:tentative="1">
      <w:start w:val="1"/>
      <w:numFmt w:val="lowerRoman"/>
      <w:lvlText w:val="%9."/>
      <w:lvlJc w:val="right"/>
      <w:pPr>
        <w:ind w:left="6020" w:hanging="480"/>
      </w:pPr>
    </w:lvl>
  </w:abstractNum>
  <w:abstractNum w:abstractNumId="235" w15:restartNumberingAfterBreak="0">
    <w:nsid w:val="549220F0"/>
    <w:multiLevelType w:val="hybridMultilevel"/>
    <w:tmpl w:val="7098E140"/>
    <w:lvl w:ilvl="0" w:tplc="5724659C">
      <w:start w:val="1"/>
      <w:numFmt w:val="taiwaneseCountingThousand"/>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6" w15:restartNumberingAfterBreak="0">
    <w:nsid w:val="54A33B55"/>
    <w:multiLevelType w:val="hybridMultilevel"/>
    <w:tmpl w:val="BE846400"/>
    <w:lvl w:ilvl="0" w:tplc="DDF0EBD0">
      <w:start w:val="1"/>
      <w:numFmt w:val="taiwaneseCountingThousand"/>
      <w:lvlText w:val="%1"/>
      <w:lvlJc w:val="left"/>
      <w:pPr>
        <w:ind w:left="480" w:hanging="480"/>
      </w:pPr>
      <w:rPr>
        <w:rFonts w:ascii="標楷體" w:eastAsia="標楷體" w:hAnsi="標楷體" w:hint="eastAsia"/>
        <w:b w:val="0"/>
        <w:i w:val="0"/>
        <w:iCs w:val="0"/>
        <w: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7" w15:restartNumberingAfterBreak="0">
    <w:nsid w:val="54B73509"/>
    <w:multiLevelType w:val="hybridMultilevel"/>
    <w:tmpl w:val="CC80CA56"/>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8" w15:restartNumberingAfterBreak="0">
    <w:nsid w:val="55153D4B"/>
    <w:multiLevelType w:val="hybridMultilevel"/>
    <w:tmpl w:val="3502E92A"/>
    <w:lvl w:ilvl="0" w:tplc="DAE41C26">
      <w:start w:val="1"/>
      <w:numFmt w:val="taiwaneseCountingThousand"/>
      <w:lvlText w:val="%1、"/>
      <w:lvlJc w:val="left"/>
      <w:pPr>
        <w:ind w:left="1440" w:hanging="720"/>
      </w:pPr>
      <w:rPr>
        <w:rFonts w:ascii="Helvetica Neue" w:hAnsi="Helvetica Neue" w:cs="Arial Unicode M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9" w15:restartNumberingAfterBreak="0">
    <w:nsid w:val="56605F79"/>
    <w:multiLevelType w:val="hybridMultilevel"/>
    <w:tmpl w:val="A112A27C"/>
    <w:lvl w:ilvl="0" w:tplc="E90C39E6">
      <w:start w:val="1"/>
      <w:numFmt w:val="decimal"/>
      <w:lvlText w:val="(%1)"/>
      <w:lvlJc w:val="left"/>
      <w:pPr>
        <w:ind w:left="1040" w:hanging="480"/>
      </w:pPr>
      <w:rPr>
        <w:rFonts w:ascii="標楷體" w:eastAsia="標楷體" w:hAnsi="標楷體"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40" w15:restartNumberingAfterBreak="0">
    <w:nsid w:val="56617C5C"/>
    <w:multiLevelType w:val="hybridMultilevel"/>
    <w:tmpl w:val="711E29D4"/>
    <w:lvl w:ilvl="0" w:tplc="3852302E">
      <w:start w:val="1"/>
      <w:numFmt w:val="bullet"/>
      <w:suff w:val="nothing"/>
      <w:lvlText w:val="•"/>
      <w:lvlJc w:val="left"/>
      <w:pPr>
        <w:ind w:left="0" w:firstLine="1800"/>
      </w:pPr>
      <w:rPr>
        <w:rFonts w:ascii="Arial" w:hAnsi="Arial" w:hint="default"/>
        <w:sz w:val="28"/>
        <w:szCs w:val="28"/>
      </w:rPr>
    </w:lvl>
    <w:lvl w:ilvl="1" w:tplc="04090003" w:tentative="1">
      <w:start w:val="1"/>
      <w:numFmt w:val="bullet"/>
      <w:lvlText w:val=""/>
      <w:lvlJc w:val="left"/>
      <w:pPr>
        <w:ind w:left="1400" w:hanging="480"/>
      </w:pPr>
      <w:rPr>
        <w:rFonts w:ascii="Wingdings" w:hAnsi="Wingdings" w:hint="default"/>
      </w:rPr>
    </w:lvl>
    <w:lvl w:ilvl="2" w:tplc="04090005" w:tentative="1">
      <w:start w:val="1"/>
      <w:numFmt w:val="bullet"/>
      <w:lvlText w:val=""/>
      <w:lvlJc w:val="left"/>
      <w:pPr>
        <w:ind w:left="1880" w:hanging="480"/>
      </w:pPr>
      <w:rPr>
        <w:rFonts w:ascii="Wingdings" w:hAnsi="Wingdings" w:hint="default"/>
      </w:rPr>
    </w:lvl>
    <w:lvl w:ilvl="3" w:tplc="04090001" w:tentative="1">
      <w:start w:val="1"/>
      <w:numFmt w:val="bullet"/>
      <w:lvlText w:val=""/>
      <w:lvlJc w:val="left"/>
      <w:pPr>
        <w:ind w:left="2360" w:hanging="480"/>
      </w:pPr>
      <w:rPr>
        <w:rFonts w:ascii="Wingdings" w:hAnsi="Wingdings" w:hint="default"/>
      </w:rPr>
    </w:lvl>
    <w:lvl w:ilvl="4" w:tplc="04090003" w:tentative="1">
      <w:start w:val="1"/>
      <w:numFmt w:val="bullet"/>
      <w:lvlText w:val=""/>
      <w:lvlJc w:val="left"/>
      <w:pPr>
        <w:ind w:left="2840" w:hanging="480"/>
      </w:pPr>
      <w:rPr>
        <w:rFonts w:ascii="Wingdings" w:hAnsi="Wingdings" w:hint="default"/>
      </w:rPr>
    </w:lvl>
    <w:lvl w:ilvl="5" w:tplc="04090005" w:tentative="1">
      <w:start w:val="1"/>
      <w:numFmt w:val="bullet"/>
      <w:lvlText w:val=""/>
      <w:lvlJc w:val="left"/>
      <w:pPr>
        <w:ind w:left="3320" w:hanging="480"/>
      </w:pPr>
      <w:rPr>
        <w:rFonts w:ascii="Wingdings" w:hAnsi="Wingdings" w:hint="default"/>
      </w:rPr>
    </w:lvl>
    <w:lvl w:ilvl="6" w:tplc="04090001" w:tentative="1">
      <w:start w:val="1"/>
      <w:numFmt w:val="bullet"/>
      <w:lvlText w:val=""/>
      <w:lvlJc w:val="left"/>
      <w:pPr>
        <w:ind w:left="3800" w:hanging="480"/>
      </w:pPr>
      <w:rPr>
        <w:rFonts w:ascii="Wingdings" w:hAnsi="Wingdings" w:hint="default"/>
      </w:rPr>
    </w:lvl>
    <w:lvl w:ilvl="7" w:tplc="04090003" w:tentative="1">
      <w:start w:val="1"/>
      <w:numFmt w:val="bullet"/>
      <w:lvlText w:val=""/>
      <w:lvlJc w:val="left"/>
      <w:pPr>
        <w:ind w:left="4280" w:hanging="480"/>
      </w:pPr>
      <w:rPr>
        <w:rFonts w:ascii="Wingdings" w:hAnsi="Wingdings" w:hint="default"/>
      </w:rPr>
    </w:lvl>
    <w:lvl w:ilvl="8" w:tplc="04090005" w:tentative="1">
      <w:start w:val="1"/>
      <w:numFmt w:val="bullet"/>
      <w:lvlText w:val=""/>
      <w:lvlJc w:val="left"/>
      <w:pPr>
        <w:ind w:left="4760" w:hanging="480"/>
      </w:pPr>
      <w:rPr>
        <w:rFonts w:ascii="Wingdings" w:hAnsi="Wingdings" w:hint="default"/>
      </w:rPr>
    </w:lvl>
  </w:abstractNum>
  <w:abstractNum w:abstractNumId="241" w15:restartNumberingAfterBreak="0">
    <w:nsid w:val="56D872B4"/>
    <w:multiLevelType w:val="hybridMultilevel"/>
    <w:tmpl w:val="32E867FC"/>
    <w:lvl w:ilvl="0" w:tplc="050874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2" w15:restartNumberingAfterBreak="0">
    <w:nsid w:val="57081764"/>
    <w:multiLevelType w:val="hybridMultilevel"/>
    <w:tmpl w:val="39F60510"/>
    <w:lvl w:ilvl="0" w:tplc="E97E3BD2">
      <w:start w:val="1"/>
      <w:numFmt w:val="taiwaneseCountingThousand"/>
      <w:lvlText w:val="%1、"/>
      <w:lvlJc w:val="left"/>
      <w:pPr>
        <w:ind w:left="920" w:hanging="480"/>
      </w:pPr>
      <w:rPr>
        <w:rFonts w:ascii="標楷體" w:eastAsia="標楷體" w:hAnsi="標楷體" w:cs="Times New Roman" w:hint="eastAsia"/>
      </w:r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243" w15:restartNumberingAfterBreak="0">
    <w:nsid w:val="570F1DA9"/>
    <w:multiLevelType w:val="hybridMultilevel"/>
    <w:tmpl w:val="8F2629F4"/>
    <w:lvl w:ilvl="0" w:tplc="2D2426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4" w15:restartNumberingAfterBreak="0">
    <w:nsid w:val="58A036D9"/>
    <w:multiLevelType w:val="hybridMultilevel"/>
    <w:tmpl w:val="7BDE62A4"/>
    <w:lvl w:ilvl="0" w:tplc="C91822DA">
      <w:start w:val="6"/>
      <w:numFmt w:val="decimal"/>
      <w:suff w:val="space"/>
      <w:lvlText w:val="%1."/>
      <w:lvlJc w:val="left"/>
      <w:pPr>
        <w:ind w:left="0" w:firstLine="2411"/>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5" w15:restartNumberingAfterBreak="0">
    <w:nsid w:val="593521C7"/>
    <w:multiLevelType w:val="hybridMultilevel"/>
    <w:tmpl w:val="43C2EEF4"/>
    <w:lvl w:ilvl="0" w:tplc="C91835B8">
      <w:start w:val="1"/>
      <w:numFmt w:val="taiwaneseCountingThousand"/>
      <w:suff w:val="space"/>
      <w:lvlText w:val="%1、"/>
      <w:lvlJc w:val="left"/>
      <w:pPr>
        <w:ind w:left="567" w:hanging="567"/>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6" w15:restartNumberingAfterBreak="0">
    <w:nsid w:val="593E566E"/>
    <w:multiLevelType w:val="hybridMultilevel"/>
    <w:tmpl w:val="29863CFA"/>
    <w:lvl w:ilvl="0" w:tplc="58205E68">
      <w:start w:val="1"/>
      <w:numFmt w:val="taiwaneseCountingThousand"/>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7" w15:restartNumberingAfterBreak="0">
    <w:nsid w:val="5A4C569B"/>
    <w:multiLevelType w:val="hybridMultilevel"/>
    <w:tmpl w:val="6C88F7DA"/>
    <w:lvl w:ilvl="0" w:tplc="E97E3BD2">
      <w:start w:val="1"/>
      <w:numFmt w:val="taiwaneseCountingThousand"/>
      <w:lvlText w:val="%1、"/>
      <w:lvlJc w:val="left"/>
      <w:pPr>
        <w:ind w:left="480"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8" w15:restartNumberingAfterBreak="0">
    <w:nsid w:val="5A7056AF"/>
    <w:multiLevelType w:val="hybridMultilevel"/>
    <w:tmpl w:val="22A0B746"/>
    <w:lvl w:ilvl="0" w:tplc="21C043BC">
      <w:start w:val="1"/>
      <w:numFmt w:val="taiwaneseCountingThousand"/>
      <w:lvlText w:val="%1、"/>
      <w:lvlJc w:val="left"/>
      <w:pPr>
        <w:ind w:left="567" w:hanging="567"/>
      </w:pPr>
      <w:rPr>
        <w:rFonts w:hint="default"/>
        <w:sz w:val="28"/>
        <w:szCs w:val="28"/>
      </w:rPr>
    </w:lvl>
    <w:lvl w:ilvl="1" w:tplc="04090019" w:tentative="1">
      <w:start w:val="1"/>
      <w:numFmt w:val="ideographTraditional"/>
      <w:lvlText w:val="%2、"/>
      <w:lvlJc w:val="left"/>
      <w:pPr>
        <w:ind w:left="1510" w:hanging="480"/>
      </w:pPr>
    </w:lvl>
    <w:lvl w:ilvl="2" w:tplc="0409001B" w:tentative="1">
      <w:start w:val="1"/>
      <w:numFmt w:val="lowerRoman"/>
      <w:lvlText w:val="%3."/>
      <w:lvlJc w:val="right"/>
      <w:pPr>
        <w:ind w:left="1990" w:hanging="480"/>
      </w:pPr>
    </w:lvl>
    <w:lvl w:ilvl="3" w:tplc="0409000F" w:tentative="1">
      <w:start w:val="1"/>
      <w:numFmt w:val="decimal"/>
      <w:lvlText w:val="%4."/>
      <w:lvlJc w:val="left"/>
      <w:pPr>
        <w:ind w:left="2470" w:hanging="480"/>
      </w:pPr>
    </w:lvl>
    <w:lvl w:ilvl="4" w:tplc="04090019" w:tentative="1">
      <w:start w:val="1"/>
      <w:numFmt w:val="ideographTraditional"/>
      <w:lvlText w:val="%5、"/>
      <w:lvlJc w:val="left"/>
      <w:pPr>
        <w:ind w:left="2950" w:hanging="480"/>
      </w:pPr>
    </w:lvl>
    <w:lvl w:ilvl="5" w:tplc="0409001B" w:tentative="1">
      <w:start w:val="1"/>
      <w:numFmt w:val="lowerRoman"/>
      <w:lvlText w:val="%6."/>
      <w:lvlJc w:val="right"/>
      <w:pPr>
        <w:ind w:left="3430" w:hanging="480"/>
      </w:pPr>
    </w:lvl>
    <w:lvl w:ilvl="6" w:tplc="0409000F" w:tentative="1">
      <w:start w:val="1"/>
      <w:numFmt w:val="decimal"/>
      <w:lvlText w:val="%7."/>
      <w:lvlJc w:val="left"/>
      <w:pPr>
        <w:ind w:left="3910" w:hanging="480"/>
      </w:pPr>
    </w:lvl>
    <w:lvl w:ilvl="7" w:tplc="04090019" w:tentative="1">
      <w:start w:val="1"/>
      <w:numFmt w:val="ideographTraditional"/>
      <w:lvlText w:val="%8、"/>
      <w:lvlJc w:val="left"/>
      <w:pPr>
        <w:ind w:left="4390" w:hanging="480"/>
      </w:pPr>
    </w:lvl>
    <w:lvl w:ilvl="8" w:tplc="0409001B" w:tentative="1">
      <w:start w:val="1"/>
      <w:numFmt w:val="lowerRoman"/>
      <w:lvlText w:val="%9."/>
      <w:lvlJc w:val="right"/>
      <w:pPr>
        <w:ind w:left="4870" w:hanging="480"/>
      </w:pPr>
    </w:lvl>
  </w:abstractNum>
  <w:abstractNum w:abstractNumId="249" w15:restartNumberingAfterBreak="0">
    <w:nsid w:val="5AD15832"/>
    <w:multiLevelType w:val="hybridMultilevel"/>
    <w:tmpl w:val="EC3EC654"/>
    <w:lvl w:ilvl="0" w:tplc="FF68DC74">
      <w:start w:val="1"/>
      <w:numFmt w:val="taiwaneseCountingThousand"/>
      <w:lvlText w:val="%1、"/>
      <w:lvlJc w:val="left"/>
      <w:pPr>
        <w:ind w:left="1419" w:hanging="567"/>
      </w:pPr>
      <w:rPr>
        <w:rFonts w:hint="eastAsia"/>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0" w15:restartNumberingAfterBreak="0">
    <w:nsid w:val="5BC84D1A"/>
    <w:multiLevelType w:val="hybridMultilevel"/>
    <w:tmpl w:val="D6A4C8AE"/>
    <w:lvl w:ilvl="0" w:tplc="4566ECB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1" w15:restartNumberingAfterBreak="0">
    <w:nsid w:val="5CA44A3E"/>
    <w:multiLevelType w:val="hybridMultilevel"/>
    <w:tmpl w:val="F9C8157A"/>
    <w:lvl w:ilvl="0" w:tplc="64F2F166">
      <w:start w:val="1"/>
      <w:numFmt w:val="taiwaneseCountingThousand"/>
      <w:suff w:val="space"/>
      <w:lvlText w:val="%1、"/>
      <w:lvlJc w:val="left"/>
      <w:pPr>
        <w:ind w:left="480" w:hanging="480"/>
      </w:pPr>
      <w:rPr>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2" w15:restartNumberingAfterBreak="0">
    <w:nsid w:val="5CE9301F"/>
    <w:multiLevelType w:val="hybridMultilevel"/>
    <w:tmpl w:val="83E8E850"/>
    <w:lvl w:ilvl="0" w:tplc="E97E3BD2">
      <w:start w:val="1"/>
      <w:numFmt w:val="taiwaneseCountingThousand"/>
      <w:lvlText w:val="%1、"/>
      <w:lvlJc w:val="left"/>
      <w:pPr>
        <w:ind w:left="962" w:hanging="480"/>
      </w:pPr>
      <w:rPr>
        <w:rFonts w:ascii="標楷體" w:eastAsia="標楷體" w:hAnsi="標楷體" w:cs="Times New Roman" w:hint="eastAsia"/>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253" w15:restartNumberingAfterBreak="0">
    <w:nsid w:val="5D0D7442"/>
    <w:multiLevelType w:val="hybridMultilevel"/>
    <w:tmpl w:val="E2D0D4FE"/>
    <w:lvl w:ilvl="0" w:tplc="5A8659F8">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4" w15:restartNumberingAfterBreak="0">
    <w:nsid w:val="5E0E7B09"/>
    <w:multiLevelType w:val="hybridMultilevel"/>
    <w:tmpl w:val="9AD6876C"/>
    <w:lvl w:ilvl="0" w:tplc="9BCA042A">
      <w:start w:val="1"/>
      <w:numFmt w:val="bullet"/>
      <w:lvlText w:val="•"/>
      <w:lvlJc w:val="left"/>
      <w:pPr>
        <w:tabs>
          <w:tab w:val="num" w:pos="720"/>
        </w:tabs>
        <w:ind w:left="720" w:hanging="360"/>
      </w:pPr>
      <w:rPr>
        <w:rFonts w:ascii="Arial" w:hAnsi="Arial" w:hint="default"/>
      </w:rPr>
    </w:lvl>
    <w:lvl w:ilvl="1" w:tplc="050A98E4">
      <w:start w:val="1"/>
      <w:numFmt w:val="bullet"/>
      <w:lvlText w:val="•"/>
      <w:lvlJc w:val="left"/>
      <w:pPr>
        <w:tabs>
          <w:tab w:val="num" w:pos="1440"/>
        </w:tabs>
        <w:ind w:left="1440" w:hanging="360"/>
      </w:pPr>
      <w:rPr>
        <w:rFonts w:ascii="Arial" w:hAnsi="Arial" w:hint="default"/>
      </w:rPr>
    </w:lvl>
    <w:lvl w:ilvl="2" w:tplc="D2FC8B44" w:tentative="1">
      <w:start w:val="1"/>
      <w:numFmt w:val="bullet"/>
      <w:lvlText w:val="•"/>
      <w:lvlJc w:val="left"/>
      <w:pPr>
        <w:tabs>
          <w:tab w:val="num" w:pos="2160"/>
        </w:tabs>
        <w:ind w:left="2160" w:hanging="360"/>
      </w:pPr>
      <w:rPr>
        <w:rFonts w:ascii="Arial" w:hAnsi="Arial" w:hint="default"/>
      </w:rPr>
    </w:lvl>
    <w:lvl w:ilvl="3" w:tplc="2EBEBD30" w:tentative="1">
      <w:start w:val="1"/>
      <w:numFmt w:val="bullet"/>
      <w:lvlText w:val="•"/>
      <w:lvlJc w:val="left"/>
      <w:pPr>
        <w:tabs>
          <w:tab w:val="num" w:pos="2880"/>
        </w:tabs>
        <w:ind w:left="2880" w:hanging="360"/>
      </w:pPr>
      <w:rPr>
        <w:rFonts w:ascii="Arial" w:hAnsi="Arial" w:hint="default"/>
      </w:rPr>
    </w:lvl>
    <w:lvl w:ilvl="4" w:tplc="6FA0DDB6" w:tentative="1">
      <w:start w:val="1"/>
      <w:numFmt w:val="bullet"/>
      <w:lvlText w:val="•"/>
      <w:lvlJc w:val="left"/>
      <w:pPr>
        <w:tabs>
          <w:tab w:val="num" w:pos="3600"/>
        </w:tabs>
        <w:ind w:left="3600" w:hanging="360"/>
      </w:pPr>
      <w:rPr>
        <w:rFonts w:ascii="Arial" w:hAnsi="Arial" w:hint="default"/>
      </w:rPr>
    </w:lvl>
    <w:lvl w:ilvl="5" w:tplc="4A9246A4" w:tentative="1">
      <w:start w:val="1"/>
      <w:numFmt w:val="bullet"/>
      <w:lvlText w:val="•"/>
      <w:lvlJc w:val="left"/>
      <w:pPr>
        <w:tabs>
          <w:tab w:val="num" w:pos="4320"/>
        </w:tabs>
        <w:ind w:left="4320" w:hanging="360"/>
      </w:pPr>
      <w:rPr>
        <w:rFonts w:ascii="Arial" w:hAnsi="Arial" w:hint="default"/>
      </w:rPr>
    </w:lvl>
    <w:lvl w:ilvl="6" w:tplc="7952AF64" w:tentative="1">
      <w:start w:val="1"/>
      <w:numFmt w:val="bullet"/>
      <w:lvlText w:val="•"/>
      <w:lvlJc w:val="left"/>
      <w:pPr>
        <w:tabs>
          <w:tab w:val="num" w:pos="5040"/>
        </w:tabs>
        <w:ind w:left="5040" w:hanging="360"/>
      </w:pPr>
      <w:rPr>
        <w:rFonts w:ascii="Arial" w:hAnsi="Arial" w:hint="default"/>
      </w:rPr>
    </w:lvl>
    <w:lvl w:ilvl="7" w:tplc="40E04760" w:tentative="1">
      <w:start w:val="1"/>
      <w:numFmt w:val="bullet"/>
      <w:lvlText w:val="•"/>
      <w:lvlJc w:val="left"/>
      <w:pPr>
        <w:tabs>
          <w:tab w:val="num" w:pos="5760"/>
        </w:tabs>
        <w:ind w:left="5760" w:hanging="360"/>
      </w:pPr>
      <w:rPr>
        <w:rFonts w:ascii="Arial" w:hAnsi="Arial" w:hint="default"/>
      </w:rPr>
    </w:lvl>
    <w:lvl w:ilvl="8" w:tplc="91E2F42C" w:tentative="1">
      <w:start w:val="1"/>
      <w:numFmt w:val="bullet"/>
      <w:lvlText w:val="•"/>
      <w:lvlJc w:val="left"/>
      <w:pPr>
        <w:tabs>
          <w:tab w:val="num" w:pos="6480"/>
        </w:tabs>
        <w:ind w:left="6480" w:hanging="360"/>
      </w:pPr>
      <w:rPr>
        <w:rFonts w:ascii="Arial" w:hAnsi="Arial" w:hint="default"/>
      </w:rPr>
    </w:lvl>
  </w:abstractNum>
  <w:abstractNum w:abstractNumId="255" w15:restartNumberingAfterBreak="0">
    <w:nsid w:val="5E564C3F"/>
    <w:multiLevelType w:val="hybridMultilevel"/>
    <w:tmpl w:val="1332D06E"/>
    <w:lvl w:ilvl="0" w:tplc="9A86834A">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6" w15:restartNumberingAfterBreak="0">
    <w:nsid w:val="5E8C5B9F"/>
    <w:multiLevelType w:val="hybridMultilevel"/>
    <w:tmpl w:val="27E00932"/>
    <w:lvl w:ilvl="0" w:tplc="2CDC80EC">
      <w:start w:val="7"/>
      <w:numFmt w:val="ideographLegalTraditional"/>
      <w:suff w:val="space"/>
      <w:lvlText w:val="%1、"/>
      <w:lvlJc w:val="left"/>
      <w:pPr>
        <w:ind w:left="0" w:firstLine="2411"/>
      </w:pPr>
      <w:rPr>
        <w:rFonts w:hint="eastAsia"/>
        <w:b/>
        <w:sz w:val="28"/>
        <w:szCs w:val="28"/>
      </w:rPr>
    </w:lvl>
    <w:lvl w:ilvl="1" w:tplc="04090019" w:tentative="1">
      <w:start w:val="1"/>
      <w:numFmt w:val="ideographTraditional"/>
      <w:lvlText w:val="%2、"/>
      <w:lvlJc w:val="left"/>
      <w:pPr>
        <w:ind w:left="1101" w:hanging="480"/>
      </w:pPr>
    </w:lvl>
    <w:lvl w:ilvl="2" w:tplc="0409001B" w:tentative="1">
      <w:start w:val="1"/>
      <w:numFmt w:val="lowerRoman"/>
      <w:lvlText w:val="%3."/>
      <w:lvlJc w:val="right"/>
      <w:pPr>
        <w:ind w:left="1581" w:hanging="480"/>
      </w:p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257" w15:restartNumberingAfterBreak="0">
    <w:nsid w:val="5E8E266E"/>
    <w:multiLevelType w:val="hybridMultilevel"/>
    <w:tmpl w:val="34922044"/>
    <w:lvl w:ilvl="0" w:tplc="612C3EC2">
      <w:start w:val="1"/>
      <w:numFmt w:val="decimal"/>
      <w:suff w:val="space"/>
      <w:lvlText w:val="%1."/>
      <w:lvlJc w:val="left"/>
      <w:pPr>
        <w:ind w:left="0" w:firstLine="2411"/>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8" w15:restartNumberingAfterBreak="0">
    <w:nsid w:val="5EB8731D"/>
    <w:multiLevelType w:val="hybridMultilevel"/>
    <w:tmpl w:val="DD104E1A"/>
    <w:lvl w:ilvl="0" w:tplc="145A3AB8">
      <w:start w:val="1"/>
      <w:numFmt w:val="decimal"/>
      <w:lvlText w:val="%1."/>
      <w:lvlJc w:val="left"/>
      <w:pPr>
        <w:ind w:left="1898" w:hanging="480"/>
      </w:pPr>
      <w:rPr>
        <w:rFonts w:hint="eastAsia"/>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abstractNum w:abstractNumId="259" w15:restartNumberingAfterBreak="0">
    <w:nsid w:val="5F405341"/>
    <w:multiLevelType w:val="hybridMultilevel"/>
    <w:tmpl w:val="471EC474"/>
    <w:lvl w:ilvl="0" w:tplc="ABDEE6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0" w15:restartNumberingAfterBreak="0">
    <w:nsid w:val="5FFA4198"/>
    <w:multiLevelType w:val="hybridMultilevel"/>
    <w:tmpl w:val="6820079E"/>
    <w:lvl w:ilvl="0" w:tplc="688ACC7A">
      <w:start w:val="1"/>
      <w:numFmt w:val="decimal"/>
      <w:lvlText w:val="%1."/>
      <w:lvlJc w:val="left"/>
      <w:pPr>
        <w:ind w:left="1554" w:hanging="283"/>
      </w:pPr>
      <w:rPr>
        <w:rFonts w:hint="eastAsia"/>
      </w:rPr>
    </w:lvl>
    <w:lvl w:ilvl="1" w:tplc="04090019" w:tentative="1">
      <w:start w:val="1"/>
      <w:numFmt w:val="ideographTraditional"/>
      <w:lvlText w:val="%2、"/>
      <w:lvlJc w:val="left"/>
      <w:pPr>
        <w:ind w:left="2231" w:hanging="480"/>
      </w:pPr>
    </w:lvl>
    <w:lvl w:ilvl="2" w:tplc="0409001B" w:tentative="1">
      <w:start w:val="1"/>
      <w:numFmt w:val="lowerRoman"/>
      <w:lvlText w:val="%3."/>
      <w:lvlJc w:val="right"/>
      <w:pPr>
        <w:ind w:left="2711" w:hanging="480"/>
      </w:pPr>
    </w:lvl>
    <w:lvl w:ilvl="3" w:tplc="0409000F" w:tentative="1">
      <w:start w:val="1"/>
      <w:numFmt w:val="decimal"/>
      <w:lvlText w:val="%4."/>
      <w:lvlJc w:val="left"/>
      <w:pPr>
        <w:ind w:left="3191" w:hanging="480"/>
      </w:pPr>
    </w:lvl>
    <w:lvl w:ilvl="4" w:tplc="04090019" w:tentative="1">
      <w:start w:val="1"/>
      <w:numFmt w:val="ideographTraditional"/>
      <w:lvlText w:val="%5、"/>
      <w:lvlJc w:val="left"/>
      <w:pPr>
        <w:ind w:left="3671" w:hanging="480"/>
      </w:pPr>
    </w:lvl>
    <w:lvl w:ilvl="5" w:tplc="0409001B" w:tentative="1">
      <w:start w:val="1"/>
      <w:numFmt w:val="lowerRoman"/>
      <w:lvlText w:val="%6."/>
      <w:lvlJc w:val="right"/>
      <w:pPr>
        <w:ind w:left="4151" w:hanging="480"/>
      </w:pPr>
    </w:lvl>
    <w:lvl w:ilvl="6" w:tplc="0409000F" w:tentative="1">
      <w:start w:val="1"/>
      <w:numFmt w:val="decimal"/>
      <w:lvlText w:val="%7."/>
      <w:lvlJc w:val="left"/>
      <w:pPr>
        <w:ind w:left="4631" w:hanging="480"/>
      </w:pPr>
    </w:lvl>
    <w:lvl w:ilvl="7" w:tplc="04090019" w:tentative="1">
      <w:start w:val="1"/>
      <w:numFmt w:val="ideographTraditional"/>
      <w:lvlText w:val="%8、"/>
      <w:lvlJc w:val="left"/>
      <w:pPr>
        <w:ind w:left="5111" w:hanging="480"/>
      </w:pPr>
    </w:lvl>
    <w:lvl w:ilvl="8" w:tplc="0409001B" w:tentative="1">
      <w:start w:val="1"/>
      <w:numFmt w:val="lowerRoman"/>
      <w:lvlText w:val="%9."/>
      <w:lvlJc w:val="right"/>
      <w:pPr>
        <w:ind w:left="5591" w:hanging="480"/>
      </w:pPr>
    </w:lvl>
  </w:abstractNum>
  <w:abstractNum w:abstractNumId="261" w15:restartNumberingAfterBreak="0">
    <w:nsid w:val="60590152"/>
    <w:multiLevelType w:val="hybridMultilevel"/>
    <w:tmpl w:val="A3EC323E"/>
    <w:lvl w:ilvl="0" w:tplc="1B6ED1EC">
      <w:start w:val="7"/>
      <w:numFmt w:val="decimal"/>
      <w:suff w:val="space"/>
      <w:lvlText w:val="%1."/>
      <w:lvlJc w:val="left"/>
      <w:pPr>
        <w:ind w:left="0" w:firstLine="2411"/>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2" w15:restartNumberingAfterBreak="0">
    <w:nsid w:val="623E3100"/>
    <w:multiLevelType w:val="hybridMultilevel"/>
    <w:tmpl w:val="7B16720E"/>
    <w:lvl w:ilvl="0" w:tplc="1A044CEC">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3" w15:restartNumberingAfterBreak="0">
    <w:nsid w:val="634E6F48"/>
    <w:multiLevelType w:val="hybridMultilevel"/>
    <w:tmpl w:val="3F90FB5A"/>
    <w:lvl w:ilvl="0" w:tplc="2F0EACA4">
      <w:start w:val="1"/>
      <w:numFmt w:val="taiwaneseCountingThousand"/>
      <w:suff w:val="space"/>
      <w:lvlText w:val="%1、"/>
      <w:lvlJc w:val="left"/>
      <w:pPr>
        <w:ind w:left="0" w:firstLine="1135"/>
      </w:pPr>
      <w:rPr>
        <w:rFonts w:hint="eastAsia"/>
        <w:b w:val="0"/>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4" w15:restartNumberingAfterBreak="0">
    <w:nsid w:val="63CC4FAE"/>
    <w:multiLevelType w:val="hybridMultilevel"/>
    <w:tmpl w:val="3C645800"/>
    <w:lvl w:ilvl="0" w:tplc="1CB24832">
      <w:start w:val="1"/>
      <w:numFmt w:val="decimal"/>
      <w:lvlText w:val="%1."/>
      <w:lvlJc w:val="left"/>
      <w:pPr>
        <w:ind w:left="284" w:hanging="284"/>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840" w:hanging="480"/>
      </w:pPr>
    </w:lvl>
    <w:lvl w:ilvl="2" w:tplc="0409001B" w:tentative="1">
      <w:start w:val="1"/>
      <w:numFmt w:val="lowerRoman"/>
      <w:lvlText w:val="%3."/>
      <w:lvlJc w:val="right"/>
      <w:pPr>
        <w:ind w:left="2320" w:hanging="480"/>
      </w:pPr>
    </w:lvl>
    <w:lvl w:ilvl="3" w:tplc="0409000F" w:tentative="1">
      <w:start w:val="1"/>
      <w:numFmt w:val="decimal"/>
      <w:lvlText w:val="%4."/>
      <w:lvlJc w:val="left"/>
      <w:pPr>
        <w:ind w:left="2800" w:hanging="480"/>
      </w:pPr>
    </w:lvl>
    <w:lvl w:ilvl="4" w:tplc="04090019" w:tentative="1">
      <w:start w:val="1"/>
      <w:numFmt w:val="ideographTraditional"/>
      <w:lvlText w:val="%5、"/>
      <w:lvlJc w:val="left"/>
      <w:pPr>
        <w:ind w:left="3280" w:hanging="480"/>
      </w:pPr>
    </w:lvl>
    <w:lvl w:ilvl="5" w:tplc="0409001B" w:tentative="1">
      <w:start w:val="1"/>
      <w:numFmt w:val="lowerRoman"/>
      <w:lvlText w:val="%6."/>
      <w:lvlJc w:val="right"/>
      <w:pPr>
        <w:ind w:left="3760" w:hanging="480"/>
      </w:pPr>
    </w:lvl>
    <w:lvl w:ilvl="6" w:tplc="0409000F" w:tentative="1">
      <w:start w:val="1"/>
      <w:numFmt w:val="decimal"/>
      <w:lvlText w:val="%7."/>
      <w:lvlJc w:val="left"/>
      <w:pPr>
        <w:ind w:left="4240" w:hanging="480"/>
      </w:pPr>
    </w:lvl>
    <w:lvl w:ilvl="7" w:tplc="04090019" w:tentative="1">
      <w:start w:val="1"/>
      <w:numFmt w:val="ideographTraditional"/>
      <w:lvlText w:val="%8、"/>
      <w:lvlJc w:val="left"/>
      <w:pPr>
        <w:ind w:left="4720" w:hanging="480"/>
      </w:pPr>
    </w:lvl>
    <w:lvl w:ilvl="8" w:tplc="0409001B" w:tentative="1">
      <w:start w:val="1"/>
      <w:numFmt w:val="lowerRoman"/>
      <w:lvlText w:val="%9."/>
      <w:lvlJc w:val="right"/>
      <w:pPr>
        <w:ind w:left="5200" w:hanging="480"/>
      </w:pPr>
    </w:lvl>
  </w:abstractNum>
  <w:abstractNum w:abstractNumId="265" w15:restartNumberingAfterBreak="0">
    <w:nsid w:val="640C7A31"/>
    <w:multiLevelType w:val="hybridMultilevel"/>
    <w:tmpl w:val="923A66DA"/>
    <w:lvl w:ilvl="0" w:tplc="A30C8FD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6" w15:restartNumberingAfterBreak="0">
    <w:nsid w:val="65467CE0"/>
    <w:multiLevelType w:val="hybridMultilevel"/>
    <w:tmpl w:val="E774E51C"/>
    <w:lvl w:ilvl="0" w:tplc="7F86A81C">
      <w:start w:val="1"/>
      <w:numFmt w:val="decimal"/>
      <w:lvlText w:val="%1."/>
      <w:lvlJc w:val="left"/>
      <w:pPr>
        <w:ind w:left="360" w:hanging="360"/>
      </w:pPr>
      <w:rPr>
        <w:rFonts w:cs="新細明體" w:hint="default"/>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7" w15:restartNumberingAfterBreak="0">
    <w:nsid w:val="65A5310F"/>
    <w:multiLevelType w:val="hybridMultilevel"/>
    <w:tmpl w:val="58C27046"/>
    <w:lvl w:ilvl="0" w:tplc="91B447D8">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8" w15:restartNumberingAfterBreak="0">
    <w:nsid w:val="66853D85"/>
    <w:multiLevelType w:val="hybridMultilevel"/>
    <w:tmpl w:val="E19499CC"/>
    <w:lvl w:ilvl="0" w:tplc="47DA0DA6">
      <w:start w:val="1"/>
      <w:numFmt w:val="taiwaneseCountingThousand"/>
      <w:suff w:val="space"/>
      <w:lvlText w:val="%1、"/>
      <w:lvlJc w:val="left"/>
      <w:pPr>
        <w:ind w:left="567" w:firstLine="2411"/>
      </w:pPr>
      <w:rPr>
        <w:rFonts w:hint="eastAsia"/>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69" w15:restartNumberingAfterBreak="0">
    <w:nsid w:val="66C973A9"/>
    <w:multiLevelType w:val="hybridMultilevel"/>
    <w:tmpl w:val="FEA0D472"/>
    <w:lvl w:ilvl="0" w:tplc="999804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0" w15:restartNumberingAfterBreak="0">
    <w:nsid w:val="671C5DCE"/>
    <w:multiLevelType w:val="hybridMultilevel"/>
    <w:tmpl w:val="E58A5AD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1" w15:restartNumberingAfterBreak="0">
    <w:nsid w:val="68391BC1"/>
    <w:multiLevelType w:val="hybridMultilevel"/>
    <w:tmpl w:val="DCC6249A"/>
    <w:lvl w:ilvl="0" w:tplc="948C4244">
      <w:start w:val="1"/>
      <w:numFmt w:val="decimal"/>
      <w:suff w:val="space"/>
      <w:lvlText w:val="%1."/>
      <w:lvlJc w:val="left"/>
      <w:pPr>
        <w:ind w:left="65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1130" w:hanging="480"/>
      </w:pPr>
    </w:lvl>
    <w:lvl w:ilvl="2" w:tplc="0409001B" w:tentative="1">
      <w:start w:val="1"/>
      <w:numFmt w:val="lowerRoman"/>
      <w:lvlText w:val="%3."/>
      <w:lvlJc w:val="right"/>
      <w:pPr>
        <w:ind w:left="1610" w:hanging="480"/>
      </w:pPr>
    </w:lvl>
    <w:lvl w:ilvl="3" w:tplc="0409000F" w:tentative="1">
      <w:start w:val="1"/>
      <w:numFmt w:val="decimal"/>
      <w:lvlText w:val="%4."/>
      <w:lvlJc w:val="left"/>
      <w:pPr>
        <w:ind w:left="2090" w:hanging="480"/>
      </w:pPr>
    </w:lvl>
    <w:lvl w:ilvl="4" w:tplc="04090019" w:tentative="1">
      <w:start w:val="1"/>
      <w:numFmt w:val="ideographTraditional"/>
      <w:lvlText w:val="%5、"/>
      <w:lvlJc w:val="left"/>
      <w:pPr>
        <w:ind w:left="2570" w:hanging="480"/>
      </w:pPr>
    </w:lvl>
    <w:lvl w:ilvl="5" w:tplc="0409001B" w:tentative="1">
      <w:start w:val="1"/>
      <w:numFmt w:val="lowerRoman"/>
      <w:lvlText w:val="%6."/>
      <w:lvlJc w:val="right"/>
      <w:pPr>
        <w:ind w:left="3050" w:hanging="480"/>
      </w:pPr>
    </w:lvl>
    <w:lvl w:ilvl="6" w:tplc="0409000F" w:tentative="1">
      <w:start w:val="1"/>
      <w:numFmt w:val="decimal"/>
      <w:lvlText w:val="%7."/>
      <w:lvlJc w:val="left"/>
      <w:pPr>
        <w:ind w:left="3530" w:hanging="480"/>
      </w:pPr>
    </w:lvl>
    <w:lvl w:ilvl="7" w:tplc="04090019" w:tentative="1">
      <w:start w:val="1"/>
      <w:numFmt w:val="ideographTraditional"/>
      <w:lvlText w:val="%8、"/>
      <w:lvlJc w:val="left"/>
      <w:pPr>
        <w:ind w:left="4010" w:hanging="480"/>
      </w:pPr>
    </w:lvl>
    <w:lvl w:ilvl="8" w:tplc="0409001B" w:tentative="1">
      <w:start w:val="1"/>
      <w:numFmt w:val="lowerRoman"/>
      <w:lvlText w:val="%9."/>
      <w:lvlJc w:val="right"/>
      <w:pPr>
        <w:ind w:left="4490" w:hanging="480"/>
      </w:pPr>
    </w:lvl>
  </w:abstractNum>
  <w:abstractNum w:abstractNumId="272" w15:restartNumberingAfterBreak="0">
    <w:nsid w:val="688E54E6"/>
    <w:multiLevelType w:val="hybridMultilevel"/>
    <w:tmpl w:val="6FE4F2C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3" w15:restartNumberingAfterBreak="0">
    <w:nsid w:val="68AA0316"/>
    <w:multiLevelType w:val="hybridMultilevel"/>
    <w:tmpl w:val="138C53F6"/>
    <w:lvl w:ilvl="0" w:tplc="0409000F">
      <w:start w:val="1"/>
      <w:numFmt w:val="decimal"/>
      <w:lvlText w:val="%1."/>
      <w:lvlJc w:val="left"/>
      <w:pPr>
        <w:ind w:left="764" w:hanging="480"/>
      </w:p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8B6A0C70">
      <w:start w:val="1"/>
      <w:numFmt w:val="decimal"/>
      <w:lvlText w:val="%4."/>
      <w:lvlJc w:val="left"/>
      <w:pPr>
        <w:ind w:left="851" w:hanging="284"/>
      </w:pPr>
      <w:rPr>
        <w:rFonts w:ascii="標楷體" w:eastAsia="標楷體" w:hAnsi="標楷體" w:hint="eastAsia"/>
      </w:r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274" w15:restartNumberingAfterBreak="0">
    <w:nsid w:val="696E7F90"/>
    <w:multiLevelType w:val="hybridMultilevel"/>
    <w:tmpl w:val="67709EA0"/>
    <w:lvl w:ilvl="0" w:tplc="150CCAE6">
      <w:start w:val="1"/>
      <w:numFmt w:val="decimal"/>
      <w:suff w:val="space"/>
      <w:lvlText w:val="%1."/>
      <w:lvlJc w:val="left"/>
      <w:pPr>
        <w:ind w:left="0" w:firstLine="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5" w15:restartNumberingAfterBreak="0">
    <w:nsid w:val="69D60F74"/>
    <w:multiLevelType w:val="hybridMultilevel"/>
    <w:tmpl w:val="1F10F174"/>
    <w:lvl w:ilvl="0" w:tplc="D75C65A6">
      <w:start w:val="1"/>
      <w:numFmt w:val="decimal"/>
      <w:lvlText w:val="(%1)"/>
      <w:lvlJc w:val="left"/>
      <w:pPr>
        <w:ind w:left="760" w:hanging="480"/>
      </w:pPr>
      <w:rPr>
        <w:rFonts w:hint="eastAsia"/>
      </w:rPr>
    </w:lvl>
    <w:lvl w:ilvl="1" w:tplc="04090019" w:tentative="1">
      <w:start w:val="1"/>
      <w:numFmt w:val="ideographTraditional"/>
      <w:lvlText w:val="%2、"/>
      <w:lvlJc w:val="left"/>
      <w:pPr>
        <w:ind w:left="1240" w:hanging="480"/>
      </w:pPr>
    </w:lvl>
    <w:lvl w:ilvl="2" w:tplc="0409001B" w:tentative="1">
      <w:start w:val="1"/>
      <w:numFmt w:val="lowerRoman"/>
      <w:lvlText w:val="%3."/>
      <w:lvlJc w:val="right"/>
      <w:pPr>
        <w:ind w:left="1720" w:hanging="480"/>
      </w:pPr>
    </w:lvl>
    <w:lvl w:ilvl="3" w:tplc="0409000F" w:tentative="1">
      <w:start w:val="1"/>
      <w:numFmt w:val="decimal"/>
      <w:lvlText w:val="%4."/>
      <w:lvlJc w:val="left"/>
      <w:pPr>
        <w:ind w:left="2200" w:hanging="480"/>
      </w:pPr>
    </w:lvl>
    <w:lvl w:ilvl="4" w:tplc="04090019" w:tentative="1">
      <w:start w:val="1"/>
      <w:numFmt w:val="ideographTraditional"/>
      <w:lvlText w:val="%5、"/>
      <w:lvlJc w:val="left"/>
      <w:pPr>
        <w:ind w:left="2680" w:hanging="480"/>
      </w:pPr>
    </w:lvl>
    <w:lvl w:ilvl="5" w:tplc="0409001B" w:tentative="1">
      <w:start w:val="1"/>
      <w:numFmt w:val="lowerRoman"/>
      <w:lvlText w:val="%6."/>
      <w:lvlJc w:val="right"/>
      <w:pPr>
        <w:ind w:left="3160" w:hanging="480"/>
      </w:pPr>
    </w:lvl>
    <w:lvl w:ilvl="6" w:tplc="0409000F" w:tentative="1">
      <w:start w:val="1"/>
      <w:numFmt w:val="decimal"/>
      <w:lvlText w:val="%7."/>
      <w:lvlJc w:val="left"/>
      <w:pPr>
        <w:ind w:left="3640" w:hanging="480"/>
      </w:pPr>
    </w:lvl>
    <w:lvl w:ilvl="7" w:tplc="04090019" w:tentative="1">
      <w:start w:val="1"/>
      <w:numFmt w:val="ideographTraditional"/>
      <w:lvlText w:val="%8、"/>
      <w:lvlJc w:val="left"/>
      <w:pPr>
        <w:ind w:left="4120" w:hanging="480"/>
      </w:pPr>
    </w:lvl>
    <w:lvl w:ilvl="8" w:tplc="0409001B" w:tentative="1">
      <w:start w:val="1"/>
      <w:numFmt w:val="lowerRoman"/>
      <w:lvlText w:val="%9."/>
      <w:lvlJc w:val="right"/>
      <w:pPr>
        <w:ind w:left="4600" w:hanging="480"/>
      </w:pPr>
    </w:lvl>
  </w:abstractNum>
  <w:abstractNum w:abstractNumId="276" w15:restartNumberingAfterBreak="0">
    <w:nsid w:val="69D90969"/>
    <w:multiLevelType w:val="hybridMultilevel"/>
    <w:tmpl w:val="96BE8120"/>
    <w:lvl w:ilvl="0" w:tplc="443649AA">
      <w:start w:val="3"/>
      <w:numFmt w:val="taiwaneseCountingThousand"/>
      <w:suff w:val="space"/>
      <w:lvlText w:val="%1、"/>
      <w:lvlJc w:val="left"/>
      <w:pPr>
        <w:ind w:left="0" w:firstLine="2411"/>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7" w15:restartNumberingAfterBreak="0">
    <w:nsid w:val="6ACC5ED7"/>
    <w:multiLevelType w:val="hybridMultilevel"/>
    <w:tmpl w:val="2F6CB45C"/>
    <w:lvl w:ilvl="0" w:tplc="CC08F376">
      <w:start w:val="1"/>
      <w:numFmt w:val="decimal"/>
      <w:lvlText w:val="(%1)"/>
      <w:lvlJc w:val="left"/>
      <w:pPr>
        <w:ind w:left="1324" w:hanging="480"/>
      </w:pPr>
      <w:rPr>
        <w:rFonts w:ascii="標楷體" w:eastAsia="標楷體" w:hAnsi="標楷體" w:hint="eastAsia"/>
      </w:rPr>
    </w:lvl>
    <w:lvl w:ilvl="1" w:tplc="04090019" w:tentative="1">
      <w:start w:val="1"/>
      <w:numFmt w:val="ideographTraditional"/>
      <w:lvlText w:val="%2、"/>
      <w:lvlJc w:val="left"/>
      <w:pPr>
        <w:ind w:left="1804" w:hanging="480"/>
      </w:pPr>
    </w:lvl>
    <w:lvl w:ilvl="2" w:tplc="0409001B" w:tentative="1">
      <w:start w:val="1"/>
      <w:numFmt w:val="lowerRoman"/>
      <w:lvlText w:val="%3."/>
      <w:lvlJc w:val="right"/>
      <w:pPr>
        <w:ind w:left="2284" w:hanging="480"/>
      </w:pPr>
    </w:lvl>
    <w:lvl w:ilvl="3" w:tplc="0409000F" w:tentative="1">
      <w:start w:val="1"/>
      <w:numFmt w:val="decimal"/>
      <w:lvlText w:val="%4."/>
      <w:lvlJc w:val="left"/>
      <w:pPr>
        <w:ind w:left="2764" w:hanging="480"/>
      </w:pPr>
    </w:lvl>
    <w:lvl w:ilvl="4" w:tplc="04090019" w:tentative="1">
      <w:start w:val="1"/>
      <w:numFmt w:val="ideographTraditional"/>
      <w:lvlText w:val="%5、"/>
      <w:lvlJc w:val="left"/>
      <w:pPr>
        <w:ind w:left="3244" w:hanging="480"/>
      </w:pPr>
    </w:lvl>
    <w:lvl w:ilvl="5" w:tplc="0409001B" w:tentative="1">
      <w:start w:val="1"/>
      <w:numFmt w:val="lowerRoman"/>
      <w:lvlText w:val="%6."/>
      <w:lvlJc w:val="right"/>
      <w:pPr>
        <w:ind w:left="3724" w:hanging="480"/>
      </w:pPr>
    </w:lvl>
    <w:lvl w:ilvl="6" w:tplc="0409000F" w:tentative="1">
      <w:start w:val="1"/>
      <w:numFmt w:val="decimal"/>
      <w:lvlText w:val="%7."/>
      <w:lvlJc w:val="left"/>
      <w:pPr>
        <w:ind w:left="4204" w:hanging="480"/>
      </w:pPr>
    </w:lvl>
    <w:lvl w:ilvl="7" w:tplc="04090019" w:tentative="1">
      <w:start w:val="1"/>
      <w:numFmt w:val="ideographTraditional"/>
      <w:lvlText w:val="%8、"/>
      <w:lvlJc w:val="left"/>
      <w:pPr>
        <w:ind w:left="4684" w:hanging="480"/>
      </w:pPr>
    </w:lvl>
    <w:lvl w:ilvl="8" w:tplc="0409001B" w:tentative="1">
      <w:start w:val="1"/>
      <w:numFmt w:val="lowerRoman"/>
      <w:lvlText w:val="%9."/>
      <w:lvlJc w:val="right"/>
      <w:pPr>
        <w:ind w:left="5164" w:hanging="480"/>
      </w:pPr>
    </w:lvl>
  </w:abstractNum>
  <w:abstractNum w:abstractNumId="278" w15:restartNumberingAfterBreak="0">
    <w:nsid w:val="6B9D3EC0"/>
    <w:multiLevelType w:val="hybridMultilevel"/>
    <w:tmpl w:val="06D46D50"/>
    <w:lvl w:ilvl="0" w:tplc="145A3AB8">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9" w15:restartNumberingAfterBreak="0">
    <w:nsid w:val="6C4D1211"/>
    <w:multiLevelType w:val="hybridMultilevel"/>
    <w:tmpl w:val="22B6FCD2"/>
    <w:numStyleLink w:val="a"/>
  </w:abstractNum>
  <w:abstractNum w:abstractNumId="280" w15:restartNumberingAfterBreak="0">
    <w:nsid w:val="6CA120C6"/>
    <w:multiLevelType w:val="hybridMultilevel"/>
    <w:tmpl w:val="CAFCC150"/>
    <w:lvl w:ilvl="0" w:tplc="D1428E5C">
      <w:start w:val="1"/>
      <w:numFmt w:val="taiwaneseCountingThousand"/>
      <w:lvlText w:val="%1、"/>
      <w:lvlJc w:val="left"/>
      <w:pPr>
        <w:ind w:left="2040" w:hanging="480"/>
      </w:pPr>
      <w:rPr>
        <w:rFonts w:ascii="標楷體" w:eastAsia="標楷體" w:hAnsi="標楷體"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1" w15:restartNumberingAfterBreak="0">
    <w:nsid w:val="6CB228CA"/>
    <w:multiLevelType w:val="hybridMultilevel"/>
    <w:tmpl w:val="1C72B9F4"/>
    <w:lvl w:ilvl="0" w:tplc="6282766E">
      <w:start w:val="1"/>
      <w:numFmt w:val="bullet"/>
      <w:lvlText w:val="•"/>
      <w:lvlJc w:val="left"/>
      <w:pPr>
        <w:tabs>
          <w:tab w:val="num" w:pos="720"/>
        </w:tabs>
        <w:ind w:left="720" w:hanging="360"/>
      </w:pPr>
      <w:rPr>
        <w:rFonts w:ascii="Arial" w:hAnsi="Arial" w:hint="default"/>
      </w:rPr>
    </w:lvl>
    <w:lvl w:ilvl="1" w:tplc="E8580908">
      <w:start w:val="1"/>
      <w:numFmt w:val="bullet"/>
      <w:lvlText w:val="•"/>
      <w:lvlJc w:val="left"/>
      <w:pPr>
        <w:tabs>
          <w:tab w:val="num" w:pos="1440"/>
        </w:tabs>
        <w:ind w:left="1440" w:hanging="360"/>
      </w:pPr>
      <w:rPr>
        <w:rFonts w:ascii="Arial" w:hAnsi="Arial" w:hint="default"/>
      </w:rPr>
    </w:lvl>
    <w:lvl w:ilvl="2" w:tplc="ECE0D4CC" w:tentative="1">
      <w:start w:val="1"/>
      <w:numFmt w:val="bullet"/>
      <w:lvlText w:val="•"/>
      <w:lvlJc w:val="left"/>
      <w:pPr>
        <w:tabs>
          <w:tab w:val="num" w:pos="2160"/>
        </w:tabs>
        <w:ind w:left="2160" w:hanging="360"/>
      </w:pPr>
      <w:rPr>
        <w:rFonts w:ascii="Arial" w:hAnsi="Arial" w:hint="default"/>
      </w:rPr>
    </w:lvl>
    <w:lvl w:ilvl="3" w:tplc="3B6282DC" w:tentative="1">
      <w:start w:val="1"/>
      <w:numFmt w:val="bullet"/>
      <w:lvlText w:val="•"/>
      <w:lvlJc w:val="left"/>
      <w:pPr>
        <w:tabs>
          <w:tab w:val="num" w:pos="2880"/>
        </w:tabs>
        <w:ind w:left="2880" w:hanging="360"/>
      </w:pPr>
      <w:rPr>
        <w:rFonts w:ascii="Arial" w:hAnsi="Arial" w:hint="default"/>
      </w:rPr>
    </w:lvl>
    <w:lvl w:ilvl="4" w:tplc="C1186304" w:tentative="1">
      <w:start w:val="1"/>
      <w:numFmt w:val="bullet"/>
      <w:lvlText w:val="•"/>
      <w:lvlJc w:val="left"/>
      <w:pPr>
        <w:tabs>
          <w:tab w:val="num" w:pos="3600"/>
        </w:tabs>
        <w:ind w:left="3600" w:hanging="360"/>
      </w:pPr>
      <w:rPr>
        <w:rFonts w:ascii="Arial" w:hAnsi="Arial" w:hint="default"/>
      </w:rPr>
    </w:lvl>
    <w:lvl w:ilvl="5" w:tplc="1B9E041C" w:tentative="1">
      <w:start w:val="1"/>
      <w:numFmt w:val="bullet"/>
      <w:lvlText w:val="•"/>
      <w:lvlJc w:val="left"/>
      <w:pPr>
        <w:tabs>
          <w:tab w:val="num" w:pos="4320"/>
        </w:tabs>
        <w:ind w:left="4320" w:hanging="360"/>
      </w:pPr>
      <w:rPr>
        <w:rFonts w:ascii="Arial" w:hAnsi="Arial" w:hint="default"/>
      </w:rPr>
    </w:lvl>
    <w:lvl w:ilvl="6" w:tplc="E702CDA8" w:tentative="1">
      <w:start w:val="1"/>
      <w:numFmt w:val="bullet"/>
      <w:lvlText w:val="•"/>
      <w:lvlJc w:val="left"/>
      <w:pPr>
        <w:tabs>
          <w:tab w:val="num" w:pos="5040"/>
        </w:tabs>
        <w:ind w:left="5040" w:hanging="360"/>
      </w:pPr>
      <w:rPr>
        <w:rFonts w:ascii="Arial" w:hAnsi="Arial" w:hint="default"/>
      </w:rPr>
    </w:lvl>
    <w:lvl w:ilvl="7" w:tplc="5DBECCC0" w:tentative="1">
      <w:start w:val="1"/>
      <w:numFmt w:val="bullet"/>
      <w:lvlText w:val="•"/>
      <w:lvlJc w:val="left"/>
      <w:pPr>
        <w:tabs>
          <w:tab w:val="num" w:pos="5760"/>
        </w:tabs>
        <w:ind w:left="5760" w:hanging="360"/>
      </w:pPr>
      <w:rPr>
        <w:rFonts w:ascii="Arial" w:hAnsi="Arial" w:hint="default"/>
      </w:rPr>
    </w:lvl>
    <w:lvl w:ilvl="8" w:tplc="9A043AA4" w:tentative="1">
      <w:start w:val="1"/>
      <w:numFmt w:val="bullet"/>
      <w:lvlText w:val="•"/>
      <w:lvlJc w:val="left"/>
      <w:pPr>
        <w:tabs>
          <w:tab w:val="num" w:pos="6480"/>
        </w:tabs>
        <w:ind w:left="6480" w:hanging="360"/>
      </w:pPr>
      <w:rPr>
        <w:rFonts w:ascii="Arial" w:hAnsi="Arial" w:hint="default"/>
      </w:rPr>
    </w:lvl>
  </w:abstractNum>
  <w:abstractNum w:abstractNumId="282" w15:restartNumberingAfterBreak="0">
    <w:nsid w:val="6CD919C2"/>
    <w:multiLevelType w:val="hybridMultilevel"/>
    <w:tmpl w:val="D68C3CC2"/>
    <w:lvl w:ilvl="0" w:tplc="145A3AB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3" w15:restartNumberingAfterBreak="0">
    <w:nsid w:val="6D023D68"/>
    <w:multiLevelType w:val="hybridMultilevel"/>
    <w:tmpl w:val="1C0EA890"/>
    <w:lvl w:ilvl="0" w:tplc="E97E3BD2">
      <w:start w:val="1"/>
      <w:numFmt w:val="taiwaneseCountingThousand"/>
      <w:lvlText w:val="%1、"/>
      <w:lvlJc w:val="left"/>
      <w:pPr>
        <w:ind w:left="920" w:hanging="480"/>
      </w:pPr>
      <w:rPr>
        <w:rFonts w:ascii="標楷體" w:eastAsia="標楷體" w:hAnsi="標楷體" w:cs="Times New Roman" w:hint="eastAsia"/>
      </w:rPr>
    </w:lvl>
    <w:lvl w:ilvl="1" w:tplc="04090019" w:tentative="1">
      <w:start w:val="1"/>
      <w:numFmt w:val="ideographTraditional"/>
      <w:lvlText w:val="%2、"/>
      <w:lvlJc w:val="left"/>
      <w:pPr>
        <w:ind w:left="1400" w:hanging="480"/>
      </w:pPr>
    </w:lvl>
    <w:lvl w:ilvl="2" w:tplc="0409001B" w:tentative="1">
      <w:start w:val="1"/>
      <w:numFmt w:val="lowerRoman"/>
      <w:lvlText w:val="%3."/>
      <w:lvlJc w:val="right"/>
      <w:pPr>
        <w:ind w:left="1880" w:hanging="480"/>
      </w:pPr>
    </w:lvl>
    <w:lvl w:ilvl="3" w:tplc="0409000F" w:tentative="1">
      <w:start w:val="1"/>
      <w:numFmt w:val="decimal"/>
      <w:lvlText w:val="%4."/>
      <w:lvlJc w:val="left"/>
      <w:pPr>
        <w:ind w:left="2360" w:hanging="480"/>
      </w:pPr>
    </w:lvl>
    <w:lvl w:ilvl="4" w:tplc="04090019" w:tentative="1">
      <w:start w:val="1"/>
      <w:numFmt w:val="ideographTraditional"/>
      <w:lvlText w:val="%5、"/>
      <w:lvlJc w:val="left"/>
      <w:pPr>
        <w:ind w:left="2840" w:hanging="480"/>
      </w:pPr>
    </w:lvl>
    <w:lvl w:ilvl="5" w:tplc="0409001B" w:tentative="1">
      <w:start w:val="1"/>
      <w:numFmt w:val="lowerRoman"/>
      <w:lvlText w:val="%6."/>
      <w:lvlJc w:val="right"/>
      <w:pPr>
        <w:ind w:left="3320" w:hanging="480"/>
      </w:pPr>
    </w:lvl>
    <w:lvl w:ilvl="6" w:tplc="0409000F" w:tentative="1">
      <w:start w:val="1"/>
      <w:numFmt w:val="decimal"/>
      <w:lvlText w:val="%7."/>
      <w:lvlJc w:val="left"/>
      <w:pPr>
        <w:ind w:left="3800" w:hanging="480"/>
      </w:pPr>
    </w:lvl>
    <w:lvl w:ilvl="7" w:tplc="04090019" w:tentative="1">
      <w:start w:val="1"/>
      <w:numFmt w:val="ideographTraditional"/>
      <w:lvlText w:val="%8、"/>
      <w:lvlJc w:val="left"/>
      <w:pPr>
        <w:ind w:left="4280" w:hanging="480"/>
      </w:pPr>
    </w:lvl>
    <w:lvl w:ilvl="8" w:tplc="0409001B" w:tentative="1">
      <w:start w:val="1"/>
      <w:numFmt w:val="lowerRoman"/>
      <w:lvlText w:val="%9."/>
      <w:lvlJc w:val="right"/>
      <w:pPr>
        <w:ind w:left="4760" w:hanging="480"/>
      </w:pPr>
    </w:lvl>
  </w:abstractNum>
  <w:abstractNum w:abstractNumId="284" w15:restartNumberingAfterBreak="0">
    <w:nsid w:val="6E0801BB"/>
    <w:multiLevelType w:val="hybridMultilevel"/>
    <w:tmpl w:val="A34E4F8A"/>
    <w:lvl w:ilvl="0" w:tplc="EF72AA2C">
      <w:start w:val="1"/>
      <w:numFmt w:val="decimal"/>
      <w:lvlText w:val="%1"/>
      <w:lvlJc w:val="left"/>
      <w:pPr>
        <w:ind w:left="480" w:hanging="480"/>
      </w:pPr>
      <w:rPr>
        <w:rFonts w:asciiTheme="majorHAnsi" w:eastAsia="標楷體" w:hAnsiTheme="majorHAnsi" w:hint="default"/>
        <w:b w:val="0"/>
        <w:bCs w:val="0"/>
        <w:i w:val="0"/>
        <w:iCs w:val="0"/>
        <w:caps w:val="0"/>
        <w:strike w:val="0"/>
        <w:dstrike w:val="0"/>
        <w:vanish w:val="0"/>
        <w:color w:val="000000"/>
        <w:spacing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5" w15:restartNumberingAfterBreak="0">
    <w:nsid w:val="6E8536C7"/>
    <w:multiLevelType w:val="hybridMultilevel"/>
    <w:tmpl w:val="299CA56C"/>
    <w:lvl w:ilvl="0" w:tplc="9BD01202">
      <w:start w:val="1"/>
      <w:numFmt w:val="decimal"/>
      <w:lvlText w:val="%1."/>
      <w:lvlJc w:val="left"/>
      <w:pPr>
        <w:ind w:left="1751" w:hanging="480"/>
      </w:pPr>
      <w:rPr>
        <w:rFonts w:hint="default"/>
        <w:b w:val="0"/>
        <w:bCs w:val="0"/>
        <w:color w:val="auto"/>
      </w:rPr>
    </w:lvl>
    <w:lvl w:ilvl="1" w:tplc="04090019" w:tentative="1">
      <w:start w:val="1"/>
      <w:numFmt w:val="ideographTraditional"/>
      <w:lvlText w:val="%2、"/>
      <w:lvlJc w:val="left"/>
      <w:pPr>
        <w:ind w:left="2231" w:hanging="480"/>
      </w:pPr>
    </w:lvl>
    <w:lvl w:ilvl="2" w:tplc="0409001B" w:tentative="1">
      <w:start w:val="1"/>
      <w:numFmt w:val="lowerRoman"/>
      <w:lvlText w:val="%3."/>
      <w:lvlJc w:val="right"/>
      <w:pPr>
        <w:ind w:left="2711" w:hanging="480"/>
      </w:pPr>
    </w:lvl>
    <w:lvl w:ilvl="3" w:tplc="0409000F" w:tentative="1">
      <w:start w:val="1"/>
      <w:numFmt w:val="decimal"/>
      <w:lvlText w:val="%4."/>
      <w:lvlJc w:val="left"/>
      <w:pPr>
        <w:ind w:left="3191" w:hanging="480"/>
      </w:pPr>
    </w:lvl>
    <w:lvl w:ilvl="4" w:tplc="04090019" w:tentative="1">
      <w:start w:val="1"/>
      <w:numFmt w:val="ideographTraditional"/>
      <w:lvlText w:val="%5、"/>
      <w:lvlJc w:val="left"/>
      <w:pPr>
        <w:ind w:left="3671" w:hanging="480"/>
      </w:pPr>
    </w:lvl>
    <w:lvl w:ilvl="5" w:tplc="0409001B" w:tentative="1">
      <w:start w:val="1"/>
      <w:numFmt w:val="lowerRoman"/>
      <w:lvlText w:val="%6."/>
      <w:lvlJc w:val="right"/>
      <w:pPr>
        <w:ind w:left="4151" w:hanging="480"/>
      </w:pPr>
    </w:lvl>
    <w:lvl w:ilvl="6" w:tplc="0409000F" w:tentative="1">
      <w:start w:val="1"/>
      <w:numFmt w:val="decimal"/>
      <w:lvlText w:val="%7."/>
      <w:lvlJc w:val="left"/>
      <w:pPr>
        <w:ind w:left="4631" w:hanging="480"/>
      </w:pPr>
    </w:lvl>
    <w:lvl w:ilvl="7" w:tplc="04090019" w:tentative="1">
      <w:start w:val="1"/>
      <w:numFmt w:val="ideographTraditional"/>
      <w:lvlText w:val="%8、"/>
      <w:lvlJc w:val="left"/>
      <w:pPr>
        <w:ind w:left="5111" w:hanging="480"/>
      </w:pPr>
    </w:lvl>
    <w:lvl w:ilvl="8" w:tplc="0409001B" w:tentative="1">
      <w:start w:val="1"/>
      <w:numFmt w:val="lowerRoman"/>
      <w:lvlText w:val="%9."/>
      <w:lvlJc w:val="right"/>
      <w:pPr>
        <w:ind w:left="5591" w:hanging="480"/>
      </w:pPr>
    </w:lvl>
  </w:abstractNum>
  <w:abstractNum w:abstractNumId="286" w15:restartNumberingAfterBreak="0">
    <w:nsid w:val="6F87646D"/>
    <w:multiLevelType w:val="hybridMultilevel"/>
    <w:tmpl w:val="2CF8A9BC"/>
    <w:lvl w:ilvl="0" w:tplc="40B856FA">
      <w:start w:val="1"/>
      <w:numFmt w:val="ideographLegalTraditional"/>
      <w:lvlText w:val="%1、"/>
      <w:lvlJc w:val="left"/>
      <w:pPr>
        <w:ind w:left="560" w:hanging="5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7" w15:restartNumberingAfterBreak="0">
    <w:nsid w:val="6FB1267C"/>
    <w:multiLevelType w:val="hybridMultilevel"/>
    <w:tmpl w:val="A112A27C"/>
    <w:lvl w:ilvl="0" w:tplc="E90C39E6">
      <w:start w:val="1"/>
      <w:numFmt w:val="decimal"/>
      <w:lvlText w:val="(%1)"/>
      <w:lvlJc w:val="left"/>
      <w:pPr>
        <w:ind w:left="1040" w:hanging="480"/>
      </w:pPr>
      <w:rPr>
        <w:rFonts w:ascii="標楷體" w:eastAsia="標楷體" w:hAnsi="標楷體"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8" w15:restartNumberingAfterBreak="0">
    <w:nsid w:val="71232773"/>
    <w:multiLevelType w:val="hybridMultilevel"/>
    <w:tmpl w:val="25267442"/>
    <w:lvl w:ilvl="0" w:tplc="0D20ECD6">
      <w:start w:val="1"/>
      <w:numFmt w:val="decimal"/>
      <w:lvlText w:val="%1."/>
      <w:lvlJc w:val="left"/>
      <w:pPr>
        <w:ind w:left="1419" w:hanging="284"/>
      </w:pPr>
      <w:rPr>
        <w:rFonts w:hint="default"/>
      </w:rPr>
    </w:lvl>
    <w:lvl w:ilvl="1" w:tplc="04090019" w:tentative="1">
      <w:start w:val="1"/>
      <w:numFmt w:val="ideographTraditional"/>
      <w:lvlText w:val="%2、"/>
      <w:lvlJc w:val="left"/>
      <w:pPr>
        <w:ind w:left="4218" w:hanging="480"/>
      </w:pPr>
    </w:lvl>
    <w:lvl w:ilvl="2" w:tplc="0409001B" w:tentative="1">
      <w:start w:val="1"/>
      <w:numFmt w:val="lowerRoman"/>
      <w:lvlText w:val="%3."/>
      <w:lvlJc w:val="right"/>
      <w:pPr>
        <w:ind w:left="4698" w:hanging="480"/>
      </w:pPr>
    </w:lvl>
    <w:lvl w:ilvl="3" w:tplc="0409000F" w:tentative="1">
      <w:start w:val="1"/>
      <w:numFmt w:val="decimal"/>
      <w:lvlText w:val="%4."/>
      <w:lvlJc w:val="left"/>
      <w:pPr>
        <w:ind w:left="5178" w:hanging="480"/>
      </w:pPr>
    </w:lvl>
    <w:lvl w:ilvl="4" w:tplc="04090019" w:tentative="1">
      <w:start w:val="1"/>
      <w:numFmt w:val="ideographTraditional"/>
      <w:lvlText w:val="%5、"/>
      <w:lvlJc w:val="left"/>
      <w:pPr>
        <w:ind w:left="5658" w:hanging="480"/>
      </w:pPr>
    </w:lvl>
    <w:lvl w:ilvl="5" w:tplc="0409001B" w:tentative="1">
      <w:start w:val="1"/>
      <w:numFmt w:val="lowerRoman"/>
      <w:lvlText w:val="%6."/>
      <w:lvlJc w:val="right"/>
      <w:pPr>
        <w:ind w:left="6138" w:hanging="480"/>
      </w:pPr>
    </w:lvl>
    <w:lvl w:ilvl="6" w:tplc="0409000F" w:tentative="1">
      <w:start w:val="1"/>
      <w:numFmt w:val="decimal"/>
      <w:lvlText w:val="%7."/>
      <w:lvlJc w:val="left"/>
      <w:pPr>
        <w:ind w:left="6618" w:hanging="480"/>
      </w:pPr>
    </w:lvl>
    <w:lvl w:ilvl="7" w:tplc="04090019" w:tentative="1">
      <w:start w:val="1"/>
      <w:numFmt w:val="ideographTraditional"/>
      <w:lvlText w:val="%8、"/>
      <w:lvlJc w:val="left"/>
      <w:pPr>
        <w:ind w:left="7098" w:hanging="480"/>
      </w:pPr>
    </w:lvl>
    <w:lvl w:ilvl="8" w:tplc="0409001B" w:tentative="1">
      <w:start w:val="1"/>
      <w:numFmt w:val="lowerRoman"/>
      <w:lvlText w:val="%9."/>
      <w:lvlJc w:val="right"/>
      <w:pPr>
        <w:ind w:left="7578" w:hanging="480"/>
      </w:pPr>
    </w:lvl>
  </w:abstractNum>
  <w:abstractNum w:abstractNumId="289" w15:restartNumberingAfterBreak="0">
    <w:nsid w:val="712854BF"/>
    <w:multiLevelType w:val="hybridMultilevel"/>
    <w:tmpl w:val="E2DCA864"/>
    <w:lvl w:ilvl="0" w:tplc="B732A23A">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0" w15:restartNumberingAfterBreak="0">
    <w:nsid w:val="71C71F09"/>
    <w:multiLevelType w:val="hybridMultilevel"/>
    <w:tmpl w:val="B1EE6346"/>
    <w:lvl w:ilvl="0" w:tplc="1DBC018E">
      <w:start w:val="1"/>
      <w:numFmt w:val="decimal"/>
      <w:lvlText w:val="%1."/>
      <w:lvlJc w:val="left"/>
      <w:pPr>
        <w:ind w:left="480" w:hanging="480"/>
      </w:pPr>
      <w:rPr>
        <w:rFonts w:asciiTheme="minorHAnsi" w:eastAsiaTheme="majorEastAsia" w:hAnsiTheme="minorHAnsi"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1" w15:restartNumberingAfterBreak="0">
    <w:nsid w:val="71D670B0"/>
    <w:multiLevelType w:val="hybridMultilevel"/>
    <w:tmpl w:val="06ECC666"/>
    <w:lvl w:ilvl="0" w:tplc="F8126A64">
      <w:start w:val="1"/>
      <w:numFmt w:val="decimal"/>
      <w:pStyle w:val="-1"/>
      <w:suff w:val="space"/>
      <w:lvlText w:val="%1."/>
      <w:lvlJc w:val="left"/>
      <w:pPr>
        <w:ind w:left="0" w:firstLine="2411"/>
      </w:pPr>
      <w:rPr>
        <w:rFonts w:cs="Times New Roman" w:hint="eastAsia"/>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2" w15:restartNumberingAfterBreak="0">
    <w:nsid w:val="72033A2A"/>
    <w:multiLevelType w:val="hybridMultilevel"/>
    <w:tmpl w:val="EAECF0AE"/>
    <w:lvl w:ilvl="0" w:tplc="B8763A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3" w15:restartNumberingAfterBreak="0">
    <w:nsid w:val="72591654"/>
    <w:multiLevelType w:val="hybridMultilevel"/>
    <w:tmpl w:val="8196B820"/>
    <w:lvl w:ilvl="0" w:tplc="CE7AA084">
      <w:start w:val="1"/>
      <w:numFmt w:val="decimal"/>
      <w:lvlText w:val="%1."/>
      <w:lvlJc w:val="left"/>
      <w:pPr>
        <w:ind w:left="288" w:hanging="288"/>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4" w15:restartNumberingAfterBreak="0">
    <w:nsid w:val="732948E5"/>
    <w:multiLevelType w:val="hybridMultilevel"/>
    <w:tmpl w:val="55FC2E72"/>
    <w:lvl w:ilvl="0" w:tplc="322AC2B0">
      <w:start w:val="1"/>
      <w:numFmt w:val="taiwaneseCountingThousand"/>
      <w:suff w:val="space"/>
      <w:lvlText w:val="%1、"/>
      <w:lvlJc w:val="left"/>
      <w:pPr>
        <w:ind w:left="0" w:firstLine="2411"/>
      </w:pPr>
      <w:rPr>
        <w:rFonts w:hint="eastAsia"/>
      </w:rPr>
    </w:lvl>
    <w:lvl w:ilvl="1" w:tplc="04090019" w:tentative="1">
      <w:start w:val="1"/>
      <w:numFmt w:val="ideographTraditional"/>
      <w:lvlText w:val="%2、"/>
      <w:lvlJc w:val="left"/>
      <w:pPr>
        <w:ind w:left="3371" w:hanging="480"/>
      </w:pPr>
    </w:lvl>
    <w:lvl w:ilvl="2" w:tplc="0409001B" w:tentative="1">
      <w:start w:val="1"/>
      <w:numFmt w:val="lowerRoman"/>
      <w:lvlText w:val="%3."/>
      <w:lvlJc w:val="right"/>
      <w:pPr>
        <w:ind w:left="3851" w:hanging="480"/>
      </w:pPr>
    </w:lvl>
    <w:lvl w:ilvl="3" w:tplc="0409000F" w:tentative="1">
      <w:start w:val="1"/>
      <w:numFmt w:val="decimal"/>
      <w:lvlText w:val="%4."/>
      <w:lvlJc w:val="left"/>
      <w:pPr>
        <w:ind w:left="4331" w:hanging="480"/>
      </w:pPr>
    </w:lvl>
    <w:lvl w:ilvl="4" w:tplc="04090019" w:tentative="1">
      <w:start w:val="1"/>
      <w:numFmt w:val="ideographTraditional"/>
      <w:lvlText w:val="%5、"/>
      <w:lvlJc w:val="left"/>
      <w:pPr>
        <w:ind w:left="4811" w:hanging="480"/>
      </w:pPr>
    </w:lvl>
    <w:lvl w:ilvl="5" w:tplc="0409001B" w:tentative="1">
      <w:start w:val="1"/>
      <w:numFmt w:val="lowerRoman"/>
      <w:lvlText w:val="%6."/>
      <w:lvlJc w:val="right"/>
      <w:pPr>
        <w:ind w:left="5291" w:hanging="480"/>
      </w:pPr>
    </w:lvl>
    <w:lvl w:ilvl="6" w:tplc="0409000F" w:tentative="1">
      <w:start w:val="1"/>
      <w:numFmt w:val="decimal"/>
      <w:lvlText w:val="%7."/>
      <w:lvlJc w:val="left"/>
      <w:pPr>
        <w:ind w:left="5771" w:hanging="480"/>
      </w:pPr>
    </w:lvl>
    <w:lvl w:ilvl="7" w:tplc="04090019" w:tentative="1">
      <w:start w:val="1"/>
      <w:numFmt w:val="ideographTraditional"/>
      <w:lvlText w:val="%8、"/>
      <w:lvlJc w:val="left"/>
      <w:pPr>
        <w:ind w:left="6251" w:hanging="480"/>
      </w:pPr>
    </w:lvl>
    <w:lvl w:ilvl="8" w:tplc="0409001B" w:tentative="1">
      <w:start w:val="1"/>
      <w:numFmt w:val="lowerRoman"/>
      <w:lvlText w:val="%9."/>
      <w:lvlJc w:val="right"/>
      <w:pPr>
        <w:ind w:left="6731" w:hanging="480"/>
      </w:pPr>
    </w:lvl>
  </w:abstractNum>
  <w:abstractNum w:abstractNumId="295" w15:restartNumberingAfterBreak="0">
    <w:nsid w:val="736F470D"/>
    <w:multiLevelType w:val="hybridMultilevel"/>
    <w:tmpl w:val="FCAA94CA"/>
    <w:lvl w:ilvl="0" w:tplc="1DBC018E">
      <w:start w:val="1"/>
      <w:numFmt w:val="decimal"/>
      <w:lvlText w:val="%1."/>
      <w:lvlJc w:val="left"/>
      <w:pPr>
        <w:ind w:left="1130" w:hanging="480"/>
      </w:pPr>
      <w:rPr>
        <w:rFonts w:asciiTheme="minorHAnsi" w:eastAsiaTheme="majorEastAsia" w:hAnsiTheme="minorHAnsi" w:hint="default"/>
        <w:sz w:val="24"/>
      </w:rPr>
    </w:lvl>
    <w:lvl w:ilvl="1" w:tplc="04090019" w:tentative="1">
      <w:start w:val="1"/>
      <w:numFmt w:val="ideographTraditional"/>
      <w:lvlText w:val="%2、"/>
      <w:lvlJc w:val="left"/>
      <w:pPr>
        <w:ind w:left="1610" w:hanging="480"/>
      </w:pPr>
    </w:lvl>
    <w:lvl w:ilvl="2" w:tplc="0409001B" w:tentative="1">
      <w:start w:val="1"/>
      <w:numFmt w:val="lowerRoman"/>
      <w:lvlText w:val="%3."/>
      <w:lvlJc w:val="right"/>
      <w:pPr>
        <w:ind w:left="2090" w:hanging="480"/>
      </w:pPr>
    </w:lvl>
    <w:lvl w:ilvl="3" w:tplc="0409000F" w:tentative="1">
      <w:start w:val="1"/>
      <w:numFmt w:val="decimal"/>
      <w:lvlText w:val="%4."/>
      <w:lvlJc w:val="left"/>
      <w:pPr>
        <w:ind w:left="2570" w:hanging="480"/>
      </w:pPr>
    </w:lvl>
    <w:lvl w:ilvl="4" w:tplc="04090019" w:tentative="1">
      <w:start w:val="1"/>
      <w:numFmt w:val="ideographTraditional"/>
      <w:lvlText w:val="%5、"/>
      <w:lvlJc w:val="left"/>
      <w:pPr>
        <w:ind w:left="3050" w:hanging="480"/>
      </w:pPr>
    </w:lvl>
    <w:lvl w:ilvl="5" w:tplc="0409001B" w:tentative="1">
      <w:start w:val="1"/>
      <w:numFmt w:val="lowerRoman"/>
      <w:lvlText w:val="%6."/>
      <w:lvlJc w:val="right"/>
      <w:pPr>
        <w:ind w:left="3530" w:hanging="480"/>
      </w:pPr>
    </w:lvl>
    <w:lvl w:ilvl="6" w:tplc="0409000F" w:tentative="1">
      <w:start w:val="1"/>
      <w:numFmt w:val="decimal"/>
      <w:lvlText w:val="%7."/>
      <w:lvlJc w:val="left"/>
      <w:pPr>
        <w:ind w:left="4010" w:hanging="480"/>
      </w:pPr>
    </w:lvl>
    <w:lvl w:ilvl="7" w:tplc="04090019" w:tentative="1">
      <w:start w:val="1"/>
      <w:numFmt w:val="ideographTraditional"/>
      <w:lvlText w:val="%8、"/>
      <w:lvlJc w:val="left"/>
      <w:pPr>
        <w:ind w:left="4490" w:hanging="480"/>
      </w:pPr>
    </w:lvl>
    <w:lvl w:ilvl="8" w:tplc="0409001B" w:tentative="1">
      <w:start w:val="1"/>
      <w:numFmt w:val="lowerRoman"/>
      <w:lvlText w:val="%9."/>
      <w:lvlJc w:val="right"/>
      <w:pPr>
        <w:ind w:left="4970" w:hanging="480"/>
      </w:pPr>
    </w:lvl>
  </w:abstractNum>
  <w:abstractNum w:abstractNumId="296" w15:restartNumberingAfterBreak="0">
    <w:nsid w:val="73EA163B"/>
    <w:multiLevelType w:val="hybridMultilevel"/>
    <w:tmpl w:val="DAACB5B6"/>
    <w:lvl w:ilvl="0" w:tplc="317CEFBE">
      <w:start w:val="1"/>
      <w:numFmt w:val="decimal"/>
      <w:lvlText w:val="%1."/>
      <w:lvlJc w:val="left"/>
      <w:pPr>
        <w:ind w:left="360" w:hanging="360"/>
      </w:pPr>
      <w:rPr>
        <w:rFonts w:ascii="DFKaiShu-SB-Estd-BF" w:eastAsia="新細明體" w:hAnsi="DFKaiShu-SB-Estd-BF"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7" w15:restartNumberingAfterBreak="0">
    <w:nsid w:val="744F42F5"/>
    <w:multiLevelType w:val="hybridMultilevel"/>
    <w:tmpl w:val="68C0EDE2"/>
    <w:lvl w:ilvl="0" w:tplc="AA6473F4">
      <w:start w:val="1"/>
      <w:numFmt w:val="taiwaneseCountingThousand"/>
      <w:lvlText w:val="%1、"/>
      <w:lvlJc w:val="left"/>
      <w:pPr>
        <w:ind w:left="1004" w:hanging="284"/>
      </w:pPr>
      <w:rPr>
        <w:rFonts w:hint="default"/>
      </w:rPr>
    </w:lvl>
    <w:lvl w:ilvl="1" w:tplc="04090019" w:tentative="1">
      <w:start w:val="1"/>
      <w:numFmt w:val="ideographTraditional"/>
      <w:lvlText w:val="%2、"/>
      <w:lvlJc w:val="left"/>
      <w:pPr>
        <w:ind w:left="2670" w:hanging="480"/>
      </w:pPr>
    </w:lvl>
    <w:lvl w:ilvl="2" w:tplc="0409001B" w:tentative="1">
      <w:start w:val="1"/>
      <w:numFmt w:val="lowerRoman"/>
      <w:lvlText w:val="%3."/>
      <w:lvlJc w:val="right"/>
      <w:pPr>
        <w:ind w:left="3150" w:hanging="480"/>
      </w:pPr>
    </w:lvl>
    <w:lvl w:ilvl="3" w:tplc="0409000F" w:tentative="1">
      <w:start w:val="1"/>
      <w:numFmt w:val="decimal"/>
      <w:lvlText w:val="%4."/>
      <w:lvlJc w:val="left"/>
      <w:pPr>
        <w:ind w:left="3630" w:hanging="480"/>
      </w:pPr>
    </w:lvl>
    <w:lvl w:ilvl="4" w:tplc="04090019" w:tentative="1">
      <w:start w:val="1"/>
      <w:numFmt w:val="ideographTraditional"/>
      <w:lvlText w:val="%5、"/>
      <w:lvlJc w:val="left"/>
      <w:pPr>
        <w:ind w:left="4110" w:hanging="480"/>
      </w:pPr>
    </w:lvl>
    <w:lvl w:ilvl="5" w:tplc="0409001B" w:tentative="1">
      <w:start w:val="1"/>
      <w:numFmt w:val="lowerRoman"/>
      <w:lvlText w:val="%6."/>
      <w:lvlJc w:val="right"/>
      <w:pPr>
        <w:ind w:left="4590" w:hanging="480"/>
      </w:pPr>
    </w:lvl>
    <w:lvl w:ilvl="6" w:tplc="0409000F" w:tentative="1">
      <w:start w:val="1"/>
      <w:numFmt w:val="decimal"/>
      <w:lvlText w:val="%7."/>
      <w:lvlJc w:val="left"/>
      <w:pPr>
        <w:ind w:left="5070" w:hanging="480"/>
      </w:pPr>
    </w:lvl>
    <w:lvl w:ilvl="7" w:tplc="04090019" w:tentative="1">
      <w:start w:val="1"/>
      <w:numFmt w:val="ideographTraditional"/>
      <w:lvlText w:val="%8、"/>
      <w:lvlJc w:val="left"/>
      <w:pPr>
        <w:ind w:left="5550" w:hanging="480"/>
      </w:pPr>
    </w:lvl>
    <w:lvl w:ilvl="8" w:tplc="0409001B" w:tentative="1">
      <w:start w:val="1"/>
      <w:numFmt w:val="lowerRoman"/>
      <w:lvlText w:val="%9."/>
      <w:lvlJc w:val="right"/>
      <w:pPr>
        <w:ind w:left="6030" w:hanging="480"/>
      </w:pPr>
    </w:lvl>
  </w:abstractNum>
  <w:abstractNum w:abstractNumId="298" w15:restartNumberingAfterBreak="0">
    <w:nsid w:val="748974B8"/>
    <w:multiLevelType w:val="hybridMultilevel"/>
    <w:tmpl w:val="F830CE06"/>
    <w:lvl w:ilvl="0" w:tplc="64D48D04">
      <w:start w:val="1"/>
      <w:numFmt w:val="decimal"/>
      <w:lvlText w:val="%1."/>
      <w:lvlJc w:val="left"/>
      <w:pPr>
        <w:ind w:left="2068" w:hanging="480"/>
      </w:pPr>
      <w:rPr>
        <w:rFonts w:hint="eastAsia"/>
      </w:rPr>
    </w:lvl>
    <w:lvl w:ilvl="1" w:tplc="04090019" w:tentative="1">
      <w:start w:val="1"/>
      <w:numFmt w:val="ideographTraditional"/>
      <w:lvlText w:val="%2、"/>
      <w:lvlJc w:val="left"/>
      <w:pPr>
        <w:ind w:left="2548" w:hanging="480"/>
      </w:pPr>
    </w:lvl>
    <w:lvl w:ilvl="2" w:tplc="0409001B" w:tentative="1">
      <w:start w:val="1"/>
      <w:numFmt w:val="lowerRoman"/>
      <w:lvlText w:val="%3."/>
      <w:lvlJc w:val="right"/>
      <w:pPr>
        <w:ind w:left="3028" w:hanging="480"/>
      </w:pPr>
    </w:lvl>
    <w:lvl w:ilvl="3" w:tplc="0409000F" w:tentative="1">
      <w:start w:val="1"/>
      <w:numFmt w:val="decimal"/>
      <w:lvlText w:val="%4."/>
      <w:lvlJc w:val="left"/>
      <w:pPr>
        <w:ind w:left="3508" w:hanging="480"/>
      </w:pPr>
    </w:lvl>
    <w:lvl w:ilvl="4" w:tplc="04090019" w:tentative="1">
      <w:start w:val="1"/>
      <w:numFmt w:val="ideographTraditional"/>
      <w:lvlText w:val="%5、"/>
      <w:lvlJc w:val="left"/>
      <w:pPr>
        <w:ind w:left="3988" w:hanging="480"/>
      </w:pPr>
    </w:lvl>
    <w:lvl w:ilvl="5" w:tplc="0409001B" w:tentative="1">
      <w:start w:val="1"/>
      <w:numFmt w:val="lowerRoman"/>
      <w:lvlText w:val="%6."/>
      <w:lvlJc w:val="right"/>
      <w:pPr>
        <w:ind w:left="4468" w:hanging="480"/>
      </w:pPr>
    </w:lvl>
    <w:lvl w:ilvl="6" w:tplc="0409000F" w:tentative="1">
      <w:start w:val="1"/>
      <w:numFmt w:val="decimal"/>
      <w:lvlText w:val="%7."/>
      <w:lvlJc w:val="left"/>
      <w:pPr>
        <w:ind w:left="4948" w:hanging="480"/>
      </w:pPr>
    </w:lvl>
    <w:lvl w:ilvl="7" w:tplc="04090019" w:tentative="1">
      <w:start w:val="1"/>
      <w:numFmt w:val="ideographTraditional"/>
      <w:lvlText w:val="%8、"/>
      <w:lvlJc w:val="left"/>
      <w:pPr>
        <w:ind w:left="5428" w:hanging="480"/>
      </w:pPr>
    </w:lvl>
    <w:lvl w:ilvl="8" w:tplc="0409001B" w:tentative="1">
      <w:start w:val="1"/>
      <w:numFmt w:val="lowerRoman"/>
      <w:lvlText w:val="%9."/>
      <w:lvlJc w:val="right"/>
      <w:pPr>
        <w:ind w:left="5908" w:hanging="480"/>
      </w:pPr>
    </w:lvl>
  </w:abstractNum>
  <w:abstractNum w:abstractNumId="299" w15:restartNumberingAfterBreak="0">
    <w:nsid w:val="748B4702"/>
    <w:multiLevelType w:val="hybridMultilevel"/>
    <w:tmpl w:val="E688AB68"/>
    <w:lvl w:ilvl="0" w:tplc="65ECA59C">
      <w:start w:val="1"/>
      <w:numFmt w:val="taiwaneseCountingThousand"/>
      <w:lvlText w:val="%1、"/>
      <w:lvlJc w:val="left"/>
      <w:pPr>
        <w:ind w:left="567" w:hanging="567"/>
      </w:pPr>
      <w:rPr>
        <w:rFonts w:ascii="標楷體" w:eastAsia="標楷體" w:hAnsi="標楷體" w:cs="Times New Roman" w:hint="eastAsia"/>
        <w:b w:val="0"/>
        <w:bCs w:val="0"/>
      </w:rPr>
    </w:lvl>
    <w:lvl w:ilvl="1" w:tplc="04090019" w:tentative="1">
      <w:start w:val="1"/>
      <w:numFmt w:val="ideographTraditional"/>
      <w:lvlText w:val="%2、"/>
      <w:lvlJc w:val="left"/>
      <w:pPr>
        <w:ind w:left="2686" w:hanging="480"/>
      </w:pPr>
    </w:lvl>
    <w:lvl w:ilvl="2" w:tplc="0409001B" w:tentative="1">
      <w:start w:val="1"/>
      <w:numFmt w:val="lowerRoman"/>
      <w:lvlText w:val="%3."/>
      <w:lvlJc w:val="right"/>
      <w:pPr>
        <w:ind w:left="3166" w:hanging="480"/>
      </w:pPr>
    </w:lvl>
    <w:lvl w:ilvl="3" w:tplc="0409000F" w:tentative="1">
      <w:start w:val="1"/>
      <w:numFmt w:val="decimal"/>
      <w:lvlText w:val="%4."/>
      <w:lvlJc w:val="left"/>
      <w:pPr>
        <w:ind w:left="3646" w:hanging="480"/>
      </w:pPr>
    </w:lvl>
    <w:lvl w:ilvl="4" w:tplc="04090019" w:tentative="1">
      <w:start w:val="1"/>
      <w:numFmt w:val="ideographTraditional"/>
      <w:lvlText w:val="%5、"/>
      <w:lvlJc w:val="left"/>
      <w:pPr>
        <w:ind w:left="4126" w:hanging="480"/>
      </w:pPr>
    </w:lvl>
    <w:lvl w:ilvl="5" w:tplc="0409001B" w:tentative="1">
      <w:start w:val="1"/>
      <w:numFmt w:val="lowerRoman"/>
      <w:lvlText w:val="%6."/>
      <w:lvlJc w:val="right"/>
      <w:pPr>
        <w:ind w:left="4606" w:hanging="480"/>
      </w:pPr>
    </w:lvl>
    <w:lvl w:ilvl="6" w:tplc="0409000F" w:tentative="1">
      <w:start w:val="1"/>
      <w:numFmt w:val="decimal"/>
      <w:lvlText w:val="%7."/>
      <w:lvlJc w:val="left"/>
      <w:pPr>
        <w:ind w:left="5086" w:hanging="480"/>
      </w:pPr>
    </w:lvl>
    <w:lvl w:ilvl="7" w:tplc="04090019" w:tentative="1">
      <w:start w:val="1"/>
      <w:numFmt w:val="ideographTraditional"/>
      <w:lvlText w:val="%8、"/>
      <w:lvlJc w:val="left"/>
      <w:pPr>
        <w:ind w:left="5566" w:hanging="480"/>
      </w:pPr>
    </w:lvl>
    <w:lvl w:ilvl="8" w:tplc="0409001B" w:tentative="1">
      <w:start w:val="1"/>
      <w:numFmt w:val="lowerRoman"/>
      <w:lvlText w:val="%9."/>
      <w:lvlJc w:val="right"/>
      <w:pPr>
        <w:ind w:left="6046" w:hanging="480"/>
      </w:pPr>
    </w:lvl>
  </w:abstractNum>
  <w:abstractNum w:abstractNumId="300" w15:restartNumberingAfterBreak="0">
    <w:nsid w:val="74F701F7"/>
    <w:multiLevelType w:val="hybridMultilevel"/>
    <w:tmpl w:val="25267442"/>
    <w:lvl w:ilvl="0" w:tplc="0D20ECD6">
      <w:start w:val="1"/>
      <w:numFmt w:val="decimal"/>
      <w:lvlText w:val="%1."/>
      <w:lvlJc w:val="left"/>
      <w:pPr>
        <w:ind w:left="1986" w:hanging="284"/>
      </w:pPr>
      <w:rPr>
        <w:rFonts w:hint="default"/>
      </w:rPr>
    </w:lvl>
    <w:lvl w:ilvl="1" w:tplc="04090019" w:tentative="1">
      <w:start w:val="1"/>
      <w:numFmt w:val="ideographTraditional"/>
      <w:lvlText w:val="%2、"/>
      <w:lvlJc w:val="left"/>
      <w:pPr>
        <w:ind w:left="3652" w:hanging="480"/>
      </w:pPr>
    </w:lvl>
    <w:lvl w:ilvl="2" w:tplc="0409001B" w:tentative="1">
      <w:start w:val="1"/>
      <w:numFmt w:val="lowerRoman"/>
      <w:lvlText w:val="%3."/>
      <w:lvlJc w:val="right"/>
      <w:pPr>
        <w:ind w:left="4132" w:hanging="480"/>
      </w:pPr>
    </w:lvl>
    <w:lvl w:ilvl="3" w:tplc="0409000F" w:tentative="1">
      <w:start w:val="1"/>
      <w:numFmt w:val="decimal"/>
      <w:lvlText w:val="%4."/>
      <w:lvlJc w:val="left"/>
      <w:pPr>
        <w:ind w:left="4612" w:hanging="480"/>
      </w:pPr>
    </w:lvl>
    <w:lvl w:ilvl="4" w:tplc="04090019" w:tentative="1">
      <w:start w:val="1"/>
      <w:numFmt w:val="ideographTraditional"/>
      <w:lvlText w:val="%5、"/>
      <w:lvlJc w:val="left"/>
      <w:pPr>
        <w:ind w:left="5092" w:hanging="480"/>
      </w:pPr>
    </w:lvl>
    <w:lvl w:ilvl="5" w:tplc="0409001B" w:tentative="1">
      <w:start w:val="1"/>
      <w:numFmt w:val="lowerRoman"/>
      <w:lvlText w:val="%6."/>
      <w:lvlJc w:val="right"/>
      <w:pPr>
        <w:ind w:left="5572" w:hanging="480"/>
      </w:pPr>
    </w:lvl>
    <w:lvl w:ilvl="6" w:tplc="0409000F" w:tentative="1">
      <w:start w:val="1"/>
      <w:numFmt w:val="decimal"/>
      <w:lvlText w:val="%7."/>
      <w:lvlJc w:val="left"/>
      <w:pPr>
        <w:ind w:left="6052" w:hanging="480"/>
      </w:pPr>
    </w:lvl>
    <w:lvl w:ilvl="7" w:tplc="04090019" w:tentative="1">
      <w:start w:val="1"/>
      <w:numFmt w:val="ideographTraditional"/>
      <w:lvlText w:val="%8、"/>
      <w:lvlJc w:val="left"/>
      <w:pPr>
        <w:ind w:left="6532" w:hanging="480"/>
      </w:pPr>
    </w:lvl>
    <w:lvl w:ilvl="8" w:tplc="0409001B" w:tentative="1">
      <w:start w:val="1"/>
      <w:numFmt w:val="lowerRoman"/>
      <w:lvlText w:val="%9."/>
      <w:lvlJc w:val="right"/>
      <w:pPr>
        <w:ind w:left="7012" w:hanging="480"/>
      </w:pPr>
    </w:lvl>
  </w:abstractNum>
  <w:abstractNum w:abstractNumId="301" w15:restartNumberingAfterBreak="0">
    <w:nsid w:val="752D1519"/>
    <w:multiLevelType w:val="hybridMultilevel"/>
    <w:tmpl w:val="B9D23BFC"/>
    <w:lvl w:ilvl="0" w:tplc="8E8C3064">
      <w:start w:val="1"/>
      <w:numFmt w:val="bullet"/>
      <w:suff w:val="space"/>
      <w:lvlText w:val="•"/>
      <w:lvlJc w:val="left"/>
      <w:pPr>
        <w:ind w:left="0" w:firstLine="180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2" w15:restartNumberingAfterBreak="0">
    <w:nsid w:val="75AD4AC3"/>
    <w:multiLevelType w:val="hybridMultilevel"/>
    <w:tmpl w:val="91C22444"/>
    <w:lvl w:ilvl="0" w:tplc="9BC419E0">
      <w:start w:val="1"/>
      <w:numFmt w:val="decimal"/>
      <w:suff w:val="space"/>
      <w:lvlText w:val="%1."/>
      <w:lvlJc w:val="left"/>
      <w:pPr>
        <w:ind w:left="480" w:hanging="480"/>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3" w15:restartNumberingAfterBreak="0">
    <w:nsid w:val="765C0568"/>
    <w:multiLevelType w:val="multilevel"/>
    <w:tmpl w:val="AF72598C"/>
    <w:lvl w:ilvl="0">
      <w:start w:val="1"/>
      <w:numFmt w:val="taiwaneseCountingThousand"/>
      <w:lvlText w:val="%1、"/>
      <w:lvlJc w:val="left"/>
      <w:pPr>
        <w:ind w:left="480" w:hanging="480"/>
      </w:pPr>
      <w:rPr>
        <w:rFonts w:ascii="標楷體" w:eastAsia="標楷體" w:hAnsi="標楷體" w:cs="Times New Roman"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04" w15:restartNumberingAfterBreak="0">
    <w:nsid w:val="76BA1228"/>
    <w:multiLevelType w:val="hybridMultilevel"/>
    <w:tmpl w:val="2F6CB45C"/>
    <w:lvl w:ilvl="0" w:tplc="CC08F376">
      <w:start w:val="1"/>
      <w:numFmt w:val="decimal"/>
      <w:lvlText w:val="(%1)"/>
      <w:lvlJc w:val="left"/>
      <w:pPr>
        <w:ind w:left="1324" w:hanging="480"/>
      </w:pPr>
      <w:rPr>
        <w:rFonts w:ascii="標楷體" w:eastAsia="標楷體" w:hAnsi="標楷體" w:hint="eastAsia"/>
      </w:rPr>
    </w:lvl>
    <w:lvl w:ilvl="1" w:tplc="04090019" w:tentative="1">
      <w:start w:val="1"/>
      <w:numFmt w:val="ideographTraditional"/>
      <w:lvlText w:val="%2、"/>
      <w:lvlJc w:val="left"/>
      <w:pPr>
        <w:ind w:left="1804" w:hanging="480"/>
      </w:pPr>
    </w:lvl>
    <w:lvl w:ilvl="2" w:tplc="0409001B" w:tentative="1">
      <w:start w:val="1"/>
      <w:numFmt w:val="lowerRoman"/>
      <w:lvlText w:val="%3."/>
      <w:lvlJc w:val="right"/>
      <w:pPr>
        <w:ind w:left="2284" w:hanging="480"/>
      </w:pPr>
    </w:lvl>
    <w:lvl w:ilvl="3" w:tplc="0409000F" w:tentative="1">
      <w:start w:val="1"/>
      <w:numFmt w:val="decimal"/>
      <w:lvlText w:val="%4."/>
      <w:lvlJc w:val="left"/>
      <w:pPr>
        <w:ind w:left="2764" w:hanging="480"/>
      </w:pPr>
    </w:lvl>
    <w:lvl w:ilvl="4" w:tplc="04090019" w:tentative="1">
      <w:start w:val="1"/>
      <w:numFmt w:val="ideographTraditional"/>
      <w:lvlText w:val="%5、"/>
      <w:lvlJc w:val="left"/>
      <w:pPr>
        <w:ind w:left="3244" w:hanging="480"/>
      </w:pPr>
    </w:lvl>
    <w:lvl w:ilvl="5" w:tplc="0409001B" w:tentative="1">
      <w:start w:val="1"/>
      <w:numFmt w:val="lowerRoman"/>
      <w:lvlText w:val="%6."/>
      <w:lvlJc w:val="right"/>
      <w:pPr>
        <w:ind w:left="3724" w:hanging="480"/>
      </w:pPr>
    </w:lvl>
    <w:lvl w:ilvl="6" w:tplc="0409000F" w:tentative="1">
      <w:start w:val="1"/>
      <w:numFmt w:val="decimal"/>
      <w:lvlText w:val="%7."/>
      <w:lvlJc w:val="left"/>
      <w:pPr>
        <w:ind w:left="4204" w:hanging="480"/>
      </w:pPr>
    </w:lvl>
    <w:lvl w:ilvl="7" w:tplc="04090019" w:tentative="1">
      <w:start w:val="1"/>
      <w:numFmt w:val="ideographTraditional"/>
      <w:lvlText w:val="%8、"/>
      <w:lvlJc w:val="left"/>
      <w:pPr>
        <w:ind w:left="4684" w:hanging="480"/>
      </w:pPr>
    </w:lvl>
    <w:lvl w:ilvl="8" w:tplc="0409001B" w:tentative="1">
      <w:start w:val="1"/>
      <w:numFmt w:val="lowerRoman"/>
      <w:lvlText w:val="%9."/>
      <w:lvlJc w:val="right"/>
      <w:pPr>
        <w:ind w:left="5164" w:hanging="480"/>
      </w:pPr>
    </w:lvl>
  </w:abstractNum>
  <w:abstractNum w:abstractNumId="305" w15:restartNumberingAfterBreak="0">
    <w:nsid w:val="76E33208"/>
    <w:multiLevelType w:val="hybridMultilevel"/>
    <w:tmpl w:val="2A8E0D64"/>
    <w:lvl w:ilvl="0" w:tplc="B1F0C0FC">
      <w:start w:val="1"/>
      <w:numFmt w:val="taiwaneseCountingThousand"/>
      <w:lvlText w:val="%1、"/>
      <w:lvlJc w:val="left"/>
      <w:pPr>
        <w:ind w:left="480" w:hanging="480"/>
      </w:pPr>
      <w:rPr>
        <w:rFonts w:cs="Times New Roman"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6" w15:restartNumberingAfterBreak="0">
    <w:nsid w:val="772E79B7"/>
    <w:multiLevelType w:val="hybridMultilevel"/>
    <w:tmpl w:val="CAAEF58A"/>
    <w:lvl w:ilvl="0" w:tplc="F7B8F1F6">
      <w:start w:val="1"/>
      <w:numFmt w:val="decimal"/>
      <w:lvlText w:val="%1."/>
      <w:lvlJc w:val="left"/>
      <w:pPr>
        <w:ind w:left="1640" w:hanging="360"/>
      </w:pPr>
      <w:rPr>
        <w:rFonts w:hint="default"/>
        <w:color w:val="auto"/>
      </w:rPr>
    </w:lvl>
    <w:lvl w:ilvl="1" w:tplc="04090019" w:tentative="1">
      <w:start w:val="1"/>
      <w:numFmt w:val="ideographTraditional"/>
      <w:lvlText w:val="%2、"/>
      <w:lvlJc w:val="left"/>
      <w:pPr>
        <w:ind w:left="2240" w:hanging="480"/>
      </w:pPr>
    </w:lvl>
    <w:lvl w:ilvl="2" w:tplc="0409001B" w:tentative="1">
      <w:start w:val="1"/>
      <w:numFmt w:val="lowerRoman"/>
      <w:lvlText w:val="%3."/>
      <w:lvlJc w:val="right"/>
      <w:pPr>
        <w:ind w:left="2720" w:hanging="480"/>
      </w:pPr>
    </w:lvl>
    <w:lvl w:ilvl="3" w:tplc="0409000F" w:tentative="1">
      <w:start w:val="1"/>
      <w:numFmt w:val="decimal"/>
      <w:lvlText w:val="%4."/>
      <w:lvlJc w:val="left"/>
      <w:pPr>
        <w:ind w:left="3200" w:hanging="480"/>
      </w:pPr>
    </w:lvl>
    <w:lvl w:ilvl="4" w:tplc="04090019" w:tentative="1">
      <w:start w:val="1"/>
      <w:numFmt w:val="ideographTraditional"/>
      <w:lvlText w:val="%5、"/>
      <w:lvlJc w:val="left"/>
      <w:pPr>
        <w:ind w:left="3680" w:hanging="480"/>
      </w:pPr>
    </w:lvl>
    <w:lvl w:ilvl="5" w:tplc="0409001B" w:tentative="1">
      <w:start w:val="1"/>
      <w:numFmt w:val="lowerRoman"/>
      <w:lvlText w:val="%6."/>
      <w:lvlJc w:val="right"/>
      <w:pPr>
        <w:ind w:left="4160" w:hanging="480"/>
      </w:pPr>
    </w:lvl>
    <w:lvl w:ilvl="6" w:tplc="0409000F" w:tentative="1">
      <w:start w:val="1"/>
      <w:numFmt w:val="decimal"/>
      <w:lvlText w:val="%7."/>
      <w:lvlJc w:val="left"/>
      <w:pPr>
        <w:ind w:left="4640" w:hanging="480"/>
      </w:pPr>
    </w:lvl>
    <w:lvl w:ilvl="7" w:tplc="04090019" w:tentative="1">
      <w:start w:val="1"/>
      <w:numFmt w:val="ideographTraditional"/>
      <w:lvlText w:val="%8、"/>
      <w:lvlJc w:val="left"/>
      <w:pPr>
        <w:ind w:left="5120" w:hanging="480"/>
      </w:pPr>
    </w:lvl>
    <w:lvl w:ilvl="8" w:tplc="0409001B" w:tentative="1">
      <w:start w:val="1"/>
      <w:numFmt w:val="lowerRoman"/>
      <w:lvlText w:val="%9."/>
      <w:lvlJc w:val="right"/>
      <w:pPr>
        <w:ind w:left="5600" w:hanging="480"/>
      </w:pPr>
    </w:lvl>
  </w:abstractNum>
  <w:abstractNum w:abstractNumId="307" w15:restartNumberingAfterBreak="0">
    <w:nsid w:val="772F0B31"/>
    <w:multiLevelType w:val="multilevel"/>
    <w:tmpl w:val="EF0ADADA"/>
    <w:lvl w:ilvl="0">
      <w:start w:val="1"/>
      <w:numFmt w:val="decimal"/>
      <w:lvlText w:val="%1."/>
      <w:lvlJc w:val="left"/>
      <w:pPr>
        <w:ind w:left="1360"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1840" w:hanging="480"/>
      </w:pPr>
    </w:lvl>
    <w:lvl w:ilvl="2">
      <w:start w:val="1"/>
      <w:numFmt w:val="lowerRoman"/>
      <w:lvlText w:val="%3."/>
      <w:lvlJc w:val="right"/>
      <w:pPr>
        <w:ind w:left="2320" w:hanging="480"/>
      </w:pPr>
    </w:lvl>
    <w:lvl w:ilvl="3">
      <w:start w:val="1"/>
      <w:numFmt w:val="decimal"/>
      <w:lvlText w:val="%4."/>
      <w:lvlJc w:val="left"/>
      <w:pPr>
        <w:ind w:left="2800" w:hanging="480"/>
      </w:pPr>
    </w:lvl>
    <w:lvl w:ilvl="4">
      <w:start w:val="1"/>
      <w:numFmt w:val="ideographTraditional"/>
      <w:lvlText w:val="%5、"/>
      <w:lvlJc w:val="left"/>
      <w:pPr>
        <w:ind w:left="3280" w:hanging="480"/>
      </w:pPr>
    </w:lvl>
    <w:lvl w:ilvl="5">
      <w:start w:val="1"/>
      <w:numFmt w:val="lowerRoman"/>
      <w:lvlText w:val="%6."/>
      <w:lvlJc w:val="right"/>
      <w:pPr>
        <w:ind w:left="3760" w:hanging="480"/>
      </w:pPr>
    </w:lvl>
    <w:lvl w:ilvl="6">
      <w:start w:val="1"/>
      <w:numFmt w:val="decimal"/>
      <w:lvlText w:val="%7."/>
      <w:lvlJc w:val="left"/>
      <w:pPr>
        <w:ind w:left="4240" w:hanging="480"/>
      </w:pPr>
    </w:lvl>
    <w:lvl w:ilvl="7">
      <w:start w:val="1"/>
      <w:numFmt w:val="ideographTraditional"/>
      <w:lvlText w:val="%8、"/>
      <w:lvlJc w:val="left"/>
      <w:pPr>
        <w:ind w:left="4720" w:hanging="480"/>
      </w:pPr>
    </w:lvl>
    <w:lvl w:ilvl="8">
      <w:start w:val="1"/>
      <w:numFmt w:val="lowerRoman"/>
      <w:lvlText w:val="%9."/>
      <w:lvlJc w:val="right"/>
      <w:pPr>
        <w:ind w:left="5200" w:hanging="480"/>
      </w:pPr>
    </w:lvl>
  </w:abstractNum>
  <w:abstractNum w:abstractNumId="308" w15:restartNumberingAfterBreak="0">
    <w:nsid w:val="775377A0"/>
    <w:multiLevelType w:val="multilevel"/>
    <w:tmpl w:val="F920C34A"/>
    <w:lvl w:ilvl="0">
      <w:start w:val="1"/>
      <w:numFmt w:val="decimal"/>
      <w:lvlText w:val="%1."/>
      <w:lvlJc w:val="left"/>
      <w:pPr>
        <w:ind w:left="284" w:hanging="284"/>
      </w:pPr>
      <w:rPr>
        <w:rFonts w:hAnsi="Arial Unicode MS" w:hint="eastAsia"/>
        <w:b w:val="0"/>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8"/>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09" w15:restartNumberingAfterBreak="0">
    <w:nsid w:val="77B10FCB"/>
    <w:multiLevelType w:val="hybridMultilevel"/>
    <w:tmpl w:val="E5160CE4"/>
    <w:lvl w:ilvl="0" w:tplc="F20A170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0" w15:restartNumberingAfterBreak="0">
    <w:nsid w:val="7819175A"/>
    <w:multiLevelType w:val="multilevel"/>
    <w:tmpl w:val="42343322"/>
    <w:lvl w:ilvl="0">
      <w:start w:val="1"/>
      <w:numFmt w:val="decimal"/>
      <w:lvlText w:val="%1."/>
      <w:lvlJc w:val="left"/>
      <w:pPr>
        <w:ind w:left="1898"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ideographTraditional"/>
      <w:lvlText w:val="%2、"/>
      <w:lvlJc w:val="left"/>
      <w:pPr>
        <w:ind w:left="2378" w:hanging="480"/>
      </w:pPr>
    </w:lvl>
    <w:lvl w:ilvl="2">
      <w:start w:val="1"/>
      <w:numFmt w:val="lowerRoman"/>
      <w:lvlText w:val="%3."/>
      <w:lvlJc w:val="right"/>
      <w:pPr>
        <w:ind w:left="2858" w:hanging="480"/>
      </w:pPr>
    </w:lvl>
    <w:lvl w:ilvl="3">
      <w:start w:val="1"/>
      <w:numFmt w:val="decimal"/>
      <w:lvlText w:val="%4."/>
      <w:lvlJc w:val="left"/>
      <w:pPr>
        <w:ind w:left="3338" w:hanging="480"/>
      </w:pPr>
    </w:lvl>
    <w:lvl w:ilvl="4">
      <w:start w:val="1"/>
      <w:numFmt w:val="ideographTraditional"/>
      <w:lvlText w:val="%5、"/>
      <w:lvlJc w:val="left"/>
      <w:pPr>
        <w:ind w:left="3818" w:hanging="480"/>
      </w:pPr>
    </w:lvl>
    <w:lvl w:ilvl="5">
      <w:start w:val="1"/>
      <w:numFmt w:val="lowerRoman"/>
      <w:lvlText w:val="%6."/>
      <w:lvlJc w:val="right"/>
      <w:pPr>
        <w:ind w:left="4298" w:hanging="480"/>
      </w:pPr>
    </w:lvl>
    <w:lvl w:ilvl="6">
      <w:start w:val="1"/>
      <w:numFmt w:val="decimal"/>
      <w:lvlText w:val="%7."/>
      <w:lvlJc w:val="left"/>
      <w:pPr>
        <w:ind w:left="4778" w:hanging="480"/>
      </w:pPr>
    </w:lvl>
    <w:lvl w:ilvl="7">
      <w:start w:val="1"/>
      <w:numFmt w:val="ideographTraditional"/>
      <w:lvlText w:val="%8、"/>
      <w:lvlJc w:val="left"/>
      <w:pPr>
        <w:ind w:left="5258" w:hanging="480"/>
      </w:pPr>
    </w:lvl>
    <w:lvl w:ilvl="8">
      <w:start w:val="1"/>
      <w:numFmt w:val="lowerRoman"/>
      <w:lvlText w:val="%9."/>
      <w:lvlJc w:val="right"/>
      <w:pPr>
        <w:ind w:left="5738" w:hanging="480"/>
      </w:pPr>
    </w:lvl>
  </w:abstractNum>
  <w:abstractNum w:abstractNumId="311" w15:restartNumberingAfterBreak="0">
    <w:nsid w:val="78215A01"/>
    <w:multiLevelType w:val="hybridMultilevel"/>
    <w:tmpl w:val="20E8E9DC"/>
    <w:lvl w:ilvl="0" w:tplc="D75C65A6">
      <w:start w:val="1"/>
      <w:numFmt w:val="decimal"/>
      <w:lvlText w:val="(%1)"/>
      <w:lvlJc w:val="left"/>
      <w:pPr>
        <w:ind w:left="580" w:hanging="480"/>
      </w:pPr>
      <w:rPr>
        <w:rFonts w:hint="eastAsia"/>
      </w:rPr>
    </w:lvl>
    <w:lvl w:ilvl="1" w:tplc="04090019" w:tentative="1">
      <w:start w:val="1"/>
      <w:numFmt w:val="ideographTraditional"/>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ideographTraditional"/>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ideographTraditional"/>
      <w:lvlText w:val="%8、"/>
      <w:lvlJc w:val="left"/>
      <w:pPr>
        <w:ind w:left="3940" w:hanging="480"/>
      </w:pPr>
    </w:lvl>
    <w:lvl w:ilvl="8" w:tplc="0409001B" w:tentative="1">
      <w:start w:val="1"/>
      <w:numFmt w:val="lowerRoman"/>
      <w:lvlText w:val="%9."/>
      <w:lvlJc w:val="right"/>
      <w:pPr>
        <w:ind w:left="4420" w:hanging="480"/>
      </w:pPr>
    </w:lvl>
  </w:abstractNum>
  <w:abstractNum w:abstractNumId="312" w15:restartNumberingAfterBreak="0">
    <w:nsid w:val="78983CCB"/>
    <w:multiLevelType w:val="hybridMultilevel"/>
    <w:tmpl w:val="742E9F84"/>
    <w:lvl w:ilvl="0" w:tplc="2AD0D2BE">
      <w:start w:val="1"/>
      <w:numFmt w:val="taiwaneseCountingThousand"/>
      <w:pStyle w:val="7"/>
      <w:lvlText w:val="附件%1"/>
      <w:lvlJc w:val="left"/>
      <w:pPr>
        <w:ind w:left="480" w:hanging="48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3511" w:hanging="480"/>
      </w:pPr>
    </w:lvl>
    <w:lvl w:ilvl="2" w:tplc="0409001B" w:tentative="1">
      <w:start w:val="1"/>
      <w:numFmt w:val="lowerRoman"/>
      <w:lvlText w:val="%3."/>
      <w:lvlJc w:val="right"/>
      <w:pPr>
        <w:ind w:left="3991" w:hanging="480"/>
      </w:pPr>
    </w:lvl>
    <w:lvl w:ilvl="3" w:tplc="0409000F" w:tentative="1">
      <w:start w:val="1"/>
      <w:numFmt w:val="decimal"/>
      <w:lvlText w:val="%4."/>
      <w:lvlJc w:val="left"/>
      <w:pPr>
        <w:ind w:left="4471" w:hanging="480"/>
      </w:pPr>
    </w:lvl>
    <w:lvl w:ilvl="4" w:tplc="04090019" w:tentative="1">
      <w:start w:val="1"/>
      <w:numFmt w:val="ideographTraditional"/>
      <w:lvlText w:val="%5、"/>
      <w:lvlJc w:val="left"/>
      <w:pPr>
        <w:ind w:left="4951" w:hanging="480"/>
      </w:pPr>
    </w:lvl>
    <w:lvl w:ilvl="5" w:tplc="0409001B" w:tentative="1">
      <w:start w:val="1"/>
      <w:numFmt w:val="lowerRoman"/>
      <w:lvlText w:val="%6."/>
      <w:lvlJc w:val="right"/>
      <w:pPr>
        <w:ind w:left="5431" w:hanging="480"/>
      </w:pPr>
    </w:lvl>
    <w:lvl w:ilvl="6" w:tplc="0409000F" w:tentative="1">
      <w:start w:val="1"/>
      <w:numFmt w:val="decimal"/>
      <w:lvlText w:val="%7."/>
      <w:lvlJc w:val="left"/>
      <w:pPr>
        <w:ind w:left="5911" w:hanging="480"/>
      </w:pPr>
    </w:lvl>
    <w:lvl w:ilvl="7" w:tplc="04090019" w:tentative="1">
      <w:start w:val="1"/>
      <w:numFmt w:val="ideographTraditional"/>
      <w:lvlText w:val="%8、"/>
      <w:lvlJc w:val="left"/>
      <w:pPr>
        <w:ind w:left="6391" w:hanging="480"/>
      </w:pPr>
    </w:lvl>
    <w:lvl w:ilvl="8" w:tplc="0409001B" w:tentative="1">
      <w:start w:val="1"/>
      <w:numFmt w:val="lowerRoman"/>
      <w:lvlText w:val="%9."/>
      <w:lvlJc w:val="right"/>
      <w:pPr>
        <w:ind w:left="6871" w:hanging="480"/>
      </w:pPr>
    </w:lvl>
  </w:abstractNum>
  <w:abstractNum w:abstractNumId="313" w15:restartNumberingAfterBreak="0">
    <w:nsid w:val="78BE5921"/>
    <w:multiLevelType w:val="hybridMultilevel"/>
    <w:tmpl w:val="318E8F5A"/>
    <w:lvl w:ilvl="0" w:tplc="98462B9C">
      <w:start w:val="1"/>
      <w:numFmt w:val="decimal"/>
      <w:lvlText w:val="%1."/>
      <w:lvlJc w:val="left"/>
      <w:pPr>
        <w:ind w:left="1778" w:hanging="480"/>
      </w:pPr>
      <w:rPr>
        <w:rFonts w:hAnsi="Arial Unicode MS" w:hint="eastAsia"/>
        <w:caps w:val="0"/>
        <w:smallCaps w:val="0"/>
        <w:strike w:val="0"/>
        <w:dstrike w:val="0"/>
        <w:color w:val="000000"/>
        <w:spacing w:val="0"/>
        <w:w w:val="100"/>
        <w:kern w:val="0"/>
        <w:position w:val="0"/>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2258" w:hanging="480"/>
      </w:pPr>
    </w:lvl>
    <w:lvl w:ilvl="2" w:tplc="0409001B" w:tentative="1">
      <w:start w:val="1"/>
      <w:numFmt w:val="lowerRoman"/>
      <w:lvlText w:val="%3."/>
      <w:lvlJc w:val="right"/>
      <w:pPr>
        <w:ind w:left="2738" w:hanging="480"/>
      </w:pPr>
    </w:lvl>
    <w:lvl w:ilvl="3" w:tplc="0409000F" w:tentative="1">
      <w:start w:val="1"/>
      <w:numFmt w:val="decimal"/>
      <w:lvlText w:val="%4."/>
      <w:lvlJc w:val="left"/>
      <w:pPr>
        <w:ind w:left="3218" w:hanging="480"/>
      </w:pPr>
    </w:lvl>
    <w:lvl w:ilvl="4" w:tplc="04090019" w:tentative="1">
      <w:start w:val="1"/>
      <w:numFmt w:val="ideographTraditional"/>
      <w:lvlText w:val="%5、"/>
      <w:lvlJc w:val="left"/>
      <w:pPr>
        <w:ind w:left="3698" w:hanging="480"/>
      </w:pPr>
    </w:lvl>
    <w:lvl w:ilvl="5" w:tplc="0409001B" w:tentative="1">
      <w:start w:val="1"/>
      <w:numFmt w:val="lowerRoman"/>
      <w:lvlText w:val="%6."/>
      <w:lvlJc w:val="right"/>
      <w:pPr>
        <w:ind w:left="4178" w:hanging="480"/>
      </w:pPr>
    </w:lvl>
    <w:lvl w:ilvl="6" w:tplc="0409000F" w:tentative="1">
      <w:start w:val="1"/>
      <w:numFmt w:val="decimal"/>
      <w:lvlText w:val="%7."/>
      <w:lvlJc w:val="left"/>
      <w:pPr>
        <w:ind w:left="4658" w:hanging="480"/>
      </w:pPr>
    </w:lvl>
    <w:lvl w:ilvl="7" w:tplc="04090019" w:tentative="1">
      <w:start w:val="1"/>
      <w:numFmt w:val="ideographTraditional"/>
      <w:lvlText w:val="%8、"/>
      <w:lvlJc w:val="left"/>
      <w:pPr>
        <w:ind w:left="5138" w:hanging="480"/>
      </w:pPr>
    </w:lvl>
    <w:lvl w:ilvl="8" w:tplc="0409001B" w:tentative="1">
      <w:start w:val="1"/>
      <w:numFmt w:val="lowerRoman"/>
      <w:lvlText w:val="%9."/>
      <w:lvlJc w:val="right"/>
      <w:pPr>
        <w:ind w:left="5618" w:hanging="480"/>
      </w:pPr>
    </w:lvl>
  </w:abstractNum>
  <w:abstractNum w:abstractNumId="314" w15:restartNumberingAfterBreak="0">
    <w:nsid w:val="78E5457D"/>
    <w:multiLevelType w:val="hybridMultilevel"/>
    <w:tmpl w:val="6784A07C"/>
    <w:lvl w:ilvl="0" w:tplc="F97CD066">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5" w15:restartNumberingAfterBreak="0">
    <w:nsid w:val="79BC7CAC"/>
    <w:multiLevelType w:val="hybridMultilevel"/>
    <w:tmpl w:val="F86009AA"/>
    <w:lvl w:ilvl="0" w:tplc="18C6D7E2">
      <w:start w:val="1"/>
      <w:numFmt w:val="decimal"/>
      <w:pStyle w:val="6"/>
      <w:suff w:val="space"/>
      <w:lvlText w:val="(%1)"/>
      <w:lvlJc w:val="left"/>
      <w:pPr>
        <w:ind w:left="2466" w:hanging="48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eastAsia="zh-TW"/>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3086" w:hanging="480"/>
      </w:pPr>
    </w:lvl>
    <w:lvl w:ilvl="2" w:tplc="0409001B" w:tentative="1">
      <w:start w:val="1"/>
      <w:numFmt w:val="lowerRoman"/>
      <w:lvlText w:val="%3."/>
      <w:lvlJc w:val="right"/>
      <w:pPr>
        <w:ind w:left="3566" w:hanging="480"/>
      </w:pPr>
    </w:lvl>
    <w:lvl w:ilvl="3" w:tplc="0409000F" w:tentative="1">
      <w:start w:val="1"/>
      <w:numFmt w:val="decimal"/>
      <w:lvlText w:val="%4."/>
      <w:lvlJc w:val="left"/>
      <w:pPr>
        <w:ind w:left="4046" w:hanging="480"/>
      </w:pPr>
    </w:lvl>
    <w:lvl w:ilvl="4" w:tplc="04090019" w:tentative="1">
      <w:start w:val="1"/>
      <w:numFmt w:val="ideographTraditional"/>
      <w:lvlText w:val="%5、"/>
      <w:lvlJc w:val="left"/>
      <w:pPr>
        <w:ind w:left="4526" w:hanging="480"/>
      </w:pPr>
    </w:lvl>
    <w:lvl w:ilvl="5" w:tplc="0409001B" w:tentative="1">
      <w:start w:val="1"/>
      <w:numFmt w:val="lowerRoman"/>
      <w:lvlText w:val="%6."/>
      <w:lvlJc w:val="right"/>
      <w:pPr>
        <w:ind w:left="5006" w:hanging="480"/>
      </w:pPr>
    </w:lvl>
    <w:lvl w:ilvl="6" w:tplc="0409000F" w:tentative="1">
      <w:start w:val="1"/>
      <w:numFmt w:val="decimal"/>
      <w:lvlText w:val="%7."/>
      <w:lvlJc w:val="left"/>
      <w:pPr>
        <w:ind w:left="5486" w:hanging="480"/>
      </w:pPr>
    </w:lvl>
    <w:lvl w:ilvl="7" w:tplc="04090019" w:tentative="1">
      <w:start w:val="1"/>
      <w:numFmt w:val="ideographTraditional"/>
      <w:lvlText w:val="%8、"/>
      <w:lvlJc w:val="left"/>
      <w:pPr>
        <w:ind w:left="5966" w:hanging="480"/>
      </w:pPr>
    </w:lvl>
    <w:lvl w:ilvl="8" w:tplc="0409001B" w:tentative="1">
      <w:start w:val="1"/>
      <w:numFmt w:val="lowerRoman"/>
      <w:lvlText w:val="%9."/>
      <w:lvlJc w:val="right"/>
      <w:pPr>
        <w:ind w:left="6446" w:hanging="480"/>
      </w:pPr>
    </w:lvl>
  </w:abstractNum>
  <w:abstractNum w:abstractNumId="316" w15:restartNumberingAfterBreak="0">
    <w:nsid w:val="7A2A5E5A"/>
    <w:multiLevelType w:val="hybridMultilevel"/>
    <w:tmpl w:val="B9023066"/>
    <w:lvl w:ilvl="0" w:tplc="4DC6FBA6">
      <w:start w:val="1"/>
      <w:numFmt w:val="taiwaneseCountingThousand"/>
      <w:pStyle w:val="3"/>
      <w:suff w:val="space"/>
      <w:lvlText w:val="第%1節"/>
      <w:lvlJc w:val="left"/>
      <w:pPr>
        <w:ind w:left="480" w:hanging="480"/>
      </w:pPr>
      <w:rPr>
        <w:rFonts w:hint="eastAsia"/>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7" w15:restartNumberingAfterBreak="0">
    <w:nsid w:val="7A6E2BD3"/>
    <w:multiLevelType w:val="hybridMultilevel"/>
    <w:tmpl w:val="3ED49C5C"/>
    <w:lvl w:ilvl="0" w:tplc="E2FEC63A">
      <w:start w:val="1"/>
      <w:numFmt w:val="taiwaneseCountingThousand"/>
      <w:suff w:val="space"/>
      <w:lvlText w:val="%1、"/>
      <w:lvlJc w:val="left"/>
      <w:pPr>
        <w:ind w:left="0" w:firstLine="0"/>
      </w:pPr>
      <w:rPr>
        <w:rFonts w:hint="eastAsia"/>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18" w15:restartNumberingAfterBreak="0">
    <w:nsid w:val="7B7D3B91"/>
    <w:multiLevelType w:val="hybridMultilevel"/>
    <w:tmpl w:val="4F1A2BB0"/>
    <w:lvl w:ilvl="0" w:tplc="ABE886C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9" w15:restartNumberingAfterBreak="0">
    <w:nsid w:val="7B8D1935"/>
    <w:multiLevelType w:val="multilevel"/>
    <w:tmpl w:val="6FFC86FC"/>
    <w:lvl w:ilvl="0">
      <w:start w:val="1"/>
      <w:numFmt w:val="taiwaneseCountingThousand"/>
      <w:lvlText w:val="%1、"/>
      <w:lvlJc w:val="left"/>
      <w:pPr>
        <w:ind w:left="567" w:hanging="567"/>
      </w:pPr>
      <w:rPr>
        <w:rFonts w:hint="default"/>
        <w:sz w:val="28"/>
        <w:szCs w:val="28"/>
      </w:rPr>
    </w:lvl>
    <w:lvl w:ilvl="1">
      <w:start w:val="1"/>
      <w:numFmt w:val="ideographTraditional"/>
      <w:lvlText w:val="%2、"/>
      <w:lvlJc w:val="left"/>
      <w:pPr>
        <w:ind w:left="1510" w:hanging="480"/>
      </w:pPr>
    </w:lvl>
    <w:lvl w:ilvl="2">
      <w:start w:val="1"/>
      <w:numFmt w:val="lowerRoman"/>
      <w:lvlText w:val="%3."/>
      <w:lvlJc w:val="right"/>
      <w:pPr>
        <w:ind w:left="1990" w:hanging="480"/>
      </w:pPr>
    </w:lvl>
    <w:lvl w:ilvl="3">
      <w:start w:val="1"/>
      <w:numFmt w:val="decimal"/>
      <w:lvlText w:val="%4."/>
      <w:lvlJc w:val="left"/>
      <w:pPr>
        <w:ind w:left="2470" w:hanging="480"/>
      </w:pPr>
    </w:lvl>
    <w:lvl w:ilvl="4">
      <w:start w:val="1"/>
      <w:numFmt w:val="ideographTraditional"/>
      <w:lvlText w:val="%5、"/>
      <w:lvlJc w:val="left"/>
      <w:pPr>
        <w:ind w:left="2950" w:hanging="480"/>
      </w:pPr>
    </w:lvl>
    <w:lvl w:ilvl="5">
      <w:start w:val="1"/>
      <w:numFmt w:val="lowerRoman"/>
      <w:lvlText w:val="%6."/>
      <w:lvlJc w:val="right"/>
      <w:pPr>
        <w:ind w:left="3430" w:hanging="480"/>
      </w:pPr>
    </w:lvl>
    <w:lvl w:ilvl="6">
      <w:start w:val="1"/>
      <w:numFmt w:val="decimal"/>
      <w:lvlText w:val="%7."/>
      <w:lvlJc w:val="left"/>
      <w:pPr>
        <w:ind w:left="3910" w:hanging="480"/>
      </w:pPr>
    </w:lvl>
    <w:lvl w:ilvl="7">
      <w:start w:val="1"/>
      <w:numFmt w:val="ideographTraditional"/>
      <w:lvlText w:val="%8、"/>
      <w:lvlJc w:val="left"/>
      <w:pPr>
        <w:ind w:left="4390" w:hanging="480"/>
      </w:pPr>
    </w:lvl>
    <w:lvl w:ilvl="8">
      <w:start w:val="1"/>
      <w:numFmt w:val="lowerRoman"/>
      <w:lvlText w:val="%9."/>
      <w:lvlJc w:val="right"/>
      <w:pPr>
        <w:ind w:left="4870" w:hanging="480"/>
      </w:pPr>
    </w:lvl>
  </w:abstractNum>
  <w:abstractNum w:abstractNumId="320" w15:restartNumberingAfterBreak="0">
    <w:nsid w:val="7BA9438A"/>
    <w:multiLevelType w:val="hybridMultilevel"/>
    <w:tmpl w:val="7E2A8602"/>
    <w:lvl w:ilvl="0" w:tplc="0409000F">
      <w:start w:val="1"/>
      <w:numFmt w:val="decimal"/>
      <w:lvlText w:val="%1."/>
      <w:lvlJc w:val="left"/>
      <w:pPr>
        <w:ind w:left="580" w:hanging="480"/>
      </w:pPr>
    </w:lvl>
    <w:lvl w:ilvl="1" w:tplc="04090019" w:tentative="1">
      <w:start w:val="1"/>
      <w:numFmt w:val="ideographTraditional"/>
      <w:lvlText w:val="%2、"/>
      <w:lvlJc w:val="left"/>
      <w:pPr>
        <w:ind w:left="1060" w:hanging="480"/>
      </w:pPr>
    </w:lvl>
    <w:lvl w:ilvl="2" w:tplc="0409001B" w:tentative="1">
      <w:start w:val="1"/>
      <w:numFmt w:val="lowerRoman"/>
      <w:lvlText w:val="%3."/>
      <w:lvlJc w:val="right"/>
      <w:pPr>
        <w:ind w:left="1540" w:hanging="480"/>
      </w:pPr>
    </w:lvl>
    <w:lvl w:ilvl="3" w:tplc="0409000F" w:tentative="1">
      <w:start w:val="1"/>
      <w:numFmt w:val="decimal"/>
      <w:lvlText w:val="%4."/>
      <w:lvlJc w:val="left"/>
      <w:pPr>
        <w:ind w:left="2020" w:hanging="480"/>
      </w:pPr>
    </w:lvl>
    <w:lvl w:ilvl="4" w:tplc="04090019" w:tentative="1">
      <w:start w:val="1"/>
      <w:numFmt w:val="ideographTraditional"/>
      <w:lvlText w:val="%5、"/>
      <w:lvlJc w:val="left"/>
      <w:pPr>
        <w:ind w:left="2500" w:hanging="480"/>
      </w:pPr>
    </w:lvl>
    <w:lvl w:ilvl="5" w:tplc="0409001B" w:tentative="1">
      <w:start w:val="1"/>
      <w:numFmt w:val="lowerRoman"/>
      <w:lvlText w:val="%6."/>
      <w:lvlJc w:val="right"/>
      <w:pPr>
        <w:ind w:left="2980" w:hanging="480"/>
      </w:pPr>
    </w:lvl>
    <w:lvl w:ilvl="6" w:tplc="0409000F" w:tentative="1">
      <w:start w:val="1"/>
      <w:numFmt w:val="decimal"/>
      <w:lvlText w:val="%7."/>
      <w:lvlJc w:val="left"/>
      <w:pPr>
        <w:ind w:left="3460" w:hanging="480"/>
      </w:pPr>
    </w:lvl>
    <w:lvl w:ilvl="7" w:tplc="04090019" w:tentative="1">
      <w:start w:val="1"/>
      <w:numFmt w:val="ideographTraditional"/>
      <w:lvlText w:val="%8、"/>
      <w:lvlJc w:val="left"/>
      <w:pPr>
        <w:ind w:left="3940" w:hanging="480"/>
      </w:pPr>
    </w:lvl>
    <w:lvl w:ilvl="8" w:tplc="0409001B" w:tentative="1">
      <w:start w:val="1"/>
      <w:numFmt w:val="lowerRoman"/>
      <w:lvlText w:val="%9."/>
      <w:lvlJc w:val="right"/>
      <w:pPr>
        <w:ind w:left="4420" w:hanging="480"/>
      </w:pPr>
    </w:lvl>
  </w:abstractNum>
  <w:abstractNum w:abstractNumId="321" w15:restartNumberingAfterBreak="0">
    <w:nsid w:val="7BB644AE"/>
    <w:multiLevelType w:val="hybridMultilevel"/>
    <w:tmpl w:val="F8488C60"/>
    <w:lvl w:ilvl="0" w:tplc="E068AB08">
      <w:start w:val="1"/>
      <w:numFmt w:val="decimal"/>
      <w:suff w:val="space"/>
      <w:lvlText w:val="%1."/>
      <w:lvlJc w:val="left"/>
      <w:pPr>
        <w:ind w:left="284" w:hanging="284"/>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2" w15:restartNumberingAfterBreak="0">
    <w:nsid w:val="7C1D3616"/>
    <w:multiLevelType w:val="multilevel"/>
    <w:tmpl w:val="3D2ABD96"/>
    <w:lvl w:ilvl="0">
      <w:start w:val="1"/>
      <w:numFmt w:val="taiwaneseCountingThousand"/>
      <w:lvlText w:val="%1、"/>
      <w:lvlJc w:val="left"/>
      <w:pPr>
        <w:ind w:left="720" w:hanging="72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3" w15:restartNumberingAfterBreak="0">
    <w:nsid w:val="7C580B29"/>
    <w:multiLevelType w:val="hybridMultilevel"/>
    <w:tmpl w:val="84984306"/>
    <w:lvl w:ilvl="0" w:tplc="AB3807BA">
      <w:start w:val="1"/>
      <w:numFmt w:val="taiwaneseCountingThousand"/>
      <w:lvlText w:val="%1"/>
      <w:lvlJc w:val="left"/>
      <w:pPr>
        <w:ind w:left="480" w:hanging="480"/>
      </w:pPr>
      <w:rPr>
        <w:rFonts w:cs="Times New Roman" w:hint="eastAsia"/>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4" w15:restartNumberingAfterBreak="0">
    <w:nsid w:val="7C9C3821"/>
    <w:multiLevelType w:val="multilevel"/>
    <w:tmpl w:val="62804EEA"/>
    <w:lvl w:ilvl="0">
      <w:start w:val="1"/>
      <w:numFmt w:val="taiwaneseCountingThousand"/>
      <w:lvlText w:val="%1、"/>
      <w:lvlJc w:val="left"/>
      <w:pPr>
        <w:ind w:left="480" w:hanging="480"/>
      </w:pPr>
      <w:rPr>
        <w:rFonts w:hint="default"/>
        <w:sz w:val="28"/>
        <w:szCs w:val="28"/>
      </w:rPr>
    </w:lvl>
    <w:lvl w:ilvl="1">
      <w:start w:val="1"/>
      <w:numFmt w:val="ideographTraditional"/>
      <w:lvlText w:val="%2、"/>
      <w:lvlJc w:val="left"/>
      <w:pPr>
        <w:ind w:left="1510" w:hanging="480"/>
      </w:pPr>
    </w:lvl>
    <w:lvl w:ilvl="2">
      <w:start w:val="1"/>
      <w:numFmt w:val="lowerRoman"/>
      <w:lvlText w:val="%3."/>
      <w:lvlJc w:val="right"/>
      <w:pPr>
        <w:ind w:left="1990" w:hanging="480"/>
      </w:pPr>
    </w:lvl>
    <w:lvl w:ilvl="3">
      <w:start w:val="1"/>
      <w:numFmt w:val="decimal"/>
      <w:lvlText w:val="%4."/>
      <w:lvlJc w:val="left"/>
      <w:pPr>
        <w:ind w:left="2470" w:hanging="480"/>
      </w:pPr>
    </w:lvl>
    <w:lvl w:ilvl="4">
      <w:start w:val="1"/>
      <w:numFmt w:val="ideographTraditional"/>
      <w:lvlText w:val="%5、"/>
      <w:lvlJc w:val="left"/>
      <w:pPr>
        <w:ind w:left="2950" w:hanging="480"/>
      </w:pPr>
    </w:lvl>
    <w:lvl w:ilvl="5">
      <w:start w:val="1"/>
      <w:numFmt w:val="lowerRoman"/>
      <w:lvlText w:val="%6."/>
      <w:lvlJc w:val="right"/>
      <w:pPr>
        <w:ind w:left="3430" w:hanging="480"/>
      </w:pPr>
    </w:lvl>
    <w:lvl w:ilvl="6">
      <w:start w:val="1"/>
      <w:numFmt w:val="decimal"/>
      <w:lvlText w:val="%7."/>
      <w:lvlJc w:val="left"/>
      <w:pPr>
        <w:ind w:left="3910" w:hanging="480"/>
      </w:pPr>
    </w:lvl>
    <w:lvl w:ilvl="7">
      <w:start w:val="1"/>
      <w:numFmt w:val="ideographTraditional"/>
      <w:lvlText w:val="%8、"/>
      <w:lvlJc w:val="left"/>
      <w:pPr>
        <w:ind w:left="4390" w:hanging="480"/>
      </w:pPr>
    </w:lvl>
    <w:lvl w:ilvl="8">
      <w:start w:val="1"/>
      <w:numFmt w:val="lowerRoman"/>
      <w:lvlText w:val="%9."/>
      <w:lvlJc w:val="right"/>
      <w:pPr>
        <w:ind w:left="4870" w:hanging="480"/>
      </w:pPr>
    </w:lvl>
  </w:abstractNum>
  <w:abstractNum w:abstractNumId="325" w15:restartNumberingAfterBreak="0">
    <w:nsid w:val="7CA87B99"/>
    <w:multiLevelType w:val="hybridMultilevel"/>
    <w:tmpl w:val="C9EE3DD8"/>
    <w:lvl w:ilvl="0" w:tplc="655CEEE8">
      <w:start w:val="1"/>
      <w:numFmt w:val="taiwaneseCountingThousand"/>
      <w:suff w:val="nothing"/>
      <w:lvlText w:val="%1、"/>
      <w:lvlJc w:val="left"/>
      <w:pPr>
        <w:ind w:left="0" w:firstLine="0"/>
      </w:pPr>
      <w:rPr>
        <w:rFonts w:ascii="標楷體" w:eastAsia="標楷體" w:hAnsi="標楷體"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6" w15:restartNumberingAfterBreak="0">
    <w:nsid w:val="7D1F6877"/>
    <w:multiLevelType w:val="hybridMultilevel"/>
    <w:tmpl w:val="2DD6D5C6"/>
    <w:lvl w:ilvl="0" w:tplc="D4FA0A36">
      <w:start w:val="1"/>
      <w:numFmt w:val="bullet"/>
      <w:suff w:val="space"/>
      <w:lvlText w:val=""/>
      <w:lvlJc w:val="left"/>
      <w:pPr>
        <w:ind w:left="0" w:firstLine="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7" w15:restartNumberingAfterBreak="0">
    <w:nsid w:val="7D6C6C49"/>
    <w:multiLevelType w:val="multilevel"/>
    <w:tmpl w:val="7D18A1EE"/>
    <w:lvl w:ilvl="0">
      <w:start w:val="1"/>
      <w:numFmt w:val="taiwaneseCountingThousand"/>
      <w:lvlText w:val="%1、"/>
      <w:lvlJc w:val="left"/>
      <w:pPr>
        <w:ind w:left="480" w:hanging="480"/>
      </w:pPr>
      <w:rPr>
        <w:b w:val="0"/>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8" w15:restartNumberingAfterBreak="0">
    <w:nsid w:val="7D6E37EC"/>
    <w:multiLevelType w:val="hybridMultilevel"/>
    <w:tmpl w:val="536CD0A8"/>
    <w:lvl w:ilvl="0" w:tplc="0409000F">
      <w:start w:val="1"/>
      <w:numFmt w:val="decimal"/>
      <w:lvlText w:val="%1."/>
      <w:lvlJc w:val="left"/>
      <w:pPr>
        <w:ind w:left="1859" w:hanging="480"/>
      </w:pPr>
    </w:lvl>
    <w:lvl w:ilvl="1" w:tplc="04090019" w:tentative="1">
      <w:start w:val="1"/>
      <w:numFmt w:val="ideographTraditional"/>
      <w:lvlText w:val="%2、"/>
      <w:lvlJc w:val="left"/>
      <w:pPr>
        <w:ind w:left="2339" w:hanging="480"/>
      </w:pPr>
    </w:lvl>
    <w:lvl w:ilvl="2" w:tplc="0409001B" w:tentative="1">
      <w:start w:val="1"/>
      <w:numFmt w:val="lowerRoman"/>
      <w:lvlText w:val="%3."/>
      <w:lvlJc w:val="right"/>
      <w:pPr>
        <w:ind w:left="2819" w:hanging="480"/>
      </w:pPr>
    </w:lvl>
    <w:lvl w:ilvl="3" w:tplc="0409000F" w:tentative="1">
      <w:start w:val="1"/>
      <w:numFmt w:val="decimal"/>
      <w:lvlText w:val="%4."/>
      <w:lvlJc w:val="left"/>
      <w:pPr>
        <w:ind w:left="3299" w:hanging="480"/>
      </w:pPr>
    </w:lvl>
    <w:lvl w:ilvl="4" w:tplc="04090019" w:tentative="1">
      <w:start w:val="1"/>
      <w:numFmt w:val="ideographTraditional"/>
      <w:lvlText w:val="%5、"/>
      <w:lvlJc w:val="left"/>
      <w:pPr>
        <w:ind w:left="3779" w:hanging="480"/>
      </w:pPr>
    </w:lvl>
    <w:lvl w:ilvl="5" w:tplc="0409001B" w:tentative="1">
      <w:start w:val="1"/>
      <w:numFmt w:val="lowerRoman"/>
      <w:lvlText w:val="%6."/>
      <w:lvlJc w:val="right"/>
      <w:pPr>
        <w:ind w:left="4259" w:hanging="480"/>
      </w:pPr>
    </w:lvl>
    <w:lvl w:ilvl="6" w:tplc="0409000F" w:tentative="1">
      <w:start w:val="1"/>
      <w:numFmt w:val="decimal"/>
      <w:lvlText w:val="%7."/>
      <w:lvlJc w:val="left"/>
      <w:pPr>
        <w:ind w:left="4739" w:hanging="480"/>
      </w:pPr>
    </w:lvl>
    <w:lvl w:ilvl="7" w:tplc="04090019" w:tentative="1">
      <w:start w:val="1"/>
      <w:numFmt w:val="ideographTraditional"/>
      <w:lvlText w:val="%8、"/>
      <w:lvlJc w:val="left"/>
      <w:pPr>
        <w:ind w:left="5219" w:hanging="480"/>
      </w:pPr>
    </w:lvl>
    <w:lvl w:ilvl="8" w:tplc="0409001B" w:tentative="1">
      <w:start w:val="1"/>
      <w:numFmt w:val="lowerRoman"/>
      <w:lvlText w:val="%9."/>
      <w:lvlJc w:val="right"/>
      <w:pPr>
        <w:ind w:left="5699" w:hanging="480"/>
      </w:pPr>
    </w:lvl>
  </w:abstractNum>
  <w:abstractNum w:abstractNumId="329" w15:restartNumberingAfterBreak="0">
    <w:nsid w:val="7DDA709C"/>
    <w:multiLevelType w:val="hybridMultilevel"/>
    <w:tmpl w:val="D1043CEE"/>
    <w:lvl w:ilvl="0" w:tplc="04090017">
      <w:start w:val="1"/>
      <w:numFmt w:val="ideographLegalTraditional"/>
      <w:lvlText w:val="%1、"/>
      <w:lvlJc w:val="left"/>
      <w:pPr>
        <w:ind w:left="764" w:hanging="480"/>
      </w:p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330" w15:restartNumberingAfterBreak="0">
    <w:nsid w:val="7E595F33"/>
    <w:multiLevelType w:val="hybridMultilevel"/>
    <w:tmpl w:val="BFE0AE92"/>
    <w:lvl w:ilvl="0" w:tplc="9E7EDFFC">
      <w:start w:val="1"/>
      <w:numFmt w:val="bullet"/>
      <w:lvlText w:val="•"/>
      <w:lvlJc w:val="left"/>
      <w:pPr>
        <w:tabs>
          <w:tab w:val="num" w:pos="720"/>
        </w:tabs>
        <w:ind w:left="720" w:hanging="360"/>
      </w:pPr>
      <w:rPr>
        <w:rFonts w:ascii="新細明體" w:hAnsi="新細明體" w:hint="default"/>
      </w:rPr>
    </w:lvl>
    <w:lvl w:ilvl="1" w:tplc="657CA8AA" w:tentative="1">
      <w:start w:val="1"/>
      <w:numFmt w:val="bullet"/>
      <w:lvlText w:val="•"/>
      <w:lvlJc w:val="left"/>
      <w:pPr>
        <w:tabs>
          <w:tab w:val="num" w:pos="1440"/>
        </w:tabs>
        <w:ind w:left="1440" w:hanging="360"/>
      </w:pPr>
      <w:rPr>
        <w:rFonts w:ascii="新細明體" w:hAnsi="新細明體" w:hint="default"/>
      </w:rPr>
    </w:lvl>
    <w:lvl w:ilvl="2" w:tplc="0316A860" w:tentative="1">
      <w:start w:val="1"/>
      <w:numFmt w:val="bullet"/>
      <w:lvlText w:val="•"/>
      <w:lvlJc w:val="left"/>
      <w:pPr>
        <w:tabs>
          <w:tab w:val="num" w:pos="2160"/>
        </w:tabs>
        <w:ind w:left="2160" w:hanging="360"/>
      </w:pPr>
      <w:rPr>
        <w:rFonts w:ascii="新細明體" w:hAnsi="新細明體" w:hint="default"/>
      </w:rPr>
    </w:lvl>
    <w:lvl w:ilvl="3" w:tplc="039235AA" w:tentative="1">
      <w:start w:val="1"/>
      <w:numFmt w:val="bullet"/>
      <w:lvlText w:val="•"/>
      <w:lvlJc w:val="left"/>
      <w:pPr>
        <w:tabs>
          <w:tab w:val="num" w:pos="2880"/>
        </w:tabs>
        <w:ind w:left="2880" w:hanging="360"/>
      </w:pPr>
      <w:rPr>
        <w:rFonts w:ascii="新細明體" w:hAnsi="新細明體" w:hint="default"/>
      </w:rPr>
    </w:lvl>
    <w:lvl w:ilvl="4" w:tplc="2E6C3F5A" w:tentative="1">
      <w:start w:val="1"/>
      <w:numFmt w:val="bullet"/>
      <w:lvlText w:val="•"/>
      <w:lvlJc w:val="left"/>
      <w:pPr>
        <w:tabs>
          <w:tab w:val="num" w:pos="3600"/>
        </w:tabs>
        <w:ind w:left="3600" w:hanging="360"/>
      </w:pPr>
      <w:rPr>
        <w:rFonts w:ascii="新細明體" w:hAnsi="新細明體" w:hint="default"/>
      </w:rPr>
    </w:lvl>
    <w:lvl w:ilvl="5" w:tplc="BFF0093A" w:tentative="1">
      <w:start w:val="1"/>
      <w:numFmt w:val="bullet"/>
      <w:lvlText w:val="•"/>
      <w:lvlJc w:val="left"/>
      <w:pPr>
        <w:tabs>
          <w:tab w:val="num" w:pos="4320"/>
        </w:tabs>
        <w:ind w:left="4320" w:hanging="360"/>
      </w:pPr>
      <w:rPr>
        <w:rFonts w:ascii="新細明體" w:hAnsi="新細明體" w:hint="default"/>
      </w:rPr>
    </w:lvl>
    <w:lvl w:ilvl="6" w:tplc="3F3E78D2" w:tentative="1">
      <w:start w:val="1"/>
      <w:numFmt w:val="bullet"/>
      <w:lvlText w:val="•"/>
      <w:lvlJc w:val="left"/>
      <w:pPr>
        <w:tabs>
          <w:tab w:val="num" w:pos="5040"/>
        </w:tabs>
        <w:ind w:left="5040" w:hanging="360"/>
      </w:pPr>
      <w:rPr>
        <w:rFonts w:ascii="新細明體" w:hAnsi="新細明體" w:hint="default"/>
      </w:rPr>
    </w:lvl>
    <w:lvl w:ilvl="7" w:tplc="9B441BB2" w:tentative="1">
      <w:start w:val="1"/>
      <w:numFmt w:val="bullet"/>
      <w:lvlText w:val="•"/>
      <w:lvlJc w:val="left"/>
      <w:pPr>
        <w:tabs>
          <w:tab w:val="num" w:pos="5760"/>
        </w:tabs>
        <w:ind w:left="5760" w:hanging="360"/>
      </w:pPr>
      <w:rPr>
        <w:rFonts w:ascii="新細明體" w:hAnsi="新細明體" w:hint="default"/>
      </w:rPr>
    </w:lvl>
    <w:lvl w:ilvl="8" w:tplc="FD24F632" w:tentative="1">
      <w:start w:val="1"/>
      <w:numFmt w:val="bullet"/>
      <w:lvlText w:val="•"/>
      <w:lvlJc w:val="left"/>
      <w:pPr>
        <w:tabs>
          <w:tab w:val="num" w:pos="6480"/>
        </w:tabs>
        <w:ind w:left="6480" w:hanging="360"/>
      </w:pPr>
      <w:rPr>
        <w:rFonts w:ascii="新細明體" w:hAnsi="新細明體" w:hint="default"/>
      </w:rPr>
    </w:lvl>
  </w:abstractNum>
  <w:abstractNum w:abstractNumId="331" w15:restartNumberingAfterBreak="0">
    <w:nsid w:val="7E710C07"/>
    <w:multiLevelType w:val="hybridMultilevel"/>
    <w:tmpl w:val="2174A15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2" w15:restartNumberingAfterBreak="0">
    <w:nsid w:val="7E7355A3"/>
    <w:multiLevelType w:val="hybridMultilevel"/>
    <w:tmpl w:val="0C9AE972"/>
    <w:lvl w:ilvl="0" w:tplc="545004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3" w15:restartNumberingAfterBreak="0">
    <w:nsid w:val="7ED74260"/>
    <w:multiLevelType w:val="hybridMultilevel"/>
    <w:tmpl w:val="0096CC0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4" w15:restartNumberingAfterBreak="0">
    <w:nsid w:val="7F22141F"/>
    <w:multiLevelType w:val="hybridMultilevel"/>
    <w:tmpl w:val="4FAE1C08"/>
    <w:lvl w:ilvl="0" w:tplc="9656E3B0">
      <w:start w:val="1"/>
      <w:numFmt w:val="ideographLegalTraditional"/>
      <w:lvlText w:val="%1、"/>
      <w:lvlJc w:val="left"/>
      <w:pPr>
        <w:ind w:left="480" w:hanging="480"/>
      </w:pPr>
      <w:rPr>
        <w:rFonts w:hint="eastAsia"/>
        <w:sz w:val="32"/>
        <w:szCs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5" w15:restartNumberingAfterBreak="0">
    <w:nsid w:val="7FB77396"/>
    <w:multiLevelType w:val="hybridMultilevel"/>
    <w:tmpl w:val="3B4ACEC6"/>
    <w:lvl w:ilvl="0" w:tplc="64D48D04">
      <w:start w:val="1"/>
      <w:numFmt w:val="decimal"/>
      <w:lvlText w:val="%1."/>
      <w:lvlJc w:val="left"/>
      <w:pPr>
        <w:ind w:left="1898" w:hanging="480"/>
      </w:pPr>
      <w:rPr>
        <w:rFonts w:hint="eastAsia"/>
      </w:rPr>
    </w:lvl>
    <w:lvl w:ilvl="1" w:tplc="04090019" w:tentative="1">
      <w:start w:val="1"/>
      <w:numFmt w:val="ideographTraditional"/>
      <w:lvlText w:val="%2、"/>
      <w:lvlJc w:val="left"/>
      <w:pPr>
        <w:ind w:left="2378" w:hanging="480"/>
      </w:pPr>
    </w:lvl>
    <w:lvl w:ilvl="2" w:tplc="0409001B" w:tentative="1">
      <w:start w:val="1"/>
      <w:numFmt w:val="lowerRoman"/>
      <w:lvlText w:val="%3."/>
      <w:lvlJc w:val="right"/>
      <w:pPr>
        <w:ind w:left="2858" w:hanging="480"/>
      </w:pPr>
    </w:lvl>
    <w:lvl w:ilvl="3" w:tplc="0409000F" w:tentative="1">
      <w:start w:val="1"/>
      <w:numFmt w:val="decimal"/>
      <w:lvlText w:val="%4."/>
      <w:lvlJc w:val="left"/>
      <w:pPr>
        <w:ind w:left="3338" w:hanging="480"/>
      </w:pPr>
    </w:lvl>
    <w:lvl w:ilvl="4" w:tplc="04090019" w:tentative="1">
      <w:start w:val="1"/>
      <w:numFmt w:val="ideographTraditional"/>
      <w:lvlText w:val="%5、"/>
      <w:lvlJc w:val="left"/>
      <w:pPr>
        <w:ind w:left="3818" w:hanging="480"/>
      </w:pPr>
    </w:lvl>
    <w:lvl w:ilvl="5" w:tplc="0409001B" w:tentative="1">
      <w:start w:val="1"/>
      <w:numFmt w:val="lowerRoman"/>
      <w:lvlText w:val="%6."/>
      <w:lvlJc w:val="right"/>
      <w:pPr>
        <w:ind w:left="4298" w:hanging="480"/>
      </w:pPr>
    </w:lvl>
    <w:lvl w:ilvl="6" w:tplc="0409000F" w:tentative="1">
      <w:start w:val="1"/>
      <w:numFmt w:val="decimal"/>
      <w:lvlText w:val="%7."/>
      <w:lvlJc w:val="left"/>
      <w:pPr>
        <w:ind w:left="4778" w:hanging="480"/>
      </w:pPr>
    </w:lvl>
    <w:lvl w:ilvl="7" w:tplc="04090019" w:tentative="1">
      <w:start w:val="1"/>
      <w:numFmt w:val="ideographTraditional"/>
      <w:lvlText w:val="%8、"/>
      <w:lvlJc w:val="left"/>
      <w:pPr>
        <w:ind w:left="5258" w:hanging="480"/>
      </w:pPr>
    </w:lvl>
    <w:lvl w:ilvl="8" w:tplc="0409001B" w:tentative="1">
      <w:start w:val="1"/>
      <w:numFmt w:val="lowerRoman"/>
      <w:lvlText w:val="%9."/>
      <w:lvlJc w:val="right"/>
      <w:pPr>
        <w:ind w:left="5738" w:hanging="480"/>
      </w:pPr>
    </w:lvl>
  </w:abstractNum>
  <w:num w:numId="1">
    <w:abstractNumId w:val="141"/>
  </w:num>
  <w:num w:numId="2">
    <w:abstractNumId w:val="279"/>
  </w:num>
  <w:num w:numId="3">
    <w:abstractNumId w:val="279"/>
  </w:num>
  <w:num w:numId="4">
    <w:abstractNumId w:val="279"/>
  </w:num>
  <w:num w:numId="5">
    <w:abstractNumId w:val="212"/>
  </w:num>
  <w:num w:numId="6">
    <w:abstractNumId w:val="98"/>
  </w:num>
  <w:num w:numId="7">
    <w:abstractNumId w:val="305"/>
  </w:num>
  <w:num w:numId="8">
    <w:abstractNumId w:val="265"/>
  </w:num>
  <w:num w:numId="9">
    <w:abstractNumId w:val="124"/>
  </w:num>
  <w:num w:numId="10">
    <w:abstractNumId w:val="238"/>
  </w:num>
  <w:num w:numId="11">
    <w:abstractNumId w:val="20"/>
  </w:num>
  <w:num w:numId="12">
    <w:abstractNumId w:val="104"/>
  </w:num>
  <w:num w:numId="13">
    <w:abstractNumId w:val="214"/>
  </w:num>
  <w:num w:numId="14">
    <w:abstractNumId w:val="165"/>
  </w:num>
  <w:num w:numId="15">
    <w:abstractNumId w:val="328"/>
  </w:num>
  <w:num w:numId="16">
    <w:abstractNumId w:val="5"/>
  </w:num>
  <w:num w:numId="17">
    <w:abstractNumId w:val="202"/>
  </w:num>
  <w:num w:numId="18">
    <w:abstractNumId w:val="211"/>
  </w:num>
  <w:num w:numId="19">
    <w:abstractNumId w:val="48"/>
  </w:num>
  <w:num w:numId="20">
    <w:abstractNumId w:val="26"/>
  </w:num>
  <w:num w:numId="21">
    <w:abstractNumId w:val="260"/>
  </w:num>
  <w:num w:numId="22">
    <w:abstractNumId w:val="285"/>
  </w:num>
  <w:num w:numId="23">
    <w:abstractNumId w:val="145"/>
  </w:num>
  <w:num w:numId="24">
    <w:abstractNumId w:val="179"/>
  </w:num>
  <w:num w:numId="25">
    <w:abstractNumId w:val="107"/>
  </w:num>
  <w:num w:numId="26">
    <w:abstractNumId w:val="130"/>
  </w:num>
  <w:num w:numId="27">
    <w:abstractNumId w:val="83"/>
  </w:num>
  <w:num w:numId="28">
    <w:abstractNumId w:val="8"/>
  </w:num>
  <w:num w:numId="29">
    <w:abstractNumId w:val="152"/>
  </w:num>
  <w:num w:numId="30">
    <w:abstractNumId w:val="177"/>
  </w:num>
  <w:num w:numId="31">
    <w:abstractNumId w:val="62"/>
  </w:num>
  <w:num w:numId="32">
    <w:abstractNumId w:val="335"/>
  </w:num>
  <w:num w:numId="33">
    <w:abstractNumId w:val="137"/>
  </w:num>
  <w:num w:numId="34">
    <w:abstractNumId w:val="73"/>
  </w:num>
  <w:num w:numId="35">
    <w:abstractNumId w:val="298"/>
  </w:num>
  <w:num w:numId="36">
    <w:abstractNumId w:val="47"/>
  </w:num>
  <w:num w:numId="37">
    <w:abstractNumId w:val="102"/>
  </w:num>
  <w:num w:numId="38">
    <w:abstractNumId w:val="258"/>
  </w:num>
  <w:num w:numId="39">
    <w:abstractNumId w:val="209"/>
  </w:num>
  <w:num w:numId="40">
    <w:abstractNumId w:val="242"/>
  </w:num>
  <w:num w:numId="41">
    <w:abstractNumId w:val="283"/>
  </w:num>
  <w:num w:numId="42">
    <w:abstractNumId w:val="122"/>
  </w:num>
  <w:num w:numId="43">
    <w:abstractNumId w:val="25"/>
  </w:num>
  <w:num w:numId="44">
    <w:abstractNumId w:val="252"/>
  </w:num>
  <w:num w:numId="45">
    <w:abstractNumId w:val="184"/>
  </w:num>
  <w:num w:numId="46">
    <w:abstractNumId w:val="216"/>
  </w:num>
  <w:num w:numId="47">
    <w:abstractNumId w:val="148"/>
  </w:num>
  <w:num w:numId="48">
    <w:abstractNumId w:val="66"/>
  </w:num>
  <w:num w:numId="49">
    <w:abstractNumId w:val="289"/>
  </w:num>
  <w:num w:numId="50">
    <w:abstractNumId w:val="248"/>
  </w:num>
  <w:num w:numId="51">
    <w:abstractNumId w:val="183"/>
  </w:num>
  <w:num w:numId="52">
    <w:abstractNumId w:val="286"/>
  </w:num>
  <w:num w:numId="53">
    <w:abstractNumId w:val="64"/>
  </w:num>
  <w:num w:numId="54">
    <w:abstractNumId w:val="9"/>
  </w:num>
  <w:num w:numId="55">
    <w:abstractNumId w:val="134"/>
  </w:num>
  <w:num w:numId="56">
    <w:abstractNumId w:val="222"/>
  </w:num>
  <w:num w:numId="57">
    <w:abstractNumId w:val="23"/>
  </w:num>
  <w:num w:numId="58">
    <w:abstractNumId w:val="127"/>
  </w:num>
  <w:num w:numId="59">
    <w:abstractNumId w:val="65"/>
  </w:num>
  <w:num w:numId="60">
    <w:abstractNumId w:val="186"/>
  </w:num>
  <w:num w:numId="61">
    <w:abstractNumId w:val="297"/>
  </w:num>
  <w:num w:numId="62">
    <w:abstractNumId w:val="116"/>
  </w:num>
  <w:num w:numId="63">
    <w:abstractNumId w:val="173"/>
  </w:num>
  <w:num w:numId="64">
    <w:abstractNumId w:val="288"/>
  </w:num>
  <w:num w:numId="65">
    <w:abstractNumId w:val="300"/>
  </w:num>
  <w:num w:numId="66">
    <w:abstractNumId w:val="82"/>
  </w:num>
  <w:num w:numId="67">
    <w:abstractNumId w:val="85"/>
  </w:num>
  <w:num w:numId="68">
    <w:abstractNumId w:val="175"/>
  </w:num>
  <w:num w:numId="69">
    <w:abstractNumId w:val="40"/>
  </w:num>
  <w:num w:numId="70">
    <w:abstractNumId w:val="60"/>
  </w:num>
  <w:num w:numId="71">
    <w:abstractNumId w:val="54"/>
  </w:num>
  <w:num w:numId="72">
    <w:abstractNumId w:val="319"/>
  </w:num>
  <w:num w:numId="73">
    <w:abstractNumId w:val="249"/>
  </w:num>
  <w:num w:numId="74">
    <w:abstractNumId w:val="327"/>
  </w:num>
  <w:num w:numId="75">
    <w:abstractNumId w:val="308"/>
  </w:num>
  <w:num w:numId="76">
    <w:abstractNumId w:val="6"/>
  </w:num>
  <w:num w:numId="77">
    <w:abstractNumId w:val="163"/>
  </w:num>
  <w:num w:numId="78">
    <w:abstractNumId w:val="324"/>
  </w:num>
  <w:num w:numId="79">
    <w:abstractNumId w:val="7"/>
  </w:num>
  <w:num w:numId="80">
    <w:abstractNumId w:val="307"/>
  </w:num>
  <w:num w:numId="81">
    <w:abstractNumId w:val="205"/>
  </w:num>
  <w:num w:numId="82">
    <w:abstractNumId w:val="230"/>
  </w:num>
  <w:num w:numId="83">
    <w:abstractNumId w:val="140"/>
  </w:num>
  <w:num w:numId="84">
    <w:abstractNumId w:val="68"/>
  </w:num>
  <w:num w:numId="85">
    <w:abstractNumId w:val="86"/>
  </w:num>
  <w:num w:numId="86">
    <w:abstractNumId w:val="136"/>
  </w:num>
  <w:num w:numId="87">
    <w:abstractNumId w:val="12"/>
  </w:num>
  <w:num w:numId="88">
    <w:abstractNumId w:val="210"/>
  </w:num>
  <w:num w:numId="89">
    <w:abstractNumId w:val="313"/>
  </w:num>
  <w:num w:numId="90">
    <w:abstractNumId w:val="264"/>
  </w:num>
  <w:num w:numId="91">
    <w:abstractNumId w:val="322"/>
  </w:num>
  <w:num w:numId="92">
    <w:abstractNumId w:val="164"/>
  </w:num>
  <w:num w:numId="93">
    <w:abstractNumId w:val="310"/>
  </w:num>
  <w:num w:numId="94">
    <w:abstractNumId w:val="31"/>
  </w:num>
  <w:num w:numId="95">
    <w:abstractNumId w:val="18"/>
  </w:num>
  <w:num w:numId="96">
    <w:abstractNumId w:val="150"/>
  </w:num>
  <w:num w:numId="97">
    <w:abstractNumId w:val="94"/>
  </w:num>
  <w:num w:numId="98">
    <w:abstractNumId w:val="158"/>
  </w:num>
  <w:num w:numId="99">
    <w:abstractNumId w:val="225"/>
  </w:num>
  <w:num w:numId="100">
    <w:abstractNumId w:val="303"/>
  </w:num>
  <w:num w:numId="101">
    <w:abstractNumId w:val="224"/>
  </w:num>
  <w:num w:numId="102">
    <w:abstractNumId w:val="4"/>
  </w:num>
  <w:num w:numId="103">
    <w:abstractNumId w:val="232"/>
  </w:num>
  <w:num w:numId="104">
    <w:abstractNumId w:val="161"/>
  </w:num>
  <w:num w:numId="105">
    <w:abstractNumId w:val="37"/>
  </w:num>
  <w:num w:numId="106">
    <w:abstractNumId w:val="299"/>
  </w:num>
  <w:num w:numId="107">
    <w:abstractNumId w:val="84"/>
  </w:num>
  <w:num w:numId="108">
    <w:abstractNumId w:val="111"/>
  </w:num>
  <w:num w:numId="109">
    <w:abstractNumId w:val="13"/>
  </w:num>
  <w:num w:numId="110">
    <w:abstractNumId w:val="34"/>
  </w:num>
  <w:num w:numId="111">
    <w:abstractNumId w:val="76"/>
  </w:num>
  <w:num w:numId="112">
    <w:abstractNumId w:val="143"/>
  </w:num>
  <w:num w:numId="113">
    <w:abstractNumId w:val="89"/>
  </w:num>
  <w:num w:numId="114">
    <w:abstractNumId w:val="39"/>
  </w:num>
  <w:num w:numId="115">
    <w:abstractNumId w:val="200"/>
  </w:num>
  <w:num w:numId="116">
    <w:abstractNumId w:val="247"/>
  </w:num>
  <w:num w:numId="117">
    <w:abstractNumId w:val="278"/>
  </w:num>
  <w:num w:numId="118">
    <w:abstractNumId w:val="198"/>
  </w:num>
  <w:num w:numId="119">
    <w:abstractNumId w:val="138"/>
  </w:num>
  <w:num w:numId="120">
    <w:abstractNumId w:val="193"/>
  </w:num>
  <w:num w:numId="121">
    <w:abstractNumId w:val="24"/>
  </w:num>
  <w:num w:numId="122">
    <w:abstractNumId w:val="195"/>
  </w:num>
  <w:num w:numId="123">
    <w:abstractNumId w:val="280"/>
  </w:num>
  <w:num w:numId="124">
    <w:abstractNumId w:val="43"/>
  </w:num>
  <w:num w:numId="125">
    <w:abstractNumId w:val="282"/>
  </w:num>
  <w:num w:numId="126">
    <w:abstractNumId w:val="133"/>
  </w:num>
  <w:num w:numId="127">
    <w:abstractNumId w:val="17"/>
  </w:num>
  <w:num w:numId="128">
    <w:abstractNumId w:val="154"/>
  </w:num>
  <w:num w:numId="129">
    <w:abstractNumId w:val="329"/>
  </w:num>
  <w:num w:numId="130">
    <w:abstractNumId w:val="69"/>
  </w:num>
  <w:num w:numId="131">
    <w:abstractNumId w:val="99"/>
  </w:num>
  <w:num w:numId="132">
    <w:abstractNumId w:val="155"/>
  </w:num>
  <w:num w:numId="133">
    <w:abstractNumId w:val="192"/>
  </w:num>
  <w:num w:numId="134">
    <w:abstractNumId w:val="30"/>
  </w:num>
  <w:num w:numId="135">
    <w:abstractNumId w:val="168"/>
  </w:num>
  <w:num w:numId="136">
    <w:abstractNumId w:val="174"/>
  </w:num>
  <w:num w:numId="137">
    <w:abstractNumId w:val="306"/>
  </w:num>
  <w:num w:numId="138">
    <w:abstractNumId w:val="101"/>
  </w:num>
  <w:num w:numId="139">
    <w:abstractNumId w:val="91"/>
  </w:num>
  <w:num w:numId="140">
    <w:abstractNumId w:val="272"/>
  </w:num>
  <w:num w:numId="141">
    <w:abstractNumId w:val="270"/>
  </w:num>
  <w:num w:numId="142">
    <w:abstractNumId w:val="226"/>
  </w:num>
  <w:num w:numId="143">
    <w:abstractNumId w:val="207"/>
  </w:num>
  <w:num w:numId="144">
    <w:abstractNumId w:val="229"/>
  </w:num>
  <w:num w:numId="145">
    <w:abstractNumId w:val="87"/>
  </w:num>
  <w:num w:numId="146">
    <w:abstractNumId w:val="146"/>
  </w:num>
  <w:num w:numId="147">
    <w:abstractNumId w:val="245"/>
  </w:num>
  <w:num w:numId="148">
    <w:abstractNumId w:val="268"/>
  </w:num>
  <w:num w:numId="149">
    <w:abstractNumId w:val="257"/>
  </w:num>
  <w:num w:numId="150">
    <w:abstractNumId w:val="14"/>
  </w:num>
  <w:num w:numId="151">
    <w:abstractNumId w:val="100"/>
  </w:num>
  <w:num w:numId="152">
    <w:abstractNumId w:val="10"/>
  </w:num>
  <w:num w:numId="153">
    <w:abstractNumId w:val="45"/>
  </w:num>
  <w:num w:numId="154">
    <w:abstractNumId w:val="266"/>
  </w:num>
  <w:num w:numId="155">
    <w:abstractNumId w:val="59"/>
  </w:num>
  <w:num w:numId="156">
    <w:abstractNumId w:val="244"/>
  </w:num>
  <w:num w:numId="157">
    <w:abstractNumId w:val="77"/>
  </w:num>
  <w:num w:numId="158">
    <w:abstractNumId w:val="129"/>
  </w:num>
  <w:num w:numId="159">
    <w:abstractNumId w:val="261"/>
  </w:num>
  <w:num w:numId="160">
    <w:abstractNumId w:val="103"/>
  </w:num>
  <w:num w:numId="161">
    <w:abstractNumId w:val="126"/>
  </w:num>
  <w:num w:numId="162">
    <w:abstractNumId w:val="233"/>
  </w:num>
  <w:num w:numId="163">
    <w:abstractNumId w:val="132"/>
  </w:num>
  <w:num w:numId="164">
    <w:abstractNumId w:val="237"/>
  </w:num>
  <w:num w:numId="165">
    <w:abstractNumId w:val="263"/>
  </w:num>
  <w:num w:numId="166">
    <w:abstractNumId w:val="50"/>
  </w:num>
  <w:num w:numId="167">
    <w:abstractNumId w:val="118"/>
  </w:num>
  <w:num w:numId="168">
    <w:abstractNumId w:val="80"/>
  </w:num>
  <w:num w:numId="169">
    <w:abstractNumId w:val="291"/>
  </w:num>
  <w:num w:numId="170">
    <w:abstractNumId w:val="293"/>
  </w:num>
  <w:num w:numId="171">
    <w:abstractNumId w:val="334"/>
  </w:num>
  <w:num w:numId="172">
    <w:abstractNumId w:val="97"/>
  </w:num>
  <w:num w:numId="173">
    <w:abstractNumId w:val="203"/>
  </w:num>
  <w:num w:numId="174">
    <w:abstractNumId w:val="180"/>
  </w:num>
  <w:num w:numId="175">
    <w:abstractNumId w:val="196"/>
  </w:num>
  <w:num w:numId="176">
    <w:abstractNumId w:val="72"/>
  </w:num>
  <w:num w:numId="177">
    <w:abstractNumId w:val="190"/>
  </w:num>
  <w:num w:numId="178">
    <w:abstractNumId w:val="256"/>
  </w:num>
  <w:num w:numId="179">
    <w:abstractNumId w:val="294"/>
  </w:num>
  <w:num w:numId="180">
    <w:abstractNumId w:val="119"/>
  </w:num>
  <w:num w:numId="181">
    <w:abstractNumId w:val="78"/>
  </w:num>
  <w:num w:numId="182">
    <w:abstractNumId w:val="56"/>
  </w:num>
  <w:num w:numId="183">
    <w:abstractNumId w:val="215"/>
  </w:num>
  <w:num w:numId="184">
    <w:abstractNumId w:val="28"/>
  </w:num>
  <w:num w:numId="185">
    <w:abstractNumId w:val="204"/>
  </w:num>
  <w:num w:numId="186">
    <w:abstractNumId w:val="246"/>
  </w:num>
  <w:num w:numId="187">
    <w:abstractNumId w:val="74"/>
  </w:num>
  <w:num w:numId="188">
    <w:abstractNumId w:val="259"/>
  </w:num>
  <w:num w:numId="189">
    <w:abstractNumId w:val="27"/>
  </w:num>
  <w:num w:numId="190">
    <w:abstractNumId w:val="93"/>
  </w:num>
  <w:num w:numId="191">
    <w:abstractNumId w:val="88"/>
  </w:num>
  <w:num w:numId="192">
    <w:abstractNumId w:val="296"/>
  </w:num>
  <w:num w:numId="193">
    <w:abstractNumId w:val="125"/>
  </w:num>
  <w:num w:numId="194">
    <w:abstractNumId w:val="235"/>
  </w:num>
  <w:num w:numId="195">
    <w:abstractNumId w:val="96"/>
  </w:num>
  <w:num w:numId="196">
    <w:abstractNumId w:val="149"/>
  </w:num>
  <w:num w:numId="197">
    <w:abstractNumId w:val="79"/>
  </w:num>
  <w:num w:numId="198">
    <w:abstractNumId w:val="220"/>
  </w:num>
  <w:num w:numId="199">
    <w:abstractNumId w:val="166"/>
  </w:num>
  <w:num w:numId="200">
    <w:abstractNumId w:val="90"/>
  </w:num>
  <w:num w:numId="201">
    <w:abstractNumId w:val="276"/>
  </w:num>
  <w:num w:numId="202">
    <w:abstractNumId w:val="243"/>
  </w:num>
  <w:num w:numId="203">
    <w:abstractNumId w:val="120"/>
  </w:num>
  <w:num w:numId="204">
    <w:abstractNumId w:val="42"/>
  </w:num>
  <w:num w:numId="205">
    <w:abstractNumId w:val="19"/>
  </w:num>
  <w:num w:numId="206">
    <w:abstractNumId w:val="51"/>
  </w:num>
  <w:num w:numId="207">
    <w:abstractNumId w:val="274"/>
  </w:num>
  <w:num w:numId="208">
    <w:abstractNumId w:val="44"/>
  </w:num>
  <w:num w:numId="209">
    <w:abstractNumId w:val="75"/>
  </w:num>
  <w:num w:numId="210">
    <w:abstractNumId w:val="117"/>
  </w:num>
  <w:num w:numId="211">
    <w:abstractNumId w:val="254"/>
  </w:num>
  <w:num w:numId="212">
    <w:abstractNumId w:val="106"/>
  </w:num>
  <w:num w:numId="213">
    <w:abstractNumId w:val="188"/>
  </w:num>
  <w:num w:numId="214">
    <w:abstractNumId w:val="240"/>
  </w:num>
  <w:num w:numId="215">
    <w:abstractNumId w:val="333"/>
  </w:num>
  <w:num w:numId="216">
    <w:abstractNumId w:val="301"/>
  </w:num>
  <w:num w:numId="217">
    <w:abstractNumId w:val="112"/>
  </w:num>
  <w:num w:numId="218">
    <w:abstractNumId w:val="281"/>
  </w:num>
  <w:num w:numId="219">
    <w:abstractNumId w:val="182"/>
  </w:num>
  <w:num w:numId="220">
    <w:abstractNumId w:val="218"/>
  </w:num>
  <w:num w:numId="221">
    <w:abstractNumId w:val="217"/>
  </w:num>
  <w:num w:numId="222">
    <w:abstractNumId w:val="228"/>
  </w:num>
  <w:num w:numId="223">
    <w:abstractNumId w:val="53"/>
  </w:num>
  <w:num w:numId="224">
    <w:abstractNumId w:val="115"/>
  </w:num>
  <w:num w:numId="225">
    <w:abstractNumId w:val="105"/>
  </w:num>
  <w:num w:numId="226">
    <w:abstractNumId w:val="213"/>
  </w:num>
  <w:num w:numId="227">
    <w:abstractNumId w:val="231"/>
  </w:num>
  <w:num w:numId="228">
    <w:abstractNumId w:val="131"/>
  </w:num>
  <w:num w:numId="229">
    <w:abstractNumId w:val="194"/>
  </w:num>
  <w:num w:numId="230">
    <w:abstractNumId w:val="189"/>
  </w:num>
  <w:num w:numId="231">
    <w:abstractNumId w:val="49"/>
  </w:num>
  <w:num w:numId="232">
    <w:abstractNumId w:val="135"/>
  </w:num>
  <w:num w:numId="233">
    <w:abstractNumId w:val="15"/>
  </w:num>
  <w:num w:numId="234">
    <w:abstractNumId w:val="11"/>
  </w:num>
  <w:num w:numId="235">
    <w:abstractNumId w:val="331"/>
  </w:num>
  <w:num w:numId="236">
    <w:abstractNumId w:val="70"/>
  </w:num>
  <w:num w:numId="237">
    <w:abstractNumId w:val="262"/>
  </w:num>
  <w:num w:numId="238">
    <w:abstractNumId w:val="139"/>
  </w:num>
  <w:num w:numId="239">
    <w:abstractNumId w:val="159"/>
  </w:num>
  <w:num w:numId="240">
    <w:abstractNumId w:val="147"/>
  </w:num>
  <w:num w:numId="241">
    <w:abstractNumId w:val="63"/>
  </w:num>
  <w:num w:numId="242">
    <w:abstractNumId w:val="63"/>
    <w:lvlOverride w:ilvl="0">
      <w:lvl w:ilvl="0" w:tplc="6590D85E">
        <w:start w:val="1"/>
        <w:numFmt w:val="taiwaneseCountingThousand"/>
        <w:lvlText w:val="%1、"/>
        <w:lvlJc w:val="left"/>
        <w:pPr>
          <w:ind w:left="480" w:hanging="480"/>
        </w:pPr>
        <w:rPr>
          <w:rFonts w:hint="eastAsia"/>
        </w:rPr>
      </w:lvl>
    </w:lvlOverride>
    <w:lvlOverride w:ilvl="1">
      <w:lvl w:ilvl="1" w:tplc="04090019"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tentative="1">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243">
    <w:abstractNumId w:val="153"/>
  </w:num>
  <w:num w:numId="244">
    <w:abstractNumId w:val="172"/>
  </w:num>
  <w:num w:numId="245">
    <w:abstractNumId w:val="156"/>
  </w:num>
  <w:num w:numId="246">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85"/>
  </w:num>
  <w:num w:numId="248">
    <w:abstractNumId w:val="160"/>
  </w:num>
  <w:num w:numId="249">
    <w:abstractNumId w:val="160"/>
    <w:lvlOverride w:ilvl="0">
      <w:startOverride w:val="1"/>
    </w:lvlOverride>
  </w:num>
  <w:num w:numId="250">
    <w:abstractNumId w:val="160"/>
    <w:lvlOverride w:ilvl="0">
      <w:startOverride w:val="1"/>
    </w:lvlOverride>
  </w:num>
  <w:num w:numId="251">
    <w:abstractNumId w:val="269"/>
  </w:num>
  <w:num w:numId="252">
    <w:abstractNumId w:val="318"/>
  </w:num>
  <w:num w:numId="253">
    <w:abstractNumId w:val="250"/>
  </w:num>
  <w:num w:numId="254">
    <w:abstractNumId w:val="251"/>
  </w:num>
  <w:num w:numId="255">
    <w:abstractNumId w:val="251"/>
    <w:lvlOverride w:ilvl="0">
      <w:startOverride w:val="1"/>
    </w:lvlOverride>
  </w:num>
  <w:num w:numId="256">
    <w:abstractNumId w:val="160"/>
    <w:lvlOverride w:ilvl="0">
      <w:startOverride w:val="1"/>
    </w:lvlOverride>
  </w:num>
  <w:num w:numId="257">
    <w:abstractNumId w:val="251"/>
    <w:lvlOverride w:ilvl="0">
      <w:startOverride w:val="1"/>
    </w:lvlOverride>
  </w:num>
  <w:num w:numId="258">
    <w:abstractNumId w:val="160"/>
    <w:lvlOverride w:ilvl="0">
      <w:startOverride w:val="1"/>
    </w:lvlOverride>
  </w:num>
  <w:num w:numId="259">
    <w:abstractNumId w:val="160"/>
    <w:lvlOverride w:ilvl="0">
      <w:startOverride w:val="1"/>
    </w:lvlOverride>
  </w:num>
  <w:num w:numId="260">
    <w:abstractNumId w:val="251"/>
    <w:lvlOverride w:ilvl="0">
      <w:startOverride w:val="1"/>
    </w:lvlOverride>
  </w:num>
  <w:num w:numId="261">
    <w:abstractNumId w:val="251"/>
    <w:lvlOverride w:ilvl="0">
      <w:startOverride w:val="1"/>
    </w:lvlOverride>
  </w:num>
  <w:num w:numId="262">
    <w:abstractNumId w:val="251"/>
    <w:lvlOverride w:ilvl="0">
      <w:startOverride w:val="1"/>
    </w:lvlOverride>
  </w:num>
  <w:num w:numId="263">
    <w:abstractNumId w:val="251"/>
    <w:lvlOverride w:ilvl="0">
      <w:startOverride w:val="1"/>
    </w:lvlOverride>
  </w:num>
  <w:num w:numId="264">
    <w:abstractNumId w:val="160"/>
    <w:lvlOverride w:ilvl="0">
      <w:startOverride w:val="1"/>
    </w:lvlOverride>
  </w:num>
  <w:num w:numId="265">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160"/>
  </w:num>
  <w:num w:numId="267">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160"/>
    <w:lvlOverride w:ilvl="0">
      <w:startOverride w:val="1"/>
    </w:lvlOverride>
  </w:num>
  <w:num w:numId="269">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160"/>
    <w:lvlOverride w:ilvl="0">
      <w:startOverride w:val="1"/>
    </w:lvlOverride>
  </w:num>
  <w:num w:numId="271">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60"/>
    <w:lvlOverride w:ilvl="0">
      <w:startOverride w:val="1"/>
    </w:lvlOverride>
  </w:num>
  <w:num w:numId="273">
    <w:abstractNumId w:val="159"/>
  </w:num>
  <w:num w:numId="274">
    <w:abstractNumId w:val="52"/>
  </w:num>
  <w:num w:numId="275">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160"/>
    <w:lvlOverride w:ilvl="0">
      <w:startOverride w:val="1"/>
    </w:lvlOverride>
  </w:num>
  <w:num w:numId="277">
    <w:abstractNumId w:val="160"/>
    <w:lvlOverride w:ilvl="0">
      <w:startOverride w:val="2"/>
    </w:lvlOverride>
  </w:num>
  <w:num w:numId="278">
    <w:abstractNumId w:val="330"/>
  </w:num>
  <w:num w:numId="279">
    <w:abstractNumId w:val="251"/>
    <w:lvlOverride w:ilvl="0">
      <w:startOverride w:val="1"/>
    </w:lvlOverride>
  </w:num>
  <w:num w:numId="280">
    <w:abstractNumId w:val="251"/>
    <w:lvlOverride w:ilvl="0">
      <w:startOverride w:val="1"/>
    </w:lvlOverride>
  </w:num>
  <w:num w:numId="281">
    <w:abstractNumId w:val="160"/>
    <w:lvlOverride w:ilvl="0">
      <w:startOverride w:val="1"/>
    </w:lvlOverride>
  </w:num>
  <w:num w:numId="282">
    <w:abstractNumId w:val="92"/>
  </w:num>
  <w:num w:numId="283">
    <w:abstractNumId w:val="251"/>
    <w:lvlOverride w:ilvl="0">
      <w:startOverride w:val="1"/>
    </w:lvlOverride>
  </w:num>
  <w:num w:numId="284">
    <w:abstractNumId w:val="199"/>
  </w:num>
  <w:num w:numId="285">
    <w:abstractNumId w:val="227"/>
  </w:num>
  <w:num w:numId="286">
    <w:abstractNumId w:val="160"/>
    <w:lvlOverride w:ilvl="0">
      <w:startOverride w:val="2"/>
    </w:lvlOverride>
  </w:num>
  <w:num w:numId="287">
    <w:abstractNumId w:val="71"/>
  </w:num>
  <w:num w:numId="288">
    <w:abstractNumId w:val="160"/>
  </w:num>
  <w:num w:numId="289">
    <w:abstractNumId w:val="160"/>
    <w:lvlOverride w:ilvl="0">
      <w:startOverride w:val="1"/>
    </w:lvlOverride>
  </w:num>
  <w:num w:numId="290">
    <w:abstractNumId w:val="35"/>
  </w:num>
  <w:num w:numId="291">
    <w:abstractNumId w:val="325"/>
  </w:num>
  <w:num w:numId="292">
    <w:abstractNumId w:val="160"/>
    <w:lvlOverride w:ilvl="0">
      <w:startOverride w:val="2"/>
    </w:lvlOverride>
  </w:num>
  <w:num w:numId="293">
    <w:abstractNumId w:val="160"/>
    <w:lvlOverride w:ilvl="0">
      <w:startOverride w:val="1"/>
    </w:lvlOverride>
  </w:num>
  <w:num w:numId="294">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160"/>
    <w:lvlOverride w:ilvl="0">
      <w:startOverride w:val="1"/>
    </w:lvlOverride>
  </w:num>
  <w:num w:numId="296">
    <w:abstractNumId w:val="160"/>
    <w:lvlOverride w:ilvl="0">
      <w:startOverride w:val="1"/>
    </w:lvlOverride>
  </w:num>
  <w:num w:numId="297">
    <w:abstractNumId w:val="251"/>
    <w:lvlOverride w:ilvl="0">
      <w:startOverride w:val="1"/>
    </w:lvlOverride>
  </w:num>
  <w:num w:numId="298">
    <w:abstractNumId w:val="36"/>
  </w:num>
  <w:num w:numId="299">
    <w:abstractNumId w:val="251"/>
    <w:lvlOverride w:ilvl="0">
      <w:startOverride w:val="1"/>
    </w:lvlOverride>
  </w:num>
  <w:num w:numId="300">
    <w:abstractNumId w:val="255"/>
  </w:num>
  <w:num w:numId="301">
    <w:abstractNumId w:val="121"/>
  </w:num>
  <w:num w:numId="302">
    <w:abstractNumId w:val="114"/>
  </w:num>
  <w:num w:numId="303">
    <w:abstractNumId w:val="314"/>
  </w:num>
  <w:num w:numId="304">
    <w:abstractNumId w:val="326"/>
  </w:num>
  <w:num w:numId="305">
    <w:abstractNumId w:val="251"/>
    <w:lvlOverride w:ilvl="0">
      <w:startOverride w:val="1"/>
    </w:lvlOverride>
  </w:num>
  <w:num w:numId="306">
    <w:abstractNumId w:val="160"/>
    <w:lvlOverride w:ilvl="0">
      <w:startOverride w:val="1"/>
    </w:lvlOverride>
  </w:num>
  <w:num w:numId="307">
    <w:abstractNumId w:val="317"/>
  </w:num>
  <w:num w:numId="308">
    <w:abstractNumId w:val="181"/>
  </w:num>
  <w:num w:numId="309">
    <w:abstractNumId w:val="169"/>
  </w:num>
  <w:num w:numId="310">
    <w:abstractNumId w:val="160"/>
    <w:lvlOverride w:ilvl="0">
      <w:startOverride w:val="3"/>
    </w:lvlOverride>
  </w:num>
  <w:num w:numId="311">
    <w:abstractNumId w:val="234"/>
  </w:num>
  <w:num w:numId="312">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316"/>
  </w:num>
  <w:num w:numId="314">
    <w:abstractNumId w:val="316"/>
    <w:lvlOverride w:ilvl="0">
      <w:startOverride w:val="1"/>
    </w:lvlOverride>
  </w:num>
  <w:num w:numId="315">
    <w:abstractNumId w:val="144"/>
  </w:num>
  <w:num w:numId="316">
    <w:abstractNumId w:val="316"/>
    <w:lvlOverride w:ilvl="0">
      <w:startOverride w:val="1"/>
    </w:lvlOverride>
  </w:num>
  <w:num w:numId="317">
    <w:abstractNumId w:val="144"/>
    <w:lvlOverride w:ilvl="0">
      <w:startOverride w:val="1"/>
    </w:lvlOverride>
  </w:num>
  <w:num w:numId="318">
    <w:abstractNumId w:val="271"/>
  </w:num>
  <w:num w:numId="319">
    <w:abstractNumId w:val="144"/>
    <w:lvlOverride w:ilvl="0">
      <w:startOverride w:val="1"/>
    </w:lvlOverride>
  </w:num>
  <w:num w:numId="320">
    <w:abstractNumId w:val="144"/>
    <w:lvlOverride w:ilvl="0">
      <w:startOverride w:val="1"/>
    </w:lvlOverride>
  </w:num>
  <w:num w:numId="321">
    <w:abstractNumId w:val="251"/>
    <w:lvlOverride w:ilvl="0">
      <w:startOverride w:val="1"/>
    </w:lvlOverride>
  </w:num>
  <w:num w:numId="322">
    <w:abstractNumId w:val="271"/>
    <w:lvlOverride w:ilvl="0">
      <w:startOverride w:val="1"/>
    </w:lvlOverride>
  </w:num>
  <w:num w:numId="323">
    <w:abstractNumId w:val="271"/>
    <w:lvlOverride w:ilvl="0">
      <w:startOverride w:val="1"/>
    </w:lvlOverride>
  </w:num>
  <w:num w:numId="324">
    <w:abstractNumId w:val="251"/>
    <w:lvlOverride w:ilvl="0">
      <w:startOverride w:val="1"/>
    </w:lvlOverride>
  </w:num>
  <w:num w:numId="325">
    <w:abstractNumId w:val="271"/>
    <w:lvlOverride w:ilvl="0">
      <w:startOverride w:val="1"/>
    </w:lvlOverride>
  </w:num>
  <w:num w:numId="326">
    <w:abstractNumId w:val="271"/>
    <w:lvlOverride w:ilvl="0">
      <w:startOverride w:val="1"/>
    </w:lvlOverride>
  </w:num>
  <w:num w:numId="327">
    <w:abstractNumId w:val="251"/>
    <w:lvlOverride w:ilvl="0">
      <w:startOverride w:val="1"/>
    </w:lvlOverride>
  </w:num>
  <w:num w:numId="328">
    <w:abstractNumId w:val="251"/>
  </w:num>
  <w:num w:numId="329">
    <w:abstractNumId w:val="251"/>
    <w:lvlOverride w:ilvl="0">
      <w:startOverride w:val="1"/>
    </w:lvlOverride>
  </w:num>
  <w:num w:numId="330">
    <w:abstractNumId w:val="271"/>
    <w:lvlOverride w:ilvl="0">
      <w:startOverride w:val="1"/>
    </w:lvlOverride>
  </w:num>
  <w:num w:numId="331">
    <w:abstractNumId w:val="316"/>
    <w:lvlOverride w:ilvl="0">
      <w:startOverride w:val="4"/>
    </w:lvlOverride>
  </w:num>
  <w:num w:numId="332">
    <w:abstractNumId w:val="271"/>
    <w:lvlOverride w:ilvl="0">
      <w:startOverride w:val="1"/>
    </w:lvlOverride>
  </w:num>
  <w:num w:numId="333">
    <w:abstractNumId w:val="271"/>
    <w:lvlOverride w:ilvl="0">
      <w:startOverride w:val="1"/>
    </w:lvlOverride>
  </w:num>
  <w:num w:numId="334">
    <w:abstractNumId w:val="251"/>
    <w:lvlOverride w:ilvl="0">
      <w:startOverride w:val="1"/>
    </w:lvlOverride>
  </w:num>
  <w:num w:numId="335">
    <w:abstractNumId w:val="316"/>
    <w:lvlOverride w:ilvl="0">
      <w:startOverride w:val="1"/>
    </w:lvlOverride>
  </w:num>
  <w:num w:numId="336">
    <w:abstractNumId w:val="251"/>
    <w:lvlOverride w:ilvl="0">
      <w:startOverride w:val="1"/>
    </w:lvlOverride>
  </w:num>
  <w:num w:numId="337">
    <w:abstractNumId w:val="271"/>
    <w:lvlOverride w:ilvl="0">
      <w:startOverride w:val="1"/>
    </w:lvlOverride>
  </w:num>
  <w:num w:numId="338">
    <w:abstractNumId w:val="251"/>
    <w:lvlOverride w:ilvl="0">
      <w:startOverride w:val="1"/>
    </w:lvlOverride>
  </w:num>
  <w:num w:numId="339">
    <w:abstractNumId w:val="271"/>
    <w:lvlOverride w:ilvl="0">
      <w:startOverride w:val="1"/>
    </w:lvlOverride>
  </w:num>
  <w:num w:numId="340">
    <w:abstractNumId w:val="316"/>
    <w:lvlOverride w:ilvl="0">
      <w:startOverride w:val="1"/>
    </w:lvlOverride>
  </w:num>
  <w:num w:numId="341">
    <w:abstractNumId w:val="251"/>
    <w:lvlOverride w:ilvl="0">
      <w:startOverride w:val="1"/>
    </w:lvlOverride>
  </w:num>
  <w:num w:numId="342">
    <w:abstractNumId w:val="251"/>
    <w:lvlOverride w:ilvl="0">
      <w:startOverride w:val="1"/>
    </w:lvlOverride>
  </w:num>
  <w:num w:numId="343">
    <w:abstractNumId w:val="271"/>
    <w:lvlOverride w:ilvl="0">
      <w:startOverride w:val="1"/>
    </w:lvlOverride>
  </w:num>
  <w:num w:numId="344">
    <w:abstractNumId w:val="32"/>
  </w:num>
  <w:num w:numId="345">
    <w:abstractNumId w:val="32"/>
    <w:lvlOverride w:ilvl="0">
      <w:startOverride w:val="1"/>
    </w:lvlOverride>
  </w:num>
  <w:num w:numId="346">
    <w:abstractNumId w:val="32"/>
    <w:lvlOverride w:ilvl="0">
      <w:startOverride w:val="1"/>
    </w:lvlOverride>
  </w:num>
  <w:num w:numId="347">
    <w:abstractNumId w:val="32"/>
    <w:lvlOverride w:ilvl="0">
      <w:startOverride w:val="1"/>
    </w:lvlOverride>
  </w:num>
  <w:num w:numId="348">
    <w:abstractNumId w:val="271"/>
    <w:lvlOverride w:ilvl="0">
      <w:startOverride w:val="1"/>
    </w:lvlOverride>
  </w:num>
  <w:num w:numId="349">
    <w:abstractNumId w:val="323"/>
  </w:num>
  <w:num w:numId="350">
    <w:abstractNumId w:val="323"/>
    <w:lvlOverride w:ilvl="0">
      <w:startOverride w:val="5"/>
    </w:lvlOverride>
  </w:num>
  <w:num w:numId="351">
    <w:abstractNumId w:val="323"/>
  </w:num>
  <w:num w:numId="352">
    <w:abstractNumId w:val="323"/>
    <w:lvlOverride w:ilvl="0">
      <w:startOverride w:val="2"/>
    </w:lvlOverride>
  </w:num>
  <w:num w:numId="353">
    <w:abstractNumId w:val="323"/>
    <w:lvlOverride w:ilvl="0">
      <w:startOverride w:val="2"/>
    </w:lvlOverride>
  </w:num>
  <w:num w:numId="354">
    <w:abstractNumId w:val="323"/>
    <w:lvlOverride w:ilvl="0">
      <w:startOverride w:val="2"/>
    </w:lvlOverride>
  </w:num>
  <w:num w:numId="355">
    <w:abstractNumId w:val="323"/>
    <w:lvlOverride w:ilvl="0">
      <w:startOverride w:val="2"/>
    </w:lvlOverride>
  </w:num>
  <w:num w:numId="356">
    <w:abstractNumId w:val="323"/>
    <w:lvlOverride w:ilvl="0">
      <w:startOverride w:val="2"/>
    </w:lvlOverride>
  </w:num>
  <w:num w:numId="357">
    <w:abstractNumId w:val="170"/>
  </w:num>
  <w:num w:numId="358">
    <w:abstractNumId w:val="170"/>
    <w:lvlOverride w:ilvl="0">
      <w:startOverride w:val="4"/>
    </w:lvlOverride>
  </w:num>
  <w:num w:numId="359">
    <w:abstractNumId w:val="170"/>
    <w:lvlOverride w:ilvl="0">
      <w:startOverride w:val="4"/>
    </w:lvlOverride>
  </w:num>
  <w:num w:numId="360">
    <w:abstractNumId w:val="170"/>
    <w:lvlOverride w:ilvl="0">
      <w:startOverride w:val="4"/>
    </w:lvlOverride>
  </w:num>
  <w:num w:numId="361">
    <w:abstractNumId w:val="323"/>
    <w:lvlOverride w:ilvl="0">
      <w:startOverride w:val="2"/>
    </w:lvlOverride>
  </w:num>
  <w:num w:numId="362">
    <w:abstractNumId w:val="167"/>
  </w:num>
  <w:num w:numId="363">
    <w:abstractNumId w:val="323"/>
    <w:lvlOverride w:ilvl="0">
      <w:startOverride w:val="2"/>
    </w:lvlOverride>
  </w:num>
  <w:num w:numId="364">
    <w:abstractNumId w:val="323"/>
  </w:num>
  <w:num w:numId="365">
    <w:abstractNumId w:val="295"/>
  </w:num>
  <w:num w:numId="366">
    <w:abstractNumId w:val="290"/>
  </w:num>
  <w:num w:numId="367">
    <w:abstractNumId w:val="167"/>
    <w:lvlOverride w:ilvl="0">
      <w:startOverride w:val="1"/>
    </w:lvlOverride>
  </w:num>
  <w:num w:numId="368">
    <w:abstractNumId w:val="323"/>
  </w:num>
  <w:num w:numId="369">
    <w:abstractNumId w:val="323"/>
  </w:num>
  <w:num w:numId="370">
    <w:abstractNumId w:val="316"/>
    <w:lvlOverride w:ilvl="0">
      <w:startOverride w:val="2"/>
    </w:lvlOverride>
  </w:num>
  <w:num w:numId="371">
    <w:abstractNumId w:val="323"/>
    <w:lvlOverride w:ilvl="0">
      <w:startOverride w:val="2"/>
    </w:lvlOverride>
  </w:num>
  <w:num w:numId="372">
    <w:abstractNumId w:val="81"/>
  </w:num>
  <w:num w:numId="373">
    <w:abstractNumId w:val="81"/>
    <w:lvlOverride w:ilvl="0">
      <w:startOverride w:val="1"/>
    </w:lvlOverride>
  </w:num>
  <w:num w:numId="374">
    <w:abstractNumId w:val="81"/>
    <w:lvlOverride w:ilvl="0">
      <w:startOverride w:val="1"/>
    </w:lvlOverride>
  </w:num>
  <w:num w:numId="375">
    <w:abstractNumId w:val="81"/>
    <w:lvlOverride w:ilvl="0">
      <w:startOverride w:val="1"/>
    </w:lvlOverride>
  </w:num>
  <w:num w:numId="376">
    <w:abstractNumId w:val="81"/>
  </w:num>
  <w:num w:numId="377">
    <w:abstractNumId w:val="315"/>
  </w:num>
  <w:num w:numId="378">
    <w:abstractNumId w:val="315"/>
  </w:num>
  <w:num w:numId="379">
    <w:abstractNumId w:val="81"/>
    <w:lvlOverride w:ilvl="0">
      <w:startOverride w:val="1"/>
    </w:lvlOverride>
  </w:num>
  <w:num w:numId="380">
    <w:abstractNumId w:val="323"/>
    <w:lvlOverride w:ilvl="0">
      <w:startOverride w:val="2"/>
    </w:lvlOverride>
  </w:num>
  <w:num w:numId="381">
    <w:abstractNumId w:val="251"/>
    <w:lvlOverride w:ilvl="0">
      <w:startOverride w:val="1"/>
    </w:lvlOverride>
  </w:num>
  <w:num w:numId="382">
    <w:abstractNumId w:val="236"/>
  </w:num>
  <w:num w:numId="383">
    <w:abstractNumId w:val="81"/>
    <w:lvlOverride w:ilvl="0">
      <w:startOverride w:val="1"/>
    </w:lvlOverride>
  </w:num>
  <w:num w:numId="384">
    <w:abstractNumId w:val="81"/>
    <w:lvlOverride w:ilvl="0">
      <w:startOverride w:val="1"/>
    </w:lvlOverride>
  </w:num>
  <w:num w:numId="385">
    <w:abstractNumId w:val="81"/>
    <w:lvlOverride w:ilvl="0">
      <w:startOverride w:val="1"/>
    </w:lvlOverride>
  </w:num>
  <w:num w:numId="386">
    <w:abstractNumId w:val="81"/>
    <w:lvlOverride w:ilvl="0">
      <w:startOverride w:val="1"/>
    </w:lvlOverride>
  </w:num>
  <w:num w:numId="387">
    <w:abstractNumId w:val="81"/>
    <w:lvlOverride w:ilvl="0">
      <w:startOverride w:val="1"/>
    </w:lvlOverride>
  </w:num>
  <w:num w:numId="388">
    <w:abstractNumId w:val="81"/>
    <w:lvlOverride w:ilvl="0">
      <w:startOverride w:val="1"/>
    </w:lvlOverride>
  </w:num>
  <w:num w:numId="389">
    <w:abstractNumId w:val="81"/>
    <w:lvlOverride w:ilvl="0">
      <w:startOverride w:val="1"/>
    </w:lvlOverride>
  </w:num>
  <w:num w:numId="390">
    <w:abstractNumId w:val="315"/>
    <w:lvlOverride w:ilvl="0">
      <w:startOverride w:val="1"/>
    </w:lvlOverride>
  </w:num>
  <w:num w:numId="391">
    <w:abstractNumId w:val="315"/>
    <w:lvlOverride w:ilvl="0">
      <w:startOverride w:val="1"/>
    </w:lvlOverride>
  </w:num>
  <w:num w:numId="392">
    <w:abstractNumId w:val="95"/>
  </w:num>
  <w:num w:numId="393">
    <w:abstractNumId w:val="267"/>
  </w:num>
  <w:num w:numId="394">
    <w:abstractNumId w:val="162"/>
  </w:num>
  <w:num w:numId="395">
    <w:abstractNumId w:val="292"/>
  </w:num>
  <w:num w:numId="396">
    <w:abstractNumId w:val="241"/>
  </w:num>
  <w:num w:numId="397">
    <w:abstractNumId w:val="57"/>
  </w:num>
  <w:num w:numId="398">
    <w:abstractNumId w:val="315"/>
    <w:lvlOverride w:ilvl="0">
      <w:startOverride w:val="1"/>
    </w:lvlOverride>
  </w:num>
  <w:num w:numId="399">
    <w:abstractNumId w:val="81"/>
    <w:lvlOverride w:ilvl="0">
      <w:startOverride w:val="1"/>
    </w:lvlOverride>
  </w:num>
  <w:num w:numId="400">
    <w:abstractNumId w:val="33"/>
  </w:num>
  <w:num w:numId="401">
    <w:abstractNumId w:val="312"/>
  </w:num>
  <w:num w:numId="402">
    <w:abstractNumId w:val="284"/>
  </w:num>
  <w:num w:numId="403">
    <w:abstractNumId w:val="284"/>
    <w:lvlOverride w:ilvl="0">
      <w:startOverride w:val="2"/>
    </w:lvlOverride>
  </w:num>
  <w:num w:numId="404">
    <w:abstractNumId w:val="284"/>
    <w:lvlOverride w:ilvl="0">
      <w:startOverride w:val="2"/>
    </w:lvlOverride>
  </w:num>
  <w:num w:numId="405">
    <w:abstractNumId w:val="284"/>
    <w:lvlOverride w:ilvl="0">
      <w:startOverride w:val="2"/>
    </w:lvlOverride>
  </w:num>
  <w:num w:numId="406">
    <w:abstractNumId w:val="29"/>
  </w:num>
  <w:num w:numId="407">
    <w:abstractNumId w:val="29"/>
    <w:lvlOverride w:ilvl="0">
      <w:startOverride w:val="1"/>
    </w:lvlOverride>
  </w:num>
  <w:num w:numId="408">
    <w:abstractNumId w:val="29"/>
    <w:lvlOverride w:ilvl="0">
      <w:startOverride w:val="1"/>
    </w:lvlOverride>
  </w:num>
  <w:num w:numId="409">
    <w:abstractNumId w:val="29"/>
    <w:lvlOverride w:ilvl="0">
      <w:startOverride w:val="2"/>
    </w:lvlOverride>
  </w:num>
  <w:num w:numId="410">
    <w:abstractNumId w:val="302"/>
  </w:num>
  <w:num w:numId="411">
    <w:abstractNumId w:val="46"/>
  </w:num>
  <w:num w:numId="412">
    <w:abstractNumId w:val="46"/>
    <w:lvlOverride w:ilvl="0">
      <w:startOverride w:val="1"/>
    </w:lvlOverride>
  </w:num>
  <w:num w:numId="413">
    <w:abstractNumId w:val="206"/>
  </w:num>
  <w:num w:numId="414">
    <w:abstractNumId w:val="206"/>
    <w:lvlOverride w:ilvl="0">
      <w:startOverride w:val="1"/>
    </w:lvlOverride>
  </w:num>
  <w:num w:numId="415">
    <w:abstractNumId w:val="206"/>
    <w:lvlOverride w:ilvl="0">
      <w:startOverride w:val="1"/>
    </w:lvlOverride>
  </w:num>
  <w:num w:numId="416">
    <w:abstractNumId w:val="206"/>
    <w:lvlOverride w:ilvl="0">
      <w:startOverride w:val="1"/>
    </w:lvlOverride>
  </w:num>
  <w:num w:numId="417">
    <w:abstractNumId w:val="206"/>
    <w:lvlOverride w:ilvl="0">
      <w:startOverride w:val="3"/>
    </w:lvlOverride>
  </w:num>
  <w:num w:numId="4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0">
    <w:abstractNumId w:val="2"/>
  </w:num>
  <w:num w:numId="421">
    <w:abstractNumId w:val="3"/>
  </w:num>
  <w:num w:numId="422">
    <w:abstractNumId w:val="206"/>
    <w:lvlOverride w:ilvl="0">
      <w:startOverride w:val="1"/>
    </w:lvlOverride>
  </w:num>
  <w:num w:numId="423">
    <w:abstractNumId w:val="206"/>
    <w:lvlOverride w:ilvl="0">
      <w:startOverride w:val="1"/>
    </w:lvlOverride>
  </w:num>
  <w:num w:numId="424">
    <w:abstractNumId w:val="206"/>
    <w:lvlOverride w:ilvl="0">
      <w:startOverride w:val="2"/>
    </w:lvlOverride>
  </w:num>
  <w:num w:numId="425">
    <w:abstractNumId w:val="55"/>
  </w:num>
  <w:num w:numId="426">
    <w:abstractNumId w:val="38"/>
  </w:num>
  <w:num w:numId="427">
    <w:abstractNumId w:val="108"/>
  </w:num>
  <w:num w:numId="428">
    <w:abstractNumId w:val="332"/>
  </w:num>
  <w:num w:numId="429">
    <w:abstractNumId w:val="22"/>
  </w:num>
  <w:num w:numId="430">
    <w:abstractNumId w:val="61"/>
  </w:num>
  <w:num w:numId="431">
    <w:abstractNumId w:val="321"/>
  </w:num>
  <w:num w:numId="432">
    <w:abstractNumId w:val="151"/>
  </w:num>
  <w:num w:numId="433">
    <w:abstractNumId w:val="251"/>
    <w:lvlOverride w:ilvl="0">
      <w:startOverride w:val="1"/>
    </w:lvlOverride>
  </w:num>
  <w:num w:numId="434">
    <w:abstractNumId w:val="206"/>
    <w:lvlOverride w:ilvl="0">
      <w:startOverride w:val="1"/>
    </w:lvlOverride>
  </w:num>
  <w:num w:numId="435">
    <w:abstractNumId w:val="239"/>
  </w:num>
  <w:num w:numId="436">
    <w:abstractNumId w:val="110"/>
  </w:num>
  <w:num w:numId="437">
    <w:abstractNumId w:val="287"/>
  </w:num>
  <w:num w:numId="438">
    <w:abstractNumId w:val="206"/>
    <w:lvlOverride w:ilvl="0">
      <w:startOverride w:val="1"/>
    </w:lvlOverride>
  </w:num>
  <w:num w:numId="439">
    <w:abstractNumId w:val="109"/>
  </w:num>
  <w:num w:numId="440">
    <w:abstractNumId w:val="206"/>
    <w:lvlOverride w:ilvl="0">
      <w:startOverride w:val="1"/>
    </w:lvlOverride>
  </w:num>
  <w:num w:numId="441">
    <w:abstractNumId w:val="21"/>
  </w:num>
  <w:num w:numId="442">
    <w:abstractNumId w:val="113"/>
  </w:num>
  <w:num w:numId="443">
    <w:abstractNumId w:val="16"/>
  </w:num>
  <w:num w:numId="444">
    <w:abstractNumId w:val="157"/>
  </w:num>
  <w:num w:numId="445">
    <w:abstractNumId w:val="277"/>
  </w:num>
  <w:num w:numId="446">
    <w:abstractNumId w:val="176"/>
  </w:num>
  <w:num w:numId="447">
    <w:abstractNumId w:val="304"/>
  </w:num>
  <w:num w:numId="448">
    <w:abstractNumId w:val="208"/>
  </w:num>
  <w:num w:numId="449">
    <w:abstractNumId w:val="178"/>
  </w:num>
  <w:num w:numId="450">
    <w:abstractNumId w:val="223"/>
  </w:num>
  <w:num w:numId="451">
    <w:abstractNumId w:val="41"/>
  </w:num>
  <w:num w:numId="452">
    <w:abstractNumId w:val="58"/>
  </w:num>
  <w:num w:numId="453">
    <w:abstractNumId w:val="128"/>
  </w:num>
  <w:num w:numId="454">
    <w:abstractNumId w:val="273"/>
  </w:num>
  <w:num w:numId="455">
    <w:abstractNumId w:val="142"/>
  </w:num>
  <w:num w:numId="456">
    <w:abstractNumId w:val="171"/>
  </w:num>
  <w:num w:numId="457">
    <w:abstractNumId w:val="251"/>
    <w:lvlOverride w:ilvl="0">
      <w:startOverride w:val="1"/>
    </w:lvlOverride>
  </w:num>
  <w:num w:numId="458">
    <w:abstractNumId w:val="187"/>
  </w:num>
  <w:num w:numId="459">
    <w:abstractNumId w:val="187"/>
    <w:lvlOverride w:ilvl="0">
      <w:startOverride w:val="6"/>
    </w:lvlOverride>
  </w:num>
  <w:num w:numId="460">
    <w:abstractNumId w:val="316"/>
    <w:lvlOverride w:ilvl="0">
      <w:startOverride w:val="1"/>
    </w:lvlOverride>
  </w:num>
  <w:num w:numId="461">
    <w:abstractNumId w:val="187"/>
  </w:num>
  <w:num w:numId="462">
    <w:abstractNumId w:val="187"/>
    <w:lvlOverride w:ilvl="0">
      <w:startOverride w:val="2"/>
    </w:lvlOverride>
  </w:num>
  <w:num w:numId="463">
    <w:abstractNumId w:val="187"/>
    <w:lvlOverride w:ilvl="0">
      <w:startOverride w:val="1"/>
    </w:lvlOverride>
  </w:num>
  <w:num w:numId="464">
    <w:abstractNumId w:val="187"/>
    <w:lvlOverride w:ilvl="0">
      <w:startOverride w:val="1"/>
    </w:lvlOverride>
  </w:num>
  <w:num w:numId="465">
    <w:abstractNumId w:val="187"/>
    <w:lvlOverride w:ilvl="0">
      <w:startOverride w:val="1"/>
    </w:lvlOverride>
  </w:num>
  <w:num w:numId="466">
    <w:abstractNumId w:val="187"/>
    <w:lvlOverride w:ilvl="0">
      <w:startOverride w:val="1"/>
    </w:lvlOverride>
  </w:num>
  <w:num w:numId="467">
    <w:abstractNumId w:val="187"/>
    <w:lvlOverride w:ilvl="0">
      <w:startOverride w:val="1"/>
    </w:lvlOverride>
  </w:num>
  <w:num w:numId="468">
    <w:abstractNumId w:val="206"/>
    <w:lvlOverride w:ilvl="0">
      <w:startOverride w:val="4"/>
    </w:lvlOverride>
  </w:num>
  <w:num w:numId="469">
    <w:abstractNumId w:val="315"/>
    <w:lvlOverride w:ilvl="0">
      <w:startOverride w:val="1"/>
    </w:lvlOverride>
  </w:num>
  <w:num w:numId="470">
    <w:abstractNumId w:val="315"/>
    <w:lvlOverride w:ilvl="0">
      <w:startOverride w:val="1"/>
    </w:lvlOverride>
  </w:num>
  <w:num w:numId="471">
    <w:abstractNumId w:val="315"/>
    <w:lvlOverride w:ilvl="0">
      <w:startOverride w:val="1"/>
    </w:lvlOverride>
  </w:num>
  <w:num w:numId="472">
    <w:abstractNumId w:val="316"/>
    <w:lvlOverride w:ilvl="0">
      <w:startOverride w:val="1"/>
    </w:lvlOverride>
  </w:num>
  <w:num w:numId="473">
    <w:abstractNumId w:val="187"/>
    <w:lvlOverride w:ilvl="0">
      <w:startOverride w:val="1"/>
    </w:lvlOverride>
  </w:num>
  <w:num w:numId="474">
    <w:abstractNumId w:val="315"/>
    <w:lvlOverride w:ilvl="0">
      <w:startOverride w:val="1"/>
    </w:lvlOverride>
  </w:num>
  <w:num w:numId="475">
    <w:abstractNumId w:val="315"/>
    <w:lvlOverride w:ilvl="0">
      <w:startOverride w:val="1"/>
    </w:lvlOverride>
  </w:num>
  <w:num w:numId="476">
    <w:abstractNumId w:val="187"/>
    <w:lvlOverride w:ilvl="0">
      <w:startOverride w:val="1"/>
    </w:lvlOverride>
  </w:num>
  <w:num w:numId="477">
    <w:abstractNumId w:val="187"/>
    <w:lvlOverride w:ilvl="0">
      <w:startOverride w:val="2"/>
    </w:lvlOverride>
  </w:num>
  <w:num w:numId="478">
    <w:abstractNumId w:val="187"/>
    <w:lvlOverride w:ilvl="0">
      <w:startOverride w:val="2"/>
    </w:lvlOverride>
  </w:num>
  <w:num w:numId="479">
    <w:abstractNumId w:val="187"/>
    <w:lvlOverride w:ilvl="0">
      <w:startOverride w:val="7"/>
    </w:lvlOverride>
  </w:num>
  <w:num w:numId="480">
    <w:abstractNumId w:val="201"/>
  </w:num>
  <w:num w:numId="481">
    <w:abstractNumId w:val="309"/>
  </w:num>
  <w:num w:numId="482">
    <w:abstractNumId w:val="123"/>
  </w:num>
  <w:num w:numId="483">
    <w:abstractNumId w:val="309"/>
    <w:lvlOverride w:ilvl="0">
      <w:startOverride w:val="1"/>
    </w:lvlOverride>
  </w:num>
  <w:num w:numId="484">
    <w:abstractNumId w:val="201"/>
    <w:lvlOverride w:ilvl="0">
      <w:startOverride w:val="1"/>
    </w:lvlOverride>
  </w:num>
  <w:num w:numId="485">
    <w:abstractNumId w:val="187"/>
    <w:lvlOverride w:ilvl="0">
      <w:startOverride w:val="1"/>
    </w:lvlOverride>
  </w:num>
  <w:num w:numId="486">
    <w:abstractNumId w:val="206"/>
    <w:lvlOverride w:ilvl="0">
      <w:startOverride w:val="1"/>
    </w:lvlOverride>
  </w:num>
  <w:num w:numId="487">
    <w:abstractNumId w:val="315"/>
    <w:lvlOverride w:ilvl="0">
      <w:startOverride w:val="1"/>
    </w:lvlOverride>
  </w:num>
  <w:num w:numId="488">
    <w:abstractNumId w:val="315"/>
    <w:lvlOverride w:ilvl="0">
      <w:startOverride w:val="1"/>
    </w:lvlOverride>
  </w:num>
  <w:num w:numId="489">
    <w:abstractNumId w:val="315"/>
    <w:lvlOverride w:ilvl="0">
      <w:startOverride w:val="1"/>
    </w:lvlOverride>
  </w:num>
  <w:num w:numId="490">
    <w:abstractNumId w:val="291"/>
    <w:lvlOverride w:ilvl="0">
      <w:startOverride w:val="1"/>
    </w:lvlOverride>
  </w:num>
  <w:num w:numId="491">
    <w:abstractNumId w:val="291"/>
    <w:lvlOverride w:ilvl="0">
      <w:startOverride w:val="1"/>
    </w:lvlOverride>
  </w:num>
  <w:num w:numId="492">
    <w:abstractNumId w:val="315"/>
    <w:lvlOverride w:ilvl="0">
      <w:startOverride w:val="1"/>
    </w:lvlOverride>
  </w:num>
  <w:num w:numId="493">
    <w:abstractNumId w:val="187"/>
    <w:lvlOverride w:ilvl="0">
      <w:startOverride w:val="2"/>
    </w:lvlOverride>
  </w:num>
  <w:num w:numId="494">
    <w:abstractNumId w:val="187"/>
    <w:lvlOverride w:ilvl="0">
      <w:startOverride w:val="2"/>
    </w:lvlOverride>
  </w:num>
  <w:num w:numId="495">
    <w:abstractNumId w:val="187"/>
    <w:lvlOverride w:ilvl="0">
      <w:startOverride w:val="7"/>
    </w:lvlOverride>
  </w:num>
  <w:num w:numId="496">
    <w:abstractNumId w:val="275"/>
  </w:num>
  <w:num w:numId="497">
    <w:abstractNumId w:val="219"/>
  </w:num>
  <w:num w:numId="498">
    <w:abstractNumId w:val="253"/>
  </w:num>
  <w:num w:numId="499">
    <w:abstractNumId w:val="197"/>
  </w:num>
  <w:num w:numId="500">
    <w:abstractNumId w:val="311"/>
  </w:num>
  <w:num w:numId="501">
    <w:abstractNumId w:val="187"/>
    <w:lvlOverride w:ilvl="0">
      <w:startOverride w:val="2"/>
    </w:lvlOverride>
  </w:num>
  <w:num w:numId="502">
    <w:abstractNumId w:val="221"/>
  </w:num>
  <w:num w:numId="503">
    <w:abstractNumId w:val="67"/>
  </w:num>
  <w:num w:numId="504">
    <w:abstractNumId w:val="320"/>
  </w:num>
  <w:num w:numId="505">
    <w:abstractNumId w:val="191"/>
  </w:num>
  <w:num w:numId="506">
    <w:abstractNumId w:val="316"/>
    <w:lvlOverride w:ilvl="0">
      <w:startOverride w:val="1"/>
    </w:lvlOverride>
  </w:num>
  <w:numIdMacAtCleanup w:val="50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ser">
    <w15:presenceInfo w15:providerId="None" w15:userId="User"/>
  </w15:person>
  <w15:person w15:author="jackson">
    <w15:presenceInfo w15:providerId="None" w15:userId="jackson"/>
  </w15:person>
  <w15:person w15:author="Jackson Wang">
    <w15:presenceInfo w15:providerId="Windows Live" w15:userId="8e373b13cf37247b"/>
  </w15:person>
  <w15:person w15:author="kiki">
    <w15:presenceInfo w15:providerId="None" w15:userId="ki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revisionView w:markup="0"/>
  <w:trackRevisions/>
  <w:defaultTabStop w:val="560"/>
  <w:drawingGridHorizontalSpacing w:val="179"/>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5F3"/>
    <w:rsid w:val="00000874"/>
    <w:rsid w:val="0000117A"/>
    <w:rsid w:val="000013BE"/>
    <w:rsid w:val="000023E0"/>
    <w:rsid w:val="0000550B"/>
    <w:rsid w:val="00005FBC"/>
    <w:rsid w:val="000131FA"/>
    <w:rsid w:val="000157A9"/>
    <w:rsid w:val="00017131"/>
    <w:rsid w:val="00021C0D"/>
    <w:rsid w:val="0002214F"/>
    <w:rsid w:val="00022A97"/>
    <w:rsid w:val="00022DF7"/>
    <w:rsid w:val="00024048"/>
    <w:rsid w:val="000255F3"/>
    <w:rsid w:val="00026FAD"/>
    <w:rsid w:val="00027190"/>
    <w:rsid w:val="00027ACF"/>
    <w:rsid w:val="0003213C"/>
    <w:rsid w:val="0003255D"/>
    <w:rsid w:val="00032576"/>
    <w:rsid w:val="00033EEB"/>
    <w:rsid w:val="00033EEC"/>
    <w:rsid w:val="00034724"/>
    <w:rsid w:val="000348D3"/>
    <w:rsid w:val="000373D6"/>
    <w:rsid w:val="000378E8"/>
    <w:rsid w:val="000412C7"/>
    <w:rsid w:val="00042246"/>
    <w:rsid w:val="0004336D"/>
    <w:rsid w:val="000454F0"/>
    <w:rsid w:val="000475D7"/>
    <w:rsid w:val="00047B49"/>
    <w:rsid w:val="0005040A"/>
    <w:rsid w:val="00052EFA"/>
    <w:rsid w:val="00053ACB"/>
    <w:rsid w:val="00053BC9"/>
    <w:rsid w:val="0005675F"/>
    <w:rsid w:val="00060CCD"/>
    <w:rsid w:val="00063B47"/>
    <w:rsid w:val="00064340"/>
    <w:rsid w:val="00064A61"/>
    <w:rsid w:val="00065F73"/>
    <w:rsid w:val="000666BB"/>
    <w:rsid w:val="00066DEA"/>
    <w:rsid w:val="000671A3"/>
    <w:rsid w:val="00070AEE"/>
    <w:rsid w:val="0007127E"/>
    <w:rsid w:val="000713EA"/>
    <w:rsid w:val="00071F71"/>
    <w:rsid w:val="0007531F"/>
    <w:rsid w:val="0008291C"/>
    <w:rsid w:val="00083577"/>
    <w:rsid w:val="00085425"/>
    <w:rsid w:val="00086485"/>
    <w:rsid w:val="00087538"/>
    <w:rsid w:val="00091BBA"/>
    <w:rsid w:val="00092466"/>
    <w:rsid w:val="00092872"/>
    <w:rsid w:val="00094140"/>
    <w:rsid w:val="00094264"/>
    <w:rsid w:val="0009483A"/>
    <w:rsid w:val="00094BF0"/>
    <w:rsid w:val="000A5989"/>
    <w:rsid w:val="000A6BEA"/>
    <w:rsid w:val="000A7952"/>
    <w:rsid w:val="000A7E1E"/>
    <w:rsid w:val="000B104E"/>
    <w:rsid w:val="000B18A9"/>
    <w:rsid w:val="000B18B8"/>
    <w:rsid w:val="000B1EA4"/>
    <w:rsid w:val="000B2D88"/>
    <w:rsid w:val="000B31BD"/>
    <w:rsid w:val="000B36C4"/>
    <w:rsid w:val="000B5261"/>
    <w:rsid w:val="000B691F"/>
    <w:rsid w:val="000B74FC"/>
    <w:rsid w:val="000C20C4"/>
    <w:rsid w:val="000C33B4"/>
    <w:rsid w:val="000C4DC3"/>
    <w:rsid w:val="000C6127"/>
    <w:rsid w:val="000C69D6"/>
    <w:rsid w:val="000C6F52"/>
    <w:rsid w:val="000D42C3"/>
    <w:rsid w:val="000D5D6A"/>
    <w:rsid w:val="000D64E3"/>
    <w:rsid w:val="000D7082"/>
    <w:rsid w:val="000D7ECA"/>
    <w:rsid w:val="000E3F53"/>
    <w:rsid w:val="000E6B57"/>
    <w:rsid w:val="000E72F5"/>
    <w:rsid w:val="000F07D3"/>
    <w:rsid w:val="000F2307"/>
    <w:rsid w:val="000F43BE"/>
    <w:rsid w:val="000F56FF"/>
    <w:rsid w:val="001005D0"/>
    <w:rsid w:val="00100AE6"/>
    <w:rsid w:val="00101DDC"/>
    <w:rsid w:val="00103F2E"/>
    <w:rsid w:val="00105491"/>
    <w:rsid w:val="00106BF4"/>
    <w:rsid w:val="00107433"/>
    <w:rsid w:val="0010792C"/>
    <w:rsid w:val="00110B4C"/>
    <w:rsid w:val="00112490"/>
    <w:rsid w:val="00112E4C"/>
    <w:rsid w:val="00115546"/>
    <w:rsid w:val="00116CAA"/>
    <w:rsid w:val="001170FD"/>
    <w:rsid w:val="001173B8"/>
    <w:rsid w:val="00121509"/>
    <w:rsid w:val="001247DE"/>
    <w:rsid w:val="00127467"/>
    <w:rsid w:val="001315D2"/>
    <w:rsid w:val="001325EF"/>
    <w:rsid w:val="0013310C"/>
    <w:rsid w:val="00133774"/>
    <w:rsid w:val="001366F6"/>
    <w:rsid w:val="00137398"/>
    <w:rsid w:val="00142454"/>
    <w:rsid w:val="00142755"/>
    <w:rsid w:val="00143AC9"/>
    <w:rsid w:val="00143C9A"/>
    <w:rsid w:val="001449BC"/>
    <w:rsid w:val="001452AF"/>
    <w:rsid w:val="00145320"/>
    <w:rsid w:val="0014613F"/>
    <w:rsid w:val="00147929"/>
    <w:rsid w:val="00147E83"/>
    <w:rsid w:val="00150524"/>
    <w:rsid w:val="00150B64"/>
    <w:rsid w:val="00154830"/>
    <w:rsid w:val="001550A4"/>
    <w:rsid w:val="00155602"/>
    <w:rsid w:val="00155D22"/>
    <w:rsid w:val="001576E5"/>
    <w:rsid w:val="00157ECE"/>
    <w:rsid w:val="00160D4C"/>
    <w:rsid w:val="001612A9"/>
    <w:rsid w:val="001620CD"/>
    <w:rsid w:val="00162215"/>
    <w:rsid w:val="0016252B"/>
    <w:rsid w:val="00162B8F"/>
    <w:rsid w:val="001637C8"/>
    <w:rsid w:val="00164F6F"/>
    <w:rsid w:val="00165102"/>
    <w:rsid w:val="001651BA"/>
    <w:rsid w:val="00165316"/>
    <w:rsid w:val="001668DB"/>
    <w:rsid w:val="00167A38"/>
    <w:rsid w:val="00167BAF"/>
    <w:rsid w:val="00171BD4"/>
    <w:rsid w:val="00173AEB"/>
    <w:rsid w:val="001740C0"/>
    <w:rsid w:val="001744A8"/>
    <w:rsid w:val="00174CA9"/>
    <w:rsid w:val="00176D59"/>
    <w:rsid w:val="00177C7D"/>
    <w:rsid w:val="00177E47"/>
    <w:rsid w:val="001800F0"/>
    <w:rsid w:val="001819D1"/>
    <w:rsid w:val="00182DCE"/>
    <w:rsid w:val="00183625"/>
    <w:rsid w:val="00183E7D"/>
    <w:rsid w:val="0018717E"/>
    <w:rsid w:val="00196077"/>
    <w:rsid w:val="001A07AF"/>
    <w:rsid w:val="001A483E"/>
    <w:rsid w:val="001A6D1B"/>
    <w:rsid w:val="001B1C17"/>
    <w:rsid w:val="001B1CCA"/>
    <w:rsid w:val="001B4656"/>
    <w:rsid w:val="001B4DC7"/>
    <w:rsid w:val="001C03BD"/>
    <w:rsid w:val="001C1493"/>
    <w:rsid w:val="001C32A0"/>
    <w:rsid w:val="001C3499"/>
    <w:rsid w:val="001C3E4F"/>
    <w:rsid w:val="001C56C9"/>
    <w:rsid w:val="001C5984"/>
    <w:rsid w:val="001C6689"/>
    <w:rsid w:val="001D0610"/>
    <w:rsid w:val="001D09C9"/>
    <w:rsid w:val="001D1ACE"/>
    <w:rsid w:val="001D3C7F"/>
    <w:rsid w:val="001D4321"/>
    <w:rsid w:val="001D4403"/>
    <w:rsid w:val="001D47D0"/>
    <w:rsid w:val="001D48F2"/>
    <w:rsid w:val="001D4C15"/>
    <w:rsid w:val="001D4DD3"/>
    <w:rsid w:val="001D5AD2"/>
    <w:rsid w:val="001D5DC3"/>
    <w:rsid w:val="001D618F"/>
    <w:rsid w:val="001D7A7D"/>
    <w:rsid w:val="001D7E76"/>
    <w:rsid w:val="001D7EB0"/>
    <w:rsid w:val="001D7EF0"/>
    <w:rsid w:val="001E2162"/>
    <w:rsid w:val="001E338A"/>
    <w:rsid w:val="001E3D2E"/>
    <w:rsid w:val="001E6DF0"/>
    <w:rsid w:val="001F0090"/>
    <w:rsid w:val="001F1BFE"/>
    <w:rsid w:val="001F1ECC"/>
    <w:rsid w:val="001F2083"/>
    <w:rsid w:val="001F2D4A"/>
    <w:rsid w:val="001F65A5"/>
    <w:rsid w:val="001F7094"/>
    <w:rsid w:val="00200183"/>
    <w:rsid w:val="00201267"/>
    <w:rsid w:val="0020155D"/>
    <w:rsid w:val="0020277B"/>
    <w:rsid w:val="00202A98"/>
    <w:rsid w:val="00202E3B"/>
    <w:rsid w:val="00203277"/>
    <w:rsid w:val="002046CD"/>
    <w:rsid w:val="002050DD"/>
    <w:rsid w:val="00206681"/>
    <w:rsid w:val="00206FAC"/>
    <w:rsid w:val="00210591"/>
    <w:rsid w:val="00211D42"/>
    <w:rsid w:val="00212797"/>
    <w:rsid w:val="00212BBB"/>
    <w:rsid w:val="0021354A"/>
    <w:rsid w:val="00215E23"/>
    <w:rsid w:val="00216697"/>
    <w:rsid w:val="00217944"/>
    <w:rsid w:val="00217CF3"/>
    <w:rsid w:val="00220196"/>
    <w:rsid w:val="00220EFA"/>
    <w:rsid w:val="00221BC7"/>
    <w:rsid w:val="0022299F"/>
    <w:rsid w:val="00222C84"/>
    <w:rsid w:val="00225039"/>
    <w:rsid w:val="00225FD9"/>
    <w:rsid w:val="0022652E"/>
    <w:rsid w:val="002267CE"/>
    <w:rsid w:val="00226E05"/>
    <w:rsid w:val="00226E1C"/>
    <w:rsid w:val="00227CFA"/>
    <w:rsid w:val="0023160D"/>
    <w:rsid w:val="0023375D"/>
    <w:rsid w:val="00233BAA"/>
    <w:rsid w:val="00234DB4"/>
    <w:rsid w:val="00236246"/>
    <w:rsid w:val="00236B4C"/>
    <w:rsid w:val="00236ED1"/>
    <w:rsid w:val="00237E3A"/>
    <w:rsid w:val="00241048"/>
    <w:rsid w:val="002426DE"/>
    <w:rsid w:val="002426E5"/>
    <w:rsid w:val="002428B6"/>
    <w:rsid w:val="0024319E"/>
    <w:rsid w:val="002431FF"/>
    <w:rsid w:val="00246147"/>
    <w:rsid w:val="00250EAC"/>
    <w:rsid w:val="00253924"/>
    <w:rsid w:val="00253D33"/>
    <w:rsid w:val="00261164"/>
    <w:rsid w:val="00261232"/>
    <w:rsid w:val="00261C2D"/>
    <w:rsid w:val="002629F6"/>
    <w:rsid w:val="002634BA"/>
    <w:rsid w:val="00263989"/>
    <w:rsid w:val="00264142"/>
    <w:rsid w:val="00264D3C"/>
    <w:rsid w:val="002651DD"/>
    <w:rsid w:val="00265C47"/>
    <w:rsid w:val="00267309"/>
    <w:rsid w:val="00272EE7"/>
    <w:rsid w:val="0027352C"/>
    <w:rsid w:val="00273C8A"/>
    <w:rsid w:val="00275EB6"/>
    <w:rsid w:val="00276CF2"/>
    <w:rsid w:val="00277CB4"/>
    <w:rsid w:val="00281BE3"/>
    <w:rsid w:val="0028335B"/>
    <w:rsid w:val="00284EA9"/>
    <w:rsid w:val="00284F6A"/>
    <w:rsid w:val="002854C0"/>
    <w:rsid w:val="0029047D"/>
    <w:rsid w:val="002913CD"/>
    <w:rsid w:val="002917D3"/>
    <w:rsid w:val="0029238E"/>
    <w:rsid w:val="00292A7F"/>
    <w:rsid w:val="00293D07"/>
    <w:rsid w:val="00293E5F"/>
    <w:rsid w:val="0029552E"/>
    <w:rsid w:val="0029564B"/>
    <w:rsid w:val="002956BE"/>
    <w:rsid w:val="0029596B"/>
    <w:rsid w:val="002959C0"/>
    <w:rsid w:val="002A3906"/>
    <w:rsid w:val="002A4715"/>
    <w:rsid w:val="002A6320"/>
    <w:rsid w:val="002A6EEA"/>
    <w:rsid w:val="002B332A"/>
    <w:rsid w:val="002B4B35"/>
    <w:rsid w:val="002B4C2C"/>
    <w:rsid w:val="002B6324"/>
    <w:rsid w:val="002B6ED8"/>
    <w:rsid w:val="002B7ECD"/>
    <w:rsid w:val="002C1A05"/>
    <w:rsid w:val="002C2139"/>
    <w:rsid w:val="002C3514"/>
    <w:rsid w:val="002C3860"/>
    <w:rsid w:val="002C432B"/>
    <w:rsid w:val="002C5384"/>
    <w:rsid w:val="002D141D"/>
    <w:rsid w:val="002D1565"/>
    <w:rsid w:val="002D1B13"/>
    <w:rsid w:val="002D2C7E"/>
    <w:rsid w:val="002D5F2C"/>
    <w:rsid w:val="002E5839"/>
    <w:rsid w:val="002E6E94"/>
    <w:rsid w:val="002F135E"/>
    <w:rsid w:val="002F16B6"/>
    <w:rsid w:val="002F18F5"/>
    <w:rsid w:val="002F1A6D"/>
    <w:rsid w:val="002F21D3"/>
    <w:rsid w:val="002F3384"/>
    <w:rsid w:val="002F4E24"/>
    <w:rsid w:val="002F505C"/>
    <w:rsid w:val="002F59D2"/>
    <w:rsid w:val="002F737E"/>
    <w:rsid w:val="002F7B1E"/>
    <w:rsid w:val="002F7C33"/>
    <w:rsid w:val="00300C3C"/>
    <w:rsid w:val="00300C5D"/>
    <w:rsid w:val="00301F0A"/>
    <w:rsid w:val="00303DEC"/>
    <w:rsid w:val="003040AB"/>
    <w:rsid w:val="003050EE"/>
    <w:rsid w:val="00305151"/>
    <w:rsid w:val="0030700F"/>
    <w:rsid w:val="00310ACC"/>
    <w:rsid w:val="00312AF6"/>
    <w:rsid w:val="00313A9C"/>
    <w:rsid w:val="00313DAD"/>
    <w:rsid w:val="00314EF9"/>
    <w:rsid w:val="00315CCE"/>
    <w:rsid w:val="00315F23"/>
    <w:rsid w:val="0031683E"/>
    <w:rsid w:val="00317B99"/>
    <w:rsid w:val="003226A2"/>
    <w:rsid w:val="003235C1"/>
    <w:rsid w:val="00331022"/>
    <w:rsid w:val="00332FD7"/>
    <w:rsid w:val="003330E4"/>
    <w:rsid w:val="00333BD8"/>
    <w:rsid w:val="003340D0"/>
    <w:rsid w:val="00335AA3"/>
    <w:rsid w:val="003417DD"/>
    <w:rsid w:val="00341E88"/>
    <w:rsid w:val="003443E4"/>
    <w:rsid w:val="003470BE"/>
    <w:rsid w:val="00347DD2"/>
    <w:rsid w:val="003524D8"/>
    <w:rsid w:val="00352987"/>
    <w:rsid w:val="00352B91"/>
    <w:rsid w:val="00354726"/>
    <w:rsid w:val="00355648"/>
    <w:rsid w:val="00355A65"/>
    <w:rsid w:val="00356CC4"/>
    <w:rsid w:val="003579E6"/>
    <w:rsid w:val="003628D0"/>
    <w:rsid w:val="00362BBD"/>
    <w:rsid w:val="0036329F"/>
    <w:rsid w:val="0036708E"/>
    <w:rsid w:val="0036734D"/>
    <w:rsid w:val="003707EB"/>
    <w:rsid w:val="0037728C"/>
    <w:rsid w:val="00380331"/>
    <w:rsid w:val="00380B32"/>
    <w:rsid w:val="0038156F"/>
    <w:rsid w:val="003848A4"/>
    <w:rsid w:val="0038533B"/>
    <w:rsid w:val="00385A50"/>
    <w:rsid w:val="003874B0"/>
    <w:rsid w:val="00391AC6"/>
    <w:rsid w:val="00392259"/>
    <w:rsid w:val="003922C5"/>
    <w:rsid w:val="0039257C"/>
    <w:rsid w:val="0039270C"/>
    <w:rsid w:val="003941FF"/>
    <w:rsid w:val="00395165"/>
    <w:rsid w:val="00395201"/>
    <w:rsid w:val="00395564"/>
    <w:rsid w:val="00395C06"/>
    <w:rsid w:val="00396AD9"/>
    <w:rsid w:val="00396DE4"/>
    <w:rsid w:val="003A04D4"/>
    <w:rsid w:val="003A0AF8"/>
    <w:rsid w:val="003A1110"/>
    <w:rsid w:val="003A1406"/>
    <w:rsid w:val="003A2AD9"/>
    <w:rsid w:val="003A5705"/>
    <w:rsid w:val="003B0EE7"/>
    <w:rsid w:val="003B356E"/>
    <w:rsid w:val="003B3E0C"/>
    <w:rsid w:val="003B3EFC"/>
    <w:rsid w:val="003C0103"/>
    <w:rsid w:val="003C0524"/>
    <w:rsid w:val="003C0DD5"/>
    <w:rsid w:val="003C30B6"/>
    <w:rsid w:val="003C5C2D"/>
    <w:rsid w:val="003C63AD"/>
    <w:rsid w:val="003D0081"/>
    <w:rsid w:val="003D0F90"/>
    <w:rsid w:val="003D1E6E"/>
    <w:rsid w:val="003D4427"/>
    <w:rsid w:val="003D4CA0"/>
    <w:rsid w:val="003D5659"/>
    <w:rsid w:val="003D586E"/>
    <w:rsid w:val="003D6692"/>
    <w:rsid w:val="003D7510"/>
    <w:rsid w:val="003D76B6"/>
    <w:rsid w:val="003E5439"/>
    <w:rsid w:val="003E6DC2"/>
    <w:rsid w:val="003E75B6"/>
    <w:rsid w:val="003E79C7"/>
    <w:rsid w:val="003E7D34"/>
    <w:rsid w:val="003F16B9"/>
    <w:rsid w:val="003F33D2"/>
    <w:rsid w:val="003F3DFC"/>
    <w:rsid w:val="004011B5"/>
    <w:rsid w:val="00401472"/>
    <w:rsid w:val="00402886"/>
    <w:rsid w:val="004030C7"/>
    <w:rsid w:val="00403AC8"/>
    <w:rsid w:val="00403CB6"/>
    <w:rsid w:val="004050CE"/>
    <w:rsid w:val="004069FC"/>
    <w:rsid w:val="004077DC"/>
    <w:rsid w:val="004108F9"/>
    <w:rsid w:val="00410D41"/>
    <w:rsid w:val="0041132F"/>
    <w:rsid w:val="0041261F"/>
    <w:rsid w:val="00413410"/>
    <w:rsid w:val="0041433E"/>
    <w:rsid w:val="00414ACA"/>
    <w:rsid w:val="00416B35"/>
    <w:rsid w:val="004172B0"/>
    <w:rsid w:val="00417498"/>
    <w:rsid w:val="00417E79"/>
    <w:rsid w:val="00424B34"/>
    <w:rsid w:val="00425E72"/>
    <w:rsid w:val="004267FF"/>
    <w:rsid w:val="004268BD"/>
    <w:rsid w:val="004279F2"/>
    <w:rsid w:val="00427F85"/>
    <w:rsid w:val="00431EC9"/>
    <w:rsid w:val="00433303"/>
    <w:rsid w:val="00433830"/>
    <w:rsid w:val="004343BE"/>
    <w:rsid w:val="00434AD0"/>
    <w:rsid w:val="00435C81"/>
    <w:rsid w:val="0043615C"/>
    <w:rsid w:val="00436E31"/>
    <w:rsid w:val="00437050"/>
    <w:rsid w:val="0043771A"/>
    <w:rsid w:val="004378F2"/>
    <w:rsid w:val="00440019"/>
    <w:rsid w:val="0044039A"/>
    <w:rsid w:val="00441A33"/>
    <w:rsid w:val="00442580"/>
    <w:rsid w:val="00444E5B"/>
    <w:rsid w:val="004450DD"/>
    <w:rsid w:val="00445116"/>
    <w:rsid w:val="004466DB"/>
    <w:rsid w:val="00450406"/>
    <w:rsid w:val="00450E76"/>
    <w:rsid w:val="00451AD3"/>
    <w:rsid w:val="00451BDF"/>
    <w:rsid w:val="004524C5"/>
    <w:rsid w:val="00452EC1"/>
    <w:rsid w:val="00453C39"/>
    <w:rsid w:val="00454748"/>
    <w:rsid w:val="00454E43"/>
    <w:rsid w:val="00455E81"/>
    <w:rsid w:val="00456C21"/>
    <w:rsid w:val="00457609"/>
    <w:rsid w:val="00457725"/>
    <w:rsid w:val="00457B7C"/>
    <w:rsid w:val="00461507"/>
    <w:rsid w:val="004615E4"/>
    <w:rsid w:val="004712BE"/>
    <w:rsid w:val="00472384"/>
    <w:rsid w:val="00474454"/>
    <w:rsid w:val="004752B1"/>
    <w:rsid w:val="00475876"/>
    <w:rsid w:val="00477E5B"/>
    <w:rsid w:val="00480BAC"/>
    <w:rsid w:val="00481751"/>
    <w:rsid w:val="0048224B"/>
    <w:rsid w:val="00482D27"/>
    <w:rsid w:val="00483CC6"/>
    <w:rsid w:val="00483E16"/>
    <w:rsid w:val="0048400B"/>
    <w:rsid w:val="004844F2"/>
    <w:rsid w:val="00485FEA"/>
    <w:rsid w:val="0048617A"/>
    <w:rsid w:val="00487AEB"/>
    <w:rsid w:val="00487FB7"/>
    <w:rsid w:val="00490886"/>
    <w:rsid w:val="00491CF9"/>
    <w:rsid w:val="00492B6F"/>
    <w:rsid w:val="00495703"/>
    <w:rsid w:val="0049578A"/>
    <w:rsid w:val="00495DA1"/>
    <w:rsid w:val="00497314"/>
    <w:rsid w:val="00497727"/>
    <w:rsid w:val="00497D4B"/>
    <w:rsid w:val="004A2B87"/>
    <w:rsid w:val="004A3D30"/>
    <w:rsid w:val="004A604C"/>
    <w:rsid w:val="004A69EA"/>
    <w:rsid w:val="004A7584"/>
    <w:rsid w:val="004B2E83"/>
    <w:rsid w:val="004B391A"/>
    <w:rsid w:val="004B4B29"/>
    <w:rsid w:val="004B6A6E"/>
    <w:rsid w:val="004B6AC1"/>
    <w:rsid w:val="004B7D6A"/>
    <w:rsid w:val="004B7EF2"/>
    <w:rsid w:val="004C0B64"/>
    <w:rsid w:val="004C0E0F"/>
    <w:rsid w:val="004C3117"/>
    <w:rsid w:val="004C6676"/>
    <w:rsid w:val="004D0210"/>
    <w:rsid w:val="004D0FB9"/>
    <w:rsid w:val="004D238B"/>
    <w:rsid w:val="004D2610"/>
    <w:rsid w:val="004D3A5B"/>
    <w:rsid w:val="004D5926"/>
    <w:rsid w:val="004D66F6"/>
    <w:rsid w:val="004E022B"/>
    <w:rsid w:val="004E05D1"/>
    <w:rsid w:val="004E1272"/>
    <w:rsid w:val="004E2196"/>
    <w:rsid w:val="004E28A6"/>
    <w:rsid w:val="004E4112"/>
    <w:rsid w:val="004E46D9"/>
    <w:rsid w:val="004E52D0"/>
    <w:rsid w:val="004E61EA"/>
    <w:rsid w:val="004F0556"/>
    <w:rsid w:val="004F24D4"/>
    <w:rsid w:val="004F2923"/>
    <w:rsid w:val="004F5832"/>
    <w:rsid w:val="004F5B10"/>
    <w:rsid w:val="00500C12"/>
    <w:rsid w:val="00502D2B"/>
    <w:rsid w:val="005032F1"/>
    <w:rsid w:val="0050398A"/>
    <w:rsid w:val="00506F5A"/>
    <w:rsid w:val="00510D85"/>
    <w:rsid w:val="0051114E"/>
    <w:rsid w:val="00512C6C"/>
    <w:rsid w:val="0051313B"/>
    <w:rsid w:val="00513C6C"/>
    <w:rsid w:val="00514305"/>
    <w:rsid w:val="00514E4E"/>
    <w:rsid w:val="00517224"/>
    <w:rsid w:val="005212AB"/>
    <w:rsid w:val="005241E4"/>
    <w:rsid w:val="00524623"/>
    <w:rsid w:val="005249F9"/>
    <w:rsid w:val="005310B6"/>
    <w:rsid w:val="00531743"/>
    <w:rsid w:val="005352E6"/>
    <w:rsid w:val="00535C9A"/>
    <w:rsid w:val="005372B3"/>
    <w:rsid w:val="00540CD7"/>
    <w:rsid w:val="00542226"/>
    <w:rsid w:val="00546D2E"/>
    <w:rsid w:val="0054772B"/>
    <w:rsid w:val="00547824"/>
    <w:rsid w:val="005504DC"/>
    <w:rsid w:val="00552D64"/>
    <w:rsid w:val="00553BC0"/>
    <w:rsid w:val="0055465E"/>
    <w:rsid w:val="00556055"/>
    <w:rsid w:val="0055776E"/>
    <w:rsid w:val="00557A17"/>
    <w:rsid w:val="0056085E"/>
    <w:rsid w:val="00561158"/>
    <w:rsid w:val="005614EC"/>
    <w:rsid w:val="0056269F"/>
    <w:rsid w:val="00562D20"/>
    <w:rsid w:val="00564091"/>
    <w:rsid w:val="005706BE"/>
    <w:rsid w:val="005719DD"/>
    <w:rsid w:val="005736D9"/>
    <w:rsid w:val="00573769"/>
    <w:rsid w:val="00575AE8"/>
    <w:rsid w:val="00577AA0"/>
    <w:rsid w:val="00586228"/>
    <w:rsid w:val="00590CCD"/>
    <w:rsid w:val="00590F6D"/>
    <w:rsid w:val="00591977"/>
    <w:rsid w:val="00596515"/>
    <w:rsid w:val="005A0ABC"/>
    <w:rsid w:val="005A1DFB"/>
    <w:rsid w:val="005A25B3"/>
    <w:rsid w:val="005A2EE2"/>
    <w:rsid w:val="005A2F0B"/>
    <w:rsid w:val="005A3797"/>
    <w:rsid w:val="005A5BFE"/>
    <w:rsid w:val="005A6231"/>
    <w:rsid w:val="005A75D4"/>
    <w:rsid w:val="005A77AD"/>
    <w:rsid w:val="005B038B"/>
    <w:rsid w:val="005B0660"/>
    <w:rsid w:val="005B0C17"/>
    <w:rsid w:val="005B2058"/>
    <w:rsid w:val="005B27FD"/>
    <w:rsid w:val="005B4D5D"/>
    <w:rsid w:val="005B51C4"/>
    <w:rsid w:val="005B5F9F"/>
    <w:rsid w:val="005B7299"/>
    <w:rsid w:val="005C2924"/>
    <w:rsid w:val="005C3C70"/>
    <w:rsid w:val="005C776D"/>
    <w:rsid w:val="005D1725"/>
    <w:rsid w:val="005D1D65"/>
    <w:rsid w:val="005D22B2"/>
    <w:rsid w:val="005D5617"/>
    <w:rsid w:val="005D60A0"/>
    <w:rsid w:val="005D668C"/>
    <w:rsid w:val="005D6B46"/>
    <w:rsid w:val="005D6C45"/>
    <w:rsid w:val="005E05A9"/>
    <w:rsid w:val="005E060E"/>
    <w:rsid w:val="005E22E6"/>
    <w:rsid w:val="005E389E"/>
    <w:rsid w:val="005E3F9D"/>
    <w:rsid w:val="005E7A43"/>
    <w:rsid w:val="005F0A4A"/>
    <w:rsid w:val="005F1C37"/>
    <w:rsid w:val="005F1F39"/>
    <w:rsid w:val="005F2553"/>
    <w:rsid w:val="005F2EFA"/>
    <w:rsid w:val="005F3879"/>
    <w:rsid w:val="005F6420"/>
    <w:rsid w:val="005F7692"/>
    <w:rsid w:val="005F7748"/>
    <w:rsid w:val="005F7855"/>
    <w:rsid w:val="00600C94"/>
    <w:rsid w:val="0060119B"/>
    <w:rsid w:val="00603111"/>
    <w:rsid w:val="0060365A"/>
    <w:rsid w:val="006045EC"/>
    <w:rsid w:val="00605103"/>
    <w:rsid w:val="00607539"/>
    <w:rsid w:val="00607964"/>
    <w:rsid w:val="0061040A"/>
    <w:rsid w:val="0061069A"/>
    <w:rsid w:val="00610902"/>
    <w:rsid w:val="006128AC"/>
    <w:rsid w:val="006136B8"/>
    <w:rsid w:val="00613C8B"/>
    <w:rsid w:val="00616760"/>
    <w:rsid w:val="006167F4"/>
    <w:rsid w:val="00617B41"/>
    <w:rsid w:val="00620AD7"/>
    <w:rsid w:val="00621AC4"/>
    <w:rsid w:val="00623AB8"/>
    <w:rsid w:val="006249A9"/>
    <w:rsid w:val="0062660D"/>
    <w:rsid w:val="00627DDE"/>
    <w:rsid w:val="006300AE"/>
    <w:rsid w:val="00630129"/>
    <w:rsid w:val="00633042"/>
    <w:rsid w:val="00635C17"/>
    <w:rsid w:val="0063623E"/>
    <w:rsid w:val="00636DB0"/>
    <w:rsid w:val="006374A9"/>
    <w:rsid w:val="00637905"/>
    <w:rsid w:val="00643C24"/>
    <w:rsid w:val="00645D46"/>
    <w:rsid w:val="00646B5C"/>
    <w:rsid w:val="006470E7"/>
    <w:rsid w:val="00650DA7"/>
    <w:rsid w:val="00651808"/>
    <w:rsid w:val="006529F2"/>
    <w:rsid w:val="00652C4E"/>
    <w:rsid w:val="0065318C"/>
    <w:rsid w:val="00653483"/>
    <w:rsid w:val="00656B2B"/>
    <w:rsid w:val="00656CB5"/>
    <w:rsid w:val="006621B2"/>
    <w:rsid w:val="00665A6C"/>
    <w:rsid w:val="006667AC"/>
    <w:rsid w:val="006669B6"/>
    <w:rsid w:val="00670764"/>
    <w:rsid w:val="00670CDA"/>
    <w:rsid w:val="006712EE"/>
    <w:rsid w:val="0067254C"/>
    <w:rsid w:val="006731FE"/>
    <w:rsid w:val="006741D0"/>
    <w:rsid w:val="00674526"/>
    <w:rsid w:val="00675DE1"/>
    <w:rsid w:val="006808EA"/>
    <w:rsid w:val="006832D3"/>
    <w:rsid w:val="0068352B"/>
    <w:rsid w:val="006842B6"/>
    <w:rsid w:val="0068483C"/>
    <w:rsid w:val="00684B69"/>
    <w:rsid w:val="006854CF"/>
    <w:rsid w:val="00685E25"/>
    <w:rsid w:val="0068674A"/>
    <w:rsid w:val="0068752C"/>
    <w:rsid w:val="00687AA0"/>
    <w:rsid w:val="006923D4"/>
    <w:rsid w:val="00692D38"/>
    <w:rsid w:val="0069305C"/>
    <w:rsid w:val="00693A68"/>
    <w:rsid w:val="00694B59"/>
    <w:rsid w:val="00694DA5"/>
    <w:rsid w:val="00694DF2"/>
    <w:rsid w:val="00697932"/>
    <w:rsid w:val="00697ADA"/>
    <w:rsid w:val="006A2F8E"/>
    <w:rsid w:val="006A4B11"/>
    <w:rsid w:val="006A55C7"/>
    <w:rsid w:val="006A5D88"/>
    <w:rsid w:val="006B4C0C"/>
    <w:rsid w:val="006B6D03"/>
    <w:rsid w:val="006B73F4"/>
    <w:rsid w:val="006B7EF9"/>
    <w:rsid w:val="006C1288"/>
    <w:rsid w:val="006C1A28"/>
    <w:rsid w:val="006D00C4"/>
    <w:rsid w:val="006D125E"/>
    <w:rsid w:val="006D1AA3"/>
    <w:rsid w:val="006D2A79"/>
    <w:rsid w:val="006D30E2"/>
    <w:rsid w:val="006D5229"/>
    <w:rsid w:val="006D5A58"/>
    <w:rsid w:val="006D75F7"/>
    <w:rsid w:val="006E12D4"/>
    <w:rsid w:val="006E255C"/>
    <w:rsid w:val="006E34FF"/>
    <w:rsid w:val="006E429E"/>
    <w:rsid w:val="006E4CE8"/>
    <w:rsid w:val="006E4E8E"/>
    <w:rsid w:val="006E7726"/>
    <w:rsid w:val="006F25CD"/>
    <w:rsid w:val="006F451D"/>
    <w:rsid w:val="006F56DA"/>
    <w:rsid w:val="007012B6"/>
    <w:rsid w:val="007026B8"/>
    <w:rsid w:val="00704991"/>
    <w:rsid w:val="00705D2F"/>
    <w:rsid w:val="00710F6F"/>
    <w:rsid w:val="00715B48"/>
    <w:rsid w:val="007212F1"/>
    <w:rsid w:val="007215AC"/>
    <w:rsid w:val="007216BB"/>
    <w:rsid w:val="007220DD"/>
    <w:rsid w:val="007227C6"/>
    <w:rsid w:val="00723C7B"/>
    <w:rsid w:val="00724B14"/>
    <w:rsid w:val="00726275"/>
    <w:rsid w:val="00727237"/>
    <w:rsid w:val="00727BA1"/>
    <w:rsid w:val="00727C61"/>
    <w:rsid w:val="00730AA0"/>
    <w:rsid w:val="00731311"/>
    <w:rsid w:val="0073313D"/>
    <w:rsid w:val="0073438F"/>
    <w:rsid w:val="00735FB9"/>
    <w:rsid w:val="0073631A"/>
    <w:rsid w:val="00736E5E"/>
    <w:rsid w:val="0073745A"/>
    <w:rsid w:val="00737A56"/>
    <w:rsid w:val="00740507"/>
    <w:rsid w:val="007420E3"/>
    <w:rsid w:val="00742C96"/>
    <w:rsid w:val="00743038"/>
    <w:rsid w:val="0074418D"/>
    <w:rsid w:val="007461AC"/>
    <w:rsid w:val="00746CAE"/>
    <w:rsid w:val="0074744B"/>
    <w:rsid w:val="007502BE"/>
    <w:rsid w:val="007519E7"/>
    <w:rsid w:val="00751C61"/>
    <w:rsid w:val="00752D36"/>
    <w:rsid w:val="00755AC4"/>
    <w:rsid w:val="00757711"/>
    <w:rsid w:val="007616D4"/>
    <w:rsid w:val="00761C8F"/>
    <w:rsid w:val="007622F9"/>
    <w:rsid w:val="007623CE"/>
    <w:rsid w:val="00763F79"/>
    <w:rsid w:val="00764A49"/>
    <w:rsid w:val="00764F70"/>
    <w:rsid w:val="00765951"/>
    <w:rsid w:val="00765E29"/>
    <w:rsid w:val="00766893"/>
    <w:rsid w:val="0076741F"/>
    <w:rsid w:val="00767451"/>
    <w:rsid w:val="00767D60"/>
    <w:rsid w:val="00770186"/>
    <w:rsid w:val="00770404"/>
    <w:rsid w:val="00772E42"/>
    <w:rsid w:val="007739BC"/>
    <w:rsid w:val="00773A4D"/>
    <w:rsid w:val="00773D07"/>
    <w:rsid w:val="00774919"/>
    <w:rsid w:val="00774F17"/>
    <w:rsid w:val="00775CB6"/>
    <w:rsid w:val="00777440"/>
    <w:rsid w:val="00777658"/>
    <w:rsid w:val="007779D4"/>
    <w:rsid w:val="007800B2"/>
    <w:rsid w:val="00780272"/>
    <w:rsid w:val="007824ED"/>
    <w:rsid w:val="00784A05"/>
    <w:rsid w:val="00784E2B"/>
    <w:rsid w:val="007864A2"/>
    <w:rsid w:val="00786CA9"/>
    <w:rsid w:val="00787309"/>
    <w:rsid w:val="00787478"/>
    <w:rsid w:val="00790E46"/>
    <w:rsid w:val="00791D52"/>
    <w:rsid w:val="00792C7D"/>
    <w:rsid w:val="007933DA"/>
    <w:rsid w:val="00794F15"/>
    <w:rsid w:val="00795C71"/>
    <w:rsid w:val="00796726"/>
    <w:rsid w:val="007A1C5C"/>
    <w:rsid w:val="007A2CFB"/>
    <w:rsid w:val="007A311D"/>
    <w:rsid w:val="007A537D"/>
    <w:rsid w:val="007B1126"/>
    <w:rsid w:val="007B1587"/>
    <w:rsid w:val="007B1EB2"/>
    <w:rsid w:val="007B2618"/>
    <w:rsid w:val="007B35E5"/>
    <w:rsid w:val="007B64AC"/>
    <w:rsid w:val="007B6D32"/>
    <w:rsid w:val="007B7401"/>
    <w:rsid w:val="007B75C0"/>
    <w:rsid w:val="007C0BF3"/>
    <w:rsid w:val="007C21D6"/>
    <w:rsid w:val="007C231A"/>
    <w:rsid w:val="007C6AEC"/>
    <w:rsid w:val="007D16D3"/>
    <w:rsid w:val="007D1A31"/>
    <w:rsid w:val="007D3242"/>
    <w:rsid w:val="007D38A5"/>
    <w:rsid w:val="007D3A89"/>
    <w:rsid w:val="007D3B07"/>
    <w:rsid w:val="007D406B"/>
    <w:rsid w:val="007D4569"/>
    <w:rsid w:val="007D6C9A"/>
    <w:rsid w:val="007E145E"/>
    <w:rsid w:val="007E15DF"/>
    <w:rsid w:val="007E36E9"/>
    <w:rsid w:val="007E69EF"/>
    <w:rsid w:val="007E74AD"/>
    <w:rsid w:val="007F0D4A"/>
    <w:rsid w:val="007F1779"/>
    <w:rsid w:val="007F262B"/>
    <w:rsid w:val="007F435E"/>
    <w:rsid w:val="007F43AE"/>
    <w:rsid w:val="007F5FC8"/>
    <w:rsid w:val="007F6DEB"/>
    <w:rsid w:val="0080058E"/>
    <w:rsid w:val="008020B1"/>
    <w:rsid w:val="0080336D"/>
    <w:rsid w:val="0080393E"/>
    <w:rsid w:val="00803D4C"/>
    <w:rsid w:val="008047C1"/>
    <w:rsid w:val="00806412"/>
    <w:rsid w:val="00807306"/>
    <w:rsid w:val="00807C4F"/>
    <w:rsid w:val="00810ABE"/>
    <w:rsid w:val="0081163E"/>
    <w:rsid w:val="00811B45"/>
    <w:rsid w:val="008153F0"/>
    <w:rsid w:val="0081744A"/>
    <w:rsid w:val="008204EA"/>
    <w:rsid w:val="0082093F"/>
    <w:rsid w:val="00821211"/>
    <w:rsid w:val="00824592"/>
    <w:rsid w:val="00824594"/>
    <w:rsid w:val="00824AE2"/>
    <w:rsid w:val="00825560"/>
    <w:rsid w:val="008258E5"/>
    <w:rsid w:val="00832D9D"/>
    <w:rsid w:val="00833AB5"/>
    <w:rsid w:val="00833D10"/>
    <w:rsid w:val="00834663"/>
    <w:rsid w:val="00835D40"/>
    <w:rsid w:val="00837281"/>
    <w:rsid w:val="00845A24"/>
    <w:rsid w:val="00845C54"/>
    <w:rsid w:val="00846142"/>
    <w:rsid w:val="0084673C"/>
    <w:rsid w:val="00847D93"/>
    <w:rsid w:val="00847DC5"/>
    <w:rsid w:val="008505E5"/>
    <w:rsid w:val="008517EC"/>
    <w:rsid w:val="00852EBB"/>
    <w:rsid w:val="00853AF7"/>
    <w:rsid w:val="00853FBC"/>
    <w:rsid w:val="00854E2C"/>
    <w:rsid w:val="00855CF0"/>
    <w:rsid w:val="008569AA"/>
    <w:rsid w:val="00856E4C"/>
    <w:rsid w:val="00857018"/>
    <w:rsid w:val="00861580"/>
    <w:rsid w:val="0086197A"/>
    <w:rsid w:val="00862E06"/>
    <w:rsid w:val="008640F7"/>
    <w:rsid w:val="00865206"/>
    <w:rsid w:val="00865D88"/>
    <w:rsid w:val="00867168"/>
    <w:rsid w:val="00867788"/>
    <w:rsid w:val="008679BD"/>
    <w:rsid w:val="00867D44"/>
    <w:rsid w:val="0087011F"/>
    <w:rsid w:val="00871023"/>
    <w:rsid w:val="008712A0"/>
    <w:rsid w:val="00871675"/>
    <w:rsid w:val="008745F9"/>
    <w:rsid w:val="00875BCA"/>
    <w:rsid w:val="0087668E"/>
    <w:rsid w:val="00877A66"/>
    <w:rsid w:val="00877FCB"/>
    <w:rsid w:val="00881B35"/>
    <w:rsid w:val="00881BCC"/>
    <w:rsid w:val="0088274F"/>
    <w:rsid w:val="00883347"/>
    <w:rsid w:val="00891A8A"/>
    <w:rsid w:val="00895A95"/>
    <w:rsid w:val="0089682C"/>
    <w:rsid w:val="008A03A6"/>
    <w:rsid w:val="008A0EEE"/>
    <w:rsid w:val="008A1292"/>
    <w:rsid w:val="008A1C39"/>
    <w:rsid w:val="008A67FB"/>
    <w:rsid w:val="008A7C26"/>
    <w:rsid w:val="008B0421"/>
    <w:rsid w:val="008B18B2"/>
    <w:rsid w:val="008B273C"/>
    <w:rsid w:val="008B476E"/>
    <w:rsid w:val="008B5168"/>
    <w:rsid w:val="008B6129"/>
    <w:rsid w:val="008B750E"/>
    <w:rsid w:val="008C0D1C"/>
    <w:rsid w:val="008C0EC4"/>
    <w:rsid w:val="008C12C6"/>
    <w:rsid w:val="008C3569"/>
    <w:rsid w:val="008C4B85"/>
    <w:rsid w:val="008C4DF4"/>
    <w:rsid w:val="008C6455"/>
    <w:rsid w:val="008C6ABA"/>
    <w:rsid w:val="008D102F"/>
    <w:rsid w:val="008D175E"/>
    <w:rsid w:val="008D2884"/>
    <w:rsid w:val="008D2F00"/>
    <w:rsid w:val="008D304B"/>
    <w:rsid w:val="008D33BC"/>
    <w:rsid w:val="008D5388"/>
    <w:rsid w:val="008D5466"/>
    <w:rsid w:val="008D5A6D"/>
    <w:rsid w:val="008E0142"/>
    <w:rsid w:val="008E3234"/>
    <w:rsid w:val="008E3463"/>
    <w:rsid w:val="008E4F19"/>
    <w:rsid w:val="008E5A13"/>
    <w:rsid w:val="008E63A8"/>
    <w:rsid w:val="008E64EB"/>
    <w:rsid w:val="008F023E"/>
    <w:rsid w:val="008F137A"/>
    <w:rsid w:val="008F1A17"/>
    <w:rsid w:val="008F2B7E"/>
    <w:rsid w:val="008F3BC3"/>
    <w:rsid w:val="008F61DB"/>
    <w:rsid w:val="008F622C"/>
    <w:rsid w:val="00900328"/>
    <w:rsid w:val="00901F05"/>
    <w:rsid w:val="00902AD8"/>
    <w:rsid w:val="00904A83"/>
    <w:rsid w:val="00905C53"/>
    <w:rsid w:val="00905DEC"/>
    <w:rsid w:val="0090775D"/>
    <w:rsid w:val="009079EA"/>
    <w:rsid w:val="00907AFF"/>
    <w:rsid w:val="00910164"/>
    <w:rsid w:val="00911A31"/>
    <w:rsid w:val="009122BE"/>
    <w:rsid w:val="009132DB"/>
    <w:rsid w:val="009132F1"/>
    <w:rsid w:val="00914D80"/>
    <w:rsid w:val="00915B2D"/>
    <w:rsid w:val="00916247"/>
    <w:rsid w:val="00916DA3"/>
    <w:rsid w:val="0091726A"/>
    <w:rsid w:val="00917E3A"/>
    <w:rsid w:val="00920EF8"/>
    <w:rsid w:val="009219EA"/>
    <w:rsid w:val="0092251F"/>
    <w:rsid w:val="00922E5F"/>
    <w:rsid w:val="0092309F"/>
    <w:rsid w:val="00924C26"/>
    <w:rsid w:val="009255B3"/>
    <w:rsid w:val="009262B1"/>
    <w:rsid w:val="00926400"/>
    <w:rsid w:val="00930A2B"/>
    <w:rsid w:val="0093175B"/>
    <w:rsid w:val="009318D5"/>
    <w:rsid w:val="00931B68"/>
    <w:rsid w:val="00932465"/>
    <w:rsid w:val="0093378D"/>
    <w:rsid w:val="00933F07"/>
    <w:rsid w:val="0093410C"/>
    <w:rsid w:val="00935517"/>
    <w:rsid w:val="00935839"/>
    <w:rsid w:val="00935D46"/>
    <w:rsid w:val="00935D62"/>
    <w:rsid w:val="00936CEA"/>
    <w:rsid w:val="00941F0C"/>
    <w:rsid w:val="0094413D"/>
    <w:rsid w:val="0094449E"/>
    <w:rsid w:val="00944E4C"/>
    <w:rsid w:val="00945BC7"/>
    <w:rsid w:val="009507AE"/>
    <w:rsid w:val="00951A18"/>
    <w:rsid w:val="00952EFA"/>
    <w:rsid w:val="009538EF"/>
    <w:rsid w:val="0095424D"/>
    <w:rsid w:val="00961988"/>
    <w:rsid w:val="00963767"/>
    <w:rsid w:val="009657A8"/>
    <w:rsid w:val="00967060"/>
    <w:rsid w:val="00974CC5"/>
    <w:rsid w:val="00974DCA"/>
    <w:rsid w:val="009762CB"/>
    <w:rsid w:val="009775FF"/>
    <w:rsid w:val="00982A30"/>
    <w:rsid w:val="00982E36"/>
    <w:rsid w:val="00983483"/>
    <w:rsid w:val="00987047"/>
    <w:rsid w:val="00987F2E"/>
    <w:rsid w:val="00991096"/>
    <w:rsid w:val="009914EE"/>
    <w:rsid w:val="00992594"/>
    <w:rsid w:val="0099555D"/>
    <w:rsid w:val="00997C7C"/>
    <w:rsid w:val="009A2EF6"/>
    <w:rsid w:val="009A4886"/>
    <w:rsid w:val="009A4E59"/>
    <w:rsid w:val="009A5A64"/>
    <w:rsid w:val="009A5EDE"/>
    <w:rsid w:val="009A6641"/>
    <w:rsid w:val="009B14BF"/>
    <w:rsid w:val="009B1929"/>
    <w:rsid w:val="009B21C8"/>
    <w:rsid w:val="009B5ADB"/>
    <w:rsid w:val="009B5F4A"/>
    <w:rsid w:val="009B6072"/>
    <w:rsid w:val="009B764B"/>
    <w:rsid w:val="009C003E"/>
    <w:rsid w:val="009C1721"/>
    <w:rsid w:val="009C202F"/>
    <w:rsid w:val="009C36DD"/>
    <w:rsid w:val="009C48AE"/>
    <w:rsid w:val="009C5E96"/>
    <w:rsid w:val="009C74F5"/>
    <w:rsid w:val="009D28A4"/>
    <w:rsid w:val="009D2A9A"/>
    <w:rsid w:val="009D369A"/>
    <w:rsid w:val="009D3877"/>
    <w:rsid w:val="009D4BC4"/>
    <w:rsid w:val="009E09B4"/>
    <w:rsid w:val="009E0BCE"/>
    <w:rsid w:val="009E2F74"/>
    <w:rsid w:val="009E5004"/>
    <w:rsid w:val="009E57C7"/>
    <w:rsid w:val="009E6AFE"/>
    <w:rsid w:val="009E6B4D"/>
    <w:rsid w:val="009E761F"/>
    <w:rsid w:val="009E7889"/>
    <w:rsid w:val="009F0CDC"/>
    <w:rsid w:val="009F43D5"/>
    <w:rsid w:val="009F4C16"/>
    <w:rsid w:val="009F61E0"/>
    <w:rsid w:val="009F7E60"/>
    <w:rsid w:val="00A02407"/>
    <w:rsid w:val="00A02532"/>
    <w:rsid w:val="00A02FB0"/>
    <w:rsid w:val="00A04870"/>
    <w:rsid w:val="00A0497E"/>
    <w:rsid w:val="00A04995"/>
    <w:rsid w:val="00A05B8F"/>
    <w:rsid w:val="00A0621A"/>
    <w:rsid w:val="00A06866"/>
    <w:rsid w:val="00A1102B"/>
    <w:rsid w:val="00A12258"/>
    <w:rsid w:val="00A126EB"/>
    <w:rsid w:val="00A130B7"/>
    <w:rsid w:val="00A13410"/>
    <w:rsid w:val="00A13A46"/>
    <w:rsid w:val="00A14E48"/>
    <w:rsid w:val="00A17307"/>
    <w:rsid w:val="00A174BB"/>
    <w:rsid w:val="00A2061F"/>
    <w:rsid w:val="00A22809"/>
    <w:rsid w:val="00A23208"/>
    <w:rsid w:val="00A24B78"/>
    <w:rsid w:val="00A24FF8"/>
    <w:rsid w:val="00A257AD"/>
    <w:rsid w:val="00A25847"/>
    <w:rsid w:val="00A26FC2"/>
    <w:rsid w:val="00A277E9"/>
    <w:rsid w:val="00A30748"/>
    <w:rsid w:val="00A34DCB"/>
    <w:rsid w:val="00A426EA"/>
    <w:rsid w:val="00A4290E"/>
    <w:rsid w:val="00A42DAB"/>
    <w:rsid w:val="00A431F2"/>
    <w:rsid w:val="00A444FC"/>
    <w:rsid w:val="00A46E1E"/>
    <w:rsid w:val="00A52E86"/>
    <w:rsid w:val="00A567C8"/>
    <w:rsid w:val="00A5690A"/>
    <w:rsid w:val="00A56E5B"/>
    <w:rsid w:val="00A5704F"/>
    <w:rsid w:val="00A601D8"/>
    <w:rsid w:val="00A60FF5"/>
    <w:rsid w:val="00A61792"/>
    <w:rsid w:val="00A61905"/>
    <w:rsid w:val="00A61B0D"/>
    <w:rsid w:val="00A636E6"/>
    <w:rsid w:val="00A64197"/>
    <w:rsid w:val="00A646EF"/>
    <w:rsid w:val="00A66DFA"/>
    <w:rsid w:val="00A71256"/>
    <w:rsid w:val="00A73305"/>
    <w:rsid w:val="00A73ABC"/>
    <w:rsid w:val="00A74301"/>
    <w:rsid w:val="00A7546A"/>
    <w:rsid w:val="00A76FFA"/>
    <w:rsid w:val="00A824D5"/>
    <w:rsid w:val="00A82F8F"/>
    <w:rsid w:val="00A830E6"/>
    <w:rsid w:val="00A87167"/>
    <w:rsid w:val="00A914ED"/>
    <w:rsid w:val="00A9280A"/>
    <w:rsid w:val="00A94876"/>
    <w:rsid w:val="00A958E4"/>
    <w:rsid w:val="00A976C5"/>
    <w:rsid w:val="00A97747"/>
    <w:rsid w:val="00AA1047"/>
    <w:rsid w:val="00AA13F4"/>
    <w:rsid w:val="00AA48D0"/>
    <w:rsid w:val="00AA5960"/>
    <w:rsid w:val="00AB0889"/>
    <w:rsid w:val="00AB1A5C"/>
    <w:rsid w:val="00AB1F68"/>
    <w:rsid w:val="00AB533F"/>
    <w:rsid w:val="00AC03C6"/>
    <w:rsid w:val="00AC0A61"/>
    <w:rsid w:val="00AC116B"/>
    <w:rsid w:val="00AC1D4E"/>
    <w:rsid w:val="00AC2D19"/>
    <w:rsid w:val="00AC5B95"/>
    <w:rsid w:val="00AC5F87"/>
    <w:rsid w:val="00AD0451"/>
    <w:rsid w:val="00AD1A5B"/>
    <w:rsid w:val="00AD2C06"/>
    <w:rsid w:val="00AD3DC3"/>
    <w:rsid w:val="00AD7163"/>
    <w:rsid w:val="00AD7B78"/>
    <w:rsid w:val="00AE0C01"/>
    <w:rsid w:val="00AE23A0"/>
    <w:rsid w:val="00AE290E"/>
    <w:rsid w:val="00AE3004"/>
    <w:rsid w:val="00AE3D69"/>
    <w:rsid w:val="00AF27F6"/>
    <w:rsid w:val="00AF4059"/>
    <w:rsid w:val="00AF43EC"/>
    <w:rsid w:val="00AF4504"/>
    <w:rsid w:val="00B001B3"/>
    <w:rsid w:val="00B005A4"/>
    <w:rsid w:val="00B02000"/>
    <w:rsid w:val="00B024A3"/>
    <w:rsid w:val="00B02CF1"/>
    <w:rsid w:val="00B03029"/>
    <w:rsid w:val="00B03781"/>
    <w:rsid w:val="00B038ED"/>
    <w:rsid w:val="00B03C55"/>
    <w:rsid w:val="00B04999"/>
    <w:rsid w:val="00B0612C"/>
    <w:rsid w:val="00B0689D"/>
    <w:rsid w:val="00B11ACE"/>
    <w:rsid w:val="00B12BC7"/>
    <w:rsid w:val="00B12ED7"/>
    <w:rsid w:val="00B16EE6"/>
    <w:rsid w:val="00B179C8"/>
    <w:rsid w:val="00B205A3"/>
    <w:rsid w:val="00B20F18"/>
    <w:rsid w:val="00B2217D"/>
    <w:rsid w:val="00B22DE0"/>
    <w:rsid w:val="00B2672B"/>
    <w:rsid w:val="00B2768A"/>
    <w:rsid w:val="00B30D3F"/>
    <w:rsid w:val="00B334A7"/>
    <w:rsid w:val="00B34882"/>
    <w:rsid w:val="00B3613E"/>
    <w:rsid w:val="00B41889"/>
    <w:rsid w:val="00B42D48"/>
    <w:rsid w:val="00B43176"/>
    <w:rsid w:val="00B43AE4"/>
    <w:rsid w:val="00B44E9F"/>
    <w:rsid w:val="00B44F54"/>
    <w:rsid w:val="00B46AA8"/>
    <w:rsid w:val="00B47269"/>
    <w:rsid w:val="00B47910"/>
    <w:rsid w:val="00B530A1"/>
    <w:rsid w:val="00B54B6F"/>
    <w:rsid w:val="00B55F53"/>
    <w:rsid w:val="00B5671E"/>
    <w:rsid w:val="00B56E69"/>
    <w:rsid w:val="00B601D3"/>
    <w:rsid w:val="00B6113C"/>
    <w:rsid w:val="00B62F6D"/>
    <w:rsid w:val="00B64528"/>
    <w:rsid w:val="00B6524D"/>
    <w:rsid w:val="00B655CE"/>
    <w:rsid w:val="00B717D4"/>
    <w:rsid w:val="00B72E6E"/>
    <w:rsid w:val="00B748E7"/>
    <w:rsid w:val="00B81799"/>
    <w:rsid w:val="00B81B86"/>
    <w:rsid w:val="00B849B8"/>
    <w:rsid w:val="00B84A2C"/>
    <w:rsid w:val="00B851E0"/>
    <w:rsid w:val="00B8520D"/>
    <w:rsid w:val="00B85EBC"/>
    <w:rsid w:val="00B907AB"/>
    <w:rsid w:val="00B90EE6"/>
    <w:rsid w:val="00B9148C"/>
    <w:rsid w:val="00B920D8"/>
    <w:rsid w:val="00B94841"/>
    <w:rsid w:val="00B94CFC"/>
    <w:rsid w:val="00B96670"/>
    <w:rsid w:val="00B97B5D"/>
    <w:rsid w:val="00B97C24"/>
    <w:rsid w:val="00BA0422"/>
    <w:rsid w:val="00BA29D0"/>
    <w:rsid w:val="00BA5DD3"/>
    <w:rsid w:val="00BA5E68"/>
    <w:rsid w:val="00BA7732"/>
    <w:rsid w:val="00BB1730"/>
    <w:rsid w:val="00BB5965"/>
    <w:rsid w:val="00BB7E3F"/>
    <w:rsid w:val="00BB7FD0"/>
    <w:rsid w:val="00BC2361"/>
    <w:rsid w:val="00BC57A8"/>
    <w:rsid w:val="00BC5CA1"/>
    <w:rsid w:val="00BC60E1"/>
    <w:rsid w:val="00BC6292"/>
    <w:rsid w:val="00BC7C28"/>
    <w:rsid w:val="00BD185E"/>
    <w:rsid w:val="00BD2A8E"/>
    <w:rsid w:val="00BD623A"/>
    <w:rsid w:val="00BD704B"/>
    <w:rsid w:val="00BD732B"/>
    <w:rsid w:val="00BD7466"/>
    <w:rsid w:val="00BE1B8B"/>
    <w:rsid w:val="00BE24CB"/>
    <w:rsid w:val="00BE3100"/>
    <w:rsid w:val="00BE3C80"/>
    <w:rsid w:val="00BE4E41"/>
    <w:rsid w:val="00BE5316"/>
    <w:rsid w:val="00BE5594"/>
    <w:rsid w:val="00BE625B"/>
    <w:rsid w:val="00BF1961"/>
    <w:rsid w:val="00BF5375"/>
    <w:rsid w:val="00BF562A"/>
    <w:rsid w:val="00BF5A1F"/>
    <w:rsid w:val="00BF61F0"/>
    <w:rsid w:val="00C00464"/>
    <w:rsid w:val="00C00E1A"/>
    <w:rsid w:val="00C029AC"/>
    <w:rsid w:val="00C0328C"/>
    <w:rsid w:val="00C032E6"/>
    <w:rsid w:val="00C04018"/>
    <w:rsid w:val="00C059F1"/>
    <w:rsid w:val="00C0602A"/>
    <w:rsid w:val="00C06385"/>
    <w:rsid w:val="00C0691A"/>
    <w:rsid w:val="00C06CA6"/>
    <w:rsid w:val="00C06D1C"/>
    <w:rsid w:val="00C1183C"/>
    <w:rsid w:val="00C11BD4"/>
    <w:rsid w:val="00C13E51"/>
    <w:rsid w:val="00C13EC9"/>
    <w:rsid w:val="00C14889"/>
    <w:rsid w:val="00C14D13"/>
    <w:rsid w:val="00C15E88"/>
    <w:rsid w:val="00C1763F"/>
    <w:rsid w:val="00C20188"/>
    <w:rsid w:val="00C20E08"/>
    <w:rsid w:val="00C235F5"/>
    <w:rsid w:val="00C242C3"/>
    <w:rsid w:val="00C24448"/>
    <w:rsid w:val="00C25D54"/>
    <w:rsid w:val="00C26895"/>
    <w:rsid w:val="00C304E8"/>
    <w:rsid w:val="00C334E5"/>
    <w:rsid w:val="00C34C1E"/>
    <w:rsid w:val="00C35954"/>
    <w:rsid w:val="00C3787A"/>
    <w:rsid w:val="00C4057B"/>
    <w:rsid w:val="00C411DC"/>
    <w:rsid w:val="00C41358"/>
    <w:rsid w:val="00C42156"/>
    <w:rsid w:val="00C431B5"/>
    <w:rsid w:val="00C43DBC"/>
    <w:rsid w:val="00C44A6E"/>
    <w:rsid w:val="00C44BEA"/>
    <w:rsid w:val="00C4632D"/>
    <w:rsid w:val="00C46DDD"/>
    <w:rsid w:val="00C475F8"/>
    <w:rsid w:val="00C50594"/>
    <w:rsid w:val="00C527B5"/>
    <w:rsid w:val="00C528E1"/>
    <w:rsid w:val="00C532BE"/>
    <w:rsid w:val="00C54558"/>
    <w:rsid w:val="00C54BFC"/>
    <w:rsid w:val="00C5525E"/>
    <w:rsid w:val="00C5543E"/>
    <w:rsid w:val="00C557F4"/>
    <w:rsid w:val="00C55BF1"/>
    <w:rsid w:val="00C57082"/>
    <w:rsid w:val="00C57559"/>
    <w:rsid w:val="00C57A8F"/>
    <w:rsid w:val="00C60D0A"/>
    <w:rsid w:val="00C6101F"/>
    <w:rsid w:val="00C624C2"/>
    <w:rsid w:val="00C661A1"/>
    <w:rsid w:val="00C662DE"/>
    <w:rsid w:val="00C6756B"/>
    <w:rsid w:val="00C679EE"/>
    <w:rsid w:val="00C67EAC"/>
    <w:rsid w:val="00C7031D"/>
    <w:rsid w:val="00C70517"/>
    <w:rsid w:val="00C71A81"/>
    <w:rsid w:val="00C767EB"/>
    <w:rsid w:val="00C777E2"/>
    <w:rsid w:val="00C80D8C"/>
    <w:rsid w:val="00C81491"/>
    <w:rsid w:val="00C8240C"/>
    <w:rsid w:val="00C835E7"/>
    <w:rsid w:val="00C856E4"/>
    <w:rsid w:val="00C8660E"/>
    <w:rsid w:val="00C86F96"/>
    <w:rsid w:val="00C87093"/>
    <w:rsid w:val="00C9198A"/>
    <w:rsid w:val="00C92410"/>
    <w:rsid w:val="00C9645B"/>
    <w:rsid w:val="00C96B7C"/>
    <w:rsid w:val="00C97CD2"/>
    <w:rsid w:val="00CA08E5"/>
    <w:rsid w:val="00CA0A42"/>
    <w:rsid w:val="00CA130E"/>
    <w:rsid w:val="00CA36E1"/>
    <w:rsid w:val="00CA416A"/>
    <w:rsid w:val="00CA5512"/>
    <w:rsid w:val="00CB0DB1"/>
    <w:rsid w:val="00CB32D5"/>
    <w:rsid w:val="00CB3729"/>
    <w:rsid w:val="00CB54F6"/>
    <w:rsid w:val="00CB7614"/>
    <w:rsid w:val="00CB7832"/>
    <w:rsid w:val="00CC1D86"/>
    <w:rsid w:val="00CC2F1E"/>
    <w:rsid w:val="00CC4F21"/>
    <w:rsid w:val="00CC74EB"/>
    <w:rsid w:val="00CC778D"/>
    <w:rsid w:val="00CC7CEC"/>
    <w:rsid w:val="00CD038D"/>
    <w:rsid w:val="00CD17EC"/>
    <w:rsid w:val="00CD232E"/>
    <w:rsid w:val="00CD435A"/>
    <w:rsid w:val="00CD5D89"/>
    <w:rsid w:val="00CD6315"/>
    <w:rsid w:val="00CD7288"/>
    <w:rsid w:val="00CD7509"/>
    <w:rsid w:val="00CE1096"/>
    <w:rsid w:val="00CE16B6"/>
    <w:rsid w:val="00CE190C"/>
    <w:rsid w:val="00CE34AE"/>
    <w:rsid w:val="00CE4BA7"/>
    <w:rsid w:val="00CE5284"/>
    <w:rsid w:val="00CE67B2"/>
    <w:rsid w:val="00CE70A6"/>
    <w:rsid w:val="00CF05BD"/>
    <w:rsid w:val="00CF1591"/>
    <w:rsid w:val="00CF16FB"/>
    <w:rsid w:val="00CF29C9"/>
    <w:rsid w:val="00CF4288"/>
    <w:rsid w:val="00CF479D"/>
    <w:rsid w:val="00CF731E"/>
    <w:rsid w:val="00D02613"/>
    <w:rsid w:val="00D02FF0"/>
    <w:rsid w:val="00D0326D"/>
    <w:rsid w:val="00D03441"/>
    <w:rsid w:val="00D037A8"/>
    <w:rsid w:val="00D051C5"/>
    <w:rsid w:val="00D05664"/>
    <w:rsid w:val="00D05FB7"/>
    <w:rsid w:val="00D126B5"/>
    <w:rsid w:val="00D12982"/>
    <w:rsid w:val="00D12E3E"/>
    <w:rsid w:val="00D13D8F"/>
    <w:rsid w:val="00D16BB1"/>
    <w:rsid w:val="00D1741E"/>
    <w:rsid w:val="00D209AA"/>
    <w:rsid w:val="00D213A6"/>
    <w:rsid w:val="00D21F8B"/>
    <w:rsid w:val="00D23F35"/>
    <w:rsid w:val="00D24ED2"/>
    <w:rsid w:val="00D2548D"/>
    <w:rsid w:val="00D257C5"/>
    <w:rsid w:val="00D25FB7"/>
    <w:rsid w:val="00D265F4"/>
    <w:rsid w:val="00D30C3A"/>
    <w:rsid w:val="00D321AF"/>
    <w:rsid w:val="00D337AC"/>
    <w:rsid w:val="00D34809"/>
    <w:rsid w:val="00D35165"/>
    <w:rsid w:val="00D36214"/>
    <w:rsid w:val="00D36216"/>
    <w:rsid w:val="00D37B57"/>
    <w:rsid w:val="00D40D39"/>
    <w:rsid w:val="00D438C9"/>
    <w:rsid w:val="00D43B42"/>
    <w:rsid w:val="00D4497B"/>
    <w:rsid w:val="00D44B63"/>
    <w:rsid w:val="00D462E5"/>
    <w:rsid w:val="00D463BB"/>
    <w:rsid w:val="00D46ACC"/>
    <w:rsid w:val="00D47B31"/>
    <w:rsid w:val="00D51A8B"/>
    <w:rsid w:val="00D52745"/>
    <w:rsid w:val="00D52B22"/>
    <w:rsid w:val="00D54438"/>
    <w:rsid w:val="00D552ED"/>
    <w:rsid w:val="00D6034F"/>
    <w:rsid w:val="00D645BB"/>
    <w:rsid w:val="00D64D5A"/>
    <w:rsid w:val="00D650E1"/>
    <w:rsid w:val="00D65FB3"/>
    <w:rsid w:val="00D7156F"/>
    <w:rsid w:val="00D71846"/>
    <w:rsid w:val="00D7388C"/>
    <w:rsid w:val="00D73A4E"/>
    <w:rsid w:val="00D73A5A"/>
    <w:rsid w:val="00D767CD"/>
    <w:rsid w:val="00D778C4"/>
    <w:rsid w:val="00D8173A"/>
    <w:rsid w:val="00D835BF"/>
    <w:rsid w:val="00D836D9"/>
    <w:rsid w:val="00D91285"/>
    <w:rsid w:val="00D91C0F"/>
    <w:rsid w:val="00D92EE2"/>
    <w:rsid w:val="00D943DA"/>
    <w:rsid w:val="00D946DE"/>
    <w:rsid w:val="00D95136"/>
    <w:rsid w:val="00D95BC9"/>
    <w:rsid w:val="00D96368"/>
    <w:rsid w:val="00D96404"/>
    <w:rsid w:val="00D96A16"/>
    <w:rsid w:val="00DA10BE"/>
    <w:rsid w:val="00DA142F"/>
    <w:rsid w:val="00DA1A64"/>
    <w:rsid w:val="00DA518A"/>
    <w:rsid w:val="00DA51E5"/>
    <w:rsid w:val="00DA5DF8"/>
    <w:rsid w:val="00DA692D"/>
    <w:rsid w:val="00DA7971"/>
    <w:rsid w:val="00DA7B02"/>
    <w:rsid w:val="00DB1715"/>
    <w:rsid w:val="00DB2640"/>
    <w:rsid w:val="00DB2B3B"/>
    <w:rsid w:val="00DB3813"/>
    <w:rsid w:val="00DB3FFE"/>
    <w:rsid w:val="00DB44E8"/>
    <w:rsid w:val="00DB4BC2"/>
    <w:rsid w:val="00DB6966"/>
    <w:rsid w:val="00DC3498"/>
    <w:rsid w:val="00DC35EF"/>
    <w:rsid w:val="00DC51EF"/>
    <w:rsid w:val="00DC6869"/>
    <w:rsid w:val="00DC6F55"/>
    <w:rsid w:val="00DC72C2"/>
    <w:rsid w:val="00DD09B4"/>
    <w:rsid w:val="00DD1B27"/>
    <w:rsid w:val="00DD2608"/>
    <w:rsid w:val="00DD38EE"/>
    <w:rsid w:val="00DD3BA0"/>
    <w:rsid w:val="00DD46AC"/>
    <w:rsid w:val="00DD757F"/>
    <w:rsid w:val="00DD7948"/>
    <w:rsid w:val="00DD7AB8"/>
    <w:rsid w:val="00DE0E4B"/>
    <w:rsid w:val="00DE2217"/>
    <w:rsid w:val="00DE2346"/>
    <w:rsid w:val="00DE248A"/>
    <w:rsid w:val="00DE45C4"/>
    <w:rsid w:val="00DE697E"/>
    <w:rsid w:val="00DF0045"/>
    <w:rsid w:val="00DF0421"/>
    <w:rsid w:val="00DF40A6"/>
    <w:rsid w:val="00DF4C2D"/>
    <w:rsid w:val="00DF4DFC"/>
    <w:rsid w:val="00DF61CC"/>
    <w:rsid w:val="00DF7148"/>
    <w:rsid w:val="00E00A42"/>
    <w:rsid w:val="00E01A3D"/>
    <w:rsid w:val="00E01DC8"/>
    <w:rsid w:val="00E01FD6"/>
    <w:rsid w:val="00E024B2"/>
    <w:rsid w:val="00E026CF"/>
    <w:rsid w:val="00E04917"/>
    <w:rsid w:val="00E05284"/>
    <w:rsid w:val="00E060E5"/>
    <w:rsid w:val="00E069F7"/>
    <w:rsid w:val="00E077C2"/>
    <w:rsid w:val="00E123D1"/>
    <w:rsid w:val="00E14D6A"/>
    <w:rsid w:val="00E1711C"/>
    <w:rsid w:val="00E17392"/>
    <w:rsid w:val="00E17685"/>
    <w:rsid w:val="00E20684"/>
    <w:rsid w:val="00E20F2C"/>
    <w:rsid w:val="00E21B3E"/>
    <w:rsid w:val="00E227DD"/>
    <w:rsid w:val="00E2364F"/>
    <w:rsid w:val="00E24076"/>
    <w:rsid w:val="00E30B92"/>
    <w:rsid w:val="00E31349"/>
    <w:rsid w:val="00E317CB"/>
    <w:rsid w:val="00E31B72"/>
    <w:rsid w:val="00E33BBD"/>
    <w:rsid w:val="00E34610"/>
    <w:rsid w:val="00E35C9B"/>
    <w:rsid w:val="00E36BF0"/>
    <w:rsid w:val="00E37768"/>
    <w:rsid w:val="00E3796D"/>
    <w:rsid w:val="00E40B7D"/>
    <w:rsid w:val="00E40BFA"/>
    <w:rsid w:val="00E42E4E"/>
    <w:rsid w:val="00E44328"/>
    <w:rsid w:val="00E450E2"/>
    <w:rsid w:val="00E45AB1"/>
    <w:rsid w:val="00E5003D"/>
    <w:rsid w:val="00E513BA"/>
    <w:rsid w:val="00E535D4"/>
    <w:rsid w:val="00E54432"/>
    <w:rsid w:val="00E56046"/>
    <w:rsid w:val="00E564C3"/>
    <w:rsid w:val="00E5748F"/>
    <w:rsid w:val="00E6021C"/>
    <w:rsid w:val="00E65342"/>
    <w:rsid w:val="00E668D7"/>
    <w:rsid w:val="00E66A9B"/>
    <w:rsid w:val="00E67771"/>
    <w:rsid w:val="00E71242"/>
    <w:rsid w:val="00E7185D"/>
    <w:rsid w:val="00E73605"/>
    <w:rsid w:val="00E75E26"/>
    <w:rsid w:val="00E7620B"/>
    <w:rsid w:val="00E80083"/>
    <w:rsid w:val="00E814B1"/>
    <w:rsid w:val="00E83745"/>
    <w:rsid w:val="00E83C7C"/>
    <w:rsid w:val="00E841BF"/>
    <w:rsid w:val="00E859F1"/>
    <w:rsid w:val="00E85BC4"/>
    <w:rsid w:val="00E9155B"/>
    <w:rsid w:val="00E917D7"/>
    <w:rsid w:val="00E91DF5"/>
    <w:rsid w:val="00E93F9D"/>
    <w:rsid w:val="00E97B2E"/>
    <w:rsid w:val="00EA05AA"/>
    <w:rsid w:val="00EA5287"/>
    <w:rsid w:val="00EA52C6"/>
    <w:rsid w:val="00EA5739"/>
    <w:rsid w:val="00EA701A"/>
    <w:rsid w:val="00EB0FBB"/>
    <w:rsid w:val="00EB153A"/>
    <w:rsid w:val="00EB25D6"/>
    <w:rsid w:val="00EB51A0"/>
    <w:rsid w:val="00EB6167"/>
    <w:rsid w:val="00EB65E9"/>
    <w:rsid w:val="00EC010D"/>
    <w:rsid w:val="00EC1065"/>
    <w:rsid w:val="00EC2FB0"/>
    <w:rsid w:val="00EC367F"/>
    <w:rsid w:val="00EC40CB"/>
    <w:rsid w:val="00EC606A"/>
    <w:rsid w:val="00EC60F2"/>
    <w:rsid w:val="00EC73A6"/>
    <w:rsid w:val="00EC79DB"/>
    <w:rsid w:val="00ED03C8"/>
    <w:rsid w:val="00ED1A5B"/>
    <w:rsid w:val="00ED30FB"/>
    <w:rsid w:val="00EE01C8"/>
    <w:rsid w:val="00EE28EA"/>
    <w:rsid w:val="00EE2FB6"/>
    <w:rsid w:val="00EE444E"/>
    <w:rsid w:val="00EE4EE3"/>
    <w:rsid w:val="00EE4F8D"/>
    <w:rsid w:val="00EE58AA"/>
    <w:rsid w:val="00EF0463"/>
    <w:rsid w:val="00EF306F"/>
    <w:rsid w:val="00EF37E9"/>
    <w:rsid w:val="00F00A0F"/>
    <w:rsid w:val="00F030B9"/>
    <w:rsid w:val="00F04A2E"/>
    <w:rsid w:val="00F04CDC"/>
    <w:rsid w:val="00F04D21"/>
    <w:rsid w:val="00F05883"/>
    <w:rsid w:val="00F05C88"/>
    <w:rsid w:val="00F0616D"/>
    <w:rsid w:val="00F10BDF"/>
    <w:rsid w:val="00F10F8F"/>
    <w:rsid w:val="00F12779"/>
    <w:rsid w:val="00F13ABF"/>
    <w:rsid w:val="00F15F7B"/>
    <w:rsid w:val="00F169D2"/>
    <w:rsid w:val="00F201E0"/>
    <w:rsid w:val="00F20F46"/>
    <w:rsid w:val="00F21790"/>
    <w:rsid w:val="00F2219F"/>
    <w:rsid w:val="00F221CD"/>
    <w:rsid w:val="00F231C1"/>
    <w:rsid w:val="00F242A4"/>
    <w:rsid w:val="00F2649C"/>
    <w:rsid w:val="00F26C64"/>
    <w:rsid w:val="00F33185"/>
    <w:rsid w:val="00F337D3"/>
    <w:rsid w:val="00F34009"/>
    <w:rsid w:val="00F358CF"/>
    <w:rsid w:val="00F358EF"/>
    <w:rsid w:val="00F401FE"/>
    <w:rsid w:val="00F40E05"/>
    <w:rsid w:val="00F413C6"/>
    <w:rsid w:val="00F43432"/>
    <w:rsid w:val="00F436A2"/>
    <w:rsid w:val="00F45B4C"/>
    <w:rsid w:val="00F46A4C"/>
    <w:rsid w:val="00F47E22"/>
    <w:rsid w:val="00F5124E"/>
    <w:rsid w:val="00F54382"/>
    <w:rsid w:val="00F55584"/>
    <w:rsid w:val="00F57804"/>
    <w:rsid w:val="00F6177B"/>
    <w:rsid w:val="00F61E78"/>
    <w:rsid w:val="00F6427A"/>
    <w:rsid w:val="00F64344"/>
    <w:rsid w:val="00F65034"/>
    <w:rsid w:val="00F65E8A"/>
    <w:rsid w:val="00F66185"/>
    <w:rsid w:val="00F66B99"/>
    <w:rsid w:val="00F66F6E"/>
    <w:rsid w:val="00F670B2"/>
    <w:rsid w:val="00F71BA2"/>
    <w:rsid w:val="00F72361"/>
    <w:rsid w:val="00F75101"/>
    <w:rsid w:val="00F8110A"/>
    <w:rsid w:val="00F81868"/>
    <w:rsid w:val="00F835FA"/>
    <w:rsid w:val="00F84E6B"/>
    <w:rsid w:val="00F8557F"/>
    <w:rsid w:val="00F857A4"/>
    <w:rsid w:val="00F8707B"/>
    <w:rsid w:val="00F92A0A"/>
    <w:rsid w:val="00F93536"/>
    <w:rsid w:val="00F93D14"/>
    <w:rsid w:val="00F94079"/>
    <w:rsid w:val="00F95E42"/>
    <w:rsid w:val="00F967CC"/>
    <w:rsid w:val="00F9681E"/>
    <w:rsid w:val="00FA1BF7"/>
    <w:rsid w:val="00FA1EF0"/>
    <w:rsid w:val="00FA3E63"/>
    <w:rsid w:val="00FA69D5"/>
    <w:rsid w:val="00FA7139"/>
    <w:rsid w:val="00FB214D"/>
    <w:rsid w:val="00FB42B9"/>
    <w:rsid w:val="00FC2094"/>
    <w:rsid w:val="00FC47B1"/>
    <w:rsid w:val="00FC47BE"/>
    <w:rsid w:val="00FC6B44"/>
    <w:rsid w:val="00FD0D14"/>
    <w:rsid w:val="00FD30C9"/>
    <w:rsid w:val="00FD33EF"/>
    <w:rsid w:val="00FD4399"/>
    <w:rsid w:val="00FD5A8B"/>
    <w:rsid w:val="00FE1C06"/>
    <w:rsid w:val="00FE22BE"/>
    <w:rsid w:val="00FE2A94"/>
    <w:rsid w:val="00FE2C84"/>
    <w:rsid w:val="00FE303B"/>
    <w:rsid w:val="00FE334F"/>
    <w:rsid w:val="00FE3E26"/>
    <w:rsid w:val="00FE4E48"/>
    <w:rsid w:val="00FE647D"/>
    <w:rsid w:val="00FE664E"/>
    <w:rsid w:val="00FE6E58"/>
    <w:rsid w:val="00FF0015"/>
    <w:rsid w:val="00FF10E8"/>
    <w:rsid w:val="00FF560A"/>
    <w:rsid w:val="00FF79FE"/>
    <w:rsid w:val="00FF7C4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55297"/>
    <o:shapelayout v:ext="edit">
      <o:idmap v:ext="edit" data="1"/>
    </o:shapelayout>
  </w:shapeDefaults>
  <w:decimalSymbol w:val="."/>
  <w:listSeparator w:val=","/>
  <w14:docId w14:val="1A95A222"/>
  <w15:docId w15:val="{72846AF9-C52A-44E8-A387-60CADEEB9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EastAsia" w:hAnsiTheme="majorHAnsi" w:cs="Times New Roman"/>
        <w:sz w:val="28"/>
        <w:szCs w:val="28"/>
        <w:bdr w:val="nil"/>
        <w:lang w:val="en-US" w:eastAsia="zh-TW"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0"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6E4CE8"/>
    <w:pPr>
      <w:ind w:left="100" w:hangingChars="100" w:hanging="100"/>
    </w:pPr>
    <w:rPr>
      <w:rFonts w:eastAsia="標楷體"/>
    </w:rPr>
  </w:style>
  <w:style w:type="paragraph" w:styleId="1">
    <w:name w:val="heading 1"/>
    <w:basedOn w:val="a0"/>
    <w:next w:val="a0"/>
    <w:link w:val="10"/>
    <w:uiPriority w:val="9"/>
    <w:qFormat/>
    <w:rsid w:val="00DB6966"/>
    <w:pPr>
      <w:keepNext/>
      <w:spacing w:before="180" w:after="180" w:line="480" w:lineRule="auto"/>
      <w:jc w:val="center"/>
      <w:outlineLvl w:val="0"/>
    </w:pPr>
    <w:rPr>
      <w:rFonts w:cstheme="majorBidi"/>
      <w:b/>
      <w:bCs/>
      <w:kern w:val="52"/>
      <w:sz w:val="32"/>
      <w:szCs w:val="52"/>
    </w:rPr>
  </w:style>
  <w:style w:type="paragraph" w:styleId="2">
    <w:name w:val="heading 2"/>
    <w:basedOn w:val="a0"/>
    <w:next w:val="a0"/>
    <w:link w:val="20"/>
    <w:uiPriority w:val="9"/>
    <w:unhideWhenUsed/>
    <w:qFormat/>
    <w:rsid w:val="00276CF2"/>
    <w:pPr>
      <w:keepNext/>
      <w:numPr>
        <w:numId w:val="311"/>
      </w:numPr>
      <w:spacing w:beforeLines="100" w:before="100" w:afterLines="100" w:after="100" w:line="360" w:lineRule="auto"/>
      <w:ind w:left="482" w:hanging="482"/>
      <w:jc w:val="center"/>
      <w:outlineLvl w:val="1"/>
    </w:pPr>
    <w:rPr>
      <w:rFonts w:cstheme="majorBidi"/>
      <w:b/>
      <w:bCs/>
      <w:sz w:val="32"/>
      <w:szCs w:val="48"/>
    </w:rPr>
  </w:style>
  <w:style w:type="paragraph" w:styleId="3">
    <w:name w:val="heading 3"/>
    <w:basedOn w:val="a0"/>
    <w:link w:val="30"/>
    <w:uiPriority w:val="9"/>
    <w:qFormat/>
    <w:rsid w:val="00276CF2"/>
    <w:pPr>
      <w:numPr>
        <w:numId w:val="313"/>
      </w:numPr>
      <w:pBdr>
        <w:top w:val="none" w:sz="0" w:space="0" w:color="auto"/>
        <w:left w:val="none" w:sz="0" w:space="0" w:color="auto"/>
        <w:bottom w:val="none" w:sz="0" w:space="0" w:color="auto"/>
        <w:right w:val="none" w:sz="0" w:space="0" w:color="auto"/>
        <w:between w:val="none" w:sz="0" w:space="0" w:color="auto"/>
        <w:bar w:val="none" w:sz="0" w:color="auto"/>
      </w:pBdr>
      <w:spacing w:beforeLines="100" w:before="100" w:afterLines="50" w:after="50" w:line="360" w:lineRule="auto"/>
      <w:ind w:rightChars="100" w:right="100" w:firstLineChars="0" w:firstLine="0"/>
      <w:outlineLvl w:val="2"/>
    </w:pPr>
    <w:rPr>
      <w:rFonts w:ascii="標楷體" w:hAnsi="標楷體" w:cs="新細明體"/>
      <w:bCs/>
      <w:szCs w:val="27"/>
      <w:bdr w:val="none" w:sz="0" w:space="0" w:color="auto"/>
      <w:lang w:val="zh-TW"/>
    </w:rPr>
  </w:style>
  <w:style w:type="paragraph" w:styleId="4">
    <w:name w:val="heading 4"/>
    <w:basedOn w:val="a0"/>
    <w:next w:val="a0"/>
    <w:link w:val="40"/>
    <w:autoRedefine/>
    <w:uiPriority w:val="9"/>
    <w:unhideWhenUsed/>
    <w:qFormat/>
    <w:rsid w:val="002F18F5"/>
    <w:pPr>
      <w:keepNext/>
      <w:numPr>
        <w:numId w:val="458"/>
      </w:numPr>
      <w:spacing w:beforeLines="50" w:before="120" w:afterLines="50" w:after="120" w:line="360" w:lineRule="auto"/>
      <w:ind w:firstLineChars="0" w:firstLine="0"/>
      <w:outlineLvl w:val="3"/>
    </w:pPr>
    <w:rPr>
      <w:color w:val="000000" w:themeColor="text1"/>
      <w:shd w:val="clear" w:color="auto" w:fill="FFFFFF"/>
    </w:rPr>
  </w:style>
  <w:style w:type="paragraph" w:styleId="50">
    <w:name w:val="heading 5"/>
    <w:basedOn w:val="a0"/>
    <w:next w:val="a0"/>
    <w:link w:val="51"/>
    <w:uiPriority w:val="9"/>
    <w:unhideWhenUsed/>
    <w:qFormat/>
    <w:rsid w:val="004615E4"/>
    <w:pPr>
      <w:keepNext/>
      <w:numPr>
        <w:numId w:val="413"/>
      </w:numPr>
      <w:spacing w:line="360" w:lineRule="auto"/>
      <w:ind w:firstLineChars="0" w:firstLine="0"/>
      <w:outlineLvl w:val="4"/>
    </w:pPr>
    <w:rPr>
      <w:lang w:val="zh-TW"/>
    </w:rPr>
  </w:style>
  <w:style w:type="paragraph" w:styleId="6">
    <w:name w:val="heading 6"/>
    <w:basedOn w:val="a0"/>
    <w:next w:val="a0"/>
    <w:link w:val="60"/>
    <w:autoRedefine/>
    <w:uiPriority w:val="9"/>
    <w:unhideWhenUsed/>
    <w:qFormat/>
    <w:rsid w:val="00DE0E4B"/>
    <w:pPr>
      <w:keepNext/>
      <w:numPr>
        <w:numId w:val="377"/>
      </w:numPr>
      <w:spacing w:line="360" w:lineRule="auto"/>
      <w:ind w:left="0" w:firstLineChars="0" w:firstLine="0"/>
      <w:outlineLvl w:val="5"/>
    </w:pPr>
    <w:rPr>
      <w:color w:val="000000" w:themeColor="text1"/>
      <w:szCs w:val="36"/>
      <w14:scene3d>
        <w14:camera w14:prst="orthographicFront"/>
        <w14:lightRig w14:rig="threePt" w14:dir="t">
          <w14:rot w14:lat="0" w14:lon="0" w14:rev="0"/>
        </w14:lightRig>
      </w14:scene3d>
    </w:rPr>
  </w:style>
  <w:style w:type="paragraph" w:styleId="7">
    <w:name w:val="heading 7"/>
    <w:basedOn w:val="a0"/>
    <w:next w:val="a0"/>
    <w:link w:val="70"/>
    <w:uiPriority w:val="9"/>
    <w:unhideWhenUsed/>
    <w:qFormat/>
    <w:rsid w:val="004524C5"/>
    <w:pPr>
      <w:keepNext/>
      <w:numPr>
        <w:numId w:val="401"/>
      </w:numPr>
      <w:spacing w:line="360" w:lineRule="auto"/>
      <w:ind w:left="0" w:firstLineChars="0" w:firstLine="0"/>
      <w:outlineLvl w:val="6"/>
    </w:pPr>
    <w:rPr>
      <w:rFonts w:cstheme="majorBidi"/>
      <w:bCs/>
      <w:szCs w:val="36"/>
    </w:rPr>
  </w:style>
  <w:style w:type="paragraph" w:styleId="8">
    <w:name w:val="heading 8"/>
    <w:basedOn w:val="a0"/>
    <w:next w:val="a0"/>
    <w:link w:val="80"/>
    <w:uiPriority w:val="9"/>
    <w:semiHidden/>
    <w:unhideWhenUsed/>
    <w:qFormat/>
    <w:rsid w:val="00DB6966"/>
    <w:pPr>
      <w:keepNext/>
      <w:numPr>
        <w:ilvl w:val="7"/>
        <w:numId w:val="288"/>
      </w:numPr>
      <w:spacing w:line="720" w:lineRule="auto"/>
      <w:outlineLvl w:val="7"/>
    </w:pPr>
    <w:rPr>
      <w:rFonts w:eastAsiaTheme="majorEastAsia" w:cstheme="majorBidi"/>
      <w:sz w:val="36"/>
      <w:szCs w:val="36"/>
    </w:rPr>
  </w:style>
  <w:style w:type="paragraph" w:styleId="9">
    <w:name w:val="heading 9"/>
    <w:basedOn w:val="a0"/>
    <w:next w:val="a0"/>
    <w:link w:val="90"/>
    <w:uiPriority w:val="9"/>
    <w:semiHidden/>
    <w:unhideWhenUsed/>
    <w:qFormat/>
    <w:rsid w:val="00DB6966"/>
    <w:pPr>
      <w:keepNext/>
      <w:numPr>
        <w:ilvl w:val="8"/>
        <w:numId w:val="288"/>
      </w:numPr>
      <w:spacing w:line="720" w:lineRule="auto"/>
      <w:outlineLvl w:val="8"/>
    </w:pPr>
    <w:rPr>
      <w:rFonts w:eastAsiaTheme="majorEastAsia"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5">
    <w:name w:val="頁首與頁尾"/>
    <w:pPr>
      <w:tabs>
        <w:tab w:val="right" w:pos="9020"/>
      </w:tabs>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character" w:customStyle="1" w:styleId="a6">
    <w:name w:val="重點"/>
    <w:rPr>
      <w:b/>
      <w:bCs/>
      <w:lang w:val="en-US"/>
    </w:rPr>
  </w:style>
  <w:style w:type="numbering" w:customStyle="1" w:styleId="a">
    <w:name w:val="編號"/>
    <w:pPr>
      <w:numPr>
        <w:numId w:val="1"/>
      </w:numPr>
    </w:pPr>
  </w:style>
  <w:style w:type="paragraph" w:styleId="a7">
    <w:name w:val="List Paragraph"/>
    <w:basedOn w:val="a0"/>
    <w:link w:val="a8"/>
    <w:uiPriority w:val="34"/>
    <w:qFormat/>
    <w:rsid w:val="00BD7466"/>
    <w:pPr>
      <w:ind w:leftChars="200" w:left="480"/>
    </w:pPr>
  </w:style>
  <w:style w:type="table" w:styleId="a9">
    <w:name w:val="Table Grid"/>
    <w:basedOn w:val="a2"/>
    <w:uiPriority w:val="39"/>
    <w:rsid w:val="00BD7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0"/>
    <w:link w:val="ab"/>
    <w:uiPriority w:val="99"/>
    <w:semiHidden/>
    <w:unhideWhenUsed/>
    <w:rsid w:val="00D257C5"/>
    <w:rPr>
      <w:rFonts w:eastAsiaTheme="majorEastAsia" w:cstheme="majorBidi"/>
      <w:sz w:val="18"/>
      <w:szCs w:val="18"/>
    </w:rPr>
  </w:style>
  <w:style w:type="character" w:customStyle="1" w:styleId="ab">
    <w:name w:val="註解方塊文字 字元"/>
    <w:basedOn w:val="a1"/>
    <w:link w:val="aa"/>
    <w:uiPriority w:val="99"/>
    <w:semiHidden/>
    <w:rsid w:val="00D257C5"/>
    <w:rPr>
      <w:rFonts w:asciiTheme="majorHAnsi" w:eastAsiaTheme="majorEastAsia" w:hAnsiTheme="majorHAnsi" w:cstheme="majorBidi"/>
      <w:color w:val="000000"/>
      <w:sz w:val="18"/>
      <w:szCs w:val="18"/>
      <w14:textOutline w14:w="0" w14:cap="flat" w14:cmpd="sng" w14:algn="ctr">
        <w14:noFill/>
        <w14:prstDash w14:val="solid"/>
        <w14:bevel/>
      </w14:textOutline>
    </w:rPr>
  </w:style>
  <w:style w:type="character" w:customStyle="1" w:styleId="30">
    <w:name w:val="標題 3 字元"/>
    <w:basedOn w:val="a1"/>
    <w:link w:val="3"/>
    <w:uiPriority w:val="9"/>
    <w:rsid w:val="00276CF2"/>
    <w:rPr>
      <w:rFonts w:ascii="標楷體" w:eastAsia="標楷體" w:hAnsi="標楷體" w:cs="新細明體"/>
      <w:bCs/>
      <w:szCs w:val="27"/>
      <w:bdr w:val="none" w:sz="0" w:space="0" w:color="auto"/>
      <w:lang w:val="zh-TW"/>
    </w:rPr>
  </w:style>
  <w:style w:type="character" w:customStyle="1" w:styleId="11">
    <w:name w:val="提及1"/>
    <w:basedOn w:val="a1"/>
    <w:uiPriority w:val="99"/>
    <w:semiHidden/>
    <w:unhideWhenUsed/>
    <w:rsid w:val="007E145E"/>
    <w:rPr>
      <w:color w:val="2B579A"/>
      <w:shd w:val="clear" w:color="auto" w:fill="E6E6E6"/>
    </w:rPr>
  </w:style>
  <w:style w:type="character" w:styleId="ac">
    <w:name w:val="Strong"/>
    <w:basedOn w:val="a1"/>
    <w:uiPriority w:val="22"/>
    <w:qFormat/>
    <w:rsid w:val="00743038"/>
    <w:rPr>
      <w:b/>
      <w:bCs/>
    </w:rPr>
  </w:style>
  <w:style w:type="character" w:customStyle="1" w:styleId="20">
    <w:name w:val="標題 2 字元"/>
    <w:basedOn w:val="a1"/>
    <w:link w:val="2"/>
    <w:uiPriority w:val="9"/>
    <w:rsid w:val="00276CF2"/>
    <w:rPr>
      <w:rFonts w:eastAsia="標楷體" w:cstheme="majorBidi"/>
      <w:b/>
      <w:bCs/>
      <w:sz w:val="32"/>
      <w:szCs w:val="48"/>
    </w:rPr>
  </w:style>
  <w:style w:type="character" w:customStyle="1" w:styleId="10">
    <w:name w:val="標題 1 字元"/>
    <w:basedOn w:val="a1"/>
    <w:link w:val="1"/>
    <w:uiPriority w:val="9"/>
    <w:rsid w:val="00832D9D"/>
    <w:rPr>
      <w:rFonts w:eastAsia="標楷體" w:cstheme="majorBidi"/>
      <w:b/>
      <w:bCs/>
      <w:kern w:val="52"/>
      <w:sz w:val="32"/>
      <w:szCs w:val="52"/>
    </w:rPr>
  </w:style>
  <w:style w:type="paragraph" w:styleId="ad">
    <w:name w:val="TOC Heading"/>
    <w:basedOn w:val="1"/>
    <w:next w:val="a0"/>
    <w:uiPriority w:val="39"/>
    <w:unhideWhenUsed/>
    <w:qFormat/>
    <w:rsid w:val="0000550B"/>
    <w:pPr>
      <w:keepLines/>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outlineLvl w:val="9"/>
    </w:pPr>
    <w:rPr>
      <w:b w:val="0"/>
      <w:bCs w:val="0"/>
      <w:color w:val="0079BF" w:themeColor="accent1" w:themeShade="BF"/>
      <w:kern w:val="0"/>
      <w:szCs w:val="32"/>
      <w:bdr w:val="none" w:sz="0" w:space="0" w:color="auto"/>
    </w:rPr>
  </w:style>
  <w:style w:type="paragraph" w:styleId="21">
    <w:name w:val="toc 2"/>
    <w:basedOn w:val="a0"/>
    <w:next w:val="a0"/>
    <w:autoRedefine/>
    <w:uiPriority w:val="39"/>
    <w:unhideWhenUsed/>
    <w:qFormat/>
    <w:rsid w:val="00D1741E"/>
    <w:pPr>
      <w:pBdr>
        <w:top w:val="none" w:sz="0" w:space="0" w:color="auto"/>
        <w:left w:val="none" w:sz="0" w:space="0" w:color="auto"/>
        <w:bottom w:val="none" w:sz="0" w:space="0" w:color="auto"/>
        <w:right w:val="none" w:sz="0" w:space="0" w:color="auto"/>
        <w:between w:val="none" w:sz="0" w:space="0" w:color="auto"/>
        <w:bar w:val="none" w:sz="0" w:color="auto"/>
      </w:pBdr>
      <w:tabs>
        <w:tab w:val="left" w:pos="960"/>
        <w:tab w:val="right" w:leader="dot" w:pos="8800"/>
      </w:tabs>
      <w:spacing w:beforeLines="50" w:before="120" w:afterLines="50" w:after="120"/>
      <w:ind w:left="0" w:firstLineChars="0" w:firstLine="0"/>
      <w:outlineLvl w:val="0"/>
    </w:pPr>
    <w:rPr>
      <w:rFonts w:asciiTheme="minorHAnsi" w:hAnsiTheme="minorHAnsi"/>
      <w:noProof/>
      <w:bdr w:val="none" w:sz="0" w:space="0" w:color="auto"/>
      <w:lang w:val="zh-TW"/>
      <w14:scene3d>
        <w14:camera w14:prst="orthographicFront"/>
        <w14:lightRig w14:rig="threePt" w14:dir="t">
          <w14:rot w14:lat="0" w14:lon="0" w14:rev="0"/>
        </w14:lightRig>
      </w14:scene3d>
    </w:rPr>
  </w:style>
  <w:style w:type="paragraph" w:styleId="12">
    <w:name w:val="toc 1"/>
    <w:basedOn w:val="a0"/>
    <w:next w:val="a0"/>
    <w:autoRedefine/>
    <w:uiPriority w:val="39"/>
    <w:unhideWhenUsed/>
    <w:qFormat/>
    <w:rsid w:val="001D0610"/>
    <w:pPr>
      <w:pBdr>
        <w:top w:val="none" w:sz="0" w:space="0" w:color="auto"/>
        <w:left w:val="none" w:sz="0" w:space="0" w:color="auto"/>
        <w:bottom w:val="none" w:sz="0" w:space="0" w:color="auto"/>
        <w:right w:val="none" w:sz="0" w:space="0" w:color="auto"/>
        <w:between w:val="none" w:sz="0" w:space="0" w:color="auto"/>
        <w:bar w:val="none" w:sz="0" w:color="auto"/>
      </w:pBdr>
      <w:tabs>
        <w:tab w:val="left" w:leader="dot" w:pos="960"/>
        <w:tab w:val="right" w:leader="dot" w:pos="8800"/>
      </w:tabs>
      <w:spacing w:after="100" w:line="360" w:lineRule="auto"/>
      <w:outlineLvl w:val="0"/>
    </w:pPr>
    <w:rPr>
      <w:b/>
      <w:noProof/>
      <w:szCs w:val="32"/>
      <w:bdr w:val="none" w:sz="0" w:space="0" w:color="auto"/>
      <w:lang w:val="zh-TW"/>
    </w:rPr>
  </w:style>
  <w:style w:type="paragraph" w:styleId="31">
    <w:name w:val="toc 3"/>
    <w:basedOn w:val="a0"/>
    <w:next w:val="a0"/>
    <w:autoRedefine/>
    <w:uiPriority w:val="39"/>
    <w:unhideWhenUsed/>
    <w:qFormat/>
    <w:rsid w:val="00064340"/>
    <w:pPr>
      <w:pBdr>
        <w:top w:val="none" w:sz="0" w:space="0" w:color="auto"/>
        <w:left w:val="none" w:sz="0" w:space="0" w:color="auto"/>
        <w:bottom w:val="none" w:sz="0" w:space="0" w:color="auto"/>
        <w:right w:val="none" w:sz="0" w:space="0" w:color="auto"/>
        <w:between w:val="none" w:sz="0" w:space="0" w:color="auto"/>
        <w:bar w:val="none" w:sz="0" w:color="auto"/>
      </w:pBdr>
      <w:tabs>
        <w:tab w:val="left" w:pos="840"/>
        <w:tab w:val="left" w:pos="1440"/>
        <w:tab w:val="left" w:pos="1680"/>
        <w:tab w:val="right" w:leader="dot" w:pos="8800"/>
        <w:tab w:val="right" w:leader="dot" w:pos="9060"/>
      </w:tabs>
      <w:spacing w:beforeLines="50" w:before="50" w:afterLines="50" w:after="50"/>
      <w:ind w:left="1801" w:rightChars="300" w:right="300"/>
      <w:outlineLvl w:val="2"/>
    </w:pPr>
    <w:rPr>
      <w:rFonts w:asciiTheme="minorHAnsi" w:hAnsiTheme="minorHAnsi"/>
      <w:noProof/>
      <w:sz w:val="24"/>
      <w:bdr w:val="none" w:sz="0" w:space="0" w:color="auto"/>
      <w:lang w:val="zh-TW"/>
    </w:rPr>
  </w:style>
  <w:style w:type="paragraph" w:styleId="ae">
    <w:name w:val="No Spacing"/>
    <w:uiPriority w:val="1"/>
    <w:qFormat/>
    <w:rsid w:val="002D5F2C"/>
    <w:pPr>
      <w:pBdr>
        <w:top w:val="none" w:sz="0" w:space="0" w:color="auto"/>
        <w:left w:val="none" w:sz="0" w:space="0" w:color="auto"/>
        <w:bottom w:val="none" w:sz="0" w:space="0" w:color="auto"/>
        <w:right w:val="none" w:sz="0" w:space="0" w:color="auto"/>
        <w:between w:val="none" w:sz="0" w:space="0" w:color="auto"/>
        <w:bar w:val="none" w:sz="0" w:color="auto"/>
      </w:pBdr>
    </w:pPr>
    <w:rPr>
      <w:rFonts w:ascii="Helvetica Neue" w:eastAsia="標楷體" w:hAnsi="Helvetica Neue" w:cs="Arial Unicode MS"/>
      <w:color w:val="000000"/>
      <w:szCs w:val="22"/>
      <w14:textOutline w14:w="0" w14:cap="flat" w14:cmpd="sng" w14:algn="ctr">
        <w14:noFill/>
        <w14:prstDash w14:val="solid"/>
        <w14:bevel/>
      </w14:textOutline>
    </w:rPr>
  </w:style>
  <w:style w:type="character" w:customStyle="1" w:styleId="22">
    <w:name w:val="提及2"/>
    <w:basedOn w:val="a1"/>
    <w:uiPriority w:val="99"/>
    <w:semiHidden/>
    <w:unhideWhenUsed/>
    <w:rsid w:val="007D3A89"/>
    <w:rPr>
      <w:color w:val="2B579A"/>
      <w:shd w:val="clear" w:color="auto" w:fill="E6E6E6"/>
    </w:rPr>
  </w:style>
  <w:style w:type="paragraph" w:styleId="41">
    <w:name w:val="toc 4"/>
    <w:basedOn w:val="a0"/>
    <w:next w:val="a0"/>
    <w:autoRedefine/>
    <w:uiPriority w:val="39"/>
    <w:unhideWhenUsed/>
    <w:rsid w:val="00D73A4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851"/>
        <w:tab w:val="left" w:pos="2880"/>
        <w:tab w:val="right" w:leader="dot" w:pos="9060"/>
      </w:tabs>
      <w:ind w:leftChars="400" w:left="1120"/>
      <w:outlineLvl w:val="6"/>
    </w:pPr>
    <w:rPr>
      <w:rFonts w:asciiTheme="minorHAnsi" w:hAnsiTheme="minorHAnsi" w:cstheme="minorBidi"/>
      <w:kern w:val="2"/>
      <w:sz w:val="24"/>
      <w:bdr w:val="none" w:sz="0" w:space="0" w:color="auto"/>
    </w:rPr>
  </w:style>
  <w:style w:type="paragraph" w:styleId="5">
    <w:name w:val="toc 5"/>
    <w:basedOn w:val="a0"/>
    <w:next w:val="a0"/>
    <w:autoRedefine/>
    <w:uiPriority w:val="39"/>
    <w:unhideWhenUsed/>
    <w:qFormat/>
    <w:rsid w:val="000671A3"/>
    <w:pPr>
      <w:widowControl w:val="0"/>
      <w:numPr>
        <w:numId w:val="362"/>
      </w:numPr>
      <w:pBdr>
        <w:top w:val="none" w:sz="0" w:space="0" w:color="auto"/>
        <w:left w:val="none" w:sz="0" w:space="0" w:color="auto"/>
        <w:bottom w:val="none" w:sz="0" w:space="0" w:color="auto"/>
        <w:right w:val="none" w:sz="0" w:space="0" w:color="auto"/>
        <w:between w:val="none" w:sz="0" w:space="0" w:color="auto"/>
        <w:bar w:val="none" w:sz="0" w:color="auto"/>
      </w:pBdr>
      <w:spacing w:line="360" w:lineRule="auto"/>
    </w:pPr>
    <w:rPr>
      <w:rFonts w:ascii="標楷體" w:hAnsi="標楷體" w:cstheme="minorBidi"/>
      <w:kern w:val="2"/>
      <w:bdr w:val="none" w:sz="0" w:space="0" w:color="auto"/>
    </w:rPr>
  </w:style>
  <w:style w:type="paragraph" w:styleId="61">
    <w:name w:val="toc 6"/>
    <w:basedOn w:val="a0"/>
    <w:next w:val="a0"/>
    <w:autoRedefine/>
    <w:uiPriority w:val="39"/>
    <w:unhideWhenUsed/>
    <w:rsid w:val="00A76FFA"/>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000" w:left="2400"/>
    </w:pPr>
    <w:rPr>
      <w:rFonts w:asciiTheme="minorHAnsi" w:hAnsiTheme="minorHAnsi" w:cstheme="minorBidi"/>
      <w:kern w:val="2"/>
      <w:sz w:val="24"/>
      <w:bdr w:val="none" w:sz="0" w:space="0" w:color="auto"/>
    </w:rPr>
  </w:style>
  <w:style w:type="paragraph" w:styleId="71">
    <w:name w:val="toc 7"/>
    <w:basedOn w:val="a0"/>
    <w:next w:val="a0"/>
    <w:autoRedefine/>
    <w:uiPriority w:val="39"/>
    <w:unhideWhenUsed/>
    <w:rsid w:val="00A76FFA"/>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200" w:left="2880"/>
    </w:pPr>
    <w:rPr>
      <w:rFonts w:asciiTheme="minorHAnsi" w:hAnsiTheme="minorHAnsi" w:cstheme="minorBidi"/>
      <w:kern w:val="2"/>
      <w:sz w:val="24"/>
      <w:bdr w:val="none" w:sz="0" w:space="0" w:color="auto"/>
    </w:rPr>
  </w:style>
  <w:style w:type="paragraph" w:styleId="81">
    <w:name w:val="toc 8"/>
    <w:basedOn w:val="a0"/>
    <w:next w:val="a0"/>
    <w:autoRedefine/>
    <w:uiPriority w:val="39"/>
    <w:unhideWhenUsed/>
    <w:rsid w:val="00A76FFA"/>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400" w:left="3360"/>
    </w:pPr>
    <w:rPr>
      <w:rFonts w:asciiTheme="minorHAnsi" w:hAnsiTheme="minorHAnsi" w:cstheme="minorBidi"/>
      <w:kern w:val="2"/>
      <w:sz w:val="24"/>
      <w:bdr w:val="none" w:sz="0" w:space="0" w:color="auto"/>
    </w:rPr>
  </w:style>
  <w:style w:type="paragraph" w:styleId="91">
    <w:name w:val="toc 9"/>
    <w:basedOn w:val="a0"/>
    <w:next w:val="a0"/>
    <w:autoRedefine/>
    <w:uiPriority w:val="39"/>
    <w:unhideWhenUsed/>
    <w:rsid w:val="00A76FFA"/>
    <w:pPr>
      <w:widowControl w:val="0"/>
      <w:pBdr>
        <w:top w:val="none" w:sz="0" w:space="0" w:color="auto"/>
        <w:left w:val="none" w:sz="0" w:space="0" w:color="auto"/>
        <w:bottom w:val="none" w:sz="0" w:space="0" w:color="auto"/>
        <w:right w:val="none" w:sz="0" w:space="0" w:color="auto"/>
        <w:between w:val="none" w:sz="0" w:space="0" w:color="auto"/>
        <w:bar w:val="none" w:sz="0" w:color="auto"/>
      </w:pBdr>
      <w:ind w:leftChars="1600" w:left="3840"/>
    </w:pPr>
    <w:rPr>
      <w:rFonts w:asciiTheme="minorHAnsi" w:hAnsiTheme="minorHAnsi" w:cstheme="minorBidi"/>
      <w:kern w:val="2"/>
      <w:sz w:val="24"/>
      <w:bdr w:val="none" w:sz="0" w:space="0" w:color="auto"/>
    </w:rPr>
  </w:style>
  <w:style w:type="paragraph" w:styleId="af">
    <w:name w:val="header"/>
    <w:basedOn w:val="a0"/>
    <w:link w:val="af0"/>
    <w:uiPriority w:val="99"/>
    <w:unhideWhenUsed/>
    <w:rsid w:val="00AF4059"/>
    <w:pPr>
      <w:tabs>
        <w:tab w:val="center" w:pos="4153"/>
        <w:tab w:val="right" w:pos="8306"/>
      </w:tabs>
      <w:snapToGrid w:val="0"/>
    </w:pPr>
    <w:rPr>
      <w:sz w:val="20"/>
      <w:szCs w:val="20"/>
    </w:rPr>
  </w:style>
  <w:style w:type="character" w:customStyle="1" w:styleId="af0">
    <w:name w:val="頁首 字元"/>
    <w:basedOn w:val="a1"/>
    <w:link w:val="af"/>
    <w:uiPriority w:val="99"/>
    <w:rsid w:val="00AF4059"/>
    <w:rPr>
      <w:rFonts w:ascii="Helvetica Neue" w:eastAsia="Arial Unicode MS" w:hAnsi="Helvetica Neue" w:cs="Arial Unicode MS"/>
      <w:color w:val="000000"/>
      <w14:textOutline w14:w="0" w14:cap="flat" w14:cmpd="sng" w14:algn="ctr">
        <w14:noFill/>
        <w14:prstDash w14:val="solid"/>
        <w14:bevel/>
      </w14:textOutline>
    </w:rPr>
  </w:style>
  <w:style w:type="paragraph" w:styleId="af1">
    <w:name w:val="footer"/>
    <w:basedOn w:val="a0"/>
    <w:link w:val="af2"/>
    <w:uiPriority w:val="99"/>
    <w:unhideWhenUsed/>
    <w:rsid w:val="00AF4059"/>
    <w:pPr>
      <w:tabs>
        <w:tab w:val="center" w:pos="4153"/>
        <w:tab w:val="right" w:pos="8306"/>
      </w:tabs>
      <w:snapToGrid w:val="0"/>
    </w:pPr>
    <w:rPr>
      <w:sz w:val="20"/>
      <w:szCs w:val="20"/>
    </w:rPr>
  </w:style>
  <w:style w:type="character" w:customStyle="1" w:styleId="af2">
    <w:name w:val="頁尾 字元"/>
    <w:basedOn w:val="a1"/>
    <w:link w:val="af1"/>
    <w:uiPriority w:val="99"/>
    <w:rsid w:val="00AF4059"/>
    <w:rPr>
      <w:rFonts w:ascii="Helvetica Neue" w:eastAsia="Arial Unicode MS" w:hAnsi="Helvetica Neue" w:cs="Arial Unicode MS"/>
      <w:color w:val="000000"/>
      <w14:textOutline w14:w="0" w14:cap="flat" w14:cmpd="sng" w14:algn="ctr">
        <w14:noFill/>
        <w14:prstDash w14:val="solid"/>
        <w14:bevel/>
      </w14:textOutline>
    </w:rPr>
  </w:style>
  <w:style w:type="paragraph" w:styleId="Web">
    <w:name w:val="Normal (Web)"/>
    <w:basedOn w:val="a0"/>
    <w:uiPriority w:val="99"/>
    <w:semiHidden/>
    <w:unhideWhenUsed/>
    <w:rsid w:val="006D1AA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新細明體" w:eastAsia="新細明體" w:hAnsi="新細明體" w:cs="新細明體"/>
      <w:sz w:val="24"/>
      <w:szCs w:val="24"/>
      <w:bdr w:val="none" w:sz="0" w:space="0" w:color="auto"/>
    </w:rPr>
  </w:style>
  <w:style w:type="character" w:styleId="af3">
    <w:name w:val="Placeholder Text"/>
    <w:basedOn w:val="a1"/>
    <w:uiPriority w:val="99"/>
    <w:semiHidden/>
    <w:rsid w:val="00396AD9"/>
    <w:rPr>
      <w:color w:val="808080"/>
    </w:rPr>
  </w:style>
  <w:style w:type="character" w:customStyle="1" w:styleId="fontstyle31">
    <w:name w:val="fontstyle31"/>
    <w:basedOn w:val="a1"/>
    <w:rsid w:val="00E31349"/>
    <w:rPr>
      <w:rFonts w:ascii="MicrosoftJhengHeiRegular" w:hAnsi="MicrosoftJhengHeiRegular" w:hint="default"/>
      <w:b w:val="0"/>
      <w:bCs w:val="0"/>
      <w:i w:val="0"/>
      <w:iCs w:val="0"/>
      <w:color w:val="000000"/>
      <w:sz w:val="28"/>
      <w:szCs w:val="28"/>
    </w:rPr>
  </w:style>
  <w:style w:type="paragraph" w:customStyle="1" w:styleId="13">
    <w:name w:val="內文樣式1"/>
    <w:basedOn w:val="a0"/>
    <w:link w:val="14"/>
    <w:qFormat/>
    <w:rsid w:val="00C57559"/>
    <w:pPr>
      <w:spacing w:line="360" w:lineRule="auto"/>
      <w:ind w:firstLineChars="200" w:firstLine="560"/>
    </w:pPr>
    <w:rPr>
      <w:lang w:val="zh-TW"/>
    </w:rPr>
  </w:style>
  <w:style w:type="character" w:customStyle="1" w:styleId="14">
    <w:name w:val="內文樣式1 字元"/>
    <w:basedOn w:val="a1"/>
    <w:link w:val="13"/>
    <w:rsid w:val="00C57559"/>
    <w:rPr>
      <w:rFonts w:ascii="標楷體" w:eastAsia="標楷體" w:hAnsi="標楷體" w:cs="Arial Unicode MS"/>
      <w:sz w:val="28"/>
      <w:szCs w:val="28"/>
      <w:lang w:val="zh-TW"/>
      <w14:textOutline w14:w="0" w14:cap="flat" w14:cmpd="sng" w14:algn="ctr">
        <w14:noFill/>
        <w14:prstDash w14:val="solid"/>
        <w14:bevel/>
      </w14:textOutline>
    </w:rPr>
  </w:style>
  <w:style w:type="paragraph" w:customStyle="1" w:styleId="-1">
    <w:name w:val="清單段落-1"/>
    <w:basedOn w:val="a7"/>
    <w:link w:val="-10"/>
    <w:qFormat/>
    <w:rsid w:val="00CC1D86"/>
    <w:pPr>
      <w:numPr>
        <w:numId w:val="169"/>
      </w:numPr>
      <w:spacing w:line="360" w:lineRule="auto"/>
      <w:ind w:leftChars="0" w:firstLineChars="0" w:firstLine="0"/>
    </w:pPr>
    <w:rPr>
      <w:lang w:val="zh-TW"/>
    </w:rPr>
  </w:style>
  <w:style w:type="character" w:customStyle="1" w:styleId="a8">
    <w:name w:val="清單段落 字元"/>
    <w:basedOn w:val="a1"/>
    <w:link w:val="a7"/>
    <w:uiPriority w:val="34"/>
    <w:rsid w:val="001D4DD3"/>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character" w:customStyle="1" w:styleId="-10">
    <w:name w:val="清單段落-1 字元"/>
    <w:basedOn w:val="a8"/>
    <w:link w:val="-1"/>
    <w:rsid w:val="00CC1D86"/>
    <w:rPr>
      <w:rFonts w:ascii="標楷體" w:eastAsia="標楷體" w:hAnsi="標楷體" w:cs="Arial Unicode MS"/>
      <w:color w:val="000000"/>
      <w:sz w:val="28"/>
      <w:szCs w:val="28"/>
      <w:lang w:val="zh-TW"/>
      <w14:textOutline w14:w="0" w14:cap="flat" w14:cmpd="sng" w14:algn="ctr">
        <w14:noFill/>
        <w14:prstDash w14:val="solid"/>
        <w14:bevel/>
      </w14:textOutline>
    </w:rPr>
  </w:style>
  <w:style w:type="character" w:customStyle="1" w:styleId="40">
    <w:name w:val="標題 4 字元"/>
    <w:basedOn w:val="a1"/>
    <w:link w:val="4"/>
    <w:uiPriority w:val="9"/>
    <w:rsid w:val="002F18F5"/>
    <w:rPr>
      <w:rFonts w:eastAsia="標楷體"/>
      <w:color w:val="000000" w:themeColor="text1"/>
    </w:rPr>
  </w:style>
  <w:style w:type="character" w:styleId="af4">
    <w:name w:val="annotation reference"/>
    <w:basedOn w:val="a1"/>
    <w:uiPriority w:val="99"/>
    <w:semiHidden/>
    <w:unhideWhenUsed/>
    <w:rsid w:val="0005675F"/>
    <w:rPr>
      <w:sz w:val="18"/>
      <w:szCs w:val="18"/>
    </w:rPr>
  </w:style>
  <w:style w:type="paragraph" w:styleId="af5">
    <w:name w:val="annotation text"/>
    <w:basedOn w:val="a0"/>
    <w:link w:val="af6"/>
    <w:uiPriority w:val="99"/>
    <w:semiHidden/>
    <w:unhideWhenUsed/>
    <w:rsid w:val="0005675F"/>
  </w:style>
  <w:style w:type="character" w:customStyle="1" w:styleId="af6">
    <w:name w:val="註解文字 字元"/>
    <w:basedOn w:val="a1"/>
    <w:link w:val="af5"/>
    <w:uiPriority w:val="99"/>
    <w:semiHidden/>
    <w:rsid w:val="0005675F"/>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paragraph" w:styleId="af7">
    <w:name w:val="annotation subject"/>
    <w:basedOn w:val="af5"/>
    <w:next w:val="af5"/>
    <w:link w:val="af8"/>
    <w:uiPriority w:val="99"/>
    <w:semiHidden/>
    <w:unhideWhenUsed/>
    <w:rsid w:val="0005675F"/>
    <w:rPr>
      <w:b/>
      <w:bCs/>
    </w:rPr>
  </w:style>
  <w:style w:type="character" w:customStyle="1" w:styleId="af8">
    <w:name w:val="註解主旨 字元"/>
    <w:basedOn w:val="af6"/>
    <w:link w:val="af7"/>
    <w:uiPriority w:val="99"/>
    <w:semiHidden/>
    <w:rsid w:val="0005675F"/>
    <w:rPr>
      <w:rFonts w:ascii="Helvetica Neue" w:eastAsia="Arial Unicode MS" w:hAnsi="Helvetica Neue" w:cs="Arial Unicode MS"/>
      <w:b/>
      <w:bCs/>
      <w:color w:val="000000"/>
      <w:sz w:val="22"/>
      <w:szCs w:val="22"/>
      <w14:textOutline w14:w="0" w14:cap="flat" w14:cmpd="sng" w14:algn="ctr">
        <w14:noFill/>
        <w14:prstDash w14:val="solid"/>
        <w14:bevel/>
      </w14:textOutline>
    </w:rPr>
  </w:style>
  <w:style w:type="paragraph" w:styleId="af9">
    <w:name w:val="Date"/>
    <w:basedOn w:val="a0"/>
    <w:next w:val="a0"/>
    <w:link w:val="afa"/>
    <w:uiPriority w:val="99"/>
    <w:semiHidden/>
    <w:unhideWhenUsed/>
    <w:rsid w:val="00355A65"/>
    <w:pPr>
      <w:jc w:val="right"/>
    </w:pPr>
  </w:style>
  <w:style w:type="character" w:customStyle="1" w:styleId="afa">
    <w:name w:val="日期 字元"/>
    <w:basedOn w:val="a1"/>
    <w:link w:val="af9"/>
    <w:uiPriority w:val="99"/>
    <w:semiHidden/>
    <w:rsid w:val="00355A65"/>
    <w:rPr>
      <w:rFonts w:ascii="Helvetica Neue" w:eastAsia="Arial Unicode MS" w:hAnsi="Helvetica Neue" w:cs="Arial Unicode MS"/>
      <w:color w:val="000000"/>
      <w:sz w:val="22"/>
      <w:szCs w:val="22"/>
      <w14:textOutline w14:w="0" w14:cap="flat" w14:cmpd="sng" w14:algn="ctr">
        <w14:noFill/>
        <w14:prstDash w14:val="solid"/>
        <w14:bevel/>
      </w14:textOutline>
    </w:rPr>
  </w:style>
  <w:style w:type="character" w:customStyle="1" w:styleId="52">
    <w:name w:val="標題 5 字元"/>
    <w:basedOn w:val="a1"/>
    <w:uiPriority w:val="9"/>
    <w:rsid w:val="006A55C7"/>
    <w:rPr>
      <w:rFonts w:eastAsia="標楷體" w:cstheme="majorBidi"/>
      <w:szCs w:val="36"/>
      <w:bdr w:val="none" w:sz="0" w:space="0" w:color="auto"/>
      <w14:scene3d>
        <w14:camera w14:prst="orthographicFront"/>
        <w14:lightRig w14:rig="threePt" w14:dir="t">
          <w14:rot w14:lat="0" w14:lon="0" w14:rev="0"/>
        </w14:lightRig>
      </w14:scene3d>
    </w:rPr>
  </w:style>
  <w:style w:type="paragraph" w:styleId="afb">
    <w:name w:val="caption"/>
    <w:basedOn w:val="a0"/>
    <w:next w:val="a0"/>
    <w:uiPriority w:val="35"/>
    <w:unhideWhenUsed/>
    <w:qFormat/>
    <w:rsid w:val="0065318C"/>
    <w:rPr>
      <w:sz w:val="20"/>
      <w:szCs w:val="20"/>
    </w:rPr>
  </w:style>
  <w:style w:type="paragraph" w:styleId="afc">
    <w:name w:val="table of figures"/>
    <w:aliases w:val="圖"/>
    <w:basedOn w:val="a0"/>
    <w:next w:val="a0"/>
    <w:uiPriority w:val="99"/>
    <w:unhideWhenUsed/>
    <w:rsid w:val="0043771A"/>
    <w:pPr>
      <w:spacing w:line="360" w:lineRule="auto"/>
      <w:ind w:left="400" w:hangingChars="400" w:hanging="400"/>
    </w:pPr>
    <w:rPr>
      <w:rFonts w:ascii="標楷體" w:hAnsi="標楷體"/>
      <w:noProof/>
      <w:sz w:val="24"/>
    </w:rPr>
  </w:style>
  <w:style w:type="character" w:customStyle="1" w:styleId="60">
    <w:name w:val="標題 6 字元"/>
    <w:basedOn w:val="a1"/>
    <w:link w:val="6"/>
    <w:uiPriority w:val="9"/>
    <w:rsid w:val="00DE0E4B"/>
    <w:rPr>
      <w:rFonts w:eastAsia="標楷體"/>
      <w:color w:val="000000" w:themeColor="text1"/>
      <w:szCs w:val="36"/>
      <w14:scene3d>
        <w14:camera w14:prst="orthographicFront"/>
        <w14:lightRig w14:rig="threePt" w14:dir="t">
          <w14:rot w14:lat="0" w14:lon="0" w14:rev="0"/>
        </w14:lightRig>
      </w14:scene3d>
    </w:rPr>
  </w:style>
  <w:style w:type="character" w:customStyle="1" w:styleId="70">
    <w:name w:val="標題 7 字元"/>
    <w:basedOn w:val="a1"/>
    <w:link w:val="7"/>
    <w:uiPriority w:val="9"/>
    <w:rsid w:val="004524C5"/>
    <w:rPr>
      <w:rFonts w:eastAsia="標楷體" w:cstheme="majorBidi"/>
      <w:bCs/>
      <w:szCs w:val="36"/>
    </w:rPr>
  </w:style>
  <w:style w:type="character" w:customStyle="1" w:styleId="80">
    <w:name w:val="標題 8 字元"/>
    <w:basedOn w:val="a1"/>
    <w:link w:val="8"/>
    <w:uiPriority w:val="9"/>
    <w:semiHidden/>
    <w:rsid w:val="00DB6966"/>
    <w:rPr>
      <w:rFonts w:eastAsiaTheme="majorEastAsia" w:cstheme="majorBidi"/>
      <w:sz w:val="36"/>
      <w:szCs w:val="36"/>
    </w:rPr>
  </w:style>
  <w:style w:type="character" w:customStyle="1" w:styleId="90">
    <w:name w:val="標題 9 字元"/>
    <w:basedOn w:val="a1"/>
    <w:link w:val="9"/>
    <w:uiPriority w:val="9"/>
    <w:semiHidden/>
    <w:rsid w:val="00DB6966"/>
    <w:rPr>
      <w:rFonts w:eastAsiaTheme="majorEastAsia" w:cstheme="majorBidi"/>
      <w:sz w:val="36"/>
      <w:szCs w:val="36"/>
    </w:rPr>
  </w:style>
  <w:style w:type="character" w:styleId="afd">
    <w:name w:val="Book Title"/>
    <w:basedOn w:val="a1"/>
    <w:uiPriority w:val="33"/>
    <w:qFormat/>
    <w:rsid w:val="005D5617"/>
    <w:rPr>
      <w:b/>
      <w:bCs/>
      <w:smallCaps/>
      <w:spacing w:val="5"/>
    </w:rPr>
  </w:style>
  <w:style w:type="character" w:customStyle="1" w:styleId="51">
    <w:name w:val="標題 5 字元1"/>
    <w:basedOn w:val="a1"/>
    <w:link w:val="50"/>
    <w:uiPriority w:val="9"/>
    <w:rsid w:val="004615E4"/>
    <w:rPr>
      <w:rFonts w:eastAsia="標楷體"/>
      <w:lang w:val="zh-TW"/>
    </w:rPr>
  </w:style>
  <w:style w:type="paragraph" w:styleId="afe">
    <w:name w:val="Salutation"/>
    <w:basedOn w:val="a0"/>
    <w:next w:val="a0"/>
    <w:link w:val="aff"/>
    <w:rsid w:val="00EF0463"/>
    <w:pPr>
      <w:widowControl w:val="0"/>
      <w:pBdr>
        <w:top w:val="none" w:sz="0" w:space="0" w:color="auto"/>
        <w:left w:val="none" w:sz="0" w:space="0" w:color="auto"/>
        <w:bottom w:val="none" w:sz="0" w:space="0" w:color="auto"/>
        <w:right w:val="none" w:sz="0" w:space="0" w:color="auto"/>
        <w:between w:val="none" w:sz="0" w:space="0" w:color="auto"/>
        <w:bar w:val="none" w:sz="0" w:color="auto"/>
      </w:pBdr>
    </w:pPr>
    <w:rPr>
      <w:rFonts w:ascii="Times New Roman" w:hAnsi="Times New Roman"/>
      <w:kern w:val="2"/>
      <w:szCs w:val="24"/>
      <w:bdr w:val="none" w:sz="0" w:space="0" w:color="auto"/>
    </w:rPr>
  </w:style>
  <w:style w:type="character" w:customStyle="1" w:styleId="aff">
    <w:name w:val="問候 字元"/>
    <w:basedOn w:val="a1"/>
    <w:link w:val="afe"/>
    <w:rsid w:val="00EF0463"/>
    <w:rPr>
      <w:rFonts w:ascii="Times New Roman" w:eastAsia="標楷體" w:hAnsi="Times New Roman"/>
      <w:kern w:val="2"/>
      <w:szCs w:val="24"/>
      <w:bdr w:val="none" w:sz="0" w:space="0" w:color="auto"/>
    </w:rPr>
  </w:style>
  <w:style w:type="paragraph" w:styleId="aff0">
    <w:name w:val="Body Text"/>
    <w:link w:val="aff1"/>
    <w:semiHidden/>
    <w:unhideWhenUsed/>
    <w:rsid w:val="0038156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pPr>
    <w:rPr>
      <w:rFonts w:ascii="Times New Roman" w:eastAsia="新細明體" w:hAnsi="Times New Roman"/>
      <w:kern w:val="2"/>
      <w:sz w:val="24"/>
      <w:szCs w:val="20"/>
      <w:bdr w:val="none" w:sz="0" w:space="0" w:color="auto"/>
    </w:rPr>
  </w:style>
  <w:style w:type="character" w:customStyle="1" w:styleId="aff1">
    <w:name w:val="本文 字元"/>
    <w:basedOn w:val="a1"/>
    <w:link w:val="aff0"/>
    <w:semiHidden/>
    <w:rsid w:val="0038156F"/>
    <w:rPr>
      <w:rFonts w:ascii="Times New Roman" w:eastAsia="新細明體" w:hAnsi="Times New Roman"/>
      <w:kern w:val="2"/>
      <w:sz w:val="24"/>
      <w:szCs w:val="20"/>
      <w:bdr w:val="none" w:sz="0" w:space="0" w:color="auto"/>
    </w:rPr>
  </w:style>
  <w:style w:type="paragraph" w:styleId="aff2">
    <w:name w:val="Block Text"/>
    <w:basedOn w:val="aff0"/>
    <w:unhideWhenUsed/>
    <w:rsid w:val="0038156F"/>
    <w:pPr>
      <w:spacing w:before="120"/>
      <w:ind w:left="851" w:right="57" w:hanging="284"/>
      <w:jc w:val="both"/>
    </w:pPr>
    <w:rPr>
      <w:rFonts w:ascii="全真楷書" w:eastAsia="全真楷書" w:hAnsi="全真楷書"/>
      <w:sz w:val="28"/>
    </w:rPr>
  </w:style>
  <w:style w:type="paragraph" w:styleId="aff3">
    <w:name w:val="Body Text Indent"/>
    <w:basedOn w:val="a0"/>
    <w:link w:val="aff4"/>
    <w:uiPriority w:val="99"/>
    <w:unhideWhenUsed/>
    <w:rsid w:val="009E5004"/>
    <w:pPr>
      <w:spacing w:after="120"/>
      <w:ind w:leftChars="200" w:left="480"/>
    </w:pPr>
  </w:style>
  <w:style w:type="character" w:customStyle="1" w:styleId="aff4">
    <w:name w:val="本文縮排 字元"/>
    <w:basedOn w:val="a1"/>
    <w:link w:val="aff3"/>
    <w:uiPriority w:val="99"/>
    <w:rsid w:val="009E5004"/>
  </w:style>
  <w:style w:type="paragraph" w:styleId="aff5">
    <w:name w:val="Revision"/>
    <w:hidden/>
    <w:uiPriority w:val="99"/>
    <w:semiHidden/>
    <w:rsid w:val="00461507"/>
    <w:pPr>
      <w:pBdr>
        <w:top w:val="none" w:sz="0" w:space="0" w:color="auto"/>
        <w:left w:val="none" w:sz="0" w:space="0" w:color="auto"/>
        <w:bottom w:val="none" w:sz="0" w:space="0" w:color="auto"/>
        <w:right w:val="none" w:sz="0" w:space="0" w:color="auto"/>
        <w:between w:val="none" w:sz="0" w:space="0" w:color="auto"/>
        <w:bar w:val="none" w:sz="0" w:color="auto"/>
      </w:pBdr>
    </w:pPr>
  </w:style>
  <w:style w:type="character" w:customStyle="1" w:styleId="fontstyle01">
    <w:name w:val="fontstyle01"/>
    <w:basedOn w:val="a1"/>
    <w:rsid w:val="00E20684"/>
    <w:rPr>
      <w:rFonts w:ascii="DFKaiShu-SB-Estd-BF" w:eastAsia="DFKaiShu-SB-Estd-BF" w:hAnsi="DFKaiShu-SB-Estd-BF" w:hint="eastAsia"/>
      <w:b w:val="0"/>
      <w:bCs w:val="0"/>
      <w:i w:val="0"/>
      <w:iCs w:val="0"/>
      <w:color w:val="000000"/>
      <w:sz w:val="24"/>
      <w:szCs w:val="24"/>
    </w:rPr>
  </w:style>
  <w:style w:type="character" w:customStyle="1" w:styleId="UnresolvedMention">
    <w:name w:val="Unresolved Mention"/>
    <w:basedOn w:val="a1"/>
    <w:uiPriority w:val="99"/>
    <w:semiHidden/>
    <w:unhideWhenUsed/>
    <w:rsid w:val="00495703"/>
    <w:rPr>
      <w:color w:val="605E5C"/>
      <w:shd w:val="clear" w:color="auto" w:fill="E1DFDD"/>
    </w:rPr>
  </w:style>
  <w:style w:type="paragraph" w:styleId="aff6">
    <w:name w:val="footnote text"/>
    <w:basedOn w:val="a0"/>
    <w:link w:val="aff7"/>
    <w:uiPriority w:val="99"/>
    <w:semiHidden/>
    <w:unhideWhenUsed/>
    <w:rsid w:val="00A25847"/>
    <w:pPr>
      <w:widowControl w:val="0"/>
      <w:pBdr>
        <w:top w:val="none" w:sz="0" w:space="0" w:color="auto"/>
        <w:left w:val="none" w:sz="0" w:space="0" w:color="auto"/>
        <w:bottom w:val="none" w:sz="0" w:space="0" w:color="auto"/>
        <w:right w:val="none" w:sz="0" w:space="0" w:color="auto"/>
        <w:between w:val="none" w:sz="0" w:space="0" w:color="auto"/>
        <w:bar w:val="none" w:sz="0" w:color="auto"/>
      </w:pBdr>
      <w:snapToGrid w:val="0"/>
      <w:ind w:left="0" w:firstLineChars="0" w:firstLine="0"/>
    </w:pPr>
    <w:rPr>
      <w:rFonts w:asciiTheme="minorHAnsi" w:eastAsiaTheme="minorEastAsia" w:hAnsiTheme="minorHAnsi" w:cstheme="minorBidi"/>
      <w:kern w:val="2"/>
      <w:sz w:val="20"/>
      <w:szCs w:val="20"/>
      <w:bdr w:val="none" w:sz="0" w:space="0" w:color="auto"/>
    </w:rPr>
  </w:style>
  <w:style w:type="character" w:customStyle="1" w:styleId="aff7">
    <w:name w:val="註腳文字 字元"/>
    <w:basedOn w:val="a1"/>
    <w:link w:val="aff6"/>
    <w:uiPriority w:val="99"/>
    <w:semiHidden/>
    <w:rsid w:val="00A25847"/>
    <w:rPr>
      <w:rFonts w:asciiTheme="minorHAnsi" w:hAnsiTheme="minorHAnsi" w:cstheme="minorBidi"/>
      <w:kern w:val="2"/>
      <w:sz w:val="20"/>
      <w:szCs w:val="20"/>
      <w:bdr w:val="none" w:sz="0" w:space="0" w:color="auto"/>
    </w:rPr>
  </w:style>
  <w:style w:type="character" w:styleId="aff8">
    <w:name w:val="footnote reference"/>
    <w:basedOn w:val="a1"/>
    <w:uiPriority w:val="99"/>
    <w:semiHidden/>
    <w:unhideWhenUsed/>
    <w:rsid w:val="00A25847"/>
    <w:rPr>
      <w:vertAlign w:val="superscript"/>
    </w:rPr>
  </w:style>
  <w:style w:type="character" w:styleId="aff9">
    <w:name w:val="FollowedHyperlink"/>
    <w:basedOn w:val="a1"/>
    <w:uiPriority w:val="99"/>
    <w:semiHidden/>
    <w:unhideWhenUsed/>
    <w:rsid w:val="00D1741E"/>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66247">
      <w:bodyDiv w:val="1"/>
      <w:marLeft w:val="0"/>
      <w:marRight w:val="0"/>
      <w:marTop w:val="0"/>
      <w:marBottom w:val="0"/>
      <w:divBdr>
        <w:top w:val="none" w:sz="0" w:space="0" w:color="auto"/>
        <w:left w:val="none" w:sz="0" w:space="0" w:color="auto"/>
        <w:bottom w:val="none" w:sz="0" w:space="0" w:color="auto"/>
        <w:right w:val="none" w:sz="0" w:space="0" w:color="auto"/>
      </w:divBdr>
    </w:div>
    <w:div w:id="107354778">
      <w:bodyDiv w:val="1"/>
      <w:marLeft w:val="0"/>
      <w:marRight w:val="0"/>
      <w:marTop w:val="0"/>
      <w:marBottom w:val="0"/>
      <w:divBdr>
        <w:top w:val="none" w:sz="0" w:space="0" w:color="auto"/>
        <w:left w:val="none" w:sz="0" w:space="0" w:color="auto"/>
        <w:bottom w:val="none" w:sz="0" w:space="0" w:color="auto"/>
        <w:right w:val="none" w:sz="0" w:space="0" w:color="auto"/>
      </w:divBdr>
    </w:div>
    <w:div w:id="199249514">
      <w:bodyDiv w:val="1"/>
      <w:marLeft w:val="0"/>
      <w:marRight w:val="0"/>
      <w:marTop w:val="0"/>
      <w:marBottom w:val="0"/>
      <w:divBdr>
        <w:top w:val="none" w:sz="0" w:space="0" w:color="auto"/>
        <w:left w:val="none" w:sz="0" w:space="0" w:color="auto"/>
        <w:bottom w:val="none" w:sz="0" w:space="0" w:color="auto"/>
        <w:right w:val="none" w:sz="0" w:space="0" w:color="auto"/>
      </w:divBdr>
    </w:div>
    <w:div w:id="204146290">
      <w:bodyDiv w:val="1"/>
      <w:marLeft w:val="0"/>
      <w:marRight w:val="0"/>
      <w:marTop w:val="0"/>
      <w:marBottom w:val="0"/>
      <w:divBdr>
        <w:top w:val="none" w:sz="0" w:space="0" w:color="auto"/>
        <w:left w:val="none" w:sz="0" w:space="0" w:color="auto"/>
        <w:bottom w:val="none" w:sz="0" w:space="0" w:color="auto"/>
        <w:right w:val="none" w:sz="0" w:space="0" w:color="auto"/>
      </w:divBdr>
    </w:div>
    <w:div w:id="205797168">
      <w:bodyDiv w:val="1"/>
      <w:marLeft w:val="0"/>
      <w:marRight w:val="0"/>
      <w:marTop w:val="0"/>
      <w:marBottom w:val="0"/>
      <w:divBdr>
        <w:top w:val="none" w:sz="0" w:space="0" w:color="auto"/>
        <w:left w:val="none" w:sz="0" w:space="0" w:color="auto"/>
        <w:bottom w:val="none" w:sz="0" w:space="0" w:color="auto"/>
        <w:right w:val="none" w:sz="0" w:space="0" w:color="auto"/>
      </w:divBdr>
      <w:divsChild>
        <w:div w:id="1042823029">
          <w:marLeft w:val="936"/>
          <w:marRight w:val="0"/>
          <w:marTop w:val="200"/>
          <w:marBottom w:val="0"/>
          <w:divBdr>
            <w:top w:val="none" w:sz="0" w:space="0" w:color="auto"/>
            <w:left w:val="none" w:sz="0" w:space="0" w:color="auto"/>
            <w:bottom w:val="none" w:sz="0" w:space="0" w:color="auto"/>
            <w:right w:val="none" w:sz="0" w:space="0" w:color="auto"/>
          </w:divBdr>
        </w:div>
      </w:divsChild>
    </w:div>
    <w:div w:id="232472518">
      <w:bodyDiv w:val="1"/>
      <w:marLeft w:val="0"/>
      <w:marRight w:val="0"/>
      <w:marTop w:val="0"/>
      <w:marBottom w:val="0"/>
      <w:divBdr>
        <w:top w:val="none" w:sz="0" w:space="0" w:color="auto"/>
        <w:left w:val="none" w:sz="0" w:space="0" w:color="auto"/>
        <w:bottom w:val="none" w:sz="0" w:space="0" w:color="auto"/>
        <w:right w:val="none" w:sz="0" w:space="0" w:color="auto"/>
      </w:divBdr>
    </w:div>
    <w:div w:id="249437359">
      <w:bodyDiv w:val="1"/>
      <w:marLeft w:val="0"/>
      <w:marRight w:val="0"/>
      <w:marTop w:val="0"/>
      <w:marBottom w:val="0"/>
      <w:divBdr>
        <w:top w:val="none" w:sz="0" w:space="0" w:color="auto"/>
        <w:left w:val="none" w:sz="0" w:space="0" w:color="auto"/>
        <w:bottom w:val="none" w:sz="0" w:space="0" w:color="auto"/>
        <w:right w:val="none" w:sz="0" w:space="0" w:color="auto"/>
      </w:divBdr>
    </w:div>
    <w:div w:id="268584856">
      <w:bodyDiv w:val="1"/>
      <w:marLeft w:val="0"/>
      <w:marRight w:val="0"/>
      <w:marTop w:val="0"/>
      <w:marBottom w:val="0"/>
      <w:divBdr>
        <w:top w:val="none" w:sz="0" w:space="0" w:color="auto"/>
        <w:left w:val="none" w:sz="0" w:space="0" w:color="auto"/>
        <w:bottom w:val="none" w:sz="0" w:space="0" w:color="auto"/>
        <w:right w:val="none" w:sz="0" w:space="0" w:color="auto"/>
      </w:divBdr>
    </w:div>
    <w:div w:id="284819514">
      <w:bodyDiv w:val="1"/>
      <w:marLeft w:val="0"/>
      <w:marRight w:val="0"/>
      <w:marTop w:val="0"/>
      <w:marBottom w:val="0"/>
      <w:divBdr>
        <w:top w:val="none" w:sz="0" w:space="0" w:color="auto"/>
        <w:left w:val="none" w:sz="0" w:space="0" w:color="auto"/>
        <w:bottom w:val="none" w:sz="0" w:space="0" w:color="auto"/>
        <w:right w:val="none" w:sz="0" w:space="0" w:color="auto"/>
      </w:divBdr>
    </w:div>
    <w:div w:id="304236920">
      <w:bodyDiv w:val="1"/>
      <w:marLeft w:val="0"/>
      <w:marRight w:val="0"/>
      <w:marTop w:val="0"/>
      <w:marBottom w:val="0"/>
      <w:divBdr>
        <w:top w:val="none" w:sz="0" w:space="0" w:color="auto"/>
        <w:left w:val="none" w:sz="0" w:space="0" w:color="auto"/>
        <w:bottom w:val="none" w:sz="0" w:space="0" w:color="auto"/>
        <w:right w:val="none" w:sz="0" w:space="0" w:color="auto"/>
      </w:divBdr>
    </w:div>
    <w:div w:id="317659969">
      <w:bodyDiv w:val="1"/>
      <w:marLeft w:val="0"/>
      <w:marRight w:val="0"/>
      <w:marTop w:val="0"/>
      <w:marBottom w:val="0"/>
      <w:divBdr>
        <w:top w:val="none" w:sz="0" w:space="0" w:color="auto"/>
        <w:left w:val="none" w:sz="0" w:space="0" w:color="auto"/>
        <w:bottom w:val="none" w:sz="0" w:space="0" w:color="auto"/>
        <w:right w:val="none" w:sz="0" w:space="0" w:color="auto"/>
      </w:divBdr>
    </w:div>
    <w:div w:id="360328708">
      <w:bodyDiv w:val="1"/>
      <w:marLeft w:val="0"/>
      <w:marRight w:val="0"/>
      <w:marTop w:val="0"/>
      <w:marBottom w:val="0"/>
      <w:divBdr>
        <w:top w:val="none" w:sz="0" w:space="0" w:color="auto"/>
        <w:left w:val="none" w:sz="0" w:space="0" w:color="auto"/>
        <w:bottom w:val="none" w:sz="0" w:space="0" w:color="auto"/>
        <w:right w:val="none" w:sz="0" w:space="0" w:color="auto"/>
      </w:divBdr>
    </w:div>
    <w:div w:id="370805153">
      <w:bodyDiv w:val="1"/>
      <w:marLeft w:val="0"/>
      <w:marRight w:val="0"/>
      <w:marTop w:val="0"/>
      <w:marBottom w:val="0"/>
      <w:divBdr>
        <w:top w:val="none" w:sz="0" w:space="0" w:color="auto"/>
        <w:left w:val="none" w:sz="0" w:space="0" w:color="auto"/>
        <w:bottom w:val="none" w:sz="0" w:space="0" w:color="auto"/>
        <w:right w:val="none" w:sz="0" w:space="0" w:color="auto"/>
      </w:divBdr>
    </w:div>
    <w:div w:id="386227395">
      <w:bodyDiv w:val="1"/>
      <w:marLeft w:val="0"/>
      <w:marRight w:val="0"/>
      <w:marTop w:val="0"/>
      <w:marBottom w:val="0"/>
      <w:divBdr>
        <w:top w:val="none" w:sz="0" w:space="0" w:color="auto"/>
        <w:left w:val="none" w:sz="0" w:space="0" w:color="auto"/>
        <w:bottom w:val="none" w:sz="0" w:space="0" w:color="auto"/>
        <w:right w:val="none" w:sz="0" w:space="0" w:color="auto"/>
      </w:divBdr>
    </w:div>
    <w:div w:id="412970720">
      <w:bodyDiv w:val="1"/>
      <w:marLeft w:val="0"/>
      <w:marRight w:val="0"/>
      <w:marTop w:val="0"/>
      <w:marBottom w:val="0"/>
      <w:divBdr>
        <w:top w:val="none" w:sz="0" w:space="0" w:color="auto"/>
        <w:left w:val="none" w:sz="0" w:space="0" w:color="auto"/>
        <w:bottom w:val="none" w:sz="0" w:space="0" w:color="auto"/>
        <w:right w:val="none" w:sz="0" w:space="0" w:color="auto"/>
      </w:divBdr>
    </w:div>
    <w:div w:id="437334353">
      <w:bodyDiv w:val="1"/>
      <w:marLeft w:val="0"/>
      <w:marRight w:val="0"/>
      <w:marTop w:val="0"/>
      <w:marBottom w:val="0"/>
      <w:divBdr>
        <w:top w:val="none" w:sz="0" w:space="0" w:color="auto"/>
        <w:left w:val="none" w:sz="0" w:space="0" w:color="auto"/>
        <w:bottom w:val="none" w:sz="0" w:space="0" w:color="auto"/>
        <w:right w:val="none" w:sz="0" w:space="0" w:color="auto"/>
      </w:divBdr>
    </w:div>
    <w:div w:id="463013184">
      <w:bodyDiv w:val="1"/>
      <w:marLeft w:val="0"/>
      <w:marRight w:val="0"/>
      <w:marTop w:val="0"/>
      <w:marBottom w:val="0"/>
      <w:divBdr>
        <w:top w:val="none" w:sz="0" w:space="0" w:color="auto"/>
        <w:left w:val="none" w:sz="0" w:space="0" w:color="auto"/>
        <w:bottom w:val="none" w:sz="0" w:space="0" w:color="auto"/>
        <w:right w:val="none" w:sz="0" w:space="0" w:color="auto"/>
      </w:divBdr>
    </w:div>
    <w:div w:id="473253019">
      <w:bodyDiv w:val="1"/>
      <w:marLeft w:val="0"/>
      <w:marRight w:val="0"/>
      <w:marTop w:val="0"/>
      <w:marBottom w:val="0"/>
      <w:divBdr>
        <w:top w:val="none" w:sz="0" w:space="0" w:color="auto"/>
        <w:left w:val="none" w:sz="0" w:space="0" w:color="auto"/>
        <w:bottom w:val="none" w:sz="0" w:space="0" w:color="auto"/>
        <w:right w:val="none" w:sz="0" w:space="0" w:color="auto"/>
      </w:divBdr>
    </w:div>
    <w:div w:id="482158383">
      <w:bodyDiv w:val="1"/>
      <w:marLeft w:val="0"/>
      <w:marRight w:val="0"/>
      <w:marTop w:val="0"/>
      <w:marBottom w:val="0"/>
      <w:divBdr>
        <w:top w:val="none" w:sz="0" w:space="0" w:color="auto"/>
        <w:left w:val="none" w:sz="0" w:space="0" w:color="auto"/>
        <w:bottom w:val="none" w:sz="0" w:space="0" w:color="auto"/>
        <w:right w:val="none" w:sz="0" w:space="0" w:color="auto"/>
      </w:divBdr>
    </w:div>
    <w:div w:id="484972910">
      <w:bodyDiv w:val="1"/>
      <w:marLeft w:val="0"/>
      <w:marRight w:val="0"/>
      <w:marTop w:val="0"/>
      <w:marBottom w:val="0"/>
      <w:divBdr>
        <w:top w:val="none" w:sz="0" w:space="0" w:color="auto"/>
        <w:left w:val="none" w:sz="0" w:space="0" w:color="auto"/>
        <w:bottom w:val="none" w:sz="0" w:space="0" w:color="auto"/>
        <w:right w:val="none" w:sz="0" w:space="0" w:color="auto"/>
      </w:divBdr>
    </w:div>
    <w:div w:id="554582652">
      <w:bodyDiv w:val="1"/>
      <w:marLeft w:val="0"/>
      <w:marRight w:val="0"/>
      <w:marTop w:val="0"/>
      <w:marBottom w:val="0"/>
      <w:divBdr>
        <w:top w:val="none" w:sz="0" w:space="0" w:color="auto"/>
        <w:left w:val="none" w:sz="0" w:space="0" w:color="auto"/>
        <w:bottom w:val="none" w:sz="0" w:space="0" w:color="auto"/>
        <w:right w:val="none" w:sz="0" w:space="0" w:color="auto"/>
      </w:divBdr>
    </w:div>
    <w:div w:id="583420142">
      <w:bodyDiv w:val="1"/>
      <w:marLeft w:val="0"/>
      <w:marRight w:val="0"/>
      <w:marTop w:val="0"/>
      <w:marBottom w:val="0"/>
      <w:divBdr>
        <w:top w:val="none" w:sz="0" w:space="0" w:color="auto"/>
        <w:left w:val="none" w:sz="0" w:space="0" w:color="auto"/>
        <w:bottom w:val="none" w:sz="0" w:space="0" w:color="auto"/>
        <w:right w:val="none" w:sz="0" w:space="0" w:color="auto"/>
      </w:divBdr>
      <w:divsChild>
        <w:div w:id="1318457573">
          <w:marLeft w:val="936"/>
          <w:marRight w:val="0"/>
          <w:marTop w:val="200"/>
          <w:marBottom w:val="0"/>
          <w:divBdr>
            <w:top w:val="none" w:sz="0" w:space="0" w:color="auto"/>
            <w:left w:val="none" w:sz="0" w:space="0" w:color="auto"/>
            <w:bottom w:val="none" w:sz="0" w:space="0" w:color="auto"/>
            <w:right w:val="none" w:sz="0" w:space="0" w:color="auto"/>
          </w:divBdr>
        </w:div>
      </w:divsChild>
    </w:div>
    <w:div w:id="610019519">
      <w:bodyDiv w:val="1"/>
      <w:marLeft w:val="0"/>
      <w:marRight w:val="0"/>
      <w:marTop w:val="0"/>
      <w:marBottom w:val="0"/>
      <w:divBdr>
        <w:top w:val="none" w:sz="0" w:space="0" w:color="auto"/>
        <w:left w:val="none" w:sz="0" w:space="0" w:color="auto"/>
        <w:bottom w:val="none" w:sz="0" w:space="0" w:color="auto"/>
        <w:right w:val="none" w:sz="0" w:space="0" w:color="auto"/>
      </w:divBdr>
    </w:div>
    <w:div w:id="625240274">
      <w:bodyDiv w:val="1"/>
      <w:marLeft w:val="0"/>
      <w:marRight w:val="0"/>
      <w:marTop w:val="0"/>
      <w:marBottom w:val="0"/>
      <w:divBdr>
        <w:top w:val="none" w:sz="0" w:space="0" w:color="auto"/>
        <w:left w:val="none" w:sz="0" w:space="0" w:color="auto"/>
        <w:bottom w:val="none" w:sz="0" w:space="0" w:color="auto"/>
        <w:right w:val="none" w:sz="0" w:space="0" w:color="auto"/>
      </w:divBdr>
    </w:div>
    <w:div w:id="682970969">
      <w:bodyDiv w:val="1"/>
      <w:marLeft w:val="0"/>
      <w:marRight w:val="0"/>
      <w:marTop w:val="0"/>
      <w:marBottom w:val="0"/>
      <w:divBdr>
        <w:top w:val="none" w:sz="0" w:space="0" w:color="auto"/>
        <w:left w:val="none" w:sz="0" w:space="0" w:color="auto"/>
        <w:bottom w:val="none" w:sz="0" w:space="0" w:color="auto"/>
        <w:right w:val="none" w:sz="0" w:space="0" w:color="auto"/>
      </w:divBdr>
    </w:div>
    <w:div w:id="705561598">
      <w:bodyDiv w:val="1"/>
      <w:marLeft w:val="0"/>
      <w:marRight w:val="0"/>
      <w:marTop w:val="0"/>
      <w:marBottom w:val="0"/>
      <w:divBdr>
        <w:top w:val="none" w:sz="0" w:space="0" w:color="auto"/>
        <w:left w:val="none" w:sz="0" w:space="0" w:color="auto"/>
        <w:bottom w:val="none" w:sz="0" w:space="0" w:color="auto"/>
        <w:right w:val="none" w:sz="0" w:space="0" w:color="auto"/>
      </w:divBdr>
    </w:div>
    <w:div w:id="726300732">
      <w:bodyDiv w:val="1"/>
      <w:marLeft w:val="0"/>
      <w:marRight w:val="0"/>
      <w:marTop w:val="0"/>
      <w:marBottom w:val="0"/>
      <w:divBdr>
        <w:top w:val="none" w:sz="0" w:space="0" w:color="auto"/>
        <w:left w:val="none" w:sz="0" w:space="0" w:color="auto"/>
        <w:bottom w:val="none" w:sz="0" w:space="0" w:color="auto"/>
        <w:right w:val="none" w:sz="0" w:space="0" w:color="auto"/>
      </w:divBdr>
    </w:div>
    <w:div w:id="789856563">
      <w:bodyDiv w:val="1"/>
      <w:marLeft w:val="0"/>
      <w:marRight w:val="0"/>
      <w:marTop w:val="0"/>
      <w:marBottom w:val="0"/>
      <w:divBdr>
        <w:top w:val="none" w:sz="0" w:space="0" w:color="auto"/>
        <w:left w:val="none" w:sz="0" w:space="0" w:color="auto"/>
        <w:bottom w:val="none" w:sz="0" w:space="0" w:color="auto"/>
        <w:right w:val="none" w:sz="0" w:space="0" w:color="auto"/>
      </w:divBdr>
    </w:div>
    <w:div w:id="803155225">
      <w:bodyDiv w:val="1"/>
      <w:marLeft w:val="0"/>
      <w:marRight w:val="0"/>
      <w:marTop w:val="0"/>
      <w:marBottom w:val="0"/>
      <w:divBdr>
        <w:top w:val="none" w:sz="0" w:space="0" w:color="auto"/>
        <w:left w:val="none" w:sz="0" w:space="0" w:color="auto"/>
        <w:bottom w:val="none" w:sz="0" w:space="0" w:color="auto"/>
        <w:right w:val="none" w:sz="0" w:space="0" w:color="auto"/>
      </w:divBdr>
    </w:div>
    <w:div w:id="834764522">
      <w:bodyDiv w:val="1"/>
      <w:marLeft w:val="0"/>
      <w:marRight w:val="0"/>
      <w:marTop w:val="0"/>
      <w:marBottom w:val="0"/>
      <w:divBdr>
        <w:top w:val="none" w:sz="0" w:space="0" w:color="auto"/>
        <w:left w:val="none" w:sz="0" w:space="0" w:color="auto"/>
        <w:bottom w:val="none" w:sz="0" w:space="0" w:color="auto"/>
        <w:right w:val="none" w:sz="0" w:space="0" w:color="auto"/>
      </w:divBdr>
    </w:div>
    <w:div w:id="841818806">
      <w:bodyDiv w:val="1"/>
      <w:marLeft w:val="0"/>
      <w:marRight w:val="0"/>
      <w:marTop w:val="0"/>
      <w:marBottom w:val="0"/>
      <w:divBdr>
        <w:top w:val="none" w:sz="0" w:space="0" w:color="auto"/>
        <w:left w:val="none" w:sz="0" w:space="0" w:color="auto"/>
        <w:bottom w:val="none" w:sz="0" w:space="0" w:color="auto"/>
        <w:right w:val="none" w:sz="0" w:space="0" w:color="auto"/>
      </w:divBdr>
    </w:div>
    <w:div w:id="860704489">
      <w:bodyDiv w:val="1"/>
      <w:marLeft w:val="0"/>
      <w:marRight w:val="0"/>
      <w:marTop w:val="0"/>
      <w:marBottom w:val="0"/>
      <w:divBdr>
        <w:top w:val="none" w:sz="0" w:space="0" w:color="auto"/>
        <w:left w:val="none" w:sz="0" w:space="0" w:color="auto"/>
        <w:bottom w:val="none" w:sz="0" w:space="0" w:color="auto"/>
        <w:right w:val="none" w:sz="0" w:space="0" w:color="auto"/>
      </w:divBdr>
    </w:div>
    <w:div w:id="904222442">
      <w:bodyDiv w:val="1"/>
      <w:marLeft w:val="0"/>
      <w:marRight w:val="0"/>
      <w:marTop w:val="0"/>
      <w:marBottom w:val="0"/>
      <w:divBdr>
        <w:top w:val="none" w:sz="0" w:space="0" w:color="auto"/>
        <w:left w:val="none" w:sz="0" w:space="0" w:color="auto"/>
        <w:bottom w:val="none" w:sz="0" w:space="0" w:color="auto"/>
        <w:right w:val="none" w:sz="0" w:space="0" w:color="auto"/>
      </w:divBdr>
    </w:div>
    <w:div w:id="918178453">
      <w:bodyDiv w:val="1"/>
      <w:marLeft w:val="0"/>
      <w:marRight w:val="0"/>
      <w:marTop w:val="0"/>
      <w:marBottom w:val="0"/>
      <w:divBdr>
        <w:top w:val="none" w:sz="0" w:space="0" w:color="auto"/>
        <w:left w:val="none" w:sz="0" w:space="0" w:color="auto"/>
        <w:bottom w:val="none" w:sz="0" w:space="0" w:color="auto"/>
        <w:right w:val="none" w:sz="0" w:space="0" w:color="auto"/>
      </w:divBdr>
    </w:div>
    <w:div w:id="945432149">
      <w:bodyDiv w:val="1"/>
      <w:marLeft w:val="0"/>
      <w:marRight w:val="0"/>
      <w:marTop w:val="0"/>
      <w:marBottom w:val="0"/>
      <w:divBdr>
        <w:top w:val="none" w:sz="0" w:space="0" w:color="auto"/>
        <w:left w:val="none" w:sz="0" w:space="0" w:color="auto"/>
        <w:bottom w:val="none" w:sz="0" w:space="0" w:color="auto"/>
        <w:right w:val="none" w:sz="0" w:space="0" w:color="auto"/>
      </w:divBdr>
    </w:div>
    <w:div w:id="973019774">
      <w:bodyDiv w:val="1"/>
      <w:marLeft w:val="0"/>
      <w:marRight w:val="0"/>
      <w:marTop w:val="0"/>
      <w:marBottom w:val="0"/>
      <w:divBdr>
        <w:top w:val="none" w:sz="0" w:space="0" w:color="auto"/>
        <w:left w:val="none" w:sz="0" w:space="0" w:color="auto"/>
        <w:bottom w:val="none" w:sz="0" w:space="0" w:color="auto"/>
        <w:right w:val="none" w:sz="0" w:space="0" w:color="auto"/>
      </w:divBdr>
    </w:div>
    <w:div w:id="1005017151">
      <w:bodyDiv w:val="1"/>
      <w:marLeft w:val="0"/>
      <w:marRight w:val="0"/>
      <w:marTop w:val="0"/>
      <w:marBottom w:val="0"/>
      <w:divBdr>
        <w:top w:val="none" w:sz="0" w:space="0" w:color="auto"/>
        <w:left w:val="none" w:sz="0" w:space="0" w:color="auto"/>
        <w:bottom w:val="none" w:sz="0" w:space="0" w:color="auto"/>
        <w:right w:val="none" w:sz="0" w:space="0" w:color="auto"/>
      </w:divBdr>
    </w:div>
    <w:div w:id="1063987804">
      <w:bodyDiv w:val="1"/>
      <w:marLeft w:val="0"/>
      <w:marRight w:val="0"/>
      <w:marTop w:val="0"/>
      <w:marBottom w:val="0"/>
      <w:divBdr>
        <w:top w:val="none" w:sz="0" w:space="0" w:color="auto"/>
        <w:left w:val="none" w:sz="0" w:space="0" w:color="auto"/>
        <w:bottom w:val="none" w:sz="0" w:space="0" w:color="auto"/>
        <w:right w:val="none" w:sz="0" w:space="0" w:color="auto"/>
      </w:divBdr>
    </w:div>
    <w:div w:id="1090079834">
      <w:bodyDiv w:val="1"/>
      <w:marLeft w:val="0"/>
      <w:marRight w:val="0"/>
      <w:marTop w:val="0"/>
      <w:marBottom w:val="0"/>
      <w:divBdr>
        <w:top w:val="none" w:sz="0" w:space="0" w:color="auto"/>
        <w:left w:val="none" w:sz="0" w:space="0" w:color="auto"/>
        <w:bottom w:val="none" w:sz="0" w:space="0" w:color="auto"/>
        <w:right w:val="none" w:sz="0" w:space="0" w:color="auto"/>
      </w:divBdr>
    </w:div>
    <w:div w:id="1093743773">
      <w:bodyDiv w:val="1"/>
      <w:marLeft w:val="0"/>
      <w:marRight w:val="0"/>
      <w:marTop w:val="0"/>
      <w:marBottom w:val="0"/>
      <w:divBdr>
        <w:top w:val="none" w:sz="0" w:space="0" w:color="auto"/>
        <w:left w:val="none" w:sz="0" w:space="0" w:color="auto"/>
        <w:bottom w:val="none" w:sz="0" w:space="0" w:color="auto"/>
        <w:right w:val="none" w:sz="0" w:space="0" w:color="auto"/>
      </w:divBdr>
    </w:div>
    <w:div w:id="1181430262">
      <w:bodyDiv w:val="1"/>
      <w:marLeft w:val="0"/>
      <w:marRight w:val="0"/>
      <w:marTop w:val="0"/>
      <w:marBottom w:val="0"/>
      <w:divBdr>
        <w:top w:val="none" w:sz="0" w:space="0" w:color="auto"/>
        <w:left w:val="none" w:sz="0" w:space="0" w:color="auto"/>
        <w:bottom w:val="none" w:sz="0" w:space="0" w:color="auto"/>
        <w:right w:val="none" w:sz="0" w:space="0" w:color="auto"/>
      </w:divBdr>
    </w:div>
    <w:div w:id="1190535317">
      <w:bodyDiv w:val="1"/>
      <w:marLeft w:val="0"/>
      <w:marRight w:val="0"/>
      <w:marTop w:val="0"/>
      <w:marBottom w:val="0"/>
      <w:divBdr>
        <w:top w:val="none" w:sz="0" w:space="0" w:color="auto"/>
        <w:left w:val="none" w:sz="0" w:space="0" w:color="auto"/>
        <w:bottom w:val="none" w:sz="0" w:space="0" w:color="auto"/>
        <w:right w:val="none" w:sz="0" w:space="0" w:color="auto"/>
      </w:divBdr>
    </w:div>
    <w:div w:id="1190948990">
      <w:bodyDiv w:val="1"/>
      <w:marLeft w:val="0"/>
      <w:marRight w:val="0"/>
      <w:marTop w:val="0"/>
      <w:marBottom w:val="0"/>
      <w:divBdr>
        <w:top w:val="none" w:sz="0" w:space="0" w:color="auto"/>
        <w:left w:val="none" w:sz="0" w:space="0" w:color="auto"/>
        <w:bottom w:val="none" w:sz="0" w:space="0" w:color="auto"/>
        <w:right w:val="none" w:sz="0" w:space="0" w:color="auto"/>
      </w:divBdr>
    </w:div>
    <w:div w:id="1197737941">
      <w:bodyDiv w:val="1"/>
      <w:marLeft w:val="0"/>
      <w:marRight w:val="0"/>
      <w:marTop w:val="0"/>
      <w:marBottom w:val="0"/>
      <w:divBdr>
        <w:top w:val="none" w:sz="0" w:space="0" w:color="auto"/>
        <w:left w:val="none" w:sz="0" w:space="0" w:color="auto"/>
        <w:bottom w:val="none" w:sz="0" w:space="0" w:color="auto"/>
        <w:right w:val="none" w:sz="0" w:space="0" w:color="auto"/>
      </w:divBdr>
    </w:div>
    <w:div w:id="1214006655">
      <w:bodyDiv w:val="1"/>
      <w:marLeft w:val="0"/>
      <w:marRight w:val="0"/>
      <w:marTop w:val="0"/>
      <w:marBottom w:val="0"/>
      <w:divBdr>
        <w:top w:val="none" w:sz="0" w:space="0" w:color="auto"/>
        <w:left w:val="none" w:sz="0" w:space="0" w:color="auto"/>
        <w:bottom w:val="none" w:sz="0" w:space="0" w:color="auto"/>
        <w:right w:val="none" w:sz="0" w:space="0" w:color="auto"/>
      </w:divBdr>
    </w:div>
    <w:div w:id="1218199505">
      <w:bodyDiv w:val="1"/>
      <w:marLeft w:val="0"/>
      <w:marRight w:val="0"/>
      <w:marTop w:val="0"/>
      <w:marBottom w:val="0"/>
      <w:divBdr>
        <w:top w:val="none" w:sz="0" w:space="0" w:color="auto"/>
        <w:left w:val="none" w:sz="0" w:space="0" w:color="auto"/>
        <w:bottom w:val="none" w:sz="0" w:space="0" w:color="auto"/>
        <w:right w:val="none" w:sz="0" w:space="0" w:color="auto"/>
      </w:divBdr>
    </w:div>
    <w:div w:id="1219980078">
      <w:bodyDiv w:val="1"/>
      <w:marLeft w:val="0"/>
      <w:marRight w:val="0"/>
      <w:marTop w:val="0"/>
      <w:marBottom w:val="0"/>
      <w:divBdr>
        <w:top w:val="none" w:sz="0" w:space="0" w:color="auto"/>
        <w:left w:val="none" w:sz="0" w:space="0" w:color="auto"/>
        <w:bottom w:val="none" w:sz="0" w:space="0" w:color="auto"/>
        <w:right w:val="none" w:sz="0" w:space="0" w:color="auto"/>
      </w:divBdr>
      <w:divsChild>
        <w:div w:id="70352299">
          <w:marLeft w:val="936"/>
          <w:marRight w:val="0"/>
          <w:marTop w:val="200"/>
          <w:marBottom w:val="0"/>
          <w:divBdr>
            <w:top w:val="none" w:sz="0" w:space="0" w:color="auto"/>
            <w:left w:val="none" w:sz="0" w:space="0" w:color="auto"/>
            <w:bottom w:val="none" w:sz="0" w:space="0" w:color="auto"/>
            <w:right w:val="none" w:sz="0" w:space="0" w:color="auto"/>
          </w:divBdr>
        </w:div>
        <w:div w:id="287125602">
          <w:marLeft w:val="936"/>
          <w:marRight w:val="0"/>
          <w:marTop w:val="200"/>
          <w:marBottom w:val="0"/>
          <w:divBdr>
            <w:top w:val="none" w:sz="0" w:space="0" w:color="auto"/>
            <w:left w:val="none" w:sz="0" w:space="0" w:color="auto"/>
            <w:bottom w:val="none" w:sz="0" w:space="0" w:color="auto"/>
            <w:right w:val="none" w:sz="0" w:space="0" w:color="auto"/>
          </w:divBdr>
        </w:div>
      </w:divsChild>
    </w:div>
    <w:div w:id="1241136140">
      <w:bodyDiv w:val="1"/>
      <w:marLeft w:val="0"/>
      <w:marRight w:val="0"/>
      <w:marTop w:val="0"/>
      <w:marBottom w:val="0"/>
      <w:divBdr>
        <w:top w:val="none" w:sz="0" w:space="0" w:color="auto"/>
        <w:left w:val="none" w:sz="0" w:space="0" w:color="auto"/>
        <w:bottom w:val="none" w:sz="0" w:space="0" w:color="auto"/>
        <w:right w:val="none" w:sz="0" w:space="0" w:color="auto"/>
      </w:divBdr>
    </w:div>
    <w:div w:id="1259216802">
      <w:bodyDiv w:val="1"/>
      <w:marLeft w:val="0"/>
      <w:marRight w:val="0"/>
      <w:marTop w:val="0"/>
      <w:marBottom w:val="0"/>
      <w:divBdr>
        <w:top w:val="none" w:sz="0" w:space="0" w:color="auto"/>
        <w:left w:val="none" w:sz="0" w:space="0" w:color="auto"/>
        <w:bottom w:val="none" w:sz="0" w:space="0" w:color="auto"/>
        <w:right w:val="none" w:sz="0" w:space="0" w:color="auto"/>
      </w:divBdr>
    </w:div>
    <w:div w:id="1313480705">
      <w:bodyDiv w:val="1"/>
      <w:marLeft w:val="0"/>
      <w:marRight w:val="0"/>
      <w:marTop w:val="0"/>
      <w:marBottom w:val="0"/>
      <w:divBdr>
        <w:top w:val="none" w:sz="0" w:space="0" w:color="auto"/>
        <w:left w:val="none" w:sz="0" w:space="0" w:color="auto"/>
        <w:bottom w:val="none" w:sz="0" w:space="0" w:color="auto"/>
        <w:right w:val="none" w:sz="0" w:space="0" w:color="auto"/>
      </w:divBdr>
    </w:div>
    <w:div w:id="1339502406">
      <w:bodyDiv w:val="1"/>
      <w:marLeft w:val="0"/>
      <w:marRight w:val="0"/>
      <w:marTop w:val="0"/>
      <w:marBottom w:val="0"/>
      <w:divBdr>
        <w:top w:val="none" w:sz="0" w:space="0" w:color="auto"/>
        <w:left w:val="none" w:sz="0" w:space="0" w:color="auto"/>
        <w:bottom w:val="none" w:sz="0" w:space="0" w:color="auto"/>
        <w:right w:val="none" w:sz="0" w:space="0" w:color="auto"/>
      </w:divBdr>
      <w:divsChild>
        <w:div w:id="634995242">
          <w:marLeft w:val="1224"/>
          <w:marRight w:val="0"/>
          <w:marTop w:val="120"/>
          <w:marBottom w:val="0"/>
          <w:divBdr>
            <w:top w:val="none" w:sz="0" w:space="0" w:color="auto"/>
            <w:left w:val="none" w:sz="0" w:space="0" w:color="auto"/>
            <w:bottom w:val="none" w:sz="0" w:space="0" w:color="auto"/>
            <w:right w:val="none" w:sz="0" w:space="0" w:color="auto"/>
          </w:divBdr>
        </w:div>
        <w:div w:id="751703512">
          <w:marLeft w:val="1224"/>
          <w:marRight w:val="0"/>
          <w:marTop w:val="120"/>
          <w:marBottom w:val="0"/>
          <w:divBdr>
            <w:top w:val="none" w:sz="0" w:space="0" w:color="auto"/>
            <w:left w:val="none" w:sz="0" w:space="0" w:color="auto"/>
            <w:bottom w:val="none" w:sz="0" w:space="0" w:color="auto"/>
            <w:right w:val="none" w:sz="0" w:space="0" w:color="auto"/>
          </w:divBdr>
        </w:div>
        <w:div w:id="932202728">
          <w:marLeft w:val="1224"/>
          <w:marRight w:val="0"/>
          <w:marTop w:val="120"/>
          <w:marBottom w:val="0"/>
          <w:divBdr>
            <w:top w:val="none" w:sz="0" w:space="0" w:color="auto"/>
            <w:left w:val="none" w:sz="0" w:space="0" w:color="auto"/>
            <w:bottom w:val="none" w:sz="0" w:space="0" w:color="auto"/>
            <w:right w:val="none" w:sz="0" w:space="0" w:color="auto"/>
          </w:divBdr>
        </w:div>
        <w:div w:id="993532155">
          <w:marLeft w:val="1224"/>
          <w:marRight w:val="0"/>
          <w:marTop w:val="120"/>
          <w:marBottom w:val="0"/>
          <w:divBdr>
            <w:top w:val="none" w:sz="0" w:space="0" w:color="auto"/>
            <w:left w:val="none" w:sz="0" w:space="0" w:color="auto"/>
            <w:bottom w:val="none" w:sz="0" w:space="0" w:color="auto"/>
            <w:right w:val="none" w:sz="0" w:space="0" w:color="auto"/>
          </w:divBdr>
        </w:div>
        <w:div w:id="1576357394">
          <w:marLeft w:val="1224"/>
          <w:marRight w:val="0"/>
          <w:marTop w:val="120"/>
          <w:marBottom w:val="0"/>
          <w:divBdr>
            <w:top w:val="none" w:sz="0" w:space="0" w:color="auto"/>
            <w:left w:val="none" w:sz="0" w:space="0" w:color="auto"/>
            <w:bottom w:val="none" w:sz="0" w:space="0" w:color="auto"/>
            <w:right w:val="none" w:sz="0" w:space="0" w:color="auto"/>
          </w:divBdr>
        </w:div>
        <w:div w:id="1757826686">
          <w:marLeft w:val="1224"/>
          <w:marRight w:val="0"/>
          <w:marTop w:val="120"/>
          <w:marBottom w:val="0"/>
          <w:divBdr>
            <w:top w:val="none" w:sz="0" w:space="0" w:color="auto"/>
            <w:left w:val="none" w:sz="0" w:space="0" w:color="auto"/>
            <w:bottom w:val="none" w:sz="0" w:space="0" w:color="auto"/>
            <w:right w:val="none" w:sz="0" w:space="0" w:color="auto"/>
          </w:divBdr>
        </w:div>
        <w:div w:id="1770465531">
          <w:marLeft w:val="1224"/>
          <w:marRight w:val="0"/>
          <w:marTop w:val="120"/>
          <w:marBottom w:val="0"/>
          <w:divBdr>
            <w:top w:val="none" w:sz="0" w:space="0" w:color="auto"/>
            <w:left w:val="none" w:sz="0" w:space="0" w:color="auto"/>
            <w:bottom w:val="none" w:sz="0" w:space="0" w:color="auto"/>
            <w:right w:val="none" w:sz="0" w:space="0" w:color="auto"/>
          </w:divBdr>
        </w:div>
      </w:divsChild>
    </w:div>
    <w:div w:id="1371371125">
      <w:bodyDiv w:val="1"/>
      <w:marLeft w:val="0"/>
      <w:marRight w:val="0"/>
      <w:marTop w:val="0"/>
      <w:marBottom w:val="0"/>
      <w:divBdr>
        <w:top w:val="none" w:sz="0" w:space="0" w:color="auto"/>
        <w:left w:val="none" w:sz="0" w:space="0" w:color="auto"/>
        <w:bottom w:val="none" w:sz="0" w:space="0" w:color="auto"/>
        <w:right w:val="none" w:sz="0" w:space="0" w:color="auto"/>
      </w:divBdr>
      <w:divsChild>
        <w:div w:id="1515680294">
          <w:marLeft w:val="936"/>
          <w:marRight w:val="0"/>
          <w:marTop w:val="200"/>
          <w:marBottom w:val="0"/>
          <w:divBdr>
            <w:top w:val="none" w:sz="0" w:space="0" w:color="auto"/>
            <w:left w:val="none" w:sz="0" w:space="0" w:color="auto"/>
            <w:bottom w:val="none" w:sz="0" w:space="0" w:color="auto"/>
            <w:right w:val="none" w:sz="0" w:space="0" w:color="auto"/>
          </w:divBdr>
        </w:div>
      </w:divsChild>
    </w:div>
    <w:div w:id="1374227580">
      <w:bodyDiv w:val="1"/>
      <w:marLeft w:val="0"/>
      <w:marRight w:val="0"/>
      <w:marTop w:val="0"/>
      <w:marBottom w:val="0"/>
      <w:divBdr>
        <w:top w:val="none" w:sz="0" w:space="0" w:color="auto"/>
        <w:left w:val="none" w:sz="0" w:space="0" w:color="auto"/>
        <w:bottom w:val="none" w:sz="0" w:space="0" w:color="auto"/>
        <w:right w:val="none" w:sz="0" w:space="0" w:color="auto"/>
      </w:divBdr>
      <w:divsChild>
        <w:div w:id="43873381">
          <w:marLeft w:val="1224"/>
          <w:marRight w:val="0"/>
          <w:marTop w:val="120"/>
          <w:marBottom w:val="0"/>
          <w:divBdr>
            <w:top w:val="none" w:sz="0" w:space="0" w:color="auto"/>
            <w:left w:val="none" w:sz="0" w:space="0" w:color="auto"/>
            <w:bottom w:val="none" w:sz="0" w:space="0" w:color="auto"/>
            <w:right w:val="none" w:sz="0" w:space="0" w:color="auto"/>
          </w:divBdr>
        </w:div>
        <w:div w:id="656571834">
          <w:marLeft w:val="1224"/>
          <w:marRight w:val="0"/>
          <w:marTop w:val="120"/>
          <w:marBottom w:val="0"/>
          <w:divBdr>
            <w:top w:val="none" w:sz="0" w:space="0" w:color="auto"/>
            <w:left w:val="none" w:sz="0" w:space="0" w:color="auto"/>
            <w:bottom w:val="none" w:sz="0" w:space="0" w:color="auto"/>
            <w:right w:val="none" w:sz="0" w:space="0" w:color="auto"/>
          </w:divBdr>
        </w:div>
        <w:div w:id="851458635">
          <w:marLeft w:val="1224"/>
          <w:marRight w:val="0"/>
          <w:marTop w:val="120"/>
          <w:marBottom w:val="0"/>
          <w:divBdr>
            <w:top w:val="none" w:sz="0" w:space="0" w:color="auto"/>
            <w:left w:val="none" w:sz="0" w:space="0" w:color="auto"/>
            <w:bottom w:val="none" w:sz="0" w:space="0" w:color="auto"/>
            <w:right w:val="none" w:sz="0" w:space="0" w:color="auto"/>
          </w:divBdr>
        </w:div>
        <w:div w:id="1492596005">
          <w:marLeft w:val="1224"/>
          <w:marRight w:val="0"/>
          <w:marTop w:val="120"/>
          <w:marBottom w:val="0"/>
          <w:divBdr>
            <w:top w:val="none" w:sz="0" w:space="0" w:color="auto"/>
            <w:left w:val="none" w:sz="0" w:space="0" w:color="auto"/>
            <w:bottom w:val="none" w:sz="0" w:space="0" w:color="auto"/>
            <w:right w:val="none" w:sz="0" w:space="0" w:color="auto"/>
          </w:divBdr>
        </w:div>
        <w:div w:id="2004120925">
          <w:marLeft w:val="1224"/>
          <w:marRight w:val="0"/>
          <w:marTop w:val="120"/>
          <w:marBottom w:val="0"/>
          <w:divBdr>
            <w:top w:val="none" w:sz="0" w:space="0" w:color="auto"/>
            <w:left w:val="none" w:sz="0" w:space="0" w:color="auto"/>
            <w:bottom w:val="none" w:sz="0" w:space="0" w:color="auto"/>
            <w:right w:val="none" w:sz="0" w:space="0" w:color="auto"/>
          </w:divBdr>
        </w:div>
      </w:divsChild>
    </w:div>
    <w:div w:id="1443962364">
      <w:bodyDiv w:val="1"/>
      <w:marLeft w:val="0"/>
      <w:marRight w:val="0"/>
      <w:marTop w:val="0"/>
      <w:marBottom w:val="0"/>
      <w:divBdr>
        <w:top w:val="none" w:sz="0" w:space="0" w:color="auto"/>
        <w:left w:val="none" w:sz="0" w:space="0" w:color="auto"/>
        <w:bottom w:val="none" w:sz="0" w:space="0" w:color="auto"/>
        <w:right w:val="none" w:sz="0" w:space="0" w:color="auto"/>
      </w:divBdr>
    </w:div>
    <w:div w:id="1451969722">
      <w:bodyDiv w:val="1"/>
      <w:marLeft w:val="0"/>
      <w:marRight w:val="0"/>
      <w:marTop w:val="0"/>
      <w:marBottom w:val="0"/>
      <w:divBdr>
        <w:top w:val="none" w:sz="0" w:space="0" w:color="auto"/>
        <w:left w:val="none" w:sz="0" w:space="0" w:color="auto"/>
        <w:bottom w:val="none" w:sz="0" w:space="0" w:color="auto"/>
        <w:right w:val="none" w:sz="0" w:space="0" w:color="auto"/>
      </w:divBdr>
      <w:divsChild>
        <w:div w:id="1390417670">
          <w:marLeft w:val="547"/>
          <w:marRight w:val="0"/>
          <w:marTop w:val="0"/>
          <w:marBottom w:val="0"/>
          <w:divBdr>
            <w:top w:val="none" w:sz="0" w:space="0" w:color="auto"/>
            <w:left w:val="none" w:sz="0" w:space="0" w:color="auto"/>
            <w:bottom w:val="none" w:sz="0" w:space="0" w:color="auto"/>
            <w:right w:val="none" w:sz="0" w:space="0" w:color="auto"/>
          </w:divBdr>
        </w:div>
      </w:divsChild>
    </w:div>
    <w:div w:id="1475293542">
      <w:bodyDiv w:val="1"/>
      <w:marLeft w:val="0"/>
      <w:marRight w:val="0"/>
      <w:marTop w:val="0"/>
      <w:marBottom w:val="0"/>
      <w:divBdr>
        <w:top w:val="none" w:sz="0" w:space="0" w:color="auto"/>
        <w:left w:val="none" w:sz="0" w:space="0" w:color="auto"/>
        <w:bottom w:val="none" w:sz="0" w:space="0" w:color="auto"/>
        <w:right w:val="none" w:sz="0" w:space="0" w:color="auto"/>
      </w:divBdr>
    </w:div>
    <w:div w:id="1484932239">
      <w:bodyDiv w:val="1"/>
      <w:marLeft w:val="0"/>
      <w:marRight w:val="0"/>
      <w:marTop w:val="0"/>
      <w:marBottom w:val="0"/>
      <w:divBdr>
        <w:top w:val="none" w:sz="0" w:space="0" w:color="auto"/>
        <w:left w:val="none" w:sz="0" w:space="0" w:color="auto"/>
        <w:bottom w:val="none" w:sz="0" w:space="0" w:color="auto"/>
        <w:right w:val="none" w:sz="0" w:space="0" w:color="auto"/>
      </w:divBdr>
    </w:div>
    <w:div w:id="1506703583">
      <w:bodyDiv w:val="1"/>
      <w:marLeft w:val="0"/>
      <w:marRight w:val="0"/>
      <w:marTop w:val="0"/>
      <w:marBottom w:val="0"/>
      <w:divBdr>
        <w:top w:val="none" w:sz="0" w:space="0" w:color="auto"/>
        <w:left w:val="none" w:sz="0" w:space="0" w:color="auto"/>
        <w:bottom w:val="none" w:sz="0" w:space="0" w:color="auto"/>
        <w:right w:val="none" w:sz="0" w:space="0" w:color="auto"/>
      </w:divBdr>
    </w:div>
    <w:div w:id="1553348450">
      <w:bodyDiv w:val="1"/>
      <w:marLeft w:val="0"/>
      <w:marRight w:val="0"/>
      <w:marTop w:val="0"/>
      <w:marBottom w:val="0"/>
      <w:divBdr>
        <w:top w:val="none" w:sz="0" w:space="0" w:color="auto"/>
        <w:left w:val="none" w:sz="0" w:space="0" w:color="auto"/>
        <w:bottom w:val="none" w:sz="0" w:space="0" w:color="auto"/>
        <w:right w:val="none" w:sz="0" w:space="0" w:color="auto"/>
      </w:divBdr>
    </w:div>
    <w:div w:id="1612513890">
      <w:bodyDiv w:val="1"/>
      <w:marLeft w:val="0"/>
      <w:marRight w:val="0"/>
      <w:marTop w:val="0"/>
      <w:marBottom w:val="0"/>
      <w:divBdr>
        <w:top w:val="none" w:sz="0" w:space="0" w:color="auto"/>
        <w:left w:val="none" w:sz="0" w:space="0" w:color="auto"/>
        <w:bottom w:val="none" w:sz="0" w:space="0" w:color="auto"/>
        <w:right w:val="none" w:sz="0" w:space="0" w:color="auto"/>
      </w:divBdr>
    </w:div>
    <w:div w:id="1635023592">
      <w:bodyDiv w:val="1"/>
      <w:marLeft w:val="0"/>
      <w:marRight w:val="0"/>
      <w:marTop w:val="0"/>
      <w:marBottom w:val="0"/>
      <w:divBdr>
        <w:top w:val="none" w:sz="0" w:space="0" w:color="auto"/>
        <w:left w:val="none" w:sz="0" w:space="0" w:color="auto"/>
        <w:bottom w:val="none" w:sz="0" w:space="0" w:color="auto"/>
        <w:right w:val="none" w:sz="0" w:space="0" w:color="auto"/>
      </w:divBdr>
    </w:div>
    <w:div w:id="1669558911">
      <w:bodyDiv w:val="1"/>
      <w:marLeft w:val="0"/>
      <w:marRight w:val="0"/>
      <w:marTop w:val="0"/>
      <w:marBottom w:val="0"/>
      <w:divBdr>
        <w:top w:val="none" w:sz="0" w:space="0" w:color="auto"/>
        <w:left w:val="none" w:sz="0" w:space="0" w:color="auto"/>
        <w:bottom w:val="none" w:sz="0" w:space="0" w:color="auto"/>
        <w:right w:val="none" w:sz="0" w:space="0" w:color="auto"/>
      </w:divBdr>
    </w:div>
    <w:div w:id="1675768812">
      <w:bodyDiv w:val="1"/>
      <w:marLeft w:val="0"/>
      <w:marRight w:val="0"/>
      <w:marTop w:val="0"/>
      <w:marBottom w:val="0"/>
      <w:divBdr>
        <w:top w:val="none" w:sz="0" w:space="0" w:color="auto"/>
        <w:left w:val="none" w:sz="0" w:space="0" w:color="auto"/>
        <w:bottom w:val="none" w:sz="0" w:space="0" w:color="auto"/>
        <w:right w:val="none" w:sz="0" w:space="0" w:color="auto"/>
      </w:divBdr>
    </w:div>
    <w:div w:id="1687638627">
      <w:bodyDiv w:val="1"/>
      <w:marLeft w:val="0"/>
      <w:marRight w:val="0"/>
      <w:marTop w:val="0"/>
      <w:marBottom w:val="0"/>
      <w:divBdr>
        <w:top w:val="none" w:sz="0" w:space="0" w:color="auto"/>
        <w:left w:val="none" w:sz="0" w:space="0" w:color="auto"/>
        <w:bottom w:val="none" w:sz="0" w:space="0" w:color="auto"/>
        <w:right w:val="none" w:sz="0" w:space="0" w:color="auto"/>
      </w:divBdr>
    </w:div>
    <w:div w:id="1702702782">
      <w:bodyDiv w:val="1"/>
      <w:marLeft w:val="0"/>
      <w:marRight w:val="0"/>
      <w:marTop w:val="0"/>
      <w:marBottom w:val="0"/>
      <w:divBdr>
        <w:top w:val="none" w:sz="0" w:space="0" w:color="auto"/>
        <w:left w:val="none" w:sz="0" w:space="0" w:color="auto"/>
        <w:bottom w:val="none" w:sz="0" w:space="0" w:color="auto"/>
        <w:right w:val="none" w:sz="0" w:space="0" w:color="auto"/>
      </w:divBdr>
    </w:div>
    <w:div w:id="1750270922">
      <w:bodyDiv w:val="1"/>
      <w:marLeft w:val="0"/>
      <w:marRight w:val="0"/>
      <w:marTop w:val="0"/>
      <w:marBottom w:val="0"/>
      <w:divBdr>
        <w:top w:val="none" w:sz="0" w:space="0" w:color="auto"/>
        <w:left w:val="none" w:sz="0" w:space="0" w:color="auto"/>
        <w:bottom w:val="none" w:sz="0" w:space="0" w:color="auto"/>
        <w:right w:val="none" w:sz="0" w:space="0" w:color="auto"/>
      </w:divBdr>
    </w:div>
    <w:div w:id="1752266879">
      <w:bodyDiv w:val="1"/>
      <w:marLeft w:val="0"/>
      <w:marRight w:val="0"/>
      <w:marTop w:val="0"/>
      <w:marBottom w:val="0"/>
      <w:divBdr>
        <w:top w:val="none" w:sz="0" w:space="0" w:color="auto"/>
        <w:left w:val="none" w:sz="0" w:space="0" w:color="auto"/>
        <w:bottom w:val="none" w:sz="0" w:space="0" w:color="auto"/>
        <w:right w:val="none" w:sz="0" w:space="0" w:color="auto"/>
      </w:divBdr>
    </w:div>
    <w:div w:id="1767655975">
      <w:bodyDiv w:val="1"/>
      <w:marLeft w:val="0"/>
      <w:marRight w:val="0"/>
      <w:marTop w:val="0"/>
      <w:marBottom w:val="0"/>
      <w:divBdr>
        <w:top w:val="none" w:sz="0" w:space="0" w:color="auto"/>
        <w:left w:val="none" w:sz="0" w:space="0" w:color="auto"/>
        <w:bottom w:val="none" w:sz="0" w:space="0" w:color="auto"/>
        <w:right w:val="none" w:sz="0" w:space="0" w:color="auto"/>
      </w:divBdr>
    </w:div>
    <w:div w:id="1819422107">
      <w:bodyDiv w:val="1"/>
      <w:marLeft w:val="0"/>
      <w:marRight w:val="0"/>
      <w:marTop w:val="0"/>
      <w:marBottom w:val="0"/>
      <w:divBdr>
        <w:top w:val="none" w:sz="0" w:space="0" w:color="auto"/>
        <w:left w:val="none" w:sz="0" w:space="0" w:color="auto"/>
        <w:bottom w:val="none" w:sz="0" w:space="0" w:color="auto"/>
        <w:right w:val="none" w:sz="0" w:space="0" w:color="auto"/>
      </w:divBdr>
    </w:div>
    <w:div w:id="1910922091">
      <w:bodyDiv w:val="1"/>
      <w:marLeft w:val="0"/>
      <w:marRight w:val="0"/>
      <w:marTop w:val="0"/>
      <w:marBottom w:val="0"/>
      <w:divBdr>
        <w:top w:val="none" w:sz="0" w:space="0" w:color="auto"/>
        <w:left w:val="none" w:sz="0" w:space="0" w:color="auto"/>
        <w:bottom w:val="none" w:sz="0" w:space="0" w:color="auto"/>
        <w:right w:val="none" w:sz="0" w:space="0" w:color="auto"/>
      </w:divBdr>
    </w:div>
    <w:div w:id="1950314699">
      <w:bodyDiv w:val="1"/>
      <w:marLeft w:val="0"/>
      <w:marRight w:val="0"/>
      <w:marTop w:val="0"/>
      <w:marBottom w:val="0"/>
      <w:divBdr>
        <w:top w:val="none" w:sz="0" w:space="0" w:color="auto"/>
        <w:left w:val="none" w:sz="0" w:space="0" w:color="auto"/>
        <w:bottom w:val="none" w:sz="0" w:space="0" w:color="auto"/>
        <w:right w:val="none" w:sz="0" w:space="0" w:color="auto"/>
      </w:divBdr>
      <w:divsChild>
        <w:div w:id="2094079872">
          <w:marLeft w:val="547"/>
          <w:marRight w:val="0"/>
          <w:marTop w:val="0"/>
          <w:marBottom w:val="0"/>
          <w:divBdr>
            <w:top w:val="none" w:sz="0" w:space="0" w:color="auto"/>
            <w:left w:val="none" w:sz="0" w:space="0" w:color="auto"/>
            <w:bottom w:val="none" w:sz="0" w:space="0" w:color="auto"/>
            <w:right w:val="none" w:sz="0" w:space="0" w:color="auto"/>
          </w:divBdr>
        </w:div>
      </w:divsChild>
    </w:div>
    <w:div w:id="2027517820">
      <w:bodyDiv w:val="1"/>
      <w:marLeft w:val="0"/>
      <w:marRight w:val="0"/>
      <w:marTop w:val="0"/>
      <w:marBottom w:val="0"/>
      <w:divBdr>
        <w:top w:val="none" w:sz="0" w:space="0" w:color="auto"/>
        <w:left w:val="none" w:sz="0" w:space="0" w:color="auto"/>
        <w:bottom w:val="none" w:sz="0" w:space="0" w:color="auto"/>
        <w:right w:val="none" w:sz="0" w:space="0" w:color="auto"/>
      </w:divBdr>
    </w:div>
    <w:div w:id="2058120178">
      <w:bodyDiv w:val="1"/>
      <w:marLeft w:val="0"/>
      <w:marRight w:val="0"/>
      <w:marTop w:val="0"/>
      <w:marBottom w:val="0"/>
      <w:divBdr>
        <w:top w:val="none" w:sz="0" w:space="0" w:color="auto"/>
        <w:left w:val="none" w:sz="0" w:space="0" w:color="auto"/>
        <w:bottom w:val="none" w:sz="0" w:space="0" w:color="auto"/>
        <w:right w:val="none" w:sz="0" w:space="0" w:color="auto"/>
      </w:divBdr>
    </w:div>
    <w:div w:id="2069912766">
      <w:bodyDiv w:val="1"/>
      <w:marLeft w:val="0"/>
      <w:marRight w:val="0"/>
      <w:marTop w:val="0"/>
      <w:marBottom w:val="0"/>
      <w:divBdr>
        <w:top w:val="none" w:sz="0" w:space="0" w:color="auto"/>
        <w:left w:val="none" w:sz="0" w:space="0" w:color="auto"/>
        <w:bottom w:val="none" w:sz="0" w:space="0" w:color="auto"/>
        <w:right w:val="none" w:sz="0" w:space="0" w:color="auto"/>
      </w:divBdr>
    </w:div>
    <w:div w:id="2105101235">
      <w:bodyDiv w:val="1"/>
      <w:marLeft w:val="0"/>
      <w:marRight w:val="0"/>
      <w:marTop w:val="0"/>
      <w:marBottom w:val="0"/>
      <w:divBdr>
        <w:top w:val="none" w:sz="0" w:space="0" w:color="auto"/>
        <w:left w:val="none" w:sz="0" w:space="0" w:color="auto"/>
        <w:bottom w:val="none" w:sz="0" w:space="0" w:color="auto"/>
        <w:right w:val="none" w:sz="0" w:space="0" w:color="auto"/>
      </w:divBdr>
    </w:div>
    <w:div w:id="2106919853">
      <w:bodyDiv w:val="1"/>
      <w:marLeft w:val="0"/>
      <w:marRight w:val="0"/>
      <w:marTop w:val="0"/>
      <w:marBottom w:val="0"/>
      <w:divBdr>
        <w:top w:val="none" w:sz="0" w:space="0" w:color="auto"/>
        <w:left w:val="none" w:sz="0" w:space="0" w:color="auto"/>
        <w:bottom w:val="none" w:sz="0" w:space="0" w:color="auto"/>
        <w:right w:val="none" w:sz="0" w:space="0" w:color="auto"/>
      </w:divBdr>
    </w:div>
    <w:div w:id="2109539307">
      <w:bodyDiv w:val="1"/>
      <w:marLeft w:val="0"/>
      <w:marRight w:val="0"/>
      <w:marTop w:val="0"/>
      <w:marBottom w:val="0"/>
      <w:divBdr>
        <w:top w:val="none" w:sz="0" w:space="0" w:color="auto"/>
        <w:left w:val="none" w:sz="0" w:space="0" w:color="auto"/>
        <w:bottom w:val="none" w:sz="0" w:space="0" w:color="auto"/>
        <w:right w:val="none" w:sz="0" w:space="0" w:color="auto"/>
      </w:divBdr>
    </w:div>
    <w:div w:id="2134400758">
      <w:bodyDiv w:val="1"/>
      <w:marLeft w:val="0"/>
      <w:marRight w:val="0"/>
      <w:marTop w:val="0"/>
      <w:marBottom w:val="0"/>
      <w:divBdr>
        <w:top w:val="none" w:sz="0" w:space="0" w:color="auto"/>
        <w:left w:val="none" w:sz="0" w:space="0" w:color="auto"/>
        <w:bottom w:val="none" w:sz="0" w:space="0" w:color="auto"/>
        <w:right w:val="none" w:sz="0" w:space="0" w:color="auto"/>
      </w:divBdr>
      <w:divsChild>
        <w:div w:id="777065446">
          <w:marLeft w:val="547"/>
          <w:marRight w:val="0"/>
          <w:marTop w:val="0"/>
          <w:marBottom w:val="0"/>
          <w:divBdr>
            <w:top w:val="none" w:sz="0" w:space="0" w:color="auto"/>
            <w:left w:val="none" w:sz="0" w:space="0" w:color="auto"/>
            <w:bottom w:val="none" w:sz="0" w:space="0" w:color="auto"/>
            <w:right w:val="none" w:sz="0" w:space="0" w:color="auto"/>
          </w:divBdr>
        </w:div>
      </w:divsChild>
    </w:div>
    <w:div w:id="2136487440">
      <w:bodyDiv w:val="1"/>
      <w:marLeft w:val="0"/>
      <w:marRight w:val="0"/>
      <w:marTop w:val="0"/>
      <w:marBottom w:val="0"/>
      <w:divBdr>
        <w:top w:val="none" w:sz="0" w:space="0" w:color="auto"/>
        <w:left w:val="none" w:sz="0" w:space="0" w:color="auto"/>
        <w:bottom w:val="none" w:sz="0" w:space="0" w:color="auto"/>
        <w:right w:val="none" w:sz="0" w:space="0" w:color="auto"/>
      </w:divBdr>
    </w:div>
    <w:div w:id="2147120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microsoft.com/office/2007/relationships/diagramDrawing" Target="diagrams/drawing2.xml"/><Relationship Id="rId42" Type="http://schemas.openxmlformats.org/officeDocument/2006/relationships/image" Target="media/image18.png"/><Relationship Id="rId63" Type="http://schemas.openxmlformats.org/officeDocument/2006/relationships/diagramLayout" Target="diagrams/layout5.xml"/><Relationship Id="rId84" Type="http://schemas.openxmlformats.org/officeDocument/2006/relationships/diagramLayout" Target="diagrams/layout8.xml"/><Relationship Id="rId138" Type="http://schemas.openxmlformats.org/officeDocument/2006/relationships/image" Target="media/image630.png"/><Relationship Id="rId107" Type="http://schemas.openxmlformats.org/officeDocument/2006/relationships/image" Target="media/image38.png"/><Relationship Id="rId11" Type="http://schemas.openxmlformats.org/officeDocument/2006/relationships/image" Target="media/image3.png"/><Relationship Id="rId32" Type="http://schemas.openxmlformats.org/officeDocument/2006/relationships/image" Target="media/image11.gif"/><Relationship Id="rId37" Type="http://schemas.openxmlformats.org/officeDocument/2006/relationships/image" Target="media/image13.png"/><Relationship Id="rId53" Type="http://schemas.openxmlformats.org/officeDocument/2006/relationships/diagramQuickStyle" Target="diagrams/quickStyle3.xml"/><Relationship Id="rId58" Type="http://schemas.openxmlformats.org/officeDocument/2006/relationships/diagramQuickStyle" Target="diagrams/quickStyle4.xml"/><Relationship Id="rId74" Type="http://schemas.openxmlformats.org/officeDocument/2006/relationships/comments" Target="comments.xml"/><Relationship Id="rId79" Type="http://schemas.openxmlformats.org/officeDocument/2006/relationships/diagramColors" Target="diagrams/colors7.xml"/><Relationship Id="rId102" Type="http://schemas.microsoft.com/office/2007/relationships/diagramDrawing" Target="diagrams/drawing11.xml"/><Relationship Id="rId123" Type="http://schemas.openxmlformats.org/officeDocument/2006/relationships/image" Target="media/image54.png"/><Relationship Id="rId128" Type="http://schemas.openxmlformats.org/officeDocument/2006/relationships/image" Target="media/image59.png"/><Relationship Id="rId144" Type="http://schemas.microsoft.com/office/2016/09/relationships/commentsIds" Target="commentsIds.xml"/><Relationship Id="rId5" Type="http://schemas.openxmlformats.org/officeDocument/2006/relationships/webSettings" Target="webSettings.xml"/><Relationship Id="rId90" Type="http://schemas.openxmlformats.org/officeDocument/2006/relationships/diagramQuickStyle" Target="diagrams/quickStyle9.xml"/><Relationship Id="rId95" Type="http://schemas.openxmlformats.org/officeDocument/2006/relationships/diagramQuickStyle" Target="diagrams/quickStyle10.xml"/><Relationship Id="rId22" Type="http://schemas.openxmlformats.org/officeDocument/2006/relationships/image" Target="media/image4.jpeg"/><Relationship Id="rId27" Type="http://schemas.openxmlformats.org/officeDocument/2006/relationships/image" Target="media/image70.png"/><Relationship Id="rId43" Type="http://schemas.openxmlformats.org/officeDocument/2006/relationships/image" Target="media/image19.jpeg"/><Relationship Id="rId48" Type="http://schemas.openxmlformats.org/officeDocument/2006/relationships/image" Target="media/image23.png"/><Relationship Id="rId64" Type="http://schemas.openxmlformats.org/officeDocument/2006/relationships/diagramQuickStyle" Target="diagrams/quickStyle5.xml"/><Relationship Id="rId69" Type="http://schemas.openxmlformats.org/officeDocument/2006/relationships/diagramQuickStyle" Target="diagrams/quickStyle6.xm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diagramQuickStyle" Target="diagrams/quickStyle12.xml"/><Relationship Id="rId139" Type="http://schemas.openxmlformats.org/officeDocument/2006/relationships/header" Target="header1.xml"/><Relationship Id="rId80" Type="http://schemas.microsoft.com/office/2007/relationships/diagramDrawing" Target="diagrams/drawing7.xml"/><Relationship Id="rId85" Type="http://schemas.openxmlformats.org/officeDocument/2006/relationships/diagramQuickStyle" Target="diagrams/quickStyle8.xml"/><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image" Target="media/image100.png"/><Relationship Id="rId38" Type="http://schemas.openxmlformats.org/officeDocument/2006/relationships/image" Target="media/image14.JPG"/><Relationship Id="rId59" Type="http://schemas.openxmlformats.org/officeDocument/2006/relationships/diagramColors" Target="diagrams/colors4.xml"/><Relationship Id="rId103" Type="http://schemas.openxmlformats.org/officeDocument/2006/relationships/image" Target="media/image35.emf"/><Relationship Id="rId108" Type="http://schemas.openxmlformats.org/officeDocument/2006/relationships/image" Target="media/image39.png"/><Relationship Id="rId124" Type="http://schemas.openxmlformats.org/officeDocument/2006/relationships/image" Target="media/image55.png"/><Relationship Id="rId129" Type="http://schemas.openxmlformats.org/officeDocument/2006/relationships/image" Target="media/image60.png"/><Relationship Id="rId54" Type="http://schemas.openxmlformats.org/officeDocument/2006/relationships/diagramColors" Target="diagrams/colors3.xml"/><Relationship Id="rId70" Type="http://schemas.openxmlformats.org/officeDocument/2006/relationships/diagramColors" Target="diagrams/colors6.xml"/><Relationship Id="rId75" Type="http://schemas.microsoft.com/office/2011/relationships/commentsExtended" Target="commentsExtended.xml"/><Relationship Id="rId91" Type="http://schemas.openxmlformats.org/officeDocument/2006/relationships/diagramColors" Target="diagrams/colors9.xml"/><Relationship Id="rId96" Type="http://schemas.openxmlformats.org/officeDocument/2006/relationships/diagramColors" Target="diagrams/colors10.xm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image" Target="media/image20.jpeg"/><Relationship Id="rId60" Type="http://schemas.microsoft.com/office/2007/relationships/diagramDrawing" Target="diagrams/drawing4.xml"/><Relationship Id="rId65" Type="http://schemas.openxmlformats.org/officeDocument/2006/relationships/diagramColors" Target="diagrams/colors5.xml"/><Relationship Id="rId81" Type="http://schemas.openxmlformats.org/officeDocument/2006/relationships/image" Target="media/image33.jpg"/><Relationship Id="rId86" Type="http://schemas.openxmlformats.org/officeDocument/2006/relationships/diagramColors" Target="diagrams/colors8.xml"/><Relationship Id="rId130" Type="http://schemas.openxmlformats.org/officeDocument/2006/relationships/image" Target="media/image61.png"/><Relationship Id="rId135" Type="http://schemas.openxmlformats.org/officeDocument/2006/relationships/diagramColors" Target="diagrams/colors12.xm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15.JPG"/><Relationship Id="rId109" Type="http://schemas.openxmlformats.org/officeDocument/2006/relationships/image" Target="media/image40.png"/><Relationship Id="rId34" Type="http://schemas.openxmlformats.org/officeDocument/2006/relationships/image" Target="media/image110.gif"/><Relationship Id="rId50" Type="http://schemas.openxmlformats.org/officeDocument/2006/relationships/image" Target="media/image25.png"/><Relationship Id="rId55" Type="http://schemas.microsoft.com/office/2007/relationships/diagramDrawing" Target="diagrams/drawing3.xml"/><Relationship Id="rId76" Type="http://schemas.openxmlformats.org/officeDocument/2006/relationships/diagramData" Target="diagrams/data7.xml"/><Relationship Id="rId97" Type="http://schemas.microsoft.com/office/2007/relationships/diagramDrawing" Target="diagrams/drawing10.xml"/><Relationship Id="rId104" Type="http://schemas.openxmlformats.org/officeDocument/2006/relationships/package" Target="embeddings/Microsoft_Excel____1.xlsx"/><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fontTable" Target="fontTable.xml"/><Relationship Id="rId7" Type="http://schemas.openxmlformats.org/officeDocument/2006/relationships/endnotes" Target="endnotes.xml"/><Relationship Id="rId71" Type="http://schemas.microsoft.com/office/2007/relationships/diagramDrawing" Target="diagrams/drawing6.xml"/><Relationship Id="rId92" Type="http://schemas.microsoft.com/office/2007/relationships/diagramDrawing" Target="diagrams/drawing9.xml"/><Relationship Id="rId2" Type="http://schemas.openxmlformats.org/officeDocument/2006/relationships/numbering" Target="numbering.xml"/><Relationship Id="rId29" Type="http://schemas.openxmlformats.org/officeDocument/2006/relationships/image" Target="media/image80.png"/><Relationship Id="rId24" Type="http://schemas.openxmlformats.org/officeDocument/2006/relationships/image" Target="media/image6.png"/><Relationship Id="rId40" Type="http://schemas.openxmlformats.org/officeDocument/2006/relationships/image" Target="media/image16.JPG"/><Relationship Id="rId45" Type="http://schemas.openxmlformats.org/officeDocument/2006/relationships/image" Target="media/image21.png"/><Relationship Id="rId66" Type="http://schemas.microsoft.com/office/2007/relationships/diagramDrawing" Target="diagrams/drawing5.xml"/><Relationship Id="rId87" Type="http://schemas.microsoft.com/office/2007/relationships/diagramDrawing" Target="diagrams/drawing8.xml"/><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62.png"/><Relationship Id="rId136" Type="http://schemas.microsoft.com/office/2007/relationships/diagramDrawing" Target="diagrams/drawing12.xml"/><Relationship Id="rId61" Type="http://schemas.openxmlformats.org/officeDocument/2006/relationships/image" Target="media/image26.png"/><Relationship Id="rId82" Type="http://schemas.openxmlformats.org/officeDocument/2006/relationships/image" Target="media/image34.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image" Target="media/image9.JPG"/><Relationship Id="rId35" Type="http://schemas.openxmlformats.org/officeDocument/2006/relationships/image" Target="media/image15.gif"/><Relationship Id="rId56" Type="http://schemas.openxmlformats.org/officeDocument/2006/relationships/diagramData" Target="diagrams/data4.xml"/><Relationship Id="rId77" Type="http://schemas.openxmlformats.org/officeDocument/2006/relationships/diagramLayout" Target="diagrams/layout7.xml"/><Relationship Id="rId100" Type="http://schemas.openxmlformats.org/officeDocument/2006/relationships/diagramQuickStyle" Target="diagrams/quickStyle11.xml"/><Relationship Id="rId105" Type="http://schemas.openxmlformats.org/officeDocument/2006/relationships/image" Target="media/image36.png"/><Relationship Id="rId126"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diagramData" Target="diagrams/data3.xml"/><Relationship Id="rId72" Type="http://schemas.openxmlformats.org/officeDocument/2006/relationships/image" Target="media/image27.emf"/><Relationship Id="rId93" Type="http://schemas.openxmlformats.org/officeDocument/2006/relationships/diagramData" Target="diagrams/data10.xml"/><Relationship Id="rId98" Type="http://schemas.openxmlformats.org/officeDocument/2006/relationships/diagramData" Target="diagrams/data11.xml"/><Relationship Id="rId121" Type="http://schemas.openxmlformats.org/officeDocument/2006/relationships/image" Target="media/image52.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64.png"/><Relationship Id="rId46" Type="http://schemas.openxmlformats.org/officeDocument/2006/relationships/oleObject" Target="embeddings/oleObject1.bin"/><Relationship Id="rId67" Type="http://schemas.openxmlformats.org/officeDocument/2006/relationships/diagramData" Target="diagrams/data6.xml"/><Relationship Id="rId116" Type="http://schemas.openxmlformats.org/officeDocument/2006/relationships/image" Target="media/image47.png"/><Relationship Id="rId137" Type="http://schemas.openxmlformats.org/officeDocument/2006/relationships/image" Target="media/image63.png"/><Relationship Id="rId20" Type="http://schemas.openxmlformats.org/officeDocument/2006/relationships/diagramColors" Target="diagrams/colors2.xml"/><Relationship Id="rId41" Type="http://schemas.openxmlformats.org/officeDocument/2006/relationships/image" Target="media/image17.JPG"/><Relationship Id="rId62" Type="http://schemas.openxmlformats.org/officeDocument/2006/relationships/diagramData" Target="diagrams/data5.xml"/><Relationship Id="rId83" Type="http://schemas.openxmlformats.org/officeDocument/2006/relationships/diagramData" Target="diagrams/data8.xml"/><Relationship Id="rId88" Type="http://schemas.openxmlformats.org/officeDocument/2006/relationships/diagramData" Target="diagrams/data9.xml"/><Relationship Id="rId111" Type="http://schemas.openxmlformats.org/officeDocument/2006/relationships/image" Target="media/image42.png"/><Relationship Id="rId132" Type="http://schemas.openxmlformats.org/officeDocument/2006/relationships/diagramData" Target="diagrams/data12.xml"/><Relationship Id="rId15" Type="http://schemas.openxmlformats.org/officeDocument/2006/relationships/diagramColors" Target="diagrams/colors1.xml"/><Relationship Id="rId36" Type="http://schemas.openxmlformats.org/officeDocument/2006/relationships/image" Target="media/image12.png"/><Relationship Id="rId57" Type="http://schemas.openxmlformats.org/officeDocument/2006/relationships/diagramLayout" Target="diagrams/layout4.xm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image" Target="media/image20.png"/><Relationship Id="rId31" Type="http://schemas.openxmlformats.org/officeDocument/2006/relationships/image" Target="media/image10.png"/><Relationship Id="rId52" Type="http://schemas.openxmlformats.org/officeDocument/2006/relationships/diagramLayout" Target="diagrams/layout3.xml"/><Relationship Id="rId73" Type="http://schemas.openxmlformats.org/officeDocument/2006/relationships/package" Target="embeddings/Microsoft_Excel____.xlsx"/><Relationship Id="rId78" Type="http://schemas.openxmlformats.org/officeDocument/2006/relationships/diagramQuickStyle" Target="diagrams/quickStyle7.xml"/><Relationship Id="rId94" Type="http://schemas.openxmlformats.org/officeDocument/2006/relationships/diagramLayout" Target="diagrams/layout10.xml"/><Relationship Id="rId99" Type="http://schemas.openxmlformats.org/officeDocument/2006/relationships/diagramLayout" Target="diagrams/layout11.xml"/><Relationship Id="rId101" Type="http://schemas.openxmlformats.org/officeDocument/2006/relationships/diagramColors" Target="diagrams/colors11.xml"/><Relationship Id="rId122" Type="http://schemas.openxmlformats.org/officeDocument/2006/relationships/image" Target="media/image5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7.png"/><Relationship Id="rId47" Type="http://schemas.openxmlformats.org/officeDocument/2006/relationships/image" Target="media/image22.png"/><Relationship Id="rId68" Type="http://schemas.openxmlformats.org/officeDocument/2006/relationships/diagramLayout" Target="diagrams/layout6.xml"/><Relationship Id="rId89" Type="http://schemas.openxmlformats.org/officeDocument/2006/relationships/diagramLayout" Target="diagrams/layout9.xml"/><Relationship Id="rId112" Type="http://schemas.openxmlformats.org/officeDocument/2006/relationships/image" Target="media/image43.png"/><Relationship Id="rId133" Type="http://schemas.openxmlformats.org/officeDocument/2006/relationships/diagramLayout" Target="diagrams/layout12.xml"/><Relationship Id="rId16" Type="http://schemas.microsoft.com/office/2007/relationships/diagramDrawing" Target="diagrams/drawing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diagrams/_rels/data12.xml.rels><?xml version="1.0" encoding="UTF-8" standalone="yes"?>
<Relationships xmlns="http://schemas.openxmlformats.org/package/2006/relationships"><Relationship Id="rId8" Type="http://schemas.openxmlformats.org/officeDocument/2006/relationships/image" Target="../media/image32.gif"/><Relationship Id="rId3" Type="http://schemas.openxmlformats.org/officeDocument/2006/relationships/image" Target="../media/image29.png"/><Relationship Id="rId7" Type="http://schemas.openxmlformats.org/officeDocument/2006/relationships/hyperlink" Target="http://publicdomainq.net/business-phone-0007810/" TargetMode="External"/><Relationship Id="rId2" Type="http://schemas.openxmlformats.org/officeDocument/2006/relationships/hyperlink" Target="https://pl.wikipedia.org/wiki/Skype" TargetMode="External"/><Relationship Id="rId1" Type="http://schemas.openxmlformats.org/officeDocument/2006/relationships/image" Target="../media/image28.png"/><Relationship Id="rId6" Type="http://schemas.openxmlformats.org/officeDocument/2006/relationships/image" Target="../media/image31.jpeg"/><Relationship Id="rId5" Type="http://schemas.openxmlformats.org/officeDocument/2006/relationships/hyperlink" Target="https://zh.wikipedia.org/zh-tw/File:Mail-reply-all.svg" TargetMode="External"/><Relationship Id="rId4" Type="http://schemas.openxmlformats.org/officeDocument/2006/relationships/image" Target="../media/image30.png"/></Relationships>
</file>

<file path=word/diagrams/_rels/data7.xml.rels><?xml version="1.0" encoding="UTF-8" standalone="yes"?>
<Relationships xmlns="http://schemas.openxmlformats.org/package/2006/relationships"><Relationship Id="rId8" Type="http://schemas.openxmlformats.org/officeDocument/2006/relationships/image" Target="../media/image32.gif"/><Relationship Id="rId3" Type="http://schemas.openxmlformats.org/officeDocument/2006/relationships/image" Target="../media/image29.png"/><Relationship Id="rId7" Type="http://schemas.openxmlformats.org/officeDocument/2006/relationships/hyperlink" Target="http://publicdomainq.net/business-phone-0007810/" TargetMode="External"/><Relationship Id="rId2" Type="http://schemas.openxmlformats.org/officeDocument/2006/relationships/hyperlink" Target="https://pl.wikipedia.org/wiki/Skype" TargetMode="External"/><Relationship Id="rId1" Type="http://schemas.openxmlformats.org/officeDocument/2006/relationships/image" Target="../media/image28.png"/><Relationship Id="rId6" Type="http://schemas.openxmlformats.org/officeDocument/2006/relationships/image" Target="../media/image31.jpeg"/><Relationship Id="rId5" Type="http://schemas.openxmlformats.org/officeDocument/2006/relationships/hyperlink" Target="https://zh.wikipedia.org/zh-tw/File:Mail-reply-all.svg" TargetMode="External"/><Relationship Id="rId4" Type="http://schemas.openxmlformats.org/officeDocument/2006/relationships/image" Target="../media/image30.png"/></Relationships>
</file>

<file path=word/diagrams/_rels/drawing12.xml.rels><?xml version="1.0" encoding="UTF-8" standalone="yes"?>
<Relationships xmlns="http://schemas.openxmlformats.org/package/2006/relationships"><Relationship Id="rId8" Type="http://schemas.openxmlformats.org/officeDocument/2006/relationships/hyperlink" Target="http://publicdomainq.net/business-phone-0007810/" TargetMode="External"/><Relationship Id="rId3" Type="http://schemas.openxmlformats.org/officeDocument/2006/relationships/hyperlink" Target="https://pl.wikipedia.org/wiki/Skype" TargetMode="External"/><Relationship Id="rId7" Type="http://schemas.openxmlformats.org/officeDocument/2006/relationships/image" Target="../media/image31.jpeg"/><Relationship Id="rId2" Type="http://schemas.openxmlformats.org/officeDocument/2006/relationships/image" Target="../media/image28.png"/><Relationship Id="rId1" Type="http://schemas.openxmlformats.org/officeDocument/2006/relationships/image" Target="../media/image32.gif"/><Relationship Id="rId6" Type="http://schemas.openxmlformats.org/officeDocument/2006/relationships/hyperlink" Target="https://zh.wikipedia.org/zh-tw/File:Mail-reply-all.svg" TargetMode="External"/><Relationship Id="rId5" Type="http://schemas.openxmlformats.org/officeDocument/2006/relationships/image" Target="../media/image30.png"/><Relationship Id="rId4" Type="http://schemas.openxmlformats.org/officeDocument/2006/relationships/image" Target="../media/image29.png"/></Relationships>
</file>

<file path=word/diagrams/_rels/drawing7.xml.rels><?xml version="1.0" encoding="UTF-8" standalone="yes"?>
<Relationships xmlns="http://schemas.openxmlformats.org/package/2006/relationships"><Relationship Id="rId8" Type="http://schemas.openxmlformats.org/officeDocument/2006/relationships/hyperlink" Target="http://publicdomainq.net/business-phone-0007810/" TargetMode="External"/><Relationship Id="rId3" Type="http://schemas.openxmlformats.org/officeDocument/2006/relationships/hyperlink" Target="https://pl.wikipedia.org/wiki/Skype" TargetMode="External"/><Relationship Id="rId7" Type="http://schemas.openxmlformats.org/officeDocument/2006/relationships/image" Target="../media/image31.jpeg"/><Relationship Id="rId2" Type="http://schemas.openxmlformats.org/officeDocument/2006/relationships/image" Target="../media/image28.png"/><Relationship Id="rId1" Type="http://schemas.openxmlformats.org/officeDocument/2006/relationships/image" Target="../media/image32.gif"/><Relationship Id="rId6" Type="http://schemas.openxmlformats.org/officeDocument/2006/relationships/hyperlink" Target="https://zh.wikipedia.org/zh-tw/File:Mail-reply-all.svg" TargetMode="External"/><Relationship Id="rId5" Type="http://schemas.openxmlformats.org/officeDocument/2006/relationships/image" Target="../media/image30.png"/><Relationship Id="rId4"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4769E6-2F1F-4154-AAA9-59198F25FA0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zh-TW" altLang="en-US"/>
        </a:p>
      </dgm:t>
    </dgm:pt>
    <dgm:pt modelId="{5F95C49F-912A-43D4-A2A4-F1E3DF3B5A4C}">
      <dgm:prSet phldrT="[文字]" custT="1"/>
      <dgm:spPr/>
      <dgm:t>
        <a:bodyPr/>
        <a:lstStyle/>
        <a:p>
          <a:r>
            <a:rPr lang="zh-TW" sz="1200">
              <a:latin typeface="標楷體" panose="03000509000000000000" pitchFamily="65" charset="-120"/>
              <a:ea typeface="標楷體" panose="03000509000000000000" pitchFamily="65" charset="-120"/>
            </a:rPr>
            <a:t>『軟體即服務、支援即服務</a:t>
          </a:r>
          <a:r>
            <a:rPr lang="zh-TW" sz="1200" b="1">
              <a:latin typeface="標楷體" panose="03000509000000000000" pitchFamily="65" charset="-120"/>
              <a:ea typeface="標楷體" panose="03000509000000000000" pitchFamily="65" charset="-120"/>
            </a:rPr>
            <a:t>』</a:t>
          </a:r>
          <a:r>
            <a:rPr lang="zh-TW" altLang="en-US" sz="1200" b="1">
              <a:latin typeface="標楷體" panose="03000509000000000000" pitchFamily="65" charset="-120"/>
              <a:ea typeface="標楷體" panose="03000509000000000000" pitchFamily="65" charset="-120"/>
            </a:rPr>
            <a:t> </a:t>
          </a:r>
          <a:r>
            <a:rPr lang="en-US" sz="1200" b="1">
              <a:latin typeface="Times New Roman" panose="02020603050405020304" pitchFamily="18" charset="0"/>
              <a:cs typeface="Times New Roman" panose="02020603050405020304" pitchFamily="18" charset="0"/>
            </a:rPr>
            <a:t>(</a:t>
          </a:r>
          <a:r>
            <a:rPr lang="en-US" sz="1200">
              <a:latin typeface="Times New Roman" panose="02020603050405020304" pitchFamily="18" charset="0"/>
              <a:cs typeface="Times New Roman" panose="02020603050405020304" pitchFamily="18" charset="0"/>
            </a:rPr>
            <a:t>SaaS</a:t>
          </a:r>
          <a:r>
            <a:rPr lang="zh-TW" sz="1200">
              <a:latin typeface="Times New Roman" panose="02020603050405020304" pitchFamily="18" charset="0"/>
              <a:cs typeface="Times New Roman" panose="02020603050405020304" pitchFamily="18" charset="0"/>
            </a:rPr>
            <a:t>，</a:t>
          </a:r>
          <a:r>
            <a:rPr lang="en-US" sz="1200">
              <a:latin typeface="Times New Roman" panose="02020603050405020304" pitchFamily="18" charset="0"/>
              <a:cs typeface="Times New Roman" panose="02020603050405020304" pitchFamily="18" charset="0"/>
            </a:rPr>
            <a:t>Software as a Service)</a:t>
          </a:r>
          <a:endParaRPr lang="zh-TW" altLang="en-US" sz="1200">
            <a:latin typeface="Times New Roman" panose="02020603050405020304" pitchFamily="18" charset="0"/>
            <a:cs typeface="Times New Roman" panose="02020603050405020304" pitchFamily="18" charset="0"/>
          </a:endParaRPr>
        </a:p>
      </dgm:t>
    </dgm:pt>
    <dgm:pt modelId="{6BEC11DE-DECD-4366-AFF7-FAEA066AC0C0}" type="parTrans" cxnId="{3FF3D151-32C6-4260-ADA5-FC97D27CACAF}">
      <dgm:prSet/>
      <dgm:spPr/>
      <dgm:t>
        <a:bodyPr/>
        <a:lstStyle/>
        <a:p>
          <a:endParaRPr lang="zh-TW" altLang="en-US"/>
        </a:p>
      </dgm:t>
    </dgm:pt>
    <dgm:pt modelId="{BB549505-75B4-41C7-AA59-B377E679F48C}" type="sibTrans" cxnId="{3FF3D151-32C6-4260-ADA5-FC97D27CACAF}">
      <dgm:prSet/>
      <dgm:spPr/>
      <dgm:t>
        <a:bodyPr/>
        <a:lstStyle/>
        <a:p>
          <a:endParaRPr lang="zh-TW" altLang="en-US"/>
        </a:p>
      </dgm:t>
    </dgm:pt>
    <dgm:pt modelId="{7285127E-BF2B-49B6-9C05-EC0D031A7050}">
      <dgm:prSet phldrT="[文字]" custT="1"/>
      <dgm:spPr/>
      <dgm:t>
        <a:bodyPr/>
        <a:lstStyle/>
        <a:p>
          <a:r>
            <a:rPr lang="zh-TW" altLang="en-US" sz="1200">
              <a:latin typeface="標楷體" panose="03000509000000000000" pitchFamily="65" charset="-120"/>
              <a:ea typeface="標楷體" panose="03000509000000000000" pitchFamily="65" charset="-120"/>
            </a:rPr>
            <a:t>專案系統軟體</a:t>
          </a:r>
          <a:endParaRPr lang="zh-TW" altLang="en-US" sz="1200"/>
        </a:p>
      </dgm:t>
    </dgm:pt>
    <dgm:pt modelId="{6D007202-462A-407E-BAEF-0F9C282F625B}" type="parTrans" cxnId="{50B6A5A2-7038-4B07-B3FD-E3F85FEAE6D4}">
      <dgm:prSet/>
      <dgm:spPr/>
      <dgm:t>
        <a:bodyPr/>
        <a:lstStyle/>
        <a:p>
          <a:endParaRPr lang="zh-TW" altLang="en-US"/>
        </a:p>
      </dgm:t>
    </dgm:pt>
    <dgm:pt modelId="{48B9CCAB-C6C5-4FB9-9212-9A10B42C8616}" type="sibTrans" cxnId="{50B6A5A2-7038-4B07-B3FD-E3F85FEAE6D4}">
      <dgm:prSet/>
      <dgm:spPr/>
      <dgm:t>
        <a:bodyPr/>
        <a:lstStyle/>
        <a:p>
          <a:endParaRPr lang="zh-TW" altLang="en-US"/>
        </a:p>
      </dgm:t>
    </dgm:pt>
    <dgm:pt modelId="{9683F0C8-EAB8-4D6E-9B24-5950CCF8D43E}">
      <dgm:prSet phldrT="[文字]" custT="1"/>
      <dgm:spPr/>
      <dgm:t>
        <a:bodyPr/>
        <a:lstStyle/>
        <a:p>
          <a:r>
            <a:rPr lang="en-US" sz="800"/>
            <a:t>Object detection</a:t>
          </a:r>
          <a:r>
            <a:rPr lang="zh-TW" sz="800"/>
            <a:t>、</a:t>
          </a:r>
          <a:r>
            <a:rPr lang="en-US" sz="1000"/>
            <a:t>Segmentation</a:t>
          </a:r>
          <a:r>
            <a:rPr lang="en-US" sz="800"/>
            <a:t> </a:t>
          </a:r>
          <a:r>
            <a:rPr lang="zh-TW" sz="800">
              <a:latin typeface="標楷體" panose="03000509000000000000" pitchFamily="65" charset="-120"/>
              <a:ea typeface="標楷體" panose="03000509000000000000" pitchFamily="65" charset="-120"/>
            </a:rPr>
            <a:t>以及</a:t>
          </a:r>
          <a:r>
            <a:rPr lang="en-US" sz="800"/>
            <a:t>Classification</a:t>
          </a:r>
          <a:endParaRPr lang="zh-TW" altLang="en-US" sz="800"/>
        </a:p>
      </dgm:t>
    </dgm:pt>
    <dgm:pt modelId="{7E0862BC-FC21-44A7-A34F-373ECC9EBCF8}" type="parTrans" cxnId="{523750FA-F280-4FA2-903B-EE4B80F6BD53}">
      <dgm:prSet/>
      <dgm:spPr/>
      <dgm:t>
        <a:bodyPr/>
        <a:lstStyle/>
        <a:p>
          <a:endParaRPr lang="zh-TW" altLang="en-US"/>
        </a:p>
      </dgm:t>
    </dgm:pt>
    <dgm:pt modelId="{CE92CB5D-CA94-410B-AC52-581DD305BC8B}" type="sibTrans" cxnId="{523750FA-F280-4FA2-903B-EE4B80F6BD53}">
      <dgm:prSet/>
      <dgm:spPr/>
      <dgm:t>
        <a:bodyPr/>
        <a:lstStyle/>
        <a:p>
          <a:endParaRPr lang="zh-TW" altLang="en-US"/>
        </a:p>
      </dgm:t>
    </dgm:pt>
    <dgm:pt modelId="{30EFB3D5-AC69-419B-A1D1-8A9F09DD0307}">
      <dgm:prSet phldrT="[文字]" custT="1"/>
      <dgm:spPr/>
      <dgm:t>
        <a:bodyPr/>
        <a:lstStyle/>
        <a:p>
          <a:r>
            <a:rPr lang="zh-TW" altLang="en-US" sz="1200">
              <a:latin typeface="標楷體" panose="03000509000000000000" pitchFamily="65" charset="-120"/>
              <a:ea typeface="標楷體" panose="03000509000000000000" pitchFamily="65" charset="-120"/>
            </a:rPr>
            <a:t>專案系統資料庫</a:t>
          </a:r>
          <a:endParaRPr lang="zh-TW" altLang="en-US" sz="1200"/>
        </a:p>
      </dgm:t>
    </dgm:pt>
    <dgm:pt modelId="{03067EA4-11B5-495E-AA2F-7441701C8D6B}" type="parTrans" cxnId="{8855F733-8595-4169-BE37-394AEA74D999}">
      <dgm:prSet/>
      <dgm:spPr/>
      <dgm:t>
        <a:bodyPr/>
        <a:lstStyle/>
        <a:p>
          <a:endParaRPr lang="zh-TW" altLang="en-US"/>
        </a:p>
      </dgm:t>
    </dgm:pt>
    <dgm:pt modelId="{B0408705-742D-4E5A-8A57-EA57ADF40442}" type="sibTrans" cxnId="{8855F733-8595-4169-BE37-394AEA74D999}">
      <dgm:prSet/>
      <dgm:spPr/>
      <dgm:t>
        <a:bodyPr/>
        <a:lstStyle/>
        <a:p>
          <a:endParaRPr lang="zh-TW" altLang="en-US"/>
        </a:p>
      </dgm:t>
    </dgm:pt>
    <dgm:pt modelId="{882897A5-7F7C-41C3-B179-FD15A402B2ED}">
      <dgm:prSet phldrT="[文字]" custT="1"/>
      <dgm:spPr/>
      <dgm:t>
        <a:bodyPr/>
        <a:lstStyle/>
        <a:p>
          <a:pPr algn="l"/>
          <a:r>
            <a:rPr lang="en-US" sz="900"/>
            <a:t>Maria</a:t>
          </a:r>
          <a:r>
            <a:rPr lang="zh-TW" altLang="en-US" sz="900"/>
            <a:t> </a:t>
          </a:r>
          <a:r>
            <a:rPr lang="en-US" altLang="zh-TW" sz="900"/>
            <a:t>DB</a:t>
          </a:r>
          <a:r>
            <a:rPr lang="zh-TW" altLang="en-US" sz="900"/>
            <a:t>，</a:t>
          </a:r>
          <a:r>
            <a:rPr lang="zh-TW" altLang="en-US" sz="900">
              <a:latin typeface="標楷體" panose="03000509000000000000" pitchFamily="65" charset="-120"/>
              <a:ea typeface="標楷體" panose="03000509000000000000" pitchFamily="65" charset="-120"/>
            </a:rPr>
            <a:t>含括資安及監控</a:t>
          </a:r>
          <a:endParaRPr lang="zh-TW" altLang="en-US" sz="900"/>
        </a:p>
      </dgm:t>
    </dgm:pt>
    <dgm:pt modelId="{DCE80A5B-BCEB-4AEB-89CD-730613BD3257}" type="parTrans" cxnId="{008F0E5A-F98B-4CF1-AC6D-35571A33B05C}">
      <dgm:prSet/>
      <dgm:spPr/>
      <dgm:t>
        <a:bodyPr/>
        <a:lstStyle/>
        <a:p>
          <a:endParaRPr lang="zh-TW" altLang="en-US"/>
        </a:p>
      </dgm:t>
    </dgm:pt>
    <dgm:pt modelId="{2671ACB6-B209-450B-B3BB-7775ACDC2AE2}" type="sibTrans" cxnId="{008F0E5A-F98B-4CF1-AC6D-35571A33B05C}">
      <dgm:prSet/>
      <dgm:spPr/>
      <dgm:t>
        <a:bodyPr/>
        <a:lstStyle/>
        <a:p>
          <a:endParaRPr lang="zh-TW" altLang="en-US"/>
        </a:p>
      </dgm:t>
    </dgm:pt>
    <dgm:pt modelId="{C6E25133-BF16-4196-B4A5-ACA7A9A4624A}">
      <dgm:prSet custT="1"/>
      <dgm:spPr/>
      <dgm:t>
        <a:bodyPr/>
        <a:lstStyle/>
        <a:p>
          <a:r>
            <a:rPr lang="zh-TW" altLang="en-US" sz="1200">
              <a:latin typeface="標楷體" panose="03000509000000000000" pitchFamily="65" charset="-120"/>
              <a:ea typeface="標楷體" panose="03000509000000000000" pitchFamily="65" charset="-120"/>
            </a:rPr>
            <a:t>專案系統執行硬體</a:t>
          </a:r>
          <a:endParaRPr lang="zh-TW" altLang="en-US" sz="1200"/>
        </a:p>
      </dgm:t>
    </dgm:pt>
    <dgm:pt modelId="{EFF005AC-A188-41AF-9192-DA189F3EDCBB}" type="parTrans" cxnId="{D9A43EB0-3404-4463-96A0-C8713C6F4B0B}">
      <dgm:prSet/>
      <dgm:spPr/>
      <dgm:t>
        <a:bodyPr/>
        <a:lstStyle/>
        <a:p>
          <a:endParaRPr lang="zh-TW" altLang="en-US"/>
        </a:p>
      </dgm:t>
    </dgm:pt>
    <dgm:pt modelId="{CAE667DC-4A3C-44FF-A183-C8FF1D88A285}" type="sibTrans" cxnId="{D9A43EB0-3404-4463-96A0-C8713C6F4B0B}">
      <dgm:prSet/>
      <dgm:spPr/>
      <dgm:t>
        <a:bodyPr/>
        <a:lstStyle/>
        <a:p>
          <a:endParaRPr lang="zh-TW" altLang="en-US"/>
        </a:p>
      </dgm:t>
    </dgm:pt>
    <dgm:pt modelId="{E83D5EC1-5E4A-467C-BC4C-96B0E41BF2E4}">
      <dgm:prSet custT="1"/>
      <dgm:spPr/>
      <dgm:t>
        <a:bodyPr/>
        <a:lstStyle/>
        <a:p>
          <a:pPr algn="l"/>
          <a:r>
            <a:rPr lang="zh-TW" altLang="en-US" sz="1000">
              <a:latin typeface="標楷體" panose="03000509000000000000" pitchFamily="65" charset="-120"/>
              <a:ea typeface="標楷體" panose="03000509000000000000" pitchFamily="65" charset="-120"/>
              <a:sym typeface="Wingdings"/>
            </a:rPr>
            <a:t></a:t>
          </a:r>
          <a:r>
            <a:rPr lang="zh-TW" altLang="en-US" sz="1000">
              <a:latin typeface="標楷體" panose="03000509000000000000" pitchFamily="65" charset="-120"/>
              <a:ea typeface="標楷體" panose="03000509000000000000" pitchFamily="65" charset="-120"/>
            </a:rPr>
            <a:t>計畫主持人</a:t>
          </a:r>
          <a:r>
            <a:rPr lang="en-US" altLang="zh-TW" sz="1000">
              <a:latin typeface="標楷體" panose="03000509000000000000" pitchFamily="65" charset="-120"/>
              <a:ea typeface="標楷體" panose="03000509000000000000" pitchFamily="65" charset="-120"/>
            </a:rPr>
            <a:t/>
          </a:r>
          <a:br>
            <a:rPr lang="en-US" altLang="zh-TW" sz="1000">
              <a:latin typeface="標楷體" panose="03000509000000000000" pitchFamily="65" charset="-120"/>
              <a:ea typeface="標楷體" panose="03000509000000000000" pitchFamily="65" charset="-120"/>
            </a:rPr>
          </a:br>
          <a:r>
            <a:rPr lang="zh-TW" altLang="en-US" sz="1000">
              <a:latin typeface="標楷體" panose="03000509000000000000" pitchFamily="65" charset="-120"/>
              <a:ea typeface="標楷體" panose="03000509000000000000" pitchFamily="65" charset="-120"/>
              <a:sym typeface="Wingdings"/>
            </a:rPr>
            <a:t></a:t>
          </a:r>
          <a:r>
            <a:rPr lang="zh-TW" altLang="en-US" sz="1000">
              <a:latin typeface="標楷體" panose="03000509000000000000" pitchFamily="65" charset="-120"/>
              <a:ea typeface="標楷體" panose="03000509000000000000" pitchFamily="65" charset="-120"/>
            </a:rPr>
            <a:t>主任顧問</a:t>
          </a:r>
          <a:r>
            <a:rPr lang="en-US" altLang="zh-TW" sz="1000">
              <a:latin typeface="標楷體" panose="03000509000000000000" pitchFamily="65" charset="-120"/>
              <a:ea typeface="標楷體" panose="03000509000000000000" pitchFamily="65" charset="-120"/>
            </a:rPr>
            <a:t/>
          </a:r>
          <a:br>
            <a:rPr lang="en-US" altLang="zh-TW" sz="1000">
              <a:latin typeface="標楷體" panose="03000509000000000000" pitchFamily="65" charset="-120"/>
              <a:ea typeface="標楷體" panose="03000509000000000000" pitchFamily="65" charset="-120"/>
            </a:rPr>
          </a:br>
          <a:r>
            <a:rPr lang="zh-TW" altLang="en-US" sz="1000">
              <a:latin typeface="標楷體" panose="03000509000000000000" pitchFamily="65" charset="-120"/>
              <a:ea typeface="標楷體" panose="03000509000000000000" pitchFamily="65" charset="-120"/>
              <a:sym typeface="Wingdings"/>
            </a:rPr>
            <a:t></a:t>
          </a:r>
          <a:r>
            <a:rPr lang="zh-TW" altLang="en-US" sz="1000">
              <a:latin typeface="標楷體" panose="03000509000000000000" pitchFamily="65" charset="-120"/>
              <a:ea typeface="標楷體" panose="03000509000000000000" pitchFamily="65" charset="-120"/>
            </a:rPr>
            <a:t>網頁維護</a:t>
          </a:r>
          <a:r>
            <a:rPr lang="en-US" altLang="zh-TW" sz="1000">
              <a:latin typeface="標楷體" panose="03000509000000000000" pitchFamily="65" charset="-120"/>
              <a:ea typeface="標楷體" panose="03000509000000000000" pitchFamily="65" charset="-120"/>
            </a:rPr>
            <a:t/>
          </a:r>
          <a:br>
            <a:rPr lang="en-US" altLang="zh-TW" sz="1000">
              <a:latin typeface="標楷體" panose="03000509000000000000" pitchFamily="65" charset="-120"/>
              <a:ea typeface="標楷體" panose="03000509000000000000" pitchFamily="65" charset="-120"/>
            </a:rPr>
          </a:br>
          <a:r>
            <a:rPr lang="zh-TW" altLang="en-US" sz="1000">
              <a:latin typeface="標楷體" panose="03000509000000000000" pitchFamily="65" charset="-120"/>
              <a:ea typeface="標楷體" panose="03000509000000000000" pitchFamily="65" charset="-120"/>
              <a:sym typeface="Wingdings"/>
            </a:rPr>
            <a:t></a:t>
          </a:r>
          <a:r>
            <a:rPr lang="zh-TW" altLang="en-US" sz="1000">
              <a:latin typeface="標楷體" panose="03000509000000000000" pitchFamily="65" charset="-120"/>
              <a:ea typeface="標楷體" panose="03000509000000000000" pitchFamily="65" charset="-120"/>
            </a:rPr>
            <a:t>機器校正品管</a:t>
          </a:r>
          <a:r>
            <a:rPr lang="en-US" altLang="zh-TW" sz="1000">
              <a:latin typeface="標楷體" panose="03000509000000000000" pitchFamily="65" charset="-120"/>
              <a:ea typeface="標楷體" panose="03000509000000000000" pitchFamily="65" charset="-120"/>
            </a:rPr>
            <a:t/>
          </a:r>
          <a:br>
            <a:rPr lang="en-US" altLang="zh-TW" sz="1000">
              <a:latin typeface="標楷體" panose="03000509000000000000" pitchFamily="65" charset="-120"/>
              <a:ea typeface="標楷體" panose="03000509000000000000" pitchFamily="65" charset="-120"/>
            </a:rPr>
          </a:br>
          <a:r>
            <a:rPr lang="zh-TW" altLang="en-US" sz="1000">
              <a:latin typeface="標楷體" panose="03000509000000000000" pitchFamily="65" charset="-120"/>
              <a:ea typeface="標楷體" panose="03000509000000000000" pitchFamily="65" charset="-120"/>
              <a:sym typeface="Wingdings"/>
            </a:rPr>
            <a:t></a:t>
          </a:r>
          <a:r>
            <a:rPr lang="zh-TW" altLang="en-US" sz="1000">
              <a:latin typeface="標楷體" panose="03000509000000000000" pitchFamily="65" charset="-120"/>
              <a:ea typeface="標楷體" panose="03000509000000000000" pitchFamily="65" charset="-120"/>
            </a:rPr>
            <a:t>軟硬體系統維護</a:t>
          </a:r>
          <a:endParaRPr lang="zh-TW" altLang="en-US" sz="1000"/>
        </a:p>
      </dgm:t>
    </dgm:pt>
    <dgm:pt modelId="{B186B8B9-FE96-44A3-9A8C-63B710A0F92E}" type="parTrans" cxnId="{B6BB2D7B-E9CD-4C51-9D43-0C03418AD787}">
      <dgm:prSet/>
      <dgm:spPr/>
      <dgm:t>
        <a:bodyPr/>
        <a:lstStyle/>
        <a:p>
          <a:endParaRPr lang="zh-TW" altLang="en-US"/>
        </a:p>
      </dgm:t>
    </dgm:pt>
    <dgm:pt modelId="{0F02664F-132E-4A92-B63D-B0E94F8A2044}" type="sibTrans" cxnId="{B6BB2D7B-E9CD-4C51-9D43-0C03418AD787}">
      <dgm:prSet/>
      <dgm:spPr/>
      <dgm:t>
        <a:bodyPr/>
        <a:lstStyle/>
        <a:p>
          <a:endParaRPr lang="zh-TW" altLang="en-US"/>
        </a:p>
      </dgm:t>
    </dgm:pt>
    <dgm:pt modelId="{25C8A96B-C9A9-4655-A230-7B6D658E10DD}">
      <dgm:prSet custT="1"/>
      <dgm:spPr/>
      <dgm:t>
        <a:bodyPr/>
        <a:lstStyle/>
        <a:p>
          <a:r>
            <a:rPr lang="zh-TW" altLang="en-US" sz="1200">
              <a:latin typeface="標楷體" panose="03000509000000000000" pitchFamily="65" charset="-120"/>
              <a:ea typeface="標楷體" panose="03000509000000000000" pitchFamily="65" charset="-120"/>
            </a:rPr>
            <a:t>專案系統品管</a:t>
          </a:r>
          <a:endParaRPr lang="zh-TW" altLang="en-US" sz="1200"/>
        </a:p>
      </dgm:t>
    </dgm:pt>
    <dgm:pt modelId="{FAB596EE-7F98-4A8B-B80D-CF1ABDB5D158}" type="parTrans" cxnId="{0508458F-EBD1-4843-92D3-C7E54C907838}">
      <dgm:prSet/>
      <dgm:spPr/>
      <dgm:t>
        <a:bodyPr/>
        <a:lstStyle/>
        <a:p>
          <a:endParaRPr lang="zh-TW" altLang="en-US"/>
        </a:p>
      </dgm:t>
    </dgm:pt>
    <dgm:pt modelId="{9179300D-D86E-4C6F-9E52-B5A2F68ACD24}" type="sibTrans" cxnId="{0508458F-EBD1-4843-92D3-C7E54C907838}">
      <dgm:prSet/>
      <dgm:spPr/>
      <dgm:t>
        <a:bodyPr/>
        <a:lstStyle/>
        <a:p>
          <a:endParaRPr lang="zh-TW" altLang="en-US"/>
        </a:p>
      </dgm:t>
    </dgm:pt>
    <dgm:pt modelId="{A19BADBD-983C-4CB9-BE02-EBFCB6D5F28D}">
      <dgm:prSet custT="1"/>
      <dgm:spPr/>
      <dgm:t>
        <a:bodyPr/>
        <a:lstStyle/>
        <a:p>
          <a:r>
            <a:rPr lang="en-US" sz="1200">
              <a:latin typeface="標楷體" panose="03000509000000000000" pitchFamily="65" charset="-120"/>
              <a:ea typeface="標楷體" panose="03000509000000000000" pitchFamily="65" charset="-120"/>
            </a:rPr>
            <a:t>110</a:t>
          </a:r>
          <a:r>
            <a:rPr lang="zh-TW" sz="1200">
              <a:latin typeface="標楷體" panose="03000509000000000000" pitchFamily="65" charset="-120"/>
              <a:ea typeface="標楷體" panose="03000509000000000000" pitchFamily="65" charset="-120"/>
            </a:rPr>
            <a:t>年度台南市道路巡查缺失智能辨識系統建置</a:t>
          </a:r>
          <a:r>
            <a:rPr lang="zh-TW" altLang="en-US" sz="1200">
              <a:latin typeface="標楷體" panose="03000509000000000000" pitchFamily="65" charset="-120"/>
              <a:ea typeface="標楷體" panose="03000509000000000000" pitchFamily="65" charset="-120"/>
            </a:rPr>
            <a:t>架構圖</a:t>
          </a:r>
          <a:endParaRPr lang="zh-TW" altLang="en-US" sz="1200"/>
        </a:p>
      </dgm:t>
    </dgm:pt>
    <dgm:pt modelId="{AD018F06-8D8F-42E1-9080-CAF3038B8DFA}" type="parTrans" cxnId="{120466C1-4323-4732-B49E-8027925C1301}">
      <dgm:prSet/>
      <dgm:spPr/>
      <dgm:t>
        <a:bodyPr/>
        <a:lstStyle/>
        <a:p>
          <a:endParaRPr lang="zh-TW" altLang="en-US"/>
        </a:p>
      </dgm:t>
    </dgm:pt>
    <dgm:pt modelId="{6FFF9D4E-5579-4119-B529-135DD5311002}" type="sibTrans" cxnId="{120466C1-4323-4732-B49E-8027925C1301}">
      <dgm:prSet/>
      <dgm:spPr/>
      <dgm:t>
        <a:bodyPr/>
        <a:lstStyle/>
        <a:p>
          <a:endParaRPr lang="zh-TW" altLang="en-US"/>
        </a:p>
      </dgm:t>
    </dgm:pt>
    <dgm:pt modelId="{3FAAEC95-98BD-4F72-B41C-8E3221CED27A}">
      <dgm:prSet custT="1"/>
      <dgm:spPr/>
      <dgm:t>
        <a:bodyPr/>
        <a:lstStyle/>
        <a:p>
          <a:r>
            <a:rPr lang="en-US" sz="1000"/>
            <a:t>Ubuntu Linux</a:t>
          </a:r>
          <a:endParaRPr lang="zh-TW" altLang="en-US" sz="1000"/>
        </a:p>
      </dgm:t>
    </dgm:pt>
    <dgm:pt modelId="{6CB64DCD-929F-4730-A368-FFF402C41FD3}" type="parTrans" cxnId="{265328A0-EDE3-4BE8-BF2C-F638D49483DC}">
      <dgm:prSet/>
      <dgm:spPr/>
      <dgm:t>
        <a:bodyPr/>
        <a:lstStyle/>
        <a:p>
          <a:pPr algn="l"/>
          <a:endParaRPr lang="zh-TW" altLang="en-US"/>
        </a:p>
      </dgm:t>
    </dgm:pt>
    <dgm:pt modelId="{FE3E2E6F-1C8B-4662-AF57-5E2D96ED4E2F}" type="sibTrans" cxnId="{265328A0-EDE3-4BE8-BF2C-F638D49483DC}">
      <dgm:prSet/>
      <dgm:spPr/>
      <dgm:t>
        <a:bodyPr/>
        <a:lstStyle/>
        <a:p>
          <a:endParaRPr lang="zh-TW" altLang="en-US"/>
        </a:p>
      </dgm:t>
    </dgm:pt>
    <dgm:pt modelId="{1815D3C9-F53A-45EF-8F70-EA7A58EFE8D7}">
      <dgm:prSet custT="1"/>
      <dgm:spPr/>
      <dgm:t>
        <a:bodyPr/>
        <a:lstStyle/>
        <a:p>
          <a:r>
            <a:rPr lang="en-US" altLang="zh-TW" sz="1000">
              <a:latin typeface="+mn-lt"/>
              <a:ea typeface="標楷體" panose="03000509000000000000" pitchFamily="65" charset="-120"/>
            </a:rPr>
            <a:t>Google API</a:t>
          </a:r>
          <a:r>
            <a:rPr lang="zh-TW" altLang="en-US" sz="1000">
              <a:latin typeface="High Tower Text" panose="02040502050506030303" pitchFamily="18" charset="0"/>
              <a:ea typeface="標楷體" panose="03000509000000000000" pitchFamily="65" charset="-120"/>
            </a:rPr>
            <a:t>及</a:t>
          </a:r>
          <a:r>
            <a:rPr lang="zh-TW" sz="1000">
              <a:latin typeface="標楷體" panose="03000509000000000000" pitchFamily="65" charset="-120"/>
              <a:ea typeface="標楷體" panose="03000509000000000000" pitchFamily="65" charset="-120"/>
            </a:rPr>
            <a:t>內政部資訊中心</a:t>
          </a:r>
          <a:r>
            <a:rPr lang="en-US" sz="1000"/>
            <a:t>TGOS API</a:t>
          </a:r>
          <a:r>
            <a:rPr lang="zh-TW" sz="1000">
              <a:latin typeface="標楷體" panose="03000509000000000000" pitchFamily="65" charset="-120"/>
              <a:ea typeface="標楷體" panose="03000509000000000000" pitchFamily="65" charset="-120"/>
            </a:rPr>
            <a:t>及網頁程式</a:t>
          </a:r>
          <a:endParaRPr lang="zh-TW" altLang="en-US" sz="1000"/>
        </a:p>
      </dgm:t>
    </dgm:pt>
    <dgm:pt modelId="{CC127BC6-8B7D-4858-B9D0-DF300359EF52}" type="parTrans" cxnId="{FD97952C-DC1A-4793-BAC9-90170F2389A1}">
      <dgm:prSet/>
      <dgm:spPr/>
      <dgm:t>
        <a:bodyPr/>
        <a:lstStyle/>
        <a:p>
          <a:endParaRPr lang="zh-TW" altLang="en-US"/>
        </a:p>
      </dgm:t>
    </dgm:pt>
    <dgm:pt modelId="{868ED6A4-4540-4907-9F9A-04E341D325A3}" type="sibTrans" cxnId="{FD97952C-DC1A-4793-BAC9-90170F2389A1}">
      <dgm:prSet/>
      <dgm:spPr/>
      <dgm:t>
        <a:bodyPr/>
        <a:lstStyle/>
        <a:p>
          <a:endParaRPr lang="zh-TW" altLang="en-US"/>
        </a:p>
      </dgm:t>
    </dgm:pt>
    <dgm:pt modelId="{8FBFAD0F-3EDA-4DD9-BC4E-713508F11E56}">
      <dgm:prSet custT="1"/>
      <dgm:spPr/>
      <dgm:t>
        <a:bodyPr/>
        <a:lstStyle/>
        <a:p>
          <a:r>
            <a:rPr lang="zh-TW" altLang="en-US" sz="1050">
              <a:latin typeface="標楷體" panose="03000509000000000000" pitchFamily="65" charset="-120"/>
              <a:ea typeface="標楷體" panose="03000509000000000000" pitchFamily="65" charset="-120"/>
            </a:rPr>
            <a:t>不受特定硬體限制，整體使用以高效，輕便為主，採用高規工業電腦。</a:t>
          </a:r>
        </a:p>
      </dgm:t>
    </dgm:pt>
    <dgm:pt modelId="{B20830A8-F950-4DD8-BE98-872C12BC546D}" type="parTrans" cxnId="{1CA28E39-5427-43C3-9E28-E64C1C82EBCE}">
      <dgm:prSet/>
      <dgm:spPr/>
      <dgm:t>
        <a:bodyPr/>
        <a:lstStyle/>
        <a:p>
          <a:endParaRPr lang="zh-TW" altLang="en-US"/>
        </a:p>
      </dgm:t>
    </dgm:pt>
    <dgm:pt modelId="{44A76A1F-7F9E-406C-B803-6449A5864B9B}" type="sibTrans" cxnId="{1CA28E39-5427-43C3-9E28-E64C1C82EBCE}">
      <dgm:prSet/>
      <dgm:spPr/>
      <dgm:t>
        <a:bodyPr/>
        <a:lstStyle/>
        <a:p>
          <a:endParaRPr lang="zh-TW" altLang="en-US"/>
        </a:p>
      </dgm:t>
    </dgm:pt>
    <dgm:pt modelId="{48784735-E5BD-4D61-9DD4-FDC157BCC1F5}">
      <dgm:prSet/>
      <dgm:spPr/>
      <dgm:t>
        <a:bodyPr/>
        <a:lstStyle/>
        <a:p>
          <a:r>
            <a:rPr lang="zh-TW" altLang="en-US">
              <a:latin typeface="標楷體" panose="03000509000000000000" pitchFamily="65" charset="-120"/>
              <a:ea typeface="標楷體" panose="03000509000000000000" pitchFamily="65" charset="-120"/>
            </a:rPr>
            <a:t>車機系統軟體</a:t>
          </a:r>
        </a:p>
      </dgm:t>
    </dgm:pt>
    <dgm:pt modelId="{A5D3961C-276D-4106-AA52-429D7D236CC8}" type="parTrans" cxnId="{7DDC5C97-5D1B-48D2-A8AE-5851CEAFC442}">
      <dgm:prSet/>
      <dgm:spPr/>
      <dgm:t>
        <a:bodyPr/>
        <a:lstStyle/>
        <a:p>
          <a:endParaRPr lang="zh-TW" altLang="en-US"/>
        </a:p>
      </dgm:t>
    </dgm:pt>
    <dgm:pt modelId="{37388E97-880E-4F2C-8253-76D362233103}" type="sibTrans" cxnId="{7DDC5C97-5D1B-48D2-A8AE-5851CEAFC442}">
      <dgm:prSet/>
      <dgm:spPr/>
      <dgm:t>
        <a:bodyPr/>
        <a:lstStyle/>
        <a:p>
          <a:endParaRPr lang="zh-TW" altLang="en-US"/>
        </a:p>
      </dgm:t>
    </dgm:pt>
    <dgm:pt modelId="{FC71BDD6-B369-4F02-A7D9-94505F7782A6}">
      <dgm:prSet custT="1"/>
      <dgm:spPr/>
      <dgm:t>
        <a:bodyPr/>
        <a:lstStyle/>
        <a:p>
          <a:r>
            <a:rPr lang="en-US" sz="1100"/>
            <a:t>yolo</a:t>
          </a:r>
          <a:r>
            <a:rPr lang="zh-TW" sz="1100"/>
            <a:t>「</a:t>
          </a:r>
          <a:r>
            <a:rPr lang="en-US" sz="1100"/>
            <a:t>You only look once</a:t>
          </a:r>
          <a:r>
            <a:rPr lang="zh-TW" sz="900"/>
            <a:t>」</a:t>
          </a:r>
          <a:endParaRPr lang="zh-TW" altLang="en-US" sz="900"/>
        </a:p>
      </dgm:t>
    </dgm:pt>
    <dgm:pt modelId="{BFE6A365-FFF0-4EE4-BF3C-6F028A4D77AE}" type="parTrans" cxnId="{3B5281FA-303A-4F76-8BD1-290438E75CC9}">
      <dgm:prSet/>
      <dgm:spPr/>
      <dgm:t>
        <a:bodyPr/>
        <a:lstStyle/>
        <a:p>
          <a:endParaRPr lang="zh-TW" altLang="en-US"/>
        </a:p>
      </dgm:t>
    </dgm:pt>
    <dgm:pt modelId="{418E96C5-0335-446D-8544-D238BE182F59}" type="sibTrans" cxnId="{3B5281FA-303A-4F76-8BD1-290438E75CC9}">
      <dgm:prSet/>
      <dgm:spPr/>
      <dgm:t>
        <a:bodyPr/>
        <a:lstStyle/>
        <a:p>
          <a:endParaRPr lang="zh-TW" altLang="en-US"/>
        </a:p>
      </dgm:t>
    </dgm:pt>
    <dgm:pt modelId="{16461DE1-340F-40AF-A3BE-44F47BEBB9B5}" type="pres">
      <dgm:prSet presAssocID="{B64769E6-2F1F-4154-AAA9-59198F25FA00}" presName="hierChild1" presStyleCnt="0">
        <dgm:presLayoutVars>
          <dgm:chPref val="1"/>
          <dgm:dir/>
          <dgm:animOne val="branch"/>
          <dgm:animLvl val="lvl"/>
          <dgm:resizeHandles/>
        </dgm:presLayoutVars>
      </dgm:prSet>
      <dgm:spPr/>
      <dgm:t>
        <a:bodyPr/>
        <a:lstStyle/>
        <a:p>
          <a:endParaRPr lang="zh-TW" altLang="en-US"/>
        </a:p>
      </dgm:t>
    </dgm:pt>
    <dgm:pt modelId="{6EEC4960-AEA8-40EB-A26F-FE5A466A1670}" type="pres">
      <dgm:prSet presAssocID="{A19BADBD-983C-4CB9-BE02-EBFCB6D5F28D}" presName="hierRoot1" presStyleCnt="0"/>
      <dgm:spPr/>
    </dgm:pt>
    <dgm:pt modelId="{4BB83D25-9C11-455B-A699-FFB9CA0A2B1F}" type="pres">
      <dgm:prSet presAssocID="{A19BADBD-983C-4CB9-BE02-EBFCB6D5F28D}" presName="composite" presStyleCnt="0"/>
      <dgm:spPr/>
    </dgm:pt>
    <dgm:pt modelId="{0A009478-0E13-409D-AE8C-741C4D2A8F1C}" type="pres">
      <dgm:prSet presAssocID="{A19BADBD-983C-4CB9-BE02-EBFCB6D5F28D}" presName="background" presStyleLbl="node0" presStyleIdx="0" presStyleCnt="1"/>
      <dgm:spPr/>
    </dgm:pt>
    <dgm:pt modelId="{202093A3-2823-48BB-A8ED-B2901835054D}" type="pres">
      <dgm:prSet presAssocID="{A19BADBD-983C-4CB9-BE02-EBFCB6D5F28D}" presName="text" presStyleLbl="fgAcc0" presStyleIdx="0" presStyleCnt="1" custScaleX="690770">
        <dgm:presLayoutVars>
          <dgm:chPref val="3"/>
        </dgm:presLayoutVars>
      </dgm:prSet>
      <dgm:spPr/>
      <dgm:t>
        <a:bodyPr/>
        <a:lstStyle/>
        <a:p>
          <a:endParaRPr lang="zh-TW" altLang="en-US"/>
        </a:p>
      </dgm:t>
    </dgm:pt>
    <dgm:pt modelId="{E6C8F442-FFCD-4A91-814E-8327F8F4E9D4}" type="pres">
      <dgm:prSet presAssocID="{A19BADBD-983C-4CB9-BE02-EBFCB6D5F28D}" presName="hierChild2" presStyleCnt="0"/>
      <dgm:spPr/>
    </dgm:pt>
    <dgm:pt modelId="{593F8F8C-F19C-4385-A7D2-DFA184F787FD}" type="pres">
      <dgm:prSet presAssocID="{6BEC11DE-DECD-4366-AFF7-FAEA066AC0C0}" presName="Name10" presStyleLbl="parChTrans1D2" presStyleIdx="0" presStyleCnt="1"/>
      <dgm:spPr/>
      <dgm:t>
        <a:bodyPr/>
        <a:lstStyle/>
        <a:p>
          <a:endParaRPr lang="zh-TW" altLang="en-US"/>
        </a:p>
      </dgm:t>
    </dgm:pt>
    <dgm:pt modelId="{DE2829F0-A5EF-49DE-AF41-09658B0C27C8}" type="pres">
      <dgm:prSet presAssocID="{5F95C49F-912A-43D4-A2A4-F1E3DF3B5A4C}" presName="hierRoot2" presStyleCnt="0"/>
      <dgm:spPr/>
    </dgm:pt>
    <dgm:pt modelId="{09F04456-1ECB-4493-BB28-A1A4A19F7E89}" type="pres">
      <dgm:prSet presAssocID="{5F95C49F-912A-43D4-A2A4-F1E3DF3B5A4C}" presName="composite2" presStyleCnt="0"/>
      <dgm:spPr/>
    </dgm:pt>
    <dgm:pt modelId="{99AB18FC-49BC-4C3F-8825-D360096CFA5C}" type="pres">
      <dgm:prSet presAssocID="{5F95C49F-912A-43D4-A2A4-F1E3DF3B5A4C}" presName="background2" presStyleLbl="node2" presStyleIdx="0" presStyleCnt="1"/>
      <dgm:spPr/>
    </dgm:pt>
    <dgm:pt modelId="{221C7C2F-02EA-4523-A4DE-4D74AF9340FC}" type="pres">
      <dgm:prSet presAssocID="{5F95C49F-912A-43D4-A2A4-F1E3DF3B5A4C}" presName="text2" presStyleLbl="fgAcc2" presStyleIdx="0" presStyleCnt="1" custScaleX="751429">
        <dgm:presLayoutVars>
          <dgm:chPref val="3"/>
        </dgm:presLayoutVars>
      </dgm:prSet>
      <dgm:spPr/>
      <dgm:t>
        <a:bodyPr/>
        <a:lstStyle/>
        <a:p>
          <a:endParaRPr lang="zh-TW" altLang="en-US"/>
        </a:p>
      </dgm:t>
    </dgm:pt>
    <dgm:pt modelId="{60A1154A-99D7-46AB-8CB2-9F971CD916E3}" type="pres">
      <dgm:prSet presAssocID="{5F95C49F-912A-43D4-A2A4-F1E3DF3B5A4C}" presName="hierChild3" presStyleCnt="0"/>
      <dgm:spPr/>
    </dgm:pt>
    <dgm:pt modelId="{670F5C7E-6993-4601-A0AC-55A843047ABF}" type="pres">
      <dgm:prSet presAssocID="{6D007202-462A-407E-BAEF-0F9C282F625B}" presName="Name17" presStyleLbl="parChTrans1D3" presStyleIdx="0" presStyleCnt="4"/>
      <dgm:spPr/>
      <dgm:t>
        <a:bodyPr/>
        <a:lstStyle/>
        <a:p>
          <a:endParaRPr lang="zh-TW" altLang="en-US"/>
        </a:p>
      </dgm:t>
    </dgm:pt>
    <dgm:pt modelId="{D56CA68B-A07F-487C-AD39-E4E41D54F948}" type="pres">
      <dgm:prSet presAssocID="{7285127E-BF2B-49B6-9C05-EC0D031A7050}" presName="hierRoot3" presStyleCnt="0"/>
      <dgm:spPr/>
    </dgm:pt>
    <dgm:pt modelId="{9A03DF43-78EB-464D-BA32-C86DC2D4B16B}" type="pres">
      <dgm:prSet presAssocID="{7285127E-BF2B-49B6-9C05-EC0D031A7050}" presName="composite3" presStyleCnt="0"/>
      <dgm:spPr/>
    </dgm:pt>
    <dgm:pt modelId="{F8DFF745-6782-47A0-AA55-89791950933C}" type="pres">
      <dgm:prSet presAssocID="{7285127E-BF2B-49B6-9C05-EC0D031A7050}" presName="background3" presStyleLbl="node3" presStyleIdx="0" presStyleCnt="4"/>
      <dgm:spPr/>
    </dgm:pt>
    <dgm:pt modelId="{846C4644-03DD-47AE-870F-E61C8A1A7C50}" type="pres">
      <dgm:prSet presAssocID="{7285127E-BF2B-49B6-9C05-EC0D031A7050}" presName="text3" presStyleLbl="fgAcc3" presStyleIdx="0" presStyleCnt="4" custScaleX="148586" custLinFactNeighborY="16872">
        <dgm:presLayoutVars>
          <dgm:chPref val="3"/>
        </dgm:presLayoutVars>
      </dgm:prSet>
      <dgm:spPr/>
      <dgm:t>
        <a:bodyPr/>
        <a:lstStyle/>
        <a:p>
          <a:endParaRPr lang="zh-TW" altLang="en-US"/>
        </a:p>
      </dgm:t>
    </dgm:pt>
    <dgm:pt modelId="{75AEBF77-236B-42C4-8DBB-D0286E5AA36E}" type="pres">
      <dgm:prSet presAssocID="{7285127E-BF2B-49B6-9C05-EC0D031A7050}" presName="hierChild4" presStyleCnt="0"/>
      <dgm:spPr/>
    </dgm:pt>
    <dgm:pt modelId="{A89A0678-A982-49FD-A3BA-6DD8CF3AB290}" type="pres">
      <dgm:prSet presAssocID="{BFE6A365-FFF0-4EE4-BF3C-6F028A4D77AE}" presName="Name23" presStyleLbl="parChTrans1D4" presStyleIdx="0" presStyleCnt="8"/>
      <dgm:spPr/>
      <dgm:t>
        <a:bodyPr/>
        <a:lstStyle/>
        <a:p>
          <a:endParaRPr lang="zh-TW" altLang="en-US"/>
        </a:p>
      </dgm:t>
    </dgm:pt>
    <dgm:pt modelId="{8E3EFFD0-11C0-4411-91EF-21C155FE2FDE}" type="pres">
      <dgm:prSet presAssocID="{FC71BDD6-B369-4F02-A7D9-94505F7782A6}" presName="hierRoot4" presStyleCnt="0"/>
      <dgm:spPr/>
    </dgm:pt>
    <dgm:pt modelId="{778C0C62-F748-4FBF-B406-297B43949F24}" type="pres">
      <dgm:prSet presAssocID="{FC71BDD6-B369-4F02-A7D9-94505F7782A6}" presName="composite4" presStyleCnt="0"/>
      <dgm:spPr/>
    </dgm:pt>
    <dgm:pt modelId="{389A570A-E0CD-4E05-94B4-CCF24A0BA528}" type="pres">
      <dgm:prSet presAssocID="{FC71BDD6-B369-4F02-A7D9-94505F7782A6}" presName="background4" presStyleLbl="node4" presStyleIdx="0" presStyleCnt="8"/>
      <dgm:spPr/>
    </dgm:pt>
    <dgm:pt modelId="{2FCF3B4F-44C6-4C32-8559-61C4FAAE694B}" type="pres">
      <dgm:prSet presAssocID="{FC71BDD6-B369-4F02-A7D9-94505F7782A6}" presName="text4" presStyleLbl="fgAcc4" presStyleIdx="0" presStyleCnt="8" custScaleX="182825" custLinFactNeighborX="-1339" custLinFactNeighborY="49931">
        <dgm:presLayoutVars>
          <dgm:chPref val="3"/>
        </dgm:presLayoutVars>
      </dgm:prSet>
      <dgm:spPr/>
      <dgm:t>
        <a:bodyPr/>
        <a:lstStyle/>
        <a:p>
          <a:endParaRPr lang="zh-TW" altLang="en-US"/>
        </a:p>
      </dgm:t>
    </dgm:pt>
    <dgm:pt modelId="{F8D5F342-C1D3-4645-A72B-0A126C7DBD29}" type="pres">
      <dgm:prSet presAssocID="{FC71BDD6-B369-4F02-A7D9-94505F7782A6}" presName="hierChild5" presStyleCnt="0"/>
      <dgm:spPr/>
    </dgm:pt>
    <dgm:pt modelId="{F2CB7642-9F09-4D57-9B49-DD87576B468D}" type="pres">
      <dgm:prSet presAssocID="{7E0862BC-FC21-44A7-A34F-373ECC9EBCF8}" presName="Name23" presStyleLbl="parChTrans1D4" presStyleIdx="1" presStyleCnt="8"/>
      <dgm:spPr/>
      <dgm:t>
        <a:bodyPr/>
        <a:lstStyle/>
        <a:p>
          <a:endParaRPr lang="zh-TW" altLang="en-US"/>
        </a:p>
      </dgm:t>
    </dgm:pt>
    <dgm:pt modelId="{4B0E6DAB-7B02-43AB-86F2-C5B77E639B03}" type="pres">
      <dgm:prSet presAssocID="{9683F0C8-EAB8-4D6E-9B24-5950CCF8D43E}" presName="hierRoot4" presStyleCnt="0"/>
      <dgm:spPr/>
    </dgm:pt>
    <dgm:pt modelId="{1C362007-B5AC-4991-9480-42913E39671A}" type="pres">
      <dgm:prSet presAssocID="{9683F0C8-EAB8-4D6E-9B24-5950CCF8D43E}" presName="composite4" presStyleCnt="0"/>
      <dgm:spPr/>
    </dgm:pt>
    <dgm:pt modelId="{E55C730F-500F-4A11-88B8-E0A93E42747F}" type="pres">
      <dgm:prSet presAssocID="{9683F0C8-EAB8-4D6E-9B24-5950CCF8D43E}" presName="background4" presStyleLbl="node4" presStyleIdx="1" presStyleCnt="8"/>
      <dgm:spPr/>
    </dgm:pt>
    <dgm:pt modelId="{4A5EA8B2-2B21-41BC-915B-81B990233E74}" type="pres">
      <dgm:prSet presAssocID="{9683F0C8-EAB8-4D6E-9B24-5950CCF8D43E}" presName="text4" presStyleLbl="fgAcc4" presStyleIdx="1" presStyleCnt="8" custScaleX="155500" custScaleY="166864" custLinFactNeighborX="-8035" custLinFactNeighborY="75923">
        <dgm:presLayoutVars>
          <dgm:chPref val="3"/>
        </dgm:presLayoutVars>
      </dgm:prSet>
      <dgm:spPr/>
      <dgm:t>
        <a:bodyPr/>
        <a:lstStyle/>
        <a:p>
          <a:endParaRPr lang="zh-TW" altLang="en-US"/>
        </a:p>
      </dgm:t>
    </dgm:pt>
    <dgm:pt modelId="{4B4E5FB9-0C11-4B2A-869B-E8D8382247E3}" type="pres">
      <dgm:prSet presAssocID="{9683F0C8-EAB8-4D6E-9B24-5950CCF8D43E}" presName="hierChild5" presStyleCnt="0"/>
      <dgm:spPr/>
    </dgm:pt>
    <dgm:pt modelId="{EE07B08A-FEBC-4EA9-9AA4-2DD92B04C928}" type="pres">
      <dgm:prSet presAssocID="{CC127BC6-8B7D-4858-B9D0-DF300359EF52}" presName="Name23" presStyleLbl="parChTrans1D4" presStyleIdx="2" presStyleCnt="8"/>
      <dgm:spPr/>
      <dgm:t>
        <a:bodyPr/>
        <a:lstStyle/>
        <a:p>
          <a:endParaRPr lang="zh-TW" altLang="en-US"/>
        </a:p>
      </dgm:t>
    </dgm:pt>
    <dgm:pt modelId="{67B56B19-8B11-4516-9FCD-91BDA9446F98}" type="pres">
      <dgm:prSet presAssocID="{1815D3C9-F53A-45EF-8F70-EA7A58EFE8D7}" presName="hierRoot4" presStyleCnt="0"/>
      <dgm:spPr/>
    </dgm:pt>
    <dgm:pt modelId="{9F19C2BB-D888-44A3-AE01-477A3B90DCC5}" type="pres">
      <dgm:prSet presAssocID="{1815D3C9-F53A-45EF-8F70-EA7A58EFE8D7}" presName="composite4" presStyleCnt="0"/>
      <dgm:spPr/>
    </dgm:pt>
    <dgm:pt modelId="{CAD2704E-069D-44E5-B9C9-B8070DA110A2}" type="pres">
      <dgm:prSet presAssocID="{1815D3C9-F53A-45EF-8F70-EA7A58EFE8D7}" presName="background4" presStyleLbl="node4" presStyleIdx="2" presStyleCnt="8"/>
      <dgm:spPr/>
    </dgm:pt>
    <dgm:pt modelId="{8A8E893A-AE4C-4551-92FA-72030C2F2A59}" type="pres">
      <dgm:prSet presAssocID="{1815D3C9-F53A-45EF-8F70-EA7A58EFE8D7}" presName="text4" presStyleLbl="fgAcc4" presStyleIdx="2" presStyleCnt="8" custScaleX="113558" custScaleY="321067" custLinFactX="3127" custLinFactNeighborX="100000" custLinFactNeighborY="85479">
        <dgm:presLayoutVars>
          <dgm:chPref val="3"/>
        </dgm:presLayoutVars>
      </dgm:prSet>
      <dgm:spPr/>
      <dgm:t>
        <a:bodyPr/>
        <a:lstStyle/>
        <a:p>
          <a:endParaRPr lang="zh-TW" altLang="en-US"/>
        </a:p>
      </dgm:t>
    </dgm:pt>
    <dgm:pt modelId="{CCCC4398-1F20-4D0B-BE37-A60A15D0D1B2}" type="pres">
      <dgm:prSet presAssocID="{1815D3C9-F53A-45EF-8F70-EA7A58EFE8D7}" presName="hierChild5" presStyleCnt="0"/>
      <dgm:spPr/>
    </dgm:pt>
    <dgm:pt modelId="{F01BBB93-0970-45D3-A243-5600F7F1AAF5}" type="pres">
      <dgm:prSet presAssocID="{A5D3961C-276D-4106-AA52-429D7D236CC8}" presName="Name23" presStyleLbl="parChTrans1D4" presStyleIdx="3" presStyleCnt="8"/>
      <dgm:spPr/>
      <dgm:t>
        <a:bodyPr/>
        <a:lstStyle/>
        <a:p>
          <a:endParaRPr lang="zh-TW" altLang="en-US"/>
        </a:p>
      </dgm:t>
    </dgm:pt>
    <dgm:pt modelId="{F6541F34-425A-4B40-9FCC-EE096488D00F}" type="pres">
      <dgm:prSet presAssocID="{48784735-E5BD-4D61-9DD4-FDC157BCC1F5}" presName="hierRoot4" presStyleCnt="0"/>
      <dgm:spPr/>
    </dgm:pt>
    <dgm:pt modelId="{F5995F02-33FD-4039-88F8-86B52887060A}" type="pres">
      <dgm:prSet presAssocID="{48784735-E5BD-4D61-9DD4-FDC157BCC1F5}" presName="composite4" presStyleCnt="0"/>
      <dgm:spPr/>
    </dgm:pt>
    <dgm:pt modelId="{771F22C1-E52F-48F3-93CA-D33E38CB97D8}" type="pres">
      <dgm:prSet presAssocID="{48784735-E5BD-4D61-9DD4-FDC157BCC1F5}" presName="background4" presStyleLbl="node4" presStyleIdx="3" presStyleCnt="8"/>
      <dgm:spPr/>
    </dgm:pt>
    <dgm:pt modelId="{E9C3B718-B2FC-4164-AB67-32895A664676}" type="pres">
      <dgm:prSet presAssocID="{48784735-E5BD-4D61-9DD4-FDC157BCC1F5}" presName="text4" presStyleLbl="fgAcc4" presStyleIdx="3" presStyleCnt="8" custScaleX="118675" custScaleY="164539" custLinFactX="-100000" custLinFactNeighborX="-158454" custLinFactNeighborY="88378">
        <dgm:presLayoutVars>
          <dgm:chPref val="3"/>
        </dgm:presLayoutVars>
      </dgm:prSet>
      <dgm:spPr/>
      <dgm:t>
        <a:bodyPr/>
        <a:lstStyle/>
        <a:p>
          <a:endParaRPr lang="zh-TW" altLang="en-US"/>
        </a:p>
      </dgm:t>
    </dgm:pt>
    <dgm:pt modelId="{9A1F6FC4-A276-4563-A5BD-EC680AC61EF1}" type="pres">
      <dgm:prSet presAssocID="{48784735-E5BD-4D61-9DD4-FDC157BCC1F5}" presName="hierChild5" presStyleCnt="0"/>
      <dgm:spPr/>
    </dgm:pt>
    <dgm:pt modelId="{BD3C7935-B38C-48C9-B709-273FDF1C0564}" type="pres">
      <dgm:prSet presAssocID="{6CB64DCD-929F-4730-A368-FFF402C41FD3}" presName="Name23" presStyleLbl="parChTrans1D4" presStyleIdx="4" presStyleCnt="8"/>
      <dgm:spPr/>
      <dgm:t>
        <a:bodyPr/>
        <a:lstStyle/>
        <a:p>
          <a:endParaRPr lang="zh-TW" altLang="en-US"/>
        </a:p>
      </dgm:t>
    </dgm:pt>
    <dgm:pt modelId="{8AB95C91-D1EB-4F4C-8AF9-9F13D818CF55}" type="pres">
      <dgm:prSet presAssocID="{3FAAEC95-98BD-4F72-B41C-8E3221CED27A}" presName="hierRoot4" presStyleCnt="0"/>
      <dgm:spPr/>
    </dgm:pt>
    <dgm:pt modelId="{59F75E10-C186-4B05-9154-4CC949D74768}" type="pres">
      <dgm:prSet presAssocID="{3FAAEC95-98BD-4F72-B41C-8E3221CED27A}" presName="composite4" presStyleCnt="0"/>
      <dgm:spPr/>
    </dgm:pt>
    <dgm:pt modelId="{86EAD46D-33BE-4BBE-9772-BB2F0819A6FD}" type="pres">
      <dgm:prSet presAssocID="{3FAAEC95-98BD-4F72-B41C-8E3221CED27A}" presName="background4" presStyleLbl="node4" presStyleIdx="4" presStyleCnt="8"/>
      <dgm:spPr/>
    </dgm:pt>
    <dgm:pt modelId="{CDB5C2A4-F519-4DD3-AD4F-6AC3B9075E52}" type="pres">
      <dgm:prSet presAssocID="{3FAAEC95-98BD-4F72-B41C-8E3221CED27A}" presName="text4" presStyleLbl="fgAcc4" presStyleIdx="4" presStyleCnt="8" custScaleY="166864" custLinFactNeighborX="-9374" custLinFactNeighborY="46397">
        <dgm:presLayoutVars>
          <dgm:chPref val="3"/>
        </dgm:presLayoutVars>
      </dgm:prSet>
      <dgm:spPr/>
      <dgm:t>
        <a:bodyPr/>
        <a:lstStyle/>
        <a:p>
          <a:endParaRPr lang="zh-TW" altLang="en-US"/>
        </a:p>
      </dgm:t>
    </dgm:pt>
    <dgm:pt modelId="{CACC8379-FBCE-4401-B1E8-E1D3C6BB02FA}" type="pres">
      <dgm:prSet presAssocID="{3FAAEC95-98BD-4F72-B41C-8E3221CED27A}" presName="hierChild5" presStyleCnt="0"/>
      <dgm:spPr/>
    </dgm:pt>
    <dgm:pt modelId="{4D9D7818-AE12-4D85-8C80-5B8A472B3BBA}" type="pres">
      <dgm:prSet presAssocID="{03067EA4-11B5-495E-AA2F-7441701C8D6B}" presName="Name17" presStyleLbl="parChTrans1D3" presStyleIdx="1" presStyleCnt="4"/>
      <dgm:spPr/>
      <dgm:t>
        <a:bodyPr/>
        <a:lstStyle/>
        <a:p>
          <a:endParaRPr lang="zh-TW" altLang="en-US"/>
        </a:p>
      </dgm:t>
    </dgm:pt>
    <dgm:pt modelId="{9587099B-4604-4DD2-889D-17886C2A87C4}" type="pres">
      <dgm:prSet presAssocID="{30EFB3D5-AC69-419B-A1D1-8A9F09DD0307}" presName="hierRoot3" presStyleCnt="0"/>
      <dgm:spPr/>
    </dgm:pt>
    <dgm:pt modelId="{2DEC52AB-D70E-42F0-848D-DD6994A3B337}" type="pres">
      <dgm:prSet presAssocID="{30EFB3D5-AC69-419B-A1D1-8A9F09DD0307}" presName="composite3" presStyleCnt="0"/>
      <dgm:spPr/>
    </dgm:pt>
    <dgm:pt modelId="{2B812B74-5C90-4DFC-996E-DE4E8ECAF84F}" type="pres">
      <dgm:prSet presAssocID="{30EFB3D5-AC69-419B-A1D1-8A9F09DD0307}" presName="background3" presStyleLbl="node3" presStyleIdx="1" presStyleCnt="4"/>
      <dgm:spPr/>
    </dgm:pt>
    <dgm:pt modelId="{CFA5AB65-3B6B-4745-B0E8-8D51179F7EB6}" type="pres">
      <dgm:prSet presAssocID="{30EFB3D5-AC69-419B-A1D1-8A9F09DD0307}" presName="text3" presStyleLbl="fgAcc3" presStyleIdx="1" presStyleCnt="4" custScaleX="162579" custScaleY="132528" custLinFactNeighborX="-1339" custLinFactNeighborY="34490">
        <dgm:presLayoutVars>
          <dgm:chPref val="3"/>
        </dgm:presLayoutVars>
      </dgm:prSet>
      <dgm:spPr/>
      <dgm:t>
        <a:bodyPr/>
        <a:lstStyle/>
        <a:p>
          <a:endParaRPr lang="zh-TW" altLang="en-US"/>
        </a:p>
      </dgm:t>
    </dgm:pt>
    <dgm:pt modelId="{F7AF4204-D0F3-4E9C-A325-B9CECE3C4687}" type="pres">
      <dgm:prSet presAssocID="{30EFB3D5-AC69-419B-A1D1-8A9F09DD0307}" presName="hierChild4" presStyleCnt="0"/>
      <dgm:spPr/>
    </dgm:pt>
    <dgm:pt modelId="{73082BC5-6902-462E-956A-475DE110EB05}" type="pres">
      <dgm:prSet presAssocID="{DCE80A5B-BCEB-4AEB-89CD-730613BD3257}" presName="Name23" presStyleLbl="parChTrans1D4" presStyleIdx="5" presStyleCnt="8"/>
      <dgm:spPr/>
      <dgm:t>
        <a:bodyPr/>
        <a:lstStyle/>
        <a:p>
          <a:endParaRPr lang="zh-TW" altLang="en-US"/>
        </a:p>
      </dgm:t>
    </dgm:pt>
    <dgm:pt modelId="{1826D7DD-4930-48E6-9BE8-22A3B13086AD}" type="pres">
      <dgm:prSet presAssocID="{882897A5-7F7C-41C3-B179-FD15A402B2ED}" presName="hierRoot4" presStyleCnt="0"/>
      <dgm:spPr/>
    </dgm:pt>
    <dgm:pt modelId="{16716DD9-A309-4329-B407-2ED11A1EF5BA}" type="pres">
      <dgm:prSet presAssocID="{882897A5-7F7C-41C3-B179-FD15A402B2ED}" presName="composite4" presStyleCnt="0"/>
      <dgm:spPr/>
    </dgm:pt>
    <dgm:pt modelId="{15DDDD66-7B9E-4EFE-A170-913890999CFD}" type="pres">
      <dgm:prSet presAssocID="{882897A5-7F7C-41C3-B179-FD15A402B2ED}" presName="background4" presStyleLbl="node4" presStyleIdx="5" presStyleCnt="8"/>
      <dgm:spPr/>
    </dgm:pt>
    <dgm:pt modelId="{C6A4BEC9-DCCE-47C5-A0AF-C1B4B31758C9}" type="pres">
      <dgm:prSet presAssocID="{882897A5-7F7C-41C3-B179-FD15A402B2ED}" presName="text4" presStyleLbl="fgAcc4" presStyleIdx="5" presStyleCnt="8" custScaleY="203184" custLinFactNeighborX="-1334" custLinFactNeighborY="48475">
        <dgm:presLayoutVars>
          <dgm:chPref val="3"/>
        </dgm:presLayoutVars>
      </dgm:prSet>
      <dgm:spPr/>
      <dgm:t>
        <a:bodyPr/>
        <a:lstStyle/>
        <a:p>
          <a:endParaRPr lang="zh-TW" altLang="en-US"/>
        </a:p>
      </dgm:t>
    </dgm:pt>
    <dgm:pt modelId="{CAA94201-E5F5-45EF-955B-7BE92B370DA3}" type="pres">
      <dgm:prSet presAssocID="{882897A5-7F7C-41C3-B179-FD15A402B2ED}" presName="hierChild5" presStyleCnt="0"/>
      <dgm:spPr/>
    </dgm:pt>
    <dgm:pt modelId="{75625EDB-8307-4D4E-8D1F-ED398A9709FC}" type="pres">
      <dgm:prSet presAssocID="{EFF005AC-A188-41AF-9192-DA189F3EDCBB}" presName="Name17" presStyleLbl="parChTrans1D3" presStyleIdx="2" presStyleCnt="4"/>
      <dgm:spPr/>
      <dgm:t>
        <a:bodyPr/>
        <a:lstStyle/>
        <a:p>
          <a:endParaRPr lang="zh-TW" altLang="en-US"/>
        </a:p>
      </dgm:t>
    </dgm:pt>
    <dgm:pt modelId="{4AE61B27-DE5D-4875-A09A-EC0E9607A5F3}" type="pres">
      <dgm:prSet presAssocID="{C6E25133-BF16-4196-B4A5-ACA7A9A4624A}" presName="hierRoot3" presStyleCnt="0"/>
      <dgm:spPr/>
    </dgm:pt>
    <dgm:pt modelId="{DA4E6FD6-CC6C-4F9B-9FEE-4BC24411E41D}" type="pres">
      <dgm:prSet presAssocID="{C6E25133-BF16-4196-B4A5-ACA7A9A4624A}" presName="composite3" presStyleCnt="0"/>
      <dgm:spPr/>
    </dgm:pt>
    <dgm:pt modelId="{B8CC26C4-AFC5-4F1B-9D09-ECEE8BD90850}" type="pres">
      <dgm:prSet presAssocID="{C6E25133-BF16-4196-B4A5-ACA7A9A4624A}" presName="background3" presStyleLbl="node3" presStyleIdx="2" presStyleCnt="4"/>
      <dgm:spPr/>
    </dgm:pt>
    <dgm:pt modelId="{706F423A-4A6A-47BE-8F29-ED4FF523173B}" type="pres">
      <dgm:prSet presAssocID="{C6E25133-BF16-4196-B4A5-ACA7A9A4624A}" presName="text3" presStyleLbl="fgAcc3" presStyleIdx="2" presStyleCnt="4" custScaleX="134374" custScaleY="138675" custLinFactNeighborX="-1690" custLinFactNeighborY="13868">
        <dgm:presLayoutVars>
          <dgm:chPref val="3"/>
        </dgm:presLayoutVars>
      </dgm:prSet>
      <dgm:spPr/>
      <dgm:t>
        <a:bodyPr/>
        <a:lstStyle/>
        <a:p>
          <a:endParaRPr lang="zh-TW" altLang="en-US"/>
        </a:p>
      </dgm:t>
    </dgm:pt>
    <dgm:pt modelId="{8EAFDAA5-5AC6-4ED5-9FAD-B5E9C5E47F91}" type="pres">
      <dgm:prSet presAssocID="{C6E25133-BF16-4196-B4A5-ACA7A9A4624A}" presName="hierChild4" presStyleCnt="0"/>
      <dgm:spPr/>
    </dgm:pt>
    <dgm:pt modelId="{0D84D0C3-2402-4F16-8CBE-4E21BC8571CB}" type="pres">
      <dgm:prSet presAssocID="{B20830A8-F950-4DD8-BE98-872C12BC546D}" presName="Name23" presStyleLbl="parChTrans1D4" presStyleIdx="6" presStyleCnt="8"/>
      <dgm:spPr/>
      <dgm:t>
        <a:bodyPr/>
        <a:lstStyle/>
        <a:p>
          <a:endParaRPr lang="zh-TW" altLang="en-US"/>
        </a:p>
      </dgm:t>
    </dgm:pt>
    <dgm:pt modelId="{4817F772-59DF-4296-83E2-1C9020C13B9D}" type="pres">
      <dgm:prSet presAssocID="{8FBFAD0F-3EDA-4DD9-BC4E-713508F11E56}" presName="hierRoot4" presStyleCnt="0"/>
      <dgm:spPr/>
    </dgm:pt>
    <dgm:pt modelId="{F4D2C60D-84B7-47A1-9B84-A7ED1CDF2EDD}" type="pres">
      <dgm:prSet presAssocID="{8FBFAD0F-3EDA-4DD9-BC4E-713508F11E56}" presName="composite4" presStyleCnt="0"/>
      <dgm:spPr/>
    </dgm:pt>
    <dgm:pt modelId="{45B65272-4DFB-4BE9-AB06-6C433C0E1AE6}" type="pres">
      <dgm:prSet presAssocID="{8FBFAD0F-3EDA-4DD9-BC4E-713508F11E56}" presName="background4" presStyleLbl="node4" presStyleIdx="6" presStyleCnt="8"/>
      <dgm:spPr/>
    </dgm:pt>
    <dgm:pt modelId="{8638DDF9-68AF-4ABA-926E-8573F3669CE6}" type="pres">
      <dgm:prSet presAssocID="{8FBFAD0F-3EDA-4DD9-BC4E-713508F11E56}" presName="text4" presStyleLbl="fgAcc4" presStyleIdx="6" presStyleCnt="8" custScaleX="148359" custScaleY="382962" custLinFactNeighborX="-17457" custLinFactNeighborY="35897">
        <dgm:presLayoutVars>
          <dgm:chPref val="3"/>
        </dgm:presLayoutVars>
      </dgm:prSet>
      <dgm:spPr/>
      <dgm:t>
        <a:bodyPr/>
        <a:lstStyle/>
        <a:p>
          <a:endParaRPr lang="zh-TW" altLang="en-US"/>
        </a:p>
      </dgm:t>
    </dgm:pt>
    <dgm:pt modelId="{E0784AE9-8EDB-45BE-80DC-357FF689A654}" type="pres">
      <dgm:prSet presAssocID="{8FBFAD0F-3EDA-4DD9-BC4E-713508F11E56}" presName="hierChild5" presStyleCnt="0"/>
      <dgm:spPr/>
    </dgm:pt>
    <dgm:pt modelId="{6B164CD6-22E9-4BEF-BAF6-1F625040FF1D}" type="pres">
      <dgm:prSet presAssocID="{FAB596EE-7F98-4A8B-B80D-CF1ABDB5D158}" presName="Name17" presStyleLbl="parChTrans1D3" presStyleIdx="3" presStyleCnt="4"/>
      <dgm:spPr/>
      <dgm:t>
        <a:bodyPr/>
        <a:lstStyle/>
        <a:p>
          <a:endParaRPr lang="zh-TW" altLang="en-US"/>
        </a:p>
      </dgm:t>
    </dgm:pt>
    <dgm:pt modelId="{64A0A834-A082-42DE-B1F9-A8B0AC79E2F1}" type="pres">
      <dgm:prSet presAssocID="{25C8A96B-C9A9-4655-A230-7B6D658E10DD}" presName="hierRoot3" presStyleCnt="0"/>
      <dgm:spPr/>
    </dgm:pt>
    <dgm:pt modelId="{BBB6D55C-2D3E-47D5-94E5-BCB9822C8AC2}" type="pres">
      <dgm:prSet presAssocID="{25C8A96B-C9A9-4655-A230-7B6D658E10DD}" presName="composite3" presStyleCnt="0"/>
      <dgm:spPr/>
    </dgm:pt>
    <dgm:pt modelId="{57E9569A-9833-4405-B0A5-99F85E05CF86}" type="pres">
      <dgm:prSet presAssocID="{25C8A96B-C9A9-4655-A230-7B6D658E10DD}" presName="background3" presStyleLbl="node3" presStyleIdx="3" presStyleCnt="4"/>
      <dgm:spPr/>
    </dgm:pt>
    <dgm:pt modelId="{F6F26B0F-1AA7-4046-AB30-03B7B5F77057}" type="pres">
      <dgm:prSet presAssocID="{25C8A96B-C9A9-4655-A230-7B6D658E10DD}" presName="text3" presStyleLbl="fgAcc3" presStyleIdx="3" presStyleCnt="4" custScaleX="121261" custScaleY="154551" custLinFactNeighborX="-1378" custLinFactNeighborY="14184">
        <dgm:presLayoutVars>
          <dgm:chPref val="3"/>
        </dgm:presLayoutVars>
      </dgm:prSet>
      <dgm:spPr/>
      <dgm:t>
        <a:bodyPr/>
        <a:lstStyle/>
        <a:p>
          <a:endParaRPr lang="zh-TW" altLang="en-US"/>
        </a:p>
      </dgm:t>
    </dgm:pt>
    <dgm:pt modelId="{3327D667-6756-4D3B-A227-83680267A2FF}" type="pres">
      <dgm:prSet presAssocID="{25C8A96B-C9A9-4655-A230-7B6D658E10DD}" presName="hierChild4" presStyleCnt="0"/>
      <dgm:spPr/>
    </dgm:pt>
    <dgm:pt modelId="{12498366-8912-4994-9D34-B3FD7F47F570}" type="pres">
      <dgm:prSet presAssocID="{B186B8B9-FE96-44A3-9A8C-63B710A0F92E}" presName="Name23" presStyleLbl="parChTrans1D4" presStyleIdx="7" presStyleCnt="8"/>
      <dgm:spPr/>
      <dgm:t>
        <a:bodyPr/>
        <a:lstStyle/>
        <a:p>
          <a:endParaRPr lang="zh-TW" altLang="en-US"/>
        </a:p>
      </dgm:t>
    </dgm:pt>
    <dgm:pt modelId="{D21E6EC5-0B4B-4EC1-82E9-BF7DBF070315}" type="pres">
      <dgm:prSet presAssocID="{E83D5EC1-5E4A-467C-BC4C-96B0E41BF2E4}" presName="hierRoot4" presStyleCnt="0"/>
      <dgm:spPr/>
    </dgm:pt>
    <dgm:pt modelId="{A33780B0-7036-4946-8E4B-4094AB1CDAE9}" type="pres">
      <dgm:prSet presAssocID="{E83D5EC1-5E4A-467C-BC4C-96B0E41BF2E4}" presName="composite4" presStyleCnt="0"/>
      <dgm:spPr/>
    </dgm:pt>
    <dgm:pt modelId="{481A1192-5793-4056-B504-B7F78B8502AE}" type="pres">
      <dgm:prSet presAssocID="{E83D5EC1-5E4A-467C-BC4C-96B0E41BF2E4}" presName="background4" presStyleLbl="node4" presStyleIdx="7" presStyleCnt="8"/>
      <dgm:spPr/>
    </dgm:pt>
    <dgm:pt modelId="{F1160576-9245-45FB-A06E-F55BCBD53A66}" type="pres">
      <dgm:prSet presAssocID="{E83D5EC1-5E4A-467C-BC4C-96B0E41BF2E4}" presName="text4" presStyleLbl="fgAcc4" presStyleIdx="7" presStyleCnt="8" custScaleX="149713" custScaleY="396995" custLinFactNeighborX="-10647" custLinFactNeighborY="31047">
        <dgm:presLayoutVars>
          <dgm:chPref val="3"/>
        </dgm:presLayoutVars>
      </dgm:prSet>
      <dgm:spPr/>
      <dgm:t>
        <a:bodyPr/>
        <a:lstStyle/>
        <a:p>
          <a:endParaRPr lang="zh-TW" altLang="en-US"/>
        </a:p>
      </dgm:t>
    </dgm:pt>
    <dgm:pt modelId="{39C4E644-575A-4AC2-A14C-6082E430071A}" type="pres">
      <dgm:prSet presAssocID="{E83D5EC1-5E4A-467C-BC4C-96B0E41BF2E4}" presName="hierChild5" presStyleCnt="0"/>
      <dgm:spPr/>
    </dgm:pt>
  </dgm:ptLst>
  <dgm:cxnLst>
    <dgm:cxn modelId="{6E80F173-1939-4416-B77B-BFE9B3517AD8}" type="presOf" srcId="{30EFB3D5-AC69-419B-A1D1-8A9F09DD0307}" destId="{CFA5AB65-3B6B-4745-B0E8-8D51179F7EB6}" srcOrd="0" destOrd="0" presId="urn:microsoft.com/office/officeart/2005/8/layout/hierarchy1"/>
    <dgm:cxn modelId="{C2117C78-A45E-4FC6-AED8-4C0D28E2EE74}" type="presOf" srcId="{8FBFAD0F-3EDA-4DD9-BC4E-713508F11E56}" destId="{8638DDF9-68AF-4ABA-926E-8573F3669CE6}" srcOrd="0" destOrd="0" presId="urn:microsoft.com/office/officeart/2005/8/layout/hierarchy1"/>
    <dgm:cxn modelId="{523750FA-F280-4FA2-903B-EE4B80F6BD53}" srcId="{7285127E-BF2B-49B6-9C05-EC0D031A7050}" destId="{9683F0C8-EAB8-4D6E-9B24-5950CCF8D43E}" srcOrd="1" destOrd="0" parTransId="{7E0862BC-FC21-44A7-A34F-373ECC9EBCF8}" sibTransId="{CE92CB5D-CA94-410B-AC52-581DD305BC8B}"/>
    <dgm:cxn modelId="{13AAA562-3959-4E0D-B9DB-A80E96AB79B4}" type="presOf" srcId="{7285127E-BF2B-49B6-9C05-EC0D031A7050}" destId="{846C4644-03DD-47AE-870F-E61C8A1A7C50}" srcOrd="0" destOrd="0" presId="urn:microsoft.com/office/officeart/2005/8/layout/hierarchy1"/>
    <dgm:cxn modelId="{B2BDB18C-3DA6-4E2F-AC6E-A02BFCB5C42F}" type="presOf" srcId="{EFF005AC-A188-41AF-9192-DA189F3EDCBB}" destId="{75625EDB-8307-4D4E-8D1F-ED398A9709FC}" srcOrd="0" destOrd="0" presId="urn:microsoft.com/office/officeart/2005/8/layout/hierarchy1"/>
    <dgm:cxn modelId="{9EEDBD7F-D03E-4A52-A764-B887137F631C}" type="presOf" srcId="{C6E25133-BF16-4196-B4A5-ACA7A9A4624A}" destId="{706F423A-4A6A-47BE-8F29-ED4FF523173B}" srcOrd="0" destOrd="0" presId="urn:microsoft.com/office/officeart/2005/8/layout/hierarchy1"/>
    <dgm:cxn modelId="{1EC4C3BC-3A78-460A-9F06-D9F25858F335}" type="presOf" srcId="{6D007202-462A-407E-BAEF-0F9C282F625B}" destId="{670F5C7E-6993-4601-A0AC-55A843047ABF}" srcOrd="0" destOrd="0" presId="urn:microsoft.com/office/officeart/2005/8/layout/hierarchy1"/>
    <dgm:cxn modelId="{1CA28E39-5427-43C3-9E28-E64C1C82EBCE}" srcId="{C6E25133-BF16-4196-B4A5-ACA7A9A4624A}" destId="{8FBFAD0F-3EDA-4DD9-BC4E-713508F11E56}" srcOrd="0" destOrd="0" parTransId="{B20830A8-F950-4DD8-BE98-872C12BC546D}" sibTransId="{44A76A1F-7F9E-406C-B803-6449A5864B9B}"/>
    <dgm:cxn modelId="{008F0E5A-F98B-4CF1-AC6D-35571A33B05C}" srcId="{30EFB3D5-AC69-419B-A1D1-8A9F09DD0307}" destId="{882897A5-7F7C-41C3-B179-FD15A402B2ED}" srcOrd="0" destOrd="0" parTransId="{DCE80A5B-BCEB-4AEB-89CD-730613BD3257}" sibTransId="{2671ACB6-B209-450B-B3BB-7775ACDC2AE2}"/>
    <dgm:cxn modelId="{D9A43EB0-3404-4463-96A0-C8713C6F4B0B}" srcId="{5F95C49F-912A-43D4-A2A4-F1E3DF3B5A4C}" destId="{C6E25133-BF16-4196-B4A5-ACA7A9A4624A}" srcOrd="2" destOrd="0" parTransId="{EFF005AC-A188-41AF-9192-DA189F3EDCBB}" sibTransId="{CAE667DC-4A3C-44FF-A183-C8FF1D88A285}"/>
    <dgm:cxn modelId="{7579D289-BB71-4415-A7C1-3A192C178BDC}" type="presOf" srcId="{9683F0C8-EAB8-4D6E-9B24-5950CCF8D43E}" destId="{4A5EA8B2-2B21-41BC-915B-81B990233E74}" srcOrd="0" destOrd="0" presId="urn:microsoft.com/office/officeart/2005/8/layout/hierarchy1"/>
    <dgm:cxn modelId="{13D166AE-B860-47AB-966D-DF0A2942A9CC}" type="presOf" srcId="{7E0862BC-FC21-44A7-A34F-373ECC9EBCF8}" destId="{F2CB7642-9F09-4D57-9B49-DD87576B468D}" srcOrd="0" destOrd="0" presId="urn:microsoft.com/office/officeart/2005/8/layout/hierarchy1"/>
    <dgm:cxn modelId="{120466C1-4323-4732-B49E-8027925C1301}" srcId="{B64769E6-2F1F-4154-AAA9-59198F25FA00}" destId="{A19BADBD-983C-4CB9-BE02-EBFCB6D5F28D}" srcOrd="0" destOrd="0" parTransId="{AD018F06-8D8F-42E1-9080-CAF3038B8DFA}" sibTransId="{6FFF9D4E-5579-4119-B529-135DD5311002}"/>
    <dgm:cxn modelId="{F1CE97D8-FABD-4167-BEFF-ADDAF3E79328}" type="presOf" srcId="{6BEC11DE-DECD-4366-AFF7-FAEA066AC0C0}" destId="{593F8F8C-F19C-4385-A7D2-DFA184F787FD}" srcOrd="0" destOrd="0" presId="urn:microsoft.com/office/officeart/2005/8/layout/hierarchy1"/>
    <dgm:cxn modelId="{8855F733-8595-4169-BE37-394AEA74D999}" srcId="{5F95C49F-912A-43D4-A2A4-F1E3DF3B5A4C}" destId="{30EFB3D5-AC69-419B-A1D1-8A9F09DD0307}" srcOrd="1" destOrd="0" parTransId="{03067EA4-11B5-495E-AA2F-7441701C8D6B}" sibTransId="{B0408705-742D-4E5A-8A57-EA57ADF40442}"/>
    <dgm:cxn modelId="{08E43537-A167-4837-BBD0-1707586E6772}" type="presOf" srcId="{BFE6A365-FFF0-4EE4-BF3C-6F028A4D77AE}" destId="{A89A0678-A982-49FD-A3BA-6DD8CF3AB290}" srcOrd="0" destOrd="0" presId="urn:microsoft.com/office/officeart/2005/8/layout/hierarchy1"/>
    <dgm:cxn modelId="{F3D478B6-97A2-4794-AA96-DD209A874513}" type="presOf" srcId="{25C8A96B-C9A9-4655-A230-7B6D658E10DD}" destId="{F6F26B0F-1AA7-4046-AB30-03B7B5F77057}" srcOrd="0" destOrd="0" presId="urn:microsoft.com/office/officeart/2005/8/layout/hierarchy1"/>
    <dgm:cxn modelId="{50B6A5A2-7038-4B07-B3FD-E3F85FEAE6D4}" srcId="{5F95C49F-912A-43D4-A2A4-F1E3DF3B5A4C}" destId="{7285127E-BF2B-49B6-9C05-EC0D031A7050}" srcOrd="0" destOrd="0" parTransId="{6D007202-462A-407E-BAEF-0F9C282F625B}" sibTransId="{48B9CCAB-C6C5-4FB9-9212-9A10B42C8616}"/>
    <dgm:cxn modelId="{E6001A52-11E1-414F-8F7D-C2ECC57943DF}" type="presOf" srcId="{3FAAEC95-98BD-4F72-B41C-8E3221CED27A}" destId="{CDB5C2A4-F519-4DD3-AD4F-6AC3B9075E52}" srcOrd="0" destOrd="0" presId="urn:microsoft.com/office/officeart/2005/8/layout/hierarchy1"/>
    <dgm:cxn modelId="{3B5281FA-303A-4F76-8BD1-290438E75CC9}" srcId="{7285127E-BF2B-49B6-9C05-EC0D031A7050}" destId="{FC71BDD6-B369-4F02-A7D9-94505F7782A6}" srcOrd="0" destOrd="0" parTransId="{BFE6A365-FFF0-4EE4-BF3C-6F028A4D77AE}" sibTransId="{418E96C5-0335-446D-8544-D238BE182F59}"/>
    <dgm:cxn modelId="{F3439344-80F1-4139-85CE-3AF91A31736D}" type="presOf" srcId="{B186B8B9-FE96-44A3-9A8C-63B710A0F92E}" destId="{12498366-8912-4994-9D34-B3FD7F47F570}" srcOrd="0" destOrd="0" presId="urn:microsoft.com/office/officeart/2005/8/layout/hierarchy1"/>
    <dgm:cxn modelId="{58466893-B3C5-44ED-8EA9-04D093CDF2CE}" type="presOf" srcId="{03067EA4-11B5-495E-AA2F-7441701C8D6B}" destId="{4D9D7818-AE12-4D85-8C80-5B8A472B3BBA}" srcOrd="0" destOrd="0" presId="urn:microsoft.com/office/officeart/2005/8/layout/hierarchy1"/>
    <dgm:cxn modelId="{AC9356FC-660E-402C-B2E8-6DFD1614AEA7}" type="presOf" srcId="{DCE80A5B-BCEB-4AEB-89CD-730613BD3257}" destId="{73082BC5-6902-462E-956A-475DE110EB05}" srcOrd="0" destOrd="0" presId="urn:microsoft.com/office/officeart/2005/8/layout/hierarchy1"/>
    <dgm:cxn modelId="{4F3C5294-BAE8-40EF-BF8C-051D8E9F8C40}" type="presOf" srcId="{FC71BDD6-B369-4F02-A7D9-94505F7782A6}" destId="{2FCF3B4F-44C6-4C32-8559-61C4FAAE694B}" srcOrd="0" destOrd="0" presId="urn:microsoft.com/office/officeart/2005/8/layout/hierarchy1"/>
    <dgm:cxn modelId="{B6BB2D7B-E9CD-4C51-9D43-0C03418AD787}" srcId="{25C8A96B-C9A9-4655-A230-7B6D658E10DD}" destId="{E83D5EC1-5E4A-467C-BC4C-96B0E41BF2E4}" srcOrd="0" destOrd="0" parTransId="{B186B8B9-FE96-44A3-9A8C-63B710A0F92E}" sibTransId="{0F02664F-132E-4A92-B63D-B0E94F8A2044}"/>
    <dgm:cxn modelId="{3FF3D151-32C6-4260-ADA5-FC97D27CACAF}" srcId="{A19BADBD-983C-4CB9-BE02-EBFCB6D5F28D}" destId="{5F95C49F-912A-43D4-A2A4-F1E3DF3B5A4C}" srcOrd="0" destOrd="0" parTransId="{6BEC11DE-DECD-4366-AFF7-FAEA066AC0C0}" sibTransId="{BB549505-75B4-41C7-AA59-B377E679F48C}"/>
    <dgm:cxn modelId="{7DDC5C97-5D1B-48D2-A8AE-5851CEAFC442}" srcId="{9683F0C8-EAB8-4D6E-9B24-5950CCF8D43E}" destId="{48784735-E5BD-4D61-9DD4-FDC157BCC1F5}" srcOrd="1" destOrd="0" parTransId="{A5D3961C-276D-4106-AA52-429D7D236CC8}" sibTransId="{37388E97-880E-4F2C-8253-76D362233103}"/>
    <dgm:cxn modelId="{FD97952C-DC1A-4793-BAC9-90170F2389A1}" srcId="{9683F0C8-EAB8-4D6E-9B24-5950CCF8D43E}" destId="{1815D3C9-F53A-45EF-8F70-EA7A58EFE8D7}" srcOrd="0" destOrd="0" parTransId="{CC127BC6-8B7D-4858-B9D0-DF300359EF52}" sibTransId="{868ED6A4-4540-4907-9F9A-04E341D325A3}"/>
    <dgm:cxn modelId="{823FB107-FE34-4355-9375-7E3D62F531B0}" type="presOf" srcId="{1815D3C9-F53A-45EF-8F70-EA7A58EFE8D7}" destId="{8A8E893A-AE4C-4551-92FA-72030C2F2A59}" srcOrd="0" destOrd="0" presId="urn:microsoft.com/office/officeart/2005/8/layout/hierarchy1"/>
    <dgm:cxn modelId="{FAA249B1-28F2-46B0-B9D7-028E85C1C1E6}" type="presOf" srcId="{FAB596EE-7F98-4A8B-B80D-CF1ABDB5D158}" destId="{6B164CD6-22E9-4BEF-BAF6-1F625040FF1D}" srcOrd="0" destOrd="0" presId="urn:microsoft.com/office/officeart/2005/8/layout/hierarchy1"/>
    <dgm:cxn modelId="{186008EE-9F15-4D55-A721-542AF4A666C1}" type="presOf" srcId="{A19BADBD-983C-4CB9-BE02-EBFCB6D5F28D}" destId="{202093A3-2823-48BB-A8ED-B2901835054D}" srcOrd="0" destOrd="0" presId="urn:microsoft.com/office/officeart/2005/8/layout/hierarchy1"/>
    <dgm:cxn modelId="{265328A0-EDE3-4BE8-BF2C-F638D49483DC}" srcId="{7285127E-BF2B-49B6-9C05-EC0D031A7050}" destId="{3FAAEC95-98BD-4F72-B41C-8E3221CED27A}" srcOrd="2" destOrd="0" parTransId="{6CB64DCD-929F-4730-A368-FFF402C41FD3}" sibTransId="{FE3E2E6F-1C8B-4662-AF57-5E2D96ED4E2F}"/>
    <dgm:cxn modelId="{1CE8569C-10E7-4F10-9F45-FF86E91E0260}" type="presOf" srcId="{CC127BC6-8B7D-4858-B9D0-DF300359EF52}" destId="{EE07B08A-FEBC-4EA9-9AA4-2DD92B04C928}" srcOrd="0" destOrd="0" presId="urn:microsoft.com/office/officeart/2005/8/layout/hierarchy1"/>
    <dgm:cxn modelId="{19AFCBF3-9D2B-4277-A396-307C998DF30F}" type="presOf" srcId="{6CB64DCD-929F-4730-A368-FFF402C41FD3}" destId="{BD3C7935-B38C-48C9-B709-273FDF1C0564}" srcOrd="0" destOrd="0" presId="urn:microsoft.com/office/officeart/2005/8/layout/hierarchy1"/>
    <dgm:cxn modelId="{D8292F27-9359-4406-9DB8-5D66DA53B664}" type="presOf" srcId="{A5D3961C-276D-4106-AA52-429D7D236CC8}" destId="{F01BBB93-0970-45D3-A243-5600F7F1AAF5}" srcOrd="0" destOrd="0" presId="urn:microsoft.com/office/officeart/2005/8/layout/hierarchy1"/>
    <dgm:cxn modelId="{88764A73-6B54-4C08-B9EE-7A50026E4275}" type="presOf" srcId="{B64769E6-2F1F-4154-AAA9-59198F25FA00}" destId="{16461DE1-340F-40AF-A3BE-44F47BEBB9B5}" srcOrd="0" destOrd="0" presId="urn:microsoft.com/office/officeart/2005/8/layout/hierarchy1"/>
    <dgm:cxn modelId="{962E006B-2C35-41A6-B640-B570E131ECDB}" type="presOf" srcId="{882897A5-7F7C-41C3-B179-FD15A402B2ED}" destId="{C6A4BEC9-DCCE-47C5-A0AF-C1B4B31758C9}" srcOrd="0" destOrd="0" presId="urn:microsoft.com/office/officeart/2005/8/layout/hierarchy1"/>
    <dgm:cxn modelId="{F33A5E82-81BA-4DA7-90F8-3DE0719DF963}" type="presOf" srcId="{48784735-E5BD-4D61-9DD4-FDC157BCC1F5}" destId="{E9C3B718-B2FC-4164-AB67-32895A664676}" srcOrd="0" destOrd="0" presId="urn:microsoft.com/office/officeart/2005/8/layout/hierarchy1"/>
    <dgm:cxn modelId="{9D863B78-A9E5-487C-AE8A-9F3E7D58B96D}" type="presOf" srcId="{5F95C49F-912A-43D4-A2A4-F1E3DF3B5A4C}" destId="{221C7C2F-02EA-4523-A4DE-4D74AF9340FC}" srcOrd="0" destOrd="0" presId="urn:microsoft.com/office/officeart/2005/8/layout/hierarchy1"/>
    <dgm:cxn modelId="{7EFB9E4F-F0BF-4725-9578-0D84E34B7100}" type="presOf" srcId="{B20830A8-F950-4DD8-BE98-872C12BC546D}" destId="{0D84D0C3-2402-4F16-8CBE-4E21BC8571CB}" srcOrd="0" destOrd="0" presId="urn:microsoft.com/office/officeart/2005/8/layout/hierarchy1"/>
    <dgm:cxn modelId="{48738159-24EB-40E7-879A-38E08EC459B7}" type="presOf" srcId="{E83D5EC1-5E4A-467C-BC4C-96B0E41BF2E4}" destId="{F1160576-9245-45FB-A06E-F55BCBD53A66}" srcOrd="0" destOrd="0" presId="urn:microsoft.com/office/officeart/2005/8/layout/hierarchy1"/>
    <dgm:cxn modelId="{0508458F-EBD1-4843-92D3-C7E54C907838}" srcId="{5F95C49F-912A-43D4-A2A4-F1E3DF3B5A4C}" destId="{25C8A96B-C9A9-4655-A230-7B6D658E10DD}" srcOrd="3" destOrd="0" parTransId="{FAB596EE-7F98-4A8B-B80D-CF1ABDB5D158}" sibTransId="{9179300D-D86E-4C6F-9E52-B5A2F68ACD24}"/>
    <dgm:cxn modelId="{99EF823B-E130-47E2-A69B-CEF78C7B11AA}" type="presParOf" srcId="{16461DE1-340F-40AF-A3BE-44F47BEBB9B5}" destId="{6EEC4960-AEA8-40EB-A26F-FE5A466A1670}" srcOrd="0" destOrd="0" presId="urn:microsoft.com/office/officeart/2005/8/layout/hierarchy1"/>
    <dgm:cxn modelId="{CC8DC833-9F97-44A4-93E6-71273E970CFE}" type="presParOf" srcId="{6EEC4960-AEA8-40EB-A26F-FE5A466A1670}" destId="{4BB83D25-9C11-455B-A699-FFB9CA0A2B1F}" srcOrd="0" destOrd="0" presId="urn:microsoft.com/office/officeart/2005/8/layout/hierarchy1"/>
    <dgm:cxn modelId="{2E4D4029-07AF-4318-8A94-329C88D7BD9D}" type="presParOf" srcId="{4BB83D25-9C11-455B-A699-FFB9CA0A2B1F}" destId="{0A009478-0E13-409D-AE8C-741C4D2A8F1C}" srcOrd="0" destOrd="0" presId="urn:microsoft.com/office/officeart/2005/8/layout/hierarchy1"/>
    <dgm:cxn modelId="{9B35DD80-5EB7-4937-9C9B-AEFA05A6707F}" type="presParOf" srcId="{4BB83D25-9C11-455B-A699-FFB9CA0A2B1F}" destId="{202093A3-2823-48BB-A8ED-B2901835054D}" srcOrd="1" destOrd="0" presId="urn:microsoft.com/office/officeart/2005/8/layout/hierarchy1"/>
    <dgm:cxn modelId="{82B3AB68-BE2E-4829-BA9A-16720E5C112E}" type="presParOf" srcId="{6EEC4960-AEA8-40EB-A26F-FE5A466A1670}" destId="{E6C8F442-FFCD-4A91-814E-8327F8F4E9D4}" srcOrd="1" destOrd="0" presId="urn:microsoft.com/office/officeart/2005/8/layout/hierarchy1"/>
    <dgm:cxn modelId="{BB36B7B5-7877-459F-A5EC-84D3E16C88FE}" type="presParOf" srcId="{E6C8F442-FFCD-4A91-814E-8327F8F4E9D4}" destId="{593F8F8C-F19C-4385-A7D2-DFA184F787FD}" srcOrd="0" destOrd="0" presId="urn:microsoft.com/office/officeart/2005/8/layout/hierarchy1"/>
    <dgm:cxn modelId="{A3978A65-0454-49AF-BA79-319057B22352}" type="presParOf" srcId="{E6C8F442-FFCD-4A91-814E-8327F8F4E9D4}" destId="{DE2829F0-A5EF-49DE-AF41-09658B0C27C8}" srcOrd="1" destOrd="0" presId="urn:microsoft.com/office/officeart/2005/8/layout/hierarchy1"/>
    <dgm:cxn modelId="{8EEA4462-2403-46FC-9400-A6F3647B0194}" type="presParOf" srcId="{DE2829F0-A5EF-49DE-AF41-09658B0C27C8}" destId="{09F04456-1ECB-4493-BB28-A1A4A19F7E89}" srcOrd="0" destOrd="0" presId="urn:microsoft.com/office/officeart/2005/8/layout/hierarchy1"/>
    <dgm:cxn modelId="{6C58AA93-4EC2-4879-8B87-CBAC58E11B89}" type="presParOf" srcId="{09F04456-1ECB-4493-BB28-A1A4A19F7E89}" destId="{99AB18FC-49BC-4C3F-8825-D360096CFA5C}" srcOrd="0" destOrd="0" presId="urn:microsoft.com/office/officeart/2005/8/layout/hierarchy1"/>
    <dgm:cxn modelId="{3FD28511-CD2A-4D0D-90F2-38C308A2BE7E}" type="presParOf" srcId="{09F04456-1ECB-4493-BB28-A1A4A19F7E89}" destId="{221C7C2F-02EA-4523-A4DE-4D74AF9340FC}" srcOrd="1" destOrd="0" presId="urn:microsoft.com/office/officeart/2005/8/layout/hierarchy1"/>
    <dgm:cxn modelId="{766818EC-927F-4EC5-A403-81684E49E717}" type="presParOf" srcId="{DE2829F0-A5EF-49DE-AF41-09658B0C27C8}" destId="{60A1154A-99D7-46AB-8CB2-9F971CD916E3}" srcOrd="1" destOrd="0" presId="urn:microsoft.com/office/officeart/2005/8/layout/hierarchy1"/>
    <dgm:cxn modelId="{9388D779-D4F8-491F-8C67-AF1B53822CA4}" type="presParOf" srcId="{60A1154A-99D7-46AB-8CB2-9F971CD916E3}" destId="{670F5C7E-6993-4601-A0AC-55A843047ABF}" srcOrd="0" destOrd="0" presId="urn:microsoft.com/office/officeart/2005/8/layout/hierarchy1"/>
    <dgm:cxn modelId="{FC47F2B4-1DD1-4BC7-A641-466E81526499}" type="presParOf" srcId="{60A1154A-99D7-46AB-8CB2-9F971CD916E3}" destId="{D56CA68B-A07F-487C-AD39-E4E41D54F948}" srcOrd="1" destOrd="0" presId="urn:microsoft.com/office/officeart/2005/8/layout/hierarchy1"/>
    <dgm:cxn modelId="{448955B9-BFD4-439E-B936-FD6B4F650387}" type="presParOf" srcId="{D56CA68B-A07F-487C-AD39-E4E41D54F948}" destId="{9A03DF43-78EB-464D-BA32-C86DC2D4B16B}" srcOrd="0" destOrd="0" presId="urn:microsoft.com/office/officeart/2005/8/layout/hierarchy1"/>
    <dgm:cxn modelId="{77C026DA-0630-4370-9B85-052302D4FCDB}" type="presParOf" srcId="{9A03DF43-78EB-464D-BA32-C86DC2D4B16B}" destId="{F8DFF745-6782-47A0-AA55-89791950933C}" srcOrd="0" destOrd="0" presId="urn:microsoft.com/office/officeart/2005/8/layout/hierarchy1"/>
    <dgm:cxn modelId="{42384D36-E92D-450C-B836-0E7ED80B1A56}" type="presParOf" srcId="{9A03DF43-78EB-464D-BA32-C86DC2D4B16B}" destId="{846C4644-03DD-47AE-870F-E61C8A1A7C50}" srcOrd="1" destOrd="0" presId="urn:microsoft.com/office/officeart/2005/8/layout/hierarchy1"/>
    <dgm:cxn modelId="{24F657A1-6DCC-4170-BF5E-D2A08F179F18}" type="presParOf" srcId="{D56CA68B-A07F-487C-AD39-E4E41D54F948}" destId="{75AEBF77-236B-42C4-8DBB-D0286E5AA36E}" srcOrd="1" destOrd="0" presId="urn:microsoft.com/office/officeart/2005/8/layout/hierarchy1"/>
    <dgm:cxn modelId="{921221F7-1FC3-48E4-9B13-7A422BB47FE4}" type="presParOf" srcId="{75AEBF77-236B-42C4-8DBB-D0286E5AA36E}" destId="{A89A0678-A982-49FD-A3BA-6DD8CF3AB290}" srcOrd="0" destOrd="0" presId="urn:microsoft.com/office/officeart/2005/8/layout/hierarchy1"/>
    <dgm:cxn modelId="{CDBA0844-3843-41CF-AA95-131CB553A427}" type="presParOf" srcId="{75AEBF77-236B-42C4-8DBB-D0286E5AA36E}" destId="{8E3EFFD0-11C0-4411-91EF-21C155FE2FDE}" srcOrd="1" destOrd="0" presId="urn:microsoft.com/office/officeart/2005/8/layout/hierarchy1"/>
    <dgm:cxn modelId="{DF46241F-A022-4174-9915-F250DF340B0C}" type="presParOf" srcId="{8E3EFFD0-11C0-4411-91EF-21C155FE2FDE}" destId="{778C0C62-F748-4FBF-B406-297B43949F24}" srcOrd="0" destOrd="0" presId="urn:microsoft.com/office/officeart/2005/8/layout/hierarchy1"/>
    <dgm:cxn modelId="{A48EC07A-1DE2-493E-AF93-9B0E73BBDE06}" type="presParOf" srcId="{778C0C62-F748-4FBF-B406-297B43949F24}" destId="{389A570A-E0CD-4E05-94B4-CCF24A0BA528}" srcOrd="0" destOrd="0" presId="urn:microsoft.com/office/officeart/2005/8/layout/hierarchy1"/>
    <dgm:cxn modelId="{529F79B9-B441-4668-9DE2-35B2F9705BC9}" type="presParOf" srcId="{778C0C62-F748-4FBF-B406-297B43949F24}" destId="{2FCF3B4F-44C6-4C32-8559-61C4FAAE694B}" srcOrd="1" destOrd="0" presId="urn:microsoft.com/office/officeart/2005/8/layout/hierarchy1"/>
    <dgm:cxn modelId="{C711776A-91F6-496D-B1D5-BD2D366EFB97}" type="presParOf" srcId="{8E3EFFD0-11C0-4411-91EF-21C155FE2FDE}" destId="{F8D5F342-C1D3-4645-A72B-0A126C7DBD29}" srcOrd="1" destOrd="0" presId="urn:microsoft.com/office/officeart/2005/8/layout/hierarchy1"/>
    <dgm:cxn modelId="{9C3771C6-45F2-4F0E-96AB-79863047A955}" type="presParOf" srcId="{75AEBF77-236B-42C4-8DBB-D0286E5AA36E}" destId="{F2CB7642-9F09-4D57-9B49-DD87576B468D}" srcOrd="2" destOrd="0" presId="urn:microsoft.com/office/officeart/2005/8/layout/hierarchy1"/>
    <dgm:cxn modelId="{C44E54EE-1DCD-4D28-8661-3542153F1E87}" type="presParOf" srcId="{75AEBF77-236B-42C4-8DBB-D0286E5AA36E}" destId="{4B0E6DAB-7B02-43AB-86F2-C5B77E639B03}" srcOrd="3" destOrd="0" presId="urn:microsoft.com/office/officeart/2005/8/layout/hierarchy1"/>
    <dgm:cxn modelId="{EBD12667-1460-4969-8559-E34CA290B104}" type="presParOf" srcId="{4B0E6DAB-7B02-43AB-86F2-C5B77E639B03}" destId="{1C362007-B5AC-4991-9480-42913E39671A}" srcOrd="0" destOrd="0" presId="urn:microsoft.com/office/officeart/2005/8/layout/hierarchy1"/>
    <dgm:cxn modelId="{9911035D-7B51-4216-A303-B9C644D8070A}" type="presParOf" srcId="{1C362007-B5AC-4991-9480-42913E39671A}" destId="{E55C730F-500F-4A11-88B8-E0A93E42747F}" srcOrd="0" destOrd="0" presId="urn:microsoft.com/office/officeart/2005/8/layout/hierarchy1"/>
    <dgm:cxn modelId="{1E76D3A3-D6B0-4B59-A494-8F1476BE36B5}" type="presParOf" srcId="{1C362007-B5AC-4991-9480-42913E39671A}" destId="{4A5EA8B2-2B21-41BC-915B-81B990233E74}" srcOrd="1" destOrd="0" presId="urn:microsoft.com/office/officeart/2005/8/layout/hierarchy1"/>
    <dgm:cxn modelId="{267AD0A6-9649-4D1E-B957-47FFE9E4047B}" type="presParOf" srcId="{4B0E6DAB-7B02-43AB-86F2-C5B77E639B03}" destId="{4B4E5FB9-0C11-4B2A-869B-E8D8382247E3}" srcOrd="1" destOrd="0" presId="urn:microsoft.com/office/officeart/2005/8/layout/hierarchy1"/>
    <dgm:cxn modelId="{DD63C177-862E-423A-A8B8-5EAE5EA2C915}" type="presParOf" srcId="{4B4E5FB9-0C11-4B2A-869B-E8D8382247E3}" destId="{EE07B08A-FEBC-4EA9-9AA4-2DD92B04C928}" srcOrd="0" destOrd="0" presId="urn:microsoft.com/office/officeart/2005/8/layout/hierarchy1"/>
    <dgm:cxn modelId="{00A6DF84-4DB4-4002-A82C-67B91CF05598}" type="presParOf" srcId="{4B4E5FB9-0C11-4B2A-869B-E8D8382247E3}" destId="{67B56B19-8B11-4516-9FCD-91BDA9446F98}" srcOrd="1" destOrd="0" presId="urn:microsoft.com/office/officeart/2005/8/layout/hierarchy1"/>
    <dgm:cxn modelId="{B84E331D-58FA-433F-B2C1-F08573599DC1}" type="presParOf" srcId="{67B56B19-8B11-4516-9FCD-91BDA9446F98}" destId="{9F19C2BB-D888-44A3-AE01-477A3B90DCC5}" srcOrd="0" destOrd="0" presId="urn:microsoft.com/office/officeart/2005/8/layout/hierarchy1"/>
    <dgm:cxn modelId="{D4779495-298E-4AF2-80FE-E67D705B343B}" type="presParOf" srcId="{9F19C2BB-D888-44A3-AE01-477A3B90DCC5}" destId="{CAD2704E-069D-44E5-B9C9-B8070DA110A2}" srcOrd="0" destOrd="0" presId="urn:microsoft.com/office/officeart/2005/8/layout/hierarchy1"/>
    <dgm:cxn modelId="{6C2BA9DB-9A8E-40EE-BC61-F96BF23BC005}" type="presParOf" srcId="{9F19C2BB-D888-44A3-AE01-477A3B90DCC5}" destId="{8A8E893A-AE4C-4551-92FA-72030C2F2A59}" srcOrd="1" destOrd="0" presId="urn:microsoft.com/office/officeart/2005/8/layout/hierarchy1"/>
    <dgm:cxn modelId="{C4E4A384-E535-4725-AA8E-0E05B181BA84}" type="presParOf" srcId="{67B56B19-8B11-4516-9FCD-91BDA9446F98}" destId="{CCCC4398-1F20-4D0B-BE37-A60A15D0D1B2}" srcOrd="1" destOrd="0" presId="urn:microsoft.com/office/officeart/2005/8/layout/hierarchy1"/>
    <dgm:cxn modelId="{24CCDCBF-C1CC-435D-B682-B6EF8CEBFA7D}" type="presParOf" srcId="{4B4E5FB9-0C11-4B2A-869B-E8D8382247E3}" destId="{F01BBB93-0970-45D3-A243-5600F7F1AAF5}" srcOrd="2" destOrd="0" presId="urn:microsoft.com/office/officeart/2005/8/layout/hierarchy1"/>
    <dgm:cxn modelId="{8686E112-DC9C-44F4-84A7-1A83E176CE45}" type="presParOf" srcId="{4B4E5FB9-0C11-4B2A-869B-E8D8382247E3}" destId="{F6541F34-425A-4B40-9FCC-EE096488D00F}" srcOrd="3" destOrd="0" presId="urn:microsoft.com/office/officeart/2005/8/layout/hierarchy1"/>
    <dgm:cxn modelId="{7CBE2F20-82BB-4358-A9D8-BA9312F736DE}" type="presParOf" srcId="{F6541F34-425A-4B40-9FCC-EE096488D00F}" destId="{F5995F02-33FD-4039-88F8-86B52887060A}" srcOrd="0" destOrd="0" presId="urn:microsoft.com/office/officeart/2005/8/layout/hierarchy1"/>
    <dgm:cxn modelId="{8EBD0FD4-979A-4FD5-90C2-21C6C27E8B9F}" type="presParOf" srcId="{F5995F02-33FD-4039-88F8-86B52887060A}" destId="{771F22C1-E52F-48F3-93CA-D33E38CB97D8}" srcOrd="0" destOrd="0" presId="urn:microsoft.com/office/officeart/2005/8/layout/hierarchy1"/>
    <dgm:cxn modelId="{CBB83792-876A-4631-84CB-8EA4057759D4}" type="presParOf" srcId="{F5995F02-33FD-4039-88F8-86B52887060A}" destId="{E9C3B718-B2FC-4164-AB67-32895A664676}" srcOrd="1" destOrd="0" presId="urn:microsoft.com/office/officeart/2005/8/layout/hierarchy1"/>
    <dgm:cxn modelId="{612DA514-496E-4837-84EC-DF66F025289B}" type="presParOf" srcId="{F6541F34-425A-4B40-9FCC-EE096488D00F}" destId="{9A1F6FC4-A276-4563-A5BD-EC680AC61EF1}" srcOrd="1" destOrd="0" presId="urn:microsoft.com/office/officeart/2005/8/layout/hierarchy1"/>
    <dgm:cxn modelId="{2752302D-7E7E-49EC-B32F-0BCBE8014269}" type="presParOf" srcId="{75AEBF77-236B-42C4-8DBB-D0286E5AA36E}" destId="{BD3C7935-B38C-48C9-B709-273FDF1C0564}" srcOrd="4" destOrd="0" presId="urn:microsoft.com/office/officeart/2005/8/layout/hierarchy1"/>
    <dgm:cxn modelId="{51031709-CE1B-4DA0-A633-C7F6CDB74A6A}" type="presParOf" srcId="{75AEBF77-236B-42C4-8DBB-D0286E5AA36E}" destId="{8AB95C91-D1EB-4F4C-8AF9-9F13D818CF55}" srcOrd="5" destOrd="0" presId="urn:microsoft.com/office/officeart/2005/8/layout/hierarchy1"/>
    <dgm:cxn modelId="{BCB9ECDC-F1C3-4084-9CDE-9DF7C3DBB245}" type="presParOf" srcId="{8AB95C91-D1EB-4F4C-8AF9-9F13D818CF55}" destId="{59F75E10-C186-4B05-9154-4CC949D74768}" srcOrd="0" destOrd="0" presId="urn:microsoft.com/office/officeart/2005/8/layout/hierarchy1"/>
    <dgm:cxn modelId="{2CB0128E-CEBC-423F-A982-BD61710CA01B}" type="presParOf" srcId="{59F75E10-C186-4B05-9154-4CC949D74768}" destId="{86EAD46D-33BE-4BBE-9772-BB2F0819A6FD}" srcOrd="0" destOrd="0" presId="urn:microsoft.com/office/officeart/2005/8/layout/hierarchy1"/>
    <dgm:cxn modelId="{1AD15441-5A30-4E71-9774-1F3A9098F6B0}" type="presParOf" srcId="{59F75E10-C186-4B05-9154-4CC949D74768}" destId="{CDB5C2A4-F519-4DD3-AD4F-6AC3B9075E52}" srcOrd="1" destOrd="0" presId="urn:microsoft.com/office/officeart/2005/8/layout/hierarchy1"/>
    <dgm:cxn modelId="{1D688203-614C-436D-8DBE-C2DAF586C525}" type="presParOf" srcId="{8AB95C91-D1EB-4F4C-8AF9-9F13D818CF55}" destId="{CACC8379-FBCE-4401-B1E8-E1D3C6BB02FA}" srcOrd="1" destOrd="0" presId="urn:microsoft.com/office/officeart/2005/8/layout/hierarchy1"/>
    <dgm:cxn modelId="{7C37F48C-A1C2-4872-BF34-DD7C1C57BB0C}" type="presParOf" srcId="{60A1154A-99D7-46AB-8CB2-9F971CD916E3}" destId="{4D9D7818-AE12-4D85-8C80-5B8A472B3BBA}" srcOrd="2" destOrd="0" presId="urn:microsoft.com/office/officeart/2005/8/layout/hierarchy1"/>
    <dgm:cxn modelId="{7AE9012C-221B-473D-969B-AFB56702D3AE}" type="presParOf" srcId="{60A1154A-99D7-46AB-8CB2-9F971CD916E3}" destId="{9587099B-4604-4DD2-889D-17886C2A87C4}" srcOrd="3" destOrd="0" presId="urn:microsoft.com/office/officeart/2005/8/layout/hierarchy1"/>
    <dgm:cxn modelId="{E4559D8B-8E5D-4417-BD98-927CFAADB388}" type="presParOf" srcId="{9587099B-4604-4DD2-889D-17886C2A87C4}" destId="{2DEC52AB-D70E-42F0-848D-DD6994A3B337}" srcOrd="0" destOrd="0" presId="urn:microsoft.com/office/officeart/2005/8/layout/hierarchy1"/>
    <dgm:cxn modelId="{79E8680D-5DFD-4480-920A-089D68E62FB4}" type="presParOf" srcId="{2DEC52AB-D70E-42F0-848D-DD6994A3B337}" destId="{2B812B74-5C90-4DFC-996E-DE4E8ECAF84F}" srcOrd="0" destOrd="0" presId="urn:microsoft.com/office/officeart/2005/8/layout/hierarchy1"/>
    <dgm:cxn modelId="{5092B0B3-E04C-4304-92DF-8A42E493FA19}" type="presParOf" srcId="{2DEC52AB-D70E-42F0-848D-DD6994A3B337}" destId="{CFA5AB65-3B6B-4745-B0E8-8D51179F7EB6}" srcOrd="1" destOrd="0" presId="urn:microsoft.com/office/officeart/2005/8/layout/hierarchy1"/>
    <dgm:cxn modelId="{F4818C73-FB84-454B-B045-E285663008FD}" type="presParOf" srcId="{9587099B-4604-4DD2-889D-17886C2A87C4}" destId="{F7AF4204-D0F3-4E9C-A325-B9CECE3C4687}" srcOrd="1" destOrd="0" presId="urn:microsoft.com/office/officeart/2005/8/layout/hierarchy1"/>
    <dgm:cxn modelId="{CAC6C7C5-D4D8-4DBE-9D8C-5A68C1880A12}" type="presParOf" srcId="{F7AF4204-D0F3-4E9C-A325-B9CECE3C4687}" destId="{73082BC5-6902-462E-956A-475DE110EB05}" srcOrd="0" destOrd="0" presId="urn:microsoft.com/office/officeart/2005/8/layout/hierarchy1"/>
    <dgm:cxn modelId="{AE1CA05C-98CB-4426-943C-D1B6543623B4}" type="presParOf" srcId="{F7AF4204-D0F3-4E9C-A325-B9CECE3C4687}" destId="{1826D7DD-4930-48E6-9BE8-22A3B13086AD}" srcOrd="1" destOrd="0" presId="urn:microsoft.com/office/officeart/2005/8/layout/hierarchy1"/>
    <dgm:cxn modelId="{FAD51771-2C4C-466F-B8E8-604D577AE3D5}" type="presParOf" srcId="{1826D7DD-4930-48E6-9BE8-22A3B13086AD}" destId="{16716DD9-A309-4329-B407-2ED11A1EF5BA}" srcOrd="0" destOrd="0" presId="urn:microsoft.com/office/officeart/2005/8/layout/hierarchy1"/>
    <dgm:cxn modelId="{DE30BEEA-DD03-4569-A6F7-89EEAD25EA5C}" type="presParOf" srcId="{16716DD9-A309-4329-B407-2ED11A1EF5BA}" destId="{15DDDD66-7B9E-4EFE-A170-913890999CFD}" srcOrd="0" destOrd="0" presId="urn:microsoft.com/office/officeart/2005/8/layout/hierarchy1"/>
    <dgm:cxn modelId="{1F49A87B-E081-4CE3-8B95-D56641FD347F}" type="presParOf" srcId="{16716DD9-A309-4329-B407-2ED11A1EF5BA}" destId="{C6A4BEC9-DCCE-47C5-A0AF-C1B4B31758C9}" srcOrd="1" destOrd="0" presId="urn:microsoft.com/office/officeart/2005/8/layout/hierarchy1"/>
    <dgm:cxn modelId="{39567C09-6B19-4156-9921-07843DF2FF16}" type="presParOf" srcId="{1826D7DD-4930-48E6-9BE8-22A3B13086AD}" destId="{CAA94201-E5F5-45EF-955B-7BE92B370DA3}" srcOrd="1" destOrd="0" presId="urn:microsoft.com/office/officeart/2005/8/layout/hierarchy1"/>
    <dgm:cxn modelId="{0F917722-3192-4722-8D2A-0584189B6730}" type="presParOf" srcId="{60A1154A-99D7-46AB-8CB2-9F971CD916E3}" destId="{75625EDB-8307-4D4E-8D1F-ED398A9709FC}" srcOrd="4" destOrd="0" presId="urn:microsoft.com/office/officeart/2005/8/layout/hierarchy1"/>
    <dgm:cxn modelId="{06895C35-F727-42E3-B4E0-47F392715A05}" type="presParOf" srcId="{60A1154A-99D7-46AB-8CB2-9F971CD916E3}" destId="{4AE61B27-DE5D-4875-A09A-EC0E9607A5F3}" srcOrd="5" destOrd="0" presId="urn:microsoft.com/office/officeart/2005/8/layout/hierarchy1"/>
    <dgm:cxn modelId="{88CC3210-C6AA-4CC4-91FC-490D9FFE9106}" type="presParOf" srcId="{4AE61B27-DE5D-4875-A09A-EC0E9607A5F3}" destId="{DA4E6FD6-CC6C-4F9B-9FEE-4BC24411E41D}" srcOrd="0" destOrd="0" presId="urn:microsoft.com/office/officeart/2005/8/layout/hierarchy1"/>
    <dgm:cxn modelId="{FA4D6061-3750-4644-8722-62554FEB4F78}" type="presParOf" srcId="{DA4E6FD6-CC6C-4F9B-9FEE-4BC24411E41D}" destId="{B8CC26C4-AFC5-4F1B-9D09-ECEE8BD90850}" srcOrd="0" destOrd="0" presId="urn:microsoft.com/office/officeart/2005/8/layout/hierarchy1"/>
    <dgm:cxn modelId="{A26380D2-46DD-405B-BA48-48EE42CE6E3C}" type="presParOf" srcId="{DA4E6FD6-CC6C-4F9B-9FEE-4BC24411E41D}" destId="{706F423A-4A6A-47BE-8F29-ED4FF523173B}" srcOrd="1" destOrd="0" presId="urn:microsoft.com/office/officeart/2005/8/layout/hierarchy1"/>
    <dgm:cxn modelId="{506944C2-6BFB-4F88-9D41-096DCDDC39CA}" type="presParOf" srcId="{4AE61B27-DE5D-4875-A09A-EC0E9607A5F3}" destId="{8EAFDAA5-5AC6-4ED5-9FAD-B5E9C5E47F91}" srcOrd="1" destOrd="0" presId="urn:microsoft.com/office/officeart/2005/8/layout/hierarchy1"/>
    <dgm:cxn modelId="{2510B773-D0E1-45AF-BB3B-8D8C01F46320}" type="presParOf" srcId="{8EAFDAA5-5AC6-4ED5-9FAD-B5E9C5E47F91}" destId="{0D84D0C3-2402-4F16-8CBE-4E21BC8571CB}" srcOrd="0" destOrd="0" presId="urn:microsoft.com/office/officeart/2005/8/layout/hierarchy1"/>
    <dgm:cxn modelId="{47B88541-8000-42CE-ADCA-DAEC7A8DAA32}" type="presParOf" srcId="{8EAFDAA5-5AC6-4ED5-9FAD-B5E9C5E47F91}" destId="{4817F772-59DF-4296-83E2-1C9020C13B9D}" srcOrd="1" destOrd="0" presId="urn:microsoft.com/office/officeart/2005/8/layout/hierarchy1"/>
    <dgm:cxn modelId="{9F571EE3-1194-4E20-92B0-B64C95DB2992}" type="presParOf" srcId="{4817F772-59DF-4296-83E2-1C9020C13B9D}" destId="{F4D2C60D-84B7-47A1-9B84-A7ED1CDF2EDD}" srcOrd="0" destOrd="0" presId="urn:microsoft.com/office/officeart/2005/8/layout/hierarchy1"/>
    <dgm:cxn modelId="{94F4DEDF-3EED-428F-948A-A50709633DAE}" type="presParOf" srcId="{F4D2C60D-84B7-47A1-9B84-A7ED1CDF2EDD}" destId="{45B65272-4DFB-4BE9-AB06-6C433C0E1AE6}" srcOrd="0" destOrd="0" presId="urn:microsoft.com/office/officeart/2005/8/layout/hierarchy1"/>
    <dgm:cxn modelId="{35E6A981-A2A6-488E-9AC4-884D020E8CB2}" type="presParOf" srcId="{F4D2C60D-84B7-47A1-9B84-A7ED1CDF2EDD}" destId="{8638DDF9-68AF-4ABA-926E-8573F3669CE6}" srcOrd="1" destOrd="0" presId="urn:microsoft.com/office/officeart/2005/8/layout/hierarchy1"/>
    <dgm:cxn modelId="{CAF5C8F0-062E-4039-8DBC-2E489B24B16F}" type="presParOf" srcId="{4817F772-59DF-4296-83E2-1C9020C13B9D}" destId="{E0784AE9-8EDB-45BE-80DC-357FF689A654}" srcOrd="1" destOrd="0" presId="urn:microsoft.com/office/officeart/2005/8/layout/hierarchy1"/>
    <dgm:cxn modelId="{529025AD-0DE0-4F72-999C-7132C2FF1A70}" type="presParOf" srcId="{60A1154A-99D7-46AB-8CB2-9F971CD916E3}" destId="{6B164CD6-22E9-4BEF-BAF6-1F625040FF1D}" srcOrd="6" destOrd="0" presId="urn:microsoft.com/office/officeart/2005/8/layout/hierarchy1"/>
    <dgm:cxn modelId="{757C14F1-8727-4F62-A8F7-7B50860EA72B}" type="presParOf" srcId="{60A1154A-99D7-46AB-8CB2-9F971CD916E3}" destId="{64A0A834-A082-42DE-B1F9-A8B0AC79E2F1}" srcOrd="7" destOrd="0" presId="urn:microsoft.com/office/officeart/2005/8/layout/hierarchy1"/>
    <dgm:cxn modelId="{23878538-834F-4297-89A8-D311C98F414D}" type="presParOf" srcId="{64A0A834-A082-42DE-B1F9-A8B0AC79E2F1}" destId="{BBB6D55C-2D3E-47D5-94E5-BCB9822C8AC2}" srcOrd="0" destOrd="0" presId="urn:microsoft.com/office/officeart/2005/8/layout/hierarchy1"/>
    <dgm:cxn modelId="{8CA0963F-B0B4-48D8-9EBB-D1B7EA09A6E2}" type="presParOf" srcId="{BBB6D55C-2D3E-47D5-94E5-BCB9822C8AC2}" destId="{57E9569A-9833-4405-B0A5-99F85E05CF86}" srcOrd="0" destOrd="0" presId="urn:microsoft.com/office/officeart/2005/8/layout/hierarchy1"/>
    <dgm:cxn modelId="{32BE286E-DCDA-45EA-864C-5097DD791507}" type="presParOf" srcId="{BBB6D55C-2D3E-47D5-94E5-BCB9822C8AC2}" destId="{F6F26B0F-1AA7-4046-AB30-03B7B5F77057}" srcOrd="1" destOrd="0" presId="urn:microsoft.com/office/officeart/2005/8/layout/hierarchy1"/>
    <dgm:cxn modelId="{1441ED16-1BCA-4B63-AEAC-869BC702A90E}" type="presParOf" srcId="{64A0A834-A082-42DE-B1F9-A8B0AC79E2F1}" destId="{3327D667-6756-4D3B-A227-83680267A2FF}" srcOrd="1" destOrd="0" presId="urn:microsoft.com/office/officeart/2005/8/layout/hierarchy1"/>
    <dgm:cxn modelId="{DE3BF263-5221-4B48-887D-E03768B75F3A}" type="presParOf" srcId="{3327D667-6756-4D3B-A227-83680267A2FF}" destId="{12498366-8912-4994-9D34-B3FD7F47F570}" srcOrd="0" destOrd="0" presId="urn:microsoft.com/office/officeart/2005/8/layout/hierarchy1"/>
    <dgm:cxn modelId="{9264CE7A-6132-416D-A804-78299E31A259}" type="presParOf" srcId="{3327D667-6756-4D3B-A227-83680267A2FF}" destId="{D21E6EC5-0B4B-4EC1-82E9-BF7DBF070315}" srcOrd="1" destOrd="0" presId="urn:microsoft.com/office/officeart/2005/8/layout/hierarchy1"/>
    <dgm:cxn modelId="{DCEFFA03-11BB-4AC3-9C3F-4F9791491DDB}" type="presParOf" srcId="{D21E6EC5-0B4B-4EC1-82E9-BF7DBF070315}" destId="{A33780B0-7036-4946-8E4B-4094AB1CDAE9}" srcOrd="0" destOrd="0" presId="urn:microsoft.com/office/officeart/2005/8/layout/hierarchy1"/>
    <dgm:cxn modelId="{7AB58CF4-0EA5-47CB-AE57-A1C0EB12B6B1}" type="presParOf" srcId="{A33780B0-7036-4946-8E4B-4094AB1CDAE9}" destId="{481A1192-5793-4056-B504-B7F78B8502AE}" srcOrd="0" destOrd="0" presId="urn:microsoft.com/office/officeart/2005/8/layout/hierarchy1"/>
    <dgm:cxn modelId="{DAB0EFD5-DED0-4701-8DE7-933BBAEC4FB8}" type="presParOf" srcId="{A33780B0-7036-4946-8E4B-4094AB1CDAE9}" destId="{F1160576-9245-45FB-A06E-F55BCBD53A66}" srcOrd="1" destOrd="0" presId="urn:microsoft.com/office/officeart/2005/8/layout/hierarchy1"/>
    <dgm:cxn modelId="{E5C11137-376E-4B47-ADD9-11EBE5C8CC26}" type="presParOf" srcId="{D21E6EC5-0B4B-4EC1-82E9-BF7DBF070315}" destId="{39C4E644-575A-4AC2-A14C-6082E430071A}" srcOrd="1" destOrd="0" presId="urn:microsoft.com/office/officeart/2005/8/layout/hierarchy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071AFC0-B7D0-4C0D-B019-BFE06BECE447}"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zh-TW" altLang="en-US"/>
        </a:p>
      </dgm:t>
    </dgm:pt>
    <dgm:pt modelId="{769902FD-D694-43D7-A29A-18D641F10245}">
      <dgm:prSet phldrT="[文字]" custT="1"/>
      <dgm:spPr/>
      <dgm:t>
        <a:bodyPr/>
        <a:lstStyle/>
        <a:p>
          <a:pPr algn="ctr"/>
          <a:r>
            <a:rPr lang="zh-TW" altLang="en-US" sz="1400">
              <a:latin typeface="標楷體" panose="03000509000000000000" pitchFamily="65" charset="-120"/>
              <a:ea typeface="標楷體" panose="03000509000000000000" pitchFamily="65" charset="-120"/>
            </a:rPr>
            <a:t>台南市政府</a:t>
          </a:r>
        </a:p>
      </dgm:t>
    </dgm:pt>
    <dgm:pt modelId="{F9C07352-3DBE-4DF0-ABEF-7BF72FA2A5B0}" type="parTrans" cxnId="{D263DA4B-3B21-4B77-83DE-8971C0CB4D64}">
      <dgm:prSet/>
      <dgm:spPr/>
      <dgm:t>
        <a:bodyPr/>
        <a:lstStyle/>
        <a:p>
          <a:pPr algn="ctr"/>
          <a:endParaRPr lang="zh-TW" altLang="en-US"/>
        </a:p>
      </dgm:t>
    </dgm:pt>
    <dgm:pt modelId="{D1EA4219-57E3-4B1F-9F09-B27549F3316B}" type="sibTrans" cxnId="{D263DA4B-3B21-4B77-83DE-8971C0CB4D64}">
      <dgm:prSet custT="1"/>
      <dgm:spPr/>
      <dgm:t>
        <a:bodyPr/>
        <a:lstStyle/>
        <a:p>
          <a:pPr algn="ctr"/>
          <a:r>
            <a:rPr lang="zh-TW" altLang="en-US" sz="1400">
              <a:latin typeface="標楷體" panose="03000509000000000000" pitchFamily="65" charset="-120"/>
              <a:ea typeface="標楷體" panose="03000509000000000000" pitchFamily="65" charset="-120"/>
            </a:rPr>
            <a:t>工務局</a:t>
          </a:r>
        </a:p>
      </dgm:t>
    </dgm:pt>
    <dgm:pt modelId="{C50DB0E5-AAF7-4D20-8954-FA89FC3B4C9C}">
      <dgm:prSet phldrT="[文字]"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威傑科技</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zh-TW" altLang="en-US" sz="1400">
              <a:latin typeface="標楷體" panose="03000509000000000000" pitchFamily="65" charset="-120"/>
              <a:ea typeface="標楷體" panose="03000509000000000000" pitchFamily="65" charset="-120"/>
            </a:rPr>
            <a:t>計畫主持人</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zh-TW" altLang="en-US" sz="1400">
              <a:latin typeface="標楷體" panose="03000509000000000000" pitchFamily="65" charset="-120"/>
              <a:ea typeface="標楷體" panose="03000509000000000000" pitchFamily="65" charset="-120"/>
            </a:rPr>
            <a:t>兼專案經理</a:t>
          </a:r>
          <a:endParaRPr lang="en-US" altLang="zh-TW" sz="1400">
            <a:latin typeface="標楷體" panose="03000509000000000000" pitchFamily="65" charset="-120"/>
            <a:ea typeface="標楷體" panose="03000509000000000000" pitchFamily="65" charset="-120"/>
          </a:endParaRPr>
        </a:p>
      </dgm:t>
    </dgm:pt>
    <dgm:pt modelId="{5C678731-4C55-4BDB-9514-8B091ECC40C3}" type="parTrans" cxnId="{BF17B275-2260-4670-A4B0-3C7915A3030F}">
      <dgm:prSet/>
      <dgm:spPr/>
      <dgm:t>
        <a:bodyPr/>
        <a:lstStyle/>
        <a:p>
          <a:pPr algn="ctr"/>
          <a:endParaRPr lang="zh-TW" altLang="en-US"/>
        </a:p>
      </dgm:t>
    </dgm:pt>
    <dgm:pt modelId="{C2A54572-94E9-4D10-ABB5-18959164B59B}" type="sibTrans" cxnId="{BF17B275-2260-4670-A4B0-3C7915A3030F}">
      <dgm:prSet phldrT="[文字]" custT="1"/>
      <dgm:spPr/>
      <dgm:t>
        <a:bodyPr/>
        <a:lstStyle/>
        <a:p>
          <a:pPr algn="ctr"/>
          <a:r>
            <a:rPr lang="zh-TW" altLang="en-US" sz="1400">
              <a:latin typeface="標楷體" panose="03000509000000000000" pitchFamily="65" charset="-120"/>
              <a:ea typeface="標楷體" panose="03000509000000000000" pitchFamily="65" charset="-120"/>
            </a:rPr>
            <a:t>王仁傑</a:t>
          </a:r>
          <a:endParaRPr lang="zh-TW" altLang="en-US" sz="1400"/>
        </a:p>
      </dgm:t>
    </dgm:pt>
    <dgm:pt modelId="{D94C89AB-94F1-4A65-BE11-C74A0188A72A}">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整合維護</a:t>
          </a:r>
          <a:endParaRPr lang="en-US" altLang="zh-TW" sz="1400">
            <a:latin typeface="標楷體" panose="03000509000000000000" pitchFamily="65" charset="-120"/>
            <a:ea typeface="標楷體" panose="03000509000000000000" pitchFamily="65" charset="-120"/>
          </a:endParaRPr>
        </a:p>
        <a:p>
          <a:pPr algn="ctr">
            <a:spcAft>
              <a:spcPts val="0"/>
            </a:spcAft>
          </a:pPr>
          <a:endParaRPr lang="zh-TW" altLang="en-US" sz="1400">
            <a:latin typeface="標楷體" panose="03000509000000000000" pitchFamily="65" charset="-120"/>
            <a:ea typeface="標楷體" panose="03000509000000000000" pitchFamily="65" charset="-120"/>
          </a:endParaRPr>
        </a:p>
      </dgm:t>
    </dgm:pt>
    <dgm:pt modelId="{FB93BEF0-C24E-475F-BE55-735BE71AE7CF}" type="parTrans" cxnId="{243E0F52-5BA6-4CB1-B2C5-DA5DB876CB1E}">
      <dgm:prSet/>
      <dgm:spPr/>
      <dgm:t>
        <a:bodyPr/>
        <a:lstStyle/>
        <a:p>
          <a:pPr algn="ctr"/>
          <a:endParaRPr lang="zh-TW" altLang="en-US"/>
        </a:p>
      </dgm:t>
    </dgm:pt>
    <dgm:pt modelId="{76C24A01-5829-40E1-B82D-7B38B638901B}" type="sibTrans" cxnId="{243E0F52-5BA6-4CB1-B2C5-DA5DB876CB1E}">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關志峰</a:t>
          </a:r>
        </a:p>
      </dgm:t>
    </dgm:pt>
    <dgm:pt modelId="{19BCAC09-3A2C-475C-8A4F-6C3C6D6D3F54}">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品管</a:t>
          </a:r>
          <a:r>
            <a:rPr lang="en-US" altLang="zh-TW" sz="1400">
              <a:latin typeface="標楷體" panose="03000509000000000000" pitchFamily="65" charset="-120"/>
              <a:ea typeface="標楷體" panose="03000509000000000000" pitchFamily="65" charset="-120"/>
            </a:rPr>
            <a:t>/</a:t>
          </a:r>
          <a:r>
            <a:rPr lang="zh-TW" altLang="en-US" sz="1400">
              <a:latin typeface="標楷體" panose="03000509000000000000" pitchFamily="65" charset="-120"/>
              <a:ea typeface="標楷體" panose="03000509000000000000" pitchFamily="65" charset="-120"/>
            </a:rPr>
            <a:t>校正</a:t>
          </a:r>
          <a:endParaRPr lang="en-US" altLang="zh-TW" sz="1400">
            <a:latin typeface="標楷體" panose="03000509000000000000" pitchFamily="65" charset="-120"/>
            <a:ea typeface="標楷體" panose="03000509000000000000" pitchFamily="65" charset="-120"/>
          </a:endParaRPr>
        </a:p>
        <a:p>
          <a:pPr algn="ctr">
            <a:spcAft>
              <a:spcPts val="0"/>
            </a:spcAft>
          </a:pPr>
          <a:endParaRPr lang="zh-TW" altLang="en-US" sz="1400">
            <a:latin typeface="標楷體" panose="03000509000000000000" pitchFamily="65" charset="-120"/>
            <a:ea typeface="標楷體" panose="03000509000000000000" pitchFamily="65" charset="-120"/>
          </a:endParaRPr>
        </a:p>
      </dgm:t>
    </dgm:pt>
    <dgm:pt modelId="{13E6CE1C-0BF3-4876-9FFA-42E8C603B4F0}" type="parTrans" cxnId="{12C3B4F8-720E-4E9D-86A7-5BD8EFA14C8A}">
      <dgm:prSet/>
      <dgm:spPr/>
      <dgm:t>
        <a:bodyPr/>
        <a:lstStyle/>
        <a:p>
          <a:pPr algn="ctr"/>
          <a:endParaRPr lang="zh-TW" altLang="en-US"/>
        </a:p>
      </dgm:t>
    </dgm:pt>
    <dgm:pt modelId="{A609EBE5-F1A3-4D6F-9557-40FCFBE410B2}" type="sibTrans" cxnId="{12C3B4F8-720E-4E9D-86A7-5BD8EFA14C8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傅舜琦</a:t>
          </a:r>
        </a:p>
      </dgm:t>
    </dgm:pt>
    <dgm:pt modelId="{B3253DAD-6163-4DE6-9411-72887CC09D88}">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網頁開發維護</a:t>
          </a:r>
          <a:endParaRPr lang="en-US" altLang="zh-TW" sz="1400">
            <a:latin typeface="標楷體" panose="03000509000000000000" pitchFamily="65" charset="-120"/>
            <a:ea typeface="標楷體" panose="03000509000000000000" pitchFamily="65" charset="-120"/>
          </a:endParaRPr>
        </a:p>
        <a:p>
          <a:pPr algn="ctr">
            <a:spcAft>
              <a:spcPct val="35000"/>
            </a:spcAft>
          </a:pPr>
          <a:endParaRPr lang="zh-TW" altLang="en-US" sz="1400">
            <a:latin typeface="標楷體" panose="03000509000000000000" pitchFamily="65" charset="-120"/>
            <a:ea typeface="標楷體" panose="03000509000000000000" pitchFamily="65" charset="-120"/>
          </a:endParaRPr>
        </a:p>
      </dgm:t>
    </dgm:pt>
    <dgm:pt modelId="{26039450-7FF7-4689-999A-347F5DB0B42A}" type="sibTrans" cxnId="{01BBD780-E679-4179-9745-A0C5F681EE0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李佳泓</a:t>
          </a:r>
        </a:p>
      </dgm:t>
    </dgm:pt>
    <dgm:pt modelId="{3DF93F5E-59B5-45AE-892E-127ED6CEF6D8}" type="parTrans" cxnId="{01BBD780-E679-4179-9745-A0C5F681EE0A}">
      <dgm:prSet/>
      <dgm:spPr/>
      <dgm:t>
        <a:bodyPr/>
        <a:lstStyle/>
        <a:p>
          <a:pPr algn="ctr"/>
          <a:endParaRPr lang="zh-TW" altLang="en-US"/>
        </a:p>
      </dgm:t>
    </dgm:pt>
    <dgm:pt modelId="{238BA6EF-A17C-426E-8741-493349C47DE1}">
      <dgm:prSet custT="1"/>
      <dgm:spPr/>
      <dgm:t>
        <a:bodyPr/>
        <a:lstStyle/>
        <a:p>
          <a:pPr algn="ctr">
            <a:lnSpc>
              <a:spcPts val="1400"/>
            </a:lnSpc>
            <a:spcAft>
              <a:spcPts val="0"/>
            </a:spcAft>
          </a:pPr>
          <a:r>
            <a:rPr lang="zh-TW" sz="1400">
              <a:latin typeface="標楷體" panose="03000509000000000000" pitchFamily="65" charset="-120"/>
              <a:ea typeface="標楷體" panose="03000509000000000000" pitchFamily="65" charset="-120"/>
            </a:rPr>
            <a:t>凌陽創新科技</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en-US" sz="1400">
              <a:latin typeface="標楷體" panose="03000509000000000000" pitchFamily="65" charset="-120"/>
              <a:ea typeface="標楷體" panose="03000509000000000000" pitchFamily="65" charset="-120"/>
            </a:rPr>
            <a:t>(</a:t>
          </a:r>
          <a:r>
            <a:rPr lang="zh-TW" sz="1400">
              <a:latin typeface="標楷體" panose="03000509000000000000" pitchFamily="65" charset="-120"/>
              <a:ea typeface="標楷體" panose="03000509000000000000" pitchFamily="65" charset="-120"/>
            </a:rPr>
            <a:t>股</a:t>
          </a:r>
          <a:r>
            <a:rPr lang="en-US" sz="1400">
              <a:latin typeface="標楷體" panose="03000509000000000000" pitchFamily="65" charset="-120"/>
              <a:ea typeface="標楷體" panose="03000509000000000000" pitchFamily="65" charset="-120"/>
            </a:rPr>
            <a:t>)</a:t>
          </a:r>
          <a:r>
            <a:rPr lang="zh-TW" sz="1400">
              <a:latin typeface="標楷體" panose="03000509000000000000" pitchFamily="65" charset="-120"/>
              <a:ea typeface="標楷體" panose="03000509000000000000" pitchFamily="65" charset="-120"/>
            </a:rPr>
            <a:t>公司</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en-US" altLang="zh-TW" sz="1400">
              <a:latin typeface="標楷體" panose="03000509000000000000" pitchFamily="65" charset="-120"/>
              <a:ea typeface="標楷體" panose="03000509000000000000" pitchFamily="65" charset="-120"/>
            </a:rPr>
            <a:t>AI</a:t>
          </a:r>
          <a:r>
            <a:rPr lang="zh-TW" altLang="en-US" sz="1400">
              <a:latin typeface="標楷體" panose="03000509000000000000" pitchFamily="65" charset="-120"/>
              <a:ea typeface="標楷體" panose="03000509000000000000" pitchFamily="65" charset="-120"/>
            </a:rPr>
            <a:t>視覺辨識系統開發維護</a:t>
          </a:r>
        </a:p>
      </dgm:t>
    </dgm:pt>
    <dgm:pt modelId="{4E737F29-712E-41F4-B430-F0AD6909EBFA}" type="parTrans" cxnId="{60EC13B3-F8CB-4C03-9AA7-C57A0703B3DA}">
      <dgm:prSet/>
      <dgm:spPr/>
      <dgm:t>
        <a:bodyPr/>
        <a:lstStyle/>
        <a:p>
          <a:pPr algn="ctr"/>
          <a:endParaRPr lang="zh-TW" altLang="en-US"/>
        </a:p>
      </dgm:t>
    </dgm:pt>
    <dgm:pt modelId="{F8AD95B6-FC87-4FF7-80A5-4920303CD768}" type="sibTrans" cxnId="{60EC13B3-F8CB-4C03-9AA7-C57A0703B3DA}">
      <dgm:prSet custT="1"/>
      <dgm:spPr/>
      <dgm:t>
        <a:bodyPr/>
        <a:lstStyle/>
        <a:p>
          <a:pPr algn="ctr"/>
          <a:r>
            <a:rPr lang="zh-TW" altLang="en-US" sz="1400">
              <a:latin typeface="標楷體" panose="03000509000000000000" pitchFamily="65" charset="-120"/>
              <a:ea typeface="標楷體" panose="03000509000000000000" pitchFamily="65" charset="-120"/>
            </a:rPr>
            <a:t>曾成訓</a:t>
          </a:r>
        </a:p>
      </dgm:t>
    </dgm:pt>
    <dgm:pt modelId="{78C7558A-A12B-43E4-A1E5-8EE4A6366E75}" type="pres">
      <dgm:prSet presAssocID="{5071AFC0-B7D0-4C0D-B019-BFE06BECE447}" presName="hierChild1" presStyleCnt="0">
        <dgm:presLayoutVars>
          <dgm:orgChart val="1"/>
          <dgm:chPref val="1"/>
          <dgm:dir/>
          <dgm:animOne val="branch"/>
          <dgm:animLvl val="lvl"/>
          <dgm:resizeHandles/>
        </dgm:presLayoutVars>
      </dgm:prSet>
      <dgm:spPr/>
      <dgm:t>
        <a:bodyPr/>
        <a:lstStyle/>
        <a:p>
          <a:endParaRPr lang="zh-TW" altLang="en-US"/>
        </a:p>
      </dgm:t>
    </dgm:pt>
    <dgm:pt modelId="{65C86FF3-6F42-40FA-A67E-E4AAF3EC7F9F}" type="pres">
      <dgm:prSet presAssocID="{769902FD-D694-43D7-A29A-18D641F10245}" presName="hierRoot1" presStyleCnt="0">
        <dgm:presLayoutVars>
          <dgm:hierBranch val="init"/>
        </dgm:presLayoutVars>
      </dgm:prSet>
      <dgm:spPr/>
    </dgm:pt>
    <dgm:pt modelId="{5AE32A82-C527-44EF-8C33-6ED5262DEA1E}" type="pres">
      <dgm:prSet presAssocID="{769902FD-D694-43D7-A29A-18D641F10245}" presName="rootComposite1" presStyleCnt="0"/>
      <dgm:spPr/>
    </dgm:pt>
    <dgm:pt modelId="{F92536F2-77B5-43CE-93DC-F0EF6A705A48}" type="pres">
      <dgm:prSet presAssocID="{769902FD-D694-43D7-A29A-18D641F10245}" presName="rootText1" presStyleLbl="node0" presStyleIdx="0" presStyleCnt="2" custScaleY="77048">
        <dgm:presLayoutVars>
          <dgm:chMax/>
          <dgm:chPref val="3"/>
        </dgm:presLayoutVars>
      </dgm:prSet>
      <dgm:spPr/>
      <dgm:t>
        <a:bodyPr/>
        <a:lstStyle/>
        <a:p>
          <a:endParaRPr lang="zh-TW" altLang="en-US"/>
        </a:p>
      </dgm:t>
    </dgm:pt>
    <dgm:pt modelId="{6E683CCA-2E15-43A8-B12A-A5B5413FF43F}" type="pres">
      <dgm:prSet presAssocID="{769902FD-D694-43D7-A29A-18D641F10245}" presName="titleText1" presStyleLbl="fgAcc0" presStyleIdx="0" presStyleCnt="2" custScaleY="133330">
        <dgm:presLayoutVars>
          <dgm:chMax val="0"/>
          <dgm:chPref val="0"/>
        </dgm:presLayoutVars>
      </dgm:prSet>
      <dgm:spPr/>
      <dgm:t>
        <a:bodyPr/>
        <a:lstStyle/>
        <a:p>
          <a:endParaRPr lang="zh-TW" altLang="en-US"/>
        </a:p>
      </dgm:t>
    </dgm:pt>
    <dgm:pt modelId="{55526C33-21F8-4028-AC13-433426697976}" type="pres">
      <dgm:prSet presAssocID="{769902FD-D694-43D7-A29A-18D641F10245}" presName="rootConnector1" presStyleLbl="node1" presStyleIdx="0" presStyleCnt="4"/>
      <dgm:spPr/>
      <dgm:t>
        <a:bodyPr/>
        <a:lstStyle/>
        <a:p>
          <a:endParaRPr lang="zh-TW" altLang="en-US"/>
        </a:p>
      </dgm:t>
    </dgm:pt>
    <dgm:pt modelId="{41D1BC19-CA1E-4493-B419-B9EF7BB025CE}" type="pres">
      <dgm:prSet presAssocID="{769902FD-D694-43D7-A29A-18D641F10245}" presName="hierChild2" presStyleCnt="0"/>
      <dgm:spPr/>
    </dgm:pt>
    <dgm:pt modelId="{F3261557-9571-4B2C-A342-4C135F25A88B}" type="pres">
      <dgm:prSet presAssocID="{5C678731-4C55-4BDB-9514-8B091ECC40C3}" presName="Name37" presStyleLbl="parChTrans1D2" presStyleIdx="0" presStyleCnt="1"/>
      <dgm:spPr/>
      <dgm:t>
        <a:bodyPr/>
        <a:lstStyle/>
        <a:p>
          <a:endParaRPr lang="zh-TW" altLang="en-US"/>
        </a:p>
      </dgm:t>
    </dgm:pt>
    <dgm:pt modelId="{45506E0F-7A00-4D93-9720-2BA121EAD1F3}" type="pres">
      <dgm:prSet presAssocID="{C50DB0E5-AAF7-4D20-8954-FA89FC3B4C9C}" presName="hierRoot2" presStyleCnt="0">
        <dgm:presLayoutVars>
          <dgm:hierBranch val="init"/>
        </dgm:presLayoutVars>
      </dgm:prSet>
      <dgm:spPr/>
    </dgm:pt>
    <dgm:pt modelId="{F013F262-84E2-444D-A9FB-981509267863}" type="pres">
      <dgm:prSet presAssocID="{C50DB0E5-AAF7-4D20-8954-FA89FC3B4C9C}" presName="rootComposite" presStyleCnt="0"/>
      <dgm:spPr/>
    </dgm:pt>
    <dgm:pt modelId="{B51D778B-1994-43A2-835B-861CC569ED97}" type="pres">
      <dgm:prSet presAssocID="{C50DB0E5-AAF7-4D20-8954-FA89FC3B4C9C}" presName="rootText" presStyleLbl="node1" presStyleIdx="0" presStyleCnt="4" custScaleY="119817" custLinFactNeighborX="1779" custLinFactNeighborY="-25191">
        <dgm:presLayoutVars>
          <dgm:chMax/>
          <dgm:chPref val="3"/>
        </dgm:presLayoutVars>
      </dgm:prSet>
      <dgm:spPr/>
      <dgm:t>
        <a:bodyPr/>
        <a:lstStyle/>
        <a:p>
          <a:endParaRPr lang="zh-TW" altLang="en-US"/>
        </a:p>
      </dgm:t>
    </dgm:pt>
    <dgm:pt modelId="{416A62E0-4B18-40D8-8200-7B2A28F644A1}" type="pres">
      <dgm:prSet presAssocID="{C50DB0E5-AAF7-4D20-8954-FA89FC3B4C9C}" presName="titleText2" presStyleLbl="fgAcc1" presStyleIdx="0" presStyleCnt="4" custScaleY="130644">
        <dgm:presLayoutVars>
          <dgm:chMax val="0"/>
          <dgm:chPref val="0"/>
        </dgm:presLayoutVars>
      </dgm:prSet>
      <dgm:spPr/>
      <dgm:t>
        <a:bodyPr/>
        <a:lstStyle/>
        <a:p>
          <a:endParaRPr lang="zh-TW" altLang="en-US"/>
        </a:p>
      </dgm:t>
    </dgm:pt>
    <dgm:pt modelId="{497CF30E-583A-43F0-A57D-CB13CA94ABF1}" type="pres">
      <dgm:prSet presAssocID="{C50DB0E5-AAF7-4D20-8954-FA89FC3B4C9C}" presName="rootConnector" presStyleLbl="node2" presStyleIdx="0" presStyleCnt="0"/>
      <dgm:spPr/>
      <dgm:t>
        <a:bodyPr/>
        <a:lstStyle/>
        <a:p>
          <a:endParaRPr lang="zh-TW" altLang="en-US"/>
        </a:p>
      </dgm:t>
    </dgm:pt>
    <dgm:pt modelId="{BFA2DE7E-22A5-45CB-874A-533329FC4841}" type="pres">
      <dgm:prSet presAssocID="{C50DB0E5-AAF7-4D20-8954-FA89FC3B4C9C}" presName="hierChild4" presStyleCnt="0"/>
      <dgm:spPr/>
    </dgm:pt>
    <dgm:pt modelId="{8815FDAB-8D6D-4A6B-9CEC-532C5364FDA6}" type="pres">
      <dgm:prSet presAssocID="{FB93BEF0-C24E-475F-BE55-735BE71AE7CF}" presName="Name37" presStyleLbl="parChTrans1D3" presStyleIdx="0" presStyleCnt="3"/>
      <dgm:spPr/>
      <dgm:t>
        <a:bodyPr/>
        <a:lstStyle/>
        <a:p>
          <a:endParaRPr lang="zh-TW" altLang="en-US"/>
        </a:p>
      </dgm:t>
    </dgm:pt>
    <dgm:pt modelId="{EBC02CD4-9711-4F0D-98EF-A93F573C1DEE}" type="pres">
      <dgm:prSet presAssocID="{D94C89AB-94F1-4A65-BE11-C74A0188A72A}" presName="hierRoot2" presStyleCnt="0">
        <dgm:presLayoutVars>
          <dgm:hierBranch val="init"/>
        </dgm:presLayoutVars>
      </dgm:prSet>
      <dgm:spPr/>
    </dgm:pt>
    <dgm:pt modelId="{2B964AB7-64C8-461A-BBAB-85755084BBF2}" type="pres">
      <dgm:prSet presAssocID="{D94C89AB-94F1-4A65-BE11-C74A0188A72A}" presName="rootComposite" presStyleCnt="0"/>
      <dgm:spPr/>
    </dgm:pt>
    <dgm:pt modelId="{729309AD-58B6-4DB0-8093-91987DD2ACD1}" type="pres">
      <dgm:prSet presAssocID="{D94C89AB-94F1-4A65-BE11-C74A0188A72A}" presName="rootText" presStyleLbl="node1" presStyleIdx="1" presStyleCnt="4" custScaleY="96081">
        <dgm:presLayoutVars>
          <dgm:chMax/>
          <dgm:chPref val="3"/>
        </dgm:presLayoutVars>
      </dgm:prSet>
      <dgm:spPr/>
      <dgm:t>
        <a:bodyPr/>
        <a:lstStyle/>
        <a:p>
          <a:endParaRPr lang="zh-TW" altLang="en-US"/>
        </a:p>
      </dgm:t>
    </dgm:pt>
    <dgm:pt modelId="{BD87F520-1DE1-4EE4-A40A-2F38C6728CE6}" type="pres">
      <dgm:prSet presAssocID="{D94C89AB-94F1-4A65-BE11-C74A0188A72A}" presName="titleText2" presStyleLbl="fgAcc1" presStyleIdx="1" presStyleCnt="4" custScaleY="125830" custLinFactNeighborX="12116" custLinFactNeighborY="33043">
        <dgm:presLayoutVars>
          <dgm:chMax val="0"/>
          <dgm:chPref val="0"/>
        </dgm:presLayoutVars>
      </dgm:prSet>
      <dgm:spPr/>
      <dgm:t>
        <a:bodyPr/>
        <a:lstStyle/>
        <a:p>
          <a:endParaRPr lang="zh-TW" altLang="en-US"/>
        </a:p>
      </dgm:t>
    </dgm:pt>
    <dgm:pt modelId="{2ABB8D34-FF4C-420A-9187-99CE93D0E936}" type="pres">
      <dgm:prSet presAssocID="{D94C89AB-94F1-4A65-BE11-C74A0188A72A}" presName="rootConnector" presStyleLbl="node3" presStyleIdx="0" presStyleCnt="0"/>
      <dgm:spPr/>
      <dgm:t>
        <a:bodyPr/>
        <a:lstStyle/>
        <a:p>
          <a:endParaRPr lang="zh-TW" altLang="en-US"/>
        </a:p>
      </dgm:t>
    </dgm:pt>
    <dgm:pt modelId="{8C7C1895-D093-48FD-8D82-2628BA73883B}" type="pres">
      <dgm:prSet presAssocID="{D94C89AB-94F1-4A65-BE11-C74A0188A72A}" presName="hierChild4" presStyleCnt="0"/>
      <dgm:spPr/>
    </dgm:pt>
    <dgm:pt modelId="{51C2B24B-62D4-46C0-9C16-799E687BC242}" type="pres">
      <dgm:prSet presAssocID="{D94C89AB-94F1-4A65-BE11-C74A0188A72A}" presName="hierChild5" presStyleCnt="0"/>
      <dgm:spPr/>
    </dgm:pt>
    <dgm:pt modelId="{D392AFC0-DF68-4C03-A0A2-39D2D29FCEAE}" type="pres">
      <dgm:prSet presAssocID="{3DF93F5E-59B5-45AE-892E-127ED6CEF6D8}" presName="Name37" presStyleLbl="parChTrans1D3" presStyleIdx="1" presStyleCnt="3"/>
      <dgm:spPr/>
      <dgm:t>
        <a:bodyPr/>
        <a:lstStyle/>
        <a:p>
          <a:endParaRPr lang="zh-TW" altLang="en-US"/>
        </a:p>
      </dgm:t>
    </dgm:pt>
    <dgm:pt modelId="{5E6B5FAD-22C5-4578-9FE1-DCE16227EACC}" type="pres">
      <dgm:prSet presAssocID="{B3253DAD-6163-4DE6-9411-72887CC09D88}" presName="hierRoot2" presStyleCnt="0">
        <dgm:presLayoutVars>
          <dgm:hierBranch val="init"/>
        </dgm:presLayoutVars>
      </dgm:prSet>
      <dgm:spPr/>
    </dgm:pt>
    <dgm:pt modelId="{61581D5A-1E98-4664-B937-2CD1160A0418}" type="pres">
      <dgm:prSet presAssocID="{B3253DAD-6163-4DE6-9411-72887CC09D88}" presName="rootComposite" presStyleCnt="0"/>
      <dgm:spPr/>
    </dgm:pt>
    <dgm:pt modelId="{31210701-FD42-4B29-AFB1-442119105642}" type="pres">
      <dgm:prSet presAssocID="{B3253DAD-6163-4DE6-9411-72887CC09D88}" presName="rootText" presStyleLbl="node1" presStyleIdx="2" presStyleCnt="4" custScaleY="90396">
        <dgm:presLayoutVars>
          <dgm:chMax/>
          <dgm:chPref val="3"/>
        </dgm:presLayoutVars>
      </dgm:prSet>
      <dgm:spPr/>
      <dgm:t>
        <a:bodyPr/>
        <a:lstStyle/>
        <a:p>
          <a:endParaRPr lang="zh-TW" altLang="en-US"/>
        </a:p>
      </dgm:t>
    </dgm:pt>
    <dgm:pt modelId="{8446C339-4342-4C14-B42D-A15F025B0CAE}" type="pres">
      <dgm:prSet presAssocID="{B3253DAD-6163-4DE6-9411-72887CC09D88}" presName="titleText2" presStyleLbl="fgAcc1" presStyleIdx="2" presStyleCnt="4" custScaleY="124420" custLinFactNeighborX="10952" custLinFactNeighborY="10339">
        <dgm:presLayoutVars>
          <dgm:chMax val="0"/>
          <dgm:chPref val="0"/>
        </dgm:presLayoutVars>
      </dgm:prSet>
      <dgm:spPr/>
      <dgm:t>
        <a:bodyPr/>
        <a:lstStyle/>
        <a:p>
          <a:endParaRPr lang="zh-TW" altLang="en-US"/>
        </a:p>
      </dgm:t>
    </dgm:pt>
    <dgm:pt modelId="{3868A2A1-F095-49C7-A29F-AB8638ACA408}" type="pres">
      <dgm:prSet presAssocID="{B3253DAD-6163-4DE6-9411-72887CC09D88}" presName="rootConnector" presStyleLbl="node3" presStyleIdx="0" presStyleCnt="0"/>
      <dgm:spPr/>
      <dgm:t>
        <a:bodyPr/>
        <a:lstStyle/>
        <a:p>
          <a:endParaRPr lang="zh-TW" altLang="en-US"/>
        </a:p>
      </dgm:t>
    </dgm:pt>
    <dgm:pt modelId="{60560E33-428F-481B-B51C-5D4524BC1035}" type="pres">
      <dgm:prSet presAssocID="{B3253DAD-6163-4DE6-9411-72887CC09D88}" presName="hierChild4" presStyleCnt="0"/>
      <dgm:spPr/>
    </dgm:pt>
    <dgm:pt modelId="{C6242044-10B0-42EB-9196-D8085900B577}" type="pres">
      <dgm:prSet presAssocID="{B3253DAD-6163-4DE6-9411-72887CC09D88}" presName="hierChild5" presStyleCnt="0"/>
      <dgm:spPr/>
    </dgm:pt>
    <dgm:pt modelId="{5B444E23-31C2-483E-942F-08E424F01B46}" type="pres">
      <dgm:prSet presAssocID="{13E6CE1C-0BF3-4876-9FFA-42E8C603B4F0}" presName="Name37" presStyleLbl="parChTrans1D3" presStyleIdx="2" presStyleCnt="3"/>
      <dgm:spPr/>
      <dgm:t>
        <a:bodyPr/>
        <a:lstStyle/>
        <a:p>
          <a:endParaRPr lang="zh-TW" altLang="en-US"/>
        </a:p>
      </dgm:t>
    </dgm:pt>
    <dgm:pt modelId="{69119A21-F17B-4742-AF91-B4089AB29AE5}" type="pres">
      <dgm:prSet presAssocID="{19BCAC09-3A2C-475C-8A4F-6C3C6D6D3F54}" presName="hierRoot2" presStyleCnt="0">
        <dgm:presLayoutVars>
          <dgm:hierBranch val="init"/>
        </dgm:presLayoutVars>
      </dgm:prSet>
      <dgm:spPr/>
    </dgm:pt>
    <dgm:pt modelId="{7A430D91-CBC4-484C-89B9-EA6F73524981}" type="pres">
      <dgm:prSet presAssocID="{19BCAC09-3A2C-475C-8A4F-6C3C6D6D3F54}" presName="rootComposite" presStyleCnt="0"/>
      <dgm:spPr/>
    </dgm:pt>
    <dgm:pt modelId="{8B72AF1B-5039-4726-865C-5CCA86D0FC3C}" type="pres">
      <dgm:prSet presAssocID="{19BCAC09-3A2C-475C-8A4F-6C3C6D6D3F54}" presName="rootText" presStyleLbl="node1" presStyleIdx="3" presStyleCnt="4" custScaleY="90396">
        <dgm:presLayoutVars>
          <dgm:chMax/>
          <dgm:chPref val="3"/>
        </dgm:presLayoutVars>
      </dgm:prSet>
      <dgm:spPr/>
      <dgm:t>
        <a:bodyPr/>
        <a:lstStyle/>
        <a:p>
          <a:endParaRPr lang="zh-TW" altLang="en-US"/>
        </a:p>
      </dgm:t>
    </dgm:pt>
    <dgm:pt modelId="{AF0907FA-5127-44C8-858F-76F9EA0355F7}" type="pres">
      <dgm:prSet presAssocID="{19BCAC09-3A2C-475C-8A4F-6C3C6D6D3F54}" presName="titleText2" presStyleLbl="fgAcc1" presStyleIdx="3" presStyleCnt="4" custScaleY="124636" custLinFactNeighborX="9046" custLinFactNeighborY="42635">
        <dgm:presLayoutVars>
          <dgm:chMax val="0"/>
          <dgm:chPref val="0"/>
        </dgm:presLayoutVars>
      </dgm:prSet>
      <dgm:spPr/>
      <dgm:t>
        <a:bodyPr/>
        <a:lstStyle/>
        <a:p>
          <a:endParaRPr lang="zh-TW" altLang="en-US"/>
        </a:p>
      </dgm:t>
    </dgm:pt>
    <dgm:pt modelId="{1D95797B-2A6A-42C0-AC85-1F44BDD5CC3B}" type="pres">
      <dgm:prSet presAssocID="{19BCAC09-3A2C-475C-8A4F-6C3C6D6D3F54}" presName="rootConnector" presStyleLbl="node3" presStyleIdx="0" presStyleCnt="0"/>
      <dgm:spPr/>
      <dgm:t>
        <a:bodyPr/>
        <a:lstStyle/>
        <a:p>
          <a:endParaRPr lang="zh-TW" altLang="en-US"/>
        </a:p>
      </dgm:t>
    </dgm:pt>
    <dgm:pt modelId="{03636605-8B69-4D7B-8653-01BB6425BCC5}" type="pres">
      <dgm:prSet presAssocID="{19BCAC09-3A2C-475C-8A4F-6C3C6D6D3F54}" presName="hierChild4" presStyleCnt="0"/>
      <dgm:spPr/>
    </dgm:pt>
    <dgm:pt modelId="{AF718B9A-B10F-4670-A4D6-8DE97BFAC388}" type="pres">
      <dgm:prSet presAssocID="{19BCAC09-3A2C-475C-8A4F-6C3C6D6D3F54}" presName="hierChild5" presStyleCnt="0"/>
      <dgm:spPr/>
    </dgm:pt>
    <dgm:pt modelId="{98802160-5D00-4397-8FB7-CB3922CCFD27}" type="pres">
      <dgm:prSet presAssocID="{C50DB0E5-AAF7-4D20-8954-FA89FC3B4C9C}" presName="hierChild5" presStyleCnt="0"/>
      <dgm:spPr/>
    </dgm:pt>
    <dgm:pt modelId="{FE828453-799D-495F-9D57-C4F6882EFFD2}" type="pres">
      <dgm:prSet presAssocID="{769902FD-D694-43D7-A29A-18D641F10245}" presName="hierChild3" presStyleCnt="0"/>
      <dgm:spPr/>
    </dgm:pt>
    <dgm:pt modelId="{04C38B2C-3643-4415-9A35-4DB5641FCE2B}" type="pres">
      <dgm:prSet presAssocID="{238BA6EF-A17C-426E-8741-493349C47DE1}" presName="hierRoot1" presStyleCnt="0">
        <dgm:presLayoutVars>
          <dgm:hierBranch val="init"/>
        </dgm:presLayoutVars>
      </dgm:prSet>
      <dgm:spPr/>
    </dgm:pt>
    <dgm:pt modelId="{47E5223A-1911-4B16-A9AE-EC8218DFEBAE}" type="pres">
      <dgm:prSet presAssocID="{238BA6EF-A17C-426E-8741-493349C47DE1}" presName="rootComposite1" presStyleCnt="0"/>
      <dgm:spPr/>
    </dgm:pt>
    <dgm:pt modelId="{1E1657F3-F327-4EED-B440-D0673397F9EE}" type="pres">
      <dgm:prSet presAssocID="{238BA6EF-A17C-426E-8741-493349C47DE1}" presName="rootText1" presStyleLbl="node0" presStyleIdx="1" presStyleCnt="2" custScaleX="113969" custScaleY="142207" custLinFactY="23721" custLinFactNeighborX="-3134" custLinFactNeighborY="100000">
        <dgm:presLayoutVars>
          <dgm:chMax/>
          <dgm:chPref val="3"/>
        </dgm:presLayoutVars>
      </dgm:prSet>
      <dgm:spPr/>
      <dgm:t>
        <a:bodyPr/>
        <a:lstStyle/>
        <a:p>
          <a:endParaRPr lang="zh-TW" altLang="en-US"/>
        </a:p>
      </dgm:t>
    </dgm:pt>
    <dgm:pt modelId="{F07AA55C-0F86-4280-B89D-BE6A6B67B166}" type="pres">
      <dgm:prSet presAssocID="{238BA6EF-A17C-426E-8741-493349C47DE1}" presName="titleText1" presStyleLbl="fgAcc0" presStyleIdx="1" presStyleCnt="2" custScaleY="130644" custLinFactY="200000" custLinFactNeighborX="-1492" custLinFactNeighborY="248798">
        <dgm:presLayoutVars>
          <dgm:chMax val="0"/>
          <dgm:chPref val="0"/>
        </dgm:presLayoutVars>
      </dgm:prSet>
      <dgm:spPr/>
      <dgm:t>
        <a:bodyPr/>
        <a:lstStyle/>
        <a:p>
          <a:endParaRPr lang="zh-TW" altLang="en-US"/>
        </a:p>
      </dgm:t>
    </dgm:pt>
    <dgm:pt modelId="{69E564F3-6A7A-4495-91F9-BB12C10E3E98}" type="pres">
      <dgm:prSet presAssocID="{238BA6EF-A17C-426E-8741-493349C47DE1}" presName="rootConnector1" presStyleLbl="node1" presStyleIdx="3" presStyleCnt="4"/>
      <dgm:spPr/>
      <dgm:t>
        <a:bodyPr/>
        <a:lstStyle/>
        <a:p>
          <a:endParaRPr lang="zh-TW" altLang="en-US"/>
        </a:p>
      </dgm:t>
    </dgm:pt>
    <dgm:pt modelId="{6D67A134-C898-4E71-ADC0-A60EDD7543C1}" type="pres">
      <dgm:prSet presAssocID="{238BA6EF-A17C-426E-8741-493349C47DE1}" presName="hierChild2" presStyleCnt="0"/>
      <dgm:spPr/>
    </dgm:pt>
    <dgm:pt modelId="{CB2672A3-3E08-4F50-9608-29FFE3DB7065}" type="pres">
      <dgm:prSet presAssocID="{238BA6EF-A17C-426E-8741-493349C47DE1}" presName="hierChild3" presStyleCnt="0"/>
      <dgm:spPr/>
    </dgm:pt>
  </dgm:ptLst>
  <dgm:cxnLst>
    <dgm:cxn modelId="{395F1366-FB40-4602-A289-75F75629C9A0}" type="presOf" srcId="{238BA6EF-A17C-426E-8741-493349C47DE1}" destId="{1E1657F3-F327-4EED-B440-D0673397F9EE}" srcOrd="0" destOrd="0" presId="urn:microsoft.com/office/officeart/2008/layout/NameandTitleOrganizationalChart"/>
    <dgm:cxn modelId="{B8F0C167-36DF-461C-8CB6-17DC4D34F193}" type="presOf" srcId="{C50DB0E5-AAF7-4D20-8954-FA89FC3B4C9C}" destId="{B51D778B-1994-43A2-835B-861CC569ED97}" srcOrd="0" destOrd="0" presId="urn:microsoft.com/office/officeart/2008/layout/NameandTitleOrganizationalChart"/>
    <dgm:cxn modelId="{F669A222-7A24-4536-8B73-C61CCC6DFBBE}" type="presOf" srcId="{19BCAC09-3A2C-475C-8A4F-6C3C6D6D3F54}" destId="{8B72AF1B-5039-4726-865C-5CCA86D0FC3C}" srcOrd="0" destOrd="0" presId="urn:microsoft.com/office/officeart/2008/layout/NameandTitleOrganizationalChart"/>
    <dgm:cxn modelId="{FE86F955-6550-4AE8-874B-ABE8841D8A20}" type="presOf" srcId="{B3253DAD-6163-4DE6-9411-72887CC09D88}" destId="{31210701-FD42-4B29-AFB1-442119105642}" srcOrd="0" destOrd="0" presId="urn:microsoft.com/office/officeart/2008/layout/NameandTitleOrganizationalChart"/>
    <dgm:cxn modelId="{72A260C2-38E6-4C1C-8A81-BD0F81D09069}" type="presOf" srcId="{26039450-7FF7-4689-999A-347F5DB0B42A}" destId="{8446C339-4342-4C14-B42D-A15F025B0CAE}" srcOrd="0" destOrd="0" presId="urn:microsoft.com/office/officeart/2008/layout/NameandTitleOrganizationalChart"/>
    <dgm:cxn modelId="{7B19B1CB-9D30-4B58-B272-916C7D619E33}" type="presOf" srcId="{5071AFC0-B7D0-4C0D-B019-BFE06BECE447}" destId="{78C7558A-A12B-43E4-A1E5-8EE4A6366E75}" srcOrd="0" destOrd="0" presId="urn:microsoft.com/office/officeart/2008/layout/NameandTitleOrganizationalChart"/>
    <dgm:cxn modelId="{12C3B4F8-720E-4E9D-86A7-5BD8EFA14C8A}" srcId="{C50DB0E5-AAF7-4D20-8954-FA89FC3B4C9C}" destId="{19BCAC09-3A2C-475C-8A4F-6C3C6D6D3F54}" srcOrd="2" destOrd="0" parTransId="{13E6CE1C-0BF3-4876-9FFA-42E8C603B4F0}" sibTransId="{A609EBE5-F1A3-4D6F-9557-40FCFBE410B2}"/>
    <dgm:cxn modelId="{407C2AE9-D67B-4769-B3FE-F310C135DF09}" type="presOf" srcId="{13E6CE1C-0BF3-4876-9FFA-42E8C603B4F0}" destId="{5B444E23-31C2-483E-942F-08E424F01B46}" srcOrd="0" destOrd="0" presId="urn:microsoft.com/office/officeart/2008/layout/NameandTitleOrganizationalChart"/>
    <dgm:cxn modelId="{B1ACD733-5620-46F1-9DF1-CD35775BD29B}" type="presOf" srcId="{76C24A01-5829-40E1-B82D-7B38B638901B}" destId="{BD87F520-1DE1-4EE4-A40A-2F38C6728CE6}" srcOrd="0" destOrd="0" presId="urn:microsoft.com/office/officeart/2008/layout/NameandTitleOrganizationalChart"/>
    <dgm:cxn modelId="{60EC13B3-F8CB-4C03-9AA7-C57A0703B3DA}" srcId="{5071AFC0-B7D0-4C0D-B019-BFE06BECE447}" destId="{238BA6EF-A17C-426E-8741-493349C47DE1}" srcOrd="1" destOrd="0" parTransId="{4E737F29-712E-41F4-B430-F0AD6909EBFA}" sibTransId="{F8AD95B6-FC87-4FF7-80A5-4920303CD768}"/>
    <dgm:cxn modelId="{774E84B4-1EDE-4AE3-A9E0-F671E541E9B2}" type="presOf" srcId="{C2A54572-94E9-4D10-ABB5-18959164B59B}" destId="{416A62E0-4B18-40D8-8200-7B2A28F644A1}" srcOrd="0" destOrd="0" presId="urn:microsoft.com/office/officeart/2008/layout/NameandTitleOrganizationalChart"/>
    <dgm:cxn modelId="{3C45DB7E-3977-402B-B3FF-983D6B6FC0D0}" type="presOf" srcId="{769902FD-D694-43D7-A29A-18D641F10245}" destId="{F92536F2-77B5-43CE-93DC-F0EF6A705A48}" srcOrd="0" destOrd="0" presId="urn:microsoft.com/office/officeart/2008/layout/NameandTitleOrganizationalChart"/>
    <dgm:cxn modelId="{D627B02C-5AE0-467A-BBC8-E30FE54FC71D}" type="presOf" srcId="{D94C89AB-94F1-4A65-BE11-C74A0188A72A}" destId="{2ABB8D34-FF4C-420A-9187-99CE93D0E936}" srcOrd="1" destOrd="0" presId="urn:microsoft.com/office/officeart/2008/layout/NameandTitleOrganizationalChart"/>
    <dgm:cxn modelId="{0DD65702-28B4-455D-A296-5AF16A11E0F1}" type="presOf" srcId="{D94C89AB-94F1-4A65-BE11-C74A0188A72A}" destId="{729309AD-58B6-4DB0-8093-91987DD2ACD1}" srcOrd="0" destOrd="0" presId="urn:microsoft.com/office/officeart/2008/layout/NameandTitleOrganizationalChart"/>
    <dgm:cxn modelId="{911DA1B2-5D6F-45AF-88B5-B8FABDFDF75A}" type="presOf" srcId="{19BCAC09-3A2C-475C-8A4F-6C3C6D6D3F54}" destId="{1D95797B-2A6A-42C0-AC85-1F44BDD5CC3B}" srcOrd="1" destOrd="0" presId="urn:microsoft.com/office/officeart/2008/layout/NameandTitleOrganizationalChart"/>
    <dgm:cxn modelId="{243E0F52-5BA6-4CB1-B2C5-DA5DB876CB1E}" srcId="{C50DB0E5-AAF7-4D20-8954-FA89FC3B4C9C}" destId="{D94C89AB-94F1-4A65-BE11-C74A0188A72A}" srcOrd="0" destOrd="0" parTransId="{FB93BEF0-C24E-475F-BE55-735BE71AE7CF}" sibTransId="{76C24A01-5829-40E1-B82D-7B38B638901B}"/>
    <dgm:cxn modelId="{FCA2FCFA-4C1C-46C9-A417-6293F13BB947}" type="presOf" srcId="{C50DB0E5-AAF7-4D20-8954-FA89FC3B4C9C}" destId="{497CF30E-583A-43F0-A57D-CB13CA94ABF1}" srcOrd="1" destOrd="0" presId="urn:microsoft.com/office/officeart/2008/layout/NameandTitleOrganizationalChart"/>
    <dgm:cxn modelId="{446FBB23-8028-4F98-9EBF-A15F7EAE72F6}" type="presOf" srcId="{A609EBE5-F1A3-4D6F-9557-40FCFBE410B2}" destId="{AF0907FA-5127-44C8-858F-76F9EA0355F7}" srcOrd="0" destOrd="0" presId="urn:microsoft.com/office/officeart/2008/layout/NameandTitleOrganizationalChart"/>
    <dgm:cxn modelId="{BF17B275-2260-4670-A4B0-3C7915A3030F}" srcId="{769902FD-D694-43D7-A29A-18D641F10245}" destId="{C50DB0E5-AAF7-4D20-8954-FA89FC3B4C9C}" srcOrd="0" destOrd="0" parTransId="{5C678731-4C55-4BDB-9514-8B091ECC40C3}" sibTransId="{C2A54572-94E9-4D10-ABB5-18959164B59B}"/>
    <dgm:cxn modelId="{2DD890B6-B065-4251-BE30-B4C8B9A88E9F}" type="presOf" srcId="{238BA6EF-A17C-426E-8741-493349C47DE1}" destId="{69E564F3-6A7A-4495-91F9-BB12C10E3E98}" srcOrd="1" destOrd="0" presId="urn:microsoft.com/office/officeart/2008/layout/NameandTitleOrganizationalChart"/>
    <dgm:cxn modelId="{D263DA4B-3B21-4B77-83DE-8971C0CB4D64}" srcId="{5071AFC0-B7D0-4C0D-B019-BFE06BECE447}" destId="{769902FD-D694-43D7-A29A-18D641F10245}" srcOrd="0" destOrd="0" parTransId="{F9C07352-3DBE-4DF0-ABEF-7BF72FA2A5B0}" sibTransId="{D1EA4219-57E3-4B1F-9F09-B27549F3316B}"/>
    <dgm:cxn modelId="{BE75B0B4-0F28-4E35-9573-57D3B6E12CE9}" type="presOf" srcId="{5C678731-4C55-4BDB-9514-8B091ECC40C3}" destId="{F3261557-9571-4B2C-A342-4C135F25A88B}" srcOrd="0" destOrd="0" presId="urn:microsoft.com/office/officeart/2008/layout/NameandTitleOrganizationalChart"/>
    <dgm:cxn modelId="{D085F2B4-C07B-4004-8BA3-9C4E8C6DE895}" type="presOf" srcId="{FB93BEF0-C24E-475F-BE55-735BE71AE7CF}" destId="{8815FDAB-8D6D-4A6B-9CEC-532C5364FDA6}" srcOrd="0" destOrd="0" presId="urn:microsoft.com/office/officeart/2008/layout/NameandTitleOrganizationalChart"/>
    <dgm:cxn modelId="{C56BEF03-E034-44B7-B970-CB37500DBD2A}" type="presOf" srcId="{3DF93F5E-59B5-45AE-892E-127ED6CEF6D8}" destId="{D392AFC0-DF68-4C03-A0A2-39D2D29FCEAE}" srcOrd="0" destOrd="0" presId="urn:microsoft.com/office/officeart/2008/layout/NameandTitleOrganizationalChart"/>
    <dgm:cxn modelId="{89EC63D2-691C-4CD9-9634-08664B33319F}" type="presOf" srcId="{769902FD-D694-43D7-A29A-18D641F10245}" destId="{55526C33-21F8-4028-AC13-433426697976}" srcOrd="1" destOrd="0" presId="urn:microsoft.com/office/officeart/2008/layout/NameandTitleOrganizationalChart"/>
    <dgm:cxn modelId="{B810ABF6-1A78-43E2-A14E-5BF21D653699}" type="presOf" srcId="{F8AD95B6-FC87-4FF7-80A5-4920303CD768}" destId="{F07AA55C-0F86-4280-B89D-BE6A6B67B166}" srcOrd="0" destOrd="0" presId="urn:microsoft.com/office/officeart/2008/layout/NameandTitleOrganizationalChart"/>
    <dgm:cxn modelId="{01BBD780-E679-4179-9745-A0C5F681EE0A}" srcId="{C50DB0E5-AAF7-4D20-8954-FA89FC3B4C9C}" destId="{B3253DAD-6163-4DE6-9411-72887CC09D88}" srcOrd="1" destOrd="0" parTransId="{3DF93F5E-59B5-45AE-892E-127ED6CEF6D8}" sibTransId="{26039450-7FF7-4689-999A-347F5DB0B42A}"/>
    <dgm:cxn modelId="{D0401BB6-6B7A-478B-BC33-486FE500261C}" type="presOf" srcId="{D1EA4219-57E3-4B1F-9F09-B27549F3316B}" destId="{6E683CCA-2E15-43A8-B12A-A5B5413FF43F}" srcOrd="0" destOrd="0" presId="urn:microsoft.com/office/officeart/2008/layout/NameandTitleOrganizationalChart"/>
    <dgm:cxn modelId="{DF838A9A-3D10-41A6-A7D2-6C1E13E82CF0}" type="presOf" srcId="{B3253DAD-6163-4DE6-9411-72887CC09D88}" destId="{3868A2A1-F095-49C7-A29F-AB8638ACA408}" srcOrd="1" destOrd="0" presId="urn:microsoft.com/office/officeart/2008/layout/NameandTitleOrganizationalChart"/>
    <dgm:cxn modelId="{05EF2EDC-5D34-4B2F-A636-4EBCD204A508}" type="presParOf" srcId="{78C7558A-A12B-43E4-A1E5-8EE4A6366E75}" destId="{65C86FF3-6F42-40FA-A67E-E4AAF3EC7F9F}" srcOrd="0" destOrd="0" presId="urn:microsoft.com/office/officeart/2008/layout/NameandTitleOrganizationalChart"/>
    <dgm:cxn modelId="{50EF3906-AAEB-4B41-880D-08A497B3281C}" type="presParOf" srcId="{65C86FF3-6F42-40FA-A67E-E4AAF3EC7F9F}" destId="{5AE32A82-C527-44EF-8C33-6ED5262DEA1E}" srcOrd="0" destOrd="0" presId="urn:microsoft.com/office/officeart/2008/layout/NameandTitleOrganizationalChart"/>
    <dgm:cxn modelId="{E5A73271-9D56-4605-BD8A-8F2C60D79F5F}" type="presParOf" srcId="{5AE32A82-C527-44EF-8C33-6ED5262DEA1E}" destId="{F92536F2-77B5-43CE-93DC-F0EF6A705A48}" srcOrd="0" destOrd="0" presId="urn:microsoft.com/office/officeart/2008/layout/NameandTitleOrganizationalChart"/>
    <dgm:cxn modelId="{FEBEFBCA-3241-4D18-804A-5F7FD26CE564}" type="presParOf" srcId="{5AE32A82-C527-44EF-8C33-6ED5262DEA1E}" destId="{6E683CCA-2E15-43A8-B12A-A5B5413FF43F}" srcOrd="1" destOrd="0" presId="urn:microsoft.com/office/officeart/2008/layout/NameandTitleOrganizationalChart"/>
    <dgm:cxn modelId="{C70E7471-7C4B-4061-9EA5-8646F55AD7E4}" type="presParOf" srcId="{5AE32A82-C527-44EF-8C33-6ED5262DEA1E}" destId="{55526C33-21F8-4028-AC13-433426697976}" srcOrd="2" destOrd="0" presId="urn:microsoft.com/office/officeart/2008/layout/NameandTitleOrganizationalChart"/>
    <dgm:cxn modelId="{A3041DD4-D26E-4406-A838-E1D12C75B0BC}" type="presParOf" srcId="{65C86FF3-6F42-40FA-A67E-E4AAF3EC7F9F}" destId="{41D1BC19-CA1E-4493-B419-B9EF7BB025CE}" srcOrd="1" destOrd="0" presId="urn:microsoft.com/office/officeart/2008/layout/NameandTitleOrganizationalChart"/>
    <dgm:cxn modelId="{A8815F71-AFA4-44BC-B26C-BB813A8994EF}" type="presParOf" srcId="{41D1BC19-CA1E-4493-B419-B9EF7BB025CE}" destId="{F3261557-9571-4B2C-A342-4C135F25A88B}" srcOrd="0" destOrd="0" presId="urn:microsoft.com/office/officeart/2008/layout/NameandTitleOrganizationalChart"/>
    <dgm:cxn modelId="{70651467-447A-4B0B-871E-04BD9EFA8412}" type="presParOf" srcId="{41D1BC19-CA1E-4493-B419-B9EF7BB025CE}" destId="{45506E0F-7A00-4D93-9720-2BA121EAD1F3}" srcOrd="1" destOrd="0" presId="urn:microsoft.com/office/officeart/2008/layout/NameandTitleOrganizationalChart"/>
    <dgm:cxn modelId="{DD1968FB-BC59-46D6-B7E6-4516F23E7567}" type="presParOf" srcId="{45506E0F-7A00-4D93-9720-2BA121EAD1F3}" destId="{F013F262-84E2-444D-A9FB-981509267863}" srcOrd="0" destOrd="0" presId="urn:microsoft.com/office/officeart/2008/layout/NameandTitleOrganizationalChart"/>
    <dgm:cxn modelId="{996F7660-9667-4109-9FBB-3349E88E92B8}" type="presParOf" srcId="{F013F262-84E2-444D-A9FB-981509267863}" destId="{B51D778B-1994-43A2-835B-861CC569ED97}" srcOrd="0" destOrd="0" presId="urn:microsoft.com/office/officeart/2008/layout/NameandTitleOrganizationalChart"/>
    <dgm:cxn modelId="{4387544B-71CC-4E82-944D-B466B08B8B9B}" type="presParOf" srcId="{F013F262-84E2-444D-A9FB-981509267863}" destId="{416A62E0-4B18-40D8-8200-7B2A28F644A1}" srcOrd="1" destOrd="0" presId="urn:microsoft.com/office/officeart/2008/layout/NameandTitleOrganizationalChart"/>
    <dgm:cxn modelId="{8738288C-234B-4491-B368-7A60C1CD32FE}" type="presParOf" srcId="{F013F262-84E2-444D-A9FB-981509267863}" destId="{497CF30E-583A-43F0-A57D-CB13CA94ABF1}" srcOrd="2" destOrd="0" presId="urn:microsoft.com/office/officeart/2008/layout/NameandTitleOrganizationalChart"/>
    <dgm:cxn modelId="{DD365BBC-F3DB-435E-ABA3-683F8B0D453F}" type="presParOf" srcId="{45506E0F-7A00-4D93-9720-2BA121EAD1F3}" destId="{BFA2DE7E-22A5-45CB-874A-533329FC4841}" srcOrd="1" destOrd="0" presId="urn:microsoft.com/office/officeart/2008/layout/NameandTitleOrganizationalChart"/>
    <dgm:cxn modelId="{6C82CC52-38F4-4509-B2E9-501286A77DFB}" type="presParOf" srcId="{BFA2DE7E-22A5-45CB-874A-533329FC4841}" destId="{8815FDAB-8D6D-4A6B-9CEC-532C5364FDA6}" srcOrd="0" destOrd="0" presId="urn:microsoft.com/office/officeart/2008/layout/NameandTitleOrganizationalChart"/>
    <dgm:cxn modelId="{60DF3021-FF58-4421-B09C-66EC0943D8BA}" type="presParOf" srcId="{BFA2DE7E-22A5-45CB-874A-533329FC4841}" destId="{EBC02CD4-9711-4F0D-98EF-A93F573C1DEE}" srcOrd="1" destOrd="0" presId="urn:microsoft.com/office/officeart/2008/layout/NameandTitleOrganizationalChart"/>
    <dgm:cxn modelId="{BA1677B0-FA1F-44EA-B331-CF4307132F07}" type="presParOf" srcId="{EBC02CD4-9711-4F0D-98EF-A93F573C1DEE}" destId="{2B964AB7-64C8-461A-BBAB-85755084BBF2}" srcOrd="0" destOrd="0" presId="urn:microsoft.com/office/officeart/2008/layout/NameandTitleOrganizationalChart"/>
    <dgm:cxn modelId="{A8F3F385-5E6C-46E5-A83E-2239D53B067D}" type="presParOf" srcId="{2B964AB7-64C8-461A-BBAB-85755084BBF2}" destId="{729309AD-58B6-4DB0-8093-91987DD2ACD1}" srcOrd="0" destOrd="0" presId="urn:microsoft.com/office/officeart/2008/layout/NameandTitleOrganizationalChart"/>
    <dgm:cxn modelId="{77EC2F66-00CC-4A67-A93F-C75CE2351910}" type="presParOf" srcId="{2B964AB7-64C8-461A-BBAB-85755084BBF2}" destId="{BD87F520-1DE1-4EE4-A40A-2F38C6728CE6}" srcOrd="1" destOrd="0" presId="urn:microsoft.com/office/officeart/2008/layout/NameandTitleOrganizationalChart"/>
    <dgm:cxn modelId="{AA6667FD-E4EC-485E-9C3B-644BBA0019CD}" type="presParOf" srcId="{2B964AB7-64C8-461A-BBAB-85755084BBF2}" destId="{2ABB8D34-FF4C-420A-9187-99CE93D0E936}" srcOrd="2" destOrd="0" presId="urn:microsoft.com/office/officeart/2008/layout/NameandTitleOrganizationalChart"/>
    <dgm:cxn modelId="{B6F80BB3-2D07-4A64-89B5-D36988339802}" type="presParOf" srcId="{EBC02CD4-9711-4F0D-98EF-A93F573C1DEE}" destId="{8C7C1895-D093-48FD-8D82-2628BA73883B}" srcOrd="1" destOrd="0" presId="urn:microsoft.com/office/officeart/2008/layout/NameandTitleOrganizationalChart"/>
    <dgm:cxn modelId="{7480C237-A6FB-4BFC-8706-7E59E15C3B0F}" type="presParOf" srcId="{EBC02CD4-9711-4F0D-98EF-A93F573C1DEE}" destId="{51C2B24B-62D4-46C0-9C16-799E687BC242}" srcOrd="2" destOrd="0" presId="urn:microsoft.com/office/officeart/2008/layout/NameandTitleOrganizationalChart"/>
    <dgm:cxn modelId="{26FB777E-4FCC-412A-B81B-25AE1941D9C0}" type="presParOf" srcId="{BFA2DE7E-22A5-45CB-874A-533329FC4841}" destId="{D392AFC0-DF68-4C03-A0A2-39D2D29FCEAE}" srcOrd="2" destOrd="0" presId="urn:microsoft.com/office/officeart/2008/layout/NameandTitleOrganizationalChart"/>
    <dgm:cxn modelId="{369BD10E-9946-471E-95EB-1F478F6F4A9D}" type="presParOf" srcId="{BFA2DE7E-22A5-45CB-874A-533329FC4841}" destId="{5E6B5FAD-22C5-4578-9FE1-DCE16227EACC}" srcOrd="3" destOrd="0" presId="urn:microsoft.com/office/officeart/2008/layout/NameandTitleOrganizationalChart"/>
    <dgm:cxn modelId="{0B3B9A51-C587-44AD-9601-4969978E26D3}" type="presParOf" srcId="{5E6B5FAD-22C5-4578-9FE1-DCE16227EACC}" destId="{61581D5A-1E98-4664-B937-2CD1160A0418}" srcOrd="0" destOrd="0" presId="urn:microsoft.com/office/officeart/2008/layout/NameandTitleOrganizationalChart"/>
    <dgm:cxn modelId="{B2D64597-F0A2-466A-B50E-CAF1BB936F5E}" type="presParOf" srcId="{61581D5A-1E98-4664-B937-2CD1160A0418}" destId="{31210701-FD42-4B29-AFB1-442119105642}" srcOrd="0" destOrd="0" presId="urn:microsoft.com/office/officeart/2008/layout/NameandTitleOrganizationalChart"/>
    <dgm:cxn modelId="{52434D8E-20F9-4717-840C-EA1E4867CB1A}" type="presParOf" srcId="{61581D5A-1E98-4664-B937-2CD1160A0418}" destId="{8446C339-4342-4C14-B42D-A15F025B0CAE}" srcOrd="1" destOrd="0" presId="urn:microsoft.com/office/officeart/2008/layout/NameandTitleOrganizationalChart"/>
    <dgm:cxn modelId="{EE6EB9BB-E861-4BC9-B744-2104ED5FF7A7}" type="presParOf" srcId="{61581D5A-1E98-4664-B937-2CD1160A0418}" destId="{3868A2A1-F095-49C7-A29F-AB8638ACA408}" srcOrd="2" destOrd="0" presId="urn:microsoft.com/office/officeart/2008/layout/NameandTitleOrganizationalChart"/>
    <dgm:cxn modelId="{46F12EFD-7B29-474F-9BD2-A40851B9FFD8}" type="presParOf" srcId="{5E6B5FAD-22C5-4578-9FE1-DCE16227EACC}" destId="{60560E33-428F-481B-B51C-5D4524BC1035}" srcOrd="1" destOrd="0" presId="urn:microsoft.com/office/officeart/2008/layout/NameandTitleOrganizationalChart"/>
    <dgm:cxn modelId="{A855C51C-7CE2-4073-9A56-F8ADCCCDD3E4}" type="presParOf" srcId="{5E6B5FAD-22C5-4578-9FE1-DCE16227EACC}" destId="{C6242044-10B0-42EB-9196-D8085900B577}" srcOrd="2" destOrd="0" presId="urn:microsoft.com/office/officeart/2008/layout/NameandTitleOrganizationalChart"/>
    <dgm:cxn modelId="{8EA5DBD5-3AD0-45FB-BCA4-430315CDC6B0}" type="presParOf" srcId="{BFA2DE7E-22A5-45CB-874A-533329FC4841}" destId="{5B444E23-31C2-483E-942F-08E424F01B46}" srcOrd="4" destOrd="0" presId="urn:microsoft.com/office/officeart/2008/layout/NameandTitleOrganizationalChart"/>
    <dgm:cxn modelId="{B122FBD1-7715-4F70-A000-44B952EDE220}" type="presParOf" srcId="{BFA2DE7E-22A5-45CB-874A-533329FC4841}" destId="{69119A21-F17B-4742-AF91-B4089AB29AE5}" srcOrd="5" destOrd="0" presId="urn:microsoft.com/office/officeart/2008/layout/NameandTitleOrganizationalChart"/>
    <dgm:cxn modelId="{40AB8DF3-74EE-4721-B71C-CE3B3A7B6457}" type="presParOf" srcId="{69119A21-F17B-4742-AF91-B4089AB29AE5}" destId="{7A430D91-CBC4-484C-89B9-EA6F73524981}" srcOrd="0" destOrd="0" presId="urn:microsoft.com/office/officeart/2008/layout/NameandTitleOrganizationalChart"/>
    <dgm:cxn modelId="{58F71884-5925-4115-8FBD-969BCC5DC9D6}" type="presParOf" srcId="{7A430D91-CBC4-484C-89B9-EA6F73524981}" destId="{8B72AF1B-5039-4726-865C-5CCA86D0FC3C}" srcOrd="0" destOrd="0" presId="urn:microsoft.com/office/officeart/2008/layout/NameandTitleOrganizationalChart"/>
    <dgm:cxn modelId="{2FEE9890-AE53-456F-837F-E24FDCCB9268}" type="presParOf" srcId="{7A430D91-CBC4-484C-89B9-EA6F73524981}" destId="{AF0907FA-5127-44C8-858F-76F9EA0355F7}" srcOrd="1" destOrd="0" presId="urn:microsoft.com/office/officeart/2008/layout/NameandTitleOrganizationalChart"/>
    <dgm:cxn modelId="{C9C4B762-27FA-4511-B9A0-81819C0E87CE}" type="presParOf" srcId="{7A430D91-CBC4-484C-89B9-EA6F73524981}" destId="{1D95797B-2A6A-42C0-AC85-1F44BDD5CC3B}" srcOrd="2" destOrd="0" presId="urn:microsoft.com/office/officeart/2008/layout/NameandTitleOrganizationalChart"/>
    <dgm:cxn modelId="{68EE5D3E-C69C-4995-832C-4BCED4B74617}" type="presParOf" srcId="{69119A21-F17B-4742-AF91-B4089AB29AE5}" destId="{03636605-8B69-4D7B-8653-01BB6425BCC5}" srcOrd="1" destOrd="0" presId="urn:microsoft.com/office/officeart/2008/layout/NameandTitleOrganizationalChart"/>
    <dgm:cxn modelId="{AFE12731-E0C6-4F90-A16F-BCB2947032F3}" type="presParOf" srcId="{69119A21-F17B-4742-AF91-B4089AB29AE5}" destId="{AF718B9A-B10F-4670-A4D6-8DE97BFAC388}" srcOrd="2" destOrd="0" presId="urn:microsoft.com/office/officeart/2008/layout/NameandTitleOrganizationalChart"/>
    <dgm:cxn modelId="{32A3F3D3-AE87-4537-966B-812B2237746E}" type="presParOf" srcId="{45506E0F-7A00-4D93-9720-2BA121EAD1F3}" destId="{98802160-5D00-4397-8FB7-CB3922CCFD27}" srcOrd="2" destOrd="0" presId="urn:microsoft.com/office/officeart/2008/layout/NameandTitleOrganizationalChart"/>
    <dgm:cxn modelId="{634B9C4E-2487-46D4-86FF-8487DD6E1D65}" type="presParOf" srcId="{65C86FF3-6F42-40FA-A67E-E4AAF3EC7F9F}" destId="{FE828453-799D-495F-9D57-C4F6882EFFD2}" srcOrd="2" destOrd="0" presId="urn:microsoft.com/office/officeart/2008/layout/NameandTitleOrganizationalChart"/>
    <dgm:cxn modelId="{7AA354CC-F35D-4885-93B4-A5C19089BFD5}" type="presParOf" srcId="{78C7558A-A12B-43E4-A1E5-8EE4A6366E75}" destId="{04C38B2C-3643-4415-9A35-4DB5641FCE2B}" srcOrd="1" destOrd="0" presId="urn:microsoft.com/office/officeart/2008/layout/NameandTitleOrganizationalChart"/>
    <dgm:cxn modelId="{4A920541-98E6-4C87-AD1D-D4E0F160778D}" type="presParOf" srcId="{04C38B2C-3643-4415-9A35-4DB5641FCE2B}" destId="{47E5223A-1911-4B16-A9AE-EC8218DFEBAE}" srcOrd="0" destOrd="0" presId="urn:microsoft.com/office/officeart/2008/layout/NameandTitleOrganizationalChart"/>
    <dgm:cxn modelId="{18284EAC-89AF-4AFC-9010-6396F1F2E415}" type="presParOf" srcId="{47E5223A-1911-4B16-A9AE-EC8218DFEBAE}" destId="{1E1657F3-F327-4EED-B440-D0673397F9EE}" srcOrd="0" destOrd="0" presId="urn:microsoft.com/office/officeart/2008/layout/NameandTitleOrganizationalChart"/>
    <dgm:cxn modelId="{52EDAC2A-1ED8-46FF-99E4-BDAB3ABB9994}" type="presParOf" srcId="{47E5223A-1911-4B16-A9AE-EC8218DFEBAE}" destId="{F07AA55C-0F86-4280-B89D-BE6A6B67B166}" srcOrd="1" destOrd="0" presId="urn:microsoft.com/office/officeart/2008/layout/NameandTitleOrganizationalChart"/>
    <dgm:cxn modelId="{B1C488C2-CA45-430C-A875-8F2968C8C09C}" type="presParOf" srcId="{47E5223A-1911-4B16-A9AE-EC8218DFEBAE}" destId="{69E564F3-6A7A-4495-91F9-BB12C10E3E98}" srcOrd="2" destOrd="0" presId="urn:microsoft.com/office/officeart/2008/layout/NameandTitleOrganizationalChart"/>
    <dgm:cxn modelId="{1E11ABC1-3C68-49EA-916D-54243CBAA6B3}" type="presParOf" srcId="{04C38B2C-3643-4415-9A35-4DB5641FCE2B}" destId="{6D67A134-C898-4E71-ADC0-A60EDD7543C1}" srcOrd="1" destOrd="0" presId="urn:microsoft.com/office/officeart/2008/layout/NameandTitleOrganizationalChart"/>
    <dgm:cxn modelId="{D0EE9285-62DE-4DE4-8FF3-0799BC2366DB}" type="presParOf" srcId="{04C38B2C-3643-4415-9A35-4DB5641FCE2B}" destId="{CB2672A3-3E08-4F50-9608-29FFE3DB7065}" srcOrd="2" destOrd="0" presId="urn:microsoft.com/office/officeart/2008/layout/NameandTitleOrganizationalChar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EF7B48E7-03A5-44FF-8113-E9791CDCD43C}" type="doc">
      <dgm:prSet loTypeId="urn:microsoft.com/office/officeart/2005/8/layout/chevron2" loCatId="process" qsTypeId="urn:microsoft.com/office/officeart/2005/8/quickstyle/simple1" qsCatId="simple" csTypeId="urn:microsoft.com/office/officeart/2005/8/colors/accent1_3" csCatId="accent1" phldr="1"/>
      <dgm:spPr/>
      <dgm:t>
        <a:bodyPr/>
        <a:lstStyle/>
        <a:p>
          <a:endParaRPr lang="zh-TW" altLang="en-US"/>
        </a:p>
      </dgm:t>
    </dgm:pt>
    <dgm:pt modelId="{B670F682-902C-43AD-9C31-6A1CFC74EA92}">
      <dgm:prSet phldrT="[文字]" custT="1"/>
      <dgm:spPr/>
      <dgm:t>
        <a:bodyPr/>
        <a:lstStyle/>
        <a:p>
          <a:r>
            <a:rPr lang="zh-TW" altLang="en-US" sz="1100">
              <a:latin typeface="標楷體" panose="03000509000000000000" pitchFamily="65" charset="-120"/>
              <a:ea typeface="標楷體" panose="03000509000000000000" pitchFamily="65" charset="-120"/>
            </a:rPr>
            <a:t>問題</a:t>
          </a:r>
        </a:p>
      </dgm:t>
    </dgm:pt>
    <dgm:pt modelId="{AFFF0DE8-CF2D-4BF5-923A-9C7700408A2C}" type="parTrans" cxnId="{040BF64F-ACDD-45A6-8F3D-516A83B3C309}">
      <dgm:prSet/>
      <dgm:spPr/>
      <dgm:t>
        <a:bodyPr/>
        <a:lstStyle/>
        <a:p>
          <a:endParaRPr lang="zh-TW" altLang="en-US" sz="1100">
            <a:latin typeface="標楷體" panose="03000509000000000000" pitchFamily="65" charset="-120"/>
            <a:ea typeface="標楷體" panose="03000509000000000000" pitchFamily="65" charset="-120"/>
          </a:endParaRPr>
        </a:p>
      </dgm:t>
    </dgm:pt>
    <dgm:pt modelId="{BF7E722B-3022-426F-8751-7765A605E2D0}" type="sibTrans" cxnId="{040BF64F-ACDD-45A6-8F3D-516A83B3C309}">
      <dgm:prSet/>
      <dgm:spPr/>
      <dgm:t>
        <a:bodyPr/>
        <a:lstStyle/>
        <a:p>
          <a:endParaRPr lang="zh-TW" altLang="en-US" sz="1100">
            <a:latin typeface="標楷體" panose="03000509000000000000" pitchFamily="65" charset="-120"/>
            <a:ea typeface="標楷體" panose="03000509000000000000" pitchFamily="65" charset="-120"/>
          </a:endParaRPr>
        </a:p>
      </dgm:t>
    </dgm:pt>
    <dgm:pt modelId="{48FB109A-58BD-4C9F-B169-C1479FD23035}">
      <dgm:prSet phldrT="[文字]" custT="1"/>
      <dgm:spPr/>
      <dgm:t>
        <a:bodyPr/>
        <a:lstStyle/>
        <a:p>
          <a:r>
            <a:rPr lang="zh-TW" altLang="en-US" sz="1100">
              <a:latin typeface="標楷體" panose="03000509000000000000" pitchFamily="65" charset="-120"/>
              <a:ea typeface="標楷體" panose="03000509000000000000" pitchFamily="65" charset="-120"/>
            </a:rPr>
            <a:t>發生問題：天災、人禍、意外狀況。</a:t>
          </a:r>
        </a:p>
      </dgm:t>
    </dgm:pt>
    <dgm:pt modelId="{AB7DF969-C825-4485-BF1E-5320F149880D}" type="parTrans" cxnId="{E0949DC3-7C0E-474E-987C-E4DEDC8433B4}">
      <dgm:prSet/>
      <dgm:spPr/>
      <dgm:t>
        <a:bodyPr/>
        <a:lstStyle/>
        <a:p>
          <a:endParaRPr lang="zh-TW" altLang="en-US" sz="1100">
            <a:latin typeface="標楷體" panose="03000509000000000000" pitchFamily="65" charset="-120"/>
            <a:ea typeface="標楷體" panose="03000509000000000000" pitchFamily="65" charset="-120"/>
          </a:endParaRPr>
        </a:p>
      </dgm:t>
    </dgm:pt>
    <dgm:pt modelId="{B554BC73-C261-4531-98F7-2646F4094472}" type="sibTrans" cxnId="{E0949DC3-7C0E-474E-987C-E4DEDC8433B4}">
      <dgm:prSet/>
      <dgm:spPr/>
      <dgm:t>
        <a:bodyPr/>
        <a:lstStyle/>
        <a:p>
          <a:endParaRPr lang="zh-TW" altLang="en-US" sz="1100">
            <a:latin typeface="標楷體" panose="03000509000000000000" pitchFamily="65" charset="-120"/>
            <a:ea typeface="標楷體" panose="03000509000000000000" pitchFamily="65" charset="-120"/>
          </a:endParaRPr>
        </a:p>
      </dgm:t>
    </dgm:pt>
    <dgm:pt modelId="{FE142CEE-D0E0-49CF-934E-EDC75944833A}">
      <dgm:prSet phldrT="[文字]" custT="1"/>
      <dgm:spPr/>
      <dgm:t>
        <a:bodyPr/>
        <a:lstStyle/>
        <a:p>
          <a:r>
            <a:rPr lang="zh-TW" altLang="en-US" sz="1100">
              <a:latin typeface="標楷體" panose="03000509000000000000" pitchFamily="65" charset="-120"/>
              <a:ea typeface="標楷體" panose="03000509000000000000" pitchFamily="65" charset="-120"/>
            </a:rPr>
            <a:t>發現問題：執行過程與原構思規劃衝突。</a:t>
          </a:r>
        </a:p>
      </dgm:t>
    </dgm:pt>
    <dgm:pt modelId="{EF958B5F-2B74-4DDB-A8CB-90F1C388A66A}" type="parTrans" cxnId="{3AF574F5-3ACB-4A8E-9766-450BDA8B0959}">
      <dgm:prSet/>
      <dgm:spPr/>
      <dgm:t>
        <a:bodyPr/>
        <a:lstStyle/>
        <a:p>
          <a:endParaRPr lang="zh-TW" altLang="en-US" sz="1100">
            <a:latin typeface="標楷體" panose="03000509000000000000" pitchFamily="65" charset="-120"/>
            <a:ea typeface="標楷體" panose="03000509000000000000" pitchFamily="65" charset="-120"/>
          </a:endParaRPr>
        </a:p>
      </dgm:t>
    </dgm:pt>
    <dgm:pt modelId="{4C93F0A5-08F7-4E3A-A0C0-1D6F5DF16A01}" type="sibTrans" cxnId="{3AF574F5-3ACB-4A8E-9766-450BDA8B0959}">
      <dgm:prSet/>
      <dgm:spPr/>
      <dgm:t>
        <a:bodyPr/>
        <a:lstStyle/>
        <a:p>
          <a:endParaRPr lang="zh-TW" altLang="en-US" sz="1100">
            <a:latin typeface="標楷體" panose="03000509000000000000" pitchFamily="65" charset="-120"/>
            <a:ea typeface="標楷體" panose="03000509000000000000" pitchFamily="65" charset="-120"/>
          </a:endParaRPr>
        </a:p>
      </dgm:t>
    </dgm:pt>
    <dgm:pt modelId="{B238D22C-9559-4F30-AEF5-74BE018216C9}">
      <dgm:prSet phldrT="[文字]" custT="1"/>
      <dgm:spPr/>
      <dgm:t>
        <a:bodyPr/>
        <a:lstStyle/>
        <a:p>
          <a:r>
            <a:rPr lang="zh-TW" altLang="en-US" sz="1100">
              <a:latin typeface="標楷體" panose="03000509000000000000" pitchFamily="65" charset="-120"/>
              <a:ea typeface="標楷體" panose="03000509000000000000" pitchFamily="65" charset="-120"/>
            </a:rPr>
            <a:t>討論</a:t>
          </a:r>
        </a:p>
      </dgm:t>
    </dgm:pt>
    <dgm:pt modelId="{015549FD-4C80-4CB2-A32F-EE95D291D95C}" type="parTrans" cxnId="{C7F7F78E-6203-46B9-ABEC-530C91A6B2C0}">
      <dgm:prSet/>
      <dgm:spPr/>
      <dgm:t>
        <a:bodyPr/>
        <a:lstStyle/>
        <a:p>
          <a:endParaRPr lang="zh-TW" altLang="en-US" sz="1100">
            <a:latin typeface="標楷體" panose="03000509000000000000" pitchFamily="65" charset="-120"/>
            <a:ea typeface="標楷體" panose="03000509000000000000" pitchFamily="65" charset="-120"/>
          </a:endParaRPr>
        </a:p>
      </dgm:t>
    </dgm:pt>
    <dgm:pt modelId="{414313F4-533E-47DD-B791-40EE12DAB515}" type="sibTrans" cxnId="{C7F7F78E-6203-46B9-ABEC-530C91A6B2C0}">
      <dgm:prSet/>
      <dgm:spPr/>
      <dgm:t>
        <a:bodyPr/>
        <a:lstStyle/>
        <a:p>
          <a:endParaRPr lang="zh-TW" altLang="en-US" sz="1100">
            <a:latin typeface="標楷體" panose="03000509000000000000" pitchFamily="65" charset="-120"/>
            <a:ea typeface="標楷體" panose="03000509000000000000" pitchFamily="65" charset="-120"/>
          </a:endParaRPr>
        </a:p>
      </dgm:t>
    </dgm:pt>
    <dgm:pt modelId="{1D72440F-DB3D-4273-8F85-EABEA708848C}">
      <dgm:prSet phldrT="[文字]" custT="1"/>
      <dgm:spPr/>
      <dgm:t>
        <a:bodyPr/>
        <a:lstStyle/>
        <a:p>
          <a:r>
            <a:rPr lang="zh-TW" altLang="en-US" sz="1100">
              <a:latin typeface="標楷體" panose="03000509000000000000" pitchFamily="65" charset="-120"/>
              <a:ea typeface="標楷體" panose="03000509000000000000" pitchFamily="65" charset="-120"/>
            </a:rPr>
            <a:t>彙集市府，及相關單位討論之意見。</a:t>
          </a:r>
        </a:p>
      </dgm:t>
    </dgm:pt>
    <dgm:pt modelId="{18D3DF8B-2CB4-4B78-91B5-67AA64C0A384}" type="parTrans" cxnId="{F4A9EF45-97E9-4E92-B29A-B44DA89C5DB6}">
      <dgm:prSet/>
      <dgm:spPr/>
      <dgm:t>
        <a:bodyPr/>
        <a:lstStyle/>
        <a:p>
          <a:endParaRPr lang="zh-TW" altLang="en-US" sz="1100">
            <a:latin typeface="標楷體" panose="03000509000000000000" pitchFamily="65" charset="-120"/>
            <a:ea typeface="標楷體" panose="03000509000000000000" pitchFamily="65" charset="-120"/>
          </a:endParaRPr>
        </a:p>
      </dgm:t>
    </dgm:pt>
    <dgm:pt modelId="{63DFDEB9-F4DC-478D-AA31-695ACE2F922C}" type="sibTrans" cxnId="{F4A9EF45-97E9-4E92-B29A-B44DA89C5DB6}">
      <dgm:prSet/>
      <dgm:spPr/>
      <dgm:t>
        <a:bodyPr/>
        <a:lstStyle/>
        <a:p>
          <a:endParaRPr lang="zh-TW" altLang="en-US" sz="1100">
            <a:latin typeface="標楷體" panose="03000509000000000000" pitchFamily="65" charset="-120"/>
            <a:ea typeface="標楷體" panose="03000509000000000000" pitchFamily="65" charset="-120"/>
          </a:endParaRPr>
        </a:p>
      </dgm:t>
    </dgm:pt>
    <dgm:pt modelId="{5288827B-0359-461F-81FB-B632185BE082}">
      <dgm:prSet phldrT="[文字]" custT="1"/>
      <dgm:spPr/>
      <dgm:t>
        <a:bodyPr/>
        <a:lstStyle/>
        <a:p>
          <a:r>
            <a:rPr lang="zh-TW" altLang="en-US" sz="1100">
              <a:latin typeface="標楷體" panose="03000509000000000000" pitchFamily="65" charset="-120"/>
              <a:ea typeface="標楷體" panose="03000509000000000000" pitchFamily="65" charset="-120"/>
            </a:rPr>
            <a:t>對策確立</a:t>
          </a:r>
        </a:p>
      </dgm:t>
    </dgm:pt>
    <dgm:pt modelId="{BF895C81-235C-4860-9E81-2B3C199F3A09}" type="parTrans" cxnId="{3982DE00-FEB9-42B6-B93B-137F32C13CE1}">
      <dgm:prSet/>
      <dgm:spPr/>
      <dgm:t>
        <a:bodyPr/>
        <a:lstStyle/>
        <a:p>
          <a:endParaRPr lang="zh-TW" altLang="en-US" sz="1100">
            <a:latin typeface="標楷體" panose="03000509000000000000" pitchFamily="65" charset="-120"/>
            <a:ea typeface="標楷體" panose="03000509000000000000" pitchFamily="65" charset="-120"/>
          </a:endParaRPr>
        </a:p>
      </dgm:t>
    </dgm:pt>
    <dgm:pt modelId="{65620EB3-3144-4F66-B0FE-D340835A81C6}" type="sibTrans" cxnId="{3982DE00-FEB9-42B6-B93B-137F32C13CE1}">
      <dgm:prSet/>
      <dgm:spPr/>
      <dgm:t>
        <a:bodyPr/>
        <a:lstStyle/>
        <a:p>
          <a:endParaRPr lang="zh-TW" altLang="en-US" sz="1100">
            <a:latin typeface="標楷體" panose="03000509000000000000" pitchFamily="65" charset="-120"/>
            <a:ea typeface="標楷體" panose="03000509000000000000" pitchFamily="65" charset="-120"/>
          </a:endParaRPr>
        </a:p>
      </dgm:t>
    </dgm:pt>
    <dgm:pt modelId="{84FC9463-6F3A-47AF-8526-06CC82AEF45F}">
      <dgm:prSet phldrT="[文字]" custT="1"/>
      <dgm:spPr/>
      <dgm:t>
        <a:bodyPr/>
        <a:lstStyle/>
        <a:p>
          <a:r>
            <a:rPr lang="zh-TW" altLang="en-US" sz="1100">
              <a:latin typeface="標楷體" panose="03000509000000000000" pitchFamily="65" charset="-120"/>
              <a:ea typeface="標楷體" panose="03000509000000000000" pitchFamily="65" charset="-120"/>
            </a:rPr>
            <a:t>經各相關單位討論同意可行之改善策略。</a:t>
          </a:r>
        </a:p>
      </dgm:t>
    </dgm:pt>
    <dgm:pt modelId="{D3738CF2-E46C-4B03-960E-FB834A2BB5A4}" type="parTrans" cxnId="{2CCD0EA7-F510-4F2F-AA0D-B9544A4B6C0E}">
      <dgm:prSet/>
      <dgm:spPr/>
      <dgm:t>
        <a:bodyPr/>
        <a:lstStyle/>
        <a:p>
          <a:endParaRPr lang="zh-TW" altLang="en-US" sz="1100">
            <a:latin typeface="標楷體" panose="03000509000000000000" pitchFamily="65" charset="-120"/>
            <a:ea typeface="標楷體" panose="03000509000000000000" pitchFamily="65" charset="-120"/>
          </a:endParaRPr>
        </a:p>
      </dgm:t>
    </dgm:pt>
    <dgm:pt modelId="{5EE5B57C-D92A-4265-B3D1-2BA4AF777771}" type="sibTrans" cxnId="{2CCD0EA7-F510-4F2F-AA0D-B9544A4B6C0E}">
      <dgm:prSet/>
      <dgm:spPr/>
      <dgm:t>
        <a:bodyPr/>
        <a:lstStyle/>
        <a:p>
          <a:endParaRPr lang="zh-TW" altLang="en-US" sz="1100">
            <a:latin typeface="標楷體" panose="03000509000000000000" pitchFamily="65" charset="-120"/>
            <a:ea typeface="標楷體" panose="03000509000000000000" pitchFamily="65" charset="-120"/>
          </a:endParaRPr>
        </a:p>
      </dgm:t>
    </dgm:pt>
    <dgm:pt modelId="{B8617A38-B5B4-4F14-81FD-0362E4774BCE}">
      <dgm:prSet custT="1"/>
      <dgm:spPr/>
      <dgm:t>
        <a:bodyPr/>
        <a:lstStyle/>
        <a:p>
          <a:r>
            <a:rPr lang="zh-TW" altLang="en-US" sz="1100">
              <a:latin typeface="標楷體" panose="03000509000000000000" pitchFamily="65" charset="-120"/>
              <a:ea typeface="標楷體" panose="03000509000000000000" pitchFamily="65" charset="-120"/>
            </a:rPr>
            <a:t>修正作業規範</a:t>
          </a:r>
        </a:p>
      </dgm:t>
    </dgm:pt>
    <dgm:pt modelId="{DBCF5DBC-10F6-4D6C-8D02-7EAD13F7CD5B}" type="parTrans" cxnId="{1F16EE25-BE7B-4F24-830D-D56F909E2732}">
      <dgm:prSet/>
      <dgm:spPr/>
      <dgm:t>
        <a:bodyPr/>
        <a:lstStyle/>
        <a:p>
          <a:endParaRPr lang="zh-TW" altLang="en-US" sz="1100"/>
        </a:p>
      </dgm:t>
    </dgm:pt>
    <dgm:pt modelId="{B5A7D119-BE5D-45D8-9CB3-24DB806FD983}" type="sibTrans" cxnId="{1F16EE25-BE7B-4F24-830D-D56F909E2732}">
      <dgm:prSet/>
      <dgm:spPr/>
      <dgm:t>
        <a:bodyPr/>
        <a:lstStyle/>
        <a:p>
          <a:endParaRPr lang="zh-TW" altLang="en-US" sz="1100"/>
        </a:p>
      </dgm:t>
    </dgm:pt>
    <dgm:pt modelId="{D4C7791D-E163-4E01-BB6E-08CC35AC2E0F}">
      <dgm:prSet custT="1"/>
      <dgm:spPr/>
      <dgm:t>
        <a:bodyPr/>
        <a:lstStyle/>
        <a:p>
          <a:r>
            <a:rPr lang="zh-TW" altLang="en-US" sz="1100">
              <a:latin typeface="標楷體" panose="03000509000000000000" pitchFamily="65" charset="-120"/>
              <a:ea typeface="標楷體" panose="03000509000000000000" pitchFamily="65" charset="-120"/>
            </a:rPr>
            <a:t>修正作業規範執行作業並督導作業成果。</a:t>
          </a:r>
        </a:p>
      </dgm:t>
    </dgm:pt>
    <dgm:pt modelId="{C5D19036-A77B-4053-8F77-9EBF295079C1}" type="parTrans" cxnId="{6C7F712A-BDD7-4B56-B3C9-7F9EDB3582A1}">
      <dgm:prSet/>
      <dgm:spPr/>
      <dgm:t>
        <a:bodyPr/>
        <a:lstStyle/>
        <a:p>
          <a:endParaRPr lang="zh-TW" altLang="en-US" sz="1100"/>
        </a:p>
      </dgm:t>
    </dgm:pt>
    <dgm:pt modelId="{C75388B8-F506-4698-A6EE-F8F91C7B995C}" type="sibTrans" cxnId="{6C7F712A-BDD7-4B56-B3C9-7F9EDB3582A1}">
      <dgm:prSet/>
      <dgm:spPr/>
      <dgm:t>
        <a:bodyPr/>
        <a:lstStyle/>
        <a:p>
          <a:endParaRPr lang="zh-TW" altLang="en-US" sz="1100"/>
        </a:p>
      </dgm:t>
    </dgm:pt>
    <dgm:pt modelId="{F3C92691-6949-4E93-BD4C-4CA43381BE86}">
      <dgm:prSet phldrT="[文字]" custT="1"/>
      <dgm:spPr/>
      <dgm:t>
        <a:bodyPr/>
        <a:lstStyle/>
        <a:p>
          <a:r>
            <a:rPr lang="zh-TW" altLang="en-US" sz="1100">
              <a:latin typeface="標楷體" panose="03000509000000000000" pitchFamily="65" charset="-120"/>
              <a:ea typeface="標楷體" panose="03000509000000000000" pitchFamily="65" charset="-120"/>
            </a:rPr>
            <a:t>回報</a:t>
          </a:r>
          <a:r>
            <a:rPr lang="zh-TW" sz="1100">
              <a:latin typeface="標楷體" panose="03000509000000000000" pitchFamily="65" charset="-120"/>
              <a:ea typeface="標楷體" panose="03000509000000000000" pitchFamily="65" charset="-120"/>
            </a:rPr>
            <a:t>市府養工處</a:t>
          </a:r>
          <a:r>
            <a:rPr lang="zh-TW" altLang="en-US" sz="1100">
              <a:latin typeface="標楷體" panose="03000509000000000000" pitchFamily="65" charset="-120"/>
              <a:ea typeface="標楷體" panose="03000509000000000000" pitchFamily="65" charset="-120"/>
            </a:rPr>
            <a:t>及相關單位。</a:t>
          </a:r>
        </a:p>
      </dgm:t>
    </dgm:pt>
    <dgm:pt modelId="{E76E6B45-89B4-455D-BCA5-4F931C02494C}" type="parTrans" cxnId="{05F09721-F1AF-476A-A30F-2180B69D960E}">
      <dgm:prSet/>
      <dgm:spPr/>
      <dgm:t>
        <a:bodyPr/>
        <a:lstStyle/>
        <a:p>
          <a:endParaRPr lang="zh-TW" altLang="en-US" sz="1100"/>
        </a:p>
      </dgm:t>
    </dgm:pt>
    <dgm:pt modelId="{21B1411E-9A9B-462D-933A-3087FFE60454}" type="sibTrans" cxnId="{05F09721-F1AF-476A-A30F-2180B69D960E}">
      <dgm:prSet/>
      <dgm:spPr/>
      <dgm:t>
        <a:bodyPr/>
        <a:lstStyle/>
        <a:p>
          <a:endParaRPr lang="zh-TW" altLang="en-US" sz="1100"/>
        </a:p>
      </dgm:t>
    </dgm:pt>
    <dgm:pt modelId="{F8AE3AF4-2BB2-45FA-B1F6-1208CEE7D4B0}" type="pres">
      <dgm:prSet presAssocID="{EF7B48E7-03A5-44FF-8113-E9791CDCD43C}" presName="linearFlow" presStyleCnt="0">
        <dgm:presLayoutVars>
          <dgm:dir/>
          <dgm:animLvl val="lvl"/>
          <dgm:resizeHandles val="exact"/>
        </dgm:presLayoutVars>
      </dgm:prSet>
      <dgm:spPr/>
      <dgm:t>
        <a:bodyPr/>
        <a:lstStyle/>
        <a:p>
          <a:endParaRPr lang="zh-TW" altLang="en-US"/>
        </a:p>
      </dgm:t>
    </dgm:pt>
    <dgm:pt modelId="{3E1DD249-119D-4B12-9F0A-D8B8473AF71F}" type="pres">
      <dgm:prSet presAssocID="{B670F682-902C-43AD-9C31-6A1CFC74EA92}" presName="composite" presStyleCnt="0"/>
      <dgm:spPr/>
    </dgm:pt>
    <dgm:pt modelId="{A92F8D03-4FB7-44A7-A0FB-77EABE7ED3D3}" type="pres">
      <dgm:prSet presAssocID="{B670F682-902C-43AD-9C31-6A1CFC74EA92}" presName="parentText" presStyleLbl="alignNode1" presStyleIdx="0" presStyleCnt="4">
        <dgm:presLayoutVars>
          <dgm:chMax val="1"/>
          <dgm:bulletEnabled val="1"/>
        </dgm:presLayoutVars>
      </dgm:prSet>
      <dgm:spPr/>
      <dgm:t>
        <a:bodyPr/>
        <a:lstStyle/>
        <a:p>
          <a:endParaRPr lang="zh-TW" altLang="en-US"/>
        </a:p>
      </dgm:t>
    </dgm:pt>
    <dgm:pt modelId="{3063E8F9-8FCE-4683-9BA7-674A48D86267}" type="pres">
      <dgm:prSet presAssocID="{B670F682-902C-43AD-9C31-6A1CFC74EA92}" presName="descendantText" presStyleLbl="alignAcc1" presStyleIdx="0" presStyleCnt="4" custScaleY="159353">
        <dgm:presLayoutVars>
          <dgm:bulletEnabled val="1"/>
        </dgm:presLayoutVars>
      </dgm:prSet>
      <dgm:spPr/>
      <dgm:t>
        <a:bodyPr/>
        <a:lstStyle/>
        <a:p>
          <a:endParaRPr lang="zh-TW" altLang="en-US"/>
        </a:p>
      </dgm:t>
    </dgm:pt>
    <dgm:pt modelId="{310C0FD8-BEED-4152-B0BE-A4CFEC3054D6}" type="pres">
      <dgm:prSet presAssocID="{BF7E722B-3022-426F-8751-7765A605E2D0}" presName="sp" presStyleCnt="0"/>
      <dgm:spPr/>
    </dgm:pt>
    <dgm:pt modelId="{09858403-EEB6-4EF5-AE6C-F331A389B911}" type="pres">
      <dgm:prSet presAssocID="{B238D22C-9559-4F30-AEF5-74BE018216C9}" presName="composite" presStyleCnt="0"/>
      <dgm:spPr/>
    </dgm:pt>
    <dgm:pt modelId="{BCEB1E80-9404-443E-9C5B-6FE9502FCD9A}" type="pres">
      <dgm:prSet presAssocID="{B238D22C-9559-4F30-AEF5-74BE018216C9}" presName="parentText" presStyleLbl="alignNode1" presStyleIdx="1" presStyleCnt="4">
        <dgm:presLayoutVars>
          <dgm:chMax val="1"/>
          <dgm:bulletEnabled val="1"/>
        </dgm:presLayoutVars>
      </dgm:prSet>
      <dgm:spPr/>
      <dgm:t>
        <a:bodyPr/>
        <a:lstStyle/>
        <a:p>
          <a:endParaRPr lang="zh-TW" altLang="en-US"/>
        </a:p>
      </dgm:t>
    </dgm:pt>
    <dgm:pt modelId="{5A1B996B-7CE2-442E-86C1-97ECE9CAADA0}" type="pres">
      <dgm:prSet presAssocID="{B238D22C-9559-4F30-AEF5-74BE018216C9}" presName="descendantText" presStyleLbl="alignAcc1" presStyleIdx="1" presStyleCnt="4">
        <dgm:presLayoutVars>
          <dgm:bulletEnabled val="1"/>
        </dgm:presLayoutVars>
      </dgm:prSet>
      <dgm:spPr/>
      <dgm:t>
        <a:bodyPr/>
        <a:lstStyle/>
        <a:p>
          <a:endParaRPr lang="zh-TW" altLang="en-US"/>
        </a:p>
      </dgm:t>
    </dgm:pt>
    <dgm:pt modelId="{6D796E51-F71E-421D-97BC-0B747C9A2FD1}" type="pres">
      <dgm:prSet presAssocID="{414313F4-533E-47DD-B791-40EE12DAB515}" presName="sp" presStyleCnt="0"/>
      <dgm:spPr/>
    </dgm:pt>
    <dgm:pt modelId="{F8F9A9F3-F6AA-4312-A09E-C2229F0D3486}" type="pres">
      <dgm:prSet presAssocID="{5288827B-0359-461F-81FB-B632185BE082}" presName="composite" presStyleCnt="0"/>
      <dgm:spPr/>
    </dgm:pt>
    <dgm:pt modelId="{479A84EC-C298-4F39-9123-917DC472F342}" type="pres">
      <dgm:prSet presAssocID="{5288827B-0359-461F-81FB-B632185BE082}" presName="parentText" presStyleLbl="alignNode1" presStyleIdx="2" presStyleCnt="4">
        <dgm:presLayoutVars>
          <dgm:chMax val="1"/>
          <dgm:bulletEnabled val="1"/>
        </dgm:presLayoutVars>
      </dgm:prSet>
      <dgm:spPr/>
      <dgm:t>
        <a:bodyPr/>
        <a:lstStyle/>
        <a:p>
          <a:endParaRPr lang="zh-TW" altLang="en-US"/>
        </a:p>
      </dgm:t>
    </dgm:pt>
    <dgm:pt modelId="{651417F8-7958-4ECE-A2AD-26566AA51073}" type="pres">
      <dgm:prSet presAssocID="{5288827B-0359-461F-81FB-B632185BE082}" presName="descendantText" presStyleLbl="alignAcc1" presStyleIdx="2" presStyleCnt="4">
        <dgm:presLayoutVars>
          <dgm:bulletEnabled val="1"/>
        </dgm:presLayoutVars>
      </dgm:prSet>
      <dgm:spPr/>
      <dgm:t>
        <a:bodyPr/>
        <a:lstStyle/>
        <a:p>
          <a:endParaRPr lang="zh-TW" altLang="en-US"/>
        </a:p>
      </dgm:t>
    </dgm:pt>
    <dgm:pt modelId="{E63E6F7E-429A-4B87-9FAB-2FE9EDA3D052}" type="pres">
      <dgm:prSet presAssocID="{65620EB3-3144-4F66-B0FE-D340835A81C6}" presName="sp" presStyleCnt="0"/>
      <dgm:spPr/>
    </dgm:pt>
    <dgm:pt modelId="{97B138C7-38D4-4A84-B14F-ED11B3A38F50}" type="pres">
      <dgm:prSet presAssocID="{B8617A38-B5B4-4F14-81FD-0362E4774BCE}" presName="composite" presStyleCnt="0"/>
      <dgm:spPr/>
    </dgm:pt>
    <dgm:pt modelId="{A3C2EE0B-233B-4160-AEEB-E2870DAA34ED}" type="pres">
      <dgm:prSet presAssocID="{B8617A38-B5B4-4F14-81FD-0362E4774BCE}" presName="parentText" presStyleLbl="alignNode1" presStyleIdx="3" presStyleCnt="4">
        <dgm:presLayoutVars>
          <dgm:chMax val="1"/>
          <dgm:bulletEnabled val="1"/>
        </dgm:presLayoutVars>
      </dgm:prSet>
      <dgm:spPr/>
      <dgm:t>
        <a:bodyPr/>
        <a:lstStyle/>
        <a:p>
          <a:endParaRPr lang="zh-TW" altLang="en-US"/>
        </a:p>
      </dgm:t>
    </dgm:pt>
    <dgm:pt modelId="{D6CAEFC2-0245-4CEA-BCB2-D0EEB8DB9BB6}" type="pres">
      <dgm:prSet presAssocID="{B8617A38-B5B4-4F14-81FD-0362E4774BCE}" presName="descendantText" presStyleLbl="alignAcc1" presStyleIdx="3" presStyleCnt="4">
        <dgm:presLayoutVars>
          <dgm:bulletEnabled val="1"/>
        </dgm:presLayoutVars>
      </dgm:prSet>
      <dgm:spPr/>
      <dgm:t>
        <a:bodyPr/>
        <a:lstStyle/>
        <a:p>
          <a:endParaRPr lang="zh-TW" altLang="en-US"/>
        </a:p>
      </dgm:t>
    </dgm:pt>
  </dgm:ptLst>
  <dgm:cxnLst>
    <dgm:cxn modelId="{1F16EE25-BE7B-4F24-830D-D56F909E2732}" srcId="{EF7B48E7-03A5-44FF-8113-E9791CDCD43C}" destId="{B8617A38-B5B4-4F14-81FD-0362E4774BCE}" srcOrd="3" destOrd="0" parTransId="{DBCF5DBC-10F6-4D6C-8D02-7EAD13F7CD5B}" sibTransId="{B5A7D119-BE5D-45D8-9CB3-24DB806FD983}"/>
    <dgm:cxn modelId="{6F8DBD3D-94DE-43C7-AA5D-5D87633ECDAA}" type="presOf" srcId="{B8617A38-B5B4-4F14-81FD-0362E4774BCE}" destId="{A3C2EE0B-233B-4160-AEEB-E2870DAA34ED}" srcOrd="0" destOrd="0" presId="urn:microsoft.com/office/officeart/2005/8/layout/chevron2"/>
    <dgm:cxn modelId="{2CCD0EA7-F510-4F2F-AA0D-B9544A4B6C0E}" srcId="{5288827B-0359-461F-81FB-B632185BE082}" destId="{84FC9463-6F3A-47AF-8526-06CC82AEF45F}" srcOrd="0" destOrd="0" parTransId="{D3738CF2-E46C-4B03-960E-FB834A2BB5A4}" sibTransId="{5EE5B57C-D92A-4265-B3D1-2BA4AF777771}"/>
    <dgm:cxn modelId="{05F09721-F1AF-476A-A30F-2180B69D960E}" srcId="{B670F682-902C-43AD-9C31-6A1CFC74EA92}" destId="{F3C92691-6949-4E93-BD4C-4CA43381BE86}" srcOrd="2" destOrd="0" parTransId="{E76E6B45-89B4-455D-BCA5-4F931C02494C}" sibTransId="{21B1411E-9A9B-462D-933A-3087FFE60454}"/>
    <dgm:cxn modelId="{3982DE00-FEB9-42B6-B93B-137F32C13CE1}" srcId="{EF7B48E7-03A5-44FF-8113-E9791CDCD43C}" destId="{5288827B-0359-461F-81FB-B632185BE082}" srcOrd="2" destOrd="0" parTransId="{BF895C81-235C-4860-9E81-2B3C199F3A09}" sibTransId="{65620EB3-3144-4F66-B0FE-D340835A81C6}"/>
    <dgm:cxn modelId="{3AF574F5-3ACB-4A8E-9766-450BDA8B0959}" srcId="{B670F682-902C-43AD-9C31-6A1CFC74EA92}" destId="{FE142CEE-D0E0-49CF-934E-EDC75944833A}" srcOrd="1" destOrd="0" parTransId="{EF958B5F-2B74-4DDB-A8CB-90F1C388A66A}" sibTransId="{4C93F0A5-08F7-4E3A-A0C0-1D6F5DF16A01}"/>
    <dgm:cxn modelId="{94BED8E1-2F8E-46B4-95B3-F3C62C07615B}" type="presOf" srcId="{B238D22C-9559-4F30-AEF5-74BE018216C9}" destId="{BCEB1E80-9404-443E-9C5B-6FE9502FCD9A}" srcOrd="0" destOrd="0" presId="urn:microsoft.com/office/officeart/2005/8/layout/chevron2"/>
    <dgm:cxn modelId="{E0949DC3-7C0E-474E-987C-E4DEDC8433B4}" srcId="{B670F682-902C-43AD-9C31-6A1CFC74EA92}" destId="{48FB109A-58BD-4C9F-B169-C1479FD23035}" srcOrd="0" destOrd="0" parTransId="{AB7DF969-C825-4485-BF1E-5320F149880D}" sibTransId="{B554BC73-C261-4531-98F7-2646F4094472}"/>
    <dgm:cxn modelId="{C87F0B0C-03C0-421E-B1B2-7611C1D0A0AB}" type="presOf" srcId="{84FC9463-6F3A-47AF-8526-06CC82AEF45F}" destId="{651417F8-7958-4ECE-A2AD-26566AA51073}" srcOrd="0" destOrd="0" presId="urn:microsoft.com/office/officeart/2005/8/layout/chevron2"/>
    <dgm:cxn modelId="{1C27EDAC-2F8E-49D9-89FD-C635AEE6580B}" type="presOf" srcId="{B670F682-902C-43AD-9C31-6A1CFC74EA92}" destId="{A92F8D03-4FB7-44A7-A0FB-77EABE7ED3D3}" srcOrd="0" destOrd="0" presId="urn:microsoft.com/office/officeart/2005/8/layout/chevron2"/>
    <dgm:cxn modelId="{6C7F712A-BDD7-4B56-B3C9-7F9EDB3582A1}" srcId="{B8617A38-B5B4-4F14-81FD-0362E4774BCE}" destId="{D4C7791D-E163-4E01-BB6E-08CC35AC2E0F}" srcOrd="0" destOrd="0" parTransId="{C5D19036-A77B-4053-8F77-9EBF295079C1}" sibTransId="{C75388B8-F506-4698-A6EE-F8F91C7B995C}"/>
    <dgm:cxn modelId="{48374CB9-9473-486A-92A4-3D351395C5B7}" type="presOf" srcId="{F3C92691-6949-4E93-BD4C-4CA43381BE86}" destId="{3063E8F9-8FCE-4683-9BA7-674A48D86267}" srcOrd="0" destOrd="2" presId="urn:microsoft.com/office/officeart/2005/8/layout/chevron2"/>
    <dgm:cxn modelId="{98C84A9B-2D3D-4E30-832D-137B371184F0}" type="presOf" srcId="{FE142CEE-D0E0-49CF-934E-EDC75944833A}" destId="{3063E8F9-8FCE-4683-9BA7-674A48D86267}" srcOrd="0" destOrd="1" presId="urn:microsoft.com/office/officeart/2005/8/layout/chevron2"/>
    <dgm:cxn modelId="{5C178574-203D-4DB8-A70C-921CC0E7BABC}" type="presOf" srcId="{5288827B-0359-461F-81FB-B632185BE082}" destId="{479A84EC-C298-4F39-9123-917DC472F342}" srcOrd="0" destOrd="0" presId="urn:microsoft.com/office/officeart/2005/8/layout/chevron2"/>
    <dgm:cxn modelId="{9C9A3623-852F-47AC-9049-49190BCEBC86}" type="presOf" srcId="{48FB109A-58BD-4C9F-B169-C1479FD23035}" destId="{3063E8F9-8FCE-4683-9BA7-674A48D86267}" srcOrd="0" destOrd="0" presId="urn:microsoft.com/office/officeart/2005/8/layout/chevron2"/>
    <dgm:cxn modelId="{BBCDA454-6302-4D39-A21A-1FC6D8F0AFCE}" type="presOf" srcId="{EF7B48E7-03A5-44FF-8113-E9791CDCD43C}" destId="{F8AE3AF4-2BB2-45FA-B1F6-1208CEE7D4B0}" srcOrd="0" destOrd="0" presId="urn:microsoft.com/office/officeart/2005/8/layout/chevron2"/>
    <dgm:cxn modelId="{040BF64F-ACDD-45A6-8F3D-516A83B3C309}" srcId="{EF7B48E7-03A5-44FF-8113-E9791CDCD43C}" destId="{B670F682-902C-43AD-9C31-6A1CFC74EA92}" srcOrd="0" destOrd="0" parTransId="{AFFF0DE8-CF2D-4BF5-923A-9C7700408A2C}" sibTransId="{BF7E722B-3022-426F-8751-7765A605E2D0}"/>
    <dgm:cxn modelId="{F8586B1E-3E6F-42AF-8AC4-DF5956D37B23}" type="presOf" srcId="{1D72440F-DB3D-4273-8F85-EABEA708848C}" destId="{5A1B996B-7CE2-442E-86C1-97ECE9CAADA0}" srcOrd="0" destOrd="0" presId="urn:microsoft.com/office/officeart/2005/8/layout/chevron2"/>
    <dgm:cxn modelId="{C7F7F78E-6203-46B9-ABEC-530C91A6B2C0}" srcId="{EF7B48E7-03A5-44FF-8113-E9791CDCD43C}" destId="{B238D22C-9559-4F30-AEF5-74BE018216C9}" srcOrd="1" destOrd="0" parTransId="{015549FD-4C80-4CB2-A32F-EE95D291D95C}" sibTransId="{414313F4-533E-47DD-B791-40EE12DAB515}"/>
    <dgm:cxn modelId="{7A8F0DCE-428F-4279-B062-213EA14F0AD2}" type="presOf" srcId="{D4C7791D-E163-4E01-BB6E-08CC35AC2E0F}" destId="{D6CAEFC2-0245-4CEA-BCB2-D0EEB8DB9BB6}" srcOrd="0" destOrd="0" presId="urn:microsoft.com/office/officeart/2005/8/layout/chevron2"/>
    <dgm:cxn modelId="{F4A9EF45-97E9-4E92-B29A-B44DA89C5DB6}" srcId="{B238D22C-9559-4F30-AEF5-74BE018216C9}" destId="{1D72440F-DB3D-4273-8F85-EABEA708848C}" srcOrd="0" destOrd="0" parTransId="{18D3DF8B-2CB4-4B78-91B5-67AA64C0A384}" sibTransId="{63DFDEB9-F4DC-478D-AA31-695ACE2F922C}"/>
    <dgm:cxn modelId="{3ABD4990-F0CC-4F45-B347-15AB9F0FAEDF}" type="presParOf" srcId="{F8AE3AF4-2BB2-45FA-B1F6-1208CEE7D4B0}" destId="{3E1DD249-119D-4B12-9F0A-D8B8473AF71F}" srcOrd="0" destOrd="0" presId="urn:microsoft.com/office/officeart/2005/8/layout/chevron2"/>
    <dgm:cxn modelId="{D8913A12-82CF-4BD6-B2FE-5B8F6A571D2D}" type="presParOf" srcId="{3E1DD249-119D-4B12-9F0A-D8B8473AF71F}" destId="{A92F8D03-4FB7-44A7-A0FB-77EABE7ED3D3}" srcOrd="0" destOrd="0" presId="urn:microsoft.com/office/officeart/2005/8/layout/chevron2"/>
    <dgm:cxn modelId="{54F7600C-66C7-4C2D-9A8C-42EA2BB174BC}" type="presParOf" srcId="{3E1DD249-119D-4B12-9F0A-D8B8473AF71F}" destId="{3063E8F9-8FCE-4683-9BA7-674A48D86267}" srcOrd="1" destOrd="0" presId="urn:microsoft.com/office/officeart/2005/8/layout/chevron2"/>
    <dgm:cxn modelId="{97323449-2A64-4DB4-A147-C6E91C9ED15E}" type="presParOf" srcId="{F8AE3AF4-2BB2-45FA-B1F6-1208CEE7D4B0}" destId="{310C0FD8-BEED-4152-B0BE-A4CFEC3054D6}" srcOrd="1" destOrd="0" presId="urn:microsoft.com/office/officeart/2005/8/layout/chevron2"/>
    <dgm:cxn modelId="{893E0AD2-369B-4186-854E-5B1D83B5427D}" type="presParOf" srcId="{F8AE3AF4-2BB2-45FA-B1F6-1208CEE7D4B0}" destId="{09858403-EEB6-4EF5-AE6C-F331A389B911}" srcOrd="2" destOrd="0" presId="urn:microsoft.com/office/officeart/2005/8/layout/chevron2"/>
    <dgm:cxn modelId="{1B316A51-E721-4783-B185-6C9E382B6050}" type="presParOf" srcId="{09858403-EEB6-4EF5-AE6C-F331A389B911}" destId="{BCEB1E80-9404-443E-9C5B-6FE9502FCD9A}" srcOrd="0" destOrd="0" presId="urn:microsoft.com/office/officeart/2005/8/layout/chevron2"/>
    <dgm:cxn modelId="{63317E83-67CB-4B75-8851-CA1B81B523E5}" type="presParOf" srcId="{09858403-EEB6-4EF5-AE6C-F331A389B911}" destId="{5A1B996B-7CE2-442E-86C1-97ECE9CAADA0}" srcOrd="1" destOrd="0" presId="urn:microsoft.com/office/officeart/2005/8/layout/chevron2"/>
    <dgm:cxn modelId="{5D26D0F8-3A85-4771-B29B-9CC1F56FAFA2}" type="presParOf" srcId="{F8AE3AF4-2BB2-45FA-B1F6-1208CEE7D4B0}" destId="{6D796E51-F71E-421D-97BC-0B747C9A2FD1}" srcOrd="3" destOrd="0" presId="urn:microsoft.com/office/officeart/2005/8/layout/chevron2"/>
    <dgm:cxn modelId="{447493CC-0252-473E-A5C9-FAAAEEC5F8B6}" type="presParOf" srcId="{F8AE3AF4-2BB2-45FA-B1F6-1208CEE7D4B0}" destId="{F8F9A9F3-F6AA-4312-A09E-C2229F0D3486}" srcOrd="4" destOrd="0" presId="urn:microsoft.com/office/officeart/2005/8/layout/chevron2"/>
    <dgm:cxn modelId="{F3754FF0-9322-4DC6-9ABD-CD644B833E86}" type="presParOf" srcId="{F8F9A9F3-F6AA-4312-A09E-C2229F0D3486}" destId="{479A84EC-C298-4F39-9123-917DC472F342}" srcOrd="0" destOrd="0" presId="urn:microsoft.com/office/officeart/2005/8/layout/chevron2"/>
    <dgm:cxn modelId="{196AFB7D-2FB3-43F8-A61C-F207B1C5C6AA}" type="presParOf" srcId="{F8F9A9F3-F6AA-4312-A09E-C2229F0D3486}" destId="{651417F8-7958-4ECE-A2AD-26566AA51073}" srcOrd="1" destOrd="0" presId="urn:microsoft.com/office/officeart/2005/8/layout/chevron2"/>
    <dgm:cxn modelId="{C5F6961D-83AE-478A-B776-45FA1A5A72DC}" type="presParOf" srcId="{F8AE3AF4-2BB2-45FA-B1F6-1208CEE7D4B0}" destId="{E63E6F7E-429A-4B87-9FAB-2FE9EDA3D052}" srcOrd="5" destOrd="0" presId="urn:microsoft.com/office/officeart/2005/8/layout/chevron2"/>
    <dgm:cxn modelId="{20D07DF3-7CB2-497E-B073-99F0BC5E696C}" type="presParOf" srcId="{F8AE3AF4-2BB2-45FA-B1F6-1208CEE7D4B0}" destId="{97B138C7-38D4-4A84-B14F-ED11B3A38F50}" srcOrd="6" destOrd="0" presId="urn:microsoft.com/office/officeart/2005/8/layout/chevron2"/>
    <dgm:cxn modelId="{D206A02F-BF94-4E82-BB3E-57CDB97BD8A7}" type="presParOf" srcId="{97B138C7-38D4-4A84-B14F-ED11B3A38F50}" destId="{A3C2EE0B-233B-4160-AEEB-E2870DAA34ED}" srcOrd="0" destOrd="0" presId="urn:microsoft.com/office/officeart/2005/8/layout/chevron2"/>
    <dgm:cxn modelId="{58701FD0-C842-4895-9FED-ED8C1C82EFED}" type="presParOf" srcId="{97B138C7-38D4-4A84-B14F-ED11B3A38F50}" destId="{D6CAEFC2-0245-4CEA-BCB2-D0EEB8DB9BB6}" srcOrd="1" destOrd="0" presId="urn:microsoft.com/office/officeart/2005/8/layout/chevron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B382A29A-AED3-4B4D-960D-E602CBA7A202}" type="doc">
      <dgm:prSet loTypeId="urn:microsoft.com/office/officeart/2005/8/layout/radial2" loCatId="relationship" qsTypeId="urn:microsoft.com/office/officeart/2005/8/quickstyle/3d3" qsCatId="3D" csTypeId="urn:microsoft.com/office/officeart/2005/8/colors/accent1_2" csCatId="accent1" phldr="1"/>
      <dgm:spPr/>
      <dgm:t>
        <a:bodyPr/>
        <a:lstStyle/>
        <a:p>
          <a:endParaRPr lang="zh-TW" altLang="en-US"/>
        </a:p>
      </dgm:t>
    </dgm:pt>
    <dgm:pt modelId="{D8CC7E3A-6AD5-446A-9202-C268CD7DA85C}">
      <dgm:prSet phldrT="[文字]"/>
      <dgm:spPr>
        <a:blipFill rotWithShape="0">
          <a:blip xmlns:r="http://schemas.openxmlformats.org/officeDocument/2006/relationships" r:embed="rId1" cstate="print">
            <a:extLst>
              <a:ext uri="{28A0092B-C50C-407E-A947-70E740481C1C}">
                <a14:useLocalDpi xmlns:a14="http://schemas.microsoft.com/office/drawing/2010/main" val="0"/>
              </a:ext>
              <a:ext uri="{837473B0-CC2E-450A-ABE3-18F120FF3D39}">
                <a1611:picAttrSrcUrl xmlns:a1611="http://schemas.microsoft.com/office/drawing/2016/11/main" xmlns="" r:id="rId2"/>
              </a:ext>
            </a:extLst>
          </a:blip>
          <a:srcRect/>
          <a:stretch>
            <a:fillRect/>
          </a:stretch>
        </a:blipFill>
      </dgm:spPr>
      <dgm:t>
        <a:bodyPr/>
        <a:lstStyle/>
        <a:p>
          <a:r>
            <a:rPr lang="zh-TW" altLang="en-US"/>
            <a:t> </a:t>
          </a:r>
        </a:p>
      </dgm:t>
    </dgm:pt>
    <dgm:pt modelId="{92ECD38B-CA1E-4249-BD35-ED43D838C62B}" type="parTrans" cxnId="{589533BF-4912-42AB-AE73-0A1F9F468457}">
      <dgm:prSet/>
      <dgm:spPr/>
      <dgm:t>
        <a:bodyPr/>
        <a:lstStyle/>
        <a:p>
          <a:endParaRPr lang="zh-TW" altLang="en-US"/>
        </a:p>
      </dgm:t>
    </dgm:pt>
    <dgm:pt modelId="{3405A04C-F506-4EA9-82DB-30B7C3B7F43E}" type="sibTrans" cxnId="{589533BF-4912-42AB-AE73-0A1F9F468457}">
      <dgm:prSet/>
      <dgm:spPr/>
      <dgm:t>
        <a:bodyPr/>
        <a:lstStyle/>
        <a:p>
          <a:endParaRPr lang="zh-TW" altLang="en-US"/>
        </a:p>
      </dgm:t>
    </dgm:pt>
    <dgm:pt modelId="{7F527279-03A8-49BD-803D-EC05C9EC6CA8}">
      <dgm:prSet phldrT="[文字]"/>
      <dgm:spPr>
        <a:blipFill rotWithShape="0">
          <a:blip xmlns:r="http://schemas.openxmlformats.org/officeDocument/2006/relationships" r:embed="rId3"/>
          <a:srcRect/>
          <a:stretch>
            <a:fillRect l="-6000" r="-6000"/>
          </a:stretch>
        </a:blipFill>
      </dgm:spPr>
      <dgm:t>
        <a:bodyPr/>
        <a:lstStyle/>
        <a:p>
          <a:r>
            <a:rPr lang="zh-TW" altLang="en-US"/>
            <a:t> </a:t>
          </a:r>
        </a:p>
      </dgm:t>
    </dgm:pt>
    <dgm:pt modelId="{20F84BDF-F24B-43F1-84D0-7DA59B950F02}" type="parTrans" cxnId="{18424D85-462B-40A4-9AB4-1116D48E0A2E}">
      <dgm:prSet/>
      <dgm:spPr/>
      <dgm:t>
        <a:bodyPr/>
        <a:lstStyle/>
        <a:p>
          <a:endParaRPr lang="zh-TW" altLang="en-US"/>
        </a:p>
      </dgm:t>
    </dgm:pt>
    <dgm:pt modelId="{9A80A852-A50B-45ED-A97A-D37118C27911}" type="sibTrans" cxnId="{18424D85-462B-40A4-9AB4-1116D48E0A2E}">
      <dgm:prSet/>
      <dgm:spPr/>
      <dgm:t>
        <a:bodyPr/>
        <a:lstStyle/>
        <a:p>
          <a:endParaRPr lang="zh-TW" altLang="en-US"/>
        </a:p>
      </dgm:t>
    </dgm:pt>
    <dgm:pt modelId="{0172A421-6739-405C-A701-8540C8815D55}">
      <dgm:prSet phldrT="[文字]"/>
      <dgm:spPr/>
      <dgm:t>
        <a:bodyPr/>
        <a:lstStyle/>
        <a:p>
          <a:r>
            <a:rPr lang="zh-TW" b="1"/>
            <a:t>威傑科技1</a:t>
          </a:r>
          <a:endParaRPr lang="zh-TW" altLang="en-US"/>
        </a:p>
      </dgm:t>
    </dgm:pt>
    <dgm:pt modelId="{C9A69487-0D70-410D-A0E7-690C0221D70D}" type="parTrans" cxnId="{AC1AEF5B-7C81-4EEB-8733-4663E8B3B90B}">
      <dgm:prSet/>
      <dgm:spPr/>
      <dgm:t>
        <a:bodyPr/>
        <a:lstStyle/>
        <a:p>
          <a:endParaRPr lang="zh-TW" altLang="en-US"/>
        </a:p>
      </dgm:t>
    </dgm:pt>
    <dgm:pt modelId="{B9BB9EB5-B1AE-417A-9C54-442AE5D803B1}" type="sibTrans" cxnId="{AC1AEF5B-7C81-4EEB-8733-4663E8B3B90B}">
      <dgm:prSet/>
      <dgm:spPr/>
      <dgm:t>
        <a:bodyPr/>
        <a:lstStyle/>
        <a:p>
          <a:endParaRPr lang="zh-TW" altLang="en-US"/>
        </a:p>
      </dgm:t>
    </dgm:pt>
    <dgm:pt modelId="{3E753A2E-DD78-431A-82A8-C8BC438DC91C}">
      <dgm:prSet phldrT="[文字]"/>
      <dgm:spPr/>
      <dgm:t>
        <a:bodyPr/>
        <a:lstStyle/>
        <a:p>
          <a:r>
            <a:rPr lang="zh-TW" b="1"/>
            <a:t>威傑科技2</a:t>
          </a:r>
          <a:endParaRPr lang="zh-TW" altLang="en-US"/>
        </a:p>
      </dgm:t>
    </dgm:pt>
    <dgm:pt modelId="{C25273C2-690B-4C92-9B0E-322E06F56ED2}" type="parTrans" cxnId="{0FCC2A81-6C63-4F51-B114-3D42E143D53A}">
      <dgm:prSet/>
      <dgm:spPr/>
      <dgm:t>
        <a:bodyPr/>
        <a:lstStyle/>
        <a:p>
          <a:endParaRPr lang="zh-TW" altLang="en-US"/>
        </a:p>
      </dgm:t>
    </dgm:pt>
    <dgm:pt modelId="{071E7EA4-BBFE-45EB-B058-4D225550A2E5}" type="sibTrans" cxnId="{0FCC2A81-6C63-4F51-B114-3D42E143D53A}">
      <dgm:prSet/>
      <dgm:spPr/>
      <dgm:t>
        <a:bodyPr/>
        <a:lstStyle/>
        <a:p>
          <a:endParaRPr lang="zh-TW" altLang="en-US"/>
        </a:p>
      </dgm:t>
    </dgm:pt>
    <dgm:pt modelId="{070C0413-CE3E-4BF0-A226-3FB445B5D9DA}">
      <dgm:prSet phldrT="[文字]"/>
      <dgm:spPr>
        <a:blipFill rotWithShape="0">
          <a:blip xmlns:r="http://schemas.openxmlformats.org/officeDocument/2006/relationships" r:embed="rId4" cstate="print">
            <a:extLst>
              <a:ext uri="{28A0092B-C50C-407E-A947-70E740481C1C}">
                <a14:useLocalDpi xmlns:a14="http://schemas.microsoft.com/office/drawing/2010/main" val="0"/>
              </a:ext>
              <a:ext uri="{837473B0-CC2E-450A-ABE3-18F120FF3D39}">
                <a1611:picAttrSrcUrl xmlns:a1611="http://schemas.microsoft.com/office/drawing/2016/11/main" xmlns="" r:id="rId5"/>
              </a:ext>
            </a:extLst>
          </a:blip>
          <a:srcRect/>
          <a:stretch>
            <a:fillRect/>
          </a:stretch>
        </a:blipFill>
      </dgm:spPr>
      <dgm:t>
        <a:bodyPr/>
        <a:lstStyle/>
        <a:p>
          <a:r>
            <a:rPr lang="zh-TW" altLang="en-US"/>
            <a:t> </a:t>
          </a:r>
        </a:p>
      </dgm:t>
    </dgm:pt>
    <dgm:pt modelId="{6696CD9F-3BB9-40CC-B74E-3FD81CC92E20}" type="parTrans" cxnId="{00294170-CB21-40CE-BE21-54794D29C6D9}">
      <dgm:prSet/>
      <dgm:spPr/>
      <dgm:t>
        <a:bodyPr/>
        <a:lstStyle/>
        <a:p>
          <a:endParaRPr lang="zh-TW" altLang="en-US"/>
        </a:p>
      </dgm:t>
    </dgm:pt>
    <dgm:pt modelId="{E86395FC-53C2-4F68-8BEF-301397A2F2A8}" type="sibTrans" cxnId="{00294170-CB21-40CE-BE21-54794D29C6D9}">
      <dgm:prSet/>
      <dgm:spPr/>
      <dgm:t>
        <a:bodyPr/>
        <a:lstStyle/>
        <a:p>
          <a:endParaRPr lang="zh-TW" altLang="en-US"/>
        </a:p>
      </dgm:t>
    </dgm:pt>
    <dgm:pt modelId="{4BEF1E73-56E6-4146-9D52-39099C6DB46C}">
      <dgm:prSet phldrT="[文字]"/>
      <dgm:spPr/>
      <dgm:t>
        <a:bodyPr/>
        <a:lstStyle/>
        <a:p>
          <a:r>
            <a:rPr lang="en-US"/>
            <a:t>SKYPY</a:t>
          </a:r>
          <a:endParaRPr lang="zh-TW" altLang="en-US"/>
        </a:p>
      </dgm:t>
    </dgm:pt>
    <dgm:pt modelId="{3E848283-80B4-4C93-B4D0-436AE3BE0201}" type="sibTrans" cxnId="{D1BA9C3E-909F-49ED-97EB-A02C48F58962}">
      <dgm:prSet/>
      <dgm:spPr/>
      <dgm:t>
        <a:bodyPr/>
        <a:lstStyle/>
        <a:p>
          <a:endParaRPr lang="zh-TW" altLang="en-US"/>
        </a:p>
      </dgm:t>
    </dgm:pt>
    <dgm:pt modelId="{1FDD60EB-2891-4463-A7BA-479177B5EF2A}" type="parTrans" cxnId="{D1BA9C3E-909F-49ED-97EB-A02C48F58962}">
      <dgm:prSet/>
      <dgm:spPr/>
      <dgm:t>
        <a:bodyPr/>
        <a:lstStyle/>
        <a:p>
          <a:endParaRPr lang="zh-TW" altLang="en-US"/>
        </a:p>
      </dgm:t>
    </dgm:pt>
    <dgm:pt modelId="{81379969-D28D-4655-AACC-C72D0A036BB8}">
      <dgm:prSet/>
      <dgm:spPr>
        <a:blipFill rotWithShape="0">
          <a:blip xmlns:r="http://schemas.openxmlformats.org/officeDocument/2006/relationships" r:embed="rId6" cstate="print">
            <a:extLst>
              <a:ext uri="{28A0092B-C50C-407E-A947-70E740481C1C}">
                <a14:useLocalDpi xmlns:a14="http://schemas.microsoft.com/office/drawing/2010/main" val="0"/>
              </a:ext>
              <a:ext uri="{837473B0-CC2E-450A-ABE3-18F120FF3D39}">
                <a1611:picAttrSrcUrl xmlns:a1611="http://schemas.microsoft.com/office/drawing/2016/11/main" xmlns="" r:id="rId7"/>
              </a:ext>
            </a:extLst>
          </a:blip>
          <a:srcRect/>
          <a:stretch>
            <a:fillRect t="-6000" b="-6000"/>
          </a:stretch>
        </a:blipFill>
      </dgm:spPr>
      <dgm:t>
        <a:bodyPr/>
        <a:lstStyle/>
        <a:p>
          <a:r>
            <a:rPr lang="zh-TW" altLang="en-US"/>
            <a:t> </a:t>
          </a:r>
        </a:p>
      </dgm:t>
    </dgm:pt>
    <dgm:pt modelId="{1051BFFB-BD9D-4370-AE00-6F9A110D6409}" type="parTrans" cxnId="{F21896E7-2709-4B2B-81AB-476A1BB40A77}">
      <dgm:prSet/>
      <dgm:spPr/>
      <dgm:t>
        <a:bodyPr/>
        <a:lstStyle/>
        <a:p>
          <a:endParaRPr lang="zh-TW" altLang="en-US"/>
        </a:p>
      </dgm:t>
    </dgm:pt>
    <dgm:pt modelId="{F3354C5E-353B-412F-A440-25460C466DAC}" type="sibTrans" cxnId="{F21896E7-2709-4B2B-81AB-476A1BB40A77}">
      <dgm:prSet/>
      <dgm:spPr/>
      <dgm:t>
        <a:bodyPr/>
        <a:lstStyle/>
        <a:p>
          <a:endParaRPr lang="zh-TW" altLang="en-US"/>
        </a:p>
      </dgm:t>
    </dgm:pt>
    <dgm:pt modelId="{3C0750B2-414B-4CBA-B9E2-2292467A6967}">
      <dgm:prSet custT="1"/>
      <dgm:spPr/>
      <dgm:t>
        <a:bodyPr/>
        <a:lstStyle/>
        <a:p>
          <a:r>
            <a:rPr lang="en-US" altLang="zh-TW" sz="1000" b="1"/>
            <a:t>03-6668931</a:t>
          </a:r>
          <a:endParaRPr lang="zh-TW" altLang="en-US" sz="1000" b="1"/>
        </a:p>
      </dgm:t>
    </dgm:pt>
    <dgm:pt modelId="{F66990AC-E66F-4FE5-84B8-82E95588696B}" type="parTrans" cxnId="{55EE9C06-BF97-4FB2-887B-D328A4CF6ACA}">
      <dgm:prSet/>
      <dgm:spPr/>
      <dgm:t>
        <a:bodyPr/>
        <a:lstStyle/>
        <a:p>
          <a:endParaRPr lang="zh-TW" altLang="en-US"/>
        </a:p>
      </dgm:t>
    </dgm:pt>
    <dgm:pt modelId="{CFCA97D1-DFB9-497C-9D1D-362419CF62B9}" type="sibTrans" cxnId="{55EE9C06-BF97-4FB2-887B-D328A4CF6ACA}">
      <dgm:prSet/>
      <dgm:spPr/>
      <dgm:t>
        <a:bodyPr/>
        <a:lstStyle/>
        <a:p>
          <a:endParaRPr lang="zh-TW" altLang="en-US"/>
        </a:p>
      </dgm:t>
    </dgm:pt>
    <dgm:pt modelId="{1758A8FD-2143-4CA4-889B-CAF9CC75007D}">
      <dgm:prSet custT="1"/>
      <dgm:spPr/>
      <dgm:t>
        <a:bodyPr/>
        <a:lstStyle/>
        <a:p>
          <a:r>
            <a:rPr lang="en-US" sz="1000" b="1"/>
            <a:t>03-6668921</a:t>
          </a:r>
          <a:endParaRPr lang="zh-TW" altLang="en-US" sz="1000" b="1"/>
        </a:p>
      </dgm:t>
    </dgm:pt>
    <dgm:pt modelId="{B52B93A4-F21F-4AFA-9E61-DD28EC8F4AE6}" type="parTrans" cxnId="{2CC446F6-0B27-4C38-BD10-38B5DD13A066}">
      <dgm:prSet/>
      <dgm:spPr/>
      <dgm:t>
        <a:bodyPr/>
        <a:lstStyle/>
        <a:p>
          <a:endParaRPr lang="zh-TW" altLang="en-US"/>
        </a:p>
      </dgm:t>
    </dgm:pt>
    <dgm:pt modelId="{D1F8160D-5654-4939-BFD9-4DA7B6A296F1}" type="sibTrans" cxnId="{2CC446F6-0B27-4C38-BD10-38B5DD13A066}">
      <dgm:prSet/>
      <dgm:spPr/>
      <dgm:t>
        <a:bodyPr/>
        <a:lstStyle/>
        <a:p>
          <a:endParaRPr lang="zh-TW" altLang="en-US"/>
        </a:p>
      </dgm:t>
    </dgm:pt>
    <dgm:pt modelId="{A040F34B-120F-4522-B90F-4C68629FDAF7}">
      <dgm:prSet custT="1"/>
      <dgm:spPr/>
      <dgm:t>
        <a:bodyPr/>
        <a:lstStyle/>
        <a:p>
          <a:r>
            <a:rPr lang="en-US" altLang="zh-TW" sz="1000" b="1"/>
            <a:t>098860245</a:t>
          </a:r>
          <a:endParaRPr lang="zh-TW" altLang="en-US" sz="1000" b="1"/>
        </a:p>
      </dgm:t>
    </dgm:pt>
    <dgm:pt modelId="{623CEBEC-5E15-4399-B2FF-384F1FB058D3}" type="parTrans" cxnId="{F25483E6-A9B1-4110-A512-375C8AE9494A}">
      <dgm:prSet/>
      <dgm:spPr/>
      <dgm:t>
        <a:bodyPr/>
        <a:lstStyle/>
        <a:p>
          <a:endParaRPr lang="zh-TW" altLang="en-US"/>
        </a:p>
      </dgm:t>
    </dgm:pt>
    <dgm:pt modelId="{67188366-63BA-4FA2-8528-BB5F32CEFFEC}" type="sibTrans" cxnId="{F25483E6-A9B1-4110-A512-375C8AE9494A}">
      <dgm:prSet/>
      <dgm:spPr/>
      <dgm:t>
        <a:bodyPr/>
        <a:lstStyle/>
        <a:p>
          <a:endParaRPr lang="zh-TW" altLang="en-US"/>
        </a:p>
      </dgm:t>
    </dgm:pt>
    <dgm:pt modelId="{0B5891BA-9412-4201-A5DE-D5D77A9A223A}">
      <dgm:prSet phldrT="[文字]" custT="1"/>
      <dgm:spPr/>
      <dgm:t>
        <a:bodyPr/>
        <a:lstStyle/>
        <a:p>
          <a:pPr>
            <a:buFont typeface="Wingdings" panose="05000000000000000000" pitchFamily="2" charset="2"/>
            <a:buChar char=""/>
          </a:pPr>
          <a:r>
            <a:rPr lang="en-US" altLang="zh-TW" sz="1200" b="1"/>
            <a:t>SUP@INFOWIZE.COM.TW</a:t>
          </a:r>
          <a:endParaRPr lang="zh-TW" altLang="en-US" sz="1200"/>
        </a:p>
      </dgm:t>
    </dgm:pt>
    <dgm:pt modelId="{E3A36A24-DE82-47D9-8C42-ED6B691CCB88}" type="sibTrans" cxnId="{CB246D39-1333-47BB-BD83-CC317A25D529}">
      <dgm:prSet/>
      <dgm:spPr/>
      <dgm:t>
        <a:bodyPr/>
        <a:lstStyle/>
        <a:p>
          <a:endParaRPr lang="zh-TW" altLang="en-US"/>
        </a:p>
      </dgm:t>
    </dgm:pt>
    <dgm:pt modelId="{E8CFE2CA-BAD6-4AE1-9817-E8A62504A5D2}" type="parTrans" cxnId="{CB246D39-1333-47BB-BD83-CC317A25D529}">
      <dgm:prSet/>
      <dgm:spPr/>
      <dgm:t>
        <a:bodyPr/>
        <a:lstStyle/>
        <a:p>
          <a:endParaRPr lang="zh-TW" altLang="en-US"/>
        </a:p>
      </dgm:t>
    </dgm:pt>
    <dgm:pt modelId="{388C1E5B-6693-48BB-9492-2A4412C04AB2}" type="pres">
      <dgm:prSet presAssocID="{B382A29A-AED3-4B4D-960D-E602CBA7A202}" presName="composite" presStyleCnt="0">
        <dgm:presLayoutVars>
          <dgm:chMax val="5"/>
          <dgm:dir/>
          <dgm:animLvl val="ctr"/>
          <dgm:resizeHandles val="exact"/>
        </dgm:presLayoutVars>
      </dgm:prSet>
      <dgm:spPr/>
      <dgm:t>
        <a:bodyPr/>
        <a:lstStyle/>
        <a:p>
          <a:endParaRPr lang="zh-TW" altLang="en-US"/>
        </a:p>
      </dgm:t>
    </dgm:pt>
    <dgm:pt modelId="{C4625FE5-FFD1-4AFA-B467-2388B7969142}" type="pres">
      <dgm:prSet presAssocID="{B382A29A-AED3-4B4D-960D-E602CBA7A202}" presName="cycle" presStyleCnt="0"/>
      <dgm:spPr/>
    </dgm:pt>
    <dgm:pt modelId="{ACA9ADF9-5735-41A7-AB5E-9D1E0C48965C}" type="pres">
      <dgm:prSet presAssocID="{B382A29A-AED3-4B4D-960D-E602CBA7A202}" presName="centerShape" presStyleCnt="0"/>
      <dgm:spPr/>
    </dgm:pt>
    <dgm:pt modelId="{5DA38983-FABD-493E-8F4E-958B8E6E7B5D}" type="pres">
      <dgm:prSet presAssocID="{B382A29A-AED3-4B4D-960D-E602CBA7A202}" presName="connSite" presStyleLbl="node1" presStyleIdx="0" presStyleCnt="5"/>
      <dgm:spPr/>
    </dgm:pt>
    <dgm:pt modelId="{962E61DE-8D17-4F94-8CA2-7E60AE1C21FD}" type="pres">
      <dgm:prSet presAssocID="{B382A29A-AED3-4B4D-960D-E602CBA7A202}" presName="visible" presStyleLbl="node1" presStyleIdx="0" presStyleCnt="5"/>
      <dgm:spPr>
        <a:blipFill>
          <a:blip xmlns:r="http://schemas.openxmlformats.org/officeDocument/2006/relationships" r:embed="rId8">
            <a:extLst>
              <a:ext uri="{28A0092B-C50C-407E-A947-70E740481C1C}">
                <a14:useLocalDpi xmlns:a14="http://schemas.microsoft.com/office/drawing/2010/main" val="0"/>
              </a:ext>
            </a:extLst>
          </a:blip>
          <a:srcRect/>
          <a:stretch>
            <a:fillRect t="-1000" b="-1000"/>
          </a:stretch>
        </a:blipFill>
      </dgm:spPr>
      <dgm:t>
        <a:bodyPr/>
        <a:lstStyle/>
        <a:p>
          <a:endParaRPr lang="zh-TW" altLang="en-US"/>
        </a:p>
      </dgm:t>
    </dgm:pt>
    <dgm:pt modelId="{36E54940-3030-4770-B7B1-1C00E197EF95}" type="pres">
      <dgm:prSet presAssocID="{92ECD38B-CA1E-4249-BD35-ED43D838C62B}" presName="Name25" presStyleLbl="parChTrans1D1" presStyleIdx="0" presStyleCnt="4"/>
      <dgm:spPr/>
      <dgm:t>
        <a:bodyPr/>
        <a:lstStyle/>
        <a:p>
          <a:endParaRPr lang="zh-TW" altLang="en-US"/>
        </a:p>
      </dgm:t>
    </dgm:pt>
    <dgm:pt modelId="{3F5E672B-BE31-4A09-AFB7-D4BA884298FF}" type="pres">
      <dgm:prSet presAssocID="{D8CC7E3A-6AD5-446A-9202-C268CD7DA85C}" presName="node" presStyleCnt="0"/>
      <dgm:spPr/>
    </dgm:pt>
    <dgm:pt modelId="{AC585C73-F12C-4180-B2E2-D36A3990AC89}" type="pres">
      <dgm:prSet presAssocID="{D8CC7E3A-6AD5-446A-9202-C268CD7DA85C}" presName="parentNode" presStyleLbl="node1" presStyleIdx="1" presStyleCnt="5" custLinFactX="11285" custLinFactNeighborX="100000" custLinFactNeighborY="-196">
        <dgm:presLayoutVars>
          <dgm:chMax val="1"/>
          <dgm:bulletEnabled val="1"/>
        </dgm:presLayoutVars>
      </dgm:prSet>
      <dgm:spPr/>
      <dgm:t>
        <a:bodyPr/>
        <a:lstStyle/>
        <a:p>
          <a:endParaRPr lang="zh-TW" altLang="en-US"/>
        </a:p>
      </dgm:t>
    </dgm:pt>
    <dgm:pt modelId="{8866EA02-70D8-4F92-B9C6-AF43CA1A73B2}" type="pres">
      <dgm:prSet presAssocID="{D8CC7E3A-6AD5-446A-9202-C268CD7DA85C}" presName="childNode" presStyleLbl="revTx" presStyleIdx="0" presStyleCnt="4">
        <dgm:presLayoutVars>
          <dgm:bulletEnabled val="1"/>
        </dgm:presLayoutVars>
      </dgm:prSet>
      <dgm:spPr/>
      <dgm:t>
        <a:bodyPr/>
        <a:lstStyle/>
        <a:p>
          <a:endParaRPr lang="zh-TW" altLang="en-US"/>
        </a:p>
      </dgm:t>
    </dgm:pt>
    <dgm:pt modelId="{FCC64F75-83D0-4CBC-AE0B-D4878B7BDD67}" type="pres">
      <dgm:prSet presAssocID="{20F84BDF-F24B-43F1-84D0-7DA59B950F02}" presName="Name25" presStyleLbl="parChTrans1D1" presStyleIdx="1" presStyleCnt="4"/>
      <dgm:spPr/>
      <dgm:t>
        <a:bodyPr/>
        <a:lstStyle/>
        <a:p>
          <a:endParaRPr lang="zh-TW" altLang="en-US"/>
        </a:p>
      </dgm:t>
    </dgm:pt>
    <dgm:pt modelId="{97636496-A464-40E4-BFDF-673C5C8132CE}" type="pres">
      <dgm:prSet presAssocID="{7F527279-03A8-49BD-803D-EC05C9EC6CA8}" presName="node" presStyleCnt="0"/>
      <dgm:spPr/>
    </dgm:pt>
    <dgm:pt modelId="{80C09110-B225-4020-9022-D2216B06205C}" type="pres">
      <dgm:prSet presAssocID="{7F527279-03A8-49BD-803D-EC05C9EC6CA8}" presName="parentNode" presStyleLbl="node1" presStyleIdx="2" presStyleCnt="5" custLinFactX="77393" custLinFactNeighborX="100000" custLinFactNeighborY="-4463">
        <dgm:presLayoutVars>
          <dgm:chMax val="1"/>
          <dgm:bulletEnabled val="1"/>
        </dgm:presLayoutVars>
      </dgm:prSet>
      <dgm:spPr/>
      <dgm:t>
        <a:bodyPr/>
        <a:lstStyle/>
        <a:p>
          <a:endParaRPr lang="zh-TW" altLang="en-US"/>
        </a:p>
      </dgm:t>
    </dgm:pt>
    <dgm:pt modelId="{B6CBFF14-8C5A-4BD2-B4C4-0B55D63497E9}" type="pres">
      <dgm:prSet presAssocID="{7F527279-03A8-49BD-803D-EC05C9EC6CA8}" presName="childNode" presStyleLbl="revTx" presStyleIdx="1" presStyleCnt="4">
        <dgm:presLayoutVars>
          <dgm:bulletEnabled val="1"/>
        </dgm:presLayoutVars>
      </dgm:prSet>
      <dgm:spPr/>
      <dgm:t>
        <a:bodyPr/>
        <a:lstStyle/>
        <a:p>
          <a:endParaRPr lang="zh-TW" altLang="en-US"/>
        </a:p>
      </dgm:t>
    </dgm:pt>
    <dgm:pt modelId="{81DB4D1C-A8CE-480F-A37A-EA2EABA52FF5}" type="pres">
      <dgm:prSet presAssocID="{6696CD9F-3BB9-40CC-B74E-3FD81CC92E20}" presName="Name25" presStyleLbl="parChTrans1D1" presStyleIdx="2" presStyleCnt="4"/>
      <dgm:spPr/>
      <dgm:t>
        <a:bodyPr/>
        <a:lstStyle/>
        <a:p>
          <a:endParaRPr lang="zh-TW" altLang="en-US"/>
        </a:p>
      </dgm:t>
    </dgm:pt>
    <dgm:pt modelId="{FA13449B-7DB2-46AA-B2DE-D265E3ACF0F7}" type="pres">
      <dgm:prSet presAssocID="{070C0413-CE3E-4BF0-A226-3FB445B5D9DA}" presName="node" presStyleCnt="0"/>
      <dgm:spPr/>
    </dgm:pt>
    <dgm:pt modelId="{C5AD00FB-DCBF-44D7-B34D-4E70904559BB}" type="pres">
      <dgm:prSet presAssocID="{070C0413-CE3E-4BF0-A226-3FB445B5D9DA}" presName="parentNode" presStyleLbl="node1" presStyleIdx="3" presStyleCnt="5" custLinFactX="42559" custLinFactNeighborX="100000" custLinFactNeighborY="23757">
        <dgm:presLayoutVars>
          <dgm:chMax val="1"/>
          <dgm:bulletEnabled val="1"/>
        </dgm:presLayoutVars>
      </dgm:prSet>
      <dgm:spPr/>
      <dgm:t>
        <a:bodyPr/>
        <a:lstStyle/>
        <a:p>
          <a:endParaRPr lang="zh-TW" altLang="en-US"/>
        </a:p>
      </dgm:t>
    </dgm:pt>
    <dgm:pt modelId="{E1D4359D-A297-4362-B2FA-4DF3412A9D49}" type="pres">
      <dgm:prSet presAssocID="{070C0413-CE3E-4BF0-A226-3FB445B5D9DA}" presName="childNode" presStyleLbl="revTx" presStyleIdx="2" presStyleCnt="4">
        <dgm:presLayoutVars>
          <dgm:bulletEnabled val="1"/>
        </dgm:presLayoutVars>
      </dgm:prSet>
      <dgm:spPr/>
      <dgm:t>
        <a:bodyPr/>
        <a:lstStyle/>
        <a:p>
          <a:endParaRPr lang="zh-TW" altLang="en-US"/>
        </a:p>
      </dgm:t>
    </dgm:pt>
    <dgm:pt modelId="{2721D835-3B4F-4F35-B555-DB806F2F0425}" type="pres">
      <dgm:prSet presAssocID="{1051BFFB-BD9D-4370-AE00-6F9A110D6409}" presName="Name25" presStyleLbl="parChTrans1D1" presStyleIdx="3" presStyleCnt="4"/>
      <dgm:spPr/>
      <dgm:t>
        <a:bodyPr/>
        <a:lstStyle/>
        <a:p>
          <a:endParaRPr lang="zh-TW" altLang="en-US"/>
        </a:p>
      </dgm:t>
    </dgm:pt>
    <dgm:pt modelId="{35D90CB1-4EE0-4458-8B36-D933B28D2B47}" type="pres">
      <dgm:prSet presAssocID="{81379969-D28D-4655-AACC-C72D0A036BB8}" presName="node" presStyleCnt="0"/>
      <dgm:spPr/>
    </dgm:pt>
    <dgm:pt modelId="{3C91B789-BDC2-4A24-8C63-1F872C63E780}" type="pres">
      <dgm:prSet presAssocID="{81379969-D28D-4655-AACC-C72D0A036BB8}" presName="parentNode" presStyleLbl="node1" presStyleIdx="4" presStyleCnt="5" custLinFactX="-18288" custLinFactNeighborX="-100000" custLinFactNeighborY="-23851">
        <dgm:presLayoutVars>
          <dgm:chMax val="1"/>
          <dgm:bulletEnabled val="1"/>
        </dgm:presLayoutVars>
      </dgm:prSet>
      <dgm:spPr/>
      <dgm:t>
        <a:bodyPr/>
        <a:lstStyle/>
        <a:p>
          <a:endParaRPr lang="zh-TW" altLang="en-US"/>
        </a:p>
      </dgm:t>
    </dgm:pt>
    <dgm:pt modelId="{BB346B96-51AA-4ADB-819E-D49F22A41F78}" type="pres">
      <dgm:prSet presAssocID="{81379969-D28D-4655-AACC-C72D0A036BB8}" presName="childNode" presStyleLbl="revTx" presStyleIdx="3" presStyleCnt="4">
        <dgm:presLayoutVars>
          <dgm:bulletEnabled val="1"/>
        </dgm:presLayoutVars>
      </dgm:prSet>
      <dgm:spPr/>
      <dgm:t>
        <a:bodyPr/>
        <a:lstStyle/>
        <a:p>
          <a:endParaRPr lang="zh-TW" altLang="en-US"/>
        </a:p>
      </dgm:t>
    </dgm:pt>
  </dgm:ptLst>
  <dgm:cxnLst>
    <dgm:cxn modelId="{55EE9C06-BF97-4FB2-887B-D328A4CF6ACA}" srcId="{81379969-D28D-4655-AACC-C72D0A036BB8}" destId="{3C0750B2-414B-4CBA-B9E2-2292467A6967}" srcOrd="0" destOrd="0" parTransId="{F66990AC-E66F-4FE5-84B8-82E95588696B}" sibTransId="{CFCA97D1-DFB9-497C-9D1D-362419CF62B9}"/>
    <dgm:cxn modelId="{8718ED11-0A01-4932-86A4-B22281DE12A8}" type="presOf" srcId="{3C0750B2-414B-4CBA-B9E2-2292467A6967}" destId="{BB346B96-51AA-4ADB-819E-D49F22A41F78}" srcOrd="0" destOrd="0" presId="urn:microsoft.com/office/officeart/2005/8/layout/radial2"/>
    <dgm:cxn modelId="{2CC446F6-0B27-4C38-BD10-38B5DD13A066}" srcId="{81379969-D28D-4655-AACC-C72D0A036BB8}" destId="{1758A8FD-2143-4CA4-889B-CAF9CC75007D}" srcOrd="1" destOrd="0" parTransId="{B52B93A4-F21F-4AFA-9E61-DD28EC8F4AE6}" sibTransId="{D1F8160D-5654-4939-BFD9-4DA7B6A296F1}"/>
    <dgm:cxn modelId="{A3EB22F2-A486-482B-8096-F0608B7DD614}" type="presOf" srcId="{20F84BDF-F24B-43F1-84D0-7DA59B950F02}" destId="{FCC64F75-83D0-4CBC-AE0B-D4878B7BDD67}" srcOrd="0" destOrd="0" presId="urn:microsoft.com/office/officeart/2005/8/layout/radial2"/>
    <dgm:cxn modelId="{F99BEE90-8C5C-4960-90DA-6B7F6441390E}" type="presOf" srcId="{1758A8FD-2143-4CA4-889B-CAF9CC75007D}" destId="{BB346B96-51AA-4ADB-819E-D49F22A41F78}" srcOrd="0" destOrd="1" presId="urn:microsoft.com/office/officeart/2005/8/layout/radial2"/>
    <dgm:cxn modelId="{0FCC2A81-6C63-4F51-B114-3D42E143D53A}" srcId="{7F527279-03A8-49BD-803D-EC05C9EC6CA8}" destId="{3E753A2E-DD78-431A-82A8-C8BC438DC91C}" srcOrd="1" destOrd="0" parTransId="{C25273C2-690B-4C92-9B0E-322E06F56ED2}" sibTransId="{071E7EA4-BBFE-45EB-B058-4D225550A2E5}"/>
    <dgm:cxn modelId="{D1A14EF1-21DC-45B1-8A1D-24C7E310EFE1}" type="presOf" srcId="{92ECD38B-CA1E-4249-BD35-ED43D838C62B}" destId="{36E54940-3030-4770-B7B1-1C00E197EF95}" srcOrd="0" destOrd="0" presId="urn:microsoft.com/office/officeart/2005/8/layout/radial2"/>
    <dgm:cxn modelId="{CB246D39-1333-47BB-BD83-CC317A25D529}" srcId="{070C0413-CE3E-4BF0-A226-3FB445B5D9DA}" destId="{0B5891BA-9412-4201-A5DE-D5D77A9A223A}" srcOrd="0" destOrd="0" parTransId="{E8CFE2CA-BAD6-4AE1-9817-E8A62504A5D2}" sibTransId="{E3A36A24-DE82-47D9-8C42-ED6B691CCB88}"/>
    <dgm:cxn modelId="{17987126-3615-4EDE-943E-8DD2501A8F07}" type="presOf" srcId="{81379969-D28D-4655-AACC-C72D0A036BB8}" destId="{3C91B789-BDC2-4A24-8C63-1F872C63E780}" srcOrd="0" destOrd="0" presId="urn:microsoft.com/office/officeart/2005/8/layout/radial2"/>
    <dgm:cxn modelId="{128A5828-CC32-4B19-AFCC-43E30F5A1C27}" type="presOf" srcId="{0172A421-6739-405C-A701-8540C8815D55}" destId="{B6CBFF14-8C5A-4BD2-B4C4-0B55D63497E9}" srcOrd="0" destOrd="0" presId="urn:microsoft.com/office/officeart/2005/8/layout/radial2"/>
    <dgm:cxn modelId="{EB1F59E8-45A7-47BD-AFF9-A392537347B4}" type="presOf" srcId="{6696CD9F-3BB9-40CC-B74E-3FD81CC92E20}" destId="{81DB4D1C-A8CE-480F-A37A-EA2EABA52FF5}" srcOrd="0" destOrd="0" presId="urn:microsoft.com/office/officeart/2005/8/layout/radial2"/>
    <dgm:cxn modelId="{5E8DBA93-A0BE-4676-A984-4E3B20F2C5E6}" type="presOf" srcId="{1051BFFB-BD9D-4370-AE00-6F9A110D6409}" destId="{2721D835-3B4F-4F35-B555-DB806F2F0425}" srcOrd="0" destOrd="0" presId="urn:microsoft.com/office/officeart/2005/8/layout/radial2"/>
    <dgm:cxn modelId="{98060AD5-57A1-43F7-8D3F-F33A6EA7CF3E}" type="presOf" srcId="{7F527279-03A8-49BD-803D-EC05C9EC6CA8}" destId="{80C09110-B225-4020-9022-D2216B06205C}" srcOrd="0" destOrd="0" presId="urn:microsoft.com/office/officeart/2005/8/layout/radial2"/>
    <dgm:cxn modelId="{9C6E0C0A-AEF7-40C1-800F-8359CADF0FCF}" type="presOf" srcId="{4BEF1E73-56E6-4146-9D52-39099C6DB46C}" destId="{8866EA02-70D8-4F92-B9C6-AF43CA1A73B2}" srcOrd="0" destOrd="0" presId="urn:microsoft.com/office/officeart/2005/8/layout/radial2"/>
    <dgm:cxn modelId="{622B4B56-E526-4A33-910D-AD48C149C6BB}" type="presOf" srcId="{D8CC7E3A-6AD5-446A-9202-C268CD7DA85C}" destId="{AC585C73-F12C-4180-B2E2-D36A3990AC89}" srcOrd="0" destOrd="0" presId="urn:microsoft.com/office/officeart/2005/8/layout/radial2"/>
    <dgm:cxn modelId="{63CB0169-75C4-41A5-8313-8C2C886609A4}" type="presOf" srcId="{3E753A2E-DD78-431A-82A8-C8BC438DC91C}" destId="{B6CBFF14-8C5A-4BD2-B4C4-0B55D63497E9}" srcOrd="0" destOrd="1" presId="urn:microsoft.com/office/officeart/2005/8/layout/radial2"/>
    <dgm:cxn modelId="{59211CFB-CD14-4D80-AEF3-DEBD819ACFC3}" type="presOf" srcId="{A040F34B-120F-4522-B90F-4C68629FDAF7}" destId="{BB346B96-51AA-4ADB-819E-D49F22A41F78}" srcOrd="0" destOrd="2" presId="urn:microsoft.com/office/officeart/2005/8/layout/radial2"/>
    <dgm:cxn modelId="{BDB02C0A-22F2-48FB-8D98-C2D3C3D997BF}" type="presOf" srcId="{B382A29A-AED3-4B4D-960D-E602CBA7A202}" destId="{388C1E5B-6693-48BB-9492-2A4412C04AB2}" srcOrd="0" destOrd="0" presId="urn:microsoft.com/office/officeart/2005/8/layout/radial2"/>
    <dgm:cxn modelId="{AC1AEF5B-7C81-4EEB-8733-4663E8B3B90B}" srcId="{7F527279-03A8-49BD-803D-EC05C9EC6CA8}" destId="{0172A421-6739-405C-A701-8540C8815D55}" srcOrd="0" destOrd="0" parTransId="{C9A69487-0D70-410D-A0E7-690C0221D70D}" sibTransId="{B9BB9EB5-B1AE-417A-9C54-442AE5D803B1}"/>
    <dgm:cxn modelId="{00294170-CB21-40CE-BE21-54794D29C6D9}" srcId="{B382A29A-AED3-4B4D-960D-E602CBA7A202}" destId="{070C0413-CE3E-4BF0-A226-3FB445B5D9DA}" srcOrd="2" destOrd="0" parTransId="{6696CD9F-3BB9-40CC-B74E-3FD81CC92E20}" sibTransId="{E86395FC-53C2-4F68-8BEF-301397A2F2A8}"/>
    <dgm:cxn modelId="{589533BF-4912-42AB-AE73-0A1F9F468457}" srcId="{B382A29A-AED3-4B4D-960D-E602CBA7A202}" destId="{D8CC7E3A-6AD5-446A-9202-C268CD7DA85C}" srcOrd="0" destOrd="0" parTransId="{92ECD38B-CA1E-4249-BD35-ED43D838C62B}" sibTransId="{3405A04C-F506-4EA9-82DB-30B7C3B7F43E}"/>
    <dgm:cxn modelId="{F21896E7-2709-4B2B-81AB-476A1BB40A77}" srcId="{B382A29A-AED3-4B4D-960D-E602CBA7A202}" destId="{81379969-D28D-4655-AACC-C72D0A036BB8}" srcOrd="3" destOrd="0" parTransId="{1051BFFB-BD9D-4370-AE00-6F9A110D6409}" sibTransId="{F3354C5E-353B-412F-A440-25460C466DAC}"/>
    <dgm:cxn modelId="{F25483E6-A9B1-4110-A512-375C8AE9494A}" srcId="{81379969-D28D-4655-AACC-C72D0A036BB8}" destId="{A040F34B-120F-4522-B90F-4C68629FDAF7}" srcOrd="2" destOrd="0" parTransId="{623CEBEC-5E15-4399-B2FF-384F1FB058D3}" sibTransId="{67188366-63BA-4FA2-8528-BB5F32CEFFEC}"/>
    <dgm:cxn modelId="{373C048E-A2B4-41EE-8D74-256AB8AAEA95}" type="presOf" srcId="{0B5891BA-9412-4201-A5DE-D5D77A9A223A}" destId="{E1D4359D-A297-4362-B2FA-4DF3412A9D49}" srcOrd="0" destOrd="0" presId="urn:microsoft.com/office/officeart/2005/8/layout/radial2"/>
    <dgm:cxn modelId="{18424D85-462B-40A4-9AB4-1116D48E0A2E}" srcId="{B382A29A-AED3-4B4D-960D-E602CBA7A202}" destId="{7F527279-03A8-49BD-803D-EC05C9EC6CA8}" srcOrd="1" destOrd="0" parTransId="{20F84BDF-F24B-43F1-84D0-7DA59B950F02}" sibTransId="{9A80A852-A50B-45ED-A97A-D37118C27911}"/>
    <dgm:cxn modelId="{D1BA9C3E-909F-49ED-97EB-A02C48F58962}" srcId="{D8CC7E3A-6AD5-446A-9202-C268CD7DA85C}" destId="{4BEF1E73-56E6-4146-9D52-39099C6DB46C}" srcOrd="0" destOrd="0" parTransId="{1FDD60EB-2891-4463-A7BA-479177B5EF2A}" sibTransId="{3E848283-80B4-4C93-B4D0-436AE3BE0201}"/>
    <dgm:cxn modelId="{19584CC5-1F52-478E-B3B9-0787BFF91FC4}" type="presOf" srcId="{070C0413-CE3E-4BF0-A226-3FB445B5D9DA}" destId="{C5AD00FB-DCBF-44D7-B34D-4E70904559BB}" srcOrd="0" destOrd="0" presId="urn:microsoft.com/office/officeart/2005/8/layout/radial2"/>
    <dgm:cxn modelId="{D0C19AA9-1422-48B6-8673-30ABB61C05D6}" type="presParOf" srcId="{388C1E5B-6693-48BB-9492-2A4412C04AB2}" destId="{C4625FE5-FFD1-4AFA-B467-2388B7969142}" srcOrd="0" destOrd="0" presId="urn:microsoft.com/office/officeart/2005/8/layout/radial2"/>
    <dgm:cxn modelId="{F469164A-8BBB-46CA-A09A-F0E0FC4ACFD0}" type="presParOf" srcId="{C4625FE5-FFD1-4AFA-B467-2388B7969142}" destId="{ACA9ADF9-5735-41A7-AB5E-9D1E0C48965C}" srcOrd="0" destOrd="0" presId="urn:microsoft.com/office/officeart/2005/8/layout/radial2"/>
    <dgm:cxn modelId="{BD071FB0-CA97-4450-9935-CD15D9721C42}" type="presParOf" srcId="{ACA9ADF9-5735-41A7-AB5E-9D1E0C48965C}" destId="{5DA38983-FABD-493E-8F4E-958B8E6E7B5D}" srcOrd="0" destOrd="0" presId="urn:microsoft.com/office/officeart/2005/8/layout/radial2"/>
    <dgm:cxn modelId="{2D9B0B7C-41A7-40AF-A507-BB632C88B172}" type="presParOf" srcId="{ACA9ADF9-5735-41A7-AB5E-9D1E0C48965C}" destId="{962E61DE-8D17-4F94-8CA2-7E60AE1C21FD}" srcOrd="1" destOrd="0" presId="urn:microsoft.com/office/officeart/2005/8/layout/radial2"/>
    <dgm:cxn modelId="{39BAEE66-E975-4265-B757-D2AA93D30D75}" type="presParOf" srcId="{C4625FE5-FFD1-4AFA-B467-2388B7969142}" destId="{36E54940-3030-4770-B7B1-1C00E197EF95}" srcOrd="1" destOrd="0" presId="urn:microsoft.com/office/officeart/2005/8/layout/radial2"/>
    <dgm:cxn modelId="{C26CC06B-0B8E-47A2-8668-015690CF147E}" type="presParOf" srcId="{C4625FE5-FFD1-4AFA-B467-2388B7969142}" destId="{3F5E672B-BE31-4A09-AFB7-D4BA884298FF}" srcOrd="2" destOrd="0" presId="urn:microsoft.com/office/officeart/2005/8/layout/radial2"/>
    <dgm:cxn modelId="{7483C165-5EDA-4E7A-8F7F-8AEEAE455EB0}" type="presParOf" srcId="{3F5E672B-BE31-4A09-AFB7-D4BA884298FF}" destId="{AC585C73-F12C-4180-B2E2-D36A3990AC89}" srcOrd="0" destOrd="0" presId="urn:microsoft.com/office/officeart/2005/8/layout/radial2"/>
    <dgm:cxn modelId="{2CF919E0-ED2E-4F47-9859-051B065FF3A2}" type="presParOf" srcId="{3F5E672B-BE31-4A09-AFB7-D4BA884298FF}" destId="{8866EA02-70D8-4F92-B9C6-AF43CA1A73B2}" srcOrd="1" destOrd="0" presId="urn:microsoft.com/office/officeart/2005/8/layout/radial2"/>
    <dgm:cxn modelId="{F0CC2C2D-8282-4AC6-A8F5-1063C5B652F1}" type="presParOf" srcId="{C4625FE5-FFD1-4AFA-B467-2388B7969142}" destId="{FCC64F75-83D0-4CBC-AE0B-D4878B7BDD67}" srcOrd="3" destOrd="0" presId="urn:microsoft.com/office/officeart/2005/8/layout/radial2"/>
    <dgm:cxn modelId="{ADD0C2E4-A427-4FB3-93BE-0A40356F388D}" type="presParOf" srcId="{C4625FE5-FFD1-4AFA-B467-2388B7969142}" destId="{97636496-A464-40E4-BFDF-673C5C8132CE}" srcOrd="4" destOrd="0" presId="urn:microsoft.com/office/officeart/2005/8/layout/radial2"/>
    <dgm:cxn modelId="{C9079795-3C46-474B-A483-0C9AC6E6ED07}" type="presParOf" srcId="{97636496-A464-40E4-BFDF-673C5C8132CE}" destId="{80C09110-B225-4020-9022-D2216B06205C}" srcOrd="0" destOrd="0" presId="urn:microsoft.com/office/officeart/2005/8/layout/radial2"/>
    <dgm:cxn modelId="{85D290BB-7398-4238-AC26-F71C7D956CB3}" type="presParOf" srcId="{97636496-A464-40E4-BFDF-673C5C8132CE}" destId="{B6CBFF14-8C5A-4BD2-B4C4-0B55D63497E9}" srcOrd="1" destOrd="0" presId="urn:microsoft.com/office/officeart/2005/8/layout/radial2"/>
    <dgm:cxn modelId="{68D43145-BE8D-4A3C-951D-9B598857F7B6}" type="presParOf" srcId="{C4625FE5-FFD1-4AFA-B467-2388B7969142}" destId="{81DB4D1C-A8CE-480F-A37A-EA2EABA52FF5}" srcOrd="5" destOrd="0" presId="urn:microsoft.com/office/officeart/2005/8/layout/radial2"/>
    <dgm:cxn modelId="{AA5C6720-F534-43E2-9838-C726B276844A}" type="presParOf" srcId="{C4625FE5-FFD1-4AFA-B467-2388B7969142}" destId="{FA13449B-7DB2-46AA-B2DE-D265E3ACF0F7}" srcOrd="6" destOrd="0" presId="urn:microsoft.com/office/officeart/2005/8/layout/radial2"/>
    <dgm:cxn modelId="{32191F52-D93D-4613-AA6F-1C81D7965864}" type="presParOf" srcId="{FA13449B-7DB2-46AA-B2DE-D265E3ACF0F7}" destId="{C5AD00FB-DCBF-44D7-B34D-4E70904559BB}" srcOrd="0" destOrd="0" presId="urn:microsoft.com/office/officeart/2005/8/layout/radial2"/>
    <dgm:cxn modelId="{86E7B300-B14A-444A-AE23-54B4E83E858A}" type="presParOf" srcId="{FA13449B-7DB2-46AA-B2DE-D265E3ACF0F7}" destId="{E1D4359D-A297-4362-B2FA-4DF3412A9D49}" srcOrd="1" destOrd="0" presId="urn:microsoft.com/office/officeart/2005/8/layout/radial2"/>
    <dgm:cxn modelId="{26205416-B382-426C-8B27-6007F894E97E}" type="presParOf" srcId="{C4625FE5-FFD1-4AFA-B467-2388B7969142}" destId="{2721D835-3B4F-4F35-B555-DB806F2F0425}" srcOrd="7" destOrd="0" presId="urn:microsoft.com/office/officeart/2005/8/layout/radial2"/>
    <dgm:cxn modelId="{41351444-59AC-4ED5-89C4-839F6FDD5289}" type="presParOf" srcId="{C4625FE5-FFD1-4AFA-B467-2388B7969142}" destId="{35D90CB1-4EE0-4458-8B36-D933B28D2B47}" srcOrd="8" destOrd="0" presId="urn:microsoft.com/office/officeart/2005/8/layout/radial2"/>
    <dgm:cxn modelId="{B2093C93-15B3-400E-A079-44D79F623C72}" type="presParOf" srcId="{35D90CB1-4EE0-4458-8B36-D933B28D2B47}" destId="{3C91B789-BDC2-4A24-8C63-1F872C63E780}" srcOrd="0" destOrd="0" presId="urn:microsoft.com/office/officeart/2005/8/layout/radial2"/>
    <dgm:cxn modelId="{5F2616A1-7A61-4FCB-B5B5-847C8C0C6FAA}" type="presParOf" srcId="{35D90CB1-4EE0-4458-8B36-D933B28D2B47}" destId="{BB346B96-51AA-4ADB-819E-D49F22A41F78}" srcOrd="1" destOrd="0" presId="urn:microsoft.com/office/officeart/2005/8/layout/radial2"/>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31BBBD-A80D-48C8-A296-D712FEA3559E}" type="doc">
      <dgm:prSet loTypeId="urn:microsoft.com/office/officeart/2005/8/layout/hierarchy4" loCatId="relationship" qsTypeId="urn:microsoft.com/office/officeart/2005/8/quickstyle/simple1" qsCatId="simple" csTypeId="urn:microsoft.com/office/officeart/2005/8/colors/accent0_3" csCatId="mainScheme" phldr="1"/>
      <dgm:spPr/>
      <dgm:t>
        <a:bodyPr/>
        <a:lstStyle/>
        <a:p>
          <a:endParaRPr lang="zh-TW" altLang="en-US"/>
        </a:p>
      </dgm:t>
    </dgm:pt>
    <dgm:pt modelId="{3DA0620E-29CC-4B8F-BFD5-00458C3F5D55}">
      <dgm:prSet phldrT="[文字]"/>
      <dgm:spPr/>
      <dgm:t>
        <a:bodyPr/>
        <a:lstStyle/>
        <a:p>
          <a:r>
            <a:rPr lang="en-US" altLang="zh-TW">
              <a:latin typeface="標楷體" panose="03000509000000000000" pitchFamily="65" charset="-120"/>
              <a:ea typeface="標楷體" panose="03000509000000000000" pitchFamily="65" charset="-120"/>
            </a:rPr>
            <a:t>AI</a:t>
          </a:r>
          <a:r>
            <a:rPr lang="zh-TW" altLang="en-US">
              <a:latin typeface="標楷體" panose="03000509000000000000" pitchFamily="65" charset="-120"/>
              <a:ea typeface="標楷體" panose="03000509000000000000" pitchFamily="65" charset="-120"/>
            </a:rPr>
            <a:t>道路巡查</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車機</a:t>
          </a:r>
          <a:r>
            <a:rPr lang="en-US" altLang="zh-TW">
              <a:latin typeface="標楷體" panose="03000509000000000000" pitchFamily="65" charset="-120"/>
              <a:ea typeface="標楷體" panose="03000509000000000000" pitchFamily="65" charset="-120"/>
            </a:rPr>
            <a:t>)</a:t>
          </a:r>
          <a:r>
            <a:rPr lang="zh-TW" altLang="en-US">
              <a:latin typeface="標楷體" panose="03000509000000000000" pitchFamily="65" charset="-120"/>
              <a:ea typeface="標楷體" panose="03000509000000000000" pitchFamily="65" charset="-120"/>
            </a:rPr>
            <a:t>軟體系統</a:t>
          </a:r>
        </a:p>
      </dgm:t>
    </dgm:pt>
    <dgm:pt modelId="{63BFB7B3-D65E-48F9-B582-01CDADD82264}" type="parTrans" cxnId="{39D81A21-9CE2-48B4-A8E8-DCBEC163EEAC}">
      <dgm:prSet/>
      <dgm:spPr/>
      <dgm:t>
        <a:bodyPr/>
        <a:lstStyle/>
        <a:p>
          <a:endParaRPr lang="zh-TW" altLang="en-US"/>
        </a:p>
      </dgm:t>
    </dgm:pt>
    <dgm:pt modelId="{8D990DBD-180A-474C-BE68-523839F27097}" type="sibTrans" cxnId="{39D81A21-9CE2-48B4-A8E8-DCBEC163EEAC}">
      <dgm:prSet/>
      <dgm:spPr/>
      <dgm:t>
        <a:bodyPr/>
        <a:lstStyle/>
        <a:p>
          <a:endParaRPr lang="zh-TW" altLang="en-US"/>
        </a:p>
      </dgm:t>
    </dgm:pt>
    <dgm:pt modelId="{0D408F83-FDE1-4EF8-844B-271A6CF9D51B}">
      <dgm:prSet phldrT="[文字]"/>
      <dgm:spPr/>
      <dgm:t>
        <a:bodyPr/>
        <a:lstStyle/>
        <a:p>
          <a:r>
            <a:rPr lang="en-US"/>
            <a:t>Classification</a:t>
          </a:r>
          <a:endParaRPr lang="zh-TW" altLang="en-US"/>
        </a:p>
      </dgm:t>
    </dgm:pt>
    <dgm:pt modelId="{7773146C-64DC-433D-9712-D3F52B181699}" type="parTrans" cxnId="{0635CD5C-1D51-4E44-9357-8584D287E911}">
      <dgm:prSet/>
      <dgm:spPr/>
      <dgm:t>
        <a:bodyPr/>
        <a:lstStyle/>
        <a:p>
          <a:endParaRPr lang="zh-TW" altLang="en-US"/>
        </a:p>
      </dgm:t>
    </dgm:pt>
    <dgm:pt modelId="{2421E387-4592-4A5F-95DA-839DDAA3C449}" type="sibTrans" cxnId="{0635CD5C-1D51-4E44-9357-8584D287E911}">
      <dgm:prSet/>
      <dgm:spPr/>
      <dgm:t>
        <a:bodyPr/>
        <a:lstStyle/>
        <a:p>
          <a:endParaRPr lang="zh-TW" altLang="en-US"/>
        </a:p>
      </dgm:t>
    </dgm:pt>
    <dgm:pt modelId="{BEFEA6B7-9038-48BA-AA85-1432A40FAAC2}">
      <dgm:prSet phldrT="[文字]"/>
      <dgm:spPr/>
      <dgm:t>
        <a:bodyPr/>
        <a:lstStyle/>
        <a:p>
          <a:r>
            <a:rPr lang="en-US"/>
            <a:t>Segmentation</a:t>
          </a:r>
          <a:endParaRPr lang="zh-TW" altLang="en-US"/>
        </a:p>
      </dgm:t>
    </dgm:pt>
    <dgm:pt modelId="{86914BA3-8D19-4030-9BB8-E0A712E39E77}" type="parTrans" cxnId="{BE282BF5-D642-4840-8295-4C3647B44DB8}">
      <dgm:prSet/>
      <dgm:spPr/>
      <dgm:t>
        <a:bodyPr/>
        <a:lstStyle/>
        <a:p>
          <a:endParaRPr lang="zh-TW" altLang="en-US"/>
        </a:p>
      </dgm:t>
    </dgm:pt>
    <dgm:pt modelId="{D0078B5E-E1C3-4D56-A718-61EDCF5DD2FF}" type="sibTrans" cxnId="{BE282BF5-D642-4840-8295-4C3647B44DB8}">
      <dgm:prSet/>
      <dgm:spPr/>
      <dgm:t>
        <a:bodyPr/>
        <a:lstStyle/>
        <a:p>
          <a:endParaRPr lang="zh-TW" altLang="en-US"/>
        </a:p>
      </dgm:t>
    </dgm:pt>
    <dgm:pt modelId="{C7FA3EBF-977B-4AB1-9047-AB06F0EED91F}">
      <dgm:prSet/>
      <dgm:spPr/>
      <dgm:t>
        <a:bodyPr/>
        <a:lstStyle/>
        <a:p>
          <a:r>
            <a:rPr lang="en-US"/>
            <a:t>Ubuntu Linux</a:t>
          </a:r>
          <a:endParaRPr lang="zh-TW" altLang="en-US"/>
        </a:p>
      </dgm:t>
    </dgm:pt>
    <dgm:pt modelId="{58725C36-F04D-434C-B6DF-9A846D11B3B6}" type="parTrans" cxnId="{431498C1-1E6E-4901-8672-6621BC155A0D}">
      <dgm:prSet/>
      <dgm:spPr/>
      <dgm:t>
        <a:bodyPr/>
        <a:lstStyle/>
        <a:p>
          <a:endParaRPr lang="zh-TW" altLang="en-US"/>
        </a:p>
      </dgm:t>
    </dgm:pt>
    <dgm:pt modelId="{0051B04F-A527-4081-9761-D320153D2D8B}" type="sibTrans" cxnId="{431498C1-1E6E-4901-8672-6621BC155A0D}">
      <dgm:prSet/>
      <dgm:spPr/>
      <dgm:t>
        <a:bodyPr/>
        <a:lstStyle/>
        <a:p>
          <a:endParaRPr lang="zh-TW" altLang="en-US"/>
        </a:p>
      </dgm:t>
    </dgm:pt>
    <dgm:pt modelId="{9FD9D028-755F-4431-A4C5-86C98AE3BF0A}">
      <dgm:prSet/>
      <dgm:spPr/>
      <dgm:t>
        <a:bodyPr/>
        <a:lstStyle/>
        <a:p>
          <a:r>
            <a:rPr lang="en-US"/>
            <a:t>Object detection</a:t>
          </a:r>
          <a:endParaRPr lang="zh-TW" altLang="en-US"/>
        </a:p>
      </dgm:t>
    </dgm:pt>
    <dgm:pt modelId="{E4C963DE-E493-4ABC-9748-C228AF189775}" type="parTrans" cxnId="{2BEE0FBD-CB2F-47FC-9E0D-2F7BCD2BFBEC}">
      <dgm:prSet/>
      <dgm:spPr/>
      <dgm:t>
        <a:bodyPr/>
        <a:lstStyle/>
        <a:p>
          <a:endParaRPr lang="zh-TW" altLang="en-US"/>
        </a:p>
      </dgm:t>
    </dgm:pt>
    <dgm:pt modelId="{57572527-4BEF-4975-B65F-8CC63029D9EE}" type="sibTrans" cxnId="{2BEE0FBD-CB2F-47FC-9E0D-2F7BCD2BFBEC}">
      <dgm:prSet/>
      <dgm:spPr/>
      <dgm:t>
        <a:bodyPr/>
        <a:lstStyle/>
        <a:p>
          <a:endParaRPr lang="zh-TW" altLang="en-US"/>
        </a:p>
      </dgm:t>
    </dgm:pt>
    <dgm:pt modelId="{C6AA9474-08ED-4D9E-A921-08821736EF2E}" type="pres">
      <dgm:prSet presAssocID="{9831BBBD-A80D-48C8-A296-D712FEA3559E}" presName="Name0" presStyleCnt="0">
        <dgm:presLayoutVars>
          <dgm:chPref val="1"/>
          <dgm:dir val="rev"/>
          <dgm:animOne val="branch"/>
          <dgm:animLvl val="lvl"/>
          <dgm:resizeHandles/>
        </dgm:presLayoutVars>
      </dgm:prSet>
      <dgm:spPr/>
      <dgm:t>
        <a:bodyPr/>
        <a:lstStyle/>
        <a:p>
          <a:endParaRPr lang="zh-TW" altLang="en-US"/>
        </a:p>
      </dgm:t>
    </dgm:pt>
    <dgm:pt modelId="{C5A175E8-05EC-4528-B56F-B5B7402EDAC5}" type="pres">
      <dgm:prSet presAssocID="{C7FA3EBF-977B-4AB1-9047-AB06F0EED91F}" presName="vertOne" presStyleCnt="0"/>
      <dgm:spPr/>
    </dgm:pt>
    <dgm:pt modelId="{8C9C8667-7D01-43C1-97D4-81F97E3A41F4}" type="pres">
      <dgm:prSet presAssocID="{C7FA3EBF-977B-4AB1-9047-AB06F0EED91F}" presName="txOne" presStyleLbl="node0" presStyleIdx="0" presStyleCnt="1" custLinFactY="214629" custLinFactNeighborX="47" custLinFactNeighborY="300000">
        <dgm:presLayoutVars>
          <dgm:chPref val="3"/>
        </dgm:presLayoutVars>
      </dgm:prSet>
      <dgm:spPr/>
      <dgm:t>
        <a:bodyPr/>
        <a:lstStyle/>
        <a:p>
          <a:endParaRPr lang="zh-TW" altLang="en-US"/>
        </a:p>
      </dgm:t>
    </dgm:pt>
    <dgm:pt modelId="{9786C5F3-B0E1-42EB-BA50-8BC5BB60ABEE}" type="pres">
      <dgm:prSet presAssocID="{C7FA3EBF-977B-4AB1-9047-AB06F0EED91F}" presName="parTransOne" presStyleCnt="0"/>
      <dgm:spPr/>
    </dgm:pt>
    <dgm:pt modelId="{1C24A99E-24E9-49AE-8D3E-45DBF984F661}" type="pres">
      <dgm:prSet presAssocID="{C7FA3EBF-977B-4AB1-9047-AB06F0EED91F}" presName="horzOne" presStyleCnt="0"/>
      <dgm:spPr/>
    </dgm:pt>
    <dgm:pt modelId="{0D796B51-5D2B-40FF-B9D3-947A2ABC449C}" type="pres">
      <dgm:prSet presAssocID="{3DA0620E-29CC-4B8F-BFD5-00458C3F5D55}" presName="vertTwo" presStyleCnt="0"/>
      <dgm:spPr/>
    </dgm:pt>
    <dgm:pt modelId="{0D1F2040-41DD-43EF-B7B7-81DA0B0894BB}" type="pres">
      <dgm:prSet presAssocID="{3DA0620E-29CC-4B8F-BFD5-00458C3F5D55}" presName="txTwo" presStyleLbl="node2" presStyleIdx="0" presStyleCnt="1" custLinFactY="-100000" custLinFactNeighborX="-370" custLinFactNeighborY="-101566">
        <dgm:presLayoutVars>
          <dgm:chPref val="3"/>
        </dgm:presLayoutVars>
      </dgm:prSet>
      <dgm:spPr/>
      <dgm:t>
        <a:bodyPr/>
        <a:lstStyle/>
        <a:p>
          <a:endParaRPr lang="zh-TW" altLang="en-US"/>
        </a:p>
      </dgm:t>
    </dgm:pt>
    <dgm:pt modelId="{3E14AC71-708C-4D5F-A927-3BEAFF3506D1}" type="pres">
      <dgm:prSet presAssocID="{3DA0620E-29CC-4B8F-BFD5-00458C3F5D55}" presName="parTransTwo" presStyleCnt="0"/>
      <dgm:spPr/>
    </dgm:pt>
    <dgm:pt modelId="{9DB92614-D0B5-4AA2-92E3-43EDCC32B3B3}" type="pres">
      <dgm:prSet presAssocID="{3DA0620E-29CC-4B8F-BFD5-00458C3F5D55}" presName="horzTwo" presStyleCnt="0"/>
      <dgm:spPr/>
    </dgm:pt>
    <dgm:pt modelId="{B07ECAF6-73E5-4E12-8C17-AA30B8D5E607}" type="pres">
      <dgm:prSet presAssocID="{0D408F83-FDE1-4EF8-844B-271A6CF9D51B}" presName="vertThree" presStyleCnt="0"/>
      <dgm:spPr/>
    </dgm:pt>
    <dgm:pt modelId="{7243CD25-8E2F-4863-963A-8235E78F1FAE}" type="pres">
      <dgm:prSet presAssocID="{0D408F83-FDE1-4EF8-844B-271A6CF9D51B}" presName="txThree" presStyleLbl="node3" presStyleIdx="0" presStyleCnt="3" custLinFactY="-11065" custLinFactNeighborX="-756" custLinFactNeighborY="-100000">
        <dgm:presLayoutVars>
          <dgm:chPref val="3"/>
        </dgm:presLayoutVars>
      </dgm:prSet>
      <dgm:spPr/>
      <dgm:t>
        <a:bodyPr/>
        <a:lstStyle/>
        <a:p>
          <a:endParaRPr lang="zh-TW" altLang="en-US"/>
        </a:p>
      </dgm:t>
    </dgm:pt>
    <dgm:pt modelId="{AEE3267D-76AB-4A6D-ABE7-2878148118AC}" type="pres">
      <dgm:prSet presAssocID="{0D408F83-FDE1-4EF8-844B-271A6CF9D51B}" presName="horzThree" presStyleCnt="0"/>
      <dgm:spPr/>
    </dgm:pt>
    <dgm:pt modelId="{B964023F-C108-4D96-8D9A-F044550DFFDF}" type="pres">
      <dgm:prSet presAssocID="{2421E387-4592-4A5F-95DA-839DDAA3C449}" presName="sibSpaceThree" presStyleCnt="0"/>
      <dgm:spPr/>
    </dgm:pt>
    <dgm:pt modelId="{1EE3084C-2586-476D-8C69-7BC95CA93FB9}" type="pres">
      <dgm:prSet presAssocID="{BEFEA6B7-9038-48BA-AA85-1432A40FAAC2}" presName="vertThree" presStyleCnt="0"/>
      <dgm:spPr/>
    </dgm:pt>
    <dgm:pt modelId="{B5512C78-4932-4527-AA95-7BEA96A5747A}" type="pres">
      <dgm:prSet presAssocID="{BEFEA6B7-9038-48BA-AA85-1432A40FAAC2}" presName="txThree" presStyleLbl="node3" presStyleIdx="1" presStyleCnt="3" custLinFactY="-10304" custLinFactNeighborX="-96" custLinFactNeighborY="-100000">
        <dgm:presLayoutVars>
          <dgm:chPref val="3"/>
        </dgm:presLayoutVars>
      </dgm:prSet>
      <dgm:spPr/>
      <dgm:t>
        <a:bodyPr/>
        <a:lstStyle/>
        <a:p>
          <a:endParaRPr lang="zh-TW" altLang="en-US"/>
        </a:p>
      </dgm:t>
    </dgm:pt>
    <dgm:pt modelId="{8B3C2CE6-D76A-4935-B158-4E191DF208D8}" type="pres">
      <dgm:prSet presAssocID="{BEFEA6B7-9038-48BA-AA85-1432A40FAAC2}" presName="horzThree" presStyleCnt="0"/>
      <dgm:spPr/>
    </dgm:pt>
    <dgm:pt modelId="{97350BEF-FFCD-49C7-A45D-FA78A3937D94}" type="pres">
      <dgm:prSet presAssocID="{D0078B5E-E1C3-4D56-A718-61EDCF5DD2FF}" presName="sibSpaceThree" presStyleCnt="0"/>
      <dgm:spPr/>
    </dgm:pt>
    <dgm:pt modelId="{B6D29AC0-D62A-49DA-933A-A444F6A41944}" type="pres">
      <dgm:prSet presAssocID="{9FD9D028-755F-4431-A4C5-86C98AE3BF0A}" presName="vertThree" presStyleCnt="0"/>
      <dgm:spPr/>
    </dgm:pt>
    <dgm:pt modelId="{CAEC4110-9D53-40CE-91DF-FEA29913F286}" type="pres">
      <dgm:prSet presAssocID="{9FD9D028-755F-4431-A4C5-86C98AE3BF0A}" presName="txThree" presStyleLbl="node3" presStyleIdx="2" presStyleCnt="3" custLinFactY="-11065" custLinFactNeighborX="-17" custLinFactNeighborY="-100000">
        <dgm:presLayoutVars>
          <dgm:chPref val="3"/>
        </dgm:presLayoutVars>
      </dgm:prSet>
      <dgm:spPr/>
      <dgm:t>
        <a:bodyPr/>
        <a:lstStyle/>
        <a:p>
          <a:endParaRPr lang="zh-TW" altLang="en-US"/>
        </a:p>
      </dgm:t>
    </dgm:pt>
    <dgm:pt modelId="{380B5EC8-DE3C-4F12-ABFF-4ED2AF55A752}" type="pres">
      <dgm:prSet presAssocID="{9FD9D028-755F-4431-A4C5-86C98AE3BF0A}" presName="horzThree" presStyleCnt="0"/>
      <dgm:spPr/>
    </dgm:pt>
  </dgm:ptLst>
  <dgm:cxnLst>
    <dgm:cxn modelId="{39D81A21-9CE2-48B4-A8E8-DCBEC163EEAC}" srcId="{C7FA3EBF-977B-4AB1-9047-AB06F0EED91F}" destId="{3DA0620E-29CC-4B8F-BFD5-00458C3F5D55}" srcOrd="0" destOrd="0" parTransId="{63BFB7B3-D65E-48F9-B582-01CDADD82264}" sibTransId="{8D990DBD-180A-474C-BE68-523839F27097}"/>
    <dgm:cxn modelId="{BE282BF5-D642-4840-8295-4C3647B44DB8}" srcId="{3DA0620E-29CC-4B8F-BFD5-00458C3F5D55}" destId="{BEFEA6B7-9038-48BA-AA85-1432A40FAAC2}" srcOrd="1" destOrd="0" parTransId="{86914BA3-8D19-4030-9BB8-E0A712E39E77}" sibTransId="{D0078B5E-E1C3-4D56-A718-61EDCF5DD2FF}"/>
    <dgm:cxn modelId="{0635CD5C-1D51-4E44-9357-8584D287E911}" srcId="{3DA0620E-29CC-4B8F-BFD5-00458C3F5D55}" destId="{0D408F83-FDE1-4EF8-844B-271A6CF9D51B}" srcOrd="0" destOrd="0" parTransId="{7773146C-64DC-433D-9712-D3F52B181699}" sibTransId="{2421E387-4592-4A5F-95DA-839DDAA3C449}"/>
    <dgm:cxn modelId="{5D091B8A-597E-441B-977B-8F63927DFC6E}" type="presOf" srcId="{3DA0620E-29CC-4B8F-BFD5-00458C3F5D55}" destId="{0D1F2040-41DD-43EF-B7B7-81DA0B0894BB}" srcOrd="0" destOrd="0" presId="urn:microsoft.com/office/officeart/2005/8/layout/hierarchy4"/>
    <dgm:cxn modelId="{3CB8EB15-9ECF-466F-AA7D-5CA2CA912FF5}" type="presOf" srcId="{C7FA3EBF-977B-4AB1-9047-AB06F0EED91F}" destId="{8C9C8667-7D01-43C1-97D4-81F97E3A41F4}" srcOrd="0" destOrd="0" presId="urn:microsoft.com/office/officeart/2005/8/layout/hierarchy4"/>
    <dgm:cxn modelId="{C9E72F4E-B19A-4CBC-AB06-FD1BC1C20C3D}" type="presOf" srcId="{9831BBBD-A80D-48C8-A296-D712FEA3559E}" destId="{C6AA9474-08ED-4D9E-A921-08821736EF2E}" srcOrd="0" destOrd="0" presId="urn:microsoft.com/office/officeart/2005/8/layout/hierarchy4"/>
    <dgm:cxn modelId="{ACE4CCAF-B587-4278-B710-9919CD9C68EB}" type="presOf" srcId="{9FD9D028-755F-4431-A4C5-86C98AE3BF0A}" destId="{CAEC4110-9D53-40CE-91DF-FEA29913F286}" srcOrd="0" destOrd="0" presId="urn:microsoft.com/office/officeart/2005/8/layout/hierarchy4"/>
    <dgm:cxn modelId="{431498C1-1E6E-4901-8672-6621BC155A0D}" srcId="{9831BBBD-A80D-48C8-A296-D712FEA3559E}" destId="{C7FA3EBF-977B-4AB1-9047-AB06F0EED91F}" srcOrd="0" destOrd="0" parTransId="{58725C36-F04D-434C-B6DF-9A846D11B3B6}" sibTransId="{0051B04F-A527-4081-9761-D320153D2D8B}"/>
    <dgm:cxn modelId="{2BEE0FBD-CB2F-47FC-9E0D-2F7BCD2BFBEC}" srcId="{3DA0620E-29CC-4B8F-BFD5-00458C3F5D55}" destId="{9FD9D028-755F-4431-A4C5-86C98AE3BF0A}" srcOrd="2" destOrd="0" parTransId="{E4C963DE-E493-4ABC-9748-C228AF189775}" sibTransId="{57572527-4BEF-4975-B65F-8CC63029D9EE}"/>
    <dgm:cxn modelId="{058C9574-18F5-4180-830E-1FBFEFEFA06D}" type="presOf" srcId="{0D408F83-FDE1-4EF8-844B-271A6CF9D51B}" destId="{7243CD25-8E2F-4863-963A-8235E78F1FAE}" srcOrd="0" destOrd="0" presId="urn:microsoft.com/office/officeart/2005/8/layout/hierarchy4"/>
    <dgm:cxn modelId="{B49713E1-7254-4E85-9DC9-4CEDE42FAAA9}" type="presOf" srcId="{BEFEA6B7-9038-48BA-AA85-1432A40FAAC2}" destId="{B5512C78-4932-4527-AA95-7BEA96A5747A}" srcOrd="0" destOrd="0" presId="urn:microsoft.com/office/officeart/2005/8/layout/hierarchy4"/>
    <dgm:cxn modelId="{576706CF-EFAD-4D5F-B878-900FC27E3A00}" type="presParOf" srcId="{C6AA9474-08ED-4D9E-A921-08821736EF2E}" destId="{C5A175E8-05EC-4528-B56F-B5B7402EDAC5}" srcOrd="0" destOrd="0" presId="urn:microsoft.com/office/officeart/2005/8/layout/hierarchy4"/>
    <dgm:cxn modelId="{898F9E65-C1B8-4758-9DE4-995B4DC446CE}" type="presParOf" srcId="{C5A175E8-05EC-4528-B56F-B5B7402EDAC5}" destId="{8C9C8667-7D01-43C1-97D4-81F97E3A41F4}" srcOrd="0" destOrd="0" presId="urn:microsoft.com/office/officeart/2005/8/layout/hierarchy4"/>
    <dgm:cxn modelId="{99757717-C966-498F-ADAE-633EFA22FC5B}" type="presParOf" srcId="{C5A175E8-05EC-4528-B56F-B5B7402EDAC5}" destId="{9786C5F3-B0E1-42EB-BA50-8BC5BB60ABEE}" srcOrd="1" destOrd="0" presId="urn:microsoft.com/office/officeart/2005/8/layout/hierarchy4"/>
    <dgm:cxn modelId="{89E6C123-4DD4-466E-B53A-676303380541}" type="presParOf" srcId="{C5A175E8-05EC-4528-B56F-B5B7402EDAC5}" destId="{1C24A99E-24E9-49AE-8D3E-45DBF984F661}" srcOrd="2" destOrd="0" presId="urn:microsoft.com/office/officeart/2005/8/layout/hierarchy4"/>
    <dgm:cxn modelId="{0F200C45-4C4C-402F-A4F5-4A5065CF6D81}" type="presParOf" srcId="{1C24A99E-24E9-49AE-8D3E-45DBF984F661}" destId="{0D796B51-5D2B-40FF-B9D3-947A2ABC449C}" srcOrd="0" destOrd="0" presId="urn:microsoft.com/office/officeart/2005/8/layout/hierarchy4"/>
    <dgm:cxn modelId="{30FF945F-30B9-4C03-B28F-15B7B829C0E3}" type="presParOf" srcId="{0D796B51-5D2B-40FF-B9D3-947A2ABC449C}" destId="{0D1F2040-41DD-43EF-B7B7-81DA0B0894BB}" srcOrd="0" destOrd="0" presId="urn:microsoft.com/office/officeart/2005/8/layout/hierarchy4"/>
    <dgm:cxn modelId="{673B4C60-0340-4ED0-B5DF-EEB3A82BF8AE}" type="presParOf" srcId="{0D796B51-5D2B-40FF-B9D3-947A2ABC449C}" destId="{3E14AC71-708C-4D5F-A927-3BEAFF3506D1}" srcOrd="1" destOrd="0" presId="urn:microsoft.com/office/officeart/2005/8/layout/hierarchy4"/>
    <dgm:cxn modelId="{27FCDE91-B4BE-42D3-92C5-10667D0A4D46}" type="presParOf" srcId="{0D796B51-5D2B-40FF-B9D3-947A2ABC449C}" destId="{9DB92614-D0B5-4AA2-92E3-43EDCC32B3B3}" srcOrd="2" destOrd="0" presId="urn:microsoft.com/office/officeart/2005/8/layout/hierarchy4"/>
    <dgm:cxn modelId="{FB73B33C-CA5A-42BD-B897-319B1CFD6C3B}" type="presParOf" srcId="{9DB92614-D0B5-4AA2-92E3-43EDCC32B3B3}" destId="{B07ECAF6-73E5-4E12-8C17-AA30B8D5E607}" srcOrd="0" destOrd="0" presId="urn:microsoft.com/office/officeart/2005/8/layout/hierarchy4"/>
    <dgm:cxn modelId="{B3859964-E292-4D32-ADD2-6BC535DF580F}" type="presParOf" srcId="{B07ECAF6-73E5-4E12-8C17-AA30B8D5E607}" destId="{7243CD25-8E2F-4863-963A-8235E78F1FAE}" srcOrd="0" destOrd="0" presId="urn:microsoft.com/office/officeart/2005/8/layout/hierarchy4"/>
    <dgm:cxn modelId="{7B1351A5-5D99-46B3-984B-1AE74F958BB4}" type="presParOf" srcId="{B07ECAF6-73E5-4E12-8C17-AA30B8D5E607}" destId="{AEE3267D-76AB-4A6D-ABE7-2878148118AC}" srcOrd="1" destOrd="0" presId="urn:microsoft.com/office/officeart/2005/8/layout/hierarchy4"/>
    <dgm:cxn modelId="{482B8C54-D0E5-41C6-B3D5-B77D7FCEF22A}" type="presParOf" srcId="{9DB92614-D0B5-4AA2-92E3-43EDCC32B3B3}" destId="{B964023F-C108-4D96-8D9A-F044550DFFDF}" srcOrd="1" destOrd="0" presId="urn:microsoft.com/office/officeart/2005/8/layout/hierarchy4"/>
    <dgm:cxn modelId="{852B3117-57A8-49EE-9AAF-EC465BD39247}" type="presParOf" srcId="{9DB92614-D0B5-4AA2-92E3-43EDCC32B3B3}" destId="{1EE3084C-2586-476D-8C69-7BC95CA93FB9}" srcOrd="2" destOrd="0" presId="urn:microsoft.com/office/officeart/2005/8/layout/hierarchy4"/>
    <dgm:cxn modelId="{C47679EA-B3EC-43C6-9DE6-2B6039667AB3}" type="presParOf" srcId="{1EE3084C-2586-476D-8C69-7BC95CA93FB9}" destId="{B5512C78-4932-4527-AA95-7BEA96A5747A}" srcOrd="0" destOrd="0" presId="urn:microsoft.com/office/officeart/2005/8/layout/hierarchy4"/>
    <dgm:cxn modelId="{A30E6871-6383-4A9B-8B7C-2650F1171FE0}" type="presParOf" srcId="{1EE3084C-2586-476D-8C69-7BC95CA93FB9}" destId="{8B3C2CE6-D76A-4935-B158-4E191DF208D8}" srcOrd="1" destOrd="0" presId="urn:microsoft.com/office/officeart/2005/8/layout/hierarchy4"/>
    <dgm:cxn modelId="{D9381A9E-6796-43F3-936A-8A1F8A6AA50A}" type="presParOf" srcId="{9DB92614-D0B5-4AA2-92E3-43EDCC32B3B3}" destId="{97350BEF-FFCD-49C7-A45D-FA78A3937D94}" srcOrd="3" destOrd="0" presId="urn:microsoft.com/office/officeart/2005/8/layout/hierarchy4"/>
    <dgm:cxn modelId="{68503141-38F3-4031-A23B-3760FAFAD864}" type="presParOf" srcId="{9DB92614-D0B5-4AA2-92E3-43EDCC32B3B3}" destId="{B6D29AC0-D62A-49DA-933A-A444F6A41944}" srcOrd="4" destOrd="0" presId="urn:microsoft.com/office/officeart/2005/8/layout/hierarchy4"/>
    <dgm:cxn modelId="{B38D4CE0-F5ED-4530-A3E6-EFE1839C817F}" type="presParOf" srcId="{B6D29AC0-D62A-49DA-933A-A444F6A41944}" destId="{CAEC4110-9D53-40CE-91DF-FEA29913F286}" srcOrd="0" destOrd="0" presId="urn:microsoft.com/office/officeart/2005/8/layout/hierarchy4"/>
    <dgm:cxn modelId="{845C8681-DE30-4448-9112-AF4F8273828F}" type="presParOf" srcId="{B6D29AC0-D62A-49DA-933A-A444F6A41944}" destId="{380B5EC8-DE3C-4F12-ABFF-4ED2AF55A752}" srcOrd="1" destOrd="0" presId="urn:microsoft.com/office/officeart/2005/8/layout/hierarchy4"/>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071AFC0-B7D0-4C0D-B019-BFE06BECE447}"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zh-TW" altLang="en-US"/>
        </a:p>
      </dgm:t>
    </dgm:pt>
    <dgm:pt modelId="{769902FD-D694-43D7-A29A-18D641F10245}">
      <dgm:prSet phldrT="[文字]" custT="1"/>
      <dgm:spPr/>
      <dgm:t>
        <a:bodyPr/>
        <a:lstStyle/>
        <a:p>
          <a:pPr algn="ctr"/>
          <a:r>
            <a:rPr lang="zh-TW" altLang="en-US" sz="1400">
              <a:latin typeface="標楷體" panose="03000509000000000000" pitchFamily="65" charset="-120"/>
              <a:ea typeface="標楷體" panose="03000509000000000000" pitchFamily="65" charset="-120"/>
            </a:rPr>
            <a:t>負責人</a:t>
          </a:r>
        </a:p>
      </dgm:t>
    </dgm:pt>
    <dgm:pt modelId="{F9C07352-3DBE-4DF0-ABEF-7BF72FA2A5B0}" type="parTrans" cxnId="{D263DA4B-3B21-4B77-83DE-8971C0CB4D64}">
      <dgm:prSet/>
      <dgm:spPr/>
      <dgm:t>
        <a:bodyPr/>
        <a:lstStyle/>
        <a:p>
          <a:pPr algn="ctr"/>
          <a:endParaRPr lang="zh-TW" altLang="en-US"/>
        </a:p>
      </dgm:t>
    </dgm:pt>
    <dgm:pt modelId="{D1EA4219-57E3-4B1F-9F09-B27549F3316B}" type="sibTrans" cxnId="{D263DA4B-3B21-4B77-83DE-8971C0CB4D64}">
      <dgm:prSet custT="1"/>
      <dgm:spPr/>
      <dgm:t>
        <a:bodyPr/>
        <a:lstStyle/>
        <a:p>
          <a:pPr algn="ctr"/>
          <a:r>
            <a:rPr lang="zh-TW" altLang="en-US" sz="1400">
              <a:latin typeface="標楷體" panose="03000509000000000000" pitchFamily="65" charset="-120"/>
              <a:ea typeface="標楷體" panose="03000509000000000000" pitchFamily="65" charset="-120"/>
            </a:rPr>
            <a:t>王仁傑</a:t>
          </a:r>
        </a:p>
      </dgm:t>
    </dgm:pt>
    <dgm:pt modelId="{C50DB0E5-AAF7-4D20-8954-FA89FC3B4C9C}">
      <dgm:prSet phldrT="[文字]"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內部稽核</a:t>
          </a:r>
          <a:endParaRPr lang="en-US" altLang="zh-TW" sz="1400">
            <a:latin typeface="標楷體" panose="03000509000000000000" pitchFamily="65" charset="-120"/>
            <a:ea typeface="標楷體" panose="03000509000000000000" pitchFamily="65" charset="-120"/>
          </a:endParaRPr>
        </a:p>
      </dgm:t>
    </dgm:pt>
    <dgm:pt modelId="{5C678731-4C55-4BDB-9514-8B091ECC40C3}" type="parTrans" cxnId="{BF17B275-2260-4670-A4B0-3C7915A3030F}">
      <dgm:prSet/>
      <dgm:spPr/>
      <dgm:t>
        <a:bodyPr/>
        <a:lstStyle/>
        <a:p>
          <a:pPr algn="ctr"/>
          <a:endParaRPr lang="zh-TW" altLang="en-US"/>
        </a:p>
      </dgm:t>
    </dgm:pt>
    <dgm:pt modelId="{C2A54572-94E9-4D10-ABB5-18959164B59B}" type="sibTrans" cxnId="{BF17B275-2260-4670-A4B0-3C7915A3030F}">
      <dgm:prSet phldrT="[文字]" custT="1"/>
      <dgm:spPr/>
      <dgm:t>
        <a:bodyPr/>
        <a:lstStyle/>
        <a:p>
          <a:pPr algn="ctr"/>
          <a:r>
            <a:rPr lang="zh-TW" altLang="en-US" sz="1400">
              <a:latin typeface="標楷體" panose="03000509000000000000" pitchFamily="65" charset="-120"/>
              <a:ea typeface="標楷體" panose="03000509000000000000" pitchFamily="65" charset="-120"/>
            </a:rPr>
            <a:t>傅舜琦</a:t>
          </a:r>
        </a:p>
      </dgm:t>
    </dgm:pt>
    <dgm:pt modelId="{D94C89AB-94F1-4A65-BE11-C74A0188A72A}">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供應商品管理</a:t>
          </a:r>
        </a:p>
      </dgm:t>
    </dgm:pt>
    <dgm:pt modelId="{FB93BEF0-C24E-475F-BE55-735BE71AE7CF}" type="parTrans" cxnId="{243E0F52-5BA6-4CB1-B2C5-DA5DB876CB1E}">
      <dgm:prSet/>
      <dgm:spPr/>
      <dgm:t>
        <a:bodyPr/>
        <a:lstStyle/>
        <a:p>
          <a:pPr algn="ctr"/>
          <a:endParaRPr lang="zh-TW" altLang="en-US"/>
        </a:p>
      </dgm:t>
    </dgm:pt>
    <dgm:pt modelId="{76C24A01-5829-40E1-B82D-7B38B638901B}" type="sibTrans" cxnId="{243E0F52-5BA6-4CB1-B2C5-DA5DB876CB1E}">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王仁傑</a:t>
          </a:r>
        </a:p>
      </dgm:t>
    </dgm:pt>
    <dgm:pt modelId="{19BCAC09-3A2C-475C-8A4F-6C3C6D6D3F54}">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服務性商品管理</a:t>
          </a:r>
        </a:p>
      </dgm:t>
    </dgm:pt>
    <dgm:pt modelId="{13E6CE1C-0BF3-4876-9FFA-42E8C603B4F0}" type="parTrans" cxnId="{12C3B4F8-720E-4E9D-86A7-5BD8EFA14C8A}">
      <dgm:prSet/>
      <dgm:spPr/>
      <dgm:t>
        <a:bodyPr/>
        <a:lstStyle/>
        <a:p>
          <a:pPr algn="ctr"/>
          <a:endParaRPr lang="zh-TW" altLang="en-US"/>
        </a:p>
      </dgm:t>
    </dgm:pt>
    <dgm:pt modelId="{A609EBE5-F1A3-4D6F-9557-40FCFBE410B2}" type="sibTrans" cxnId="{12C3B4F8-720E-4E9D-86A7-5BD8EFA14C8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關智峯</a:t>
          </a:r>
        </a:p>
      </dgm:t>
    </dgm:pt>
    <dgm:pt modelId="{B3253DAD-6163-4DE6-9411-72887CC09D88}">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風險管理</a:t>
          </a:r>
        </a:p>
      </dgm:t>
    </dgm:pt>
    <dgm:pt modelId="{26039450-7FF7-4689-999A-347F5DB0B42A}" type="sibTrans" cxnId="{01BBD780-E679-4179-9745-A0C5F681EE0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王嬿涵</a:t>
          </a:r>
        </a:p>
      </dgm:t>
    </dgm:pt>
    <dgm:pt modelId="{3DF93F5E-59B5-45AE-892E-127ED6CEF6D8}" type="parTrans" cxnId="{01BBD780-E679-4179-9745-A0C5F681EE0A}">
      <dgm:prSet/>
      <dgm:spPr/>
      <dgm:t>
        <a:bodyPr/>
        <a:lstStyle/>
        <a:p>
          <a:pPr algn="ctr"/>
          <a:endParaRPr lang="zh-TW" altLang="en-US"/>
        </a:p>
      </dgm:t>
    </dgm:pt>
    <dgm:pt modelId="{78C7558A-A12B-43E4-A1E5-8EE4A6366E75}" type="pres">
      <dgm:prSet presAssocID="{5071AFC0-B7D0-4C0D-B019-BFE06BECE447}" presName="hierChild1" presStyleCnt="0">
        <dgm:presLayoutVars>
          <dgm:orgChart val="1"/>
          <dgm:chPref val="1"/>
          <dgm:dir/>
          <dgm:animOne val="branch"/>
          <dgm:animLvl val="lvl"/>
          <dgm:resizeHandles/>
        </dgm:presLayoutVars>
      </dgm:prSet>
      <dgm:spPr/>
      <dgm:t>
        <a:bodyPr/>
        <a:lstStyle/>
        <a:p>
          <a:endParaRPr lang="zh-TW" altLang="en-US"/>
        </a:p>
      </dgm:t>
    </dgm:pt>
    <dgm:pt modelId="{65C86FF3-6F42-40FA-A67E-E4AAF3EC7F9F}" type="pres">
      <dgm:prSet presAssocID="{769902FD-D694-43D7-A29A-18D641F10245}" presName="hierRoot1" presStyleCnt="0">
        <dgm:presLayoutVars>
          <dgm:hierBranch val="init"/>
        </dgm:presLayoutVars>
      </dgm:prSet>
      <dgm:spPr/>
    </dgm:pt>
    <dgm:pt modelId="{5AE32A82-C527-44EF-8C33-6ED5262DEA1E}" type="pres">
      <dgm:prSet presAssocID="{769902FD-D694-43D7-A29A-18D641F10245}" presName="rootComposite1" presStyleCnt="0"/>
      <dgm:spPr/>
    </dgm:pt>
    <dgm:pt modelId="{F92536F2-77B5-43CE-93DC-F0EF6A705A48}" type="pres">
      <dgm:prSet presAssocID="{769902FD-D694-43D7-A29A-18D641F10245}" presName="rootText1" presStyleLbl="node0" presStyleIdx="0" presStyleCnt="1" custScaleY="109499">
        <dgm:presLayoutVars>
          <dgm:chMax/>
          <dgm:chPref val="3"/>
        </dgm:presLayoutVars>
      </dgm:prSet>
      <dgm:spPr/>
      <dgm:t>
        <a:bodyPr/>
        <a:lstStyle/>
        <a:p>
          <a:endParaRPr lang="zh-TW" altLang="en-US"/>
        </a:p>
      </dgm:t>
    </dgm:pt>
    <dgm:pt modelId="{6E683CCA-2E15-43A8-B12A-A5B5413FF43F}" type="pres">
      <dgm:prSet presAssocID="{769902FD-D694-43D7-A29A-18D641F10245}" presName="titleText1" presStyleLbl="fgAcc0" presStyleIdx="0" presStyleCnt="1" custScaleY="133330">
        <dgm:presLayoutVars>
          <dgm:chMax val="0"/>
          <dgm:chPref val="0"/>
        </dgm:presLayoutVars>
      </dgm:prSet>
      <dgm:spPr/>
      <dgm:t>
        <a:bodyPr/>
        <a:lstStyle/>
        <a:p>
          <a:endParaRPr lang="zh-TW" altLang="en-US"/>
        </a:p>
      </dgm:t>
    </dgm:pt>
    <dgm:pt modelId="{55526C33-21F8-4028-AC13-433426697976}" type="pres">
      <dgm:prSet presAssocID="{769902FD-D694-43D7-A29A-18D641F10245}" presName="rootConnector1" presStyleLbl="node1" presStyleIdx="0" presStyleCnt="4"/>
      <dgm:spPr/>
      <dgm:t>
        <a:bodyPr/>
        <a:lstStyle/>
        <a:p>
          <a:endParaRPr lang="zh-TW" altLang="en-US"/>
        </a:p>
      </dgm:t>
    </dgm:pt>
    <dgm:pt modelId="{41D1BC19-CA1E-4493-B419-B9EF7BB025CE}" type="pres">
      <dgm:prSet presAssocID="{769902FD-D694-43D7-A29A-18D641F10245}" presName="hierChild2" presStyleCnt="0"/>
      <dgm:spPr/>
    </dgm:pt>
    <dgm:pt modelId="{F3261557-9571-4B2C-A342-4C135F25A88B}" type="pres">
      <dgm:prSet presAssocID="{5C678731-4C55-4BDB-9514-8B091ECC40C3}" presName="Name37" presStyleLbl="parChTrans1D2" presStyleIdx="0" presStyleCnt="1"/>
      <dgm:spPr/>
      <dgm:t>
        <a:bodyPr/>
        <a:lstStyle/>
        <a:p>
          <a:endParaRPr lang="zh-TW" altLang="en-US"/>
        </a:p>
      </dgm:t>
    </dgm:pt>
    <dgm:pt modelId="{45506E0F-7A00-4D93-9720-2BA121EAD1F3}" type="pres">
      <dgm:prSet presAssocID="{C50DB0E5-AAF7-4D20-8954-FA89FC3B4C9C}" presName="hierRoot2" presStyleCnt="0">
        <dgm:presLayoutVars>
          <dgm:hierBranch val="init"/>
        </dgm:presLayoutVars>
      </dgm:prSet>
      <dgm:spPr/>
    </dgm:pt>
    <dgm:pt modelId="{F013F262-84E2-444D-A9FB-981509267863}" type="pres">
      <dgm:prSet presAssocID="{C50DB0E5-AAF7-4D20-8954-FA89FC3B4C9C}" presName="rootComposite" presStyleCnt="0"/>
      <dgm:spPr/>
    </dgm:pt>
    <dgm:pt modelId="{B51D778B-1994-43A2-835B-861CC569ED97}" type="pres">
      <dgm:prSet presAssocID="{C50DB0E5-AAF7-4D20-8954-FA89FC3B4C9C}" presName="rootText" presStyleLbl="node1" presStyleIdx="0" presStyleCnt="4" custScaleY="101313" custLinFactNeighborX="1779" custLinFactNeighborY="-25191">
        <dgm:presLayoutVars>
          <dgm:chMax/>
          <dgm:chPref val="3"/>
        </dgm:presLayoutVars>
      </dgm:prSet>
      <dgm:spPr/>
      <dgm:t>
        <a:bodyPr/>
        <a:lstStyle/>
        <a:p>
          <a:endParaRPr lang="zh-TW" altLang="en-US"/>
        </a:p>
      </dgm:t>
    </dgm:pt>
    <dgm:pt modelId="{416A62E0-4B18-40D8-8200-7B2A28F644A1}" type="pres">
      <dgm:prSet presAssocID="{C50DB0E5-AAF7-4D20-8954-FA89FC3B4C9C}" presName="titleText2" presStyleLbl="fgAcc1" presStyleIdx="0" presStyleCnt="4" custScaleY="130644" custLinFactNeighborX="10034" custLinFactNeighborY="-48835">
        <dgm:presLayoutVars>
          <dgm:chMax val="0"/>
          <dgm:chPref val="0"/>
        </dgm:presLayoutVars>
      </dgm:prSet>
      <dgm:spPr/>
      <dgm:t>
        <a:bodyPr/>
        <a:lstStyle/>
        <a:p>
          <a:endParaRPr lang="zh-TW" altLang="en-US"/>
        </a:p>
      </dgm:t>
    </dgm:pt>
    <dgm:pt modelId="{497CF30E-583A-43F0-A57D-CB13CA94ABF1}" type="pres">
      <dgm:prSet presAssocID="{C50DB0E5-AAF7-4D20-8954-FA89FC3B4C9C}" presName="rootConnector" presStyleLbl="node2" presStyleIdx="0" presStyleCnt="0"/>
      <dgm:spPr/>
      <dgm:t>
        <a:bodyPr/>
        <a:lstStyle/>
        <a:p>
          <a:endParaRPr lang="zh-TW" altLang="en-US"/>
        </a:p>
      </dgm:t>
    </dgm:pt>
    <dgm:pt modelId="{BFA2DE7E-22A5-45CB-874A-533329FC4841}" type="pres">
      <dgm:prSet presAssocID="{C50DB0E5-AAF7-4D20-8954-FA89FC3B4C9C}" presName="hierChild4" presStyleCnt="0"/>
      <dgm:spPr/>
    </dgm:pt>
    <dgm:pt modelId="{8815FDAB-8D6D-4A6B-9CEC-532C5364FDA6}" type="pres">
      <dgm:prSet presAssocID="{FB93BEF0-C24E-475F-BE55-735BE71AE7CF}" presName="Name37" presStyleLbl="parChTrans1D3" presStyleIdx="0" presStyleCnt="3"/>
      <dgm:spPr/>
      <dgm:t>
        <a:bodyPr/>
        <a:lstStyle/>
        <a:p>
          <a:endParaRPr lang="zh-TW" altLang="en-US"/>
        </a:p>
      </dgm:t>
    </dgm:pt>
    <dgm:pt modelId="{EBC02CD4-9711-4F0D-98EF-A93F573C1DEE}" type="pres">
      <dgm:prSet presAssocID="{D94C89AB-94F1-4A65-BE11-C74A0188A72A}" presName="hierRoot2" presStyleCnt="0">
        <dgm:presLayoutVars>
          <dgm:hierBranch val="init"/>
        </dgm:presLayoutVars>
      </dgm:prSet>
      <dgm:spPr/>
    </dgm:pt>
    <dgm:pt modelId="{2B964AB7-64C8-461A-BBAB-85755084BBF2}" type="pres">
      <dgm:prSet presAssocID="{D94C89AB-94F1-4A65-BE11-C74A0188A72A}" presName="rootComposite" presStyleCnt="0"/>
      <dgm:spPr/>
    </dgm:pt>
    <dgm:pt modelId="{729309AD-58B6-4DB0-8093-91987DD2ACD1}" type="pres">
      <dgm:prSet presAssocID="{D94C89AB-94F1-4A65-BE11-C74A0188A72A}" presName="rootText" presStyleLbl="node1" presStyleIdx="1" presStyleCnt="4" custScaleX="126374" custScaleY="96081">
        <dgm:presLayoutVars>
          <dgm:chMax/>
          <dgm:chPref val="3"/>
        </dgm:presLayoutVars>
      </dgm:prSet>
      <dgm:spPr/>
      <dgm:t>
        <a:bodyPr/>
        <a:lstStyle/>
        <a:p>
          <a:endParaRPr lang="zh-TW" altLang="en-US"/>
        </a:p>
      </dgm:t>
    </dgm:pt>
    <dgm:pt modelId="{BD87F520-1DE1-4EE4-A40A-2F38C6728CE6}" type="pres">
      <dgm:prSet presAssocID="{D94C89AB-94F1-4A65-BE11-C74A0188A72A}" presName="titleText2" presStyleLbl="fgAcc1" presStyleIdx="1" presStyleCnt="4" custScaleY="125830" custLinFactNeighborX="12116" custLinFactNeighborY="33043">
        <dgm:presLayoutVars>
          <dgm:chMax val="0"/>
          <dgm:chPref val="0"/>
        </dgm:presLayoutVars>
      </dgm:prSet>
      <dgm:spPr/>
      <dgm:t>
        <a:bodyPr/>
        <a:lstStyle/>
        <a:p>
          <a:endParaRPr lang="zh-TW" altLang="en-US"/>
        </a:p>
      </dgm:t>
    </dgm:pt>
    <dgm:pt modelId="{2ABB8D34-FF4C-420A-9187-99CE93D0E936}" type="pres">
      <dgm:prSet presAssocID="{D94C89AB-94F1-4A65-BE11-C74A0188A72A}" presName="rootConnector" presStyleLbl="node3" presStyleIdx="0" presStyleCnt="0"/>
      <dgm:spPr/>
      <dgm:t>
        <a:bodyPr/>
        <a:lstStyle/>
        <a:p>
          <a:endParaRPr lang="zh-TW" altLang="en-US"/>
        </a:p>
      </dgm:t>
    </dgm:pt>
    <dgm:pt modelId="{8C7C1895-D093-48FD-8D82-2628BA73883B}" type="pres">
      <dgm:prSet presAssocID="{D94C89AB-94F1-4A65-BE11-C74A0188A72A}" presName="hierChild4" presStyleCnt="0"/>
      <dgm:spPr/>
    </dgm:pt>
    <dgm:pt modelId="{51C2B24B-62D4-46C0-9C16-799E687BC242}" type="pres">
      <dgm:prSet presAssocID="{D94C89AB-94F1-4A65-BE11-C74A0188A72A}" presName="hierChild5" presStyleCnt="0"/>
      <dgm:spPr/>
    </dgm:pt>
    <dgm:pt modelId="{D392AFC0-DF68-4C03-A0A2-39D2D29FCEAE}" type="pres">
      <dgm:prSet presAssocID="{3DF93F5E-59B5-45AE-892E-127ED6CEF6D8}" presName="Name37" presStyleLbl="parChTrans1D3" presStyleIdx="1" presStyleCnt="3"/>
      <dgm:spPr/>
      <dgm:t>
        <a:bodyPr/>
        <a:lstStyle/>
        <a:p>
          <a:endParaRPr lang="zh-TW" altLang="en-US"/>
        </a:p>
      </dgm:t>
    </dgm:pt>
    <dgm:pt modelId="{5E6B5FAD-22C5-4578-9FE1-DCE16227EACC}" type="pres">
      <dgm:prSet presAssocID="{B3253DAD-6163-4DE6-9411-72887CC09D88}" presName="hierRoot2" presStyleCnt="0">
        <dgm:presLayoutVars>
          <dgm:hierBranch val="init"/>
        </dgm:presLayoutVars>
      </dgm:prSet>
      <dgm:spPr/>
    </dgm:pt>
    <dgm:pt modelId="{61581D5A-1E98-4664-B937-2CD1160A0418}" type="pres">
      <dgm:prSet presAssocID="{B3253DAD-6163-4DE6-9411-72887CC09D88}" presName="rootComposite" presStyleCnt="0"/>
      <dgm:spPr/>
    </dgm:pt>
    <dgm:pt modelId="{31210701-FD42-4B29-AFB1-442119105642}" type="pres">
      <dgm:prSet presAssocID="{B3253DAD-6163-4DE6-9411-72887CC09D88}" presName="rootText" presStyleLbl="node1" presStyleIdx="2" presStyleCnt="4" custScaleY="90396" custLinFactNeighborX="1806">
        <dgm:presLayoutVars>
          <dgm:chMax/>
          <dgm:chPref val="3"/>
        </dgm:presLayoutVars>
      </dgm:prSet>
      <dgm:spPr/>
      <dgm:t>
        <a:bodyPr/>
        <a:lstStyle/>
        <a:p>
          <a:endParaRPr lang="zh-TW" altLang="en-US"/>
        </a:p>
      </dgm:t>
    </dgm:pt>
    <dgm:pt modelId="{8446C339-4342-4C14-B42D-A15F025B0CAE}" type="pres">
      <dgm:prSet presAssocID="{B3253DAD-6163-4DE6-9411-72887CC09D88}" presName="titleText2" presStyleLbl="fgAcc1" presStyleIdx="2" presStyleCnt="4" custScaleY="124420" custLinFactNeighborX="10952" custLinFactNeighborY="10339">
        <dgm:presLayoutVars>
          <dgm:chMax val="0"/>
          <dgm:chPref val="0"/>
        </dgm:presLayoutVars>
      </dgm:prSet>
      <dgm:spPr/>
      <dgm:t>
        <a:bodyPr/>
        <a:lstStyle/>
        <a:p>
          <a:endParaRPr lang="zh-TW" altLang="en-US"/>
        </a:p>
      </dgm:t>
    </dgm:pt>
    <dgm:pt modelId="{3868A2A1-F095-49C7-A29F-AB8638ACA408}" type="pres">
      <dgm:prSet presAssocID="{B3253DAD-6163-4DE6-9411-72887CC09D88}" presName="rootConnector" presStyleLbl="node3" presStyleIdx="0" presStyleCnt="0"/>
      <dgm:spPr/>
      <dgm:t>
        <a:bodyPr/>
        <a:lstStyle/>
        <a:p>
          <a:endParaRPr lang="zh-TW" altLang="en-US"/>
        </a:p>
      </dgm:t>
    </dgm:pt>
    <dgm:pt modelId="{60560E33-428F-481B-B51C-5D4524BC1035}" type="pres">
      <dgm:prSet presAssocID="{B3253DAD-6163-4DE6-9411-72887CC09D88}" presName="hierChild4" presStyleCnt="0"/>
      <dgm:spPr/>
    </dgm:pt>
    <dgm:pt modelId="{C6242044-10B0-42EB-9196-D8085900B577}" type="pres">
      <dgm:prSet presAssocID="{B3253DAD-6163-4DE6-9411-72887CC09D88}" presName="hierChild5" presStyleCnt="0"/>
      <dgm:spPr/>
    </dgm:pt>
    <dgm:pt modelId="{5B444E23-31C2-483E-942F-08E424F01B46}" type="pres">
      <dgm:prSet presAssocID="{13E6CE1C-0BF3-4876-9FFA-42E8C603B4F0}" presName="Name37" presStyleLbl="parChTrans1D3" presStyleIdx="2" presStyleCnt="3"/>
      <dgm:spPr/>
      <dgm:t>
        <a:bodyPr/>
        <a:lstStyle/>
        <a:p>
          <a:endParaRPr lang="zh-TW" altLang="en-US"/>
        </a:p>
      </dgm:t>
    </dgm:pt>
    <dgm:pt modelId="{69119A21-F17B-4742-AF91-B4089AB29AE5}" type="pres">
      <dgm:prSet presAssocID="{19BCAC09-3A2C-475C-8A4F-6C3C6D6D3F54}" presName="hierRoot2" presStyleCnt="0">
        <dgm:presLayoutVars>
          <dgm:hierBranch val="init"/>
        </dgm:presLayoutVars>
      </dgm:prSet>
      <dgm:spPr/>
    </dgm:pt>
    <dgm:pt modelId="{7A430D91-CBC4-484C-89B9-EA6F73524981}" type="pres">
      <dgm:prSet presAssocID="{19BCAC09-3A2C-475C-8A4F-6C3C6D6D3F54}" presName="rootComposite" presStyleCnt="0"/>
      <dgm:spPr/>
    </dgm:pt>
    <dgm:pt modelId="{8B72AF1B-5039-4726-865C-5CCA86D0FC3C}" type="pres">
      <dgm:prSet presAssocID="{19BCAC09-3A2C-475C-8A4F-6C3C6D6D3F54}" presName="rootText" presStyleLbl="node1" presStyleIdx="3" presStyleCnt="4" custScaleX="128128" custScaleY="90396">
        <dgm:presLayoutVars>
          <dgm:chMax/>
          <dgm:chPref val="3"/>
        </dgm:presLayoutVars>
      </dgm:prSet>
      <dgm:spPr/>
      <dgm:t>
        <a:bodyPr/>
        <a:lstStyle/>
        <a:p>
          <a:endParaRPr lang="zh-TW" altLang="en-US"/>
        </a:p>
      </dgm:t>
    </dgm:pt>
    <dgm:pt modelId="{AF0907FA-5127-44C8-858F-76F9EA0355F7}" type="pres">
      <dgm:prSet presAssocID="{19BCAC09-3A2C-475C-8A4F-6C3C6D6D3F54}" presName="titleText2" presStyleLbl="fgAcc1" presStyleIdx="3" presStyleCnt="4" custScaleY="124636" custLinFactNeighborX="9046" custLinFactNeighborY="42635">
        <dgm:presLayoutVars>
          <dgm:chMax val="0"/>
          <dgm:chPref val="0"/>
        </dgm:presLayoutVars>
      </dgm:prSet>
      <dgm:spPr/>
      <dgm:t>
        <a:bodyPr/>
        <a:lstStyle/>
        <a:p>
          <a:endParaRPr lang="zh-TW" altLang="en-US"/>
        </a:p>
      </dgm:t>
    </dgm:pt>
    <dgm:pt modelId="{1D95797B-2A6A-42C0-AC85-1F44BDD5CC3B}" type="pres">
      <dgm:prSet presAssocID="{19BCAC09-3A2C-475C-8A4F-6C3C6D6D3F54}" presName="rootConnector" presStyleLbl="node3" presStyleIdx="0" presStyleCnt="0"/>
      <dgm:spPr/>
      <dgm:t>
        <a:bodyPr/>
        <a:lstStyle/>
        <a:p>
          <a:endParaRPr lang="zh-TW" altLang="en-US"/>
        </a:p>
      </dgm:t>
    </dgm:pt>
    <dgm:pt modelId="{03636605-8B69-4D7B-8653-01BB6425BCC5}" type="pres">
      <dgm:prSet presAssocID="{19BCAC09-3A2C-475C-8A4F-6C3C6D6D3F54}" presName="hierChild4" presStyleCnt="0"/>
      <dgm:spPr/>
    </dgm:pt>
    <dgm:pt modelId="{AF718B9A-B10F-4670-A4D6-8DE97BFAC388}" type="pres">
      <dgm:prSet presAssocID="{19BCAC09-3A2C-475C-8A4F-6C3C6D6D3F54}" presName="hierChild5" presStyleCnt="0"/>
      <dgm:spPr/>
    </dgm:pt>
    <dgm:pt modelId="{98802160-5D00-4397-8FB7-CB3922CCFD27}" type="pres">
      <dgm:prSet presAssocID="{C50DB0E5-AAF7-4D20-8954-FA89FC3B4C9C}" presName="hierChild5" presStyleCnt="0"/>
      <dgm:spPr/>
    </dgm:pt>
    <dgm:pt modelId="{FE828453-799D-495F-9D57-C4F6882EFFD2}" type="pres">
      <dgm:prSet presAssocID="{769902FD-D694-43D7-A29A-18D641F10245}" presName="hierChild3" presStyleCnt="0"/>
      <dgm:spPr/>
    </dgm:pt>
  </dgm:ptLst>
  <dgm:cxnLst>
    <dgm:cxn modelId="{B8F0C167-36DF-461C-8CB6-17DC4D34F193}" type="presOf" srcId="{C50DB0E5-AAF7-4D20-8954-FA89FC3B4C9C}" destId="{B51D778B-1994-43A2-835B-861CC569ED97}" srcOrd="0" destOrd="0" presId="urn:microsoft.com/office/officeart/2008/layout/NameandTitleOrganizationalChart"/>
    <dgm:cxn modelId="{F669A222-7A24-4536-8B73-C61CCC6DFBBE}" type="presOf" srcId="{19BCAC09-3A2C-475C-8A4F-6C3C6D6D3F54}" destId="{8B72AF1B-5039-4726-865C-5CCA86D0FC3C}" srcOrd="0" destOrd="0" presId="urn:microsoft.com/office/officeart/2008/layout/NameandTitleOrganizationalChart"/>
    <dgm:cxn modelId="{FE86F955-6550-4AE8-874B-ABE8841D8A20}" type="presOf" srcId="{B3253DAD-6163-4DE6-9411-72887CC09D88}" destId="{31210701-FD42-4B29-AFB1-442119105642}" srcOrd="0" destOrd="0" presId="urn:microsoft.com/office/officeart/2008/layout/NameandTitleOrganizationalChart"/>
    <dgm:cxn modelId="{72A260C2-38E6-4C1C-8A81-BD0F81D09069}" type="presOf" srcId="{26039450-7FF7-4689-999A-347F5DB0B42A}" destId="{8446C339-4342-4C14-B42D-A15F025B0CAE}" srcOrd="0" destOrd="0" presId="urn:microsoft.com/office/officeart/2008/layout/NameandTitleOrganizationalChart"/>
    <dgm:cxn modelId="{7B19B1CB-9D30-4B58-B272-916C7D619E33}" type="presOf" srcId="{5071AFC0-B7D0-4C0D-B019-BFE06BECE447}" destId="{78C7558A-A12B-43E4-A1E5-8EE4A6366E75}" srcOrd="0" destOrd="0" presId="urn:microsoft.com/office/officeart/2008/layout/NameandTitleOrganizationalChart"/>
    <dgm:cxn modelId="{12C3B4F8-720E-4E9D-86A7-5BD8EFA14C8A}" srcId="{C50DB0E5-AAF7-4D20-8954-FA89FC3B4C9C}" destId="{19BCAC09-3A2C-475C-8A4F-6C3C6D6D3F54}" srcOrd="2" destOrd="0" parTransId="{13E6CE1C-0BF3-4876-9FFA-42E8C603B4F0}" sibTransId="{A609EBE5-F1A3-4D6F-9557-40FCFBE410B2}"/>
    <dgm:cxn modelId="{407C2AE9-D67B-4769-B3FE-F310C135DF09}" type="presOf" srcId="{13E6CE1C-0BF3-4876-9FFA-42E8C603B4F0}" destId="{5B444E23-31C2-483E-942F-08E424F01B46}" srcOrd="0" destOrd="0" presId="urn:microsoft.com/office/officeart/2008/layout/NameandTitleOrganizationalChart"/>
    <dgm:cxn modelId="{B1ACD733-5620-46F1-9DF1-CD35775BD29B}" type="presOf" srcId="{76C24A01-5829-40E1-B82D-7B38B638901B}" destId="{BD87F520-1DE1-4EE4-A40A-2F38C6728CE6}" srcOrd="0" destOrd="0" presId="urn:microsoft.com/office/officeart/2008/layout/NameandTitleOrganizationalChart"/>
    <dgm:cxn modelId="{774E84B4-1EDE-4AE3-A9E0-F671E541E9B2}" type="presOf" srcId="{C2A54572-94E9-4D10-ABB5-18959164B59B}" destId="{416A62E0-4B18-40D8-8200-7B2A28F644A1}" srcOrd="0" destOrd="0" presId="urn:microsoft.com/office/officeart/2008/layout/NameandTitleOrganizationalChart"/>
    <dgm:cxn modelId="{3C45DB7E-3977-402B-B3FF-983D6B6FC0D0}" type="presOf" srcId="{769902FD-D694-43D7-A29A-18D641F10245}" destId="{F92536F2-77B5-43CE-93DC-F0EF6A705A48}" srcOrd="0" destOrd="0" presId="urn:microsoft.com/office/officeart/2008/layout/NameandTitleOrganizationalChart"/>
    <dgm:cxn modelId="{D627B02C-5AE0-467A-BBC8-E30FE54FC71D}" type="presOf" srcId="{D94C89AB-94F1-4A65-BE11-C74A0188A72A}" destId="{2ABB8D34-FF4C-420A-9187-99CE93D0E936}" srcOrd="1" destOrd="0" presId="urn:microsoft.com/office/officeart/2008/layout/NameandTitleOrganizationalChart"/>
    <dgm:cxn modelId="{0DD65702-28B4-455D-A296-5AF16A11E0F1}" type="presOf" srcId="{D94C89AB-94F1-4A65-BE11-C74A0188A72A}" destId="{729309AD-58B6-4DB0-8093-91987DD2ACD1}" srcOrd="0" destOrd="0" presId="urn:microsoft.com/office/officeart/2008/layout/NameandTitleOrganizationalChart"/>
    <dgm:cxn modelId="{911DA1B2-5D6F-45AF-88B5-B8FABDFDF75A}" type="presOf" srcId="{19BCAC09-3A2C-475C-8A4F-6C3C6D6D3F54}" destId="{1D95797B-2A6A-42C0-AC85-1F44BDD5CC3B}" srcOrd="1" destOrd="0" presId="urn:microsoft.com/office/officeart/2008/layout/NameandTitleOrganizationalChart"/>
    <dgm:cxn modelId="{243E0F52-5BA6-4CB1-B2C5-DA5DB876CB1E}" srcId="{C50DB0E5-AAF7-4D20-8954-FA89FC3B4C9C}" destId="{D94C89AB-94F1-4A65-BE11-C74A0188A72A}" srcOrd="0" destOrd="0" parTransId="{FB93BEF0-C24E-475F-BE55-735BE71AE7CF}" sibTransId="{76C24A01-5829-40E1-B82D-7B38B638901B}"/>
    <dgm:cxn modelId="{FCA2FCFA-4C1C-46C9-A417-6293F13BB947}" type="presOf" srcId="{C50DB0E5-AAF7-4D20-8954-FA89FC3B4C9C}" destId="{497CF30E-583A-43F0-A57D-CB13CA94ABF1}" srcOrd="1" destOrd="0" presId="urn:microsoft.com/office/officeart/2008/layout/NameandTitleOrganizationalChart"/>
    <dgm:cxn modelId="{446FBB23-8028-4F98-9EBF-A15F7EAE72F6}" type="presOf" srcId="{A609EBE5-F1A3-4D6F-9557-40FCFBE410B2}" destId="{AF0907FA-5127-44C8-858F-76F9EA0355F7}" srcOrd="0" destOrd="0" presId="urn:microsoft.com/office/officeart/2008/layout/NameandTitleOrganizationalChart"/>
    <dgm:cxn modelId="{BF17B275-2260-4670-A4B0-3C7915A3030F}" srcId="{769902FD-D694-43D7-A29A-18D641F10245}" destId="{C50DB0E5-AAF7-4D20-8954-FA89FC3B4C9C}" srcOrd="0" destOrd="0" parTransId="{5C678731-4C55-4BDB-9514-8B091ECC40C3}" sibTransId="{C2A54572-94E9-4D10-ABB5-18959164B59B}"/>
    <dgm:cxn modelId="{D263DA4B-3B21-4B77-83DE-8971C0CB4D64}" srcId="{5071AFC0-B7D0-4C0D-B019-BFE06BECE447}" destId="{769902FD-D694-43D7-A29A-18D641F10245}" srcOrd="0" destOrd="0" parTransId="{F9C07352-3DBE-4DF0-ABEF-7BF72FA2A5B0}" sibTransId="{D1EA4219-57E3-4B1F-9F09-B27549F3316B}"/>
    <dgm:cxn modelId="{BE75B0B4-0F28-4E35-9573-57D3B6E12CE9}" type="presOf" srcId="{5C678731-4C55-4BDB-9514-8B091ECC40C3}" destId="{F3261557-9571-4B2C-A342-4C135F25A88B}" srcOrd="0" destOrd="0" presId="urn:microsoft.com/office/officeart/2008/layout/NameandTitleOrganizationalChart"/>
    <dgm:cxn modelId="{D085F2B4-C07B-4004-8BA3-9C4E8C6DE895}" type="presOf" srcId="{FB93BEF0-C24E-475F-BE55-735BE71AE7CF}" destId="{8815FDAB-8D6D-4A6B-9CEC-532C5364FDA6}" srcOrd="0" destOrd="0" presId="urn:microsoft.com/office/officeart/2008/layout/NameandTitleOrganizationalChart"/>
    <dgm:cxn modelId="{C56BEF03-E034-44B7-B970-CB37500DBD2A}" type="presOf" srcId="{3DF93F5E-59B5-45AE-892E-127ED6CEF6D8}" destId="{D392AFC0-DF68-4C03-A0A2-39D2D29FCEAE}" srcOrd="0" destOrd="0" presId="urn:microsoft.com/office/officeart/2008/layout/NameandTitleOrganizationalChart"/>
    <dgm:cxn modelId="{89EC63D2-691C-4CD9-9634-08664B33319F}" type="presOf" srcId="{769902FD-D694-43D7-A29A-18D641F10245}" destId="{55526C33-21F8-4028-AC13-433426697976}" srcOrd="1" destOrd="0" presId="urn:microsoft.com/office/officeart/2008/layout/NameandTitleOrganizationalChart"/>
    <dgm:cxn modelId="{01BBD780-E679-4179-9745-A0C5F681EE0A}" srcId="{C50DB0E5-AAF7-4D20-8954-FA89FC3B4C9C}" destId="{B3253DAD-6163-4DE6-9411-72887CC09D88}" srcOrd="1" destOrd="0" parTransId="{3DF93F5E-59B5-45AE-892E-127ED6CEF6D8}" sibTransId="{26039450-7FF7-4689-999A-347F5DB0B42A}"/>
    <dgm:cxn modelId="{D0401BB6-6B7A-478B-BC33-486FE500261C}" type="presOf" srcId="{D1EA4219-57E3-4B1F-9F09-B27549F3316B}" destId="{6E683CCA-2E15-43A8-B12A-A5B5413FF43F}" srcOrd="0" destOrd="0" presId="urn:microsoft.com/office/officeart/2008/layout/NameandTitleOrganizationalChart"/>
    <dgm:cxn modelId="{DF838A9A-3D10-41A6-A7D2-6C1E13E82CF0}" type="presOf" srcId="{B3253DAD-6163-4DE6-9411-72887CC09D88}" destId="{3868A2A1-F095-49C7-A29F-AB8638ACA408}" srcOrd="1" destOrd="0" presId="urn:microsoft.com/office/officeart/2008/layout/NameandTitleOrganizationalChart"/>
    <dgm:cxn modelId="{05EF2EDC-5D34-4B2F-A636-4EBCD204A508}" type="presParOf" srcId="{78C7558A-A12B-43E4-A1E5-8EE4A6366E75}" destId="{65C86FF3-6F42-40FA-A67E-E4AAF3EC7F9F}" srcOrd="0" destOrd="0" presId="urn:microsoft.com/office/officeart/2008/layout/NameandTitleOrganizationalChart"/>
    <dgm:cxn modelId="{50EF3906-AAEB-4B41-880D-08A497B3281C}" type="presParOf" srcId="{65C86FF3-6F42-40FA-A67E-E4AAF3EC7F9F}" destId="{5AE32A82-C527-44EF-8C33-6ED5262DEA1E}" srcOrd="0" destOrd="0" presId="urn:microsoft.com/office/officeart/2008/layout/NameandTitleOrganizationalChart"/>
    <dgm:cxn modelId="{E5A73271-9D56-4605-BD8A-8F2C60D79F5F}" type="presParOf" srcId="{5AE32A82-C527-44EF-8C33-6ED5262DEA1E}" destId="{F92536F2-77B5-43CE-93DC-F0EF6A705A48}" srcOrd="0" destOrd="0" presId="urn:microsoft.com/office/officeart/2008/layout/NameandTitleOrganizationalChart"/>
    <dgm:cxn modelId="{FEBEFBCA-3241-4D18-804A-5F7FD26CE564}" type="presParOf" srcId="{5AE32A82-C527-44EF-8C33-6ED5262DEA1E}" destId="{6E683CCA-2E15-43A8-B12A-A5B5413FF43F}" srcOrd="1" destOrd="0" presId="urn:microsoft.com/office/officeart/2008/layout/NameandTitleOrganizationalChart"/>
    <dgm:cxn modelId="{C70E7471-7C4B-4061-9EA5-8646F55AD7E4}" type="presParOf" srcId="{5AE32A82-C527-44EF-8C33-6ED5262DEA1E}" destId="{55526C33-21F8-4028-AC13-433426697976}" srcOrd="2" destOrd="0" presId="urn:microsoft.com/office/officeart/2008/layout/NameandTitleOrganizationalChart"/>
    <dgm:cxn modelId="{A3041DD4-D26E-4406-A838-E1D12C75B0BC}" type="presParOf" srcId="{65C86FF3-6F42-40FA-A67E-E4AAF3EC7F9F}" destId="{41D1BC19-CA1E-4493-B419-B9EF7BB025CE}" srcOrd="1" destOrd="0" presId="urn:microsoft.com/office/officeart/2008/layout/NameandTitleOrganizationalChart"/>
    <dgm:cxn modelId="{A8815F71-AFA4-44BC-B26C-BB813A8994EF}" type="presParOf" srcId="{41D1BC19-CA1E-4493-B419-B9EF7BB025CE}" destId="{F3261557-9571-4B2C-A342-4C135F25A88B}" srcOrd="0" destOrd="0" presId="urn:microsoft.com/office/officeart/2008/layout/NameandTitleOrganizationalChart"/>
    <dgm:cxn modelId="{70651467-447A-4B0B-871E-04BD9EFA8412}" type="presParOf" srcId="{41D1BC19-CA1E-4493-B419-B9EF7BB025CE}" destId="{45506E0F-7A00-4D93-9720-2BA121EAD1F3}" srcOrd="1" destOrd="0" presId="urn:microsoft.com/office/officeart/2008/layout/NameandTitleOrganizationalChart"/>
    <dgm:cxn modelId="{DD1968FB-BC59-46D6-B7E6-4516F23E7567}" type="presParOf" srcId="{45506E0F-7A00-4D93-9720-2BA121EAD1F3}" destId="{F013F262-84E2-444D-A9FB-981509267863}" srcOrd="0" destOrd="0" presId="urn:microsoft.com/office/officeart/2008/layout/NameandTitleOrganizationalChart"/>
    <dgm:cxn modelId="{996F7660-9667-4109-9FBB-3349E88E92B8}" type="presParOf" srcId="{F013F262-84E2-444D-A9FB-981509267863}" destId="{B51D778B-1994-43A2-835B-861CC569ED97}" srcOrd="0" destOrd="0" presId="urn:microsoft.com/office/officeart/2008/layout/NameandTitleOrganizationalChart"/>
    <dgm:cxn modelId="{4387544B-71CC-4E82-944D-B466B08B8B9B}" type="presParOf" srcId="{F013F262-84E2-444D-A9FB-981509267863}" destId="{416A62E0-4B18-40D8-8200-7B2A28F644A1}" srcOrd="1" destOrd="0" presId="urn:microsoft.com/office/officeart/2008/layout/NameandTitleOrganizationalChart"/>
    <dgm:cxn modelId="{8738288C-234B-4491-B368-7A60C1CD32FE}" type="presParOf" srcId="{F013F262-84E2-444D-A9FB-981509267863}" destId="{497CF30E-583A-43F0-A57D-CB13CA94ABF1}" srcOrd="2" destOrd="0" presId="urn:microsoft.com/office/officeart/2008/layout/NameandTitleOrganizationalChart"/>
    <dgm:cxn modelId="{DD365BBC-F3DB-435E-ABA3-683F8B0D453F}" type="presParOf" srcId="{45506E0F-7A00-4D93-9720-2BA121EAD1F3}" destId="{BFA2DE7E-22A5-45CB-874A-533329FC4841}" srcOrd="1" destOrd="0" presId="urn:microsoft.com/office/officeart/2008/layout/NameandTitleOrganizationalChart"/>
    <dgm:cxn modelId="{6C82CC52-38F4-4509-B2E9-501286A77DFB}" type="presParOf" srcId="{BFA2DE7E-22A5-45CB-874A-533329FC4841}" destId="{8815FDAB-8D6D-4A6B-9CEC-532C5364FDA6}" srcOrd="0" destOrd="0" presId="urn:microsoft.com/office/officeart/2008/layout/NameandTitleOrganizationalChart"/>
    <dgm:cxn modelId="{60DF3021-FF58-4421-B09C-66EC0943D8BA}" type="presParOf" srcId="{BFA2DE7E-22A5-45CB-874A-533329FC4841}" destId="{EBC02CD4-9711-4F0D-98EF-A93F573C1DEE}" srcOrd="1" destOrd="0" presId="urn:microsoft.com/office/officeart/2008/layout/NameandTitleOrganizationalChart"/>
    <dgm:cxn modelId="{BA1677B0-FA1F-44EA-B331-CF4307132F07}" type="presParOf" srcId="{EBC02CD4-9711-4F0D-98EF-A93F573C1DEE}" destId="{2B964AB7-64C8-461A-BBAB-85755084BBF2}" srcOrd="0" destOrd="0" presId="urn:microsoft.com/office/officeart/2008/layout/NameandTitleOrganizationalChart"/>
    <dgm:cxn modelId="{A8F3F385-5E6C-46E5-A83E-2239D53B067D}" type="presParOf" srcId="{2B964AB7-64C8-461A-BBAB-85755084BBF2}" destId="{729309AD-58B6-4DB0-8093-91987DD2ACD1}" srcOrd="0" destOrd="0" presId="urn:microsoft.com/office/officeart/2008/layout/NameandTitleOrganizationalChart"/>
    <dgm:cxn modelId="{77EC2F66-00CC-4A67-A93F-C75CE2351910}" type="presParOf" srcId="{2B964AB7-64C8-461A-BBAB-85755084BBF2}" destId="{BD87F520-1DE1-4EE4-A40A-2F38C6728CE6}" srcOrd="1" destOrd="0" presId="urn:microsoft.com/office/officeart/2008/layout/NameandTitleOrganizationalChart"/>
    <dgm:cxn modelId="{AA6667FD-E4EC-485E-9C3B-644BBA0019CD}" type="presParOf" srcId="{2B964AB7-64C8-461A-BBAB-85755084BBF2}" destId="{2ABB8D34-FF4C-420A-9187-99CE93D0E936}" srcOrd="2" destOrd="0" presId="urn:microsoft.com/office/officeart/2008/layout/NameandTitleOrganizationalChart"/>
    <dgm:cxn modelId="{B6F80BB3-2D07-4A64-89B5-D36988339802}" type="presParOf" srcId="{EBC02CD4-9711-4F0D-98EF-A93F573C1DEE}" destId="{8C7C1895-D093-48FD-8D82-2628BA73883B}" srcOrd="1" destOrd="0" presId="urn:microsoft.com/office/officeart/2008/layout/NameandTitleOrganizationalChart"/>
    <dgm:cxn modelId="{7480C237-A6FB-4BFC-8706-7E59E15C3B0F}" type="presParOf" srcId="{EBC02CD4-9711-4F0D-98EF-A93F573C1DEE}" destId="{51C2B24B-62D4-46C0-9C16-799E687BC242}" srcOrd="2" destOrd="0" presId="urn:microsoft.com/office/officeart/2008/layout/NameandTitleOrganizationalChart"/>
    <dgm:cxn modelId="{26FB777E-4FCC-412A-B81B-25AE1941D9C0}" type="presParOf" srcId="{BFA2DE7E-22A5-45CB-874A-533329FC4841}" destId="{D392AFC0-DF68-4C03-A0A2-39D2D29FCEAE}" srcOrd="2" destOrd="0" presId="urn:microsoft.com/office/officeart/2008/layout/NameandTitleOrganizationalChart"/>
    <dgm:cxn modelId="{369BD10E-9946-471E-95EB-1F478F6F4A9D}" type="presParOf" srcId="{BFA2DE7E-22A5-45CB-874A-533329FC4841}" destId="{5E6B5FAD-22C5-4578-9FE1-DCE16227EACC}" srcOrd="3" destOrd="0" presId="urn:microsoft.com/office/officeart/2008/layout/NameandTitleOrganizationalChart"/>
    <dgm:cxn modelId="{0B3B9A51-C587-44AD-9601-4969978E26D3}" type="presParOf" srcId="{5E6B5FAD-22C5-4578-9FE1-DCE16227EACC}" destId="{61581D5A-1E98-4664-B937-2CD1160A0418}" srcOrd="0" destOrd="0" presId="urn:microsoft.com/office/officeart/2008/layout/NameandTitleOrganizationalChart"/>
    <dgm:cxn modelId="{B2D64597-F0A2-466A-B50E-CAF1BB936F5E}" type="presParOf" srcId="{61581D5A-1E98-4664-B937-2CD1160A0418}" destId="{31210701-FD42-4B29-AFB1-442119105642}" srcOrd="0" destOrd="0" presId="urn:microsoft.com/office/officeart/2008/layout/NameandTitleOrganizationalChart"/>
    <dgm:cxn modelId="{52434D8E-20F9-4717-840C-EA1E4867CB1A}" type="presParOf" srcId="{61581D5A-1E98-4664-B937-2CD1160A0418}" destId="{8446C339-4342-4C14-B42D-A15F025B0CAE}" srcOrd="1" destOrd="0" presId="urn:microsoft.com/office/officeart/2008/layout/NameandTitleOrganizationalChart"/>
    <dgm:cxn modelId="{EE6EB9BB-E861-4BC9-B744-2104ED5FF7A7}" type="presParOf" srcId="{61581D5A-1E98-4664-B937-2CD1160A0418}" destId="{3868A2A1-F095-49C7-A29F-AB8638ACA408}" srcOrd="2" destOrd="0" presId="urn:microsoft.com/office/officeart/2008/layout/NameandTitleOrganizationalChart"/>
    <dgm:cxn modelId="{46F12EFD-7B29-474F-9BD2-A40851B9FFD8}" type="presParOf" srcId="{5E6B5FAD-22C5-4578-9FE1-DCE16227EACC}" destId="{60560E33-428F-481B-B51C-5D4524BC1035}" srcOrd="1" destOrd="0" presId="urn:microsoft.com/office/officeart/2008/layout/NameandTitleOrganizationalChart"/>
    <dgm:cxn modelId="{A855C51C-7CE2-4073-9A56-F8ADCCCDD3E4}" type="presParOf" srcId="{5E6B5FAD-22C5-4578-9FE1-DCE16227EACC}" destId="{C6242044-10B0-42EB-9196-D8085900B577}" srcOrd="2" destOrd="0" presId="urn:microsoft.com/office/officeart/2008/layout/NameandTitleOrganizationalChart"/>
    <dgm:cxn modelId="{8EA5DBD5-3AD0-45FB-BCA4-430315CDC6B0}" type="presParOf" srcId="{BFA2DE7E-22A5-45CB-874A-533329FC4841}" destId="{5B444E23-31C2-483E-942F-08E424F01B46}" srcOrd="4" destOrd="0" presId="urn:microsoft.com/office/officeart/2008/layout/NameandTitleOrganizationalChart"/>
    <dgm:cxn modelId="{B122FBD1-7715-4F70-A000-44B952EDE220}" type="presParOf" srcId="{BFA2DE7E-22A5-45CB-874A-533329FC4841}" destId="{69119A21-F17B-4742-AF91-B4089AB29AE5}" srcOrd="5" destOrd="0" presId="urn:microsoft.com/office/officeart/2008/layout/NameandTitleOrganizationalChart"/>
    <dgm:cxn modelId="{40AB8DF3-74EE-4721-B71C-CE3B3A7B6457}" type="presParOf" srcId="{69119A21-F17B-4742-AF91-B4089AB29AE5}" destId="{7A430D91-CBC4-484C-89B9-EA6F73524981}" srcOrd="0" destOrd="0" presId="urn:microsoft.com/office/officeart/2008/layout/NameandTitleOrganizationalChart"/>
    <dgm:cxn modelId="{58F71884-5925-4115-8FBD-969BCC5DC9D6}" type="presParOf" srcId="{7A430D91-CBC4-484C-89B9-EA6F73524981}" destId="{8B72AF1B-5039-4726-865C-5CCA86D0FC3C}" srcOrd="0" destOrd="0" presId="urn:microsoft.com/office/officeart/2008/layout/NameandTitleOrganizationalChart"/>
    <dgm:cxn modelId="{2FEE9890-AE53-456F-837F-E24FDCCB9268}" type="presParOf" srcId="{7A430D91-CBC4-484C-89B9-EA6F73524981}" destId="{AF0907FA-5127-44C8-858F-76F9EA0355F7}" srcOrd="1" destOrd="0" presId="urn:microsoft.com/office/officeart/2008/layout/NameandTitleOrganizationalChart"/>
    <dgm:cxn modelId="{C9C4B762-27FA-4511-B9A0-81819C0E87CE}" type="presParOf" srcId="{7A430D91-CBC4-484C-89B9-EA6F73524981}" destId="{1D95797B-2A6A-42C0-AC85-1F44BDD5CC3B}" srcOrd="2" destOrd="0" presId="urn:microsoft.com/office/officeart/2008/layout/NameandTitleOrganizationalChart"/>
    <dgm:cxn modelId="{68EE5D3E-C69C-4995-832C-4BCED4B74617}" type="presParOf" srcId="{69119A21-F17B-4742-AF91-B4089AB29AE5}" destId="{03636605-8B69-4D7B-8653-01BB6425BCC5}" srcOrd="1" destOrd="0" presId="urn:microsoft.com/office/officeart/2008/layout/NameandTitleOrganizationalChart"/>
    <dgm:cxn modelId="{AFE12731-E0C6-4F90-A16F-BCB2947032F3}" type="presParOf" srcId="{69119A21-F17B-4742-AF91-B4089AB29AE5}" destId="{AF718B9A-B10F-4670-A4D6-8DE97BFAC388}" srcOrd="2" destOrd="0" presId="urn:microsoft.com/office/officeart/2008/layout/NameandTitleOrganizationalChart"/>
    <dgm:cxn modelId="{32A3F3D3-AE87-4537-966B-812B2237746E}" type="presParOf" srcId="{45506E0F-7A00-4D93-9720-2BA121EAD1F3}" destId="{98802160-5D00-4397-8FB7-CB3922CCFD27}" srcOrd="2" destOrd="0" presId="urn:microsoft.com/office/officeart/2008/layout/NameandTitleOrganizationalChart"/>
    <dgm:cxn modelId="{634B9C4E-2487-46D4-86FF-8487DD6E1D65}" type="presParOf" srcId="{65C86FF3-6F42-40FA-A67E-E4AAF3EC7F9F}" destId="{FE828453-799D-495F-9D57-C4F6882EFFD2}" srcOrd="2" destOrd="0" presId="urn:microsoft.com/office/officeart/2008/layout/NameandTitleOrganizationalChar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35D3A7-E621-43C2-BFD2-67E5251C5282}" type="doc">
      <dgm:prSet loTypeId="urn:microsoft.com/office/officeart/2009/3/layout/RandomtoResultProcess" loCatId="process" qsTypeId="urn:microsoft.com/office/officeart/2005/8/quickstyle/simple1" qsCatId="simple" csTypeId="urn:microsoft.com/office/officeart/2005/8/colors/accent1_2" csCatId="accent1" phldr="1"/>
      <dgm:spPr/>
      <dgm:t>
        <a:bodyPr/>
        <a:lstStyle/>
        <a:p>
          <a:endParaRPr lang="zh-TW" altLang="en-US"/>
        </a:p>
      </dgm:t>
    </dgm:pt>
    <dgm:pt modelId="{53A7B87C-FF0E-4666-A29B-B706F24E93E1}">
      <dgm:prSet phldrT="[文字]" custT="1"/>
      <dgm:spPr/>
      <dgm:t>
        <a:bodyPr/>
        <a:lstStyle/>
        <a:p>
          <a:r>
            <a:rPr lang="zh-TW" altLang="en-US" sz="1400">
              <a:latin typeface="標楷體" panose="03000509000000000000" pitchFamily="65" charset="-120"/>
              <a:ea typeface="標楷體" panose="03000509000000000000" pitchFamily="65" charset="-120"/>
            </a:rPr>
            <a:t> 議題辨識</a:t>
          </a:r>
        </a:p>
      </dgm:t>
    </dgm:pt>
    <dgm:pt modelId="{ED62B158-6C4A-454E-9181-604D15D08E36}" type="parTrans" cxnId="{3B3F7B80-673E-4C68-8C14-37195AE9DE56}">
      <dgm:prSet/>
      <dgm:spPr/>
      <dgm:t>
        <a:bodyPr/>
        <a:lstStyle/>
        <a:p>
          <a:endParaRPr lang="zh-TW" altLang="en-US" sz="1400">
            <a:latin typeface="標楷體" panose="03000509000000000000" pitchFamily="65" charset="-120"/>
            <a:ea typeface="標楷體" panose="03000509000000000000" pitchFamily="65" charset="-120"/>
          </a:endParaRPr>
        </a:p>
      </dgm:t>
    </dgm:pt>
    <dgm:pt modelId="{617179AF-17E5-4F40-8431-478F22C71D92}" type="sibTrans" cxnId="{3B3F7B80-673E-4C68-8C14-37195AE9DE56}">
      <dgm:prSet/>
      <dgm:spPr/>
      <dgm:t>
        <a:bodyPr/>
        <a:lstStyle/>
        <a:p>
          <a:endParaRPr lang="zh-TW" altLang="en-US" sz="1400">
            <a:latin typeface="標楷體" panose="03000509000000000000" pitchFamily="65" charset="-120"/>
            <a:ea typeface="標楷體" panose="03000509000000000000" pitchFamily="65" charset="-120"/>
          </a:endParaRPr>
        </a:p>
      </dgm:t>
    </dgm:pt>
    <dgm:pt modelId="{C7A031E0-E883-41E1-993B-ACAF4BAF8A12}">
      <dgm:prSet phldrT="[文字]" custT="1"/>
      <dgm:spPr/>
      <dgm:t>
        <a:bodyPr/>
        <a:lstStyle/>
        <a:p>
          <a:pPr marL="0" indent="-180000"/>
          <a:r>
            <a:rPr lang="zh-TW" altLang="en-US" sz="1400">
              <a:latin typeface="標楷體" panose="03000509000000000000" pitchFamily="65" charset="-120"/>
              <a:ea typeface="標楷體" panose="03000509000000000000" pitchFamily="65" charset="-120"/>
            </a:rPr>
            <a:t>確立</a:t>
          </a:r>
          <a:r>
            <a:rPr lang="zh-TW" sz="1400">
              <a:latin typeface="標楷體" panose="03000509000000000000" pitchFamily="65" charset="-120"/>
              <a:ea typeface="標楷體" panose="03000509000000000000" pitchFamily="65" charset="-120"/>
            </a:rPr>
            <a:t>關鍵性風險項目</a:t>
          </a:r>
          <a:r>
            <a:rPr lang="zh-TW" altLang="en-US" sz="1400">
              <a:latin typeface="標楷體" panose="03000509000000000000" pitchFamily="65" charset="-120"/>
              <a:ea typeface="標楷體" panose="03000509000000000000" pitchFamily="65" charset="-120"/>
            </a:rPr>
            <a:t>及因子</a:t>
          </a:r>
        </a:p>
      </dgm:t>
    </dgm:pt>
    <dgm:pt modelId="{A66D8D12-DC8B-40EC-A53B-6F132F762510}" type="parTrans" cxnId="{1A1F05E4-2FC6-4321-A4B5-88BCC6D50439}">
      <dgm:prSet/>
      <dgm:spPr/>
      <dgm:t>
        <a:bodyPr/>
        <a:lstStyle/>
        <a:p>
          <a:endParaRPr lang="zh-TW" altLang="en-US" sz="1400">
            <a:latin typeface="標楷體" panose="03000509000000000000" pitchFamily="65" charset="-120"/>
            <a:ea typeface="標楷體" panose="03000509000000000000" pitchFamily="65" charset="-120"/>
          </a:endParaRPr>
        </a:p>
      </dgm:t>
    </dgm:pt>
    <dgm:pt modelId="{DB688662-ABBC-4BC7-8B49-E4A5AF582E89}" type="sibTrans" cxnId="{1A1F05E4-2FC6-4321-A4B5-88BCC6D50439}">
      <dgm:prSet/>
      <dgm:spPr/>
      <dgm:t>
        <a:bodyPr/>
        <a:lstStyle/>
        <a:p>
          <a:endParaRPr lang="zh-TW" altLang="en-US" sz="1400">
            <a:latin typeface="標楷體" panose="03000509000000000000" pitchFamily="65" charset="-120"/>
            <a:ea typeface="標楷體" panose="03000509000000000000" pitchFamily="65" charset="-120"/>
          </a:endParaRPr>
        </a:p>
      </dgm:t>
    </dgm:pt>
    <dgm:pt modelId="{7E1F6E47-6DF9-4FC0-AC62-627478B98DFD}">
      <dgm:prSet phldrT="[文字]" custT="1"/>
      <dgm:spPr/>
      <dgm:t>
        <a:bodyPr/>
        <a:lstStyle/>
        <a:p>
          <a:r>
            <a:rPr lang="zh-TW" altLang="en-US" sz="1400">
              <a:latin typeface="標楷體" panose="03000509000000000000" pitchFamily="65" charset="-120"/>
              <a:ea typeface="標楷體" panose="03000509000000000000" pitchFamily="65" charset="-120"/>
            </a:rPr>
            <a:t>風險評估 </a:t>
          </a:r>
        </a:p>
      </dgm:t>
    </dgm:pt>
    <dgm:pt modelId="{141B516F-8A13-4109-B791-EB65ED7249D1}" type="parTrans" cxnId="{1D86F8FD-E184-4A5D-8B35-9B40DB061B4D}">
      <dgm:prSet/>
      <dgm:spPr/>
      <dgm:t>
        <a:bodyPr/>
        <a:lstStyle/>
        <a:p>
          <a:endParaRPr lang="zh-TW" altLang="en-US" sz="1400">
            <a:latin typeface="標楷體" panose="03000509000000000000" pitchFamily="65" charset="-120"/>
            <a:ea typeface="標楷體" panose="03000509000000000000" pitchFamily="65" charset="-120"/>
          </a:endParaRPr>
        </a:p>
      </dgm:t>
    </dgm:pt>
    <dgm:pt modelId="{D52CB7EE-B4CE-48F7-BBE6-A14A699C5A50}" type="sibTrans" cxnId="{1D86F8FD-E184-4A5D-8B35-9B40DB061B4D}">
      <dgm:prSet/>
      <dgm:spPr/>
      <dgm:t>
        <a:bodyPr/>
        <a:lstStyle/>
        <a:p>
          <a:endParaRPr lang="zh-TW" altLang="en-US" sz="1400">
            <a:latin typeface="標楷體" panose="03000509000000000000" pitchFamily="65" charset="-120"/>
            <a:ea typeface="標楷體" panose="03000509000000000000" pitchFamily="65" charset="-120"/>
          </a:endParaRPr>
        </a:p>
      </dgm:t>
    </dgm:pt>
    <dgm:pt modelId="{C929921A-6AAF-4764-927F-F52EFFFB92A4}">
      <dgm:prSet phldrT="[文字]" custT="1"/>
      <dgm:spPr/>
      <dgm:t>
        <a:bodyPr/>
        <a:lstStyle/>
        <a:p>
          <a:r>
            <a:rPr lang="zh-TW" sz="1400">
              <a:latin typeface="標楷體" panose="03000509000000000000" pitchFamily="65" charset="-120"/>
              <a:ea typeface="標楷體" panose="03000509000000000000" pitchFamily="65" charset="-120"/>
            </a:rPr>
            <a:t>訂定適當之衡量方法</a:t>
          </a:r>
          <a:endParaRPr lang="zh-TW" altLang="en-US" sz="1400">
            <a:latin typeface="標楷體" panose="03000509000000000000" pitchFamily="65" charset="-120"/>
            <a:ea typeface="標楷體" panose="03000509000000000000" pitchFamily="65" charset="-120"/>
          </a:endParaRPr>
        </a:p>
      </dgm:t>
    </dgm:pt>
    <dgm:pt modelId="{5663B50A-5738-4DFD-B5B0-F20516F213EA}" type="parTrans" cxnId="{792FCD0B-1D56-4C4B-B85D-1BE3F738EB95}">
      <dgm:prSet/>
      <dgm:spPr/>
      <dgm:t>
        <a:bodyPr/>
        <a:lstStyle/>
        <a:p>
          <a:endParaRPr lang="zh-TW" altLang="en-US" sz="1400">
            <a:latin typeface="標楷體" panose="03000509000000000000" pitchFamily="65" charset="-120"/>
            <a:ea typeface="標楷體" panose="03000509000000000000" pitchFamily="65" charset="-120"/>
          </a:endParaRPr>
        </a:p>
      </dgm:t>
    </dgm:pt>
    <dgm:pt modelId="{DEB5DCFF-4615-41DB-9C0F-1D6297FC6DEC}" type="sibTrans" cxnId="{792FCD0B-1D56-4C4B-B85D-1BE3F738EB95}">
      <dgm:prSet/>
      <dgm:spPr/>
      <dgm:t>
        <a:bodyPr/>
        <a:lstStyle/>
        <a:p>
          <a:endParaRPr lang="zh-TW" altLang="en-US" sz="1400">
            <a:latin typeface="標楷體" panose="03000509000000000000" pitchFamily="65" charset="-120"/>
            <a:ea typeface="標楷體" panose="03000509000000000000" pitchFamily="65" charset="-120"/>
          </a:endParaRPr>
        </a:p>
      </dgm:t>
    </dgm:pt>
    <dgm:pt modelId="{A8CC0798-EAE2-4EAA-A478-FE52A14B10CC}">
      <dgm:prSet phldrT="[文字]" custT="1"/>
      <dgm:spPr/>
      <dgm:t>
        <a:bodyPr/>
        <a:lstStyle/>
        <a:p>
          <a:r>
            <a:rPr lang="zh-TW" sz="1400">
              <a:latin typeface="標楷體" panose="03000509000000000000" pitchFamily="65" charset="-120"/>
              <a:ea typeface="標楷體" panose="03000509000000000000" pitchFamily="65" charset="-120"/>
            </a:rPr>
            <a:t>訂定適當之衡量方法</a:t>
          </a:r>
          <a:endParaRPr lang="zh-TW" altLang="en-US" sz="1400">
            <a:latin typeface="標楷體" panose="03000509000000000000" pitchFamily="65" charset="-120"/>
            <a:ea typeface="標楷體" panose="03000509000000000000" pitchFamily="65" charset="-120"/>
          </a:endParaRPr>
        </a:p>
      </dgm:t>
    </dgm:pt>
    <dgm:pt modelId="{F08C4237-8D07-4363-B153-726F6B806B63}" type="parTrans" cxnId="{29FD38BB-D39A-463C-8003-CC3B26C4798B}">
      <dgm:prSet/>
      <dgm:spPr/>
      <dgm:t>
        <a:bodyPr/>
        <a:lstStyle/>
        <a:p>
          <a:endParaRPr lang="zh-TW" altLang="en-US" sz="1400">
            <a:latin typeface="標楷體" panose="03000509000000000000" pitchFamily="65" charset="-120"/>
            <a:ea typeface="標楷體" panose="03000509000000000000" pitchFamily="65" charset="-120"/>
          </a:endParaRPr>
        </a:p>
      </dgm:t>
    </dgm:pt>
    <dgm:pt modelId="{82313785-A176-41C0-938E-3CDB24B13C27}" type="sibTrans" cxnId="{29FD38BB-D39A-463C-8003-CC3B26C4798B}">
      <dgm:prSet/>
      <dgm:spPr/>
      <dgm:t>
        <a:bodyPr/>
        <a:lstStyle/>
        <a:p>
          <a:endParaRPr lang="zh-TW" altLang="en-US" sz="1400">
            <a:latin typeface="標楷體" panose="03000509000000000000" pitchFamily="65" charset="-120"/>
            <a:ea typeface="標楷體" panose="03000509000000000000" pitchFamily="65" charset="-120"/>
          </a:endParaRPr>
        </a:p>
      </dgm:t>
    </dgm:pt>
    <dgm:pt modelId="{82FFC80D-55DC-41CA-99DA-1D434FA0C970}">
      <dgm:prSet custT="1"/>
      <dgm:spPr/>
      <dgm:t>
        <a:bodyPr/>
        <a:lstStyle/>
        <a:p>
          <a:r>
            <a:rPr lang="zh-TW" altLang="en-US" sz="1400">
              <a:latin typeface="標楷體" panose="03000509000000000000" pitchFamily="65" charset="-120"/>
              <a:ea typeface="標楷體" panose="03000509000000000000" pitchFamily="65" charset="-120"/>
            </a:rPr>
            <a:t>風險報告與揭露</a:t>
          </a:r>
        </a:p>
      </dgm:t>
    </dgm:pt>
    <dgm:pt modelId="{061BA397-AF1B-498E-9691-EA8EB552C6AB}" type="parTrans" cxnId="{A7588B86-538F-4390-AFF4-9CD6A0F0E0F8}">
      <dgm:prSet/>
      <dgm:spPr/>
      <dgm:t>
        <a:bodyPr/>
        <a:lstStyle/>
        <a:p>
          <a:endParaRPr lang="zh-TW" altLang="en-US" sz="1400">
            <a:latin typeface="標楷體" panose="03000509000000000000" pitchFamily="65" charset="-120"/>
            <a:ea typeface="標楷體" panose="03000509000000000000" pitchFamily="65" charset="-120"/>
          </a:endParaRPr>
        </a:p>
      </dgm:t>
    </dgm:pt>
    <dgm:pt modelId="{FD3B75B4-F480-4225-A1BD-EB0802C63EEB}" type="sibTrans" cxnId="{A7588B86-538F-4390-AFF4-9CD6A0F0E0F8}">
      <dgm:prSet/>
      <dgm:spPr/>
      <dgm:t>
        <a:bodyPr/>
        <a:lstStyle/>
        <a:p>
          <a:endParaRPr lang="zh-TW" altLang="en-US" sz="1400">
            <a:latin typeface="標楷體" panose="03000509000000000000" pitchFamily="65" charset="-120"/>
            <a:ea typeface="標楷體" panose="03000509000000000000" pitchFamily="65" charset="-120"/>
          </a:endParaRPr>
        </a:p>
      </dgm:t>
    </dgm:pt>
    <dgm:pt modelId="{E1340F67-FC0A-439A-B553-E867BC2C0F6C}">
      <dgm:prSet custT="1"/>
      <dgm:spPr/>
      <dgm:t>
        <a:bodyPr/>
        <a:lstStyle/>
        <a:p>
          <a:pPr>
            <a:lnSpc>
              <a:spcPct val="100000"/>
            </a:lnSpc>
            <a:spcAft>
              <a:spcPts val="0"/>
            </a:spcAft>
          </a:pPr>
          <a:r>
            <a:rPr lang="zh-TW" altLang="en-US" sz="1400">
              <a:latin typeface="標楷體" panose="03000509000000000000" pitchFamily="65" charset="-120"/>
              <a:ea typeface="標楷體" panose="03000509000000000000" pitchFamily="65" charset="-120"/>
            </a:rPr>
            <a:t>風險</a:t>
          </a:r>
          <a:endParaRPr lang="en-US" altLang="zh-TW" sz="1400">
            <a:latin typeface="標楷體" panose="03000509000000000000" pitchFamily="65" charset="-120"/>
            <a:ea typeface="標楷體" panose="03000509000000000000" pitchFamily="65" charset="-120"/>
          </a:endParaRPr>
        </a:p>
        <a:p>
          <a:pPr>
            <a:lnSpc>
              <a:spcPct val="100000"/>
            </a:lnSpc>
            <a:spcAft>
              <a:spcPts val="0"/>
            </a:spcAft>
          </a:pPr>
          <a:r>
            <a:rPr lang="zh-TW" altLang="en-US" sz="1400">
              <a:latin typeface="標楷體" panose="03000509000000000000" pitchFamily="65" charset="-120"/>
              <a:ea typeface="標楷體" panose="03000509000000000000" pitchFamily="65" charset="-120"/>
            </a:rPr>
            <a:t>揭露</a:t>
          </a:r>
          <a:endParaRPr lang="en-US" altLang="zh-TW" sz="1400">
            <a:latin typeface="標楷體" panose="03000509000000000000" pitchFamily="65" charset="-120"/>
            <a:ea typeface="標楷體" panose="03000509000000000000" pitchFamily="65" charset="-120"/>
          </a:endParaRPr>
        </a:p>
        <a:p>
          <a:pPr>
            <a:lnSpc>
              <a:spcPct val="100000"/>
            </a:lnSpc>
            <a:spcAft>
              <a:spcPts val="0"/>
            </a:spcAft>
          </a:pPr>
          <a:r>
            <a:rPr lang="zh-TW" altLang="en-US" sz="1400">
              <a:latin typeface="標楷體" panose="03000509000000000000" pitchFamily="65" charset="-120"/>
              <a:ea typeface="標楷體" panose="03000509000000000000" pitchFamily="65" charset="-120"/>
            </a:rPr>
            <a:t>之回應</a:t>
          </a:r>
        </a:p>
      </dgm:t>
    </dgm:pt>
    <dgm:pt modelId="{1D485F2F-9D5C-4B86-B122-5E800A5DD3E4}" type="parTrans" cxnId="{56FD41C1-048E-454B-B35F-3A278E202689}">
      <dgm:prSet/>
      <dgm:spPr/>
      <dgm:t>
        <a:bodyPr/>
        <a:lstStyle/>
        <a:p>
          <a:endParaRPr lang="zh-TW" altLang="en-US" sz="1400">
            <a:latin typeface="標楷體" panose="03000509000000000000" pitchFamily="65" charset="-120"/>
            <a:ea typeface="標楷體" panose="03000509000000000000" pitchFamily="65" charset="-120"/>
          </a:endParaRPr>
        </a:p>
      </dgm:t>
    </dgm:pt>
    <dgm:pt modelId="{D5B4A881-389D-46E8-9F8B-26533DEAF9E1}" type="sibTrans" cxnId="{56FD41C1-048E-454B-B35F-3A278E202689}">
      <dgm:prSet/>
      <dgm:spPr/>
      <dgm:t>
        <a:bodyPr/>
        <a:lstStyle/>
        <a:p>
          <a:endParaRPr lang="zh-TW" altLang="en-US" sz="1400">
            <a:latin typeface="標楷體" panose="03000509000000000000" pitchFamily="65" charset="-120"/>
            <a:ea typeface="標楷體" panose="03000509000000000000" pitchFamily="65" charset="-120"/>
          </a:endParaRPr>
        </a:p>
      </dgm:t>
    </dgm:pt>
    <dgm:pt modelId="{7ABBE341-34E3-4294-825E-D35DDEF85887}">
      <dgm:prSet phldrT="[文字]" custT="1"/>
      <dgm:spPr/>
      <dgm:t>
        <a:bodyPr/>
        <a:lstStyle/>
        <a:p>
          <a:r>
            <a:rPr lang="zh-TW" altLang="en-US" sz="1400">
              <a:latin typeface="標楷體" panose="03000509000000000000" pitchFamily="65" charset="-120"/>
              <a:ea typeface="標楷體" panose="03000509000000000000" pitchFamily="65" charset="-120"/>
            </a:rPr>
            <a:t>風險控制</a:t>
          </a:r>
        </a:p>
      </dgm:t>
    </dgm:pt>
    <dgm:pt modelId="{C950E410-1E99-44FF-98AB-BDF58B6757FF}" type="sibTrans" cxnId="{46B3022D-38B8-49F7-B522-747EDE30149B}">
      <dgm:prSet/>
      <dgm:spPr/>
      <dgm:t>
        <a:bodyPr/>
        <a:lstStyle/>
        <a:p>
          <a:endParaRPr lang="zh-TW" altLang="en-US" sz="1400">
            <a:latin typeface="標楷體" panose="03000509000000000000" pitchFamily="65" charset="-120"/>
            <a:ea typeface="標楷體" panose="03000509000000000000" pitchFamily="65" charset="-120"/>
          </a:endParaRPr>
        </a:p>
      </dgm:t>
    </dgm:pt>
    <dgm:pt modelId="{E904DCDF-D140-4D0E-9FCD-63EEA810B272}" type="parTrans" cxnId="{46B3022D-38B8-49F7-B522-747EDE30149B}">
      <dgm:prSet/>
      <dgm:spPr/>
      <dgm:t>
        <a:bodyPr/>
        <a:lstStyle/>
        <a:p>
          <a:endParaRPr lang="zh-TW" altLang="en-US" sz="1400">
            <a:latin typeface="標楷體" panose="03000509000000000000" pitchFamily="65" charset="-120"/>
            <a:ea typeface="標楷體" panose="03000509000000000000" pitchFamily="65" charset="-120"/>
          </a:endParaRPr>
        </a:p>
      </dgm:t>
    </dgm:pt>
    <dgm:pt modelId="{BE98C9E0-D38F-4A1A-B65E-DD6BCD8930B4}" type="pres">
      <dgm:prSet presAssocID="{2735D3A7-E621-43C2-BFD2-67E5251C5282}" presName="Name0" presStyleCnt="0">
        <dgm:presLayoutVars>
          <dgm:dir/>
          <dgm:animOne val="branch"/>
          <dgm:animLvl val="lvl"/>
        </dgm:presLayoutVars>
      </dgm:prSet>
      <dgm:spPr/>
      <dgm:t>
        <a:bodyPr/>
        <a:lstStyle/>
        <a:p>
          <a:endParaRPr lang="zh-TW" altLang="en-US"/>
        </a:p>
      </dgm:t>
    </dgm:pt>
    <dgm:pt modelId="{DDD532EB-17C1-4B4C-A214-C7EC601D8AAE}" type="pres">
      <dgm:prSet presAssocID="{53A7B87C-FF0E-4666-A29B-B706F24E93E1}" presName="chaos" presStyleCnt="0"/>
      <dgm:spPr/>
    </dgm:pt>
    <dgm:pt modelId="{E2ADBECA-90E0-4168-85B8-5879A0DE7B6B}" type="pres">
      <dgm:prSet presAssocID="{53A7B87C-FF0E-4666-A29B-B706F24E93E1}" presName="parTx1" presStyleLbl="revTx" presStyleIdx="0" presStyleCnt="7" custScaleX="195341" custScaleY="405806" custLinFactNeighborX="-230" custLinFactNeighborY="-61437"/>
      <dgm:spPr/>
      <dgm:t>
        <a:bodyPr/>
        <a:lstStyle/>
        <a:p>
          <a:endParaRPr lang="zh-TW" altLang="en-US"/>
        </a:p>
      </dgm:t>
    </dgm:pt>
    <dgm:pt modelId="{F80B480C-9D57-4399-A997-3A286F38CB04}" type="pres">
      <dgm:prSet presAssocID="{53A7B87C-FF0E-4666-A29B-B706F24E93E1}" presName="desTx1" presStyleLbl="revTx" presStyleIdx="1" presStyleCnt="7" custScaleX="137853" custScaleY="181440" custLinFactNeighborX="12172" custLinFactNeighborY="26736">
        <dgm:presLayoutVars>
          <dgm:bulletEnabled val="1"/>
        </dgm:presLayoutVars>
      </dgm:prSet>
      <dgm:spPr/>
      <dgm:t>
        <a:bodyPr/>
        <a:lstStyle/>
        <a:p>
          <a:endParaRPr lang="zh-TW" altLang="en-US"/>
        </a:p>
      </dgm:t>
    </dgm:pt>
    <dgm:pt modelId="{10C030A3-EAE4-4019-8F8D-50C3AB62DEBF}" type="pres">
      <dgm:prSet presAssocID="{53A7B87C-FF0E-4666-A29B-B706F24E93E1}" presName="c1" presStyleLbl="node1" presStyleIdx="0" presStyleCnt="19" custLinFactX="-11354" custLinFactNeighborX="-100000" custLinFactNeighborY="-79539"/>
      <dgm:spPr/>
    </dgm:pt>
    <dgm:pt modelId="{C31D1B89-CFE2-40FE-943C-68F8A64D9803}" type="pres">
      <dgm:prSet presAssocID="{53A7B87C-FF0E-4666-A29B-B706F24E93E1}" presName="c2" presStyleLbl="node1" presStyleIdx="1" presStyleCnt="19"/>
      <dgm:spPr/>
    </dgm:pt>
    <dgm:pt modelId="{314F7876-2F16-4E6C-9EDE-AE9290A5647D}" type="pres">
      <dgm:prSet presAssocID="{53A7B87C-FF0E-4666-A29B-B706F24E93E1}" presName="c3" presStyleLbl="node1" presStyleIdx="2" presStyleCnt="19" custLinFactY="-21477" custLinFactNeighborX="-70862" custLinFactNeighborY="-100000"/>
      <dgm:spPr/>
    </dgm:pt>
    <dgm:pt modelId="{C6CBF951-B1E2-4449-9ECB-AED6551BC75B}" type="pres">
      <dgm:prSet presAssocID="{53A7B87C-FF0E-4666-A29B-B706F24E93E1}" presName="c4" presStyleLbl="node1" presStyleIdx="3" presStyleCnt="19"/>
      <dgm:spPr/>
    </dgm:pt>
    <dgm:pt modelId="{D4D815E8-3024-4D57-ABA3-18F6984B7BCA}" type="pres">
      <dgm:prSet presAssocID="{53A7B87C-FF0E-4666-A29B-B706F24E93E1}" presName="c5" presStyleLbl="node1" presStyleIdx="4" presStyleCnt="19"/>
      <dgm:spPr/>
    </dgm:pt>
    <dgm:pt modelId="{6D2E8219-B489-47E1-921E-9F80EAFBF6B0}" type="pres">
      <dgm:prSet presAssocID="{53A7B87C-FF0E-4666-A29B-B706F24E93E1}" presName="c6" presStyleLbl="node1" presStyleIdx="5" presStyleCnt="19"/>
      <dgm:spPr/>
    </dgm:pt>
    <dgm:pt modelId="{D49E0B3C-BA68-4CA6-9C2F-63CB2F293BA1}" type="pres">
      <dgm:prSet presAssocID="{53A7B87C-FF0E-4666-A29B-B706F24E93E1}" presName="c7" presStyleLbl="node1" presStyleIdx="6" presStyleCnt="19" custLinFactY="-41724" custLinFactNeighborX="70862" custLinFactNeighborY="-100000"/>
      <dgm:spPr/>
    </dgm:pt>
    <dgm:pt modelId="{13A7C1E1-C435-4DCE-A0E8-653181FBB84E}" type="pres">
      <dgm:prSet presAssocID="{53A7B87C-FF0E-4666-A29B-B706F24E93E1}" presName="c8" presStyleLbl="node1" presStyleIdx="7" presStyleCnt="19" custLinFactX="90893" custLinFactY="90893" custLinFactNeighborX="100000" custLinFactNeighborY="100000"/>
      <dgm:spPr/>
    </dgm:pt>
    <dgm:pt modelId="{2CADEDF7-8660-4FA6-9208-9A943FBECA8E}" type="pres">
      <dgm:prSet presAssocID="{53A7B87C-FF0E-4666-A29B-B706F24E93E1}" presName="c9" presStyleLbl="node1" presStyleIdx="8" presStyleCnt="19"/>
      <dgm:spPr/>
    </dgm:pt>
    <dgm:pt modelId="{78B1C5A0-4FE5-415F-89CD-CD7576E8F035}" type="pres">
      <dgm:prSet presAssocID="{53A7B87C-FF0E-4666-A29B-B706F24E93E1}" presName="c10" presStyleLbl="node1" presStyleIdx="9" presStyleCnt="19" custLinFactY="-36100" custLinFactNeighborX="18559" custLinFactNeighborY="-100000"/>
      <dgm:spPr/>
    </dgm:pt>
    <dgm:pt modelId="{7B8F6489-B68C-4362-8F9D-B2432100E3C8}" type="pres">
      <dgm:prSet presAssocID="{53A7B87C-FF0E-4666-A29B-B706F24E93E1}" presName="c11" presStyleLbl="node1" presStyleIdx="10" presStyleCnt="19"/>
      <dgm:spPr/>
    </dgm:pt>
    <dgm:pt modelId="{AAAF21BF-E693-459F-956C-F3AF5D847137}" type="pres">
      <dgm:prSet presAssocID="{53A7B87C-FF0E-4666-A29B-B706F24E93E1}" presName="c12" presStyleLbl="node1" presStyleIdx="11" presStyleCnt="19"/>
      <dgm:spPr/>
    </dgm:pt>
    <dgm:pt modelId="{2FBB3116-6889-44DB-A120-24904D67C4A6}" type="pres">
      <dgm:prSet presAssocID="{53A7B87C-FF0E-4666-A29B-B706F24E93E1}" presName="c13" presStyleLbl="node1" presStyleIdx="12" presStyleCnt="19"/>
      <dgm:spPr/>
    </dgm:pt>
    <dgm:pt modelId="{D1C0F0EB-AC37-4198-8158-B209DED9CF31}" type="pres">
      <dgm:prSet presAssocID="{53A7B87C-FF0E-4666-A29B-B706F24E93E1}" presName="c14" presStyleLbl="node1" presStyleIdx="13" presStyleCnt="19"/>
      <dgm:spPr/>
    </dgm:pt>
    <dgm:pt modelId="{7CC31E37-6A89-493C-AE18-511AC9326FBD}" type="pres">
      <dgm:prSet presAssocID="{53A7B87C-FF0E-4666-A29B-B706F24E93E1}" presName="c15" presStyleLbl="node1" presStyleIdx="14" presStyleCnt="19"/>
      <dgm:spPr/>
    </dgm:pt>
    <dgm:pt modelId="{57C71E3F-AAB0-4CC8-8FD4-BE78C35D92BA}" type="pres">
      <dgm:prSet presAssocID="{53A7B87C-FF0E-4666-A29B-B706F24E93E1}" presName="c16" presStyleLbl="node1" presStyleIdx="15" presStyleCnt="19"/>
      <dgm:spPr/>
    </dgm:pt>
    <dgm:pt modelId="{B9E236DC-241D-4760-97FB-CDE09FC13DBA}" type="pres">
      <dgm:prSet presAssocID="{53A7B87C-FF0E-4666-A29B-B706F24E93E1}" presName="c17" presStyleLbl="node1" presStyleIdx="16" presStyleCnt="19"/>
      <dgm:spPr/>
    </dgm:pt>
    <dgm:pt modelId="{50A575C4-C8D6-4D22-8805-9E1730D13C05}" type="pres">
      <dgm:prSet presAssocID="{53A7B87C-FF0E-4666-A29B-B706F24E93E1}" presName="c18" presStyleLbl="node1" presStyleIdx="17" presStyleCnt="19"/>
      <dgm:spPr/>
    </dgm:pt>
    <dgm:pt modelId="{8B19463D-4FDD-455D-A647-60721A5E06BE}" type="pres">
      <dgm:prSet presAssocID="{617179AF-17E5-4F40-8431-478F22C71D92}" presName="chevronComposite1" presStyleCnt="0"/>
      <dgm:spPr/>
    </dgm:pt>
    <dgm:pt modelId="{7E8E9DCE-2865-431C-9697-7D76FD3A7345}" type="pres">
      <dgm:prSet presAssocID="{617179AF-17E5-4F40-8431-478F22C71D92}" presName="chevron1" presStyleLbl="sibTrans2D1" presStyleIdx="0" presStyleCnt="4"/>
      <dgm:spPr/>
    </dgm:pt>
    <dgm:pt modelId="{16504B6F-108F-488B-B266-A8B74A352929}" type="pres">
      <dgm:prSet presAssocID="{617179AF-17E5-4F40-8431-478F22C71D92}" presName="spChevron1" presStyleCnt="0"/>
      <dgm:spPr/>
    </dgm:pt>
    <dgm:pt modelId="{6AAA2B12-C39A-4A52-A93A-0F3E97084666}" type="pres">
      <dgm:prSet presAssocID="{7E1F6E47-6DF9-4FC0-AC62-627478B98DFD}" presName="middle" presStyleCnt="0"/>
      <dgm:spPr/>
    </dgm:pt>
    <dgm:pt modelId="{144F3884-7D92-4988-8F54-DB1A49A494A7}" type="pres">
      <dgm:prSet presAssocID="{7E1F6E47-6DF9-4FC0-AC62-627478B98DFD}" presName="parTxMid" presStyleLbl="revTx" presStyleIdx="2" presStyleCnt="7" custScaleX="67843"/>
      <dgm:spPr/>
      <dgm:t>
        <a:bodyPr/>
        <a:lstStyle/>
        <a:p>
          <a:endParaRPr lang="zh-TW" altLang="en-US"/>
        </a:p>
      </dgm:t>
    </dgm:pt>
    <dgm:pt modelId="{346A647C-DB10-48D7-9B3C-420ED6FFC3E8}" type="pres">
      <dgm:prSet presAssocID="{7E1F6E47-6DF9-4FC0-AC62-627478B98DFD}" presName="desTxMid" presStyleLbl="revTx" presStyleIdx="3" presStyleCnt="7" custScaleX="176499" custScaleY="146627" custLinFactNeighborX="-4004" custLinFactNeighborY="14623">
        <dgm:presLayoutVars>
          <dgm:bulletEnabled val="1"/>
        </dgm:presLayoutVars>
      </dgm:prSet>
      <dgm:spPr/>
      <dgm:t>
        <a:bodyPr/>
        <a:lstStyle/>
        <a:p>
          <a:endParaRPr lang="zh-TW" altLang="en-US"/>
        </a:p>
      </dgm:t>
    </dgm:pt>
    <dgm:pt modelId="{416810F1-5C93-4F68-8DA6-5B4FEC58C2D4}" type="pres">
      <dgm:prSet presAssocID="{7E1F6E47-6DF9-4FC0-AC62-627478B98DFD}" presName="spMid" presStyleCnt="0"/>
      <dgm:spPr/>
    </dgm:pt>
    <dgm:pt modelId="{3A3AB135-BDE8-469C-8DE0-3EF6C7D87AA4}" type="pres">
      <dgm:prSet presAssocID="{D52CB7EE-B4CE-48F7-BBE6-A14A699C5A50}" presName="chevronComposite1" presStyleCnt="0"/>
      <dgm:spPr/>
    </dgm:pt>
    <dgm:pt modelId="{71AEB902-0DB6-4BB2-8136-82FFE219375B}" type="pres">
      <dgm:prSet presAssocID="{D52CB7EE-B4CE-48F7-BBE6-A14A699C5A50}" presName="chevron1" presStyleLbl="sibTrans2D1" presStyleIdx="1" presStyleCnt="4"/>
      <dgm:spPr/>
    </dgm:pt>
    <dgm:pt modelId="{CEFD7D60-FAFE-4F61-9217-DE0E642CB511}" type="pres">
      <dgm:prSet presAssocID="{D52CB7EE-B4CE-48F7-BBE6-A14A699C5A50}" presName="spChevron1" presStyleCnt="0"/>
      <dgm:spPr/>
    </dgm:pt>
    <dgm:pt modelId="{EE412332-2A62-4664-8752-3661DC34AA20}" type="pres">
      <dgm:prSet presAssocID="{7ABBE341-34E3-4294-825E-D35DDEF85887}" presName="middle" presStyleCnt="0"/>
      <dgm:spPr/>
    </dgm:pt>
    <dgm:pt modelId="{91E1955F-1A0C-4899-AB8E-56FF7844DBA2}" type="pres">
      <dgm:prSet presAssocID="{7ABBE341-34E3-4294-825E-D35DDEF85887}" presName="parTxMid" presStyleLbl="revTx" presStyleIdx="4" presStyleCnt="7" custScaleX="69136"/>
      <dgm:spPr/>
      <dgm:t>
        <a:bodyPr/>
        <a:lstStyle/>
        <a:p>
          <a:endParaRPr lang="zh-TW" altLang="en-US"/>
        </a:p>
      </dgm:t>
    </dgm:pt>
    <dgm:pt modelId="{24AB3DF0-6567-42B3-B9D6-7A83B3FB2BBC}" type="pres">
      <dgm:prSet presAssocID="{7ABBE341-34E3-4294-825E-D35DDEF85887}" presName="desTxMid" presStyleLbl="revTx" presStyleIdx="5" presStyleCnt="7" custScaleX="175694" custScaleY="157364" custLinFactNeighborX="2002" custLinFactNeighborY="11360">
        <dgm:presLayoutVars>
          <dgm:bulletEnabled val="1"/>
        </dgm:presLayoutVars>
      </dgm:prSet>
      <dgm:spPr/>
      <dgm:t>
        <a:bodyPr/>
        <a:lstStyle/>
        <a:p>
          <a:endParaRPr lang="zh-TW" altLang="en-US"/>
        </a:p>
      </dgm:t>
    </dgm:pt>
    <dgm:pt modelId="{708F2649-3BC9-4629-AF4E-3492904D27FF}" type="pres">
      <dgm:prSet presAssocID="{7ABBE341-34E3-4294-825E-D35DDEF85887}" presName="spMid" presStyleCnt="0"/>
      <dgm:spPr/>
    </dgm:pt>
    <dgm:pt modelId="{CDA67CA3-F3C2-4653-91F9-F733FD90DE00}" type="pres">
      <dgm:prSet presAssocID="{C950E410-1E99-44FF-98AB-BDF58B6757FF}" presName="chevronComposite1" presStyleCnt="0"/>
      <dgm:spPr/>
    </dgm:pt>
    <dgm:pt modelId="{5428E6C0-7654-4AC0-AFB5-5C00F309E36F}" type="pres">
      <dgm:prSet presAssocID="{C950E410-1E99-44FF-98AB-BDF58B6757FF}" presName="chevron1" presStyleLbl="sibTrans2D1" presStyleIdx="2" presStyleCnt="4"/>
      <dgm:spPr/>
    </dgm:pt>
    <dgm:pt modelId="{6114DE47-4413-4EAD-9304-656DDBAFF623}" type="pres">
      <dgm:prSet presAssocID="{C950E410-1E99-44FF-98AB-BDF58B6757FF}" presName="spChevron1" presStyleCnt="0"/>
      <dgm:spPr/>
    </dgm:pt>
    <dgm:pt modelId="{B294E18D-80C1-4532-B722-3918BACA7978}" type="pres">
      <dgm:prSet presAssocID="{82FFC80D-55DC-41CA-99DA-1D434FA0C970}" presName="middle" presStyleCnt="0"/>
      <dgm:spPr/>
    </dgm:pt>
    <dgm:pt modelId="{A2C736A9-901F-43A1-AB81-A12423255C06}" type="pres">
      <dgm:prSet presAssocID="{82FFC80D-55DC-41CA-99DA-1D434FA0C970}" presName="parTxMid" presStyleLbl="revTx" presStyleIdx="6" presStyleCnt="7" custScaleX="132141"/>
      <dgm:spPr/>
      <dgm:t>
        <a:bodyPr/>
        <a:lstStyle/>
        <a:p>
          <a:endParaRPr lang="zh-TW" altLang="en-US"/>
        </a:p>
      </dgm:t>
    </dgm:pt>
    <dgm:pt modelId="{604BC0E0-66D1-482C-BFDA-42DB1CDD897D}" type="pres">
      <dgm:prSet presAssocID="{82FFC80D-55DC-41CA-99DA-1D434FA0C970}" presName="spMid" presStyleCnt="0"/>
      <dgm:spPr/>
    </dgm:pt>
    <dgm:pt modelId="{BB134E08-3FAD-44E9-91AB-BC7A8C02E67D}" type="pres">
      <dgm:prSet presAssocID="{FD3B75B4-F480-4225-A1BD-EB0802C63EEB}" presName="chevronComposite1" presStyleCnt="0"/>
      <dgm:spPr/>
    </dgm:pt>
    <dgm:pt modelId="{22D80B17-967C-46DB-B1CD-C03655E4DD23}" type="pres">
      <dgm:prSet presAssocID="{FD3B75B4-F480-4225-A1BD-EB0802C63EEB}" presName="chevron1" presStyleLbl="sibTrans2D1" presStyleIdx="3" presStyleCnt="4"/>
      <dgm:spPr/>
    </dgm:pt>
    <dgm:pt modelId="{991761BE-97A5-4A22-A25A-100B3B924CC9}" type="pres">
      <dgm:prSet presAssocID="{FD3B75B4-F480-4225-A1BD-EB0802C63EEB}" presName="spChevron1" presStyleCnt="0"/>
      <dgm:spPr/>
    </dgm:pt>
    <dgm:pt modelId="{29871563-4D8A-415A-B633-4A641A9D61B8}" type="pres">
      <dgm:prSet presAssocID="{E1340F67-FC0A-439A-B553-E867BC2C0F6C}" presName="last" presStyleCnt="0"/>
      <dgm:spPr/>
    </dgm:pt>
    <dgm:pt modelId="{5A14410E-7321-4193-8B1E-6DC2881D3912}" type="pres">
      <dgm:prSet presAssocID="{E1340F67-FC0A-439A-B553-E867BC2C0F6C}" presName="circleTx" presStyleLbl="node1" presStyleIdx="18" presStyleCnt="19" custScaleX="177855" custScaleY="158620"/>
      <dgm:spPr/>
      <dgm:t>
        <a:bodyPr/>
        <a:lstStyle/>
        <a:p>
          <a:endParaRPr lang="zh-TW" altLang="en-US"/>
        </a:p>
      </dgm:t>
    </dgm:pt>
    <dgm:pt modelId="{72CC6D9B-296D-492D-8764-2AAD339C8934}" type="pres">
      <dgm:prSet presAssocID="{E1340F67-FC0A-439A-B553-E867BC2C0F6C}" presName="spN" presStyleCnt="0"/>
      <dgm:spPr/>
    </dgm:pt>
  </dgm:ptLst>
  <dgm:cxnLst>
    <dgm:cxn modelId="{18CDF7AF-D0AE-4E00-BE03-B7E0AC64FE7A}" type="presOf" srcId="{82FFC80D-55DC-41CA-99DA-1D434FA0C970}" destId="{A2C736A9-901F-43A1-AB81-A12423255C06}" srcOrd="0" destOrd="0" presId="urn:microsoft.com/office/officeart/2009/3/layout/RandomtoResultProcess"/>
    <dgm:cxn modelId="{792FCD0B-1D56-4C4B-B85D-1BE3F738EB95}" srcId="{7E1F6E47-6DF9-4FC0-AC62-627478B98DFD}" destId="{C929921A-6AAF-4764-927F-F52EFFFB92A4}" srcOrd="0" destOrd="0" parTransId="{5663B50A-5738-4DFD-B5B0-F20516F213EA}" sibTransId="{DEB5DCFF-4615-41DB-9C0F-1D6297FC6DEC}"/>
    <dgm:cxn modelId="{5044AD8F-BCAC-408F-BD90-8922DD76A1CC}" type="presOf" srcId="{C929921A-6AAF-4764-927F-F52EFFFB92A4}" destId="{346A647C-DB10-48D7-9B3C-420ED6FFC3E8}" srcOrd="0" destOrd="0" presId="urn:microsoft.com/office/officeart/2009/3/layout/RandomtoResultProcess"/>
    <dgm:cxn modelId="{7ECD0191-E1D1-41BA-A2E4-FA72CBFA0452}" type="presOf" srcId="{E1340F67-FC0A-439A-B553-E867BC2C0F6C}" destId="{5A14410E-7321-4193-8B1E-6DC2881D3912}" srcOrd="0" destOrd="0" presId="urn:microsoft.com/office/officeart/2009/3/layout/RandomtoResultProcess"/>
    <dgm:cxn modelId="{A7588B86-538F-4390-AFF4-9CD6A0F0E0F8}" srcId="{2735D3A7-E621-43C2-BFD2-67E5251C5282}" destId="{82FFC80D-55DC-41CA-99DA-1D434FA0C970}" srcOrd="3" destOrd="0" parTransId="{061BA397-AF1B-498E-9691-EA8EB552C6AB}" sibTransId="{FD3B75B4-F480-4225-A1BD-EB0802C63EEB}"/>
    <dgm:cxn modelId="{3B3F7B80-673E-4C68-8C14-37195AE9DE56}" srcId="{2735D3A7-E621-43C2-BFD2-67E5251C5282}" destId="{53A7B87C-FF0E-4666-A29B-B706F24E93E1}" srcOrd="0" destOrd="0" parTransId="{ED62B158-6C4A-454E-9181-604D15D08E36}" sibTransId="{617179AF-17E5-4F40-8431-478F22C71D92}"/>
    <dgm:cxn modelId="{640238FA-E651-4507-8CC0-ECD7DC399F14}" type="presOf" srcId="{53A7B87C-FF0E-4666-A29B-B706F24E93E1}" destId="{E2ADBECA-90E0-4168-85B8-5879A0DE7B6B}" srcOrd="0" destOrd="0" presId="urn:microsoft.com/office/officeart/2009/3/layout/RandomtoResultProcess"/>
    <dgm:cxn modelId="{D99D35E5-249D-4E89-BABF-EE30BC56F263}" type="presOf" srcId="{C7A031E0-E883-41E1-993B-ACAF4BAF8A12}" destId="{F80B480C-9D57-4399-A997-3A286F38CB04}" srcOrd="0" destOrd="0" presId="urn:microsoft.com/office/officeart/2009/3/layout/RandomtoResultProcess"/>
    <dgm:cxn modelId="{29FD38BB-D39A-463C-8003-CC3B26C4798B}" srcId="{7ABBE341-34E3-4294-825E-D35DDEF85887}" destId="{A8CC0798-EAE2-4EAA-A478-FE52A14B10CC}" srcOrd="0" destOrd="0" parTransId="{F08C4237-8D07-4363-B153-726F6B806B63}" sibTransId="{82313785-A176-41C0-938E-3CDB24B13C27}"/>
    <dgm:cxn modelId="{8E6864FD-5D8A-4DBF-BF5E-72769DC0315E}" type="presOf" srcId="{A8CC0798-EAE2-4EAA-A478-FE52A14B10CC}" destId="{24AB3DF0-6567-42B3-B9D6-7A83B3FB2BBC}" srcOrd="0" destOrd="0" presId="urn:microsoft.com/office/officeart/2009/3/layout/RandomtoResultProcess"/>
    <dgm:cxn modelId="{027927AE-BE86-4DB0-8F53-0DF14E20FB73}" type="presOf" srcId="{7E1F6E47-6DF9-4FC0-AC62-627478B98DFD}" destId="{144F3884-7D92-4988-8F54-DB1A49A494A7}" srcOrd="0" destOrd="0" presId="urn:microsoft.com/office/officeart/2009/3/layout/RandomtoResultProcess"/>
    <dgm:cxn modelId="{56FD41C1-048E-454B-B35F-3A278E202689}" srcId="{2735D3A7-E621-43C2-BFD2-67E5251C5282}" destId="{E1340F67-FC0A-439A-B553-E867BC2C0F6C}" srcOrd="4" destOrd="0" parTransId="{1D485F2F-9D5C-4B86-B122-5E800A5DD3E4}" sibTransId="{D5B4A881-389D-46E8-9F8B-26533DEAF9E1}"/>
    <dgm:cxn modelId="{1D86F8FD-E184-4A5D-8B35-9B40DB061B4D}" srcId="{2735D3A7-E621-43C2-BFD2-67E5251C5282}" destId="{7E1F6E47-6DF9-4FC0-AC62-627478B98DFD}" srcOrd="1" destOrd="0" parTransId="{141B516F-8A13-4109-B791-EB65ED7249D1}" sibTransId="{D52CB7EE-B4CE-48F7-BBE6-A14A699C5A50}"/>
    <dgm:cxn modelId="{A7577F02-D2AB-4687-A9AF-B417084C0B35}" type="presOf" srcId="{2735D3A7-E621-43C2-BFD2-67E5251C5282}" destId="{BE98C9E0-D38F-4A1A-B65E-DD6BCD8930B4}" srcOrd="0" destOrd="0" presId="urn:microsoft.com/office/officeart/2009/3/layout/RandomtoResultProcess"/>
    <dgm:cxn modelId="{1A1F05E4-2FC6-4321-A4B5-88BCC6D50439}" srcId="{53A7B87C-FF0E-4666-A29B-B706F24E93E1}" destId="{C7A031E0-E883-41E1-993B-ACAF4BAF8A12}" srcOrd="0" destOrd="0" parTransId="{A66D8D12-DC8B-40EC-A53B-6F132F762510}" sibTransId="{DB688662-ABBC-4BC7-8B49-E4A5AF582E89}"/>
    <dgm:cxn modelId="{08BBEEFB-C16C-4923-A7EA-F9B21AD63E88}" type="presOf" srcId="{7ABBE341-34E3-4294-825E-D35DDEF85887}" destId="{91E1955F-1A0C-4899-AB8E-56FF7844DBA2}" srcOrd="0" destOrd="0" presId="urn:microsoft.com/office/officeart/2009/3/layout/RandomtoResultProcess"/>
    <dgm:cxn modelId="{46B3022D-38B8-49F7-B522-747EDE30149B}" srcId="{2735D3A7-E621-43C2-BFD2-67E5251C5282}" destId="{7ABBE341-34E3-4294-825E-D35DDEF85887}" srcOrd="2" destOrd="0" parTransId="{E904DCDF-D140-4D0E-9FCD-63EEA810B272}" sibTransId="{C950E410-1E99-44FF-98AB-BDF58B6757FF}"/>
    <dgm:cxn modelId="{550F70F4-040B-471A-A4B1-00D922123B47}" type="presParOf" srcId="{BE98C9E0-D38F-4A1A-B65E-DD6BCD8930B4}" destId="{DDD532EB-17C1-4B4C-A214-C7EC601D8AAE}" srcOrd="0" destOrd="0" presId="urn:microsoft.com/office/officeart/2009/3/layout/RandomtoResultProcess"/>
    <dgm:cxn modelId="{B41D2112-DD4B-4E6E-939D-F6DDFD2FA66C}" type="presParOf" srcId="{DDD532EB-17C1-4B4C-A214-C7EC601D8AAE}" destId="{E2ADBECA-90E0-4168-85B8-5879A0DE7B6B}" srcOrd="0" destOrd="0" presId="urn:microsoft.com/office/officeart/2009/3/layout/RandomtoResultProcess"/>
    <dgm:cxn modelId="{659595BB-E7F8-47AF-B0AA-C5F33ABCFD0D}" type="presParOf" srcId="{DDD532EB-17C1-4B4C-A214-C7EC601D8AAE}" destId="{F80B480C-9D57-4399-A997-3A286F38CB04}" srcOrd="1" destOrd="0" presId="urn:microsoft.com/office/officeart/2009/3/layout/RandomtoResultProcess"/>
    <dgm:cxn modelId="{226819EA-C76B-4B85-BBA3-DF463C4C9E54}" type="presParOf" srcId="{DDD532EB-17C1-4B4C-A214-C7EC601D8AAE}" destId="{10C030A3-EAE4-4019-8F8D-50C3AB62DEBF}" srcOrd="2" destOrd="0" presId="urn:microsoft.com/office/officeart/2009/3/layout/RandomtoResultProcess"/>
    <dgm:cxn modelId="{6F1A62C3-149A-4125-9C00-EB400D594EA4}" type="presParOf" srcId="{DDD532EB-17C1-4B4C-A214-C7EC601D8AAE}" destId="{C31D1B89-CFE2-40FE-943C-68F8A64D9803}" srcOrd="3" destOrd="0" presId="urn:microsoft.com/office/officeart/2009/3/layout/RandomtoResultProcess"/>
    <dgm:cxn modelId="{608874A4-BD52-4938-B568-97FFDEDDAD23}" type="presParOf" srcId="{DDD532EB-17C1-4B4C-A214-C7EC601D8AAE}" destId="{314F7876-2F16-4E6C-9EDE-AE9290A5647D}" srcOrd="4" destOrd="0" presId="urn:microsoft.com/office/officeart/2009/3/layout/RandomtoResultProcess"/>
    <dgm:cxn modelId="{378FB054-8086-4B07-B1C5-AE2918798690}" type="presParOf" srcId="{DDD532EB-17C1-4B4C-A214-C7EC601D8AAE}" destId="{C6CBF951-B1E2-4449-9ECB-AED6551BC75B}" srcOrd="5" destOrd="0" presId="urn:microsoft.com/office/officeart/2009/3/layout/RandomtoResultProcess"/>
    <dgm:cxn modelId="{1A382298-7D69-4705-826D-828F52D9C083}" type="presParOf" srcId="{DDD532EB-17C1-4B4C-A214-C7EC601D8AAE}" destId="{D4D815E8-3024-4D57-ABA3-18F6984B7BCA}" srcOrd="6" destOrd="0" presId="urn:microsoft.com/office/officeart/2009/3/layout/RandomtoResultProcess"/>
    <dgm:cxn modelId="{DB8508F0-61DE-433A-AF91-98569129F7EE}" type="presParOf" srcId="{DDD532EB-17C1-4B4C-A214-C7EC601D8AAE}" destId="{6D2E8219-B489-47E1-921E-9F80EAFBF6B0}" srcOrd="7" destOrd="0" presId="urn:microsoft.com/office/officeart/2009/3/layout/RandomtoResultProcess"/>
    <dgm:cxn modelId="{682D7F15-8039-4CFA-9FB6-E8A28A799735}" type="presParOf" srcId="{DDD532EB-17C1-4B4C-A214-C7EC601D8AAE}" destId="{D49E0B3C-BA68-4CA6-9C2F-63CB2F293BA1}" srcOrd="8" destOrd="0" presId="urn:microsoft.com/office/officeart/2009/3/layout/RandomtoResultProcess"/>
    <dgm:cxn modelId="{53AB872C-A056-45D8-BFCF-3590E9FEC5E9}" type="presParOf" srcId="{DDD532EB-17C1-4B4C-A214-C7EC601D8AAE}" destId="{13A7C1E1-C435-4DCE-A0E8-653181FBB84E}" srcOrd="9" destOrd="0" presId="urn:microsoft.com/office/officeart/2009/3/layout/RandomtoResultProcess"/>
    <dgm:cxn modelId="{F2575A26-B584-4532-9E49-876EC3280D83}" type="presParOf" srcId="{DDD532EB-17C1-4B4C-A214-C7EC601D8AAE}" destId="{2CADEDF7-8660-4FA6-9208-9A943FBECA8E}" srcOrd="10" destOrd="0" presId="urn:microsoft.com/office/officeart/2009/3/layout/RandomtoResultProcess"/>
    <dgm:cxn modelId="{20D5E1CA-996D-40C4-AE9E-4E59CEF878C6}" type="presParOf" srcId="{DDD532EB-17C1-4B4C-A214-C7EC601D8AAE}" destId="{78B1C5A0-4FE5-415F-89CD-CD7576E8F035}" srcOrd="11" destOrd="0" presId="urn:microsoft.com/office/officeart/2009/3/layout/RandomtoResultProcess"/>
    <dgm:cxn modelId="{47728904-7044-4306-8D8F-378CE2912940}" type="presParOf" srcId="{DDD532EB-17C1-4B4C-A214-C7EC601D8AAE}" destId="{7B8F6489-B68C-4362-8F9D-B2432100E3C8}" srcOrd="12" destOrd="0" presId="urn:microsoft.com/office/officeart/2009/3/layout/RandomtoResultProcess"/>
    <dgm:cxn modelId="{AC7A8225-388F-4026-AE53-AFBE239CB97A}" type="presParOf" srcId="{DDD532EB-17C1-4B4C-A214-C7EC601D8AAE}" destId="{AAAF21BF-E693-459F-956C-F3AF5D847137}" srcOrd="13" destOrd="0" presId="urn:microsoft.com/office/officeart/2009/3/layout/RandomtoResultProcess"/>
    <dgm:cxn modelId="{F3004AEB-4C1D-4FA9-A831-48567AAFA0FD}" type="presParOf" srcId="{DDD532EB-17C1-4B4C-A214-C7EC601D8AAE}" destId="{2FBB3116-6889-44DB-A120-24904D67C4A6}" srcOrd="14" destOrd="0" presId="urn:microsoft.com/office/officeart/2009/3/layout/RandomtoResultProcess"/>
    <dgm:cxn modelId="{55861FDF-D34F-4C66-B1CA-1319F823D73A}" type="presParOf" srcId="{DDD532EB-17C1-4B4C-A214-C7EC601D8AAE}" destId="{D1C0F0EB-AC37-4198-8158-B209DED9CF31}" srcOrd="15" destOrd="0" presId="urn:microsoft.com/office/officeart/2009/3/layout/RandomtoResultProcess"/>
    <dgm:cxn modelId="{E526C09D-4E44-42E0-A4CF-A25949CF6A1B}" type="presParOf" srcId="{DDD532EB-17C1-4B4C-A214-C7EC601D8AAE}" destId="{7CC31E37-6A89-493C-AE18-511AC9326FBD}" srcOrd="16" destOrd="0" presId="urn:microsoft.com/office/officeart/2009/3/layout/RandomtoResultProcess"/>
    <dgm:cxn modelId="{A7D082BC-6773-486B-BE04-B21BDDD21EC7}" type="presParOf" srcId="{DDD532EB-17C1-4B4C-A214-C7EC601D8AAE}" destId="{57C71E3F-AAB0-4CC8-8FD4-BE78C35D92BA}" srcOrd="17" destOrd="0" presId="urn:microsoft.com/office/officeart/2009/3/layout/RandomtoResultProcess"/>
    <dgm:cxn modelId="{FE4DA72D-06ED-4D69-8609-2D2805D72FD7}" type="presParOf" srcId="{DDD532EB-17C1-4B4C-A214-C7EC601D8AAE}" destId="{B9E236DC-241D-4760-97FB-CDE09FC13DBA}" srcOrd="18" destOrd="0" presId="urn:microsoft.com/office/officeart/2009/3/layout/RandomtoResultProcess"/>
    <dgm:cxn modelId="{F0719CF7-066B-4840-AA04-3B6E84D9085C}" type="presParOf" srcId="{DDD532EB-17C1-4B4C-A214-C7EC601D8AAE}" destId="{50A575C4-C8D6-4D22-8805-9E1730D13C05}" srcOrd="19" destOrd="0" presId="urn:microsoft.com/office/officeart/2009/3/layout/RandomtoResultProcess"/>
    <dgm:cxn modelId="{F10A5686-3720-4E6E-9E59-21553D84D570}" type="presParOf" srcId="{BE98C9E0-D38F-4A1A-B65E-DD6BCD8930B4}" destId="{8B19463D-4FDD-455D-A647-60721A5E06BE}" srcOrd="1" destOrd="0" presId="urn:microsoft.com/office/officeart/2009/3/layout/RandomtoResultProcess"/>
    <dgm:cxn modelId="{59876C1E-812C-4049-BCE5-400F0F448EC3}" type="presParOf" srcId="{8B19463D-4FDD-455D-A647-60721A5E06BE}" destId="{7E8E9DCE-2865-431C-9697-7D76FD3A7345}" srcOrd="0" destOrd="0" presId="urn:microsoft.com/office/officeart/2009/3/layout/RandomtoResultProcess"/>
    <dgm:cxn modelId="{1641D32D-DFFB-45BF-BD95-3C27C58D8A49}" type="presParOf" srcId="{8B19463D-4FDD-455D-A647-60721A5E06BE}" destId="{16504B6F-108F-488B-B266-A8B74A352929}" srcOrd="1" destOrd="0" presId="urn:microsoft.com/office/officeart/2009/3/layout/RandomtoResultProcess"/>
    <dgm:cxn modelId="{6E29BE61-3D11-4707-B906-9C89B00A26D0}" type="presParOf" srcId="{BE98C9E0-D38F-4A1A-B65E-DD6BCD8930B4}" destId="{6AAA2B12-C39A-4A52-A93A-0F3E97084666}" srcOrd="2" destOrd="0" presId="urn:microsoft.com/office/officeart/2009/3/layout/RandomtoResultProcess"/>
    <dgm:cxn modelId="{796AC70C-26A6-447E-9938-9A87EE9EA16A}" type="presParOf" srcId="{6AAA2B12-C39A-4A52-A93A-0F3E97084666}" destId="{144F3884-7D92-4988-8F54-DB1A49A494A7}" srcOrd="0" destOrd="0" presId="urn:microsoft.com/office/officeart/2009/3/layout/RandomtoResultProcess"/>
    <dgm:cxn modelId="{8AE10EDD-C465-4326-8B2D-56EA528F7518}" type="presParOf" srcId="{6AAA2B12-C39A-4A52-A93A-0F3E97084666}" destId="{346A647C-DB10-48D7-9B3C-420ED6FFC3E8}" srcOrd="1" destOrd="0" presId="urn:microsoft.com/office/officeart/2009/3/layout/RandomtoResultProcess"/>
    <dgm:cxn modelId="{92F215A1-0E3A-49CF-96BB-1DA98A7AA429}" type="presParOf" srcId="{6AAA2B12-C39A-4A52-A93A-0F3E97084666}" destId="{416810F1-5C93-4F68-8DA6-5B4FEC58C2D4}" srcOrd="2" destOrd="0" presId="urn:microsoft.com/office/officeart/2009/3/layout/RandomtoResultProcess"/>
    <dgm:cxn modelId="{C3C70E0B-5E3C-4A85-BF74-FA82B81716FD}" type="presParOf" srcId="{BE98C9E0-D38F-4A1A-B65E-DD6BCD8930B4}" destId="{3A3AB135-BDE8-469C-8DE0-3EF6C7D87AA4}" srcOrd="3" destOrd="0" presId="urn:microsoft.com/office/officeart/2009/3/layout/RandomtoResultProcess"/>
    <dgm:cxn modelId="{1621FB76-50C2-414F-8D53-2E0ADBBD2BE0}" type="presParOf" srcId="{3A3AB135-BDE8-469C-8DE0-3EF6C7D87AA4}" destId="{71AEB902-0DB6-4BB2-8136-82FFE219375B}" srcOrd="0" destOrd="0" presId="urn:microsoft.com/office/officeart/2009/3/layout/RandomtoResultProcess"/>
    <dgm:cxn modelId="{CBE81446-6CD3-4FBC-B60D-FD5C64DB3553}" type="presParOf" srcId="{3A3AB135-BDE8-469C-8DE0-3EF6C7D87AA4}" destId="{CEFD7D60-FAFE-4F61-9217-DE0E642CB511}" srcOrd="1" destOrd="0" presId="urn:microsoft.com/office/officeart/2009/3/layout/RandomtoResultProcess"/>
    <dgm:cxn modelId="{0013AFD0-0488-4943-A93B-8F86A4F9ABB5}" type="presParOf" srcId="{BE98C9E0-D38F-4A1A-B65E-DD6BCD8930B4}" destId="{EE412332-2A62-4664-8752-3661DC34AA20}" srcOrd="4" destOrd="0" presId="urn:microsoft.com/office/officeart/2009/3/layout/RandomtoResultProcess"/>
    <dgm:cxn modelId="{1DDFFB42-7ADF-4DF6-993B-8DFA74122F62}" type="presParOf" srcId="{EE412332-2A62-4664-8752-3661DC34AA20}" destId="{91E1955F-1A0C-4899-AB8E-56FF7844DBA2}" srcOrd="0" destOrd="0" presId="urn:microsoft.com/office/officeart/2009/3/layout/RandomtoResultProcess"/>
    <dgm:cxn modelId="{9E54DBE8-75C7-43EA-B97C-144ACC28AE82}" type="presParOf" srcId="{EE412332-2A62-4664-8752-3661DC34AA20}" destId="{24AB3DF0-6567-42B3-B9D6-7A83B3FB2BBC}" srcOrd="1" destOrd="0" presId="urn:microsoft.com/office/officeart/2009/3/layout/RandomtoResultProcess"/>
    <dgm:cxn modelId="{485BDE7F-4089-4610-884B-560A851941D2}" type="presParOf" srcId="{EE412332-2A62-4664-8752-3661DC34AA20}" destId="{708F2649-3BC9-4629-AF4E-3492904D27FF}" srcOrd="2" destOrd="0" presId="urn:microsoft.com/office/officeart/2009/3/layout/RandomtoResultProcess"/>
    <dgm:cxn modelId="{922245AB-9AFB-4D0E-967A-C771F3C9E8C7}" type="presParOf" srcId="{BE98C9E0-D38F-4A1A-B65E-DD6BCD8930B4}" destId="{CDA67CA3-F3C2-4653-91F9-F733FD90DE00}" srcOrd="5" destOrd="0" presId="urn:microsoft.com/office/officeart/2009/3/layout/RandomtoResultProcess"/>
    <dgm:cxn modelId="{63735F97-3822-416C-88B2-E8BCCFFA651A}" type="presParOf" srcId="{CDA67CA3-F3C2-4653-91F9-F733FD90DE00}" destId="{5428E6C0-7654-4AC0-AFB5-5C00F309E36F}" srcOrd="0" destOrd="0" presId="urn:microsoft.com/office/officeart/2009/3/layout/RandomtoResultProcess"/>
    <dgm:cxn modelId="{D9B55BE4-B172-4503-8506-E07466BF286A}" type="presParOf" srcId="{CDA67CA3-F3C2-4653-91F9-F733FD90DE00}" destId="{6114DE47-4413-4EAD-9304-656DDBAFF623}" srcOrd="1" destOrd="0" presId="urn:microsoft.com/office/officeart/2009/3/layout/RandomtoResultProcess"/>
    <dgm:cxn modelId="{760AF660-6AF6-4048-AE1E-C81AC1C401B8}" type="presParOf" srcId="{BE98C9E0-D38F-4A1A-B65E-DD6BCD8930B4}" destId="{B294E18D-80C1-4532-B722-3918BACA7978}" srcOrd="6" destOrd="0" presId="urn:microsoft.com/office/officeart/2009/3/layout/RandomtoResultProcess"/>
    <dgm:cxn modelId="{DC5B4F3D-CBD3-4079-B98E-C20ED1734B49}" type="presParOf" srcId="{B294E18D-80C1-4532-B722-3918BACA7978}" destId="{A2C736A9-901F-43A1-AB81-A12423255C06}" srcOrd="0" destOrd="0" presId="urn:microsoft.com/office/officeart/2009/3/layout/RandomtoResultProcess"/>
    <dgm:cxn modelId="{8C519A14-51FE-4546-91C8-5DD85F81B98B}" type="presParOf" srcId="{B294E18D-80C1-4532-B722-3918BACA7978}" destId="{604BC0E0-66D1-482C-BFDA-42DB1CDD897D}" srcOrd="1" destOrd="0" presId="urn:microsoft.com/office/officeart/2009/3/layout/RandomtoResultProcess"/>
    <dgm:cxn modelId="{66BE0E0D-134F-4A6C-AE04-240C2E16ED02}" type="presParOf" srcId="{BE98C9E0-D38F-4A1A-B65E-DD6BCD8930B4}" destId="{BB134E08-3FAD-44E9-91AB-BC7A8C02E67D}" srcOrd="7" destOrd="0" presId="urn:microsoft.com/office/officeart/2009/3/layout/RandomtoResultProcess"/>
    <dgm:cxn modelId="{9FFCF06B-4366-4480-9E82-949F903F7F73}" type="presParOf" srcId="{BB134E08-3FAD-44E9-91AB-BC7A8C02E67D}" destId="{22D80B17-967C-46DB-B1CD-C03655E4DD23}" srcOrd="0" destOrd="0" presId="urn:microsoft.com/office/officeart/2009/3/layout/RandomtoResultProcess"/>
    <dgm:cxn modelId="{69142A3F-D69D-4BAB-A29D-78DDBDC72C51}" type="presParOf" srcId="{BB134E08-3FAD-44E9-91AB-BC7A8C02E67D}" destId="{991761BE-97A5-4A22-A25A-100B3B924CC9}" srcOrd="1" destOrd="0" presId="urn:microsoft.com/office/officeart/2009/3/layout/RandomtoResultProcess"/>
    <dgm:cxn modelId="{87AD349A-2838-49BC-A500-E8C77052D51E}" type="presParOf" srcId="{BE98C9E0-D38F-4A1A-B65E-DD6BCD8930B4}" destId="{29871563-4D8A-415A-B633-4A641A9D61B8}" srcOrd="8" destOrd="0" presId="urn:microsoft.com/office/officeart/2009/3/layout/RandomtoResultProcess"/>
    <dgm:cxn modelId="{308F897A-C99A-42C9-9D78-866C0092D3C7}" type="presParOf" srcId="{29871563-4D8A-415A-B633-4A641A9D61B8}" destId="{5A14410E-7321-4193-8B1E-6DC2881D3912}" srcOrd="0" destOrd="0" presId="urn:microsoft.com/office/officeart/2009/3/layout/RandomtoResultProcess"/>
    <dgm:cxn modelId="{01D84597-FBAE-4D59-9204-BB35B672EAD7}" type="presParOf" srcId="{29871563-4D8A-415A-B633-4A641A9D61B8}" destId="{72CC6D9B-296D-492D-8764-2AAD339C8934}" srcOrd="1" destOrd="0" presId="urn:microsoft.com/office/officeart/2009/3/layout/RandomtoResultProcess"/>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071AFC0-B7D0-4C0D-B019-BFE06BECE447}"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zh-TW" altLang="en-US"/>
        </a:p>
      </dgm:t>
    </dgm:pt>
    <dgm:pt modelId="{769902FD-D694-43D7-A29A-18D641F10245}">
      <dgm:prSet phldrT="[文字]" custT="1"/>
      <dgm:spPr/>
      <dgm:t>
        <a:bodyPr/>
        <a:lstStyle/>
        <a:p>
          <a:pPr algn="ctr"/>
          <a:r>
            <a:rPr lang="zh-TW" altLang="en-US" sz="1400">
              <a:latin typeface="標楷體" panose="03000509000000000000" pitchFamily="65" charset="-120"/>
              <a:ea typeface="標楷體" panose="03000509000000000000" pitchFamily="65" charset="-120"/>
            </a:rPr>
            <a:t>台南市政府</a:t>
          </a:r>
        </a:p>
      </dgm:t>
    </dgm:pt>
    <dgm:pt modelId="{F9C07352-3DBE-4DF0-ABEF-7BF72FA2A5B0}" type="parTrans" cxnId="{D263DA4B-3B21-4B77-83DE-8971C0CB4D64}">
      <dgm:prSet/>
      <dgm:spPr/>
      <dgm:t>
        <a:bodyPr/>
        <a:lstStyle/>
        <a:p>
          <a:pPr algn="ctr"/>
          <a:endParaRPr lang="zh-TW" altLang="en-US"/>
        </a:p>
      </dgm:t>
    </dgm:pt>
    <dgm:pt modelId="{D1EA4219-57E3-4B1F-9F09-B27549F3316B}" type="sibTrans" cxnId="{D263DA4B-3B21-4B77-83DE-8971C0CB4D64}">
      <dgm:prSet custT="1"/>
      <dgm:spPr/>
      <dgm:t>
        <a:bodyPr/>
        <a:lstStyle/>
        <a:p>
          <a:pPr algn="ctr"/>
          <a:r>
            <a:rPr lang="zh-TW" altLang="en-US" sz="1400">
              <a:latin typeface="標楷體" panose="03000509000000000000" pitchFamily="65" charset="-120"/>
              <a:ea typeface="標楷體" panose="03000509000000000000" pitchFamily="65" charset="-120"/>
            </a:rPr>
            <a:t>工務局</a:t>
          </a:r>
        </a:p>
      </dgm:t>
    </dgm:pt>
    <dgm:pt modelId="{C50DB0E5-AAF7-4D20-8954-FA89FC3B4C9C}">
      <dgm:prSet phldrT="[文字]"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威傑科技</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zh-TW" altLang="en-US" sz="1400">
              <a:latin typeface="標楷體" panose="03000509000000000000" pitchFamily="65" charset="-120"/>
              <a:ea typeface="標楷體" panose="03000509000000000000" pitchFamily="65" charset="-120"/>
            </a:rPr>
            <a:t>計畫主持人</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zh-TW" altLang="en-US" sz="1400">
              <a:latin typeface="標楷體" panose="03000509000000000000" pitchFamily="65" charset="-120"/>
              <a:ea typeface="標楷體" panose="03000509000000000000" pitchFamily="65" charset="-120"/>
            </a:rPr>
            <a:t>兼專案經理</a:t>
          </a:r>
          <a:endParaRPr lang="en-US" altLang="zh-TW" sz="1400">
            <a:latin typeface="標楷體" panose="03000509000000000000" pitchFamily="65" charset="-120"/>
            <a:ea typeface="標楷體" panose="03000509000000000000" pitchFamily="65" charset="-120"/>
          </a:endParaRPr>
        </a:p>
      </dgm:t>
    </dgm:pt>
    <dgm:pt modelId="{5C678731-4C55-4BDB-9514-8B091ECC40C3}" type="parTrans" cxnId="{BF17B275-2260-4670-A4B0-3C7915A3030F}">
      <dgm:prSet/>
      <dgm:spPr/>
      <dgm:t>
        <a:bodyPr/>
        <a:lstStyle/>
        <a:p>
          <a:pPr algn="ctr"/>
          <a:endParaRPr lang="zh-TW" altLang="en-US"/>
        </a:p>
      </dgm:t>
    </dgm:pt>
    <dgm:pt modelId="{C2A54572-94E9-4D10-ABB5-18959164B59B}" type="sibTrans" cxnId="{BF17B275-2260-4670-A4B0-3C7915A3030F}">
      <dgm:prSet phldrT="[文字]" custT="1"/>
      <dgm:spPr/>
      <dgm:t>
        <a:bodyPr/>
        <a:lstStyle/>
        <a:p>
          <a:pPr algn="ctr"/>
          <a:r>
            <a:rPr lang="zh-TW" altLang="en-US" sz="1400">
              <a:latin typeface="標楷體" panose="03000509000000000000" pitchFamily="65" charset="-120"/>
              <a:ea typeface="標楷體" panose="03000509000000000000" pitchFamily="65" charset="-120"/>
            </a:rPr>
            <a:t>王仁傑</a:t>
          </a:r>
          <a:endParaRPr lang="zh-TW" altLang="en-US" sz="1400"/>
        </a:p>
      </dgm:t>
    </dgm:pt>
    <dgm:pt modelId="{D94C89AB-94F1-4A65-BE11-C74A0188A72A}">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整合維護</a:t>
          </a:r>
          <a:endParaRPr lang="en-US" altLang="zh-TW" sz="1400">
            <a:latin typeface="標楷體" panose="03000509000000000000" pitchFamily="65" charset="-120"/>
            <a:ea typeface="標楷體" panose="03000509000000000000" pitchFamily="65" charset="-120"/>
          </a:endParaRPr>
        </a:p>
        <a:p>
          <a:pPr algn="ctr">
            <a:spcAft>
              <a:spcPts val="0"/>
            </a:spcAft>
          </a:pPr>
          <a:endParaRPr lang="zh-TW" altLang="en-US" sz="1400">
            <a:latin typeface="標楷體" panose="03000509000000000000" pitchFamily="65" charset="-120"/>
            <a:ea typeface="標楷體" panose="03000509000000000000" pitchFamily="65" charset="-120"/>
          </a:endParaRPr>
        </a:p>
      </dgm:t>
    </dgm:pt>
    <dgm:pt modelId="{FB93BEF0-C24E-475F-BE55-735BE71AE7CF}" type="parTrans" cxnId="{243E0F52-5BA6-4CB1-B2C5-DA5DB876CB1E}">
      <dgm:prSet/>
      <dgm:spPr/>
      <dgm:t>
        <a:bodyPr/>
        <a:lstStyle/>
        <a:p>
          <a:pPr algn="ctr"/>
          <a:endParaRPr lang="zh-TW" altLang="en-US"/>
        </a:p>
      </dgm:t>
    </dgm:pt>
    <dgm:pt modelId="{76C24A01-5829-40E1-B82D-7B38B638901B}" type="sibTrans" cxnId="{243E0F52-5BA6-4CB1-B2C5-DA5DB876CB1E}">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關志峰</a:t>
          </a:r>
        </a:p>
      </dgm:t>
    </dgm:pt>
    <dgm:pt modelId="{19BCAC09-3A2C-475C-8A4F-6C3C6D6D3F54}">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品管</a:t>
          </a:r>
          <a:r>
            <a:rPr lang="en-US" altLang="zh-TW" sz="1400">
              <a:latin typeface="標楷體" panose="03000509000000000000" pitchFamily="65" charset="-120"/>
              <a:ea typeface="標楷體" panose="03000509000000000000" pitchFamily="65" charset="-120"/>
            </a:rPr>
            <a:t>/</a:t>
          </a:r>
          <a:r>
            <a:rPr lang="zh-TW" altLang="en-US" sz="1400">
              <a:latin typeface="標楷體" panose="03000509000000000000" pitchFamily="65" charset="-120"/>
              <a:ea typeface="標楷體" panose="03000509000000000000" pitchFamily="65" charset="-120"/>
            </a:rPr>
            <a:t>校正</a:t>
          </a:r>
          <a:endParaRPr lang="en-US" altLang="zh-TW" sz="1400">
            <a:latin typeface="標楷體" panose="03000509000000000000" pitchFamily="65" charset="-120"/>
            <a:ea typeface="標楷體" panose="03000509000000000000" pitchFamily="65" charset="-120"/>
          </a:endParaRPr>
        </a:p>
        <a:p>
          <a:pPr algn="ctr">
            <a:spcAft>
              <a:spcPts val="0"/>
            </a:spcAft>
          </a:pPr>
          <a:endParaRPr lang="zh-TW" altLang="en-US" sz="1400">
            <a:latin typeface="標楷體" panose="03000509000000000000" pitchFamily="65" charset="-120"/>
            <a:ea typeface="標楷體" panose="03000509000000000000" pitchFamily="65" charset="-120"/>
          </a:endParaRPr>
        </a:p>
      </dgm:t>
    </dgm:pt>
    <dgm:pt modelId="{13E6CE1C-0BF3-4876-9FFA-42E8C603B4F0}" type="parTrans" cxnId="{12C3B4F8-720E-4E9D-86A7-5BD8EFA14C8A}">
      <dgm:prSet/>
      <dgm:spPr/>
      <dgm:t>
        <a:bodyPr/>
        <a:lstStyle/>
        <a:p>
          <a:pPr algn="ctr"/>
          <a:endParaRPr lang="zh-TW" altLang="en-US"/>
        </a:p>
      </dgm:t>
    </dgm:pt>
    <dgm:pt modelId="{A609EBE5-F1A3-4D6F-9557-40FCFBE410B2}" type="sibTrans" cxnId="{12C3B4F8-720E-4E9D-86A7-5BD8EFA14C8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傅舜琦</a:t>
          </a:r>
        </a:p>
      </dgm:t>
    </dgm:pt>
    <dgm:pt modelId="{B3253DAD-6163-4DE6-9411-72887CC09D88}">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網頁開發維護</a:t>
          </a:r>
          <a:endParaRPr lang="en-US" altLang="zh-TW" sz="1400">
            <a:latin typeface="標楷體" panose="03000509000000000000" pitchFamily="65" charset="-120"/>
            <a:ea typeface="標楷體" panose="03000509000000000000" pitchFamily="65" charset="-120"/>
          </a:endParaRPr>
        </a:p>
        <a:p>
          <a:pPr algn="ctr">
            <a:spcAft>
              <a:spcPct val="35000"/>
            </a:spcAft>
          </a:pPr>
          <a:endParaRPr lang="zh-TW" altLang="en-US" sz="1400">
            <a:latin typeface="標楷體" panose="03000509000000000000" pitchFamily="65" charset="-120"/>
            <a:ea typeface="標楷體" panose="03000509000000000000" pitchFamily="65" charset="-120"/>
          </a:endParaRPr>
        </a:p>
      </dgm:t>
    </dgm:pt>
    <dgm:pt modelId="{26039450-7FF7-4689-999A-347F5DB0B42A}" type="sibTrans" cxnId="{01BBD780-E679-4179-9745-A0C5F681EE0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李佳泓</a:t>
          </a:r>
        </a:p>
      </dgm:t>
    </dgm:pt>
    <dgm:pt modelId="{3DF93F5E-59B5-45AE-892E-127ED6CEF6D8}" type="parTrans" cxnId="{01BBD780-E679-4179-9745-A0C5F681EE0A}">
      <dgm:prSet/>
      <dgm:spPr/>
      <dgm:t>
        <a:bodyPr/>
        <a:lstStyle/>
        <a:p>
          <a:pPr algn="ctr"/>
          <a:endParaRPr lang="zh-TW" altLang="en-US"/>
        </a:p>
      </dgm:t>
    </dgm:pt>
    <dgm:pt modelId="{238BA6EF-A17C-426E-8741-493349C47DE1}">
      <dgm:prSet custT="1"/>
      <dgm:spPr/>
      <dgm:t>
        <a:bodyPr/>
        <a:lstStyle/>
        <a:p>
          <a:pPr algn="ctr">
            <a:lnSpc>
              <a:spcPts val="1400"/>
            </a:lnSpc>
            <a:spcAft>
              <a:spcPts val="0"/>
            </a:spcAft>
          </a:pPr>
          <a:r>
            <a:rPr lang="zh-TW" sz="1400">
              <a:latin typeface="標楷體" panose="03000509000000000000" pitchFamily="65" charset="-120"/>
              <a:ea typeface="標楷體" panose="03000509000000000000" pitchFamily="65" charset="-120"/>
            </a:rPr>
            <a:t>凌陽創新科技</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en-US" sz="1400">
              <a:latin typeface="標楷體" panose="03000509000000000000" pitchFamily="65" charset="-120"/>
              <a:ea typeface="標楷體" panose="03000509000000000000" pitchFamily="65" charset="-120"/>
            </a:rPr>
            <a:t>(</a:t>
          </a:r>
          <a:r>
            <a:rPr lang="zh-TW" sz="1400">
              <a:latin typeface="標楷體" panose="03000509000000000000" pitchFamily="65" charset="-120"/>
              <a:ea typeface="標楷體" panose="03000509000000000000" pitchFamily="65" charset="-120"/>
            </a:rPr>
            <a:t>股</a:t>
          </a:r>
          <a:r>
            <a:rPr lang="en-US" sz="1400">
              <a:latin typeface="標楷體" panose="03000509000000000000" pitchFamily="65" charset="-120"/>
              <a:ea typeface="標楷體" panose="03000509000000000000" pitchFamily="65" charset="-120"/>
            </a:rPr>
            <a:t>)</a:t>
          </a:r>
          <a:r>
            <a:rPr lang="zh-TW" sz="1400">
              <a:latin typeface="標楷體" panose="03000509000000000000" pitchFamily="65" charset="-120"/>
              <a:ea typeface="標楷體" panose="03000509000000000000" pitchFamily="65" charset="-120"/>
            </a:rPr>
            <a:t>公司</a:t>
          </a:r>
          <a:endParaRPr lang="en-US" altLang="zh-TW" sz="1400">
            <a:latin typeface="標楷體" panose="03000509000000000000" pitchFamily="65" charset="-120"/>
            <a:ea typeface="標楷體" panose="03000509000000000000" pitchFamily="65" charset="-120"/>
          </a:endParaRPr>
        </a:p>
        <a:p>
          <a:pPr algn="ctr">
            <a:lnSpc>
              <a:spcPts val="1400"/>
            </a:lnSpc>
            <a:spcAft>
              <a:spcPts val="0"/>
            </a:spcAft>
          </a:pPr>
          <a:r>
            <a:rPr lang="en-US" altLang="zh-TW" sz="1400">
              <a:latin typeface="標楷體" panose="03000509000000000000" pitchFamily="65" charset="-120"/>
              <a:ea typeface="標楷體" panose="03000509000000000000" pitchFamily="65" charset="-120"/>
            </a:rPr>
            <a:t>AI</a:t>
          </a:r>
          <a:r>
            <a:rPr lang="zh-TW" altLang="en-US" sz="1400">
              <a:latin typeface="標楷體" panose="03000509000000000000" pitchFamily="65" charset="-120"/>
              <a:ea typeface="標楷體" panose="03000509000000000000" pitchFamily="65" charset="-120"/>
            </a:rPr>
            <a:t>視覺辨識系統開發維護</a:t>
          </a:r>
        </a:p>
      </dgm:t>
    </dgm:pt>
    <dgm:pt modelId="{4E737F29-712E-41F4-B430-F0AD6909EBFA}" type="parTrans" cxnId="{60EC13B3-F8CB-4C03-9AA7-C57A0703B3DA}">
      <dgm:prSet/>
      <dgm:spPr/>
      <dgm:t>
        <a:bodyPr/>
        <a:lstStyle/>
        <a:p>
          <a:pPr algn="ctr"/>
          <a:endParaRPr lang="zh-TW" altLang="en-US"/>
        </a:p>
      </dgm:t>
    </dgm:pt>
    <dgm:pt modelId="{F8AD95B6-FC87-4FF7-80A5-4920303CD768}" type="sibTrans" cxnId="{60EC13B3-F8CB-4C03-9AA7-C57A0703B3DA}">
      <dgm:prSet custT="1"/>
      <dgm:spPr/>
      <dgm:t>
        <a:bodyPr/>
        <a:lstStyle/>
        <a:p>
          <a:pPr algn="ctr"/>
          <a:r>
            <a:rPr lang="zh-TW" altLang="en-US" sz="1400">
              <a:latin typeface="標楷體" panose="03000509000000000000" pitchFamily="65" charset="-120"/>
              <a:ea typeface="標楷體" panose="03000509000000000000" pitchFamily="65" charset="-120"/>
            </a:rPr>
            <a:t>曾成訓</a:t>
          </a:r>
        </a:p>
      </dgm:t>
    </dgm:pt>
    <dgm:pt modelId="{78C7558A-A12B-43E4-A1E5-8EE4A6366E75}" type="pres">
      <dgm:prSet presAssocID="{5071AFC0-B7D0-4C0D-B019-BFE06BECE447}" presName="hierChild1" presStyleCnt="0">
        <dgm:presLayoutVars>
          <dgm:orgChart val="1"/>
          <dgm:chPref val="1"/>
          <dgm:dir/>
          <dgm:animOne val="branch"/>
          <dgm:animLvl val="lvl"/>
          <dgm:resizeHandles/>
        </dgm:presLayoutVars>
      </dgm:prSet>
      <dgm:spPr/>
      <dgm:t>
        <a:bodyPr/>
        <a:lstStyle/>
        <a:p>
          <a:endParaRPr lang="zh-TW" altLang="en-US"/>
        </a:p>
      </dgm:t>
    </dgm:pt>
    <dgm:pt modelId="{65C86FF3-6F42-40FA-A67E-E4AAF3EC7F9F}" type="pres">
      <dgm:prSet presAssocID="{769902FD-D694-43D7-A29A-18D641F10245}" presName="hierRoot1" presStyleCnt="0">
        <dgm:presLayoutVars>
          <dgm:hierBranch val="init"/>
        </dgm:presLayoutVars>
      </dgm:prSet>
      <dgm:spPr/>
    </dgm:pt>
    <dgm:pt modelId="{5AE32A82-C527-44EF-8C33-6ED5262DEA1E}" type="pres">
      <dgm:prSet presAssocID="{769902FD-D694-43D7-A29A-18D641F10245}" presName="rootComposite1" presStyleCnt="0"/>
      <dgm:spPr/>
    </dgm:pt>
    <dgm:pt modelId="{F92536F2-77B5-43CE-93DC-F0EF6A705A48}" type="pres">
      <dgm:prSet presAssocID="{769902FD-D694-43D7-A29A-18D641F10245}" presName="rootText1" presStyleLbl="node0" presStyleIdx="0" presStyleCnt="2" custScaleY="77048">
        <dgm:presLayoutVars>
          <dgm:chMax/>
          <dgm:chPref val="3"/>
        </dgm:presLayoutVars>
      </dgm:prSet>
      <dgm:spPr/>
      <dgm:t>
        <a:bodyPr/>
        <a:lstStyle/>
        <a:p>
          <a:endParaRPr lang="zh-TW" altLang="en-US"/>
        </a:p>
      </dgm:t>
    </dgm:pt>
    <dgm:pt modelId="{6E683CCA-2E15-43A8-B12A-A5B5413FF43F}" type="pres">
      <dgm:prSet presAssocID="{769902FD-D694-43D7-A29A-18D641F10245}" presName="titleText1" presStyleLbl="fgAcc0" presStyleIdx="0" presStyleCnt="2" custScaleY="133330">
        <dgm:presLayoutVars>
          <dgm:chMax val="0"/>
          <dgm:chPref val="0"/>
        </dgm:presLayoutVars>
      </dgm:prSet>
      <dgm:spPr/>
      <dgm:t>
        <a:bodyPr/>
        <a:lstStyle/>
        <a:p>
          <a:endParaRPr lang="zh-TW" altLang="en-US"/>
        </a:p>
      </dgm:t>
    </dgm:pt>
    <dgm:pt modelId="{55526C33-21F8-4028-AC13-433426697976}" type="pres">
      <dgm:prSet presAssocID="{769902FD-D694-43D7-A29A-18D641F10245}" presName="rootConnector1" presStyleLbl="node1" presStyleIdx="0" presStyleCnt="4"/>
      <dgm:spPr/>
      <dgm:t>
        <a:bodyPr/>
        <a:lstStyle/>
        <a:p>
          <a:endParaRPr lang="zh-TW" altLang="en-US"/>
        </a:p>
      </dgm:t>
    </dgm:pt>
    <dgm:pt modelId="{41D1BC19-CA1E-4493-B419-B9EF7BB025CE}" type="pres">
      <dgm:prSet presAssocID="{769902FD-D694-43D7-A29A-18D641F10245}" presName="hierChild2" presStyleCnt="0"/>
      <dgm:spPr/>
    </dgm:pt>
    <dgm:pt modelId="{F3261557-9571-4B2C-A342-4C135F25A88B}" type="pres">
      <dgm:prSet presAssocID="{5C678731-4C55-4BDB-9514-8B091ECC40C3}" presName="Name37" presStyleLbl="parChTrans1D2" presStyleIdx="0" presStyleCnt="1"/>
      <dgm:spPr/>
      <dgm:t>
        <a:bodyPr/>
        <a:lstStyle/>
        <a:p>
          <a:endParaRPr lang="zh-TW" altLang="en-US"/>
        </a:p>
      </dgm:t>
    </dgm:pt>
    <dgm:pt modelId="{45506E0F-7A00-4D93-9720-2BA121EAD1F3}" type="pres">
      <dgm:prSet presAssocID="{C50DB0E5-AAF7-4D20-8954-FA89FC3B4C9C}" presName="hierRoot2" presStyleCnt="0">
        <dgm:presLayoutVars>
          <dgm:hierBranch val="init"/>
        </dgm:presLayoutVars>
      </dgm:prSet>
      <dgm:spPr/>
    </dgm:pt>
    <dgm:pt modelId="{F013F262-84E2-444D-A9FB-981509267863}" type="pres">
      <dgm:prSet presAssocID="{C50DB0E5-AAF7-4D20-8954-FA89FC3B4C9C}" presName="rootComposite" presStyleCnt="0"/>
      <dgm:spPr/>
    </dgm:pt>
    <dgm:pt modelId="{B51D778B-1994-43A2-835B-861CC569ED97}" type="pres">
      <dgm:prSet presAssocID="{C50DB0E5-AAF7-4D20-8954-FA89FC3B4C9C}" presName="rootText" presStyleLbl="node1" presStyleIdx="0" presStyleCnt="4" custScaleY="119817" custLinFactNeighborX="1779" custLinFactNeighborY="-25191">
        <dgm:presLayoutVars>
          <dgm:chMax/>
          <dgm:chPref val="3"/>
        </dgm:presLayoutVars>
      </dgm:prSet>
      <dgm:spPr/>
      <dgm:t>
        <a:bodyPr/>
        <a:lstStyle/>
        <a:p>
          <a:endParaRPr lang="zh-TW" altLang="en-US"/>
        </a:p>
      </dgm:t>
    </dgm:pt>
    <dgm:pt modelId="{416A62E0-4B18-40D8-8200-7B2A28F644A1}" type="pres">
      <dgm:prSet presAssocID="{C50DB0E5-AAF7-4D20-8954-FA89FC3B4C9C}" presName="titleText2" presStyleLbl="fgAcc1" presStyleIdx="0" presStyleCnt="4" custScaleY="130644">
        <dgm:presLayoutVars>
          <dgm:chMax val="0"/>
          <dgm:chPref val="0"/>
        </dgm:presLayoutVars>
      </dgm:prSet>
      <dgm:spPr/>
      <dgm:t>
        <a:bodyPr/>
        <a:lstStyle/>
        <a:p>
          <a:endParaRPr lang="zh-TW" altLang="en-US"/>
        </a:p>
      </dgm:t>
    </dgm:pt>
    <dgm:pt modelId="{497CF30E-583A-43F0-A57D-CB13CA94ABF1}" type="pres">
      <dgm:prSet presAssocID="{C50DB0E5-AAF7-4D20-8954-FA89FC3B4C9C}" presName="rootConnector" presStyleLbl="node2" presStyleIdx="0" presStyleCnt="0"/>
      <dgm:spPr/>
      <dgm:t>
        <a:bodyPr/>
        <a:lstStyle/>
        <a:p>
          <a:endParaRPr lang="zh-TW" altLang="en-US"/>
        </a:p>
      </dgm:t>
    </dgm:pt>
    <dgm:pt modelId="{BFA2DE7E-22A5-45CB-874A-533329FC4841}" type="pres">
      <dgm:prSet presAssocID="{C50DB0E5-AAF7-4D20-8954-FA89FC3B4C9C}" presName="hierChild4" presStyleCnt="0"/>
      <dgm:spPr/>
    </dgm:pt>
    <dgm:pt modelId="{8815FDAB-8D6D-4A6B-9CEC-532C5364FDA6}" type="pres">
      <dgm:prSet presAssocID="{FB93BEF0-C24E-475F-BE55-735BE71AE7CF}" presName="Name37" presStyleLbl="parChTrans1D3" presStyleIdx="0" presStyleCnt="3"/>
      <dgm:spPr/>
      <dgm:t>
        <a:bodyPr/>
        <a:lstStyle/>
        <a:p>
          <a:endParaRPr lang="zh-TW" altLang="en-US"/>
        </a:p>
      </dgm:t>
    </dgm:pt>
    <dgm:pt modelId="{EBC02CD4-9711-4F0D-98EF-A93F573C1DEE}" type="pres">
      <dgm:prSet presAssocID="{D94C89AB-94F1-4A65-BE11-C74A0188A72A}" presName="hierRoot2" presStyleCnt="0">
        <dgm:presLayoutVars>
          <dgm:hierBranch val="init"/>
        </dgm:presLayoutVars>
      </dgm:prSet>
      <dgm:spPr/>
    </dgm:pt>
    <dgm:pt modelId="{2B964AB7-64C8-461A-BBAB-85755084BBF2}" type="pres">
      <dgm:prSet presAssocID="{D94C89AB-94F1-4A65-BE11-C74A0188A72A}" presName="rootComposite" presStyleCnt="0"/>
      <dgm:spPr/>
    </dgm:pt>
    <dgm:pt modelId="{729309AD-58B6-4DB0-8093-91987DD2ACD1}" type="pres">
      <dgm:prSet presAssocID="{D94C89AB-94F1-4A65-BE11-C74A0188A72A}" presName="rootText" presStyleLbl="node1" presStyleIdx="1" presStyleCnt="4" custScaleY="96081">
        <dgm:presLayoutVars>
          <dgm:chMax/>
          <dgm:chPref val="3"/>
        </dgm:presLayoutVars>
      </dgm:prSet>
      <dgm:spPr/>
      <dgm:t>
        <a:bodyPr/>
        <a:lstStyle/>
        <a:p>
          <a:endParaRPr lang="zh-TW" altLang="en-US"/>
        </a:p>
      </dgm:t>
    </dgm:pt>
    <dgm:pt modelId="{BD87F520-1DE1-4EE4-A40A-2F38C6728CE6}" type="pres">
      <dgm:prSet presAssocID="{D94C89AB-94F1-4A65-BE11-C74A0188A72A}" presName="titleText2" presStyleLbl="fgAcc1" presStyleIdx="1" presStyleCnt="4" custScaleY="125830" custLinFactNeighborX="12116" custLinFactNeighborY="33043">
        <dgm:presLayoutVars>
          <dgm:chMax val="0"/>
          <dgm:chPref val="0"/>
        </dgm:presLayoutVars>
      </dgm:prSet>
      <dgm:spPr/>
      <dgm:t>
        <a:bodyPr/>
        <a:lstStyle/>
        <a:p>
          <a:endParaRPr lang="zh-TW" altLang="en-US"/>
        </a:p>
      </dgm:t>
    </dgm:pt>
    <dgm:pt modelId="{2ABB8D34-FF4C-420A-9187-99CE93D0E936}" type="pres">
      <dgm:prSet presAssocID="{D94C89AB-94F1-4A65-BE11-C74A0188A72A}" presName="rootConnector" presStyleLbl="node3" presStyleIdx="0" presStyleCnt="0"/>
      <dgm:spPr/>
      <dgm:t>
        <a:bodyPr/>
        <a:lstStyle/>
        <a:p>
          <a:endParaRPr lang="zh-TW" altLang="en-US"/>
        </a:p>
      </dgm:t>
    </dgm:pt>
    <dgm:pt modelId="{8C7C1895-D093-48FD-8D82-2628BA73883B}" type="pres">
      <dgm:prSet presAssocID="{D94C89AB-94F1-4A65-BE11-C74A0188A72A}" presName="hierChild4" presStyleCnt="0"/>
      <dgm:spPr/>
    </dgm:pt>
    <dgm:pt modelId="{51C2B24B-62D4-46C0-9C16-799E687BC242}" type="pres">
      <dgm:prSet presAssocID="{D94C89AB-94F1-4A65-BE11-C74A0188A72A}" presName="hierChild5" presStyleCnt="0"/>
      <dgm:spPr/>
    </dgm:pt>
    <dgm:pt modelId="{D392AFC0-DF68-4C03-A0A2-39D2D29FCEAE}" type="pres">
      <dgm:prSet presAssocID="{3DF93F5E-59B5-45AE-892E-127ED6CEF6D8}" presName="Name37" presStyleLbl="parChTrans1D3" presStyleIdx="1" presStyleCnt="3"/>
      <dgm:spPr/>
      <dgm:t>
        <a:bodyPr/>
        <a:lstStyle/>
        <a:p>
          <a:endParaRPr lang="zh-TW" altLang="en-US"/>
        </a:p>
      </dgm:t>
    </dgm:pt>
    <dgm:pt modelId="{5E6B5FAD-22C5-4578-9FE1-DCE16227EACC}" type="pres">
      <dgm:prSet presAssocID="{B3253DAD-6163-4DE6-9411-72887CC09D88}" presName="hierRoot2" presStyleCnt="0">
        <dgm:presLayoutVars>
          <dgm:hierBranch val="init"/>
        </dgm:presLayoutVars>
      </dgm:prSet>
      <dgm:spPr/>
    </dgm:pt>
    <dgm:pt modelId="{61581D5A-1E98-4664-B937-2CD1160A0418}" type="pres">
      <dgm:prSet presAssocID="{B3253DAD-6163-4DE6-9411-72887CC09D88}" presName="rootComposite" presStyleCnt="0"/>
      <dgm:spPr/>
    </dgm:pt>
    <dgm:pt modelId="{31210701-FD42-4B29-AFB1-442119105642}" type="pres">
      <dgm:prSet presAssocID="{B3253DAD-6163-4DE6-9411-72887CC09D88}" presName="rootText" presStyleLbl="node1" presStyleIdx="2" presStyleCnt="4" custScaleY="90396">
        <dgm:presLayoutVars>
          <dgm:chMax/>
          <dgm:chPref val="3"/>
        </dgm:presLayoutVars>
      </dgm:prSet>
      <dgm:spPr/>
      <dgm:t>
        <a:bodyPr/>
        <a:lstStyle/>
        <a:p>
          <a:endParaRPr lang="zh-TW" altLang="en-US"/>
        </a:p>
      </dgm:t>
    </dgm:pt>
    <dgm:pt modelId="{8446C339-4342-4C14-B42D-A15F025B0CAE}" type="pres">
      <dgm:prSet presAssocID="{B3253DAD-6163-4DE6-9411-72887CC09D88}" presName="titleText2" presStyleLbl="fgAcc1" presStyleIdx="2" presStyleCnt="4" custScaleY="124420" custLinFactNeighborX="10952" custLinFactNeighborY="10339">
        <dgm:presLayoutVars>
          <dgm:chMax val="0"/>
          <dgm:chPref val="0"/>
        </dgm:presLayoutVars>
      </dgm:prSet>
      <dgm:spPr/>
      <dgm:t>
        <a:bodyPr/>
        <a:lstStyle/>
        <a:p>
          <a:endParaRPr lang="zh-TW" altLang="en-US"/>
        </a:p>
      </dgm:t>
    </dgm:pt>
    <dgm:pt modelId="{3868A2A1-F095-49C7-A29F-AB8638ACA408}" type="pres">
      <dgm:prSet presAssocID="{B3253DAD-6163-4DE6-9411-72887CC09D88}" presName="rootConnector" presStyleLbl="node3" presStyleIdx="0" presStyleCnt="0"/>
      <dgm:spPr/>
      <dgm:t>
        <a:bodyPr/>
        <a:lstStyle/>
        <a:p>
          <a:endParaRPr lang="zh-TW" altLang="en-US"/>
        </a:p>
      </dgm:t>
    </dgm:pt>
    <dgm:pt modelId="{60560E33-428F-481B-B51C-5D4524BC1035}" type="pres">
      <dgm:prSet presAssocID="{B3253DAD-6163-4DE6-9411-72887CC09D88}" presName="hierChild4" presStyleCnt="0"/>
      <dgm:spPr/>
    </dgm:pt>
    <dgm:pt modelId="{C6242044-10B0-42EB-9196-D8085900B577}" type="pres">
      <dgm:prSet presAssocID="{B3253DAD-6163-4DE6-9411-72887CC09D88}" presName="hierChild5" presStyleCnt="0"/>
      <dgm:spPr/>
    </dgm:pt>
    <dgm:pt modelId="{5B444E23-31C2-483E-942F-08E424F01B46}" type="pres">
      <dgm:prSet presAssocID="{13E6CE1C-0BF3-4876-9FFA-42E8C603B4F0}" presName="Name37" presStyleLbl="parChTrans1D3" presStyleIdx="2" presStyleCnt="3"/>
      <dgm:spPr/>
      <dgm:t>
        <a:bodyPr/>
        <a:lstStyle/>
        <a:p>
          <a:endParaRPr lang="zh-TW" altLang="en-US"/>
        </a:p>
      </dgm:t>
    </dgm:pt>
    <dgm:pt modelId="{69119A21-F17B-4742-AF91-B4089AB29AE5}" type="pres">
      <dgm:prSet presAssocID="{19BCAC09-3A2C-475C-8A4F-6C3C6D6D3F54}" presName="hierRoot2" presStyleCnt="0">
        <dgm:presLayoutVars>
          <dgm:hierBranch val="init"/>
        </dgm:presLayoutVars>
      </dgm:prSet>
      <dgm:spPr/>
    </dgm:pt>
    <dgm:pt modelId="{7A430D91-CBC4-484C-89B9-EA6F73524981}" type="pres">
      <dgm:prSet presAssocID="{19BCAC09-3A2C-475C-8A4F-6C3C6D6D3F54}" presName="rootComposite" presStyleCnt="0"/>
      <dgm:spPr/>
    </dgm:pt>
    <dgm:pt modelId="{8B72AF1B-5039-4726-865C-5CCA86D0FC3C}" type="pres">
      <dgm:prSet presAssocID="{19BCAC09-3A2C-475C-8A4F-6C3C6D6D3F54}" presName="rootText" presStyleLbl="node1" presStyleIdx="3" presStyleCnt="4" custScaleY="90396">
        <dgm:presLayoutVars>
          <dgm:chMax/>
          <dgm:chPref val="3"/>
        </dgm:presLayoutVars>
      </dgm:prSet>
      <dgm:spPr/>
      <dgm:t>
        <a:bodyPr/>
        <a:lstStyle/>
        <a:p>
          <a:endParaRPr lang="zh-TW" altLang="en-US"/>
        </a:p>
      </dgm:t>
    </dgm:pt>
    <dgm:pt modelId="{AF0907FA-5127-44C8-858F-76F9EA0355F7}" type="pres">
      <dgm:prSet presAssocID="{19BCAC09-3A2C-475C-8A4F-6C3C6D6D3F54}" presName="titleText2" presStyleLbl="fgAcc1" presStyleIdx="3" presStyleCnt="4" custScaleY="124636" custLinFactNeighborX="9046" custLinFactNeighborY="42635">
        <dgm:presLayoutVars>
          <dgm:chMax val="0"/>
          <dgm:chPref val="0"/>
        </dgm:presLayoutVars>
      </dgm:prSet>
      <dgm:spPr/>
      <dgm:t>
        <a:bodyPr/>
        <a:lstStyle/>
        <a:p>
          <a:endParaRPr lang="zh-TW" altLang="en-US"/>
        </a:p>
      </dgm:t>
    </dgm:pt>
    <dgm:pt modelId="{1D95797B-2A6A-42C0-AC85-1F44BDD5CC3B}" type="pres">
      <dgm:prSet presAssocID="{19BCAC09-3A2C-475C-8A4F-6C3C6D6D3F54}" presName="rootConnector" presStyleLbl="node3" presStyleIdx="0" presStyleCnt="0"/>
      <dgm:spPr/>
      <dgm:t>
        <a:bodyPr/>
        <a:lstStyle/>
        <a:p>
          <a:endParaRPr lang="zh-TW" altLang="en-US"/>
        </a:p>
      </dgm:t>
    </dgm:pt>
    <dgm:pt modelId="{03636605-8B69-4D7B-8653-01BB6425BCC5}" type="pres">
      <dgm:prSet presAssocID="{19BCAC09-3A2C-475C-8A4F-6C3C6D6D3F54}" presName="hierChild4" presStyleCnt="0"/>
      <dgm:spPr/>
    </dgm:pt>
    <dgm:pt modelId="{AF718B9A-B10F-4670-A4D6-8DE97BFAC388}" type="pres">
      <dgm:prSet presAssocID="{19BCAC09-3A2C-475C-8A4F-6C3C6D6D3F54}" presName="hierChild5" presStyleCnt="0"/>
      <dgm:spPr/>
    </dgm:pt>
    <dgm:pt modelId="{98802160-5D00-4397-8FB7-CB3922CCFD27}" type="pres">
      <dgm:prSet presAssocID="{C50DB0E5-AAF7-4D20-8954-FA89FC3B4C9C}" presName="hierChild5" presStyleCnt="0"/>
      <dgm:spPr/>
    </dgm:pt>
    <dgm:pt modelId="{FE828453-799D-495F-9D57-C4F6882EFFD2}" type="pres">
      <dgm:prSet presAssocID="{769902FD-D694-43D7-A29A-18D641F10245}" presName="hierChild3" presStyleCnt="0"/>
      <dgm:spPr/>
    </dgm:pt>
    <dgm:pt modelId="{04C38B2C-3643-4415-9A35-4DB5641FCE2B}" type="pres">
      <dgm:prSet presAssocID="{238BA6EF-A17C-426E-8741-493349C47DE1}" presName="hierRoot1" presStyleCnt="0">
        <dgm:presLayoutVars>
          <dgm:hierBranch val="init"/>
        </dgm:presLayoutVars>
      </dgm:prSet>
      <dgm:spPr/>
    </dgm:pt>
    <dgm:pt modelId="{47E5223A-1911-4B16-A9AE-EC8218DFEBAE}" type="pres">
      <dgm:prSet presAssocID="{238BA6EF-A17C-426E-8741-493349C47DE1}" presName="rootComposite1" presStyleCnt="0"/>
      <dgm:spPr/>
    </dgm:pt>
    <dgm:pt modelId="{1E1657F3-F327-4EED-B440-D0673397F9EE}" type="pres">
      <dgm:prSet presAssocID="{238BA6EF-A17C-426E-8741-493349C47DE1}" presName="rootText1" presStyleLbl="node0" presStyleIdx="1" presStyleCnt="2" custScaleX="113969" custScaleY="142207" custLinFactY="23721" custLinFactNeighborX="-3134" custLinFactNeighborY="100000">
        <dgm:presLayoutVars>
          <dgm:chMax/>
          <dgm:chPref val="3"/>
        </dgm:presLayoutVars>
      </dgm:prSet>
      <dgm:spPr/>
      <dgm:t>
        <a:bodyPr/>
        <a:lstStyle/>
        <a:p>
          <a:endParaRPr lang="zh-TW" altLang="en-US"/>
        </a:p>
      </dgm:t>
    </dgm:pt>
    <dgm:pt modelId="{F07AA55C-0F86-4280-B89D-BE6A6B67B166}" type="pres">
      <dgm:prSet presAssocID="{238BA6EF-A17C-426E-8741-493349C47DE1}" presName="titleText1" presStyleLbl="fgAcc0" presStyleIdx="1" presStyleCnt="2" custScaleY="130644" custLinFactY="200000" custLinFactNeighborX="-1492" custLinFactNeighborY="248798">
        <dgm:presLayoutVars>
          <dgm:chMax val="0"/>
          <dgm:chPref val="0"/>
        </dgm:presLayoutVars>
      </dgm:prSet>
      <dgm:spPr/>
      <dgm:t>
        <a:bodyPr/>
        <a:lstStyle/>
        <a:p>
          <a:endParaRPr lang="zh-TW" altLang="en-US"/>
        </a:p>
      </dgm:t>
    </dgm:pt>
    <dgm:pt modelId="{69E564F3-6A7A-4495-91F9-BB12C10E3E98}" type="pres">
      <dgm:prSet presAssocID="{238BA6EF-A17C-426E-8741-493349C47DE1}" presName="rootConnector1" presStyleLbl="node1" presStyleIdx="3" presStyleCnt="4"/>
      <dgm:spPr/>
      <dgm:t>
        <a:bodyPr/>
        <a:lstStyle/>
        <a:p>
          <a:endParaRPr lang="zh-TW" altLang="en-US"/>
        </a:p>
      </dgm:t>
    </dgm:pt>
    <dgm:pt modelId="{6D67A134-C898-4E71-ADC0-A60EDD7543C1}" type="pres">
      <dgm:prSet presAssocID="{238BA6EF-A17C-426E-8741-493349C47DE1}" presName="hierChild2" presStyleCnt="0"/>
      <dgm:spPr/>
    </dgm:pt>
    <dgm:pt modelId="{CB2672A3-3E08-4F50-9608-29FFE3DB7065}" type="pres">
      <dgm:prSet presAssocID="{238BA6EF-A17C-426E-8741-493349C47DE1}" presName="hierChild3" presStyleCnt="0"/>
      <dgm:spPr/>
    </dgm:pt>
  </dgm:ptLst>
  <dgm:cxnLst>
    <dgm:cxn modelId="{395F1366-FB40-4602-A289-75F75629C9A0}" type="presOf" srcId="{238BA6EF-A17C-426E-8741-493349C47DE1}" destId="{1E1657F3-F327-4EED-B440-D0673397F9EE}" srcOrd="0" destOrd="0" presId="urn:microsoft.com/office/officeart/2008/layout/NameandTitleOrganizationalChart"/>
    <dgm:cxn modelId="{B8F0C167-36DF-461C-8CB6-17DC4D34F193}" type="presOf" srcId="{C50DB0E5-AAF7-4D20-8954-FA89FC3B4C9C}" destId="{B51D778B-1994-43A2-835B-861CC569ED97}" srcOrd="0" destOrd="0" presId="urn:microsoft.com/office/officeart/2008/layout/NameandTitleOrganizationalChart"/>
    <dgm:cxn modelId="{F669A222-7A24-4536-8B73-C61CCC6DFBBE}" type="presOf" srcId="{19BCAC09-3A2C-475C-8A4F-6C3C6D6D3F54}" destId="{8B72AF1B-5039-4726-865C-5CCA86D0FC3C}" srcOrd="0" destOrd="0" presId="urn:microsoft.com/office/officeart/2008/layout/NameandTitleOrganizationalChart"/>
    <dgm:cxn modelId="{FE86F955-6550-4AE8-874B-ABE8841D8A20}" type="presOf" srcId="{B3253DAD-6163-4DE6-9411-72887CC09D88}" destId="{31210701-FD42-4B29-AFB1-442119105642}" srcOrd="0" destOrd="0" presId="urn:microsoft.com/office/officeart/2008/layout/NameandTitleOrganizationalChart"/>
    <dgm:cxn modelId="{72A260C2-38E6-4C1C-8A81-BD0F81D09069}" type="presOf" srcId="{26039450-7FF7-4689-999A-347F5DB0B42A}" destId="{8446C339-4342-4C14-B42D-A15F025B0CAE}" srcOrd="0" destOrd="0" presId="urn:microsoft.com/office/officeart/2008/layout/NameandTitleOrganizationalChart"/>
    <dgm:cxn modelId="{7B19B1CB-9D30-4B58-B272-916C7D619E33}" type="presOf" srcId="{5071AFC0-B7D0-4C0D-B019-BFE06BECE447}" destId="{78C7558A-A12B-43E4-A1E5-8EE4A6366E75}" srcOrd="0" destOrd="0" presId="urn:microsoft.com/office/officeart/2008/layout/NameandTitleOrganizationalChart"/>
    <dgm:cxn modelId="{12C3B4F8-720E-4E9D-86A7-5BD8EFA14C8A}" srcId="{C50DB0E5-AAF7-4D20-8954-FA89FC3B4C9C}" destId="{19BCAC09-3A2C-475C-8A4F-6C3C6D6D3F54}" srcOrd="2" destOrd="0" parTransId="{13E6CE1C-0BF3-4876-9FFA-42E8C603B4F0}" sibTransId="{A609EBE5-F1A3-4D6F-9557-40FCFBE410B2}"/>
    <dgm:cxn modelId="{407C2AE9-D67B-4769-B3FE-F310C135DF09}" type="presOf" srcId="{13E6CE1C-0BF3-4876-9FFA-42E8C603B4F0}" destId="{5B444E23-31C2-483E-942F-08E424F01B46}" srcOrd="0" destOrd="0" presId="urn:microsoft.com/office/officeart/2008/layout/NameandTitleOrganizationalChart"/>
    <dgm:cxn modelId="{B1ACD733-5620-46F1-9DF1-CD35775BD29B}" type="presOf" srcId="{76C24A01-5829-40E1-B82D-7B38B638901B}" destId="{BD87F520-1DE1-4EE4-A40A-2F38C6728CE6}" srcOrd="0" destOrd="0" presId="urn:microsoft.com/office/officeart/2008/layout/NameandTitleOrganizationalChart"/>
    <dgm:cxn modelId="{60EC13B3-F8CB-4C03-9AA7-C57A0703B3DA}" srcId="{5071AFC0-B7D0-4C0D-B019-BFE06BECE447}" destId="{238BA6EF-A17C-426E-8741-493349C47DE1}" srcOrd="1" destOrd="0" parTransId="{4E737F29-712E-41F4-B430-F0AD6909EBFA}" sibTransId="{F8AD95B6-FC87-4FF7-80A5-4920303CD768}"/>
    <dgm:cxn modelId="{774E84B4-1EDE-4AE3-A9E0-F671E541E9B2}" type="presOf" srcId="{C2A54572-94E9-4D10-ABB5-18959164B59B}" destId="{416A62E0-4B18-40D8-8200-7B2A28F644A1}" srcOrd="0" destOrd="0" presId="urn:microsoft.com/office/officeart/2008/layout/NameandTitleOrganizationalChart"/>
    <dgm:cxn modelId="{3C45DB7E-3977-402B-B3FF-983D6B6FC0D0}" type="presOf" srcId="{769902FD-D694-43D7-A29A-18D641F10245}" destId="{F92536F2-77B5-43CE-93DC-F0EF6A705A48}" srcOrd="0" destOrd="0" presId="urn:microsoft.com/office/officeart/2008/layout/NameandTitleOrganizationalChart"/>
    <dgm:cxn modelId="{D627B02C-5AE0-467A-BBC8-E30FE54FC71D}" type="presOf" srcId="{D94C89AB-94F1-4A65-BE11-C74A0188A72A}" destId="{2ABB8D34-FF4C-420A-9187-99CE93D0E936}" srcOrd="1" destOrd="0" presId="urn:microsoft.com/office/officeart/2008/layout/NameandTitleOrganizationalChart"/>
    <dgm:cxn modelId="{0DD65702-28B4-455D-A296-5AF16A11E0F1}" type="presOf" srcId="{D94C89AB-94F1-4A65-BE11-C74A0188A72A}" destId="{729309AD-58B6-4DB0-8093-91987DD2ACD1}" srcOrd="0" destOrd="0" presId="urn:microsoft.com/office/officeart/2008/layout/NameandTitleOrganizationalChart"/>
    <dgm:cxn modelId="{911DA1B2-5D6F-45AF-88B5-B8FABDFDF75A}" type="presOf" srcId="{19BCAC09-3A2C-475C-8A4F-6C3C6D6D3F54}" destId="{1D95797B-2A6A-42C0-AC85-1F44BDD5CC3B}" srcOrd="1" destOrd="0" presId="urn:microsoft.com/office/officeart/2008/layout/NameandTitleOrganizationalChart"/>
    <dgm:cxn modelId="{243E0F52-5BA6-4CB1-B2C5-DA5DB876CB1E}" srcId="{C50DB0E5-AAF7-4D20-8954-FA89FC3B4C9C}" destId="{D94C89AB-94F1-4A65-BE11-C74A0188A72A}" srcOrd="0" destOrd="0" parTransId="{FB93BEF0-C24E-475F-BE55-735BE71AE7CF}" sibTransId="{76C24A01-5829-40E1-B82D-7B38B638901B}"/>
    <dgm:cxn modelId="{FCA2FCFA-4C1C-46C9-A417-6293F13BB947}" type="presOf" srcId="{C50DB0E5-AAF7-4D20-8954-FA89FC3B4C9C}" destId="{497CF30E-583A-43F0-A57D-CB13CA94ABF1}" srcOrd="1" destOrd="0" presId="urn:microsoft.com/office/officeart/2008/layout/NameandTitleOrganizationalChart"/>
    <dgm:cxn modelId="{446FBB23-8028-4F98-9EBF-A15F7EAE72F6}" type="presOf" srcId="{A609EBE5-F1A3-4D6F-9557-40FCFBE410B2}" destId="{AF0907FA-5127-44C8-858F-76F9EA0355F7}" srcOrd="0" destOrd="0" presId="urn:microsoft.com/office/officeart/2008/layout/NameandTitleOrganizationalChart"/>
    <dgm:cxn modelId="{BF17B275-2260-4670-A4B0-3C7915A3030F}" srcId="{769902FD-D694-43D7-A29A-18D641F10245}" destId="{C50DB0E5-AAF7-4D20-8954-FA89FC3B4C9C}" srcOrd="0" destOrd="0" parTransId="{5C678731-4C55-4BDB-9514-8B091ECC40C3}" sibTransId="{C2A54572-94E9-4D10-ABB5-18959164B59B}"/>
    <dgm:cxn modelId="{2DD890B6-B065-4251-BE30-B4C8B9A88E9F}" type="presOf" srcId="{238BA6EF-A17C-426E-8741-493349C47DE1}" destId="{69E564F3-6A7A-4495-91F9-BB12C10E3E98}" srcOrd="1" destOrd="0" presId="urn:microsoft.com/office/officeart/2008/layout/NameandTitleOrganizationalChart"/>
    <dgm:cxn modelId="{D263DA4B-3B21-4B77-83DE-8971C0CB4D64}" srcId="{5071AFC0-B7D0-4C0D-B019-BFE06BECE447}" destId="{769902FD-D694-43D7-A29A-18D641F10245}" srcOrd="0" destOrd="0" parTransId="{F9C07352-3DBE-4DF0-ABEF-7BF72FA2A5B0}" sibTransId="{D1EA4219-57E3-4B1F-9F09-B27549F3316B}"/>
    <dgm:cxn modelId="{BE75B0B4-0F28-4E35-9573-57D3B6E12CE9}" type="presOf" srcId="{5C678731-4C55-4BDB-9514-8B091ECC40C3}" destId="{F3261557-9571-4B2C-A342-4C135F25A88B}" srcOrd="0" destOrd="0" presId="urn:microsoft.com/office/officeart/2008/layout/NameandTitleOrganizationalChart"/>
    <dgm:cxn modelId="{D085F2B4-C07B-4004-8BA3-9C4E8C6DE895}" type="presOf" srcId="{FB93BEF0-C24E-475F-BE55-735BE71AE7CF}" destId="{8815FDAB-8D6D-4A6B-9CEC-532C5364FDA6}" srcOrd="0" destOrd="0" presId="urn:microsoft.com/office/officeart/2008/layout/NameandTitleOrganizationalChart"/>
    <dgm:cxn modelId="{C56BEF03-E034-44B7-B970-CB37500DBD2A}" type="presOf" srcId="{3DF93F5E-59B5-45AE-892E-127ED6CEF6D8}" destId="{D392AFC0-DF68-4C03-A0A2-39D2D29FCEAE}" srcOrd="0" destOrd="0" presId="urn:microsoft.com/office/officeart/2008/layout/NameandTitleOrganizationalChart"/>
    <dgm:cxn modelId="{89EC63D2-691C-4CD9-9634-08664B33319F}" type="presOf" srcId="{769902FD-D694-43D7-A29A-18D641F10245}" destId="{55526C33-21F8-4028-AC13-433426697976}" srcOrd="1" destOrd="0" presId="urn:microsoft.com/office/officeart/2008/layout/NameandTitleOrganizationalChart"/>
    <dgm:cxn modelId="{B810ABF6-1A78-43E2-A14E-5BF21D653699}" type="presOf" srcId="{F8AD95B6-FC87-4FF7-80A5-4920303CD768}" destId="{F07AA55C-0F86-4280-B89D-BE6A6B67B166}" srcOrd="0" destOrd="0" presId="urn:microsoft.com/office/officeart/2008/layout/NameandTitleOrganizationalChart"/>
    <dgm:cxn modelId="{01BBD780-E679-4179-9745-A0C5F681EE0A}" srcId="{C50DB0E5-AAF7-4D20-8954-FA89FC3B4C9C}" destId="{B3253DAD-6163-4DE6-9411-72887CC09D88}" srcOrd="1" destOrd="0" parTransId="{3DF93F5E-59B5-45AE-892E-127ED6CEF6D8}" sibTransId="{26039450-7FF7-4689-999A-347F5DB0B42A}"/>
    <dgm:cxn modelId="{D0401BB6-6B7A-478B-BC33-486FE500261C}" type="presOf" srcId="{D1EA4219-57E3-4B1F-9F09-B27549F3316B}" destId="{6E683CCA-2E15-43A8-B12A-A5B5413FF43F}" srcOrd="0" destOrd="0" presId="urn:microsoft.com/office/officeart/2008/layout/NameandTitleOrganizationalChart"/>
    <dgm:cxn modelId="{DF838A9A-3D10-41A6-A7D2-6C1E13E82CF0}" type="presOf" srcId="{B3253DAD-6163-4DE6-9411-72887CC09D88}" destId="{3868A2A1-F095-49C7-A29F-AB8638ACA408}" srcOrd="1" destOrd="0" presId="urn:microsoft.com/office/officeart/2008/layout/NameandTitleOrganizationalChart"/>
    <dgm:cxn modelId="{05EF2EDC-5D34-4B2F-A636-4EBCD204A508}" type="presParOf" srcId="{78C7558A-A12B-43E4-A1E5-8EE4A6366E75}" destId="{65C86FF3-6F42-40FA-A67E-E4AAF3EC7F9F}" srcOrd="0" destOrd="0" presId="urn:microsoft.com/office/officeart/2008/layout/NameandTitleOrganizationalChart"/>
    <dgm:cxn modelId="{50EF3906-AAEB-4B41-880D-08A497B3281C}" type="presParOf" srcId="{65C86FF3-6F42-40FA-A67E-E4AAF3EC7F9F}" destId="{5AE32A82-C527-44EF-8C33-6ED5262DEA1E}" srcOrd="0" destOrd="0" presId="urn:microsoft.com/office/officeart/2008/layout/NameandTitleOrganizationalChart"/>
    <dgm:cxn modelId="{E5A73271-9D56-4605-BD8A-8F2C60D79F5F}" type="presParOf" srcId="{5AE32A82-C527-44EF-8C33-6ED5262DEA1E}" destId="{F92536F2-77B5-43CE-93DC-F0EF6A705A48}" srcOrd="0" destOrd="0" presId="urn:microsoft.com/office/officeart/2008/layout/NameandTitleOrganizationalChart"/>
    <dgm:cxn modelId="{FEBEFBCA-3241-4D18-804A-5F7FD26CE564}" type="presParOf" srcId="{5AE32A82-C527-44EF-8C33-6ED5262DEA1E}" destId="{6E683CCA-2E15-43A8-B12A-A5B5413FF43F}" srcOrd="1" destOrd="0" presId="urn:microsoft.com/office/officeart/2008/layout/NameandTitleOrganizationalChart"/>
    <dgm:cxn modelId="{C70E7471-7C4B-4061-9EA5-8646F55AD7E4}" type="presParOf" srcId="{5AE32A82-C527-44EF-8C33-6ED5262DEA1E}" destId="{55526C33-21F8-4028-AC13-433426697976}" srcOrd="2" destOrd="0" presId="urn:microsoft.com/office/officeart/2008/layout/NameandTitleOrganizationalChart"/>
    <dgm:cxn modelId="{A3041DD4-D26E-4406-A838-E1D12C75B0BC}" type="presParOf" srcId="{65C86FF3-6F42-40FA-A67E-E4AAF3EC7F9F}" destId="{41D1BC19-CA1E-4493-B419-B9EF7BB025CE}" srcOrd="1" destOrd="0" presId="urn:microsoft.com/office/officeart/2008/layout/NameandTitleOrganizationalChart"/>
    <dgm:cxn modelId="{A8815F71-AFA4-44BC-B26C-BB813A8994EF}" type="presParOf" srcId="{41D1BC19-CA1E-4493-B419-B9EF7BB025CE}" destId="{F3261557-9571-4B2C-A342-4C135F25A88B}" srcOrd="0" destOrd="0" presId="urn:microsoft.com/office/officeart/2008/layout/NameandTitleOrganizationalChart"/>
    <dgm:cxn modelId="{70651467-447A-4B0B-871E-04BD9EFA8412}" type="presParOf" srcId="{41D1BC19-CA1E-4493-B419-B9EF7BB025CE}" destId="{45506E0F-7A00-4D93-9720-2BA121EAD1F3}" srcOrd="1" destOrd="0" presId="urn:microsoft.com/office/officeart/2008/layout/NameandTitleOrganizationalChart"/>
    <dgm:cxn modelId="{DD1968FB-BC59-46D6-B7E6-4516F23E7567}" type="presParOf" srcId="{45506E0F-7A00-4D93-9720-2BA121EAD1F3}" destId="{F013F262-84E2-444D-A9FB-981509267863}" srcOrd="0" destOrd="0" presId="urn:microsoft.com/office/officeart/2008/layout/NameandTitleOrganizationalChart"/>
    <dgm:cxn modelId="{996F7660-9667-4109-9FBB-3349E88E92B8}" type="presParOf" srcId="{F013F262-84E2-444D-A9FB-981509267863}" destId="{B51D778B-1994-43A2-835B-861CC569ED97}" srcOrd="0" destOrd="0" presId="urn:microsoft.com/office/officeart/2008/layout/NameandTitleOrganizationalChart"/>
    <dgm:cxn modelId="{4387544B-71CC-4E82-944D-B466B08B8B9B}" type="presParOf" srcId="{F013F262-84E2-444D-A9FB-981509267863}" destId="{416A62E0-4B18-40D8-8200-7B2A28F644A1}" srcOrd="1" destOrd="0" presId="urn:microsoft.com/office/officeart/2008/layout/NameandTitleOrganizationalChart"/>
    <dgm:cxn modelId="{8738288C-234B-4491-B368-7A60C1CD32FE}" type="presParOf" srcId="{F013F262-84E2-444D-A9FB-981509267863}" destId="{497CF30E-583A-43F0-A57D-CB13CA94ABF1}" srcOrd="2" destOrd="0" presId="urn:microsoft.com/office/officeart/2008/layout/NameandTitleOrganizationalChart"/>
    <dgm:cxn modelId="{DD365BBC-F3DB-435E-ABA3-683F8B0D453F}" type="presParOf" srcId="{45506E0F-7A00-4D93-9720-2BA121EAD1F3}" destId="{BFA2DE7E-22A5-45CB-874A-533329FC4841}" srcOrd="1" destOrd="0" presId="urn:microsoft.com/office/officeart/2008/layout/NameandTitleOrganizationalChart"/>
    <dgm:cxn modelId="{6C82CC52-38F4-4509-B2E9-501286A77DFB}" type="presParOf" srcId="{BFA2DE7E-22A5-45CB-874A-533329FC4841}" destId="{8815FDAB-8D6D-4A6B-9CEC-532C5364FDA6}" srcOrd="0" destOrd="0" presId="urn:microsoft.com/office/officeart/2008/layout/NameandTitleOrganizationalChart"/>
    <dgm:cxn modelId="{60DF3021-FF58-4421-B09C-66EC0943D8BA}" type="presParOf" srcId="{BFA2DE7E-22A5-45CB-874A-533329FC4841}" destId="{EBC02CD4-9711-4F0D-98EF-A93F573C1DEE}" srcOrd="1" destOrd="0" presId="urn:microsoft.com/office/officeart/2008/layout/NameandTitleOrganizationalChart"/>
    <dgm:cxn modelId="{BA1677B0-FA1F-44EA-B331-CF4307132F07}" type="presParOf" srcId="{EBC02CD4-9711-4F0D-98EF-A93F573C1DEE}" destId="{2B964AB7-64C8-461A-BBAB-85755084BBF2}" srcOrd="0" destOrd="0" presId="urn:microsoft.com/office/officeart/2008/layout/NameandTitleOrganizationalChart"/>
    <dgm:cxn modelId="{A8F3F385-5E6C-46E5-A83E-2239D53B067D}" type="presParOf" srcId="{2B964AB7-64C8-461A-BBAB-85755084BBF2}" destId="{729309AD-58B6-4DB0-8093-91987DD2ACD1}" srcOrd="0" destOrd="0" presId="urn:microsoft.com/office/officeart/2008/layout/NameandTitleOrganizationalChart"/>
    <dgm:cxn modelId="{77EC2F66-00CC-4A67-A93F-C75CE2351910}" type="presParOf" srcId="{2B964AB7-64C8-461A-BBAB-85755084BBF2}" destId="{BD87F520-1DE1-4EE4-A40A-2F38C6728CE6}" srcOrd="1" destOrd="0" presId="urn:microsoft.com/office/officeart/2008/layout/NameandTitleOrganizationalChart"/>
    <dgm:cxn modelId="{AA6667FD-E4EC-485E-9C3B-644BBA0019CD}" type="presParOf" srcId="{2B964AB7-64C8-461A-BBAB-85755084BBF2}" destId="{2ABB8D34-FF4C-420A-9187-99CE93D0E936}" srcOrd="2" destOrd="0" presId="urn:microsoft.com/office/officeart/2008/layout/NameandTitleOrganizationalChart"/>
    <dgm:cxn modelId="{B6F80BB3-2D07-4A64-89B5-D36988339802}" type="presParOf" srcId="{EBC02CD4-9711-4F0D-98EF-A93F573C1DEE}" destId="{8C7C1895-D093-48FD-8D82-2628BA73883B}" srcOrd="1" destOrd="0" presId="urn:microsoft.com/office/officeart/2008/layout/NameandTitleOrganizationalChart"/>
    <dgm:cxn modelId="{7480C237-A6FB-4BFC-8706-7E59E15C3B0F}" type="presParOf" srcId="{EBC02CD4-9711-4F0D-98EF-A93F573C1DEE}" destId="{51C2B24B-62D4-46C0-9C16-799E687BC242}" srcOrd="2" destOrd="0" presId="urn:microsoft.com/office/officeart/2008/layout/NameandTitleOrganizationalChart"/>
    <dgm:cxn modelId="{26FB777E-4FCC-412A-B81B-25AE1941D9C0}" type="presParOf" srcId="{BFA2DE7E-22A5-45CB-874A-533329FC4841}" destId="{D392AFC0-DF68-4C03-A0A2-39D2D29FCEAE}" srcOrd="2" destOrd="0" presId="urn:microsoft.com/office/officeart/2008/layout/NameandTitleOrganizationalChart"/>
    <dgm:cxn modelId="{369BD10E-9946-471E-95EB-1F478F6F4A9D}" type="presParOf" srcId="{BFA2DE7E-22A5-45CB-874A-533329FC4841}" destId="{5E6B5FAD-22C5-4578-9FE1-DCE16227EACC}" srcOrd="3" destOrd="0" presId="urn:microsoft.com/office/officeart/2008/layout/NameandTitleOrganizationalChart"/>
    <dgm:cxn modelId="{0B3B9A51-C587-44AD-9601-4969978E26D3}" type="presParOf" srcId="{5E6B5FAD-22C5-4578-9FE1-DCE16227EACC}" destId="{61581D5A-1E98-4664-B937-2CD1160A0418}" srcOrd="0" destOrd="0" presId="urn:microsoft.com/office/officeart/2008/layout/NameandTitleOrganizationalChart"/>
    <dgm:cxn modelId="{B2D64597-F0A2-466A-B50E-CAF1BB936F5E}" type="presParOf" srcId="{61581D5A-1E98-4664-B937-2CD1160A0418}" destId="{31210701-FD42-4B29-AFB1-442119105642}" srcOrd="0" destOrd="0" presId="urn:microsoft.com/office/officeart/2008/layout/NameandTitleOrganizationalChart"/>
    <dgm:cxn modelId="{52434D8E-20F9-4717-840C-EA1E4867CB1A}" type="presParOf" srcId="{61581D5A-1E98-4664-B937-2CD1160A0418}" destId="{8446C339-4342-4C14-B42D-A15F025B0CAE}" srcOrd="1" destOrd="0" presId="urn:microsoft.com/office/officeart/2008/layout/NameandTitleOrganizationalChart"/>
    <dgm:cxn modelId="{EE6EB9BB-E861-4BC9-B744-2104ED5FF7A7}" type="presParOf" srcId="{61581D5A-1E98-4664-B937-2CD1160A0418}" destId="{3868A2A1-F095-49C7-A29F-AB8638ACA408}" srcOrd="2" destOrd="0" presId="urn:microsoft.com/office/officeart/2008/layout/NameandTitleOrganizationalChart"/>
    <dgm:cxn modelId="{46F12EFD-7B29-474F-9BD2-A40851B9FFD8}" type="presParOf" srcId="{5E6B5FAD-22C5-4578-9FE1-DCE16227EACC}" destId="{60560E33-428F-481B-B51C-5D4524BC1035}" srcOrd="1" destOrd="0" presId="urn:microsoft.com/office/officeart/2008/layout/NameandTitleOrganizationalChart"/>
    <dgm:cxn modelId="{A855C51C-7CE2-4073-9A56-F8ADCCCDD3E4}" type="presParOf" srcId="{5E6B5FAD-22C5-4578-9FE1-DCE16227EACC}" destId="{C6242044-10B0-42EB-9196-D8085900B577}" srcOrd="2" destOrd="0" presId="urn:microsoft.com/office/officeart/2008/layout/NameandTitleOrganizationalChart"/>
    <dgm:cxn modelId="{8EA5DBD5-3AD0-45FB-BCA4-430315CDC6B0}" type="presParOf" srcId="{BFA2DE7E-22A5-45CB-874A-533329FC4841}" destId="{5B444E23-31C2-483E-942F-08E424F01B46}" srcOrd="4" destOrd="0" presId="urn:microsoft.com/office/officeart/2008/layout/NameandTitleOrganizationalChart"/>
    <dgm:cxn modelId="{B122FBD1-7715-4F70-A000-44B952EDE220}" type="presParOf" srcId="{BFA2DE7E-22A5-45CB-874A-533329FC4841}" destId="{69119A21-F17B-4742-AF91-B4089AB29AE5}" srcOrd="5" destOrd="0" presId="urn:microsoft.com/office/officeart/2008/layout/NameandTitleOrganizationalChart"/>
    <dgm:cxn modelId="{40AB8DF3-74EE-4721-B71C-CE3B3A7B6457}" type="presParOf" srcId="{69119A21-F17B-4742-AF91-B4089AB29AE5}" destId="{7A430D91-CBC4-484C-89B9-EA6F73524981}" srcOrd="0" destOrd="0" presId="urn:microsoft.com/office/officeart/2008/layout/NameandTitleOrganizationalChart"/>
    <dgm:cxn modelId="{58F71884-5925-4115-8FBD-969BCC5DC9D6}" type="presParOf" srcId="{7A430D91-CBC4-484C-89B9-EA6F73524981}" destId="{8B72AF1B-5039-4726-865C-5CCA86D0FC3C}" srcOrd="0" destOrd="0" presId="urn:microsoft.com/office/officeart/2008/layout/NameandTitleOrganizationalChart"/>
    <dgm:cxn modelId="{2FEE9890-AE53-456F-837F-E24FDCCB9268}" type="presParOf" srcId="{7A430D91-CBC4-484C-89B9-EA6F73524981}" destId="{AF0907FA-5127-44C8-858F-76F9EA0355F7}" srcOrd="1" destOrd="0" presId="urn:microsoft.com/office/officeart/2008/layout/NameandTitleOrganizationalChart"/>
    <dgm:cxn modelId="{C9C4B762-27FA-4511-B9A0-81819C0E87CE}" type="presParOf" srcId="{7A430D91-CBC4-484C-89B9-EA6F73524981}" destId="{1D95797B-2A6A-42C0-AC85-1F44BDD5CC3B}" srcOrd="2" destOrd="0" presId="urn:microsoft.com/office/officeart/2008/layout/NameandTitleOrganizationalChart"/>
    <dgm:cxn modelId="{68EE5D3E-C69C-4995-832C-4BCED4B74617}" type="presParOf" srcId="{69119A21-F17B-4742-AF91-B4089AB29AE5}" destId="{03636605-8B69-4D7B-8653-01BB6425BCC5}" srcOrd="1" destOrd="0" presId="urn:microsoft.com/office/officeart/2008/layout/NameandTitleOrganizationalChart"/>
    <dgm:cxn modelId="{AFE12731-E0C6-4F90-A16F-BCB2947032F3}" type="presParOf" srcId="{69119A21-F17B-4742-AF91-B4089AB29AE5}" destId="{AF718B9A-B10F-4670-A4D6-8DE97BFAC388}" srcOrd="2" destOrd="0" presId="urn:microsoft.com/office/officeart/2008/layout/NameandTitleOrganizationalChart"/>
    <dgm:cxn modelId="{32A3F3D3-AE87-4537-966B-812B2237746E}" type="presParOf" srcId="{45506E0F-7A00-4D93-9720-2BA121EAD1F3}" destId="{98802160-5D00-4397-8FB7-CB3922CCFD27}" srcOrd="2" destOrd="0" presId="urn:microsoft.com/office/officeart/2008/layout/NameandTitleOrganizationalChart"/>
    <dgm:cxn modelId="{634B9C4E-2487-46D4-86FF-8487DD6E1D65}" type="presParOf" srcId="{65C86FF3-6F42-40FA-A67E-E4AAF3EC7F9F}" destId="{FE828453-799D-495F-9D57-C4F6882EFFD2}" srcOrd="2" destOrd="0" presId="urn:microsoft.com/office/officeart/2008/layout/NameandTitleOrganizationalChart"/>
    <dgm:cxn modelId="{7AA354CC-F35D-4885-93B4-A5C19089BFD5}" type="presParOf" srcId="{78C7558A-A12B-43E4-A1E5-8EE4A6366E75}" destId="{04C38B2C-3643-4415-9A35-4DB5641FCE2B}" srcOrd="1" destOrd="0" presId="urn:microsoft.com/office/officeart/2008/layout/NameandTitleOrganizationalChart"/>
    <dgm:cxn modelId="{4A920541-98E6-4C87-AD1D-D4E0F160778D}" type="presParOf" srcId="{04C38B2C-3643-4415-9A35-4DB5641FCE2B}" destId="{47E5223A-1911-4B16-A9AE-EC8218DFEBAE}" srcOrd="0" destOrd="0" presId="urn:microsoft.com/office/officeart/2008/layout/NameandTitleOrganizationalChart"/>
    <dgm:cxn modelId="{18284EAC-89AF-4AFC-9010-6396F1F2E415}" type="presParOf" srcId="{47E5223A-1911-4B16-A9AE-EC8218DFEBAE}" destId="{1E1657F3-F327-4EED-B440-D0673397F9EE}" srcOrd="0" destOrd="0" presId="urn:microsoft.com/office/officeart/2008/layout/NameandTitleOrganizationalChart"/>
    <dgm:cxn modelId="{52EDAC2A-1ED8-46FF-99E4-BDAB3ABB9994}" type="presParOf" srcId="{47E5223A-1911-4B16-A9AE-EC8218DFEBAE}" destId="{F07AA55C-0F86-4280-B89D-BE6A6B67B166}" srcOrd="1" destOrd="0" presId="urn:microsoft.com/office/officeart/2008/layout/NameandTitleOrganizationalChart"/>
    <dgm:cxn modelId="{B1C488C2-CA45-430C-A875-8F2968C8C09C}" type="presParOf" srcId="{47E5223A-1911-4B16-A9AE-EC8218DFEBAE}" destId="{69E564F3-6A7A-4495-91F9-BB12C10E3E98}" srcOrd="2" destOrd="0" presId="urn:microsoft.com/office/officeart/2008/layout/NameandTitleOrganizationalChart"/>
    <dgm:cxn modelId="{1E11ABC1-3C68-49EA-916D-54243CBAA6B3}" type="presParOf" srcId="{04C38B2C-3643-4415-9A35-4DB5641FCE2B}" destId="{6D67A134-C898-4E71-ADC0-A60EDD7543C1}" srcOrd="1" destOrd="0" presId="urn:microsoft.com/office/officeart/2008/layout/NameandTitleOrganizationalChart"/>
    <dgm:cxn modelId="{D0EE9285-62DE-4DE4-8FF3-0799BC2366DB}" type="presParOf" srcId="{04C38B2C-3643-4415-9A35-4DB5641FCE2B}" destId="{CB2672A3-3E08-4F50-9608-29FFE3DB7065}" srcOrd="2" destOrd="0" presId="urn:microsoft.com/office/officeart/2008/layout/NameandTitleOrganizationalChar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F7B48E7-03A5-44FF-8113-E9791CDCD43C}" type="doc">
      <dgm:prSet loTypeId="urn:microsoft.com/office/officeart/2005/8/layout/chevron2" loCatId="process" qsTypeId="urn:microsoft.com/office/officeart/2005/8/quickstyle/simple1" qsCatId="simple" csTypeId="urn:microsoft.com/office/officeart/2005/8/colors/accent1_3" csCatId="accent1" phldr="1"/>
      <dgm:spPr/>
      <dgm:t>
        <a:bodyPr/>
        <a:lstStyle/>
        <a:p>
          <a:endParaRPr lang="zh-TW" altLang="en-US"/>
        </a:p>
      </dgm:t>
    </dgm:pt>
    <dgm:pt modelId="{B670F682-902C-43AD-9C31-6A1CFC74EA92}">
      <dgm:prSet phldrT="[文字]" custT="1"/>
      <dgm:spPr/>
      <dgm:t>
        <a:bodyPr/>
        <a:lstStyle/>
        <a:p>
          <a:r>
            <a:rPr lang="zh-TW" altLang="en-US" sz="1100">
              <a:latin typeface="標楷體" panose="03000509000000000000" pitchFamily="65" charset="-120"/>
              <a:ea typeface="標楷體" panose="03000509000000000000" pitchFamily="65" charset="-120"/>
            </a:rPr>
            <a:t>問題</a:t>
          </a:r>
        </a:p>
      </dgm:t>
    </dgm:pt>
    <dgm:pt modelId="{AFFF0DE8-CF2D-4BF5-923A-9C7700408A2C}" type="parTrans" cxnId="{040BF64F-ACDD-45A6-8F3D-516A83B3C309}">
      <dgm:prSet/>
      <dgm:spPr/>
      <dgm:t>
        <a:bodyPr/>
        <a:lstStyle/>
        <a:p>
          <a:endParaRPr lang="zh-TW" altLang="en-US" sz="1100">
            <a:latin typeface="標楷體" panose="03000509000000000000" pitchFamily="65" charset="-120"/>
            <a:ea typeface="標楷體" panose="03000509000000000000" pitchFamily="65" charset="-120"/>
          </a:endParaRPr>
        </a:p>
      </dgm:t>
    </dgm:pt>
    <dgm:pt modelId="{BF7E722B-3022-426F-8751-7765A605E2D0}" type="sibTrans" cxnId="{040BF64F-ACDD-45A6-8F3D-516A83B3C309}">
      <dgm:prSet/>
      <dgm:spPr/>
      <dgm:t>
        <a:bodyPr/>
        <a:lstStyle/>
        <a:p>
          <a:endParaRPr lang="zh-TW" altLang="en-US" sz="1100">
            <a:latin typeface="標楷體" panose="03000509000000000000" pitchFamily="65" charset="-120"/>
            <a:ea typeface="標楷體" panose="03000509000000000000" pitchFamily="65" charset="-120"/>
          </a:endParaRPr>
        </a:p>
      </dgm:t>
    </dgm:pt>
    <dgm:pt modelId="{48FB109A-58BD-4C9F-B169-C1479FD23035}">
      <dgm:prSet phldrT="[文字]" custT="1"/>
      <dgm:spPr/>
      <dgm:t>
        <a:bodyPr/>
        <a:lstStyle/>
        <a:p>
          <a:r>
            <a:rPr lang="zh-TW" altLang="en-US" sz="1100">
              <a:latin typeface="標楷體" panose="03000509000000000000" pitchFamily="65" charset="-120"/>
              <a:ea typeface="標楷體" panose="03000509000000000000" pitchFamily="65" charset="-120"/>
            </a:rPr>
            <a:t>發生問題：天災、人禍、意外狀況。</a:t>
          </a:r>
        </a:p>
      </dgm:t>
    </dgm:pt>
    <dgm:pt modelId="{AB7DF969-C825-4485-BF1E-5320F149880D}" type="parTrans" cxnId="{E0949DC3-7C0E-474E-987C-E4DEDC8433B4}">
      <dgm:prSet/>
      <dgm:spPr/>
      <dgm:t>
        <a:bodyPr/>
        <a:lstStyle/>
        <a:p>
          <a:endParaRPr lang="zh-TW" altLang="en-US" sz="1100">
            <a:latin typeface="標楷體" panose="03000509000000000000" pitchFamily="65" charset="-120"/>
            <a:ea typeface="標楷體" panose="03000509000000000000" pitchFamily="65" charset="-120"/>
          </a:endParaRPr>
        </a:p>
      </dgm:t>
    </dgm:pt>
    <dgm:pt modelId="{B554BC73-C261-4531-98F7-2646F4094472}" type="sibTrans" cxnId="{E0949DC3-7C0E-474E-987C-E4DEDC8433B4}">
      <dgm:prSet/>
      <dgm:spPr/>
      <dgm:t>
        <a:bodyPr/>
        <a:lstStyle/>
        <a:p>
          <a:endParaRPr lang="zh-TW" altLang="en-US" sz="1100">
            <a:latin typeface="標楷體" panose="03000509000000000000" pitchFamily="65" charset="-120"/>
            <a:ea typeface="標楷體" panose="03000509000000000000" pitchFamily="65" charset="-120"/>
          </a:endParaRPr>
        </a:p>
      </dgm:t>
    </dgm:pt>
    <dgm:pt modelId="{FE142CEE-D0E0-49CF-934E-EDC75944833A}">
      <dgm:prSet phldrT="[文字]" custT="1"/>
      <dgm:spPr/>
      <dgm:t>
        <a:bodyPr/>
        <a:lstStyle/>
        <a:p>
          <a:r>
            <a:rPr lang="zh-TW" altLang="en-US" sz="1100">
              <a:latin typeface="標楷體" panose="03000509000000000000" pitchFamily="65" charset="-120"/>
              <a:ea typeface="標楷體" panose="03000509000000000000" pitchFamily="65" charset="-120"/>
            </a:rPr>
            <a:t>發現問題：執行過程與原構思規劃衝突。</a:t>
          </a:r>
        </a:p>
      </dgm:t>
    </dgm:pt>
    <dgm:pt modelId="{EF958B5F-2B74-4DDB-A8CB-90F1C388A66A}" type="parTrans" cxnId="{3AF574F5-3ACB-4A8E-9766-450BDA8B0959}">
      <dgm:prSet/>
      <dgm:spPr/>
      <dgm:t>
        <a:bodyPr/>
        <a:lstStyle/>
        <a:p>
          <a:endParaRPr lang="zh-TW" altLang="en-US" sz="1100">
            <a:latin typeface="標楷體" panose="03000509000000000000" pitchFamily="65" charset="-120"/>
            <a:ea typeface="標楷體" panose="03000509000000000000" pitchFamily="65" charset="-120"/>
          </a:endParaRPr>
        </a:p>
      </dgm:t>
    </dgm:pt>
    <dgm:pt modelId="{4C93F0A5-08F7-4E3A-A0C0-1D6F5DF16A01}" type="sibTrans" cxnId="{3AF574F5-3ACB-4A8E-9766-450BDA8B0959}">
      <dgm:prSet/>
      <dgm:spPr/>
      <dgm:t>
        <a:bodyPr/>
        <a:lstStyle/>
        <a:p>
          <a:endParaRPr lang="zh-TW" altLang="en-US" sz="1100">
            <a:latin typeface="標楷體" panose="03000509000000000000" pitchFamily="65" charset="-120"/>
            <a:ea typeface="標楷體" panose="03000509000000000000" pitchFamily="65" charset="-120"/>
          </a:endParaRPr>
        </a:p>
      </dgm:t>
    </dgm:pt>
    <dgm:pt modelId="{B238D22C-9559-4F30-AEF5-74BE018216C9}">
      <dgm:prSet phldrT="[文字]" custT="1"/>
      <dgm:spPr/>
      <dgm:t>
        <a:bodyPr/>
        <a:lstStyle/>
        <a:p>
          <a:r>
            <a:rPr lang="zh-TW" altLang="en-US" sz="1100">
              <a:latin typeface="標楷體" panose="03000509000000000000" pitchFamily="65" charset="-120"/>
              <a:ea typeface="標楷體" panose="03000509000000000000" pitchFamily="65" charset="-120"/>
            </a:rPr>
            <a:t>討論</a:t>
          </a:r>
        </a:p>
      </dgm:t>
    </dgm:pt>
    <dgm:pt modelId="{015549FD-4C80-4CB2-A32F-EE95D291D95C}" type="parTrans" cxnId="{C7F7F78E-6203-46B9-ABEC-530C91A6B2C0}">
      <dgm:prSet/>
      <dgm:spPr/>
      <dgm:t>
        <a:bodyPr/>
        <a:lstStyle/>
        <a:p>
          <a:endParaRPr lang="zh-TW" altLang="en-US" sz="1100">
            <a:latin typeface="標楷體" panose="03000509000000000000" pitchFamily="65" charset="-120"/>
            <a:ea typeface="標楷體" panose="03000509000000000000" pitchFamily="65" charset="-120"/>
          </a:endParaRPr>
        </a:p>
      </dgm:t>
    </dgm:pt>
    <dgm:pt modelId="{414313F4-533E-47DD-B791-40EE12DAB515}" type="sibTrans" cxnId="{C7F7F78E-6203-46B9-ABEC-530C91A6B2C0}">
      <dgm:prSet/>
      <dgm:spPr/>
      <dgm:t>
        <a:bodyPr/>
        <a:lstStyle/>
        <a:p>
          <a:endParaRPr lang="zh-TW" altLang="en-US" sz="1100">
            <a:latin typeface="標楷體" panose="03000509000000000000" pitchFamily="65" charset="-120"/>
            <a:ea typeface="標楷體" panose="03000509000000000000" pitchFamily="65" charset="-120"/>
          </a:endParaRPr>
        </a:p>
      </dgm:t>
    </dgm:pt>
    <dgm:pt modelId="{1D72440F-DB3D-4273-8F85-EABEA708848C}">
      <dgm:prSet phldrT="[文字]" custT="1"/>
      <dgm:spPr/>
      <dgm:t>
        <a:bodyPr/>
        <a:lstStyle/>
        <a:p>
          <a:r>
            <a:rPr lang="zh-TW" altLang="en-US" sz="1100">
              <a:latin typeface="標楷體" panose="03000509000000000000" pitchFamily="65" charset="-120"/>
              <a:ea typeface="標楷體" panose="03000509000000000000" pitchFamily="65" charset="-120"/>
            </a:rPr>
            <a:t>彙集市府，及相關單位討論之意見。</a:t>
          </a:r>
        </a:p>
      </dgm:t>
    </dgm:pt>
    <dgm:pt modelId="{18D3DF8B-2CB4-4B78-91B5-67AA64C0A384}" type="parTrans" cxnId="{F4A9EF45-97E9-4E92-B29A-B44DA89C5DB6}">
      <dgm:prSet/>
      <dgm:spPr/>
      <dgm:t>
        <a:bodyPr/>
        <a:lstStyle/>
        <a:p>
          <a:endParaRPr lang="zh-TW" altLang="en-US" sz="1100">
            <a:latin typeface="標楷體" panose="03000509000000000000" pitchFamily="65" charset="-120"/>
            <a:ea typeface="標楷體" panose="03000509000000000000" pitchFamily="65" charset="-120"/>
          </a:endParaRPr>
        </a:p>
      </dgm:t>
    </dgm:pt>
    <dgm:pt modelId="{63DFDEB9-F4DC-478D-AA31-695ACE2F922C}" type="sibTrans" cxnId="{F4A9EF45-97E9-4E92-B29A-B44DA89C5DB6}">
      <dgm:prSet/>
      <dgm:spPr/>
      <dgm:t>
        <a:bodyPr/>
        <a:lstStyle/>
        <a:p>
          <a:endParaRPr lang="zh-TW" altLang="en-US" sz="1100">
            <a:latin typeface="標楷體" panose="03000509000000000000" pitchFamily="65" charset="-120"/>
            <a:ea typeface="標楷體" panose="03000509000000000000" pitchFamily="65" charset="-120"/>
          </a:endParaRPr>
        </a:p>
      </dgm:t>
    </dgm:pt>
    <dgm:pt modelId="{5288827B-0359-461F-81FB-B632185BE082}">
      <dgm:prSet phldrT="[文字]" custT="1"/>
      <dgm:spPr/>
      <dgm:t>
        <a:bodyPr/>
        <a:lstStyle/>
        <a:p>
          <a:r>
            <a:rPr lang="zh-TW" altLang="en-US" sz="1100">
              <a:latin typeface="標楷體" panose="03000509000000000000" pitchFamily="65" charset="-120"/>
              <a:ea typeface="標楷體" panose="03000509000000000000" pitchFamily="65" charset="-120"/>
            </a:rPr>
            <a:t>對策確立</a:t>
          </a:r>
        </a:p>
      </dgm:t>
    </dgm:pt>
    <dgm:pt modelId="{BF895C81-235C-4860-9E81-2B3C199F3A09}" type="parTrans" cxnId="{3982DE00-FEB9-42B6-B93B-137F32C13CE1}">
      <dgm:prSet/>
      <dgm:spPr/>
      <dgm:t>
        <a:bodyPr/>
        <a:lstStyle/>
        <a:p>
          <a:endParaRPr lang="zh-TW" altLang="en-US" sz="1100">
            <a:latin typeface="標楷體" panose="03000509000000000000" pitchFamily="65" charset="-120"/>
            <a:ea typeface="標楷體" panose="03000509000000000000" pitchFamily="65" charset="-120"/>
          </a:endParaRPr>
        </a:p>
      </dgm:t>
    </dgm:pt>
    <dgm:pt modelId="{65620EB3-3144-4F66-B0FE-D340835A81C6}" type="sibTrans" cxnId="{3982DE00-FEB9-42B6-B93B-137F32C13CE1}">
      <dgm:prSet/>
      <dgm:spPr/>
      <dgm:t>
        <a:bodyPr/>
        <a:lstStyle/>
        <a:p>
          <a:endParaRPr lang="zh-TW" altLang="en-US" sz="1100">
            <a:latin typeface="標楷體" panose="03000509000000000000" pitchFamily="65" charset="-120"/>
            <a:ea typeface="標楷體" panose="03000509000000000000" pitchFamily="65" charset="-120"/>
          </a:endParaRPr>
        </a:p>
      </dgm:t>
    </dgm:pt>
    <dgm:pt modelId="{84FC9463-6F3A-47AF-8526-06CC82AEF45F}">
      <dgm:prSet phldrT="[文字]" custT="1"/>
      <dgm:spPr/>
      <dgm:t>
        <a:bodyPr/>
        <a:lstStyle/>
        <a:p>
          <a:r>
            <a:rPr lang="zh-TW" altLang="en-US" sz="1100">
              <a:latin typeface="標楷體" panose="03000509000000000000" pitchFamily="65" charset="-120"/>
              <a:ea typeface="標楷體" panose="03000509000000000000" pitchFamily="65" charset="-120"/>
            </a:rPr>
            <a:t>經各相關單位討論同意可行之改善策略。</a:t>
          </a:r>
        </a:p>
      </dgm:t>
    </dgm:pt>
    <dgm:pt modelId="{D3738CF2-E46C-4B03-960E-FB834A2BB5A4}" type="parTrans" cxnId="{2CCD0EA7-F510-4F2F-AA0D-B9544A4B6C0E}">
      <dgm:prSet/>
      <dgm:spPr/>
      <dgm:t>
        <a:bodyPr/>
        <a:lstStyle/>
        <a:p>
          <a:endParaRPr lang="zh-TW" altLang="en-US" sz="1100">
            <a:latin typeface="標楷體" panose="03000509000000000000" pitchFamily="65" charset="-120"/>
            <a:ea typeface="標楷體" panose="03000509000000000000" pitchFamily="65" charset="-120"/>
          </a:endParaRPr>
        </a:p>
      </dgm:t>
    </dgm:pt>
    <dgm:pt modelId="{5EE5B57C-D92A-4265-B3D1-2BA4AF777771}" type="sibTrans" cxnId="{2CCD0EA7-F510-4F2F-AA0D-B9544A4B6C0E}">
      <dgm:prSet/>
      <dgm:spPr/>
      <dgm:t>
        <a:bodyPr/>
        <a:lstStyle/>
        <a:p>
          <a:endParaRPr lang="zh-TW" altLang="en-US" sz="1100">
            <a:latin typeface="標楷體" panose="03000509000000000000" pitchFamily="65" charset="-120"/>
            <a:ea typeface="標楷體" panose="03000509000000000000" pitchFamily="65" charset="-120"/>
          </a:endParaRPr>
        </a:p>
      </dgm:t>
    </dgm:pt>
    <dgm:pt modelId="{B8617A38-B5B4-4F14-81FD-0362E4774BCE}">
      <dgm:prSet custT="1"/>
      <dgm:spPr/>
      <dgm:t>
        <a:bodyPr/>
        <a:lstStyle/>
        <a:p>
          <a:r>
            <a:rPr lang="zh-TW" altLang="en-US" sz="1100">
              <a:latin typeface="標楷體" panose="03000509000000000000" pitchFamily="65" charset="-120"/>
              <a:ea typeface="標楷體" panose="03000509000000000000" pitchFamily="65" charset="-120"/>
            </a:rPr>
            <a:t>修正作業規範</a:t>
          </a:r>
        </a:p>
      </dgm:t>
    </dgm:pt>
    <dgm:pt modelId="{DBCF5DBC-10F6-4D6C-8D02-7EAD13F7CD5B}" type="parTrans" cxnId="{1F16EE25-BE7B-4F24-830D-D56F909E2732}">
      <dgm:prSet/>
      <dgm:spPr/>
      <dgm:t>
        <a:bodyPr/>
        <a:lstStyle/>
        <a:p>
          <a:endParaRPr lang="zh-TW" altLang="en-US" sz="1100"/>
        </a:p>
      </dgm:t>
    </dgm:pt>
    <dgm:pt modelId="{B5A7D119-BE5D-45D8-9CB3-24DB806FD983}" type="sibTrans" cxnId="{1F16EE25-BE7B-4F24-830D-D56F909E2732}">
      <dgm:prSet/>
      <dgm:spPr/>
      <dgm:t>
        <a:bodyPr/>
        <a:lstStyle/>
        <a:p>
          <a:endParaRPr lang="zh-TW" altLang="en-US" sz="1100"/>
        </a:p>
      </dgm:t>
    </dgm:pt>
    <dgm:pt modelId="{D4C7791D-E163-4E01-BB6E-08CC35AC2E0F}">
      <dgm:prSet custT="1"/>
      <dgm:spPr/>
      <dgm:t>
        <a:bodyPr/>
        <a:lstStyle/>
        <a:p>
          <a:r>
            <a:rPr lang="zh-TW" altLang="en-US" sz="1100">
              <a:latin typeface="標楷體" panose="03000509000000000000" pitchFamily="65" charset="-120"/>
              <a:ea typeface="標楷體" panose="03000509000000000000" pitchFamily="65" charset="-120"/>
            </a:rPr>
            <a:t>修正作業規範執行作業並督導作業成果。</a:t>
          </a:r>
        </a:p>
      </dgm:t>
    </dgm:pt>
    <dgm:pt modelId="{C5D19036-A77B-4053-8F77-9EBF295079C1}" type="parTrans" cxnId="{6C7F712A-BDD7-4B56-B3C9-7F9EDB3582A1}">
      <dgm:prSet/>
      <dgm:spPr/>
      <dgm:t>
        <a:bodyPr/>
        <a:lstStyle/>
        <a:p>
          <a:endParaRPr lang="zh-TW" altLang="en-US" sz="1100"/>
        </a:p>
      </dgm:t>
    </dgm:pt>
    <dgm:pt modelId="{C75388B8-F506-4698-A6EE-F8F91C7B995C}" type="sibTrans" cxnId="{6C7F712A-BDD7-4B56-B3C9-7F9EDB3582A1}">
      <dgm:prSet/>
      <dgm:spPr/>
      <dgm:t>
        <a:bodyPr/>
        <a:lstStyle/>
        <a:p>
          <a:endParaRPr lang="zh-TW" altLang="en-US" sz="1100"/>
        </a:p>
      </dgm:t>
    </dgm:pt>
    <dgm:pt modelId="{F3C92691-6949-4E93-BD4C-4CA43381BE86}">
      <dgm:prSet phldrT="[文字]" custT="1"/>
      <dgm:spPr/>
      <dgm:t>
        <a:bodyPr/>
        <a:lstStyle/>
        <a:p>
          <a:r>
            <a:rPr lang="zh-TW" altLang="en-US" sz="1100">
              <a:latin typeface="標楷體" panose="03000509000000000000" pitchFamily="65" charset="-120"/>
              <a:ea typeface="標楷體" panose="03000509000000000000" pitchFamily="65" charset="-120"/>
            </a:rPr>
            <a:t>回報</a:t>
          </a:r>
          <a:r>
            <a:rPr lang="zh-TW" sz="1100">
              <a:latin typeface="標楷體" panose="03000509000000000000" pitchFamily="65" charset="-120"/>
              <a:ea typeface="標楷體" panose="03000509000000000000" pitchFamily="65" charset="-120"/>
            </a:rPr>
            <a:t>市府養工處</a:t>
          </a:r>
          <a:r>
            <a:rPr lang="zh-TW" altLang="en-US" sz="1100">
              <a:latin typeface="標楷體" panose="03000509000000000000" pitchFamily="65" charset="-120"/>
              <a:ea typeface="標楷體" panose="03000509000000000000" pitchFamily="65" charset="-120"/>
            </a:rPr>
            <a:t>及相關單位。</a:t>
          </a:r>
        </a:p>
      </dgm:t>
    </dgm:pt>
    <dgm:pt modelId="{E76E6B45-89B4-455D-BCA5-4F931C02494C}" type="parTrans" cxnId="{05F09721-F1AF-476A-A30F-2180B69D960E}">
      <dgm:prSet/>
      <dgm:spPr/>
      <dgm:t>
        <a:bodyPr/>
        <a:lstStyle/>
        <a:p>
          <a:endParaRPr lang="zh-TW" altLang="en-US" sz="1100"/>
        </a:p>
      </dgm:t>
    </dgm:pt>
    <dgm:pt modelId="{21B1411E-9A9B-462D-933A-3087FFE60454}" type="sibTrans" cxnId="{05F09721-F1AF-476A-A30F-2180B69D960E}">
      <dgm:prSet/>
      <dgm:spPr/>
      <dgm:t>
        <a:bodyPr/>
        <a:lstStyle/>
        <a:p>
          <a:endParaRPr lang="zh-TW" altLang="en-US" sz="1100"/>
        </a:p>
      </dgm:t>
    </dgm:pt>
    <dgm:pt modelId="{F8AE3AF4-2BB2-45FA-B1F6-1208CEE7D4B0}" type="pres">
      <dgm:prSet presAssocID="{EF7B48E7-03A5-44FF-8113-E9791CDCD43C}" presName="linearFlow" presStyleCnt="0">
        <dgm:presLayoutVars>
          <dgm:dir/>
          <dgm:animLvl val="lvl"/>
          <dgm:resizeHandles val="exact"/>
        </dgm:presLayoutVars>
      </dgm:prSet>
      <dgm:spPr/>
      <dgm:t>
        <a:bodyPr/>
        <a:lstStyle/>
        <a:p>
          <a:endParaRPr lang="zh-TW" altLang="en-US"/>
        </a:p>
      </dgm:t>
    </dgm:pt>
    <dgm:pt modelId="{3E1DD249-119D-4B12-9F0A-D8B8473AF71F}" type="pres">
      <dgm:prSet presAssocID="{B670F682-902C-43AD-9C31-6A1CFC74EA92}" presName="composite" presStyleCnt="0"/>
      <dgm:spPr/>
    </dgm:pt>
    <dgm:pt modelId="{A92F8D03-4FB7-44A7-A0FB-77EABE7ED3D3}" type="pres">
      <dgm:prSet presAssocID="{B670F682-902C-43AD-9C31-6A1CFC74EA92}" presName="parentText" presStyleLbl="alignNode1" presStyleIdx="0" presStyleCnt="4">
        <dgm:presLayoutVars>
          <dgm:chMax val="1"/>
          <dgm:bulletEnabled val="1"/>
        </dgm:presLayoutVars>
      </dgm:prSet>
      <dgm:spPr/>
      <dgm:t>
        <a:bodyPr/>
        <a:lstStyle/>
        <a:p>
          <a:endParaRPr lang="zh-TW" altLang="en-US"/>
        </a:p>
      </dgm:t>
    </dgm:pt>
    <dgm:pt modelId="{3063E8F9-8FCE-4683-9BA7-674A48D86267}" type="pres">
      <dgm:prSet presAssocID="{B670F682-902C-43AD-9C31-6A1CFC74EA92}" presName="descendantText" presStyleLbl="alignAcc1" presStyleIdx="0" presStyleCnt="4" custScaleY="159353">
        <dgm:presLayoutVars>
          <dgm:bulletEnabled val="1"/>
        </dgm:presLayoutVars>
      </dgm:prSet>
      <dgm:spPr/>
      <dgm:t>
        <a:bodyPr/>
        <a:lstStyle/>
        <a:p>
          <a:endParaRPr lang="zh-TW" altLang="en-US"/>
        </a:p>
      </dgm:t>
    </dgm:pt>
    <dgm:pt modelId="{310C0FD8-BEED-4152-B0BE-A4CFEC3054D6}" type="pres">
      <dgm:prSet presAssocID="{BF7E722B-3022-426F-8751-7765A605E2D0}" presName="sp" presStyleCnt="0"/>
      <dgm:spPr/>
    </dgm:pt>
    <dgm:pt modelId="{09858403-EEB6-4EF5-AE6C-F331A389B911}" type="pres">
      <dgm:prSet presAssocID="{B238D22C-9559-4F30-AEF5-74BE018216C9}" presName="composite" presStyleCnt="0"/>
      <dgm:spPr/>
    </dgm:pt>
    <dgm:pt modelId="{BCEB1E80-9404-443E-9C5B-6FE9502FCD9A}" type="pres">
      <dgm:prSet presAssocID="{B238D22C-9559-4F30-AEF5-74BE018216C9}" presName="parentText" presStyleLbl="alignNode1" presStyleIdx="1" presStyleCnt="4">
        <dgm:presLayoutVars>
          <dgm:chMax val="1"/>
          <dgm:bulletEnabled val="1"/>
        </dgm:presLayoutVars>
      </dgm:prSet>
      <dgm:spPr/>
      <dgm:t>
        <a:bodyPr/>
        <a:lstStyle/>
        <a:p>
          <a:endParaRPr lang="zh-TW" altLang="en-US"/>
        </a:p>
      </dgm:t>
    </dgm:pt>
    <dgm:pt modelId="{5A1B996B-7CE2-442E-86C1-97ECE9CAADA0}" type="pres">
      <dgm:prSet presAssocID="{B238D22C-9559-4F30-AEF5-74BE018216C9}" presName="descendantText" presStyleLbl="alignAcc1" presStyleIdx="1" presStyleCnt="4">
        <dgm:presLayoutVars>
          <dgm:bulletEnabled val="1"/>
        </dgm:presLayoutVars>
      </dgm:prSet>
      <dgm:spPr/>
      <dgm:t>
        <a:bodyPr/>
        <a:lstStyle/>
        <a:p>
          <a:endParaRPr lang="zh-TW" altLang="en-US"/>
        </a:p>
      </dgm:t>
    </dgm:pt>
    <dgm:pt modelId="{6D796E51-F71E-421D-97BC-0B747C9A2FD1}" type="pres">
      <dgm:prSet presAssocID="{414313F4-533E-47DD-B791-40EE12DAB515}" presName="sp" presStyleCnt="0"/>
      <dgm:spPr/>
    </dgm:pt>
    <dgm:pt modelId="{F8F9A9F3-F6AA-4312-A09E-C2229F0D3486}" type="pres">
      <dgm:prSet presAssocID="{5288827B-0359-461F-81FB-B632185BE082}" presName="composite" presStyleCnt="0"/>
      <dgm:spPr/>
    </dgm:pt>
    <dgm:pt modelId="{479A84EC-C298-4F39-9123-917DC472F342}" type="pres">
      <dgm:prSet presAssocID="{5288827B-0359-461F-81FB-B632185BE082}" presName="parentText" presStyleLbl="alignNode1" presStyleIdx="2" presStyleCnt="4">
        <dgm:presLayoutVars>
          <dgm:chMax val="1"/>
          <dgm:bulletEnabled val="1"/>
        </dgm:presLayoutVars>
      </dgm:prSet>
      <dgm:spPr/>
      <dgm:t>
        <a:bodyPr/>
        <a:lstStyle/>
        <a:p>
          <a:endParaRPr lang="zh-TW" altLang="en-US"/>
        </a:p>
      </dgm:t>
    </dgm:pt>
    <dgm:pt modelId="{651417F8-7958-4ECE-A2AD-26566AA51073}" type="pres">
      <dgm:prSet presAssocID="{5288827B-0359-461F-81FB-B632185BE082}" presName="descendantText" presStyleLbl="alignAcc1" presStyleIdx="2" presStyleCnt="4">
        <dgm:presLayoutVars>
          <dgm:bulletEnabled val="1"/>
        </dgm:presLayoutVars>
      </dgm:prSet>
      <dgm:spPr/>
      <dgm:t>
        <a:bodyPr/>
        <a:lstStyle/>
        <a:p>
          <a:endParaRPr lang="zh-TW" altLang="en-US"/>
        </a:p>
      </dgm:t>
    </dgm:pt>
    <dgm:pt modelId="{E63E6F7E-429A-4B87-9FAB-2FE9EDA3D052}" type="pres">
      <dgm:prSet presAssocID="{65620EB3-3144-4F66-B0FE-D340835A81C6}" presName="sp" presStyleCnt="0"/>
      <dgm:spPr/>
    </dgm:pt>
    <dgm:pt modelId="{97B138C7-38D4-4A84-B14F-ED11B3A38F50}" type="pres">
      <dgm:prSet presAssocID="{B8617A38-B5B4-4F14-81FD-0362E4774BCE}" presName="composite" presStyleCnt="0"/>
      <dgm:spPr/>
    </dgm:pt>
    <dgm:pt modelId="{A3C2EE0B-233B-4160-AEEB-E2870DAA34ED}" type="pres">
      <dgm:prSet presAssocID="{B8617A38-B5B4-4F14-81FD-0362E4774BCE}" presName="parentText" presStyleLbl="alignNode1" presStyleIdx="3" presStyleCnt="4">
        <dgm:presLayoutVars>
          <dgm:chMax val="1"/>
          <dgm:bulletEnabled val="1"/>
        </dgm:presLayoutVars>
      </dgm:prSet>
      <dgm:spPr/>
      <dgm:t>
        <a:bodyPr/>
        <a:lstStyle/>
        <a:p>
          <a:endParaRPr lang="zh-TW" altLang="en-US"/>
        </a:p>
      </dgm:t>
    </dgm:pt>
    <dgm:pt modelId="{D6CAEFC2-0245-4CEA-BCB2-D0EEB8DB9BB6}" type="pres">
      <dgm:prSet presAssocID="{B8617A38-B5B4-4F14-81FD-0362E4774BCE}" presName="descendantText" presStyleLbl="alignAcc1" presStyleIdx="3" presStyleCnt="4">
        <dgm:presLayoutVars>
          <dgm:bulletEnabled val="1"/>
        </dgm:presLayoutVars>
      </dgm:prSet>
      <dgm:spPr/>
      <dgm:t>
        <a:bodyPr/>
        <a:lstStyle/>
        <a:p>
          <a:endParaRPr lang="zh-TW" altLang="en-US"/>
        </a:p>
      </dgm:t>
    </dgm:pt>
  </dgm:ptLst>
  <dgm:cxnLst>
    <dgm:cxn modelId="{1F16EE25-BE7B-4F24-830D-D56F909E2732}" srcId="{EF7B48E7-03A5-44FF-8113-E9791CDCD43C}" destId="{B8617A38-B5B4-4F14-81FD-0362E4774BCE}" srcOrd="3" destOrd="0" parTransId="{DBCF5DBC-10F6-4D6C-8D02-7EAD13F7CD5B}" sibTransId="{B5A7D119-BE5D-45D8-9CB3-24DB806FD983}"/>
    <dgm:cxn modelId="{6F8DBD3D-94DE-43C7-AA5D-5D87633ECDAA}" type="presOf" srcId="{B8617A38-B5B4-4F14-81FD-0362E4774BCE}" destId="{A3C2EE0B-233B-4160-AEEB-E2870DAA34ED}" srcOrd="0" destOrd="0" presId="urn:microsoft.com/office/officeart/2005/8/layout/chevron2"/>
    <dgm:cxn modelId="{2CCD0EA7-F510-4F2F-AA0D-B9544A4B6C0E}" srcId="{5288827B-0359-461F-81FB-B632185BE082}" destId="{84FC9463-6F3A-47AF-8526-06CC82AEF45F}" srcOrd="0" destOrd="0" parTransId="{D3738CF2-E46C-4B03-960E-FB834A2BB5A4}" sibTransId="{5EE5B57C-D92A-4265-B3D1-2BA4AF777771}"/>
    <dgm:cxn modelId="{05F09721-F1AF-476A-A30F-2180B69D960E}" srcId="{B670F682-902C-43AD-9C31-6A1CFC74EA92}" destId="{F3C92691-6949-4E93-BD4C-4CA43381BE86}" srcOrd="2" destOrd="0" parTransId="{E76E6B45-89B4-455D-BCA5-4F931C02494C}" sibTransId="{21B1411E-9A9B-462D-933A-3087FFE60454}"/>
    <dgm:cxn modelId="{3982DE00-FEB9-42B6-B93B-137F32C13CE1}" srcId="{EF7B48E7-03A5-44FF-8113-E9791CDCD43C}" destId="{5288827B-0359-461F-81FB-B632185BE082}" srcOrd="2" destOrd="0" parTransId="{BF895C81-235C-4860-9E81-2B3C199F3A09}" sibTransId="{65620EB3-3144-4F66-B0FE-D340835A81C6}"/>
    <dgm:cxn modelId="{3AF574F5-3ACB-4A8E-9766-450BDA8B0959}" srcId="{B670F682-902C-43AD-9C31-6A1CFC74EA92}" destId="{FE142CEE-D0E0-49CF-934E-EDC75944833A}" srcOrd="1" destOrd="0" parTransId="{EF958B5F-2B74-4DDB-A8CB-90F1C388A66A}" sibTransId="{4C93F0A5-08F7-4E3A-A0C0-1D6F5DF16A01}"/>
    <dgm:cxn modelId="{94BED8E1-2F8E-46B4-95B3-F3C62C07615B}" type="presOf" srcId="{B238D22C-9559-4F30-AEF5-74BE018216C9}" destId="{BCEB1E80-9404-443E-9C5B-6FE9502FCD9A}" srcOrd="0" destOrd="0" presId="urn:microsoft.com/office/officeart/2005/8/layout/chevron2"/>
    <dgm:cxn modelId="{E0949DC3-7C0E-474E-987C-E4DEDC8433B4}" srcId="{B670F682-902C-43AD-9C31-6A1CFC74EA92}" destId="{48FB109A-58BD-4C9F-B169-C1479FD23035}" srcOrd="0" destOrd="0" parTransId="{AB7DF969-C825-4485-BF1E-5320F149880D}" sibTransId="{B554BC73-C261-4531-98F7-2646F4094472}"/>
    <dgm:cxn modelId="{C87F0B0C-03C0-421E-B1B2-7611C1D0A0AB}" type="presOf" srcId="{84FC9463-6F3A-47AF-8526-06CC82AEF45F}" destId="{651417F8-7958-4ECE-A2AD-26566AA51073}" srcOrd="0" destOrd="0" presId="urn:microsoft.com/office/officeart/2005/8/layout/chevron2"/>
    <dgm:cxn modelId="{1C27EDAC-2F8E-49D9-89FD-C635AEE6580B}" type="presOf" srcId="{B670F682-902C-43AD-9C31-6A1CFC74EA92}" destId="{A92F8D03-4FB7-44A7-A0FB-77EABE7ED3D3}" srcOrd="0" destOrd="0" presId="urn:microsoft.com/office/officeart/2005/8/layout/chevron2"/>
    <dgm:cxn modelId="{6C7F712A-BDD7-4B56-B3C9-7F9EDB3582A1}" srcId="{B8617A38-B5B4-4F14-81FD-0362E4774BCE}" destId="{D4C7791D-E163-4E01-BB6E-08CC35AC2E0F}" srcOrd="0" destOrd="0" parTransId="{C5D19036-A77B-4053-8F77-9EBF295079C1}" sibTransId="{C75388B8-F506-4698-A6EE-F8F91C7B995C}"/>
    <dgm:cxn modelId="{48374CB9-9473-486A-92A4-3D351395C5B7}" type="presOf" srcId="{F3C92691-6949-4E93-BD4C-4CA43381BE86}" destId="{3063E8F9-8FCE-4683-9BA7-674A48D86267}" srcOrd="0" destOrd="2" presId="urn:microsoft.com/office/officeart/2005/8/layout/chevron2"/>
    <dgm:cxn modelId="{98C84A9B-2D3D-4E30-832D-137B371184F0}" type="presOf" srcId="{FE142CEE-D0E0-49CF-934E-EDC75944833A}" destId="{3063E8F9-8FCE-4683-9BA7-674A48D86267}" srcOrd="0" destOrd="1" presId="urn:microsoft.com/office/officeart/2005/8/layout/chevron2"/>
    <dgm:cxn modelId="{5C178574-203D-4DB8-A70C-921CC0E7BABC}" type="presOf" srcId="{5288827B-0359-461F-81FB-B632185BE082}" destId="{479A84EC-C298-4F39-9123-917DC472F342}" srcOrd="0" destOrd="0" presId="urn:microsoft.com/office/officeart/2005/8/layout/chevron2"/>
    <dgm:cxn modelId="{9C9A3623-852F-47AC-9049-49190BCEBC86}" type="presOf" srcId="{48FB109A-58BD-4C9F-B169-C1479FD23035}" destId="{3063E8F9-8FCE-4683-9BA7-674A48D86267}" srcOrd="0" destOrd="0" presId="urn:microsoft.com/office/officeart/2005/8/layout/chevron2"/>
    <dgm:cxn modelId="{BBCDA454-6302-4D39-A21A-1FC6D8F0AFCE}" type="presOf" srcId="{EF7B48E7-03A5-44FF-8113-E9791CDCD43C}" destId="{F8AE3AF4-2BB2-45FA-B1F6-1208CEE7D4B0}" srcOrd="0" destOrd="0" presId="urn:microsoft.com/office/officeart/2005/8/layout/chevron2"/>
    <dgm:cxn modelId="{040BF64F-ACDD-45A6-8F3D-516A83B3C309}" srcId="{EF7B48E7-03A5-44FF-8113-E9791CDCD43C}" destId="{B670F682-902C-43AD-9C31-6A1CFC74EA92}" srcOrd="0" destOrd="0" parTransId="{AFFF0DE8-CF2D-4BF5-923A-9C7700408A2C}" sibTransId="{BF7E722B-3022-426F-8751-7765A605E2D0}"/>
    <dgm:cxn modelId="{F8586B1E-3E6F-42AF-8AC4-DF5956D37B23}" type="presOf" srcId="{1D72440F-DB3D-4273-8F85-EABEA708848C}" destId="{5A1B996B-7CE2-442E-86C1-97ECE9CAADA0}" srcOrd="0" destOrd="0" presId="urn:microsoft.com/office/officeart/2005/8/layout/chevron2"/>
    <dgm:cxn modelId="{C7F7F78E-6203-46B9-ABEC-530C91A6B2C0}" srcId="{EF7B48E7-03A5-44FF-8113-E9791CDCD43C}" destId="{B238D22C-9559-4F30-AEF5-74BE018216C9}" srcOrd="1" destOrd="0" parTransId="{015549FD-4C80-4CB2-A32F-EE95D291D95C}" sibTransId="{414313F4-533E-47DD-B791-40EE12DAB515}"/>
    <dgm:cxn modelId="{7A8F0DCE-428F-4279-B062-213EA14F0AD2}" type="presOf" srcId="{D4C7791D-E163-4E01-BB6E-08CC35AC2E0F}" destId="{D6CAEFC2-0245-4CEA-BCB2-D0EEB8DB9BB6}" srcOrd="0" destOrd="0" presId="urn:microsoft.com/office/officeart/2005/8/layout/chevron2"/>
    <dgm:cxn modelId="{F4A9EF45-97E9-4E92-B29A-B44DA89C5DB6}" srcId="{B238D22C-9559-4F30-AEF5-74BE018216C9}" destId="{1D72440F-DB3D-4273-8F85-EABEA708848C}" srcOrd="0" destOrd="0" parTransId="{18D3DF8B-2CB4-4B78-91B5-67AA64C0A384}" sibTransId="{63DFDEB9-F4DC-478D-AA31-695ACE2F922C}"/>
    <dgm:cxn modelId="{3ABD4990-F0CC-4F45-B347-15AB9F0FAEDF}" type="presParOf" srcId="{F8AE3AF4-2BB2-45FA-B1F6-1208CEE7D4B0}" destId="{3E1DD249-119D-4B12-9F0A-D8B8473AF71F}" srcOrd="0" destOrd="0" presId="urn:microsoft.com/office/officeart/2005/8/layout/chevron2"/>
    <dgm:cxn modelId="{D8913A12-82CF-4BD6-B2FE-5B8F6A571D2D}" type="presParOf" srcId="{3E1DD249-119D-4B12-9F0A-D8B8473AF71F}" destId="{A92F8D03-4FB7-44A7-A0FB-77EABE7ED3D3}" srcOrd="0" destOrd="0" presId="urn:microsoft.com/office/officeart/2005/8/layout/chevron2"/>
    <dgm:cxn modelId="{54F7600C-66C7-4C2D-9A8C-42EA2BB174BC}" type="presParOf" srcId="{3E1DD249-119D-4B12-9F0A-D8B8473AF71F}" destId="{3063E8F9-8FCE-4683-9BA7-674A48D86267}" srcOrd="1" destOrd="0" presId="urn:microsoft.com/office/officeart/2005/8/layout/chevron2"/>
    <dgm:cxn modelId="{97323449-2A64-4DB4-A147-C6E91C9ED15E}" type="presParOf" srcId="{F8AE3AF4-2BB2-45FA-B1F6-1208CEE7D4B0}" destId="{310C0FD8-BEED-4152-B0BE-A4CFEC3054D6}" srcOrd="1" destOrd="0" presId="urn:microsoft.com/office/officeart/2005/8/layout/chevron2"/>
    <dgm:cxn modelId="{893E0AD2-369B-4186-854E-5B1D83B5427D}" type="presParOf" srcId="{F8AE3AF4-2BB2-45FA-B1F6-1208CEE7D4B0}" destId="{09858403-EEB6-4EF5-AE6C-F331A389B911}" srcOrd="2" destOrd="0" presId="urn:microsoft.com/office/officeart/2005/8/layout/chevron2"/>
    <dgm:cxn modelId="{1B316A51-E721-4783-B185-6C9E382B6050}" type="presParOf" srcId="{09858403-EEB6-4EF5-AE6C-F331A389B911}" destId="{BCEB1E80-9404-443E-9C5B-6FE9502FCD9A}" srcOrd="0" destOrd="0" presId="urn:microsoft.com/office/officeart/2005/8/layout/chevron2"/>
    <dgm:cxn modelId="{63317E83-67CB-4B75-8851-CA1B81B523E5}" type="presParOf" srcId="{09858403-EEB6-4EF5-AE6C-F331A389B911}" destId="{5A1B996B-7CE2-442E-86C1-97ECE9CAADA0}" srcOrd="1" destOrd="0" presId="urn:microsoft.com/office/officeart/2005/8/layout/chevron2"/>
    <dgm:cxn modelId="{5D26D0F8-3A85-4771-B29B-9CC1F56FAFA2}" type="presParOf" srcId="{F8AE3AF4-2BB2-45FA-B1F6-1208CEE7D4B0}" destId="{6D796E51-F71E-421D-97BC-0B747C9A2FD1}" srcOrd="3" destOrd="0" presId="urn:microsoft.com/office/officeart/2005/8/layout/chevron2"/>
    <dgm:cxn modelId="{447493CC-0252-473E-A5C9-FAAAEEC5F8B6}" type="presParOf" srcId="{F8AE3AF4-2BB2-45FA-B1F6-1208CEE7D4B0}" destId="{F8F9A9F3-F6AA-4312-A09E-C2229F0D3486}" srcOrd="4" destOrd="0" presId="urn:microsoft.com/office/officeart/2005/8/layout/chevron2"/>
    <dgm:cxn modelId="{F3754FF0-9322-4DC6-9ABD-CD644B833E86}" type="presParOf" srcId="{F8F9A9F3-F6AA-4312-A09E-C2229F0D3486}" destId="{479A84EC-C298-4F39-9123-917DC472F342}" srcOrd="0" destOrd="0" presId="urn:microsoft.com/office/officeart/2005/8/layout/chevron2"/>
    <dgm:cxn modelId="{196AFB7D-2FB3-43F8-A61C-F207B1C5C6AA}" type="presParOf" srcId="{F8F9A9F3-F6AA-4312-A09E-C2229F0D3486}" destId="{651417F8-7958-4ECE-A2AD-26566AA51073}" srcOrd="1" destOrd="0" presId="urn:microsoft.com/office/officeart/2005/8/layout/chevron2"/>
    <dgm:cxn modelId="{C5F6961D-83AE-478A-B776-45FA1A5A72DC}" type="presParOf" srcId="{F8AE3AF4-2BB2-45FA-B1F6-1208CEE7D4B0}" destId="{E63E6F7E-429A-4B87-9FAB-2FE9EDA3D052}" srcOrd="5" destOrd="0" presId="urn:microsoft.com/office/officeart/2005/8/layout/chevron2"/>
    <dgm:cxn modelId="{20D07DF3-7CB2-497E-B073-99F0BC5E696C}" type="presParOf" srcId="{F8AE3AF4-2BB2-45FA-B1F6-1208CEE7D4B0}" destId="{97B138C7-38D4-4A84-B14F-ED11B3A38F50}" srcOrd="6" destOrd="0" presId="urn:microsoft.com/office/officeart/2005/8/layout/chevron2"/>
    <dgm:cxn modelId="{D206A02F-BF94-4E82-BB3E-57CDB97BD8A7}" type="presParOf" srcId="{97B138C7-38D4-4A84-B14F-ED11B3A38F50}" destId="{A3C2EE0B-233B-4160-AEEB-E2870DAA34ED}" srcOrd="0" destOrd="0" presId="urn:microsoft.com/office/officeart/2005/8/layout/chevron2"/>
    <dgm:cxn modelId="{58701FD0-C842-4895-9FED-ED8C1C82EFED}" type="presParOf" srcId="{97B138C7-38D4-4A84-B14F-ED11B3A38F50}" destId="{D6CAEFC2-0245-4CEA-BCB2-D0EEB8DB9BB6}" srcOrd="1" destOrd="0" presId="urn:microsoft.com/office/officeart/2005/8/layout/chevron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382A29A-AED3-4B4D-960D-E602CBA7A202}" type="doc">
      <dgm:prSet loTypeId="urn:microsoft.com/office/officeart/2005/8/layout/radial2" loCatId="relationship" qsTypeId="urn:microsoft.com/office/officeart/2005/8/quickstyle/3d3" qsCatId="3D" csTypeId="urn:microsoft.com/office/officeart/2005/8/colors/accent1_2" csCatId="accent1" phldr="1"/>
      <dgm:spPr/>
      <dgm:t>
        <a:bodyPr/>
        <a:lstStyle/>
        <a:p>
          <a:endParaRPr lang="zh-TW" altLang="en-US"/>
        </a:p>
      </dgm:t>
    </dgm:pt>
    <dgm:pt modelId="{D8CC7E3A-6AD5-446A-9202-C268CD7DA85C}">
      <dgm:prSet phldrT="[文字]"/>
      <dgm:spPr>
        <a:blipFill rotWithShape="0">
          <a:blip xmlns:r="http://schemas.openxmlformats.org/officeDocument/2006/relationships" r:embed="rId1" cstate="print">
            <a:extLst>
              <a:ext uri="{28A0092B-C50C-407E-A947-70E740481C1C}">
                <a14:useLocalDpi xmlns:a14="http://schemas.microsoft.com/office/drawing/2010/main" val="0"/>
              </a:ext>
              <a:ext uri="{837473B0-CC2E-450A-ABE3-18F120FF3D39}">
                <a1611:picAttrSrcUrl xmlns:a1611="http://schemas.microsoft.com/office/drawing/2016/11/main" xmlns="" r:id="rId2"/>
              </a:ext>
            </a:extLst>
          </a:blip>
          <a:srcRect/>
          <a:stretch>
            <a:fillRect/>
          </a:stretch>
        </a:blipFill>
      </dgm:spPr>
      <dgm:t>
        <a:bodyPr/>
        <a:lstStyle/>
        <a:p>
          <a:r>
            <a:rPr lang="zh-TW" altLang="en-US"/>
            <a:t> </a:t>
          </a:r>
        </a:p>
      </dgm:t>
    </dgm:pt>
    <dgm:pt modelId="{92ECD38B-CA1E-4249-BD35-ED43D838C62B}" type="parTrans" cxnId="{589533BF-4912-42AB-AE73-0A1F9F468457}">
      <dgm:prSet/>
      <dgm:spPr/>
      <dgm:t>
        <a:bodyPr/>
        <a:lstStyle/>
        <a:p>
          <a:endParaRPr lang="zh-TW" altLang="en-US"/>
        </a:p>
      </dgm:t>
    </dgm:pt>
    <dgm:pt modelId="{3405A04C-F506-4EA9-82DB-30B7C3B7F43E}" type="sibTrans" cxnId="{589533BF-4912-42AB-AE73-0A1F9F468457}">
      <dgm:prSet/>
      <dgm:spPr/>
      <dgm:t>
        <a:bodyPr/>
        <a:lstStyle/>
        <a:p>
          <a:endParaRPr lang="zh-TW" altLang="en-US"/>
        </a:p>
      </dgm:t>
    </dgm:pt>
    <dgm:pt modelId="{7F527279-03A8-49BD-803D-EC05C9EC6CA8}">
      <dgm:prSet phldrT="[文字]"/>
      <dgm:spPr>
        <a:blipFill rotWithShape="0">
          <a:blip xmlns:r="http://schemas.openxmlformats.org/officeDocument/2006/relationships" r:embed="rId3"/>
          <a:srcRect/>
          <a:stretch>
            <a:fillRect l="-6000" r="-6000"/>
          </a:stretch>
        </a:blipFill>
      </dgm:spPr>
      <dgm:t>
        <a:bodyPr/>
        <a:lstStyle/>
        <a:p>
          <a:r>
            <a:rPr lang="zh-TW" altLang="en-US"/>
            <a:t> </a:t>
          </a:r>
        </a:p>
      </dgm:t>
    </dgm:pt>
    <dgm:pt modelId="{20F84BDF-F24B-43F1-84D0-7DA59B950F02}" type="parTrans" cxnId="{18424D85-462B-40A4-9AB4-1116D48E0A2E}">
      <dgm:prSet/>
      <dgm:spPr/>
      <dgm:t>
        <a:bodyPr/>
        <a:lstStyle/>
        <a:p>
          <a:endParaRPr lang="zh-TW" altLang="en-US"/>
        </a:p>
      </dgm:t>
    </dgm:pt>
    <dgm:pt modelId="{9A80A852-A50B-45ED-A97A-D37118C27911}" type="sibTrans" cxnId="{18424D85-462B-40A4-9AB4-1116D48E0A2E}">
      <dgm:prSet/>
      <dgm:spPr/>
      <dgm:t>
        <a:bodyPr/>
        <a:lstStyle/>
        <a:p>
          <a:endParaRPr lang="zh-TW" altLang="en-US"/>
        </a:p>
      </dgm:t>
    </dgm:pt>
    <dgm:pt modelId="{0172A421-6739-405C-A701-8540C8815D55}">
      <dgm:prSet phldrT="[文字]"/>
      <dgm:spPr/>
      <dgm:t>
        <a:bodyPr/>
        <a:lstStyle/>
        <a:p>
          <a:r>
            <a:rPr lang="zh-TW" b="1"/>
            <a:t>威傑科技1</a:t>
          </a:r>
          <a:endParaRPr lang="zh-TW" altLang="en-US"/>
        </a:p>
      </dgm:t>
    </dgm:pt>
    <dgm:pt modelId="{C9A69487-0D70-410D-A0E7-690C0221D70D}" type="parTrans" cxnId="{AC1AEF5B-7C81-4EEB-8733-4663E8B3B90B}">
      <dgm:prSet/>
      <dgm:spPr/>
      <dgm:t>
        <a:bodyPr/>
        <a:lstStyle/>
        <a:p>
          <a:endParaRPr lang="zh-TW" altLang="en-US"/>
        </a:p>
      </dgm:t>
    </dgm:pt>
    <dgm:pt modelId="{B9BB9EB5-B1AE-417A-9C54-442AE5D803B1}" type="sibTrans" cxnId="{AC1AEF5B-7C81-4EEB-8733-4663E8B3B90B}">
      <dgm:prSet/>
      <dgm:spPr/>
      <dgm:t>
        <a:bodyPr/>
        <a:lstStyle/>
        <a:p>
          <a:endParaRPr lang="zh-TW" altLang="en-US"/>
        </a:p>
      </dgm:t>
    </dgm:pt>
    <dgm:pt modelId="{3E753A2E-DD78-431A-82A8-C8BC438DC91C}">
      <dgm:prSet phldrT="[文字]"/>
      <dgm:spPr/>
      <dgm:t>
        <a:bodyPr/>
        <a:lstStyle/>
        <a:p>
          <a:r>
            <a:rPr lang="zh-TW" b="1"/>
            <a:t>威傑科技2</a:t>
          </a:r>
          <a:endParaRPr lang="zh-TW" altLang="en-US"/>
        </a:p>
      </dgm:t>
    </dgm:pt>
    <dgm:pt modelId="{C25273C2-690B-4C92-9B0E-322E06F56ED2}" type="parTrans" cxnId="{0FCC2A81-6C63-4F51-B114-3D42E143D53A}">
      <dgm:prSet/>
      <dgm:spPr/>
      <dgm:t>
        <a:bodyPr/>
        <a:lstStyle/>
        <a:p>
          <a:endParaRPr lang="zh-TW" altLang="en-US"/>
        </a:p>
      </dgm:t>
    </dgm:pt>
    <dgm:pt modelId="{071E7EA4-BBFE-45EB-B058-4D225550A2E5}" type="sibTrans" cxnId="{0FCC2A81-6C63-4F51-B114-3D42E143D53A}">
      <dgm:prSet/>
      <dgm:spPr/>
      <dgm:t>
        <a:bodyPr/>
        <a:lstStyle/>
        <a:p>
          <a:endParaRPr lang="zh-TW" altLang="en-US"/>
        </a:p>
      </dgm:t>
    </dgm:pt>
    <dgm:pt modelId="{070C0413-CE3E-4BF0-A226-3FB445B5D9DA}">
      <dgm:prSet phldrT="[文字]"/>
      <dgm:spPr>
        <a:blipFill rotWithShape="0">
          <a:blip xmlns:r="http://schemas.openxmlformats.org/officeDocument/2006/relationships" r:embed="rId4" cstate="print">
            <a:extLst>
              <a:ext uri="{28A0092B-C50C-407E-A947-70E740481C1C}">
                <a14:useLocalDpi xmlns:a14="http://schemas.microsoft.com/office/drawing/2010/main" val="0"/>
              </a:ext>
              <a:ext uri="{837473B0-CC2E-450A-ABE3-18F120FF3D39}">
                <a1611:picAttrSrcUrl xmlns:a1611="http://schemas.microsoft.com/office/drawing/2016/11/main" xmlns="" r:id="rId5"/>
              </a:ext>
            </a:extLst>
          </a:blip>
          <a:srcRect/>
          <a:stretch>
            <a:fillRect/>
          </a:stretch>
        </a:blipFill>
      </dgm:spPr>
      <dgm:t>
        <a:bodyPr/>
        <a:lstStyle/>
        <a:p>
          <a:r>
            <a:rPr lang="zh-TW" altLang="en-US"/>
            <a:t> </a:t>
          </a:r>
        </a:p>
      </dgm:t>
    </dgm:pt>
    <dgm:pt modelId="{6696CD9F-3BB9-40CC-B74E-3FD81CC92E20}" type="parTrans" cxnId="{00294170-CB21-40CE-BE21-54794D29C6D9}">
      <dgm:prSet/>
      <dgm:spPr/>
      <dgm:t>
        <a:bodyPr/>
        <a:lstStyle/>
        <a:p>
          <a:endParaRPr lang="zh-TW" altLang="en-US"/>
        </a:p>
      </dgm:t>
    </dgm:pt>
    <dgm:pt modelId="{E86395FC-53C2-4F68-8BEF-301397A2F2A8}" type="sibTrans" cxnId="{00294170-CB21-40CE-BE21-54794D29C6D9}">
      <dgm:prSet/>
      <dgm:spPr/>
      <dgm:t>
        <a:bodyPr/>
        <a:lstStyle/>
        <a:p>
          <a:endParaRPr lang="zh-TW" altLang="en-US"/>
        </a:p>
      </dgm:t>
    </dgm:pt>
    <dgm:pt modelId="{4BEF1E73-56E6-4146-9D52-39099C6DB46C}">
      <dgm:prSet phldrT="[文字]"/>
      <dgm:spPr/>
      <dgm:t>
        <a:bodyPr/>
        <a:lstStyle/>
        <a:p>
          <a:r>
            <a:rPr lang="en-US"/>
            <a:t>SKYPY</a:t>
          </a:r>
          <a:endParaRPr lang="zh-TW" altLang="en-US"/>
        </a:p>
      </dgm:t>
    </dgm:pt>
    <dgm:pt modelId="{3E848283-80B4-4C93-B4D0-436AE3BE0201}" type="sibTrans" cxnId="{D1BA9C3E-909F-49ED-97EB-A02C48F58962}">
      <dgm:prSet/>
      <dgm:spPr/>
      <dgm:t>
        <a:bodyPr/>
        <a:lstStyle/>
        <a:p>
          <a:endParaRPr lang="zh-TW" altLang="en-US"/>
        </a:p>
      </dgm:t>
    </dgm:pt>
    <dgm:pt modelId="{1FDD60EB-2891-4463-A7BA-479177B5EF2A}" type="parTrans" cxnId="{D1BA9C3E-909F-49ED-97EB-A02C48F58962}">
      <dgm:prSet/>
      <dgm:spPr/>
      <dgm:t>
        <a:bodyPr/>
        <a:lstStyle/>
        <a:p>
          <a:endParaRPr lang="zh-TW" altLang="en-US"/>
        </a:p>
      </dgm:t>
    </dgm:pt>
    <dgm:pt modelId="{81379969-D28D-4655-AACC-C72D0A036BB8}">
      <dgm:prSet/>
      <dgm:spPr>
        <a:blipFill rotWithShape="0">
          <a:blip xmlns:r="http://schemas.openxmlformats.org/officeDocument/2006/relationships" r:embed="rId6" cstate="print">
            <a:extLst>
              <a:ext uri="{28A0092B-C50C-407E-A947-70E740481C1C}">
                <a14:useLocalDpi xmlns:a14="http://schemas.microsoft.com/office/drawing/2010/main" val="0"/>
              </a:ext>
              <a:ext uri="{837473B0-CC2E-450A-ABE3-18F120FF3D39}">
                <a1611:picAttrSrcUrl xmlns:a1611="http://schemas.microsoft.com/office/drawing/2016/11/main" xmlns="" r:id="rId7"/>
              </a:ext>
            </a:extLst>
          </a:blip>
          <a:srcRect/>
          <a:stretch>
            <a:fillRect t="-6000" b="-6000"/>
          </a:stretch>
        </a:blipFill>
      </dgm:spPr>
      <dgm:t>
        <a:bodyPr/>
        <a:lstStyle/>
        <a:p>
          <a:r>
            <a:rPr lang="zh-TW" altLang="en-US"/>
            <a:t> </a:t>
          </a:r>
        </a:p>
      </dgm:t>
    </dgm:pt>
    <dgm:pt modelId="{1051BFFB-BD9D-4370-AE00-6F9A110D6409}" type="parTrans" cxnId="{F21896E7-2709-4B2B-81AB-476A1BB40A77}">
      <dgm:prSet/>
      <dgm:spPr/>
      <dgm:t>
        <a:bodyPr/>
        <a:lstStyle/>
        <a:p>
          <a:endParaRPr lang="zh-TW" altLang="en-US"/>
        </a:p>
      </dgm:t>
    </dgm:pt>
    <dgm:pt modelId="{F3354C5E-353B-412F-A440-25460C466DAC}" type="sibTrans" cxnId="{F21896E7-2709-4B2B-81AB-476A1BB40A77}">
      <dgm:prSet/>
      <dgm:spPr/>
      <dgm:t>
        <a:bodyPr/>
        <a:lstStyle/>
        <a:p>
          <a:endParaRPr lang="zh-TW" altLang="en-US"/>
        </a:p>
      </dgm:t>
    </dgm:pt>
    <dgm:pt modelId="{3C0750B2-414B-4CBA-B9E2-2292467A6967}">
      <dgm:prSet custT="1"/>
      <dgm:spPr/>
      <dgm:t>
        <a:bodyPr/>
        <a:lstStyle/>
        <a:p>
          <a:r>
            <a:rPr lang="en-US" altLang="zh-TW" sz="1000" b="1"/>
            <a:t>03-6668931</a:t>
          </a:r>
          <a:endParaRPr lang="zh-TW" altLang="en-US" sz="1000" b="1"/>
        </a:p>
      </dgm:t>
    </dgm:pt>
    <dgm:pt modelId="{F66990AC-E66F-4FE5-84B8-82E95588696B}" type="parTrans" cxnId="{55EE9C06-BF97-4FB2-887B-D328A4CF6ACA}">
      <dgm:prSet/>
      <dgm:spPr/>
      <dgm:t>
        <a:bodyPr/>
        <a:lstStyle/>
        <a:p>
          <a:endParaRPr lang="zh-TW" altLang="en-US"/>
        </a:p>
      </dgm:t>
    </dgm:pt>
    <dgm:pt modelId="{CFCA97D1-DFB9-497C-9D1D-362419CF62B9}" type="sibTrans" cxnId="{55EE9C06-BF97-4FB2-887B-D328A4CF6ACA}">
      <dgm:prSet/>
      <dgm:spPr/>
      <dgm:t>
        <a:bodyPr/>
        <a:lstStyle/>
        <a:p>
          <a:endParaRPr lang="zh-TW" altLang="en-US"/>
        </a:p>
      </dgm:t>
    </dgm:pt>
    <dgm:pt modelId="{1758A8FD-2143-4CA4-889B-CAF9CC75007D}">
      <dgm:prSet custT="1"/>
      <dgm:spPr/>
      <dgm:t>
        <a:bodyPr/>
        <a:lstStyle/>
        <a:p>
          <a:r>
            <a:rPr lang="en-US" sz="1000" b="1"/>
            <a:t>03-6668921</a:t>
          </a:r>
          <a:endParaRPr lang="zh-TW" altLang="en-US" sz="1000" b="1"/>
        </a:p>
      </dgm:t>
    </dgm:pt>
    <dgm:pt modelId="{B52B93A4-F21F-4AFA-9E61-DD28EC8F4AE6}" type="parTrans" cxnId="{2CC446F6-0B27-4C38-BD10-38B5DD13A066}">
      <dgm:prSet/>
      <dgm:spPr/>
      <dgm:t>
        <a:bodyPr/>
        <a:lstStyle/>
        <a:p>
          <a:endParaRPr lang="zh-TW" altLang="en-US"/>
        </a:p>
      </dgm:t>
    </dgm:pt>
    <dgm:pt modelId="{D1F8160D-5654-4939-BFD9-4DA7B6A296F1}" type="sibTrans" cxnId="{2CC446F6-0B27-4C38-BD10-38B5DD13A066}">
      <dgm:prSet/>
      <dgm:spPr/>
      <dgm:t>
        <a:bodyPr/>
        <a:lstStyle/>
        <a:p>
          <a:endParaRPr lang="zh-TW" altLang="en-US"/>
        </a:p>
      </dgm:t>
    </dgm:pt>
    <dgm:pt modelId="{A040F34B-120F-4522-B90F-4C68629FDAF7}">
      <dgm:prSet custT="1"/>
      <dgm:spPr/>
      <dgm:t>
        <a:bodyPr/>
        <a:lstStyle/>
        <a:p>
          <a:r>
            <a:rPr lang="en-US" altLang="zh-TW" sz="1000" b="1"/>
            <a:t>098860245</a:t>
          </a:r>
          <a:endParaRPr lang="zh-TW" altLang="en-US" sz="1000" b="1"/>
        </a:p>
      </dgm:t>
    </dgm:pt>
    <dgm:pt modelId="{623CEBEC-5E15-4399-B2FF-384F1FB058D3}" type="parTrans" cxnId="{F25483E6-A9B1-4110-A512-375C8AE9494A}">
      <dgm:prSet/>
      <dgm:spPr/>
      <dgm:t>
        <a:bodyPr/>
        <a:lstStyle/>
        <a:p>
          <a:endParaRPr lang="zh-TW" altLang="en-US"/>
        </a:p>
      </dgm:t>
    </dgm:pt>
    <dgm:pt modelId="{67188366-63BA-4FA2-8528-BB5F32CEFFEC}" type="sibTrans" cxnId="{F25483E6-A9B1-4110-A512-375C8AE9494A}">
      <dgm:prSet/>
      <dgm:spPr/>
      <dgm:t>
        <a:bodyPr/>
        <a:lstStyle/>
        <a:p>
          <a:endParaRPr lang="zh-TW" altLang="en-US"/>
        </a:p>
      </dgm:t>
    </dgm:pt>
    <dgm:pt modelId="{0B5891BA-9412-4201-A5DE-D5D77A9A223A}">
      <dgm:prSet phldrT="[文字]" custT="1"/>
      <dgm:spPr/>
      <dgm:t>
        <a:bodyPr/>
        <a:lstStyle/>
        <a:p>
          <a:pPr>
            <a:buFont typeface="Wingdings" panose="05000000000000000000" pitchFamily="2" charset="2"/>
            <a:buChar char=""/>
          </a:pPr>
          <a:r>
            <a:rPr lang="en-US" altLang="zh-TW" sz="1200" b="1"/>
            <a:t>SUP@INFOWIZE.COM.TW</a:t>
          </a:r>
          <a:endParaRPr lang="zh-TW" altLang="en-US" sz="1200"/>
        </a:p>
      </dgm:t>
    </dgm:pt>
    <dgm:pt modelId="{E3A36A24-DE82-47D9-8C42-ED6B691CCB88}" type="sibTrans" cxnId="{CB246D39-1333-47BB-BD83-CC317A25D529}">
      <dgm:prSet/>
      <dgm:spPr/>
      <dgm:t>
        <a:bodyPr/>
        <a:lstStyle/>
        <a:p>
          <a:endParaRPr lang="zh-TW" altLang="en-US"/>
        </a:p>
      </dgm:t>
    </dgm:pt>
    <dgm:pt modelId="{E8CFE2CA-BAD6-4AE1-9817-E8A62504A5D2}" type="parTrans" cxnId="{CB246D39-1333-47BB-BD83-CC317A25D529}">
      <dgm:prSet/>
      <dgm:spPr/>
      <dgm:t>
        <a:bodyPr/>
        <a:lstStyle/>
        <a:p>
          <a:endParaRPr lang="zh-TW" altLang="en-US"/>
        </a:p>
      </dgm:t>
    </dgm:pt>
    <dgm:pt modelId="{388C1E5B-6693-48BB-9492-2A4412C04AB2}" type="pres">
      <dgm:prSet presAssocID="{B382A29A-AED3-4B4D-960D-E602CBA7A202}" presName="composite" presStyleCnt="0">
        <dgm:presLayoutVars>
          <dgm:chMax val="5"/>
          <dgm:dir/>
          <dgm:animLvl val="ctr"/>
          <dgm:resizeHandles val="exact"/>
        </dgm:presLayoutVars>
      </dgm:prSet>
      <dgm:spPr/>
      <dgm:t>
        <a:bodyPr/>
        <a:lstStyle/>
        <a:p>
          <a:endParaRPr lang="zh-TW" altLang="en-US"/>
        </a:p>
      </dgm:t>
    </dgm:pt>
    <dgm:pt modelId="{C4625FE5-FFD1-4AFA-B467-2388B7969142}" type="pres">
      <dgm:prSet presAssocID="{B382A29A-AED3-4B4D-960D-E602CBA7A202}" presName="cycle" presStyleCnt="0"/>
      <dgm:spPr/>
    </dgm:pt>
    <dgm:pt modelId="{ACA9ADF9-5735-41A7-AB5E-9D1E0C48965C}" type="pres">
      <dgm:prSet presAssocID="{B382A29A-AED3-4B4D-960D-E602CBA7A202}" presName="centerShape" presStyleCnt="0"/>
      <dgm:spPr/>
    </dgm:pt>
    <dgm:pt modelId="{5DA38983-FABD-493E-8F4E-958B8E6E7B5D}" type="pres">
      <dgm:prSet presAssocID="{B382A29A-AED3-4B4D-960D-E602CBA7A202}" presName="connSite" presStyleLbl="node1" presStyleIdx="0" presStyleCnt="5"/>
      <dgm:spPr/>
    </dgm:pt>
    <dgm:pt modelId="{962E61DE-8D17-4F94-8CA2-7E60AE1C21FD}" type="pres">
      <dgm:prSet presAssocID="{B382A29A-AED3-4B4D-960D-E602CBA7A202}" presName="visible" presStyleLbl="node1" presStyleIdx="0" presStyleCnt="5"/>
      <dgm:spPr>
        <a:blipFill>
          <a:blip xmlns:r="http://schemas.openxmlformats.org/officeDocument/2006/relationships" r:embed="rId8">
            <a:extLst>
              <a:ext uri="{28A0092B-C50C-407E-A947-70E740481C1C}">
                <a14:useLocalDpi xmlns:a14="http://schemas.microsoft.com/office/drawing/2010/main" val="0"/>
              </a:ext>
            </a:extLst>
          </a:blip>
          <a:srcRect/>
          <a:stretch>
            <a:fillRect t="-1000" b="-1000"/>
          </a:stretch>
        </a:blipFill>
      </dgm:spPr>
      <dgm:t>
        <a:bodyPr/>
        <a:lstStyle/>
        <a:p>
          <a:endParaRPr lang="zh-TW" altLang="en-US"/>
        </a:p>
      </dgm:t>
    </dgm:pt>
    <dgm:pt modelId="{36E54940-3030-4770-B7B1-1C00E197EF95}" type="pres">
      <dgm:prSet presAssocID="{92ECD38B-CA1E-4249-BD35-ED43D838C62B}" presName="Name25" presStyleLbl="parChTrans1D1" presStyleIdx="0" presStyleCnt="4"/>
      <dgm:spPr/>
      <dgm:t>
        <a:bodyPr/>
        <a:lstStyle/>
        <a:p>
          <a:endParaRPr lang="zh-TW" altLang="en-US"/>
        </a:p>
      </dgm:t>
    </dgm:pt>
    <dgm:pt modelId="{3F5E672B-BE31-4A09-AFB7-D4BA884298FF}" type="pres">
      <dgm:prSet presAssocID="{D8CC7E3A-6AD5-446A-9202-C268CD7DA85C}" presName="node" presStyleCnt="0"/>
      <dgm:spPr/>
    </dgm:pt>
    <dgm:pt modelId="{AC585C73-F12C-4180-B2E2-D36A3990AC89}" type="pres">
      <dgm:prSet presAssocID="{D8CC7E3A-6AD5-446A-9202-C268CD7DA85C}" presName="parentNode" presStyleLbl="node1" presStyleIdx="1" presStyleCnt="5" custLinFactX="11285" custLinFactNeighborX="100000" custLinFactNeighborY="-196">
        <dgm:presLayoutVars>
          <dgm:chMax val="1"/>
          <dgm:bulletEnabled val="1"/>
        </dgm:presLayoutVars>
      </dgm:prSet>
      <dgm:spPr/>
      <dgm:t>
        <a:bodyPr/>
        <a:lstStyle/>
        <a:p>
          <a:endParaRPr lang="zh-TW" altLang="en-US"/>
        </a:p>
      </dgm:t>
    </dgm:pt>
    <dgm:pt modelId="{8866EA02-70D8-4F92-B9C6-AF43CA1A73B2}" type="pres">
      <dgm:prSet presAssocID="{D8CC7E3A-6AD5-446A-9202-C268CD7DA85C}" presName="childNode" presStyleLbl="revTx" presStyleIdx="0" presStyleCnt="4">
        <dgm:presLayoutVars>
          <dgm:bulletEnabled val="1"/>
        </dgm:presLayoutVars>
      </dgm:prSet>
      <dgm:spPr/>
      <dgm:t>
        <a:bodyPr/>
        <a:lstStyle/>
        <a:p>
          <a:endParaRPr lang="zh-TW" altLang="en-US"/>
        </a:p>
      </dgm:t>
    </dgm:pt>
    <dgm:pt modelId="{FCC64F75-83D0-4CBC-AE0B-D4878B7BDD67}" type="pres">
      <dgm:prSet presAssocID="{20F84BDF-F24B-43F1-84D0-7DA59B950F02}" presName="Name25" presStyleLbl="parChTrans1D1" presStyleIdx="1" presStyleCnt="4"/>
      <dgm:spPr/>
      <dgm:t>
        <a:bodyPr/>
        <a:lstStyle/>
        <a:p>
          <a:endParaRPr lang="zh-TW" altLang="en-US"/>
        </a:p>
      </dgm:t>
    </dgm:pt>
    <dgm:pt modelId="{97636496-A464-40E4-BFDF-673C5C8132CE}" type="pres">
      <dgm:prSet presAssocID="{7F527279-03A8-49BD-803D-EC05C9EC6CA8}" presName="node" presStyleCnt="0"/>
      <dgm:spPr/>
    </dgm:pt>
    <dgm:pt modelId="{80C09110-B225-4020-9022-D2216B06205C}" type="pres">
      <dgm:prSet presAssocID="{7F527279-03A8-49BD-803D-EC05C9EC6CA8}" presName="parentNode" presStyleLbl="node1" presStyleIdx="2" presStyleCnt="5" custLinFactX="77393" custLinFactNeighborX="100000" custLinFactNeighborY="-4463">
        <dgm:presLayoutVars>
          <dgm:chMax val="1"/>
          <dgm:bulletEnabled val="1"/>
        </dgm:presLayoutVars>
      </dgm:prSet>
      <dgm:spPr/>
      <dgm:t>
        <a:bodyPr/>
        <a:lstStyle/>
        <a:p>
          <a:endParaRPr lang="zh-TW" altLang="en-US"/>
        </a:p>
      </dgm:t>
    </dgm:pt>
    <dgm:pt modelId="{B6CBFF14-8C5A-4BD2-B4C4-0B55D63497E9}" type="pres">
      <dgm:prSet presAssocID="{7F527279-03A8-49BD-803D-EC05C9EC6CA8}" presName="childNode" presStyleLbl="revTx" presStyleIdx="1" presStyleCnt="4">
        <dgm:presLayoutVars>
          <dgm:bulletEnabled val="1"/>
        </dgm:presLayoutVars>
      </dgm:prSet>
      <dgm:spPr/>
      <dgm:t>
        <a:bodyPr/>
        <a:lstStyle/>
        <a:p>
          <a:endParaRPr lang="zh-TW" altLang="en-US"/>
        </a:p>
      </dgm:t>
    </dgm:pt>
    <dgm:pt modelId="{81DB4D1C-A8CE-480F-A37A-EA2EABA52FF5}" type="pres">
      <dgm:prSet presAssocID="{6696CD9F-3BB9-40CC-B74E-3FD81CC92E20}" presName="Name25" presStyleLbl="parChTrans1D1" presStyleIdx="2" presStyleCnt="4"/>
      <dgm:spPr/>
      <dgm:t>
        <a:bodyPr/>
        <a:lstStyle/>
        <a:p>
          <a:endParaRPr lang="zh-TW" altLang="en-US"/>
        </a:p>
      </dgm:t>
    </dgm:pt>
    <dgm:pt modelId="{FA13449B-7DB2-46AA-B2DE-D265E3ACF0F7}" type="pres">
      <dgm:prSet presAssocID="{070C0413-CE3E-4BF0-A226-3FB445B5D9DA}" presName="node" presStyleCnt="0"/>
      <dgm:spPr/>
    </dgm:pt>
    <dgm:pt modelId="{C5AD00FB-DCBF-44D7-B34D-4E70904559BB}" type="pres">
      <dgm:prSet presAssocID="{070C0413-CE3E-4BF0-A226-3FB445B5D9DA}" presName="parentNode" presStyleLbl="node1" presStyleIdx="3" presStyleCnt="5" custLinFactX="42559" custLinFactNeighborX="100000" custLinFactNeighborY="23757">
        <dgm:presLayoutVars>
          <dgm:chMax val="1"/>
          <dgm:bulletEnabled val="1"/>
        </dgm:presLayoutVars>
      </dgm:prSet>
      <dgm:spPr/>
      <dgm:t>
        <a:bodyPr/>
        <a:lstStyle/>
        <a:p>
          <a:endParaRPr lang="zh-TW" altLang="en-US"/>
        </a:p>
      </dgm:t>
    </dgm:pt>
    <dgm:pt modelId="{E1D4359D-A297-4362-B2FA-4DF3412A9D49}" type="pres">
      <dgm:prSet presAssocID="{070C0413-CE3E-4BF0-A226-3FB445B5D9DA}" presName="childNode" presStyleLbl="revTx" presStyleIdx="2" presStyleCnt="4">
        <dgm:presLayoutVars>
          <dgm:bulletEnabled val="1"/>
        </dgm:presLayoutVars>
      </dgm:prSet>
      <dgm:spPr/>
      <dgm:t>
        <a:bodyPr/>
        <a:lstStyle/>
        <a:p>
          <a:endParaRPr lang="zh-TW" altLang="en-US"/>
        </a:p>
      </dgm:t>
    </dgm:pt>
    <dgm:pt modelId="{2721D835-3B4F-4F35-B555-DB806F2F0425}" type="pres">
      <dgm:prSet presAssocID="{1051BFFB-BD9D-4370-AE00-6F9A110D6409}" presName="Name25" presStyleLbl="parChTrans1D1" presStyleIdx="3" presStyleCnt="4"/>
      <dgm:spPr/>
      <dgm:t>
        <a:bodyPr/>
        <a:lstStyle/>
        <a:p>
          <a:endParaRPr lang="zh-TW" altLang="en-US"/>
        </a:p>
      </dgm:t>
    </dgm:pt>
    <dgm:pt modelId="{35D90CB1-4EE0-4458-8B36-D933B28D2B47}" type="pres">
      <dgm:prSet presAssocID="{81379969-D28D-4655-AACC-C72D0A036BB8}" presName="node" presStyleCnt="0"/>
      <dgm:spPr/>
    </dgm:pt>
    <dgm:pt modelId="{3C91B789-BDC2-4A24-8C63-1F872C63E780}" type="pres">
      <dgm:prSet presAssocID="{81379969-D28D-4655-AACC-C72D0A036BB8}" presName="parentNode" presStyleLbl="node1" presStyleIdx="4" presStyleCnt="5" custLinFactX="-18288" custLinFactNeighborX="-100000" custLinFactNeighborY="-23851">
        <dgm:presLayoutVars>
          <dgm:chMax val="1"/>
          <dgm:bulletEnabled val="1"/>
        </dgm:presLayoutVars>
      </dgm:prSet>
      <dgm:spPr/>
      <dgm:t>
        <a:bodyPr/>
        <a:lstStyle/>
        <a:p>
          <a:endParaRPr lang="zh-TW" altLang="en-US"/>
        </a:p>
      </dgm:t>
    </dgm:pt>
    <dgm:pt modelId="{BB346B96-51AA-4ADB-819E-D49F22A41F78}" type="pres">
      <dgm:prSet presAssocID="{81379969-D28D-4655-AACC-C72D0A036BB8}" presName="childNode" presStyleLbl="revTx" presStyleIdx="3" presStyleCnt="4">
        <dgm:presLayoutVars>
          <dgm:bulletEnabled val="1"/>
        </dgm:presLayoutVars>
      </dgm:prSet>
      <dgm:spPr/>
      <dgm:t>
        <a:bodyPr/>
        <a:lstStyle/>
        <a:p>
          <a:endParaRPr lang="zh-TW" altLang="en-US"/>
        </a:p>
      </dgm:t>
    </dgm:pt>
  </dgm:ptLst>
  <dgm:cxnLst>
    <dgm:cxn modelId="{55EE9C06-BF97-4FB2-887B-D328A4CF6ACA}" srcId="{81379969-D28D-4655-AACC-C72D0A036BB8}" destId="{3C0750B2-414B-4CBA-B9E2-2292467A6967}" srcOrd="0" destOrd="0" parTransId="{F66990AC-E66F-4FE5-84B8-82E95588696B}" sibTransId="{CFCA97D1-DFB9-497C-9D1D-362419CF62B9}"/>
    <dgm:cxn modelId="{8718ED11-0A01-4932-86A4-B22281DE12A8}" type="presOf" srcId="{3C0750B2-414B-4CBA-B9E2-2292467A6967}" destId="{BB346B96-51AA-4ADB-819E-D49F22A41F78}" srcOrd="0" destOrd="0" presId="urn:microsoft.com/office/officeart/2005/8/layout/radial2"/>
    <dgm:cxn modelId="{2CC446F6-0B27-4C38-BD10-38B5DD13A066}" srcId="{81379969-D28D-4655-AACC-C72D0A036BB8}" destId="{1758A8FD-2143-4CA4-889B-CAF9CC75007D}" srcOrd="1" destOrd="0" parTransId="{B52B93A4-F21F-4AFA-9E61-DD28EC8F4AE6}" sibTransId="{D1F8160D-5654-4939-BFD9-4DA7B6A296F1}"/>
    <dgm:cxn modelId="{A3EB22F2-A486-482B-8096-F0608B7DD614}" type="presOf" srcId="{20F84BDF-F24B-43F1-84D0-7DA59B950F02}" destId="{FCC64F75-83D0-4CBC-AE0B-D4878B7BDD67}" srcOrd="0" destOrd="0" presId="urn:microsoft.com/office/officeart/2005/8/layout/radial2"/>
    <dgm:cxn modelId="{F99BEE90-8C5C-4960-90DA-6B7F6441390E}" type="presOf" srcId="{1758A8FD-2143-4CA4-889B-CAF9CC75007D}" destId="{BB346B96-51AA-4ADB-819E-D49F22A41F78}" srcOrd="0" destOrd="1" presId="urn:microsoft.com/office/officeart/2005/8/layout/radial2"/>
    <dgm:cxn modelId="{0FCC2A81-6C63-4F51-B114-3D42E143D53A}" srcId="{7F527279-03A8-49BD-803D-EC05C9EC6CA8}" destId="{3E753A2E-DD78-431A-82A8-C8BC438DC91C}" srcOrd="1" destOrd="0" parTransId="{C25273C2-690B-4C92-9B0E-322E06F56ED2}" sibTransId="{071E7EA4-BBFE-45EB-B058-4D225550A2E5}"/>
    <dgm:cxn modelId="{D1A14EF1-21DC-45B1-8A1D-24C7E310EFE1}" type="presOf" srcId="{92ECD38B-CA1E-4249-BD35-ED43D838C62B}" destId="{36E54940-3030-4770-B7B1-1C00E197EF95}" srcOrd="0" destOrd="0" presId="urn:microsoft.com/office/officeart/2005/8/layout/radial2"/>
    <dgm:cxn modelId="{CB246D39-1333-47BB-BD83-CC317A25D529}" srcId="{070C0413-CE3E-4BF0-A226-3FB445B5D9DA}" destId="{0B5891BA-9412-4201-A5DE-D5D77A9A223A}" srcOrd="0" destOrd="0" parTransId="{E8CFE2CA-BAD6-4AE1-9817-E8A62504A5D2}" sibTransId="{E3A36A24-DE82-47D9-8C42-ED6B691CCB88}"/>
    <dgm:cxn modelId="{17987126-3615-4EDE-943E-8DD2501A8F07}" type="presOf" srcId="{81379969-D28D-4655-AACC-C72D0A036BB8}" destId="{3C91B789-BDC2-4A24-8C63-1F872C63E780}" srcOrd="0" destOrd="0" presId="urn:microsoft.com/office/officeart/2005/8/layout/radial2"/>
    <dgm:cxn modelId="{128A5828-CC32-4B19-AFCC-43E30F5A1C27}" type="presOf" srcId="{0172A421-6739-405C-A701-8540C8815D55}" destId="{B6CBFF14-8C5A-4BD2-B4C4-0B55D63497E9}" srcOrd="0" destOrd="0" presId="urn:microsoft.com/office/officeart/2005/8/layout/radial2"/>
    <dgm:cxn modelId="{EB1F59E8-45A7-47BD-AFF9-A392537347B4}" type="presOf" srcId="{6696CD9F-3BB9-40CC-B74E-3FD81CC92E20}" destId="{81DB4D1C-A8CE-480F-A37A-EA2EABA52FF5}" srcOrd="0" destOrd="0" presId="urn:microsoft.com/office/officeart/2005/8/layout/radial2"/>
    <dgm:cxn modelId="{5E8DBA93-A0BE-4676-A984-4E3B20F2C5E6}" type="presOf" srcId="{1051BFFB-BD9D-4370-AE00-6F9A110D6409}" destId="{2721D835-3B4F-4F35-B555-DB806F2F0425}" srcOrd="0" destOrd="0" presId="urn:microsoft.com/office/officeart/2005/8/layout/radial2"/>
    <dgm:cxn modelId="{98060AD5-57A1-43F7-8D3F-F33A6EA7CF3E}" type="presOf" srcId="{7F527279-03A8-49BD-803D-EC05C9EC6CA8}" destId="{80C09110-B225-4020-9022-D2216B06205C}" srcOrd="0" destOrd="0" presId="urn:microsoft.com/office/officeart/2005/8/layout/radial2"/>
    <dgm:cxn modelId="{9C6E0C0A-AEF7-40C1-800F-8359CADF0FCF}" type="presOf" srcId="{4BEF1E73-56E6-4146-9D52-39099C6DB46C}" destId="{8866EA02-70D8-4F92-B9C6-AF43CA1A73B2}" srcOrd="0" destOrd="0" presId="urn:microsoft.com/office/officeart/2005/8/layout/radial2"/>
    <dgm:cxn modelId="{622B4B56-E526-4A33-910D-AD48C149C6BB}" type="presOf" srcId="{D8CC7E3A-6AD5-446A-9202-C268CD7DA85C}" destId="{AC585C73-F12C-4180-B2E2-D36A3990AC89}" srcOrd="0" destOrd="0" presId="urn:microsoft.com/office/officeart/2005/8/layout/radial2"/>
    <dgm:cxn modelId="{63CB0169-75C4-41A5-8313-8C2C886609A4}" type="presOf" srcId="{3E753A2E-DD78-431A-82A8-C8BC438DC91C}" destId="{B6CBFF14-8C5A-4BD2-B4C4-0B55D63497E9}" srcOrd="0" destOrd="1" presId="urn:microsoft.com/office/officeart/2005/8/layout/radial2"/>
    <dgm:cxn modelId="{59211CFB-CD14-4D80-AEF3-DEBD819ACFC3}" type="presOf" srcId="{A040F34B-120F-4522-B90F-4C68629FDAF7}" destId="{BB346B96-51AA-4ADB-819E-D49F22A41F78}" srcOrd="0" destOrd="2" presId="urn:microsoft.com/office/officeart/2005/8/layout/radial2"/>
    <dgm:cxn modelId="{BDB02C0A-22F2-48FB-8D98-C2D3C3D997BF}" type="presOf" srcId="{B382A29A-AED3-4B4D-960D-E602CBA7A202}" destId="{388C1E5B-6693-48BB-9492-2A4412C04AB2}" srcOrd="0" destOrd="0" presId="urn:microsoft.com/office/officeart/2005/8/layout/radial2"/>
    <dgm:cxn modelId="{AC1AEF5B-7C81-4EEB-8733-4663E8B3B90B}" srcId="{7F527279-03A8-49BD-803D-EC05C9EC6CA8}" destId="{0172A421-6739-405C-A701-8540C8815D55}" srcOrd="0" destOrd="0" parTransId="{C9A69487-0D70-410D-A0E7-690C0221D70D}" sibTransId="{B9BB9EB5-B1AE-417A-9C54-442AE5D803B1}"/>
    <dgm:cxn modelId="{00294170-CB21-40CE-BE21-54794D29C6D9}" srcId="{B382A29A-AED3-4B4D-960D-E602CBA7A202}" destId="{070C0413-CE3E-4BF0-A226-3FB445B5D9DA}" srcOrd="2" destOrd="0" parTransId="{6696CD9F-3BB9-40CC-B74E-3FD81CC92E20}" sibTransId="{E86395FC-53C2-4F68-8BEF-301397A2F2A8}"/>
    <dgm:cxn modelId="{589533BF-4912-42AB-AE73-0A1F9F468457}" srcId="{B382A29A-AED3-4B4D-960D-E602CBA7A202}" destId="{D8CC7E3A-6AD5-446A-9202-C268CD7DA85C}" srcOrd="0" destOrd="0" parTransId="{92ECD38B-CA1E-4249-BD35-ED43D838C62B}" sibTransId="{3405A04C-F506-4EA9-82DB-30B7C3B7F43E}"/>
    <dgm:cxn modelId="{F21896E7-2709-4B2B-81AB-476A1BB40A77}" srcId="{B382A29A-AED3-4B4D-960D-E602CBA7A202}" destId="{81379969-D28D-4655-AACC-C72D0A036BB8}" srcOrd="3" destOrd="0" parTransId="{1051BFFB-BD9D-4370-AE00-6F9A110D6409}" sibTransId="{F3354C5E-353B-412F-A440-25460C466DAC}"/>
    <dgm:cxn modelId="{F25483E6-A9B1-4110-A512-375C8AE9494A}" srcId="{81379969-D28D-4655-AACC-C72D0A036BB8}" destId="{A040F34B-120F-4522-B90F-4C68629FDAF7}" srcOrd="2" destOrd="0" parTransId="{623CEBEC-5E15-4399-B2FF-384F1FB058D3}" sibTransId="{67188366-63BA-4FA2-8528-BB5F32CEFFEC}"/>
    <dgm:cxn modelId="{373C048E-A2B4-41EE-8D74-256AB8AAEA95}" type="presOf" srcId="{0B5891BA-9412-4201-A5DE-D5D77A9A223A}" destId="{E1D4359D-A297-4362-B2FA-4DF3412A9D49}" srcOrd="0" destOrd="0" presId="urn:microsoft.com/office/officeart/2005/8/layout/radial2"/>
    <dgm:cxn modelId="{18424D85-462B-40A4-9AB4-1116D48E0A2E}" srcId="{B382A29A-AED3-4B4D-960D-E602CBA7A202}" destId="{7F527279-03A8-49BD-803D-EC05C9EC6CA8}" srcOrd="1" destOrd="0" parTransId="{20F84BDF-F24B-43F1-84D0-7DA59B950F02}" sibTransId="{9A80A852-A50B-45ED-A97A-D37118C27911}"/>
    <dgm:cxn modelId="{D1BA9C3E-909F-49ED-97EB-A02C48F58962}" srcId="{D8CC7E3A-6AD5-446A-9202-C268CD7DA85C}" destId="{4BEF1E73-56E6-4146-9D52-39099C6DB46C}" srcOrd="0" destOrd="0" parTransId="{1FDD60EB-2891-4463-A7BA-479177B5EF2A}" sibTransId="{3E848283-80B4-4C93-B4D0-436AE3BE0201}"/>
    <dgm:cxn modelId="{19584CC5-1F52-478E-B3B9-0787BFF91FC4}" type="presOf" srcId="{070C0413-CE3E-4BF0-A226-3FB445B5D9DA}" destId="{C5AD00FB-DCBF-44D7-B34D-4E70904559BB}" srcOrd="0" destOrd="0" presId="urn:microsoft.com/office/officeart/2005/8/layout/radial2"/>
    <dgm:cxn modelId="{D0C19AA9-1422-48B6-8673-30ABB61C05D6}" type="presParOf" srcId="{388C1E5B-6693-48BB-9492-2A4412C04AB2}" destId="{C4625FE5-FFD1-4AFA-B467-2388B7969142}" srcOrd="0" destOrd="0" presId="urn:microsoft.com/office/officeart/2005/8/layout/radial2"/>
    <dgm:cxn modelId="{F469164A-8BBB-46CA-A09A-F0E0FC4ACFD0}" type="presParOf" srcId="{C4625FE5-FFD1-4AFA-B467-2388B7969142}" destId="{ACA9ADF9-5735-41A7-AB5E-9D1E0C48965C}" srcOrd="0" destOrd="0" presId="urn:microsoft.com/office/officeart/2005/8/layout/radial2"/>
    <dgm:cxn modelId="{BD071FB0-CA97-4450-9935-CD15D9721C42}" type="presParOf" srcId="{ACA9ADF9-5735-41A7-AB5E-9D1E0C48965C}" destId="{5DA38983-FABD-493E-8F4E-958B8E6E7B5D}" srcOrd="0" destOrd="0" presId="urn:microsoft.com/office/officeart/2005/8/layout/radial2"/>
    <dgm:cxn modelId="{2D9B0B7C-41A7-40AF-A507-BB632C88B172}" type="presParOf" srcId="{ACA9ADF9-5735-41A7-AB5E-9D1E0C48965C}" destId="{962E61DE-8D17-4F94-8CA2-7E60AE1C21FD}" srcOrd="1" destOrd="0" presId="urn:microsoft.com/office/officeart/2005/8/layout/radial2"/>
    <dgm:cxn modelId="{39BAEE66-E975-4265-B757-D2AA93D30D75}" type="presParOf" srcId="{C4625FE5-FFD1-4AFA-B467-2388B7969142}" destId="{36E54940-3030-4770-B7B1-1C00E197EF95}" srcOrd="1" destOrd="0" presId="urn:microsoft.com/office/officeart/2005/8/layout/radial2"/>
    <dgm:cxn modelId="{C26CC06B-0B8E-47A2-8668-015690CF147E}" type="presParOf" srcId="{C4625FE5-FFD1-4AFA-B467-2388B7969142}" destId="{3F5E672B-BE31-4A09-AFB7-D4BA884298FF}" srcOrd="2" destOrd="0" presId="urn:microsoft.com/office/officeart/2005/8/layout/radial2"/>
    <dgm:cxn modelId="{7483C165-5EDA-4E7A-8F7F-8AEEAE455EB0}" type="presParOf" srcId="{3F5E672B-BE31-4A09-AFB7-D4BA884298FF}" destId="{AC585C73-F12C-4180-B2E2-D36A3990AC89}" srcOrd="0" destOrd="0" presId="urn:microsoft.com/office/officeart/2005/8/layout/radial2"/>
    <dgm:cxn modelId="{2CF919E0-ED2E-4F47-9859-051B065FF3A2}" type="presParOf" srcId="{3F5E672B-BE31-4A09-AFB7-D4BA884298FF}" destId="{8866EA02-70D8-4F92-B9C6-AF43CA1A73B2}" srcOrd="1" destOrd="0" presId="urn:microsoft.com/office/officeart/2005/8/layout/radial2"/>
    <dgm:cxn modelId="{F0CC2C2D-8282-4AC6-A8F5-1063C5B652F1}" type="presParOf" srcId="{C4625FE5-FFD1-4AFA-B467-2388B7969142}" destId="{FCC64F75-83D0-4CBC-AE0B-D4878B7BDD67}" srcOrd="3" destOrd="0" presId="urn:microsoft.com/office/officeart/2005/8/layout/radial2"/>
    <dgm:cxn modelId="{ADD0C2E4-A427-4FB3-93BE-0A40356F388D}" type="presParOf" srcId="{C4625FE5-FFD1-4AFA-B467-2388B7969142}" destId="{97636496-A464-40E4-BFDF-673C5C8132CE}" srcOrd="4" destOrd="0" presId="urn:microsoft.com/office/officeart/2005/8/layout/radial2"/>
    <dgm:cxn modelId="{C9079795-3C46-474B-A483-0C9AC6E6ED07}" type="presParOf" srcId="{97636496-A464-40E4-BFDF-673C5C8132CE}" destId="{80C09110-B225-4020-9022-D2216B06205C}" srcOrd="0" destOrd="0" presId="urn:microsoft.com/office/officeart/2005/8/layout/radial2"/>
    <dgm:cxn modelId="{85D290BB-7398-4238-AC26-F71C7D956CB3}" type="presParOf" srcId="{97636496-A464-40E4-BFDF-673C5C8132CE}" destId="{B6CBFF14-8C5A-4BD2-B4C4-0B55D63497E9}" srcOrd="1" destOrd="0" presId="urn:microsoft.com/office/officeart/2005/8/layout/radial2"/>
    <dgm:cxn modelId="{68D43145-BE8D-4A3C-951D-9B598857F7B6}" type="presParOf" srcId="{C4625FE5-FFD1-4AFA-B467-2388B7969142}" destId="{81DB4D1C-A8CE-480F-A37A-EA2EABA52FF5}" srcOrd="5" destOrd="0" presId="urn:microsoft.com/office/officeart/2005/8/layout/radial2"/>
    <dgm:cxn modelId="{AA5C6720-F534-43E2-9838-C726B276844A}" type="presParOf" srcId="{C4625FE5-FFD1-4AFA-B467-2388B7969142}" destId="{FA13449B-7DB2-46AA-B2DE-D265E3ACF0F7}" srcOrd="6" destOrd="0" presId="urn:microsoft.com/office/officeart/2005/8/layout/radial2"/>
    <dgm:cxn modelId="{32191F52-D93D-4613-AA6F-1C81D7965864}" type="presParOf" srcId="{FA13449B-7DB2-46AA-B2DE-D265E3ACF0F7}" destId="{C5AD00FB-DCBF-44D7-B34D-4E70904559BB}" srcOrd="0" destOrd="0" presId="urn:microsoft.com/office/officeart/2005/8/layout/radial2"/>
    <dgm:cxn modelId="{86E7B300-B14A-444A-AE23-54B4E83E858A}" type="presParOf" srcId="{FA13449B-7DB2-46AA-B2DE-D265E3ACF0F7}" destId="{E1D4359D-A297-4362-B2FA-4DF3412A9D49}" srcOrd="1" destOrd="0" presId="urn:microsoft.com/office/officeart/2005/8/layout/radial2"/>
    <dgm:cxn modelId="{26205416-B382-426C-8B27-6007F894E97E}" type="presParOf" srcId="{C4625FE5-FFD1-4AFA-B467-2388B7969142}" destId="{2721D835-3B4F-4F35-B555-DB806F2F0425}" srcOrd="7" destOrd="0" presId="urn:microsoft.com/office/officeart/2005/8/layout/radial2"/>
    <dgm:cxn modelId="{41351444-59AC-4ED5-89C4-839F6FDD5289}" type="presParOf" srcId="{C4625FE5-FFD1-4AFA-B467-2388B7969142}" destId="{35D90CB1-4EE0-4458-8B36-D933B28D2B47}" srcOrd="8" destOrd="0" presId="urn:microsoft.com/office/officeart/2005/8/layout/radial2"/>
    <dgm:cxn modelId="{B2093C93-15B3-400E-A079-44D79F623C72}" type="presParOf" srcId="{35D90CB1-4EE0-4458-8B36-D933B28D2B47}" destId="{3C91B789-BDC2-4A24-8C63-1F872C63E780}" srcOrd="0" destOrd="0" presId="urn:microsoft.com/office/officeart/2005/8/layout/radial2"/>
    <dgm:cxn modelId="{5F2616A1-7A61-4FCB-B5B5-847C8C0C6FAA}" type="presParOf" srcId="{35D90CB1-4EE0-4458-8B36-D933B28D2B47}" destId="{BB346B96-51AA-4ADB-819E-D49F22A41F78}" srcOrd="1" destOrd="0" presId="urn:microsoft.com/office/officeart/2005/8/layout/radial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5071AFC0-B7D0-4C0D-B019-BFE06BECE447}"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zh-TW" altLang="en-US"/>
        </a:p>
      </dgm:t>
    </dgm:pt>
    <dgm:pt modelId="{769902FD-D694-43D7-A29A-18D641F10245}">
      <dgm:prSet phldrT="[文字]" custT="1"/>
      <dgm:spPr/>
      <dgm:t>
        <a:bodyPr/>
        <a:lstStyle/>
        <a:p>
          <a:pPr algn="ctr"/>
          <a:r>
            <a:rPr lang="zh-TW" altLang="en-US" sz="1400">
              <a:latin typeface="標楷體" panose="03000509000000000000" pitchFamily="65" charset="-120"/>
              <a:ea typeface="標楷體" panose="03000509000000000000" pitchFamily="65" charset="-120"/>
            </a:rPr>
            <a:t>負責人</a:t>
          </a:r>
        </a:p>
      </dgm:t>
    </dgm:pt>
    <dgm:pt modelId="{F9C07352-3DBE-4DF0-ABEF-7BF72FA2A5B0}" type="parTrans" cxnId="{D263DA4B-3B21-4B77-83DE-8971C0CB4D64}">
      <dgm:prSet/>
      <dgm:spPr/>
      <dgm:t>
        <a:bodyPr/>
        <a:lstStyle/>
        <a:p>
          <a:pPr algn="ctr"/>
          <a:endParaRPr lang="zh-TW" altLang="en-US"/>
        </a:p>
      </dgm:t>
    </dgm:pt>
    <dgm:pt modelId="{D1EA4219-57E3-4B1F-9F09-B27549F3316B}" type="sibTrans" cxnId="{D263DA4B-3B21-4B77-83DE-8971C0CB4D64}">
      <dgm:prSet custT="1"/>
      <dgm:spPr/>
      <dgm:t>
        <a:bodyPr/>
        <a:lstStyle/>
        <a:p>
          <a:pPr algn="ctr"/>
          <a:r>
            <a:rPr lang="zh-TW" altLang="en-US" sz="1400">
              <a:latin typeface="標楷體" panose="03000509000000000000" pitchFamily="65" charset="-120"/>
              <a:ea typeface="標楷體" panose="03000509000000000000" pitchFamily="65" charset="-120"/>
            </a:rPr>
            <a:t>王仁傑</a:t>
          </a:r>
        </a:p>
      </dgm:t>
    </dgm:pt>
    <dgm:pt modelId="{C50DB0E5-AAF7-4D20-8954-FA89FC3B4C9C}">
      <dgm:prSet phldrT="[文字]"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內部稽核</a:t>
          </a:r>
          <a:endParaRPr lang="en-US" altLang="zh-TW" sz="1400">
            <a:latin typeface="標楷體" panose="03000509000000000000" pitchFamily="65" charset="-120"/>
            <a:ea typeface="標楷體" panose="03000509000000000000" pitchFamily="65" charset="-120"/>
          </a:endParaRPr>
        </a:p>
      </dgm:t>
    </dgm:pt>
    <dgm:pt modelId="{5C678731-4C55-4BDB-9514-8B091ECC40C3}" type="parTrans" cxnId="{BF17B275-2260-4670-A4B0-3C7915A3030F}">
      <dgm:prSet/>
      <dgm:spPr/>
      <dgm:t>
        <a:bodyPr/>
        <a:lstStyle/>
        <a:p>
          <a:pPr algn="ctr"/>
          <a:endParaRPr lang="zh-TW" altLang="en-US"/>
        </a:p>
      </dgm:t>
    </dgm:pt>
    <dgm:pt modelId="{C2A54572-94E9-4D10-ABB5-18959164B59B}" type="sibTrans" cxnId="{BF17B275-2260-4670-A4B0-3C7915A3030F}">
      <dgm:prSet phldrT="[文字]" custT="1"/>
      <dgm:spPr/>
      <dgm:t>
        <a:bodyPr/>
        <a:lstStyle/>
        <a:p>
          <a:pPr algn="ctr"/>
          <a:r>
            <a:rPr lang="zh-TW" altLang="en-US" sz="1400">
              <a:latin typeface="標楷體" panose="03000509000000000000" pitchFamily="65" charset="-120"/>
              <a:ea typeface="標楷體" panose="03000509000000000000" pitchFamily="65" charset="-120"/>
            </a:rPr>
            <a:t>傅舜琦</a:t>
          </a:r>
        </a:p>
      </dgm:t>
    </dgm:pt>
    <dgm:pt modelId="{D94C89AB-94F1-4A65-BE11-C74A0188A72A}">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供應商品管理</a:t>
          </a:r>
        </a:p>
      </dgm:t>
    </dgm:pt>
    <dgm:pt modelId="{FB93BEF0-C24E-475F-BE55-735BE71AE7CF}" type="parTrans" cxnId="{243E0F52-5BA6-4CB1-B2C5-DA5DB876CB1E}">
      <dgm:prSet/>
      <dgm:spPr/>
      <dgm:t>
        <a:bodyPr/>
        <a:lstStyle/>
        <a:p>
          <a:pPr algn="ctr"/>
          <a:endParaRPr lang="zh-TW" altLang="en-US"/>
        </a:p>
      </dgm:t>
    </dgm:pt>
    <dgm:pt modelId="{76C24A01-5829-40E1-B82D-7B38B638901B}" type="sibTrans" cxnId="{243E0F52-5BA6-4CB1-B2C5-DA5DB876CB1E}">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王仁傑</a:t>
          </a:r>
        </a:p>
      </dgm:t>
    </dgm:pt>
    <dgm:pt modelId="{19BCAC09-3A2C-475C-8A4F-6C3C6D6D3F54}">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服務性商品管理</a:t>
          </a:r>
        </a:p>
      </dgm:t>
    </dgm:pt>
    <dgm:pt modelId="{13E6CE1C-0BF3-4876-9FFA-42E8C603B4F0}" type="parTrans" cxnId="{12C3B4F8-720E-4E9D-86A7-5BD8EFA14C8A}">
      <dgm:prSet/>
      <dgm:spPr/>
      <dgm:t>
        <a:bodyPr/>
        <a:lstStyle/>
        <a:p>
          <a:pPr algn="ctr"/>
          <a:endParaRPr lang="zh-TW" altLang="en-US"/>
        </a:p>
      </dgm:t>
    </dgm:pt>
    <dgm:pt modelId="{A609EBE5-F1A3-4D6F-9557-40FCFBE410B2}" type="sibTrans" cxnId="{12C3B4F8-720E-4E9D-86A7-5BD8EFA14C8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關智峯</a:t>
          </a:r>
        </a:p>
      </dgm:t>
    </dgm:pt>
    <dgm:pt modelId="{B3253DAD-6163-4DE6-9411-72887CC09D88}">
      <dgm:prSet phldrT="[文字]" custT="1"/>
      <dgm:spPr/>
      <dgm:t>
        <a:bodyPr/>
        <a:lstStyle/>
        <a:p>
          <a:pPr algn="ctr">
            <a:spcAft>
              <a:spcPts val="0"/>
            </a:spcAft>
          </a:pPr>
          <a:r>
            <a:rPr lang="zh-TW" altLang="en-US" sz="1400">
              <a:latin typeface="標楷體" panose="03000509000000000000" pitchFamily="65" charset="-120"/>
              <a:ea typeface="標楷體" panose="03000509000000000000" pitchFamily="65" charset="-120"/>
            </a:rPr>
            <a:t>風險管理</a:t>
          </a:r>
        </a:p>
      </dgm:t>
    </dgm:pt>
    <dgm:pt modelId="{26039450-7FF7-4689-999A-347F5DB0B42A}" type="sibTrans" cxnId="{01BBD780-E679-4179-9745-A0C5F681EE0A}">
      <dgm:prSet custT="1"/>
      <dgm:spPr/>
      <dgm:t>
        <a:bodyPr/>
        <a:lstStyle/>
        <a:p>
          <a:pPr algn="ctr">
            <a:lnSpc>
              <a:spcPts val="1400"/>
            </a:lnSpc>
            <a:spcAft>
              <a:spcPts val="0"/>
            </a:spcAft>
          </a:pPr>
          <a:r>
            <a:rPr lang="zh-TW" altLang="en-US" sz="1400">
              <a:latin typeface="標楷體" panose="03000509000000000000" pitchFamily="65" charset="-120"/>
              <a:ea typeface="標楷體" panose="03000509000000000000" pitchFamily="65" charset="-120"/>
            </a:rPr>
            <a:t> 王嬿涵</a:t>
          </a:r>
        </a:p>
      </dgm:t>
    </dgm:pt>
    <dgm:pt modelId="{3DF93F5E-59B5-45AE-892E-127ED6CEF6D8}" type="parTrans" cxnId="{01BBD780-E679-4179-9745-A0C5F681EE0A}">
      <dgm:prSet/>
      <dgm:spPr/>
      <dgm:t>
        <a:bodyPr/>
        <a:lstStyle/>
        <a:p>
          <a:pPr algn="ctr"/>
          <a:endParaRPr lang="zh-TW" altLang="en-US"/>
        </a:p>
      </dgm:t>
    </dgm:pt>
    <dgm:pt modelId="{78C7558A-A12B-43E4-A1E5-8EE4A6366E75}" type="pres">
      <dgm:prSet presAssocID="{5071AFC0-B7D0-4C0D-B019-BFE06BECE447}" presName="hierChild1" presStyleCnt="0">
        <dgm:presLayoutVars>
          <dgm:orgChart val="1"/>
          <dgm:chPref val="1"/>
          <dgm:dir/>
          <dgm:animOne val="branch"/>
          <dgm:animLvl val="lvl"/>
          <dgm:resizeHandles/>
        </dgm:presLayoutVars>
      </dgm:prSet>
      <dgm:spPr/>
      <dgm:t>
        <a:bodyPr/>
        <a:lstStyle/>
        <a:p>
          <a:endParaRPr lang="zh-TW" altLang="en-US"/>
        </a:p>
      </dgm:t>
    </dgm:pt>
    <dgm:pt modelId="{65C86FF3-6F42-40FA-A67E-E4AAF3EC7F9F}" type="pres">
      <dgm:prSet presAssocID="{769902FD-D694-43D7-A29A-18D641F10245}" presName="hierRoot1" presStyleCnt="0">
        <dgm:presLayoutVars>
          <dgm:hierBranch val="init"/>
        </dgm:presLayoutVars>
      </dgm:prSet>
      <dgm:spPr/>
    </dgm:pt>
    <dgm:pt modelId="{5AE32A82-C527-44EF-8C33-6ED5262DEA1E}" type="pres">
      <dgm:prSet presAssocID="{769902FD-D694-43D7-A29A-18D641F10245}" presName="rootComposite1" presStyleCnt="0"/>
      <dgm:spPr/>
    </dgm:pt>
    <dgm:pt modelId="{F92536F2-77B5-43CE-93DC-F0EF6A705A48}" type="pres">
      <dgm:prSet presAssocID="{769902FD-D694-43D7-A29A-18D641F10245}" presName="rootText1" presStyleLbl="node0" presStyleIdx="0" presStyleCnt="1" custScaleY="109499">
        <dgm:presLayoutVars>
          <dgm:chMax/>
          <dgm:chPref val="3"/>
        </dgm:presLayoutVars>
      </dgm:prSet>
      <dgm:spPr/>
      <dgm:t>
        <a:bodyPr/>
        <a:lstStyle/>
        <a:p>
          <a:endParaRPr lang="zh-TW" altLang="en-US"/>
        </a:p>
      </dgm:t>
    </dgm:pt>
    <dgm:pt modelId="{6E683CCA-2E15-43A8-B12A-A5B5413FF43F}" type="pres">
      <dgm:prSet presAssocID="{769902FD-D694-43D7-A29A-18D641F10245}" presName="titleText1" presStyleLbl="fgAcc0" presStyleIdx="0" presStyleCnt="1" custScaleY="133330">
        <dgm:presLayoutVars>
          <dgm:chMax val="0"/>
          <dgm:chPref val="0"/>
        </dgm:presLayoutVars>
      </dgm:prSet>
      <dgm:spPr/>
      <dgm:t>
        <a:bodyPr/>
        <a:lstStyle/>
        <a:p>
          <a:endParaRPr lang="zh-TW" altLang="en-US"/>
        </a:p>
      </dgm:t>
    </dgm:pt>
    <dgm:pt modelId="{55526C33-21F8-4028-AC13-433426697976}" type="pres">
      <dgm:prSet presAssocID="{769902FD-D694-43D7-A29A-18D641F10245}" presName="rootConnector1" presStyleLbl="node1" presStyleIdx="0" presStyleCnt="4"/>
      <dgm:spPr/>
      <dgm:t>
        <a:bodyPr/>
        <a:lstStyle/>
        <a:p>
          <a:endParaRPr lang="zh-TW" altLang="en-US"/>
        </a:p>
      </dgm:t>
    </dgm:pt>
    <dgm:pt modelId="{41D1BC19-CA1E-4493-B419-B9EF7BB025CE}" type="pres">
      <dgm:prSet presAssocID="{769902FD-D694-43D7-A29A-18D641F10245}" presName="hierChild2" presStyleCnt="0"/>
      <dgm:spPr/>
    </dgm:pt>
    <dgm:pt modelId="{F3261557-9571-4B2C-A342-4C135F25A88B}" type="pres">
      <dgm:prSet presAssocID="{5C678731-4C55-4BDB-9514-8B091ECC40C3}" presName="Name37" presStyleLbl="parChTrans1D2" presStyleIdx="0" presStyleCnt="1"/>
      <dgm:spPr/>
      <dgm:t>
        <a:bodyPr/>
        <a:lstStyle/>
        <a:p>
          <a:endParaRPr lang="zh-TW" altLang="en-US"/>
        </a:p>
      </dgm:t>
    </dgm:pt>
    <dgm:pt modelId="{45506E0F-7A00-4D93-9720-2BA121EAD1F3}" type="pres">
      <dgm:prSet presAssocID="{C50DB0E5-AAF7-4D20-8954-FA89FC3B4C9C}" presName="hierRoot2" presStyleCnt="0">
        <dgm:presLayoutVars>
          <dgm:hierBranch val="init"/>
        </dgm:presLayoutVars>
      </dgm:prSet>
      <dgm:spPr/>
    </dgm:pt>
    <dgm:pt modelId="{F013F262-84E2-444D-A9FB-981509267863}" type="pres">
      <dgm:prSet presAssocID="{C50DB0E5-AAF7-4D20-8954-FA89FC3B4C9C}" presName="rootComposite" presStyleCnt="0"/>
      <dgm:spPr/>
    </dgm:pt>
    <dgm:pt modelId="{B51D778B-1994-43A2-835B-861CC569ED97}" type="pres">
      <dgm:prSet presAssocID="{C50DB0E5-AAF7-4D20-8954-FA89FC3B4C9C}" presName="rootText" presStyleLbl="node1" presStyleIdx="0" presStyleCnt="4" custScaleY="101313" custLinFactNeighborX="1779" custLinFactNeighborY="-25191">
        <dgm:presLayoutVars>
          <dgm:chMax/>
          <dgm:chPref val="3"/>
        </dgm:presLayoutVars>
      </dgm:prSet>
      <dgm:spPr/>
      <dgm:t>
        <a:bodyPr/>
        <a:lstStyle/>
        <a:p>
          <a:endParaRPr lang="zh-TW" altLang="en-US"/>
        </a:p>
      </dgm:t>
    </dgm:pt>
    <dgm:pt modelId="{416A62E0-4B18-40D8-8200-7B2A28F644A1}" type="pres">
      <dgm:prSet presAssocID="{C50DB0E5-AAF7-4D20-8954-FA89FC3B4C9C}" presName="titleText2" presStyleLbl="fgAcc1" presStyleIdx="0" presStyleCnt="4" custScaleY="130644" custLinFactNeighborX="10034" custLinFactNeighborY="-48835">
        <dgm:presLayoutVars>
          <dgm:chMax val="0"/>
          <dgm:chPref val="0"/>
        </dgm:presLayoutVars>
      </dgm:prSet>
      <dgm:spPr/>
      <dgm:t>
        <a:bodyPr/>
        <a:lstStyle/>
        <a:p>
          <a:endParaRPr lang="zh-TW" altLang="en-US"/>
        </a:p>
      </dgm:t>
    </dgm:pt>
    <dgm:pt modelId="{497CF30E-583A-43F0-A57D-CB13CA94ABF1}" type="pres">
      <dgm:prSet presAssocID="{C50DB0E5-AAF7-4D20-8954-FA89FC3B4C9C}" presName="rootConnector" presStyleLbl="node2" presStyleIdx="0" presStyleCnt="0"/>
      <dgm:spPr/>
      <dgm:t>
        <a:bodyPr/>
        <a:lstStyle/>
        <a:p>
          <a:endParaRPr lang="zh-TW" altLang="en-US"/>
        </a:p>
      </dgm:t>
    </dgm:pt>
    <dgm:pt modelId="{BFA2DE7E-22A5-45CB-874A-533329FC4841}" type="pres">
      <dgm:prSet presAssocID="{C50DB0E5-AAF7-4D20-8954-FA89FC3B4C9C}" presName="hierChild4" presStyleCnt="0"/>
      <dgm:spPr/>
    </dgm:pt>
    <dgm:pt modelId="{8815FDAB-8D6D-4A6B-9CEC-532C5364FDA6}" type="pres">
      <dgm:prSet presAssocID="{FB93BEF0-C24E-475F-BE55-735BE71AE7CF}" presName="Name37" presStyleLbl="parChTrans1D3" presStyleIdx="0" presStyleCnt="3"/>
      <dgm:spPr/>
      <dgm:t>
        <a:bodyPr/>
        <a:lstStyle/>
        <a:p>
          <a:endParaRPr lang="zh-TW" altLang="en-US"/>
        </a:p>
      </dgm:t>
    </dgm:pt>
    <dgm:pt modelId="{EBC02CD4-9711-4F0D-98EF-A93F573C1DEE}" type="pres">
      <dgm:prSet presAssocID="{D94C89AB-94F1-4A65-BE11-C74A0188A72A}" presName="hierRoot2" presStyleCnt="0">
        <dgm:presLayoutVars>
          <dgm:hierBranch val="init"/>
        </dgm:presLayoutVars>
      </dgm:prSet>
      <dgm:spPr/>
    </dgm:pt>
    <dgm:pt modelId="{2B964AB7-64C8-461A-BBAB-85755084BBF2}" type="pres">
      <dgm:prSet presAssocID="{D94C89AB-94F1-4A65-BE11-C74A0188A72A}" presName="rootComposite" presStyleCnt="0"/>
      <dgm:spPr/>
    </dgm:pt>
    <dgm:pt modelId="{729309AD-58B6-4DB0-8093-91987DD2ACD1}" type="pres">
      <dgm:prSet presAssocID="{D94C89AB-94F1-4A65-BE11-C74A0188A72A}" presName="rootText" presStyleLbl="node1" presStyleIdx="1" presStyleCnt="4" custScaleX="126374" custScaleY="96081">
        <dgm:presLayoutVars>
          <dgm:chMax/>
          <dgm:chPref val="3"/>
        </dgm:presLayoutVars>
      </dgm:prSet>
      <dgm:spPr/>
      <dgm:t>
        <a:bodyPr/>
        <a:lstStyle/>
        <a:p>
          <a:endParaRPr lang="zh-TW" altLang="en-US"/>
        </a:p>
      </dgm:t>
    </dgm:pt>
    <dgm:pt modelId="{BD87F520-1DE1-4EE4-A40A-2F38C6728CE6}" type="pres">
      <dgm:prSet presAssocID="{D94C89AB-94F1-4A65-BE11-C74A0188A72A}" presName="titleText2" presStyleLbl="fgAcc1" presStyleIdx="1" presStyleCnt="4" custScaleY="125830" custLinFactNeighborX="12116" custLinFactNeighborY="33043">
        <dgm:presLayoutVars>
          <dgm:chMax val="0"/>
          <dgm:chPref val="0"/>
        </dgm:presLayoutVars>
      </dgm:prSet>
      <dgm:spPr/>
      <dgm:t>
        <a:bodyPr/>
        <a:lstStyle/>
        <a:p>
          <a:endParaRPr lang="zh-TW" altLang="en-US"/>
        </a:p>
      </dgm:t>
    </dgm:pt>
    <dgm:pt modelId="{2ABB8D34-FF4C-420A-9187-99CE93D0E936}" type="pres">
      <dgm:prSet presAssocID="{D94C89AB-94F1-4A65-BE11-C74A0188A72A}" presName="rootConnector" presStyleLbl="node3" presStyleIdx="0" presStyleCnt="0"/>
      <dgm:spPr/>
      <dgm:t>
        <a:bodyPr/>
        <a:lstStyle/>
        <a:p>
          <a:endParaRPr lang="zh-TW" altLang="en-US"/>
        </a:p>
      </dgm:t>
    </dgm:pt>
    <dgm:pt modelId="{8C7C1895-D093-48FD-8D82-2628BA73883B}" type="pres">
      <dgm:prSet presAssocID="{D94C89AB-94F1-4A65-BE11-C74A0188A72A}" presName="hierChild4" presStyleCnt="0"/>
      <dgm:spPr/>
    </dgm:pt>
    <dgm:pt modelId="{51C2B24B-62D4-46C0-9C16-799E687BC242}" type="pres">
      <dgm:prSet presAssocID="{D94C89AB-94F1-4A65-BE11-C74A0188A72A}" presName="hierChild5" presStyleCnt="0"/>
      <dgm:spPr/>
    </dgm:pt>
    <dgm:pt modelId="{D392AFC0-DF68-4C03-A0A2-39D2D29FCEAE}" type="pres">
      <dgm:prSet presAssocID="{3DF93F5E-59B5-45AE-892E-127ED6CEF6D8}" presName="Name37" presStyleLbl="parChTrans1D3" presStyleIdx="1" presStyleCnt="3"/>
      <dgm:spPr/>
      <dgm:t>
        <a:bodyPr/>
        <a:lstStyle/>
        <a:p>
          <a:endParaRPr lang="zh-TW" altLang="en-US"/>
        </a:p>
      </dgm:t>
    </dgm:pt>
    <dgm:pt modelId="{5E6B5FAD-22C5-4578-9FE1-DCE16227EACC}" type="pres">
      <dgm:prSet presAssocID="{B3253DAD-6163-4DE6-9411-72887CC09D88}" presName="hierRoot2" presStyleCnt="0">
        <dgm:presLayoutVars>
          <dgm:hierBranch val="init"/>
        </dgm:presLayoutVars>
      </dgm:prSet>
      <dgm:spPr/>
    </dgm:pt>
    <dgm:pt modelId="{61581D5A-1E98-4664-B937-2CD1160A0418}" type="pres">
      <dgm:prSet presAssocID="{B3253DAD-6163-4DE6-9411-72887CC09D88}" presName="rootComposite" presStyleCnt="0"/>
      <dgm:spPr/>
    </dgm:pt>
    <dgm:pt modelId="{31210701-FD42-4B29-AFB1-442119105642}" type="pres">
      <dgm:prSet presAssocID="{B3253DAD-6163-4DE6-9411-72887CC09D88}" presName="rootText" presStyleLbl="node1" presStyleIdx="2" presStyleCnt="4" custScaleY="90396" custLinFactNeighborX="1806">
        <dgm:presLayoutVars>
          <dgm:chMax/>
          <dgm:chPref val="3"/>
        </dgm:presLayoutVars>
      </dgm:prSet>
      <dgm:spPr/>
      <dgm:t>
        <a:bodyPr/>
        <a:lstStyle/>
        <a:p>
          <a:endParaRPr lang="zh-TW" altLang="en-US"/>
        </a:p>
      </dgm:t>
    </dgm:pt>
    <dgm:pt modelId="{8446C339-4342-4C14-B42D-A15F025B0CAE}" type="pres">
      <dgm:prSet presAssocID="{B3253DAD-6163-4DE6-9411-72887CC09D88}" presName="titleText2" presStyleLbl="fgAcc1" presStyleIdx="2" presStyleCnt="4" custScaleY="124420" custLinFactNeighborX="10952" custLinFactNeighborY="10339">
        <dgm:presLayoutVars>
          <dgm:chMax val="0"/>
          <dgm:chPref val="0"/>
        </dgm:presLayoutVars>
      </dgm:prSet>
      <dgm:spPr/>
      <dgm:t>
        <a:bodyPr/>
        <a:lstStyle/>
        <a:p>
          <a:endParaRPr lang="zh-TW" altLang="en-US"/>
        </a:p>
      </dgm:t>
    </dgm:pt>
    <dgm:pt modelId="{3868A2A1-F095-49C7-A29F-AB8638ACA408}" type="pres">
      <dgm:prSet presAssocID="{B3253DAD-6163-4DE6-9411-72887CC09D88}" presName="rootConnector" presStyleLbl="node3" presStyleIdx="0" presStyleCnt="0"/>
      <dgm:spPr/>
      <dgm:t>
        <a:bodyPr/>
        <a:lstStyle/>
        <a:p>
          <a:endParaRPr lang="zh-TW" altLang="en-US"/>
        </a:p>
      </dgm:t>
    </dgm:pt>
    <dgm:pt modelId="{60560E33-428F-481B-B51C-5D4524BC1035}" type="pres">
      <dgm:prSet presAssocID="{B3253DAD-6163-4DE6-9411-72887CC09D88}" presName="hierChild4" presStyleCnt="0"/>
      <dgm:spPr/>
    </dgm:pt>
    <dgm:pt modelId="{C6242044-10B0-42EB-9196-D8085900B577}" type="pres">
      <dgm:prSet presAssocID="{B3253DAD-6163-4DE6-9411-72887CC09D88}" presName="hierChild5" presStyleCnt="0"/>
      <dgm:spPr/>
    </dgm:pt>
    <dgm:pt modelId="{5B444E23-31C2-483E-942F-08E424F01B46}" type="pres">
      <dgm:prSet presAssocID="{13E6CE1C-0BF3-4876-9FFA-42E8C603B4F0}" presName="Name37" presStyleLbl="parChTrans1D3" presStyleIdx="2" presStyleCnt="3"/>
      <dgm:spPr/>
      <dgm:t>
        <a:bodyPr/>
        <a:lstStyle/>
        <a:p>
          <a:endParaRPr lang="zh-TW" altLang="en-US"/>
        </a:p>
      </dgm:t>
    </dgm:pt>
    <dgm:pt modelId="{69119A21-F17B-4742-AF91-B4089AB29AE5}" type="pres">
      <dgm:prSet presAssocID="{19BCAC09-3A2C-475C-8A4F-6C3C6D6D3F54}" presName="hierRoot2" presStyleCnt="0">
        <dgm:presLayoutVars>
          <dgm:hierBranch val="init"/>
        </dgm:presLayoutVars>
      </dgm:prSet>
      <dgm:spPr/>
    </dgm:pt>
    <dgm:pt modelId="{7A430D91-CBC4-484C-89B9-EA6F73524981}" type="pres">
      <dgm:prSet presAssocID="{19BCAC09-3A2C-475C-8A4F-6C3C6D6D3F54}" presName="rootComposite" presStyleCnt="0"/>
      <dgm:spPr/>
    </dgm:pt>
    <dgm:pt modelId="{8B72AF1B-5039-4726-865C-5CCA86D0FC3C}" type="pres">
      <dgm:prSet presAssocID="{19BCAC09-3A2C-475C-8A4F-6C3C6D6D3F54}" presName="rootText" presStyleLbl="node1" presStyleIdx="3" presStyleCnt="4" custScaleX="128128" custScaleY="90396">
        <dgm:presLayoutVars>
          <dgm:chMax/>
          <dgm:chPref val="3"/>
        </dgm:presLayoutVars>
      </dgm:prSet>
      <dgm:spPr/>
      <dgm:t>
        <a:bodyPr/>
        <a:lstStyle/>
        <a:p>
          <a:endParaRPr lang="zh-TW" altLang="en-US"/>
        </a:p>
      </dgm:t>
    </dgm:pt>
    <dgm:pt modelId="{AF0907FA-5127-44C8-858F-76F9EA0355F7}" type="pres">
      <dgm:prSet presAssocID="{19BCAC09-3A2C-475C-8A4F-6C3C6D6D3F54}" presName="titleText2" presStyleLbl="fgAcc1" presStyleIdx="3" presStyleCnt="4" custScaleY="124636" custLinFactNeighborX="9046" custLinFactNeighborY="42635">
        <dgm:presLayoutVars>
          <dgm:chMax val="0"/>
          <dgm:chPref val="0"/>
        </dgm:presLayoutVars>
      </dgm:prSet>
      <dgm:spPr/>
      <dgm:t>
        <a:bodyPr/>
        <a:lstStyle/>
        <a:p>
          <a:endParaRPr lang="zh-TW" altLang="en-US"/>
        </a:p>
      </dgm:t>
    </dgm:pt>
    <dgm:pt modelId="{1D95797B-2A6A-42C0-AC85-1F44BDD5CC3B}" type="pres">
      <dgm:prSet presAssocID="{19BCAC09-3A2C-475C-8A4F-6C3C6D6D3F54}" presName="rootConnector" presStyleLbl="node3" presStyleIdx="0" presStyleCnt="0"/>
      <dgm:spPr/>
      <dgm:t>
        <a:bodyPr/>
        <a:lstStyle/>
        <a:p>
          <a:endParaRPr lang="zh-TW" altLang="en-US"/>
        </a:p>
      </dgm:t>
    </dgm:pt>
    <dgm:pt modelId="{03636605-8B69-4D7B-8653-01BB6425BCC5}" type="pres">
      <dgm:prSet presAssocID="{19BCAC09-3A2C-475C-8A4F-6C3C6D6D3F54}" presName="hierChild4" presStyleCnt="0"/>
      <dgm:spPr/>
    </dgm:pt>
    <dgm:pt modelId="{AF718B9A-B10F-4670-A4D6-8DE97BFAC388}" type="pres">
      <dgm:prSet presAssocID="{19BCAC09-3A2C-475C-8A4F-6C3C6D6D3F54}" presName="hierChild5" presStyleCnt="0"/>
      <dgm:spPr/>
    </dgm:pt>
    <dgm:pt modelId="{98802160-5D00-4397-8FB7-CB3922CCFD27}" type="pres">
      <dgm:prSet presAssocID="{C50DB0E5-AAF7-4D20-8954-FA89FC3B4C9C}" presName="hierChild5" presStyleCnt="0"/>
      <dgm:spPr/>
    </dgm:pt>
    <dgm:pt modelId="{FE828453-799D-495F-9D57-C4F6882EFFD2}" type="pres">
      <dgm:prSet presAssocID="{769902FD-D694-43D7-A29A-18D641F10245}" presName="hierChild3" presStyleCnt="0"/>
      <dgm:spPr/>
    </dgm:pt>
  </dgm:ptLst>
  <dgm:cxnLst>
    <dgm:cxn modelId="{B8F0C167-36DF-461C-8CB6-17DC4D34F193}" type="presOf" srcId="{C50DB0E5-AAF7-4D20-8954-FA89FC3B4C9C}" destId="{B51D778B-1994-43A2-835B-861CC569ED97}" srcOrd="0" destOrd="0" presId="urn:microsoft.com/office/officeart/2008/layout/NameandTitleOrganizationalChart"/>
    <dgm:cxn modelId="{F669A222-7A24-4536-8B73-C61CCC6DFBBE}" type="presOf" srcId="{19BCAC09-3A2C-475C-8A4F-6C3C6D6D3F54}" destId="{8B72AF1B-5039-4726-865C-5CCA86D0FC3C}" srcOrd="0" destOrd="0" presId="urn:microsoft.com/office/officeart/2008/layout/NameandTitleOrganizationalChart"/>
    <dgm:cxn modelId="{FE86F955-6550-4AE8-874B-ABE8841D8A20}" type="presOf" srcId="{B3253DAD-6163-4DE6-9411-72887CC09D88}" destId="{31210701-FD42-4B29-AFB1-442119105642}" srcOrd="0" destOrd="0" presId="urn:microsoft.com/office/officeart/2008/layout/NameandTitleOrganizationalChart"/>
    <dgm:cxn modelId="{72A260C2-38E6-4C1C-8A81-BD0F81D09069}" type="presOf" srcId="{26039450-7FF7-4689-999A-347F5DB0B42A}" destId="{8446C339-4342-4C14-B42D-A15F025B0CAE}" srcOrd="0" destOrd="0" presId="urn:microsoft.com/office/officeart/2008/layout/NameandTitleOrganizationalChart"/>
    <dgm:cxn modelId="{7B19B1CB-9D30-4B58-B272-916C7D619E33}" type="presOf" srcId="{5071AFC0-B7D0-4C0D-B019-BFE06BECE447}" destId="{78C7558A-A12B-43E4-A1E5-8EE4A6366E75}" srcOrd="0" destOrd="0" presId="urn:microsoft.com/office/officeart/2008/layout/NameandTitleOrganizationalChart"/>
    <dgm:cxn modelId="{12C3B4F8-720E-4E9D-86A7-5BD8EFA14C8A}" srcId="{C50DB0E5-AAF7-4D20-8954-FA89FC3B4C9C}" destId="{19BCAC09-3A2C-475C-8A4F-6C3C6D6D3F54}" srcOrd="2" destOrd="0" parTransId="{13E6CE1C-0BF3-4876-9FFA-42E8C603B4F0}" sibTransId="{A609EBE5-F1A3-4D6F-9557-40FCFBE410B2}"/>
    <dgm:cxn modelId="{407C2AE9-D67B-4769-B3FE-F310C135DF09}" type="presOf" srcId="{13E6CE1C-0BF3-4876-9FFA-42E8C603B4F0}" destId="{5B444E23-31C2-483E-942F-08E424F01B46}" srcOrd="0" destOrd="0" presId="urn:microsoft.com/office/officeart/2008/layout/NameandTitleOrganizationalChart"/>
    <dgm:cxn modelId="{B1ACD733-5620-46F1-9DF1-CD35775BD29B}" type="presOf" srcId="{76C24A01-5829-40E1-B82D-7B38B638901B}" destId="{BD87F520-1DE1-4EE4-A40A-2F38C6728CE6}" srcOrd="0" destOrd="0" presId="urn:microsoft.com/office/officeart/2008/layout/NameandTitleOrganizationalChart"/>
    <dgm:cxn modelId="{774E84B4-1EDE-4AE3-A9E0-F671E541E9B2}" type="presOf" srcId="{C2A54572-94E9-4D10-ABB5-18959164B59B}" destId="{416A62E0-4B18-40D8-8200-7B2A28F644A1}" srcOrd="0" destOrd="0" presId="urn:microsoft.com/office/officeart/2008/layout/NameandTitleOrganizationalChart"/>
    <dgm:cxn modelId="{3C45DB7E-3977-402B-B3FF-983D6B6FC0D0}" type="presOf" srcId="{769902FD-D694-43D7-A29A-18D641F10245}" destId="{F92536F2-77B5-43CE-93DC-F0EF6A705A48}" srcOrd="0" destOrd="0" presId="urn:microsoft.com/office/officeart/2008/layout/NameandTitleOrganizationalChart"/>
    <dgm:cxn modelId="{D627B02C-5AE0-467A-BBC8-E30FE54FC71D}" type="presOf" srcId="{D94C89AB-94F1-4A65-BE11-C74A0188A72A}" destId="{2ABB8D34-FF4C-420A-9187-99CE93D0E936}" srcOrd="1" destOrd="0" presId="urn:microsoft.com/office/officeart/2008/layout/NameandTitleOrganizationalChart"/>
    <dgm:cxn modelId="{0DD65702-28B4-455D-A296-5AF16A11E0F1}" type="presOf" srcId="{D94C89AB-94F1-4A65-BE11-C74A0188A72A}" destId="{729309AD-58B6-4DB0-8093-91987DD2ACD1}" srcOrd="0" destOrd="0" presId="urn:microsoft.com/office/officeart/2008/layout/NameandTitleOrganizationalChart"/>
    <dgm:cxn modelId="{911DA1B2-5D6F-45AF-88B5-B8FABDFDF75A}" type="presOf" srcId="{19BCAC09-3A2C-475C-8A4F-6C3C6D6D3F54}" destId="{1D95797B-2A6A-42C0-AC85-1F44BDD5CC3B}" srcOrd="1" destOrd="0" presId="urn:microsoft.com/office/officeart/2008/layout/NameandTitleOrganizationalChart"/>
    <dgm:cxn modelId="{243E0F52-5BA6-4CB1-B2C5-DA5DB876CB1E}" srcId="{C50DB0E5-AAF7-4D20-8954-FA89FC3B4C9C}" destId="{D94C89AB-94F1-4A65-BE11-C74A0188A72A}" srcOrd="0" destOrd="0" parTransId="{FB93BEF0-C24E-475F-BE55-735BE71AE7CF}" sibTransId="{76C24A01-5829-40E1-B82D-7B38B638901B}"/>
    <dgm:cxn modelId="{FCA2FCFA-4C1C-46C9-A417-6293F13BB947}" type="presOf" srcId="{C50DB0E5-AAF7-4D20-8954-FA89FC3B4C9C}" destId="{497CF30E-583A-43F0-A57D-CB13CA94ABF1}" srcOrd="1" destOrd="0" presId="urn:microsoft.com/office/officeart/2008/layout/NameandTitleOrganizationalChart"/>
    <dgm:cxn modelId="{446FBB23-8028-4F98-9EBF-A15F7EAE72F6}" type="presOf" srcId="{A609EBE5-F1A3-4D6F-9557-40FCFBE410B2}" destId="{AF0907FA-5127-44C8-858F-76F9EA0355F7}" srcOrd="0" destOrd="0" presId="urn:microsoft.com/office/officeart/2008/layout/NameandTitleOrganizationalChart"/>
    <dgm:cxn modelId="{BF17B275-2260-4670-A4B0-3C7915A3030F}" srcId="{769902FD-D694-43D7-A29A-18D641F10245}" destId="{C50DB0E5-AAF7-4D20-8954-FA89FC3B4C9C}" srcOrd="0" destOrd="0" parTransId="{5C678731-4C55-4BDB-9514-8B091ECC40C3}" sibTransId="{C2A54572-94E9-4D10-ABB5-18959164B59B}"/>
    <dgm:cxn modelId="{D263DA4B-3B21-4B77-83DE-8971C0CB4D64}" srcId="{5071AFC0-B7D0-4C0D-B019-BFE06BECE447}" destId="{769902FD-D694-43D7-A29A-18D641F10245}" srcOrd="0" destOrd="0" parTransId="{F9C07352-3DBE-4DF0-ABEF-7BF72FA2A5B0}" sibTransId="{D1EA4219-57E3-4B1F-9F09-B27549F3316B}"/>
    <dgm:cxn modelId="{BE75B0B4-0F28-4E35-9573-57D3B6E12CE9}" type="presOf" srcId="{5C678731-4C55-4BDB-9514-8B091ECC40C3}" destId="{F3261557-9571-4B2C-A342-4C135F25A88B}" srcOrd="0" destOrd="0" presId="urn:microsoft.com/office/officeart/2008/layout/NameandTitleOrganizationalChart"/>
    <dgm:cxn modelId="{D085F2B4-C07B-4004-8BA3-9C4E8C6DE895}" type="presOf" srcId="{FB93BEF0-C24E-475F-BE55-735BE71AE7CF}" destId="{8815FDAB-8D6D-4A6B-9CEC-532C5364FDA6}" srcOrd="0" destOrd="0" presId="urn:microsoft.com/office/officeart/2008/layout/NameandTitleOrganizationalChart"/>
    <dgm:cxn modelId="{C56BEF03-E034-44B7-B970-CB37500DBD2A}" type="presOf" srcId="{3DF93F5E-59B5-45AE-892E-127ED6CEF6D8}" destId="{D392AFC0-DF68-4C03-A0A2-39D2D29FCEAE}" srcOrd="0" destOrd="0" presId="urn:microsoft.com/office/officeart/2008/layout/NameandTitleOrganizationalChart"/>
    <dgm:cxn modelId="{89EC63D2-691C-4CD9-9634-08664B33319F}" type="presOf" srcId="{769902FD-D694-43D7-A29A-18D641F10245}" destId="{55526C33-21F8-4028-AC13-433426697976}" srcOrd="1" destOrd="0" presId="urn:microsoft.com/office/officeart/2008/layout/NameandTitleOrganizationalChart"/>
    <dgm:cxn modelId="{01BBD780-E679-4179-9745-A0C5F681EE0A}" srcId="{C50DB0E5-AAF7-4D20-8954-FA89FC3B4C9C}" destId="{B3253DAD-6163-4DE6-9411-72887CC09D88}" srcOrd="1" destOrd="0" parTransId="{3DF93F5E-59B5-45AE-892E-127ED6CEF6D8}" sibTransId="{26039450-7FF7-4689-999A-347F5DB0B42A}"/>
    <dgm:cxn modelId="{D0401BB6-6B7A-478B-BC33-486FE500261C}" type="presOf" srcId="{D1EA4219-57E3-4B1F-9F09-B27549F3316B}" destId="{6E683CCA-2E15-43A8-B12A-A5B5413FF43F}" srcOrd="0" destOrd="0" presId="urn:microsoft.com/office/officeart/2008/layout/NameandTitleOrganizationalChart"/>
    <dgm:cxn modelId="{DF838A9A-3D10-41A6-A7D2-6C1E13E82CF0}" type="presOf" srcId="{B3253DAD-6163-4DE6-9411-72887CC09D88}" destId="{3868A2A1-F095-49C7-A29F-AB8638ACA408}" srcOrd="1" destOrd="0" presId="urn:microsoft.com/office/officeart/2008/layout/NameandTitleOrganizationalChart"/>
    <dgm:cxn modelId="{05EF2EDC-5D34-4B2F-A636-4EBCD204A508}" type="presParOf" srcId="{78C7558A-A12B-43E4-A1E5-8EE4A6366E75}" destId="{65C86FF3-6F42-40FA-A67E-E4AAF3EC7F9F}" srcOrd="0" destOrd="0" presId="urn:microsoft.com/office/officeart/2008/layout/NameandTitleOrganizationalChart"/>
    <dgm:cxn modelId="{50EF3906-AAEB-4B41-880D-08A497B3281C}" type="presParOf" srcId="{65C86FF3-6F42-40FA-A67E-E4AAF3EC7F9F}" destId="{5AE32A82-C527-44EF-8C33-6ED5262DEA1E}" srcOrd="0" destOrd="0" presId="urn:microsoft.com/office/officeart/2008/layout/NameandTitleOrganizationalChart"/>
    <dgm:cxn modelId="{E5A73271-9D56-4605-BD8A-8F2C60D79F5F}" type="presParOf" srcId="{5AE32A82-C527-44EF-8C33-6ED5262DEA1E}" destId="{F92536F2-77B5-43CE-93DC-F0EF6A705A48}" srcOrd="0" destOrd="0" presId="urn:microsoft.com/office/officeart/2008/layout/NameandTitleOrganizationalChart"/>
    <dgm:cxn modelId="{FEBEFBCA-3241-4D18-804A-5F7FD26CE564}" type="presParOf" srcId="{5AE32A82-C527-44EF-8C33-6ED5262DEA1E}" destId="{6E683CCA-2E15-43A8-B12A-A5B5413FF43F}" srcOrd="1" destOrd="0" presId="urn:microsoft.com/office/officeart/2008/layout/NameandTitleOrganizationalChart"/>
    <dgm:cxn modelId="{C70E7471-7C4B-4061-9EA5-8646F55AD7E4}" type="presParOf" srcId="{5AE32A82-C527-44EF-8C33-6ED5262DEA1E}" destId="{55526C33-21F8-4028-AC13-433426697976}" srcOrd="2" destOrd="0" presId="urn:microsoft.com/office/officeart/2008/layout/NameandTitleOrganizationalChart"/>
    <dgm:cxn modelId="{A3041DD4-D26E-4406-A838-E1D12C75B0BC}" type="presParOf" srcId="{65C86FF3-6F42-40FA-A67E-E4AAF3EC7F9F}" destId="{41D1BC19-CA1E-4493-B419-B9EF7BB025CE}" srcOrd="1" destOrd="0" presId="urn:microsoft.com/office/officeart/2008/layout/NameandTitleOrganizationalChart"/>
    <dgm:cxn modelId="{A8815F71-AFA4-44BC-B26C-BB813A8994EF}" type="presParOf" srcId="{41D1BC19-CA1E-4493-B419-B9EF7BB025CE}" destId="{F3261557-9571-4B2C-A342-4C135F25A88B}" srcOrd="0" destOrd="0" presId="urn:microsoft.com/office/officeart/2008/layout/NameandTitleOrganizationalChart"/>
    <dgm:cxn modelId="{70651467-447A-4B0B-871E-04BD9EFA8412}" type="presParOf" srcId="{41D1BC19-CA1E-4493-B419-B9EF7BB025CE}" destId="{45506E0F-7A00-4D93-9720-2BA121EAD1F3}" srcOrd="1" destOrd="0" presId="urn:microsoft.com/office/officeart/2008/layout/NameandTitleOrganizationalChart"/>
    <dgm:cxn modelId="{DD1968FB-BC59-46D6-B7E6-4516F23E7567}" type="presParOf" srcId="{45506E0F-7A00-4D93-9720-2BA121EAD1F3}" destId="{F013F262-84E2-444D-A9FB-981509267863}" srcOrd="0" destOrd="0" presId="urn:microsoft.com/office/officeart/2008/layout/NameandTitleOrganizationalChart"/>
    <dgm:cxn modelId="{996F7660-9667-4109-9FBB-3349E88E92B8}" type="presParOf" srcId="{F013F262-84E2-444D-A9FB-981509267863}" destId="{B51D778B-1994-43A2-835B-861CC569ED97}" srcOrd="0" destOrd="0" presId="urn:microsoft.com/office/officeart/2008/layout/NameandTitleOrganizationalChart"/>
    <dgm:cxn modelId="{4387544B-71CC-4E82-944D-B466B08B8B9B}" type="presParOf" srcId="{F013F262-84E2-444D-A9FB-981509267863}" destId="{416A62E0-4B18-40D8-8200-7B2A28F644A1}" srcOrd="1" destOrd="0" presId="urn:microsoft.com/office/officeart/2008/layout/NameandTitleOrganizationalChart"/>
    <dgm:cxn modelId="{8738288C-234B-4491-B368-7A60C1CD32FE}" type="presParOf" srcId="{F013F262-84E2-444D-A9FB-981509267863}" destId="{497CF30E-583A-43F0-A57D-CB13CA94ABF1}" srcOrd="2" destOrd="0" presId="urn:microsoft.com/office/officeart/2008/layout/NameandTitleOrganizationalChart"/>
    <dgm:cxn modelId="{DD365BBC-F3DB-435E-ABA3-683F8B0D453F}" type="presParOf" srcId="{45506E0F-7A00-4D93-9720-2BA121EAD1F3}" destId="{BFA2DE7E-22A5-45CB-874A-533329FC4841}" srcOrd="1" destOrd="0" presId="urn:microsoft.com/office/officeart/2008/layout/NameandTitleOrganizationalChart"/>
    <dgm:cxn modelId="{6C82CC52-38F4-4509-B2E9-501286A77DFB}" type="presParOf" srcId="{BFA2DE7E-22A5-45CB-874A-533329FC4841}" destId="{8815FDAB-8D6D-4A6B-9CEC-532C5364FDA6}" srcOrd="0" destOrd="0" presId="urn:microsoft.com/office/officeart/2008/layout/NameandTitleOrganizationalChart"/>
    <dgm:cxn modelId="{60DF3021-FF58-4421-B09C-66EC0943D8BA}" type="presParOf" srcId="{BFA2DE7E-22A5-45CB-874A-533329FC4841}" destId="{EBC02CD4-9711-4F0D-98EF-A93F573C1DEE}" srcOrd="1" destOrd="0" presId="urn:microsoft.com/office/officeart/2008/layout/NameandTitleOrganizationalChart"/>
    <dgm:cxn modelId="{BA1677B0-FA1F-44EA-B331-CF4307132F07}" type="presParOf" srcId="{EBC02CD4-9711-4F0D-98EF-A93F573C1DEE}" destId="{2B964AB7-64C8-461A-BBAB-85755084BBF2}" srcOrd="0" destOrd="0" presId="urn:microsoft.com/office/officeart/2008/layout/NameandTitleOrganizationalChart"/>
    <dgm:cxn modelId="{A8F3F385-5E6C-46E5-A83E-2239D53B067D}" type="presParOf" srcId="{2B964AB7-64C8-461A-BBAB-85755084BBF2}" destId="{729309AD-58B6-4DB0-8093-91987DD2ACD1}" srcOrd="0" destOrd="0" presId="urn:microsoft.com/office/officeart/2008/layout/NameandTitleOrganizationalChart"/>
    <dgm:cxn modelId="{77EC2F66-00CC-4A67-A93F-C75CE2351910}" type="presParOf" srcId="{2B964AB7-64C8-461A-BBAB-85755084BBF2}" destId="{BD87F520-1DE1-4EE4-A40A-2F38C6728CE6}" srcOrd="1" destOrd="0" presId="urn:microsoft.com/office/officeart/2008/layout/NameandTitleOrganizationalChart"/>
    <dgm:cxn modelId="{AA6667FD-E4EC-485E-9C3B-644BBA0019CD}" type="presParOf" srcId="{2B964AB7-64C8-461A-BBAB-85755084BBF2}" destId="{2ABB8D34-FF4C-420A-9187-99CE93D0E936}" srcOrd="2" destOrd="0" presId="urn:microsoft.com/office/officeart/2008/layout/NameandTitleOrganizationalChart"/>
    <dgm:cxn modelId="{B6F80BB3-2D07-4A64-89B5-D36988339802}" type="presParOf" srcId="{EBC02CD4-9711-4F0D-98EF-A93F573C1DEE}" destId="{8C7C1895-D093-48FD-8D82-2628BA73883B}" srcOrd="1" destOrd="0" presId="urn:microsoft.com/office/officeart/2008/layout/NameandTitleOrganizationalChart"/>
    <dgm:cxn modelId="{7480C237-A6FB-4BFC-8706-7E59E15C3B0F}" type="presParOf" srcId="{EBC02CD4-9711-4F0D-98EF-A93F573C1DEE}" destId="{51C2B24B-62D4-46C0-9C16-799E687BC242}" srcOrd="2" destOrd="0" presId="urn:microsoft.com/office/officeart/2008/layout/NameandTitleOrganizationalChart"/>
    <dgm:cxn modelId="{26FB777E-4FCC-412A-B81B-25AE1941D9C0}" type="presParOf" srcId="{BFA2DE7E-22A5-45CB-874A-533329FC4841}" destId="{D392AFC0-DF68-4C03-A0A2-39D2D29FCEAE}" srcOrd="2" destOrd="0" presId="urn:microsoft.com/office/officeart/2008/layout/NameandTitleOrganizationalChart"/>
    <dgm:cxn modelId="{369BD10E-9946-471E-95EB-1F478F6F4A9D}" type="presParOf" srcId="{BFA2DE7E-22A5-45CB-874A-533329FC4841}" destId="{5E6B5FAD-22C5-4578-9FE1-DCE16227EACC}" srcOrd="3" destOrd="0" presId="urn:microsoft.com/office/officeart/2008/layout/NameandTitleOrganizationalChart"/>
    <dgm:cxn modelId="{0B3B9A51-C587-44AD-9601-4969978E26D3}" type="presParOf" srcId="{5E6B5FAD-22C5-4578-9FE1-DCE16227EACC}" destId="{61581D5A-1E98-4664-B937-2CD1160A0418}" srcOrd="0" destOrd="0" presId="urn:microsoft.com/office/officeart/2008/layout/NameandTitleOrganizationalChart"/>
    <dgm:cxn modelId="{B2D64597-F0A2-466A-B50E-CAF1BB936F5E}" type="presParOf" srcId="{61581D5A-1E98-4664-B937-2CD1160A0418}" destId="{31210701-FD42-4B29-AFB1-442119105642}" srcOrd="0" destOrd="0" presId="urn:microsoft.com/office/officeart/2008/layout/NameandTitleOrganizationalChart"/>
    <dgm:cxn modelId="{52434D8E-20F9-4717-840C-EA1E4867CB1A}" type="presParOf" srcId="{61581D5A-1E98-4664-B937-2CD1160A0418}" destId="{8446C339-4342-4C14-B42D-A15F025B0CAE}" srcOrd="1" destOrd="0" presId="urn:microsoft.com/office/officeart/2008/layout/NameandTitleOrganizationalChart"/>
    <dgm:cxn modelId="{EE6EB9BB-E861-4BC9-B744-2104ED5FF7A7}" type="presParOf" srcId="{61581D5A-1E98-4664-B937-2CD1160A0418}" destId="{3868A2A1-F095-49C7-A29F-AB8638ACA408}" srcOrd="2" destOrd="0" presId="urn:microsoft.com/office/officeart/2008/layout/NameandTitleOrganizationalChart"/>
    <dgm:cxn modelId="{46F12EFD-7B29-474F-9BD2-A40851B9FFD8}" type="presParOf" srcId="{5E6B5FAD-22C5-4578-9FE1-DCE16227EACC}" destId="{60560E33-428F-481B-B51C-5D4524BC1035}" srcOrd="1" destOrd="0" presId="urn:microsoft.com/office/officeart/2008/layout/NameandTitleOrganizationalChart"/>
    <dgm:cxn modelId="{A855C51C-7CE2-4073-9A56-F8ADCCCDD3E4}" type="presParOf" srcId="{5E6B5FAD-22C5-4578-9FE1-DCE16227EACC}" destId="{C6242044-10B0-42EB-9196-D8085900B577}" srcOrd="2" destOrd="0" presId="urn:microsoft.com/office/officeart/2008/layout/NameandTitleOrganizationalChart"/>
    <dgm:cxn modelId="{8EA5DBD5-3AD0-45FB-BCA4-430315CDC6B0}" type="presParOf" srcId="{BFA2DE7E-22A5-45CB-874A-533329FC4841}" destId="{5B444E23-31C2-483E-942F-08E424F01B46}" srcOrd="4" destOrd="0" presId="urn:microsoft.com/office/officeart/2008/layout/NameandTitleOrganizationalChart"/>
    <dgm:cxn modelId="{B122FBD1-7715-4F70-A000-44B952EDE220}" type="presParOf" srcId="{BFA2DE7E-22A5-45CB-874A-533329FC4841}" destId="{69119A21-F17B-4742-AF91-B4089AB29AE5}" srcOrd="5" destOrd="0" presId="urn:microsoft.com/office/officeart/2008/layout/NameandTitleOrganizationalChart"/>
    <dgm:cxn modelId="{40AB8DF3-74EE-4721-B71C-CE3B3A7B6457}" type="presParOf" srcId="{69119A21-F17B-4742-AF91-B4089AB29AE5}" destId="{7A430D91-CBC4-484C-89B9-EA6F73524981}" srcOrd="0" destOrd="0" presId="urn:microsoft.com/office/officeart/2008/layout/NameandTitleOrganizationalChart"/>
    <dgm:cxn modelId="{58F71884-5925-4115-8FBD-969BCC5DC9D6}" type="presParOf" srcId="{7A430D91-CBC4-484C-89B9-EA6F73524981}" destId="{8B72AF1B-5039-4726-865C-5CCA86D0FC3C}" srcOrd="0" destOrd="0" presId="urn:microsoft.com/office/officeart/2008/layout/NameandTitleOrganizationalChart"/>
    <dgm:cxn modelId="{2FEE9890-AE53-456F-837F-E24FDCCB9268}" type="presParOf" srcId="{7A430D91-CBC4-484C-89B9-EA6F73524981}" destId="{AF0907FA-5127-44C8-858F-76F9EA0355F7}" srcOrd="1" destOrd="0" presId="urn:microsoft.com/office/officeart/2008/layout/NameandTitleOrganizationalChart"/>
    <dgm:cxn modelId="{C9C4B762-27FA-4511-B9A0-81819C0E87CE}" type="presParOf" srcId="{7A430D91-CBC4-484C-89B9-EA6F73524981}" destId="{1D95797B-2A6A-42C0-AC85-1F44BDD5CC3B}" srcOrd="2" destOrd="0" presId="urn:microsoft.com/office/officeart/2008/layout/NameandTitleOrganizationalChart"/>
    <dgm:cxn modelId="{68EE5D3E-C69C-4995-832C-4BCED4B74617}" type="presParOf" srcId="{69119A21-F17B-4742-AF91-B4089AB29AE5}" destId="{03636605-8B69-4D7B-8653-01BB6425BCC5}" srcOrd="1" destOrd="0" presId="urn:microsoft.com/office/officeart/2008/layout/NameandTitleOrganizationalChart"/>
    <dgm:cxn modelId="{AFE12731-E0C6-4F90-A16F-BCB2947032F3}" type="presParOf" srcId="{69119A21-F17B-4742-AF91-B4089AB29AE5}" destId="{AF718B9A-B10F-4670-A4D6-8DE97BFAC388}" srcOrd="2" destOrd="0" presId="urn:microsoft.com/office/officeart/2008/layout/NameandTitleOrganizationalChart"/>
    <dgm:cxn modelId="{32A3F3D3-AE87-4537-966B-812B2237746E}" type="presParOf" srcId="{45506E0F-7A00-4D93-9720-2BA121EAD1F3}" destId="{98802160-5D00-4397-8FB7-CB3922CCFD27}" srcOrd="2" destOrd="0" presId="urn:microsoft.com/office/officeart/2008/layout/NameandTitleOrganizationalChart"/>
    <dgm:cxn modelId="{634B9C4E-2487-46D4-86FF-8487DD6E1D65}" type="presParOf" srcId="{65C86FF3-6F42-40FA-A67E-E4AAF3EC7F9F}" destId="{FE828453-799D-495F-9D57-C4F6882EFFD2}" srcOrd="2" destOrd="0" presId="urn:microsoft.com/office/officeart/2008/layout/NameandTitleOrganizationalChart"/>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2735D3A7-E621-43C2-BFD2-67E5251C5282}" type="doc">
      <dgm:prSet loTypeId="urn:microsoft.com/office/officeart/2009/3/layout/RandomtoResultProcess" loCatId="process" qsTypeId="urn:microsoft.com/office/officeart/2005/8/quickstyle/simple1" qsCatId="simple" csTypeId="urn:microsoft.com/office/officeart/2005/8/colors/accent1_2" csCatId="accent1" phldr="1"/>
      <dgm:spPr/>
      <dgm:t>
        <a:bodyPr/>
        <a:lstStyle/>
        <a:p>
          <a:endParaRPr lang="zh-TW" altLang="en-US"/>
        </a:p>
      </dgm:t>
    </dgm:pt>
    <dgm:pt modelId="{53A7B87C-FF0E-4666-A29B-B706F24E93E1}">
      <dgm:prSet phldrT="[文字]" custT="1"/>
      <dgm:spPr/>
      <dgm:t>
        <a:bodyPr/>
        <a:lstStyle/>
        <a:p>
          <a:r>
            <a:rPr lang="zh-TW" altLang="en-US" sz="1400">
              <a:latin typeface="標楷體" panose="03000509000000000000" pitchFamily="65" charset="-120"/>
              <a:ea typeface="標楷體" panose="03000509000000000000" pitchFamily="65" charset="-120"/>
            </a:rPr>
            <a:t> 議題辨識</a:t>
          </a:r>
        </a:p>
      </dgm:t>
    </dgm:pt>
    <dgm:pt modelId="{ED62B158-6C4A-454E-9181-604D15D08E36}" type="parTrans" cxnId="{3B3F7B80-673E-4C68-8C14-37195AE9DE56}">
      <dgm:prSet/>
      <dgm:spPr/>
      <dgm:t>
        <a:bodyPr/>
        <a:lstStyle/>
        <a:p>
          <a:endParaRPr lang="zh-TW" altLang="en-US" sz="1400">
            <a:latin typeface="標楷體" panose="03000509000000000000" pitchFamily="65" charset="-120"/>
            <a:ea typeface="標楷體" panose="03000509000000000000" pitchFamily="65" charset="-120"/>
          </a:endParaRPr>
        </a:p>
      </dgm:t>
    </dgm:pt>
    <dgm:pt modelId="{617179AF-17E5-4F40-8431-478F22C71D92}" type="sibTrans" cxnId="{3B3F7B80-673E-4C68-8C14-37195AE9DE56}">
      <dgm:prSet/>
      <dgm:spPr/>
      <dgm:t>
        <a:bodyPr/>
        <a:lstStyle/>
        <a:p>
          <a:endParaRPr lang="zh-TW" altLang="en-US" sz="1400">
            <a:latin typeface="標楷體" panose="03000509000000000000" pitchFamily="65" charset="-120"/>
            <a:ea typeface="標楷體" panose="03000509000000000000" pitchFamily="65" charset="-120"/>
          </a:endParaRPr>
        </a:p>
      </dgm:t>
    </dgm:pt>
    <dgm:pt modelId="{C7A031E0-E883-41E1-993B-ACAF4BAF8A12}">
      <dgm:prSet phldrT="[文字]" custT="1"/>
      <dgm:spPr/>
      <dgm:t>
        <a:bodyPr/>
        <a:lstStyle/>
        <a:p>
          <a:pPr marL="0" indent="-180000"/>
          <a:r>
            <a:rPr lang="zh-TW" altLang="en-US" sz="1400">
              <a:latin typeface="標楷體" panose="03000509000000000000" pitchFamily="65" charset="-120"/>
              <a:ea typeface="標楷體" panose="03000509000000000000" pitchFamily="65" charset="-120"/>
            </a:rPr>
            <a:t>確立</a:t>
          </a:r>
          <a:r>
            <a:rPr lang="zh-TW" sz="1400">
              <a:latin typeface="標楷體" panose="03000509000000000000" pitchFamily="65" charset="-120"/>
              <a:ea typeface="標楷體" panose="03000509000000000000" pitchFamily="65" charset="-120"/>
            </a:rPr>
            <a:t>關鍵性風險項目</a:t>
          </a:r>
          <a:r>
            <a:rPr lang="zh-TW" altLang="en-US" sz="1400">
              <a:latin typeface="標楷體" panose="03000509000000000000" pitchFamily="65" charset="-120"/>
              <a:ea typeface="標楷體" panose="03000509000000000000" pitchFamily="65" charset="-120"/>
            </a:rPr>
            <a:t>及因子</a:t>
          </a:r>
        </a:p>
      </dgm:t>
    </dgm:pt>
    <dgm:pt modelId="{A66D8D12-DC8B-40EC-A53B-6F132F762510}" type="parTrans" cxnId="{1A1F05E4-2FC6-4321-A4B5-88BCC6D50439}">
      <dgm:prSet/>
      <dgm:spPr/>
      <dgm:t>
        <a:bodyPr/>
        <a:lstStyle/>
        <a:p>
          <a:endParaRPr lang="zh-TW" altLang="en-US" sz="1400">
            <a:latin typeface="標楷體" panose="03000509000000000000" pitchFamily="65" charset="-120"/>
            <a:ea typeface="標楷體" panose="03000509000000000000" pitchFamily="65" charset="-120"/>
          </a:endParaRPr>
        </a:p>
      </dgm:t>
    </dgm:pt>
    <dgm:pt modelId="{DB688662-ABBC-4BC7-8B49-E4A5AF582E89}" type="sibTrans" cxnId="{1A1F05E4-2FC6-4321-A4B5-88BCC6D50439}">
      <dgm:prSet/>
      <dgm:spPr/>
      <dgm:t>
        <a:bodyPr/>
        <a:lstStyle/>
        <a:p>
          <a:endParaRPr lang="zh-TW" altLang="en-US" sz="1400">
            <a:latin typeface="標楷體" panose="03000509000000000000" pitchFamily="65" charset="-120"/>
            <a:ea typeface="標楷體" panose="03000509000000000000" pitchFamily="65" charset="-120"/>
          </a:endParaRPr>
        </a:p>
      </dgm:t>
    </dgm:pt>
    <dgm:pt modelId="{7E1F6E47-6DF9-4FC0-AC62-627478B98DFD}">
      <dgm:prSet phldrT="[文字]" custT="1"/>
      <dgm:spPr/>
      <dgm:t>
        <a:bodyPr/>
        <a:lstStyle/>
        <a:p>
          <a:r>
            <a:rPr lang="zh-TW" altLang="en-US" sz="1400">
              <a:latin typeface="標楷體" panose="03000509000000000000" pitchFamily="65" charset="-120"/>
              <a:ea typeface="標楷體" panose="03000509000000000000" pitchFamily="65" charset="-120"/>
            </a:rPr>
            <a:t>風險評估 </a:t>
          </a:r>
        </a:p>
      </dgm:t>
    </dgm:pt>
    <dgm:pt modelId="{141B516F-8A13-4109-B791-EB65ED7249D1}" type="parTrans" cxnId="{1D86F8FD-E184-4A5D-8B35-9B40DB061B4D}">
      <dgm:prSet/>
      <dgm:spPr/>
      <dgm:t>
        <a:bodyPr/>
        <a:lstStyle/>
        <a:p>
          <a:endParaRPr lang="zh-TW" altLang="en-US" sz="1400">
            <a:latin typeface="標楷體" panose="03000509000000000000" pitchFamily="65" charset="-120"/>
            <a:ea typeface="標楷體" panose="03000509000000000000" pitchFamily="65" charset="-120"/>
          </a:endParaRPr>
        </a:p>
      </dgm:t>
    </dgm:pt>
    <dgm:pt modelId="{D52CB7EE-B4CE-48F7-BBE6-A14A699C5A50}" type="sibTrans" cxnId="{1D86F8FD-E184-4A5D-8B35-9B40DB061B4D}">
      <dgm:prSet/>
      <dgm:spPr/>
      <dgm:t>
        <a:bodyPr/>
        <a:lstStyle/>
        <a:p>
          <a:endParaRPr lang="zh-TW" altLang="en-US" sz="1400">
            <a:latin typeface="標楷體" panose="03000509000000000000" pitchFamily="65" charset="-120"/>
            <a:ea typeface="標楷體" panose="03000509000000000000" pitchFamily="65" charset="-120"/>
          </a:endParaRPr>
        </a:p>
      </dgm:t>
    </dgm:pt>
    <dgm:pt modelId="{C929921A-6AAF-4764-927F-F52EFFFB92A4}">
      <dgm:prSet phldrT="[文字]" custT="1"/>
      <dgm:spPr/>
      <dgm:t>
        <a:bodyPr/>
        <a:lstStyle/>
        <a:p>
          <a:r>
            <a:rPr lang="zh-TW" sz="1400">
              <a:latin typeface="標楷體" panose="03000509000000000000" pitchFamily="65" charset="-120"/>
              <a:ea typeface="標楷體" panose="03000509000000000000" pitchFamily="65" charset="-120"/>
            </a:rPr>
            <a:t>訂定適當之衡量方法</a:t>
          </a:r>
          <a:endParaRPr lang="zh-TW" altLang="en-US" sz="1400">
            <a:latin typeface="標楷體" panose="03000509000000000000" pitchFamily="65" charset="-120"/>
            <a:ea typeface="標楷體" panose="03000509000000000000" pitchFamily="65" charset="-120"/>
          </a:endParaRPr>
        </a:p>
      </dgm:t>
    </dgm:pt>
    <dgm:pt modelId="{5663B50A-5738-4DFD-B5B0-F20516F213EA}" type="parTrans" cxnId="{792FCD0B-1D56-4C4B-B85D-1BE3F738EB95}">
      <dgm:prSet/>
      <dgm:spPr/>
      <dgm:t>
        <a:bodyPr/>
        <a:lstStyle/>
        <a:p>
          <a:endParaRPr lang="zh-TW" altLang="en-US" sz="1400">
            <a:latin typeface="標楷體" panose="03000509000000000000" pitchFamily="65" charset="-120"/>
            <a:ea typeface="標楷體" panose="03000509000000000000" pitchFamily="65" charset="-120"/>
          </a:endParaRPr>
        </a:p>
      </dgm:t>
    </dgm:pt>
    <dgm:pt modelId="{DEB5DCFF-4615-41DB-9C0F-1D6297FC6DEC}" type="sibTrans" cxnId="{792FCD0B-1D56-4C4B-B85D-1BE3F738EB95}">
      <dgm:prSet/>
      <dgm:spPr/>
      <dgm:t>
        <a:bodyPr/>
        <a:lstStyle/>
        <a:p>
          <a:endParaRPr lang="zh-TW" altLang="en-US" sz="1400">
            <a:latin typeface="標楷體" panose="03000509000000000000" pitchFamily="65" charset="-120"/>
            <a:ea typeface="標楷體" panose="03000509000000000000" pitchFamily="65" charset="-120"/>
          </a:endParaRPr>
        </a:p>
      </dgm:t>
    </dgm:pt>
    <dgm:pt modelId="{A8CC0798-EAE2-4EAA-A478-FE52A14B10CC}">
      <dgm:prSet phldrT="[文字]" custT="1"/>
      <dgm:spPr/>
      <dgm:t>
        <a:bodyPr/>
        <a:lstStyle/>
        <a:p>
          <a:r>
            <a:rPr lang="zh-TW" sz="1400">
              <a:latin typeface="標楷體" panose="03000509000000000000" pitchFamily="65" charset="-120"/>
              <a:ea typeface="標楷體" panose="03000509000000000000" pitchFamily="65" charset="-120"/>
            </a:rPr>
            <a:t>訂定適當之衡量方法</a:t>
          </a:r>
          <a:endParaRPr lang="zh-TW" altLang="en-US" sz="1400">
            <a:latin typeface="標楷體" panose="03000509000000000000" pitchFamily="65" charset="-120"/>
            <a:ea typeface="標楷體" panose="03000509000000000000" pitchFamily="65" charset="-120"/>
          </a:endParaRPr>
        </a:p>
      </dgm:t>
    </dgm:pt>
    <dgm:pt modelId="{F08C4237-8D07-4363-B153-726F6B806B63}" type="parTrans" cxnId="{29FD38BB-D39A-463C-8003-CC3B26C4798B}">
      <dgm:prSet/>
      <dgm:spPr/>
      <dgm:t>
        <a:bodyPr/>
        <a:lstStyle/>
        <a:p>
          <a:endParaRPr lang="zh-TW" altLang="en-US" sz="1400">
            <a:latin typeface="標楷體" panose="03000509000000000000" pitchFamily="65" charset="-120"/>
            <a:ea typeface="標楷體" panose="03000509000000000000" pitchFamily="65" charset="-120"/>
          </a:endParaRPr>
        </a:p>
      </dgm:t>
    </dgm:pt>
    <dgm:pt modelId="{82313785-A176-41C0-938E-3CDB24B13C27}" type="sibTrans" cxnId="{29FD38BB-D39A-463C-8003-CC3B26C4798B}">
      <dgm:prSet/>
      <dgm:spPr/>
      <dgm:t>
        <a:bodyPr/>
        <a:lstStyle/>
        <a:p>
          <a:endParaRPr lang="zh-TW" altLang="en-US" sz="1400">
            <a:latin typeface="標楷體" panose="03000509000000000000" pitchFamily="65" charset="-120"/>
            <a:ea typeface="標楷體" panose="03000509000000000000" pitchFamily="65" charset="-120"/>
          </a:endParaRPr>
        </a:p>
      </dgm:t>
    </dgm:pt>
    <dgm:pt modelId="{82FFC80D-55DC-41CA-99DA-1D434FA0C970}">
      <dgm:prSet custT="1"/>
      <dgm:spPr/>
      <dgm:t>
        <a:bodyPr/>
        <a:lstStyle/>
        <a:p>
          <a:r>
            <a:rPr lang="zh-TW" altLang="en-US" sz="1400">
              <a:latin typeface="標楷體" panose="03000509000000000000" pitchFamily="65" charset="-120"/>
              <a:ea typeface="標楷體" panose="03000509000000000000" pitchFamily="65" charset="-120"/>
            </a:rPr>
            <a:t>風險報告與揭露</a:t>
          </a:r>
        </a:p>
      </dgm:t>
    </dgm:pt>
    <dgm:pt modelId="{061BA397-AF1B-498E-9691-EA8EB552C6AB}" type="parTrans" cxnId="{A7588B86-538F-4390-AFF4-9CD6A0F0E0F8}">
      <dgm:prSet/>
      <dgm:spPr/>
      <dgm:t>
        <a:bodyPr/>
        <a:lstStyle/>
        <a:p>
          <a:endParaRPr lang="zh-TW" altLang="en-US" sz="1400">
            <a:latin typeface="標楷體" panose="03000509000000000000" pitchFamily="65" charset="-120"/>
            <a:ea typeface="標楷體" panose="03000509000000000000" pitchFamily="65" charset="-120"/>
          </a:endParaRPr>
        </a:p>
      </dgm:t>
    </dgm:pt>
    <dgm:pt modelId="{FD3B75B4-F480-4225-A1BD-EB0802C63EEB}" type="sibTrans" cxnId="{A7588B86-538F-4390-AFF4-9CD6A0F0E0F8}">
      <dgm:prSet/>
      <dgm:spPr/>
      <dgm:t>
        <a:bodyPr/>
        <a:lstStyle/>
        <a:p>
          <a:endParaRPr lang="zh-TW" altLang="en-US" sz="1400">
            <a:latin typeface="標楷體" panose="03000509000000000000" pitchFamily="65" charset="-120"/>
            <a:ea typeface="標楷體" panose="03000509000000000000" pitchFamily="65" charset="-120"/>
          </a:endParaRPr>
        </a:p>
      </dgm:t>
    </dgm:pt>
    <dgm:pt modelId="{E1340F67-FC0A-439A-B553-E867BC2C0F6C}">
      <dgm:prSet custT="1"/>
      <dgm:spPr/>
      <dgm:t>
        <a:bodyPr/>
        <a:lstStyle/>
        <a:p>
          <a:pPr>
            <a:lnSpc>
              <a:spcPct val="100000"/>
            </a:lnSpc>
            <a:spcAft>
              <a:spcPts val="0"/>
            </a:spcAft>
          </a:pPr>
          <a:r>
            <a:rPr lang="zh-TW" altLang="en-US" sz="1400">
              <a:latin typeface="標楷體" panose="03000509000000000000" pitchFamily="65" charset="-120"/>
              <a:ea typeface="標楷體" panose="03000509000000000000" pitchFamily="65" charset="-120"/>
            </a:rPr>
            <a:t>風險</a:t>
          </a:r>
          <a:endParaRPr lang="en-US" altLang="zh-TW" sz="1400">
            <a:latin typeface="標楷體" panose="03000509000000000000" pitchFamily="65" charset="-120"/>
            <a:ea typeface="標楷體" panose="03000509000000000000" pitchFamily="65" charset="-120"/>
          </a:endParaRPr>
        </a:p>
        <a:p>
          <a:pPr>
            <a:lnSpc>
              <a:spcPct val="100000"/>
            </a:lnSpc>
            <a:spcAft>
              <a:spcPts val="0"/>
            </a:spcAft>
          </a:pPr>
          <a:r>
            <a:rPr lang="zh-TW" altLang="en-US" sz="1400">
              <a:latin typeface="標楷體" panose="03000509000000000000" pitchFamily="65" charset="-120"/>
              <a:ea typeface="標楷體" panose="03000509000000000000" pitchFamily="65" charset="-120"/>
            </a:rPr>
            <a:t>揭露</a:t>
          </a:r>
          <a:endParaRPr lang="en-US" altLang="zh-TW" sz="1400">
            <a:latin typeface="標楷體" panose="03000509000000000000" pitchFamily="65" charset="-120"/>
            <a:ea typeface="標楷體" panose="03000509000000000000" pitchFamily="65" charset="-120"/>
          </a:endParaRPr>
        </a:p>
        <a:p>
          <a:pPr>
            <a:lnSpc>
              <a:spcPct val="100000"/>
            </a:lnSpc>
            <a:spcAft>
              <a:spcPts val="0"/>
            </a:spcAft>
          </a:pPr>
          <a:r>
            <a:rPr lang="zh-TW" altLang="en-US" sz="1400">
              <a:latin typeface="標楷體" panose="03000509000000000000" pitchFamily="65" charset="-120"/>
              <a:ea typeface="標楷體" panose="03000509000000000000" pitchFamily="65" charset="-120"/>
            </a:rPr>
            <a:t>之回應</a:t>
          </a:r>
        </a:p>
      </dgm:t>
    </dgm:pt>
    <dgm:pt modelId="{1D485F2F-9D5C-4B86-B122-5E800A5DD3E4}" type="parTrans" cxnId="{56FD41C1-048E-454B-B35F-3A278E202689}">
      <dgm:prSet/>
      <dgm:spPr/>
      <dgm:t>
        <a:bodyPr/>
        <a:lstStyle/>
        <a:p>
          <a:endParaRPr lang="zh-TW" altLang="en-US" sz="1400">
            <a:latin typeface="標楷體" panose="03000509000000000000" pitchFamily="65" charset="-120"/>
            <a:ea typeface="標楷體" panose="03000509000000000000" pitchFamily="65" charset="-120"/>
          </a:endParaRPr>
        </a:p>
      </dgm:t>
    </dgm:pt>
    <dgm:pt modelId="{D5B4A881-389D-46E8-9F8B-26533DEAF9E1}" type="sibTrans" cxnId="{56FD41C1-048E-454B-B35F-3A278E202689}">
      <dgm:prSet/>
      <dgm:spPr/>
      <dgm:t>
        <a:bodyPr/>
        <a:lstStyle/>
        <a:p>
          <a:endParaRPr lang="zh-TW" altLang="en-US" sz="1400">
            <a:latin typeface="標楷體" panose="03000509000000000000" pitchFamily="65" charset="-120"/>
            <a:ea typeface="標楷體" panose="03000509000000000000" pitchFamily="65" charset="-120"/>
          </a:endParaRPr>
        </a:p>
      </dgm:t>
    </dgm:pt>
    <dgm:pt modelId="{7ABBE341-34E3-4294-825E-D35DDEF85887}">
      <dgm:prSet phldrT="[文字]" custT="1"/>
      <dgm:spPr/>
      <dgm:t>
        <a:bodyPr/>
        <a:lstStyle/>
        <a:p>
          <a:r>
            <a:rPr lang="zh-TW" altLang="en-US" sz="1400">
              <a:latin typeface="標楷體" panose="03000509000000000000" pitchFamily="65" charset="-120"/>
              <a:ea typeface="標楷體" panose="03000509000000000000" pitchFamily="65" charset="-120"/>
            </a:rPr>
            <a:t>風險控制</a:t>
          </a:r>
        </a:p>
      </dgm:t>
    </dgm:pt>
    <dgm:pt modelId="{C950E410-1E99-44FF-98AB-BDF58B6757FF}" type="sibTrans" cxnId="{46B3022D-38B8-49F7-B522-747EDE30149B}">
      <dgm:prSet/>
      <dgm:spPr/>
      <dgm:t>
        <a:bodyPr/>
        <a:lstStyle/>
        <a:p>
          <a:endParaRPr lang="zh-TW" altLang="en-US" sz="1400">
            <a:latin typeface="標楷體" panose="03000509000000000000" pitchFamily="65" charset="-120"/>
            <a:ea typeface="標楷體" panose="03000509000000000000" pitchFamily="65" charset="-120"/>
          </a:endParaRPr>
        </a:p>
      </dgm:t>
    </dgm:pt>
    <dgm:pt modelId="{E904DCDF-D140-4D0E-9FCD-63EEA810B272}" type="parTrans" cxnId="{46B3022D-38B8-49F7-B522-747EDE30149B}">
      <dgm:prSet/>
      <dgm:spPr/>
      <dgm:t>
        <a:bodyPr/>
        <a:lstStyle/>
        <a:p>
          <a:endParaRPr lang="zh-TW" altLang="en-US" sz="1400">
            <a:latin typeface="標楷體" panose="03000509000000000000" pitchFamily="65" charset="-120"/>
            <a:ea typeface="標楷體" panose="03000509000000000000" pitchFamily="65" charset="-120"/>
          </a:endParaRPr>
        </a:p>
      </dgm:t>
    </dgm:pt>
    <dgm:pt modelId="{BE98C9E0-D38F-4A1A-B65E-DD6BCD8930B4}" type="pres">
      <dgm:prSet presAssocID="{2735D3A7-E621-43C2-BFD2-67E5251C5282}" presName="Name0" presStyleCnt="0">
        <dgm:presLayoutVars>
          <dgm:dir/>
          <dgm:animOne val="branch"/>
          <dgm:animLvl val="lvl"/>
        </dgm:presLayoutVars>
      </dgm:prSet>
      <dgm:spPr/>
      <dgm:t>
        <a:bodyPr/>
        <a:lstStyle/>
        <a:p>
          <a:endParaRPr lang="zh-TW" altLang="en-US"/>
        </a:p>
      </dgm:t>
    </dgm:pt>
    <dgm:pt modelId="{DDD532EB-17C1-4B4C-A214-C7EC601D8AAE}" type="pres">
      <dgm:prSet presAssocID="{53A7B87C-FF0E-4666-A29B-B706F24E93E1}" presName="chaos" presStyleCnt="0"/>
      <dgm:spPr/>
    </dgm:pt>
    <dgm:pt modelId="{E2ADBECA-90E0-4168-85B8-5879A0DE7B6B}" type="pres">
      <dgm:prSet presAssocID="{53A7B87C-FF0E-4666-A29B-B706F24E93E1}" presName="parTx1" presStyleLbl="revTx" presStyleIdx="0" presStyleCnt="7" custScaleX="195341" custScaleY="405806" custLinFactNeighborX="-230" custLinFactNeighborY="-61437"/>
      <dgm:spPr/>
      <dgm:t>
        <a:bodyPr/>
        <a:lstStyle/>
        <a:p>
          <a:endParaRPr lang="zh-TW" altLang="en-US"/>
        </a:p>
      </dgm:t>
    </dgm:pt>
    <dgm:pt modelId="{F80B480C-9D57-4399-A997-3A286F38CB04}" type="pres">
      <dgm:prSet presAssocID="{53A7B87C-FF0E-4666-A29B-B706F24E93E1}" presName="desTx1" presStyleLbl="revTx" presStyleIdx="1" presStyleCnt="7" custScaleX="137853" custScaleY="181440" custLinFactNeighborX="12172" custLinFactNeighborY="26736">
        <dgm:presLayoutVars>
          <dgm:bulletEnabled val="1"/>
        </dgm:presLayoutVars>
      </dgm:prSet>
      <dgm:spPr/>
      <dgm:t>
        <a:bodyPr/>
        <a:lstStyle/>
        <a:p>
          <a:endParaRPr lang="zh-TW" altLang="en-US"/>
        </a:p>
      </dgm:t>
    </dgm:pt>
    <dgm:pt modelId="{10C030A3-EAE4-4019-8F8D-50C3AB62DEBF}" type="pres">
      <dgm:prSet presAssocID="{53A7B87C-FF0E-4666-A29B-B706F24E93E1}" presName="c1" presStyleLbl="node1" presStyleIdx="0" presStyleCnt="19" custLinFactX="-11354" custLinFactNeighborX="-100000" custLinFactNeighborY="-79539"/>
      <dgm:spPr/>
    </dgm:pt>
    <dgm:pt modelId="{C31D1B89-CFE2-40FE-943C-68F8A64D9803}" type="pres">
      <dgm:prSet presAssocID="{53A7B87C-FF0E-4666-A29B-B706F24E93E1}" presName="c2" presStyleLbl="node1" presStyleIdx="1" presStyleCnt="19"/>
      <dgm:spPr/>
    </dgm:pt>
    <dgm:pt modelId="{314F7876-2F16-4E6C-9EDE-AE9290A5647D}" type="pres">
      <dgm:prSet presAssocID="{53A7B87C-FF0E-4666-A29B-B706F24E93E1}" presName="c3" presStyleLbl="node1" presStyleIdx="2" presStyleCnt="19" custLinFactY="-21477" custLinFactNeighborX="-70862" custLinFactNeighborY="-100000"/>
      <dgm:spPr/>
    </dgm:pt>
    <dgm:pt modelId="{C6CBF951-B1E2-4449-9ECB-AED6551BC75B}" type="pres">
      <dgm:prSet presAssocID="{53A7B87C-FF0E-4666-A29B-B706F24E93E1}" presName="c4" presStyleLbl="node1" presStyleIdx="3" presStyleCnt="19"/>
      <dgm:spPr/>
    </dgm:pt>
    <dgm:pt modelId="{D4D815E8-3024-4D57-ABA3-18F6984B7BCA}" type="pres">
      <dgm:prSet presAssocID="{53A7B87C-FF0E-4666-A29B-B706F24E93E1}" presName="c5" presStyleLbl="node1" presStyleIdx="4" presStyleCnt="19"/>
      <dgm:spPr/>
    </dgm:pt>
    <dgm:pt modelId="{6D2E8219-B489-47E1-921E-9F80EAFBF6B0}" type="pres">
      <dgm:prSet presAssocID="{53A7B87C-FF0E-4666-A29B-B706F24E93E1}" presName="c6" presStyleLbl="node1" presStyleIdx="5" presStyleCnt="19"/>
      <dgm:spPr/>
    </dgm:pt>
    <dgm:pt modelId="{D49E0B3C-BA68-4CA6-9C2F-63CB2F293BA1}" type="pres">
      <dgm:prSet presAssocID="{53A7B87C-FF0E-4666-A29B-B706F24E93E1}" presName="c7" presStyleLbl="node1" presStyleIdx="6" presStyleCnt="19" custLinFactY="-41724" custLinFactNeighborX="70862" custLinFactNeighborY="-100000"/>
      <dgm:spPr/>
    </dgm:pt>
    <dgm:pt modelId="{13A7C1E1-C435-4DCE-A0E8-653181FBB84E}" type="pres">
      <dgm:prSet presAssocID="{53A7B87C-FF0E-4666-A29B-B706F24E93E1}" presName="c8" presStyleLbl="node1" presStyleIdx="7" presStyleCnt="19" custLinFactX="90893" custLinFactY="90893" custLinFactNeighborX="100000" custLinFactNeighborY="100000"/>
      <dgm:spPr/>
    </dgm:pt>
    <dgm:pt modelId="{2CADEDF7-8660-4FA6-9208-9A943FBECA8E}" type="pres">
      <dgm:prSet presAssocID="{53A7B87C-FF0E-4666-A29B-B706F24E93E1}" presName="c9" presStyleLbl="node1" presStyleIdx="8" presStyleCnt="19"/>
      <dgm:spPr/>
    </dgm:pt>
    <dgm:pt modelId="{78B1C5A0-4FE5-415F-89CD-CD7576E8F035}" type="pres">
      <dgm:prSet presAssocID="{53A7B87C-FF0E-4666-A29B-B706F24E93E1}" presName="c10" presStyleLbl="node1" presStyleIdx="9" presStyleCnt="19" custLinFactY="-36100" custLinFactNeighborX="18559" custLinFactNeighborY="-100000"/>
      <dgm:spPr/>
    </dgm:pt>
    <dgm:pt modelId="{7B8F6489-B68C-4362-8F9D-B2432100E3C8}" type="pres">
      <dgm:prSet presAssocID="{53A7B87C-FF0E-4666-A29B-B706F24E93E1}" presName="c11" presStyleLbl="node1" presStyleIdx="10" presStyleCnt="19"/>
      <dgm:spPr/>
    </dgm:pt>
    <dgm:pt modelId="{AAAF21BF-E693-459F-956C-F3AF5D847137}" type="pres">
      <dgm:prSet presAssocID="{53A7B87C-FF0E-4666-A29B-B706F24E93E1}" presName="c12" presStyleLbl="node1" presStyleIdx="11" presStyleCnt="19"/>
      <dgm:spPr/>
    </dgm:pt>
    <dgm:pt modelId="{2FBB3116-6889-44DB-A120-24904D67C4A6}" type="pres">
      <dgm:prSet presAssocID="{53A7B87C-FF0E-4666-A29B-B706F24E93E1}" presName="c13" presStyleLbl="node1" presStyleIdx="12" presStyleCnt="19"/>
      <dgm:spPr/>
    </dgm:pt>
    <dgm:pt modelId="{D1C0F0EB-AC37-4198-8158-B209DED9CF31}" type="pres">
      <dgm:prSet presAssocID="{53A7B87C-FF0E-4666-A29B-B706F24E93E1}" presName="c14" presStyleLbl="node1" presStyleIdx="13" presStyleCnt="19"/>
      <dgm:spPr/>
    </dgm:pt>
    <dgm:pt modelId="{7CC31E37-6A89-493C-AE18-511AC9326FBD}" type="pres">
      <dgm:prSet presAssocID="{53A7B87C-FF0E-4666-A29B-B706F24E93E1}" presName="c15" presStyleLbl="node1" presStyleIdx="14" presStyleCnt="19"/>
      <dgm:spPr/>
    </dgm:pt>
    <dgm:pt modelId="{57C71E3F-AAB0-4CC8-8FD4-BE78C35D92BA}" type="pres">
      <dgm:prSet presAssocID="{53A7B87C-FF0E-4666-A29B-B706F24E93E1}" presName="c16" presStyleLbl="node1" presStyleIdx="15" presStyleCnt="19"/>
      <dgm:spPr/>
    </dgm:pt>
    <dgm:pt modelId="{B9E236DC-241D-4760-97FB-CDE09FC13DBA}" type="pres">
      <dgm:prSet presAssocID="{53A7B87C-FF0E-4666-A29B-B706F24E93E1}" presName="c17" presStyleLbl="node1" presStyleIdx="16" presStyleCnt="19"/>
      <dgm:spPr/>
    </dgm:pt>
    <dgm:pt modelId="{50A575C4-C8D6-4D22-8805-9E1730D13C05}" type="pres">
      <dgm:prSet presAssocID="{53A7B87C-FF0E-4666-A29B-B706F24E93E1}" presName="c18" presStyleLbl="node1" presStyleIdx="17" presStyleCnt="19"/>
      <dgm:spPr/>
    </dgm:pt>
    <dgm:pt modelId="{8B19463D-4FDD-455D-A647-60721A5E06BE}" type="pres">
      <dgm:prSet presAssocID="{617179AF-17E5-4F40-8431-478F22C71D92}" presName="chevronComposite1" presStyleCnt="0"/>
      <dgm:spPr/>
    </dgm:pt>
    <dgm:pt modelId="{7E8E9DCE-2865-431C-9697-7D76FD3A7345}" type="pres">
      <dgm:prSet presAssocID="{617179AF-17E5-4F40-8431-478F22C71D92}" presName="chevron1" presStyleLbl="sibTrans2D1" presStyleIdx="0" presStyleCnt="4"/>
      <dgm:spPr/>
    </dgm:pt>
    <dgm:pt modelId="{16504B6F-108F-488B-B266-A8B74A352929}" type="pres">
      <dgm:prSet presAssocID="{617179AF-17E5-4F40-8431-478F22C71D92}" presName="spChevron1" presStyleCnt="0"/>
      <dgm:spPr/>
    </dgm:pt>
    <dgm:pt modelId="{6AAA2B12-C39A-4A52-A93A-0F3E97084666}" type="pres">
      <dgm:prSet presAssocID="{7E1F6E47-6DF9-4FC0-AC62-627478B98DFD}" presName="middle" presStyleCnt="0"/>
      <dgm:spPr/>
    </dgm:pt>
    <dgm:pt modelId="{144F3884-7D92-4988-8F54-DB1A49A494A7}" type="pres">
      <dgm:prSet presAssocID="{7E1F6E47-6DF9-4FC0-AC62-627478B98DFD}" presName="parTxMid" presStyleLbl="revTx" presStyleIdx="2" presStyleCnt="7" custScaleX="67843"/>
      <dgm:spPr/>
      <dgm:t>
        <a:bodyPr/>
        <a:lstStyle/>
        <a:p>
          <a:endParaRPr lang="zh-TW" altLang="en-US"/>
        </a:p>
      </dgm:t>
    </dgm:pt>
    <dgm:pt modelId="{346A647C-DB10-48D7-9B3C-420ED6FFC3E8}" type="pres">
      <dgm:prSet presAssocID="{7E1F6E47-6DF9-4FC0-AC62-627478B98DFD}" presName="desTxMid" presStyleLbl="revTx" presStyleIdx="3" presStyleCnt="7" custScaleX="176499" custScaleY="146627" custLinFactNeighborX="-4004" custLinFactNeighborY="14623">
        <dgm:presLayoutVars>
          <dgm:bulletEnabled val="1"/>
        </dgm:presLayoutVars>
      </dgm:prSet>
      <dgm:spPr/>
      <dgm:t>
        <a:bodyPr/>
        <a:lstStyle/>
        <a:p>
          <a:endParaRPr lang="zh-TW" altLang="en-US"/>
        </a:p>
      </dgm:t>
    </dgm:pt>
    <dgm:pt modelId="{416810F1-5C93-4F68-8DA6-5B4FEC58C2D4}" type="pres">
      <dgm:prSet presAssocID="{7E1F6E47-6DF9-4FC0-AC62-627478B98DFD}" presName="spMid" presStyleCnt="0"/>
      <dgm:spPr/>
    </dgm:pt>
    <dgm:pt modelId="{3A3AB135-BDE8-469C-8DE0-3EF6C7D87AA4}" type="pres">
      <dgm:prSet presAssocID="{D52CB7EE-B4CE-48F7-BBE6-A14A699C5A50}" presName="chevronComposite1" presStyleCnt="0"/>
      <dgm:spPr/>
    </dgm:pt>
    <dgm:pt modelId="{71AEB902-0DB6-4BB2-8136-82FFE219375B}" type="pres">
      <dgm:prSet presAssocID="{D52CB7EE-B4CE-48F7-BBE6-A14A699C5A50}" presName="chevron1" presStyleLbl="sibTrans2D1" presStyleIdx="1" presStyleCnt="4"/>
      <dgm:spPr/>
    </dgm:pt>
    <dgm:pt modelId="{CEFD7D60-FAFE-4F61-9217-DE0E642CB511}" type="pres">
      <dgm:prSet presAssocID="{D52CB7EE-B4CE-48F7-BBE6-A14A699C5A50}" presName="spChevron1" presStyleCnt="0"/>
      <dgm:spPr/>
    </dgm:pt>
    <dgm:pt modelId="{EE412332-2A62-4664-8752-3661DC34AA20}" type="pres">
      <dgm:prSet presAssocID="{7ABBE341-34E3-4294-825E-D35DDEF85887}" presName="middle" presStyleCnt="0"/>
      <dgm:spPr/>
    </dgm:pt>
    <dgm:pt modelId="{91E1955F-1A0C-4899-AB8E-56FF7844DBA2}" type="pres">
      <dgm:prSet presAssocID="{7ABBE341-34E3-4294-825E-D35DDEF85887}" presName="parTxMid" presStyleLbl="revTx" presStyleIdx="4" presStyleCnt="7" custScaleX="69136"/>
      <dgm:spPr/>
      <dgm:t>
        <a:bodyPr/>
        <a:lstStyle/>
        <a:p>
          <a:endParaRPr lang="zh-TW" altLang="en-US"/>
        </a:p>
      </dgm:t>
    </dgm:pt>
    <dgm:pt modelId="{24AB3DF0-6567-42B3-B9D6-7A83B3FB2BBC}" type="pres">
      <dgm:prSet presAssocID="{7ABBE341-34E3-4294-825E-D35DDEF85887}" presName="desTxMid" presStyleLbl="revTx" presStyleIdx="5" presStyleCnt="7" custScaleX="175694" custScaleY="157364" custLinFactNeighborX="2002" custLinFactNeighborY="11360">
        <dgm:presLayoutVars>
          <dgm:bulletEnabled val="1"/>
        </dgm:presLayoutVars>
      </dgm:prSet>
      <dgm:spPr/>
      <dgm:t>
        <a:bodyPr/>
        <a:lstStyle/>
        <a:p>
          <a:endParaRPr lang="zh-TW" altLang="en-US"/>
        </a:p>
      </dgm:t>
    </dgm:pt>
    <dgm:pt modelId="{708F2649-3BC9-4629-AF4E-3492904D27FF}" type="pres">
      <dgm:prSet presAssocID="{7ABBE341-34E3-4294-825E-D35DDEF85887}" presName="spMid" presStyleCnt="0"/>
      <dgm:spPr/>
    </dgm:pt>
    <dgm:pt modelId="{CDA67CA3-F3C2-4653-91F9-F733FD90DE00}" type="pres">
      <dgm:prSet presAssocID="{C950E410-1E99-44FF-98AB-BDF58B6757FF}" presName="chevronComposite1" presStyleCnt="0"/>
      <dgm:spPr/>
    </dgm:pt>
    <dgm:pt modelId="{5428E6C0-7654-4AC0-AFB5-5C00F309E36F}" type="pres">
      <dgm:prSet presAssocID="{C950E410-1E99-44FF-98AB-BDF58B6757FF}" presName="chevron1" presStyleLbl="sibTrans2D1" presStyleIdx="2" presStyleCnt="4"/>
      <dgm:spPr/>
    </dgm:pt>
    <dgm:pt modelId="{6114DE47-4413-4EAD-9304-656DDBAFF623}" type="pres">
      <dgm:prSet presAssocID="{C950E410-1E99-44FF-98AB-BDF58B6757FF}" presName="spChevron1" presStyleCnt="0"/>
      <dgm:spPr/>
    </dgm:pt>
    <dgm:pt modelId="{B294E18D-80C1-4532-B722-3918BACA7978}" type="pres">
      <dgm:prSet presAssocID="{82FFC80D-55DC-41CA-99DA-1D434FA0C970}" presName="middle" presStyleCnt="0"/>
      <dgm:spPr/>
    </dgm:pt>
    <dgm:pt modelId="{A2C736A9-901F-43A1-AB81-A12423255C06}" type="pres">
      <dgm:prSet presAssocID="{82FFC80D-55DC-41CA-99DA-1D434FA0C970}" presName="parTxMid" presStyleLbl="revTx" presStyleIdx="6" presStyleCnt="7" custScaleX="132141"/>
      <dgm:spPr/>
      <dgm:t>
        <a:bodyPr/>
        <a:lstStyle/>
        <a:p>
          <a:endParaRPr lang="zh-TW" altLang="en-US"/>
        </a:p>
      </dgm:t>
    </dgm:pt>
    <dgm:pt modelId="{604BC0E0-66D1-482C-BFDA-42DB1CDD897D}" type="pres">
      <dgm:prSet presAssocID="{82FFC80D-55DC-41CA-99DA-1D434FA0C970}" presName="spMid" presStyleCnt="0"/>
      <dgm:spPr/>
    </dgm:pt>
    <dgm:pt modelId="{BB134E08-3FAD-44E9-91AB-BC7A8C02E67D}" type="pres">
      <dgm:prSet presAssocID="{FD3B75B4-F480-4225-A1BD-EB0802C63EEB}" presName="chevronComposite1" presStyleCnt="0"/>
      <dgm:spPr/>
    </dgm:pt>
    <dgm:pt modelId="{22D80B17-967C-46DB-B1CD-C03655E4DD23}" type="pres">
      <dgm:prSet presAssocID="{FD3B75B4-F480-4225-A1BD-EB0802C63EEB}" presName="chevron1" presStyleLbl="sibTrans2D1" presStyleIdx="3" presStyleCnt="4"/>
      <dgm:spPr/>
    </dgm:pt>
    <dgm:pt modelId="{991761BE-97A5-4A22-A25A-100B3B924CC9}" type="pres">
      <dgm:prSet presAssocID="{FD3B75B4-F480-4225-A1BD-EB0802C63EEB}" presName="spChevron1" presStyleCnt="0"/>
      <dgm:spPr/>
    </dgm:pt>
    <dgm:pt modelId="{29871563-4D8A-415A-B633-4A641A9D61B8}" type="pres">
      <dgm:prSet presAssocID="{E1340F67-FC0A-439A-B553-E867BC2C0F6C}" presName="last" presStyleCnt="0"/>
      <dgm:spPr/>
    </dgm:pt>
    <dgm:pt modelId="{5A14410E-7321-4193-8B1E-6DC2881D3912}" type="pres">
      <dgm:prSet presAssocID="{E1340F67-FC0A-439A-B553-E867BC2C0F6C}" presName="circleTx" presStyleLbl="node1" presStyleIdx="18" presStyleCnt="19" custScaleX="177855" custScaleY="158620"/>
      <dgm:spPr/>
      <dgm:t>
        <a:bodyPr/>
        <a:lstStyle/>
        <a:p>
          <a:endParaRPr lang="zh-TW" altLang="en-US"/>
        </a:p>
      </dgm:t>
    </dgm:pt>
    <dgm:pt modelId="{72CC6D9B-296D-492D-8764-2AAD339C8934}" type="pres">
      <dgm:prSet presAssocID="{E1340F67-FC0A-439A-B553-E867BC2C0F6C}" presName="spN" presStyleCnt="0"/>
      <dgm:spPr/>
    </dgm:pt>
  </dgm:ptLst>
  <dgm:cxnLst>
    <dgm:cxn modelId="{18CDF7AF-D0AE-4E00-BE03-B7E0AC64FE7A}" type="presOf" srcId="{82FFC80D-55DC-41CA-99DA-1D434FA0C970}" destId="{A2C736A9-901F-43A1-AB81-A12423255C06}" srcOrd="0" destOrd="0" presId="urn:microsoft.com/office/officeart/2009/3/layout/RandomtoResultProcess"/>
    <dgm:cxn modelId="{792FCD0B-1D56-4C4B-B85D-1BE3F738EB95}" srcId="{7E1F6E47-6DF9-4FC0-AC62-627478B98DFD}" destId="{C929921A-6AAF-4764-927F-F52EFFFB92A4}" srcOrd="0" destOrd="0" parTransId="{5663B50A-5738-4DFD-B5B0-F20516F213EA}" sibTransId="{DEB5DCFF-4615-41DB-9C0F-1D6297FC6DEC}"/>
    <dgm:cxn modelId="{5044AD8F-BCAC-408F-BD90-8922DD76A1CC}" type="presOf" srcId="{C929921A-6AAF-4764-927F-F52EFFFB92A4}" destId="{346A647C-DB10-48D7-9B3C-420ED6FFC3E8}" srcOrd="0" destOrd="0" presId="urn:microsoft.com/office/officeart/2009/3/layout/RandomtoResultProcess"/>
    <dgm:cxn modelId="{7ECD0191-E1D1-41BA-A2E4-FA72CBFA0452}" type="presOf" srcId="{E1340F67-FC0A-439A-B553-E867BC2C0F6C}" destId="{5A14410E-7321-4193-8B1E-6DC2881D3912}" srcOrd="0" destOrd="0" presId="urn:microsoft.com/office/officeart/2009/3/layout/RandomtoResultProcess"/>
    <dgm:cxn modelId="{A7588B86-538F-4390-AFF4-9CD6A0F0E0F8}" srcId="{2735D3A7-E621-43C2-BFD2-67E5251C5282}" destId="{82FFC80D-55DC-41CA-99DA-1D434FA0C970}" srcOrd="3" destOrd="0" parTransId="{061BA397-AF1B-498E-9691-EA8EB552C6AB}" sibTransId="{FD3B75B4-F480-4225-A1BD-EB0802C63EEB}"/>
    <dgm:cxn modelId="{3B3F7B80-673E-4C68-8C14-37195AE9DE56}" srcId="{2735D3A7-E621-43C2-BFD2-67E5251C5282}" destId="{53A7B87C-FF0E-4666-A29B-B706F24E93E1}" srcOrd="0" destOrd="0" parTransId="{ED62B158-6C4A-454E-9181-604D15D08E36}" sibTransId="{617179AF-17E5-4F40-8431-478F22C71D92}"/>
    <dgm:cxn modelId="{640238FA-E651-4507-8CC0-ECD7DC399F14}" type="presOf" srcId="{53A7B87C-FF0E-4666-A29B-B706F24E93E1}" destId="{E2ADBECA-90E0-4168-85B8-5879A0DE7B6B}" srcOrd="0" destOrd="0" presId="urn:microsoft.com/office/officeart/2009/3/layout/RandomtoResultProcess"/>
    <dgm:cxn modelId="{D99D35E5-249D-4E89-BABF-EE30BC56F263}" type="presOf" srcId="{C7A031E0-E883-41E1-993B-ACAF4BAF8A12}" destId="{F80B480C-9D57-4399-A997-3A286F38CB04}" srcOrd="0" destOrd="0" presId="urn:microsoft.com/office/officeart/2009/3/layout/RandomtoResultProcess"/>
    <dgm:cxn modelId="{29FD38BB-D39A-463C-8003-CC3B26C4798B}" srcId="{7ABBE341-34E3-4294-825E-D35DDEF85887}" destId="{A8CC0798-EAE2-4EAA-A478-FE52A14B10CC}" srcOrd="0" destOrd="0" parTransId="{F08C4237-8D07-4363-B153-726F6B806B63}" sibTransId="{82313785-A176-41C0-938E-3CDB24B13C27}"/>
    <dgm:cxn modelId="{8E6864FD-5D8A-4DBF-BF5E-72769DC0315E}" type="presOf" srcId="{A8CC0798-EAE2-4EAA-A478-FE52A14B10CC}" destId="{24AB3DF0-6567-42B3-B9D6-7A83B3FB2BBC}" srcOrd="0" destOrd="0" presId="urn:microsoft.com/office/officeart/2009/3/layout/RandomtoResultProcess"/>
    <dgm:cxn modelId="{027927AE-BE86-4DB0-8F53-0DF14E20FB73}" type="presOf" srcId="{7E1F6E47-6DF9-4FC0-AC62-627478B98DFD}" destId="{144F3884-7D92-4988-8F54-DB1A49A494A7}" srcOrd="0" destOrd="0" presId="urn:microsoft.com/office/officeart/2009/3/layout/RandomtoResultProcess"/>
    <dgm:cxn modelId="{56FD41C1-048E-454B-B35F-3A278E202689}" srcId="{2735D3A7-E621-43C2-BFD2-67E5251C5282}" destId="{E1340F67-FC0A-439A-B553-E867BC2C0F6C}" srcOrd="4" destOrd="0" parTransId="{1D485F2F-9D5C-4B86-B122-5E800A5DD3E4}" sibTransId="{D5B4A881-389D-46E8-9F8B-26533DEAF9E1}"/>
    <dgm:cxn modelId="{1D86F8FD-E184-4A5D-8B35-9B40DB061B4D}" srcId="{2735D3A7-E621-43C2-BFD2-67E5251C5282}" destId="{7E1F6E47-6DF9-4FC0-AC62-627478B98DFD}" srcOrd="1" destOrd="0" parTransId="{141B516F-8A13-4109-B791-EB65ED7249D1}" sibTransId="{D52CB7EE-B4CE-48F7-BBE6-A14A699C5A50}"/>
    <dgm:cxn modelId="{A7577F02-D2AB-4687-A9AF-B417084C0B35}" type="presOf" srcId="{2735D3A7-E621-43C2-BFD2-67E5251C5282}" destId="{BE98C9E0-D38F-4A1A-B65E-DD6BCD8930B4}" srcOrd="0" destOrd="0" presId="urn:microsoft.com/office/officeart/2009/3/layout/RandomtoResultProcess"/>
    <dgm:cxn modelId="{1A1F05E4-2FC6-4321-A4B5-88BCC6D50439}" srcId="{53A7B87C-FF0E-4666-A29B-B706F24E93E1}" destId="{C7A031E0-E883-41E1-993B-ACAF4BAF8A12}" srcOrd="0" destOrd="0" parTransId="{A66D8D12-DC8B-40EC-A53B-6F132F762510}" sibTransId="{DB688662-ABBC-4BC7-8B49-E4A5AF582E89}"/>
    <dgm:cxn modelId="{08BBEEFB-C16C-4923-A7EA-F9B21AD63E88}" type="presOf" srcId="{7ABBE341-34E3-4294-825E-D35DDEF85887}" destId="{91E1955F-1A0C-4899-AB8E-56FF7844DBA2}" srcOrd="0" destOrd="0" presId="urn:microsoft.com/office/officeart/2009/3/layout/RandomtoResultProcess"/>
    <dgm:cxn modelId="{46B3022D-38B8-49F7-B522-747EDE30149B}" srcId="{2735D3A7-E621-43C2-BFD2-67E5251C5282}" destId="{7ABBE341-34E3-4294-825E-D35DDEF85887}" srcOrd="2" destOrd="0" parTransId="{E904DCDF-D140-4D0E-9FCD-63EEA810B272}" sibTransId="{C950E410-1E99-44FF-98AB-BDF58B6757FF}"/>
    <dgm:cxn modelId="{550F70F4-040B-471A-A4B1-00D922123B47}" type="presParOf" srcId="{BE98C9E0-D38F-4A1A-B65E-DD6BCD8930B4}" destId="{DDD532EB-17C1-4B4C-A214-C7EC601D8AAE}" srcOrd="0" destOrd="0" presId="urn:microsoft.com/office/officeart/2009/3/layout/RandomtoResultProcess"/>
    <dgm:cxn modelId="{B41D2112-DD4B-4E6E-939D-F6DDFD2FA66C}" type="presParOf" srcId="{DDD532EB-17C1-4B4C-A214-C7EC601D8AAE}" destId="{E2ADBECA-90E0-4168-85B8-5879A0DE7B6B}" srcOrd="0" destOrd="0" presId="urn:microsoft.com/office/officeart/2009/3/layout/RandomtoResultProcess"/>
    <dgm:cxn modelId="{659595BB-E7F8-47AF-B0AA-C5F33ABCFD0D}" type="presParOf" srcId="{DDD532EB-17C1-4B4C-A214-C7EC601D8AAE}" destId="{F80B480C-9D57-4399-A997-3A286F38CB04}" srcOrd="1" destOrd="0" presId="urn:microsoft.com/office/officeart/2009/3/layout/RandomtoResultProcess"/>
    <dgm:cxn modelId="{226819EA-C76B-4B85-BBA3-DF463C4C9E54}" type="presParOf" srcId="{DDD532EB-17C1-4B4C-A214-C7EC601D8AAE}" destId="{10C030A3-EAE4-4019-8F8D-50C3AB62DEBF}" srcOrd="2" destOrd="0" presId="urn:microsoft.com/office/officeart/2009/3/layout/RandomtoResultProcess"/>
    <dgm:cxn modelId="{6F1A62C3-149A-4125-9C00-EB400D594EA4}" type="presParOf" srcId="{DDD532EB-17C1-4B4C-A214-C7EC601D8AAE}" destId="{C31D1B89-CFE2-40FE-943C-68F8A64D9803}" srcOrd="3" destOrd="0" presId="urn:microsoft.com/office/officeart/2009/3/layout/RandomtoResultProcess"/>
    <dgm:cxn modelId="{608874A4-BD52-4938-B568-97FFDEDDAD23}" type="presParOf" srcId="{DDD532EB-17C1-4B4C-A214-C7EC601D8AAE}" destId="{314F7876-2F16-4E6C-9EDE-AE9290A5647D}" srcOrd="4" destOrd="0" presId="urn:microsoft.com/office/officeart/2009/3/layout/RandomtoResultProcess"/>
    <dgm:cxn modelId="{378FB054-8086-4B07-B1C5-AE2918798690}" type="presParOf" srcId="{DDD532EB-17C1-4B4C-A214-C7EC601D8AAE}" destId="{C6CBF951-B1E2-4449-9ECB-AED6551BC75B}" srcOrd="5" destOrd="0" presId="urn:microsoft.com/office/officeart/2009/3/layout/RandomtoResultProcess"/>
    <dgm:cxn modelId="{1A382298-7D69-4705-826D-828F52D9C083}" type="presParOf" srcId="{DDD532EB-17C1-4B4C-A214-C7EC601D8AAE}" destId="{D4D815E8-3024-4D57-ABA3-18F6984B7BCA}" srcOrd="6" destOrd="0" presId="urn:microsoft.com/office/officeart/2009/3/layout/RandomtoResultProcess"/>
    <dgm:cxn modelId="{DB8508F0-61DE-433A-AF91-98569129F7EE}" type="presParOf" srcId="{DDD532EB-17C1-4B4C-A214-C7EC601D8AAE}" destId="{6D2E8219-B489-47E1-921E-9F80EAFBF6B0}" srcOrd="7" destOrd="0" presId="urn:microsoft.com/office/officeart/2009/3/layout/RandomtoResultProcess"/>
    <dgm:cxn modelId="{682D7F15-8039-4CFA-9FB6-E8A28A799735}" type="presParOf" srcId="{DDD532EB-17C1-4B4C-A214-C7EC601D8AAE}" destId="{D49E0B3C-BA68-4CA6-9C2F-63CB2F293BA1}" srcOrd="8" destOrd="0" presId="urn:microsoft.com/office/officeart/2009/3/layout/RandomtoResultProcess"/>
    <dgm:cxn modelId="{53AB872C-A056-45D8-BFCF-3590E9FEC5E9}" type="presParOf" srcId="{DDD532EB-17C1-4B4C-A214-C7EC601D8AAE}" destId="{13A7C1E1-C435-4DCE-A0E8-653181FBB84E}" srcOrd="9" destOrd="0" presId="urn:microsoft.com/office/officeart/2009/3/layout/RandomtoResultProcess"/>
    <dgm:cxn modelId="{F2575A26-B584-4532-9E49-876EC3280D83}" type="presParOf" srcId="{DDD532EB-17C1-4B4C-A214-C7EC601D8AAE}" destId="{2CADEDF7-8660-4FA6-9208-9A943FBECA8E}" srcOrd="10" destOrd="0" presId="urn:microsoft.com/office/officeart/2009/3/layout/RandomtoResultProcess"/>
    <dgm:cxn modelId="{20D5E1CA-996D-40C4-AE9E-4E59CEF878C6}" type="presParOf" srcId="{DDD532EB-17C1-4B4C-A214-C7EC601D8AAE}" destId="{78B1C5A0-4FE5-415F-89CD-CD7576E8F035}" srcOrd="11" destOrd="0" presId="urn:microsoft.com/office/officeart/2009/3/layout/RandomtoResultProcess"/>
    <dgm:cxn modelId="{47728904-7044-4306-8D8F-378CE2912940}" type="presParOf" srcId="{DDD532EB-17C1-4B4C-A214-C7EC601D8AAE}" destId="{7B8F6489-B68C-4362-8F9D-B2432100E3C8}" srcOrd="12" destOrd="0" presId="urn:microsoft.com/office/officeart/2009/3/layout/RandomtoResultProcess"/>
    <dgm:cxn modelId="{AC7A8225-388F-4026-AE53-AFBE239CB97A}" type="presParOf" srcId="{DDD532EB-17C1-4B4C-A214-C7EC601D8AAE}" destId="{AAAF21BF-E693-459F-956C-F3AF5D847137}" srcOrd="13" destOrd="0" presId="urn:microsoft.com/office/officeart/2009/3/layout/RandomtoResultProcess"/>
    <dgm:cxn modelId="{F3004AEB-4C1D-4FA9-A831-48567AAFA0FD}" type="presParOf" srcId="{DDD532EB-17C1-4B4C-A214-C7EC601D8AAE}" destId="{2FBB3116-6889-44DB-A120-24904D67C4A6}" srcOrd="14" destOrd="0" presId="urn:microsoft.com/office/officeart/2009/3/layout/RandomtoResultProcess"/>
    <dgm:cxn modelId="{55861FDF-D34F-4C66-B1CA-1319F823D73A}" type="presParOf" srcId="{DDD532EB-17C1-4B4C-A214-C7EC601D8AAE}" destId="{D1C0F0EB-AC37-4198-8158-B209DED9CF31}" srcOrd="15" destOrd="0" presId="urn:microsoft.com/office/officeart/2009/3/layout/RandomtoResultProcess"/>
    <dgm:cxn modelId="{E526C09D-4E44-42E0-A4CF-A25949CF6A1B}" type="presParOf" srcId="{DDD532EB-17C1-4B4C-A214-C7EC601D8AAE}" destId="{7CC31E37-6A89-493C-AE18-511AC9326FBD}" srcOrd="16" destOrd="0" presId="urn:microsoft.com/office/officeart/2009/3/layout/RandomtoResultProcess"/>
    <dgm:cxn modelId="{A7D082BC-6773-486B-BE04-B21BDDD21EC7}" type="presParOf" srcId="{DDD532EB-17C1-4B4C-A214-C7EC601D8AAE}" destId="{57C71E3F-AAB0-4CC8-8FD4-BE78C35D92BA}" srcOrd="17" destOrd="0" presId="urn:microsoft.com/office/officeart/2009/3/layout/RandomtoResultProcess"/>
    <dgm:cxn modelId="{FE4DA72D-06ED-4D69-8609-2D2805D72FD7}" type="presParOf" srcId="{DDD532EB-17C1-4B4C-A214-C7EC601D8AAE}" destId="{B9E236DC-241D-4760-97FB-CDE09FC13DBA}" srcOrd="18" destOrd="0" presId="urn:microsoft.com/office/officeart/2009/3/layout/RandomtoResultProcess"/>
    <dgm:cxn modelId="{F0719CF7-066B-4840-AA04-3B6E84D9085C}" type="presParOf" srcId="{DDD532EB-17C1-4B4C-A214-C7EC601D8AAE}" destId="{50A575C4-C8D6-4D22-8805-9E1730D13C05}" srcOrd="19" destOrd="0" presId="urn:microsoft.com/office/officeart/2009/3/layout/RandomtoResultProcess"/>
    <dgm:cxn modelId="{F10A5686-3720-4E6E-9E59-21553D84D570}" type="presParOf" srcId="{BE98C9E0-D38F-4A1A-B65E-DD6BCD8930B4}" destId="{8B19463D-4FDD-455D-A647-60721A5E06BE}" srcOrd="1" destOrd="0" presId="urn:microsoft.com/office/officeart/2009/3/layout/RandomtoResultProcess"/>
    <dgm:cxn modelId="{59876C1E-812C-4049-BCE5-400F0F448EC3}" type="presParOf" srcId="{8B19463D-4FDD-455D-A647-60721A5E06BE}" destId="{7E8E9DCE-2865-431C-9697-7D76FD3A7345}" srcOrd="0" destOrd="0" presId="urn:microsoft.com/office/officeart/2009/3/layout/RandomtoResultProcess"/>
    <dgm:cxn modelId="{1641D32D-DFFB-45BF-BD95-3C27C58D8A49}" type="presParOf" srcId="{8B19463D-4FDD-455D-A647-60721A5E06BE}" destId="{16504B6F-108F-488B-B266-A8B74A352929}" srcOrd="1" destOrd="0" presId="urn:microsoft.com/office/officeart/2009/3/layout/RandomtoResultProcess"/>
    <dgm:cxn modelId="{6E29BE61-3D11-4707-B906-9C89B00A26D0}" type="presParOf" srcId="{BE98C9E0-D38F-4A1A-B65E-DD6BCD8930B4}" destId="{6AAA2B12-C39A-4A52-A93A-0F3E97084666}" srcOrd="2" destOrd="0" presId="urn:microsoft.com/office/officeart/2009/3/layout/RandomtoResultProcess"/>
    <dgm:cxn modelId="{796AC70C-26A6-447E-9938-9A87EE9EA16A}" type="presParOf" srcId="{6AAA2B12-C39A-4A52-A93A-0F3E97084666}" destId="{144F3884-7D92-4988-8F54-DB1A49A494A7}" srcOrd="0" destOrd="0" presId="urn:microsoft.com/office/officeart/2009/3/layout/RandomtoResultProcess"/>
    <dgm:cxn modelId="{8AE10EDD-C465-4326-8B2D-56EA528F7518}" type="presParOf" srcId="{6AAA2B12-C39A-4A52-A93A-0F3E97084666}" destId="{346A647C-DB10-48D7-9B3C-420ED6FFC3E8}" srcOrd="1" destOrd="0" presId="urn:microsoft.com/office/officeart/2009/3/layout/RandomtoResultProcess"/>
    <dgm:cxn modelId="{92F215A1-0E3A-49CF-96BB-1DA98A7AA429}" type="presParOf" srcId="{6AAA2B12-C39A-4A52-A93A-0F3E97084666}" destId="{416810F1-5C93-4F68-8DA6-5B4FEC58C2D4}" srcOrd="2" destOrd="0" presId="urn:microsoft.com/office/officeart/2009/3/layout/RandomtoResultProcess"/>
    <dgm:cxn modelId="{C3C70E0B-5E3C-4A85-BF74-FA82B81716FD}" type="presParOf" srcId="{BE98C9E0-D38F-4A1A-B65E-DD6BCD8930B4}" destId="{3A3AB135-BDE8-469C-8DE0-3EF6C7D87AA4}" srcOrd="3" destOrd="0" presId="urn:microsoft.com/office/officeart/2009/3/layout/RandomtoResultProcess"/>
    <dgm:cxn modelId="{1621FB76-50C2-414F-8D53-2E0ADBBD2BE0}" type="presParOf" srcId="{3A3AB135-BDE8-469C-8DE0-3EF6C7D87AA4}" destId="{71AEB902-0DB6-4BB2-8136-82FFE219375B}" srcOrd="0" destOrd="0" presId="urn:microsoft.com/office/officeart/2009/3/layout/RandomtoResultProcess"/>
    <dgm:cxn modelId="{CBE81446-6CD3-4FBC-B60D-FD5C64DB3553}" type="presParOf" srcId="{3A3AB135-BDE8-469C-8DE0-3EF6C7D87AA4}" destId="{CEFD7D60-FAFE-4F61-9217-DE0E642CB511}" srcOrd="1" destOrd="0" presId="urn:microsoft.com/office/officeart/2009/3/layout/RandomtoResultProcess"/>
    <dgm:cxn modelId="{0013AFD0-0488-4943-A93B-8F86A4F9ABB5}" type="presParOf" srcId="{BE98C9E0-D38F-4A1A-B65E-DD6BCD8930B4}" destId="{EE412332-2A62-4664-8752-3661DC34AA20}" srcOrd="4" destOrd="0" presId="urn:microsoft.com/office/officeart/2009/3/layout/RandomtoResultProcess"/>
    <dgm:cxn modelId="{1DDFFB42-7ADF-4DF6-993B-8DFA74122F62}" type="presParOf" srcId="{EE412332-2A62-4664-8752-3661DC34AA20}" destId="{91E1955F-1A0C-4899-AB8E-56FF7844DBA2}" srcOrd="0" destOrd="0" presId="urn:microsoft.com/office/officeart/2009/3/layout/RandomtoResultProcess"/>
    <dgm:cxn modelId="{9E54DBE8-75C7-43EA-B97C-144ACC28AE82}" type="presParOf" srcId="{EE412332-2A62-4664-8752-3661DC34AA20}" destId="{24AB3DF0-6567-42B3-B9D6-7A83B3FB2BBC}" srcOrd="1" destOrd="0" presId="urn:microsoft.com/office/officeart/2009/3/layout/RandomtoResultProcess"/>
    <dgm:cxn modelId="{485BDE7F-4089-4610-884B-560A851941D2}" type="presParOf" srcId="{EE412332-2A62-4664-8752-3661DC34AA20}" destId="{708F2649-3BC9-4629-AF4E-3492904D27FF}" srcOrd="2" destOrd="0" presId="urn:microsoft.com/office/officeart/2009/3/layout/RandomtoResultProcess"/>
    <dgm:cxn modelId="{922245AB-9AFB-4D0E-967A-C771F3C9E8C7}" type="presParOf" srcId="{BE98C9E0-D38F-4A1A-B65E-DD6BCD8930B4}" destId="{CDA67CA3-F3C2-4653-91F9-F733FD90DE00}" srcOrd="5" destOrd="0" presId="urn:microsoft.com/office/officeart/2009/3/layout/RandomtoResultProcess"/>
    <dgm:cxn modelId="{63735F97-3822-416C-88B2-E8BCCFFA651A}" type="presParOf" srcId="{CDA67CA3-F3C2-4653-91F9-F733FD90DE00}" destId="{5428E6C0-7654-4AC0-AFB5-5C00F309E36F}" srcOrd="0" destOrd="0" presId="urn:microsoft.com/office/officeart/2009/3/layout/RandomtoResultProcess"/>
    <dgm:cxn modelId="{D9B55BE4-B172-4503-8506-E07466BF286A}" type="presParOf" srcId="{CDA67CA3-F3C2-4653-91F9-F733FD90DE00}" destId="{6114DE47-4413-4EAD-9304-656DDBAFF623}" srcOrd="1" destOrd="0" presId="urn:microsoft.com/office/officeart/2009/3/layout/RandomtoResultProcess"/>
    <dgm:cxn modelId="{760AF660-6AF6-4048-AE1E-C81AC1C401B8}" type="presParOf" srcId="{BE98C9E0-D38F-4A1A-B65E-DD6BCD8930B4}" destId="{B294E18D-80C1-4532-B722-3918BACA7978}" srcOrd="6" destOrd="0" presId="urn:microsoft.com/office/officeart/2009/3/layout/RandomtoResultProcess"/>
    <dgm:cxn modelId="{DC5B4F3D-CBD3-4079-B98E-C20ED1734B49}" type="presParOf" srcId="{B294E18D-80C1-4532-B722-3918BACA7978}" destId="{A2C736A9-901F-43A1-AB81-A12423255C06}" srcOrd="0" destOrd="0" presId="urn:microsoft.com/office/officeart/2009/3/layout/RandomtoResultProcess"/>
    <dgm:cxn modelId="{8C519A14-51FE-4546-91C8-5DD85F81B98B}" type="presParOf" srcId="{B294E18D-80C1-4532-B722-3918BACA7978}" destId="{604BC0E0-66D1-482C-BFDA-42DB1CDD897D}" srcOrd="1" destOrd="0" presId="urn:microsoft.com/office/officeart/2009/3/layout/RandomtoResultProcess"/>
    <dgm:cxn modelId="{66BE0E0D-134F-4A6C-AE04-240C2E16ED02}" type="presParOf" srcId="{BE98C9E0-D38F-4A1A-B65E-DD6BCD8930B4}" destId="{BB134E08-3FAD-44E9-91AB-BC7A8C02E67D}" srcOrd="7" destOrd="0" presId="urn:microsoft.com/office/officeart/2009/3/layout/RandomtoResultProcess"/>
    <dgm:cxn modelId="{9FFCF06B-4366-4480-9E82-949F903F7F73}" type="presParOf" srcId="{BB134E08-3FAD-44E9-91AB-BC7A8C02E67D}" destId="{22D80B17-967C-46DB-B1CD-C03655E4DD23}" srcOrd="0" destOrd="0" presId="urn:microsoft.com/office/officeart/2009/3/layout/RandomtoResultProcess"/>
    <dgm:cxn modelId="{69142A3F-D69D-4BAB-A29D-78DDBDC72C51}" type="presParOf" srcId="{BB134E08-3FAD-44E9-91AB-BC7A8C02E67D}" destId="{991761BE-97A5-4A22-A25A-100B3B924CC9}" srcOrd="1" destOrd="0" presId="urn:microsoft.com/office/officeart/2009/3/layout/RandomtoResultProcess"/>
    <dgm:cxn modelId="{87AD349A-2838-49BC-A500-E8C77052D51E}" type="presParOf" srcId="{BE98C9E0-D38F-4A1A-B65E-DD6BCD8930B4}" destId="{29871563-4D8A-415A-B633-4A641A9D61B8}" srcOrd="8" destOrd="0" presId="urn:microsoft.com/office/officeart/2009/3/layout/RandomtoResultProcess"/>
    <dgm:cxn modelId="{308F897A-C99A-42C9-9D78-866C0092D3C7}" type="presParOf" srcId="{29871563-4D8A-415A-B633-4A641A9D61B8}" destId="{5A14410E-7321-4193-8B1E-6DC2881D3912}" srcOrd="0" destOrd="0" presId="urn:microsoft.com/office/officeart/2009/3/layout/RandomtoResultProcess"/>
    <dgm:cxn modelId="{01D84597-FBAE-4D59-9204-BB35B672EAD7}" type="presParOf" srcId="{29871563-4D8A-415A-B633-4A641A9D61B8}" destId="{72CC6D9B-296D-492D-8764-2AAD339C8934}" srcOrd="1" destOrd="0" presId="urn:microsoft.com/office/officeart/2009/3/layout/RandomtoResultProcess"/>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498366-8912-4994-9D34-B3FD7F47F570}">
      <dsp:nvSpPr>
        <dsp:cNvPr id="0" name=""/>
        <dsp:cNvSpPr/>
      </dsp:nvSpPr>
      <dsp:spPr>
        <a:xfrm>
          <a:off x="4904938" y="2267334"/>
          <a:ext cx="91440" cy="219936"/>
        </a:xfrm>
        <a:custGeom>
          <a:avLst/>
          <a:gdLst/>
          <a:ahLst/>
          <a:cxnLst/>
          <a:rect l="0" t="0" r="0" b="0"/>
          <a:pathLst>
            <a:path>
              <a:moveTo>
                <a:pt x="96952" y="0"/>
              </a:moveTo>
              <a:lnTo>
                <a:pt x="96952" y="168732"/>
              </a:lnTo>
              <a:lnTo>
                <a:pt x="45720" y="168732"/>
              </a:lnTo>
              <a:lnTo>
                <a:pt x="45720" y="219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164CD6-22E9-4BEF-BAF6-1F625040FF1D}">
      <dsp:nvSpPr>
        <dsp:cNvPr id="0" name=""/>
        <dsp:cNvSpPr/>
      </dsp:nvSpPr>
      <dsp:spPr>
        <a:xfrm>
          <a:off x="3134956" y="1514356"/>
          <a:ext cx="1866933" cy="210534"/>
        </a:xfrm>
        <a:custGeom>
          <a:avLst/>
          <a:gdLst/>
          <a:ahLst/>
          <a:cxnLst/>
          <a:rect l="0" t="0" r="0" b="0"/>
          <a:pathLst>
            <a:path>
              <a:moveTo>
                <a:pt x="0" y="0"/>
              </a:moveTo>
              <a:lnTo>
                <a:pt x="0" y="159330"/>
              </a:lnTo>
              <a:lnTo>
                <a:pt x="1866933" y="159330"/>
              </a:lnTo>
              <a:lnTo>
                <a:pt x="1866933" y="2105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84D0C3-2402-4F16-8CBE-4E21BC8571CB}">
      <dsp:nvSpPr>
        <dsp:cNvPr id="0" name=""/>
        <dsp:cNvSpPr/>
      </dsp:nvSpPr>
      <dsp:spPr>
        <a:xfrm>
          <a:off x="3920710" y="2210503"/>
          <a:ext cx="91440" cy="238068"/>
        </a:xfrm>
        <a:custGeom>
          <a:avLst/>
          <a:gdLst/>
          <a:ahLst/>
          <a:cxnLst/>
          <a:rect l="0" t="0" r="0" b="0"/>
          <a:pathLst>
            <a:path>
              <a:moveTo>
                <a:pt x="132868" y="0"/>
              </a:moveTo>
              <a:lnTo>
                <a:pt x="132868" y="186864"/>
              </a:lnTo>
              <a:lnTo>
                <a:pt x="45720" y="186864"/>
              </a:lnTo>
              <a:lnTo>
                <a:pt x="45720" y="2380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625EDB-8307-4D4E-8D1F-ED398A9709FC}">
      <dsp:nvSpPr>
        <dsp:cNvPr id="0" name=""/>
        <dsp:cNvSpPr/>
      </dsp:nvSpPr>
      <dsp:spPr>
        <a:xfrm>
          <a:off x="3134956" y="1514356"/>
          <a:ext cx="918621" cy="209424"/>
        </a:xfrm>
        <a:custGeom>
          <a:avLst/>
          <a:gdLst/>
          <a:ahLst/>
          <a:cxnLst/>
          <a:rect l="0" t="0" r="0" b="0"/>
          <a:pathLst>
            <a:path>
              <a:moveTo>
                <a:pt x="0" y="0"/>
              </a:moveTo>
              <a:lnTo>
                <a:pt x="0" y="158221"/>
              </a:lnTo>
              <a:lnTo>
                <a:pt x="918621" y="158221"/>
              </a:lnTo>
              <a:lnTo>
                <a:pt x="918621" y="20942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3082BC5-6902-462E-956A-475DE110EB05}">
      <dsp:nvSpPr>
        <dsp:cNvPr id="0" name=""/>
        <dsp:cNvSpPr/>
      </dsp:nvSpPr>
      <dsp:spPr>
        <a:xfrm>
          <a:off x="3066303" y="2261307"/>
          <a:ext cx="91440" cy="209835"/>
        </a:xfrm>
        <a:custGeom>
          <a:avLst/>
          <a:gdLst/>
          <a:ahLst/>
          <a:cxnLst/>
          <a:rect l="0" t="0" r="0" b="0"/>
          <a:pathLst>
            <a:path>
              <a:moveTo>
                <a:pt x="45720" y="0"/>
              </a:moveTo>
              <a:lnTo>
                <a:pt x="45720" y="158631"/>
              </a:lnTo>
              <a:lnTo>
                <a:pt x="45747" y="158631"/>
              </a:lnTo>
              <a:lnTo>
                <a:pt x="45747" y="2098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D9D7818-AE12-4D85-8C80-5B8A472B3BBA}">
      <dsp:nvSpPr>
        <dsp:cNvPr id="0" name=""/>
        <dsp:cNvSpPr/>
      </dsp:nvSpPr>
      <dsp:spPr>
        <a:xfrm>
          <a:off x="3066303" y="1514356"/>
          <a:ext cx="91440" cy="281804"/>
        </a:xfrm>
        <a:custGeom>
          <a:avLst/>
          <a:gdLst/>
          <a:ahLst/>
          <a:cxnLst/>
          <a:rect l="0" t="0" r="0" b="0"/>
          <a:pathLst>
            <a:path>
              <a:moveTo>
                <a:pt x="68653" y="0"/>
              </a:moveTo>
              <a:lnTo>
                <a:pt x="68653" y="230600"/>
              </a:lnTo>
              <a:lnTo>
                <a:pt x="45720" y="230600"/>
              </a:lnTo>
              <a:lnTo>
                <a:pt x="45720" y="28180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3C7935-B38C-48C9-B709-273FDF1C0564}">
      <dsp:nvSpPr>
        <dsp:cNvPr id="0" name=""/>
        <dsp:cNvSpPr/>
      </dsp:nvSpPr>
      <dsp:spPr>
        <a:xfrm>
          <a:off x="1335922" y="2085305"/>
          <a:ext cx="1006019" cy="264377"/>
        </a:xfrm>
        <a:custGeom>
          <a:avLst/>
          <a:gdLst/>
          <a:ahLst/>
          <a:cxnLst/>
          <a:rect l="0" t="0" r="0" b="0"/>
          <a:pathLst>
            <a:path>
              <a:moveTo>
                <a:pt x="0" y="0"/>
              </a:moveTo>
              <a:lnTo>
                <a:pt x="0" y="213174"/>
              </a:lnTo>
              <a:lnTo>
                <a:pt x="1006019" y="213174"/>
              </a:lnTo>
              <a:lnTo>
                <a:pt x="1006019" y="26437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1BBB93-0970-45D3-A243-5600F7F1AAF5}">
      <dsp:nvSpPr>
        <dsp:cNvPr id="0" name=""/>
        <dsp:cNvSpPr/>
      </dsp:nvSpPr>
      <dsp:spPr>
        <a:xfrm>
          <a:off x="511524" y="3038973"/>
          <a:ext cx="1008883" cy="204465"/>
        </a:xfrm>
        <a:custGeom>
          <a:avLst/>
          <a:gdLst/>
          <a:ahLst/>
          <a:cxnLst/>
          <a:rect l="0" t="0" r="0" b="0"/>
          <a:pathLst>
            <a:path>
              <a:moveTo>
                <a:pt x="1008883" y="0"/>
              </a:moveTo>
              <a:lnTo>
                <a:pt x="1008883" y="153261"/>
              </a:lnTo>
              <a:lnTo>
                <a:pt x="0" y="153261"/>
              </a:lnTo>
              <a:lnTo>
                <a:pt x="0" y="20446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07B08A-FEBC-4EA9-9AA4-2DD92B04C928}">
      <dsp:nvSpPr>
        <dsp:cNvPr id="0" name=""/>
        <dsp:cNvSpPr/>
      </dsp:nvSpPr>
      <dsp:spPr>
        <a:xfrm>
          <a:off x="1520408" y="3038973"/>
          <a:ext cx="225033" cy="194290"/>
        </a:xfrm>
        <a:custGeom>
          <a:avLst/>
          <a:gdLst/>
          <a:ahLst/>
          <a:cxnLst/>
          <a:rect l="0" t="0" r="0" b="0"/>
          <a:pathLst>
            <a:path>
              <a:moveTo>
                <a:pt x="0" y="0"/>
              </a:moveTo>
              <a:lnTo>
                <a:pt x="0" y="143086"/>
              </a:lnTo>
              <a:lnTo>
                <a:pt x="225033" y="143086"/>
              </a:lnTo>
              <a:lnTo>
                <a:pt x="225033" y="1942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B7642-9F09-4D57-9B49-DD87576B468D}">
      <dsp:nvSpPr>
        <dsp:cNvPr id="0" name=""/>
        <dsp:cNvSpPr/>
      </dsp:nvSpPr>
      <dsp:spPr>
        <a:xfrm>
          <a:off x="1335922" y="2085305"/>
          <a:ext cx="184485" cy="368008"/>
        </a:xfrm>
        <a:custGeom>
          <a:avLst/>
          <a:gdLst/>
          <a:ahLst/>
          <a:cxnLst/>
          <a:rect l="0" t="0" r="0" b="0"/>
          <a:pathLst>
            <a:path>
              <a:moveTo>
                <a:pt x="0" y="0"/>
              </a:moveTo>
              <a:lnTo>
                <a:pt x="0" y="316804"/>
              </a:lnTo>
              <a:lnTo>
                <a:pt x="184485" y="316804"/>
              </a:lnTo>
              <a:lnTo>
                <a:pt x="184485" y="36800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9A0678-A982-49FD-A3BA-6DD8CF3AB290}">
      <dsp:nvSpPr>
        <dsp:cNvPr id="0" name=""/>
        <dsp:cNvSpPr/>
      </dsp:nvSpPr>
      <dsp:spPr>
        <a:xfrm>
          <a:off x="499587" y="2085305"/>
          <a:ext cx="836335" cy="276781"/>
        </a:xfrm>
        <a:custGeom>
          <a:avLst/>
          <a:gdLst/>
          <a:ahLst/>
          <a:cxnLst/>
          <a:rect l="0" t="0" r="0" b="0"/>
          <a:pathLst>
            <a:path>
              <a:moveTo>
                <a:pt x="836335" y="0"/>
              </a:moveTo>
              <a:lnTo>
                <a:pt x="836335" y="225577"/>
              </a:lnTo>
              <a:lnTo>
                <a:pt x="0" y="225577"/>
              </a:lnTo>
              <a:lnTo>
                <a:pt x="0" y="2767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0F5C7E-6993-4601-A0AC-55A843047ABF}">
      <dsp:nvSpPr>
        <dsp:cNvPr id="0" name=""/>
        <dsp:cNvSpPr/>
      </dsp:nvSpPr>
      <dsp:spPr>
        <a:xfrm>
          <a:off x="1335922" y="1514356"/>
          <a:ext cx="1799034" cy="219968"/>
        </a:xfrm>
        <a:custGeom>
          <a:avLst/>
          <a:gdLst/>
          <a:ahLst/>
          <a:cxnLst/>
          <a:rect l="0" t="0" r="0" b="0"/>
          <a:pathLst>
            <a:path>
              <a:moveTo>
                <a:pt x="1799034" y="0"/>
              </a:moveTo>
              <a:lnTo>
                <a:pt x="1799034" y="168764"/>
              </a:lnTo>
              <a:lnTo>
                <a:pt x="0" y="168764"/>
              </a:lnTo>
              <a:lnTo>
                <a:pt x="0" y="2199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3F8F8C-F19C-4385-A7D2-DFA184F787FD}">
      <dsp:nvSpPr>
        <dsp:cNvPr id="0" name=""/>
        <dsp:cNvSpPr/>
      </dsp:nvSpPr>
      <dsp:spPr>
        <a:xfrm>
          <a:off x="3089236" y="1002624"/>
          <a:ext cx="91440" cy="160750"/>
        </a:xfrm>
        <a:custGeom>
          <a:avLst/>
          <a:gdLst/>
          <a:ahLst/>
          <a:cxnLst/>
          <a:rect l="0" t="0" r="0" b="0"/>
          <a:pathLst>
            <a:path>
              <a:moveTo>
                <a:pt x="45720" y="0"/>
              </a:moveTo>
              <a:lnTo>
                <a:pt x="45720" y="16075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009478-0E13-409D-AE8C-741C4D2A8F1C}">
      <dsp:nvSpPr>
        <dsp:cNvPr id="0" name=""/>
        <dsp:cNvSpPr/>
      </dsp:nvSpPr>
      <dsp:spPr>
        <a:xfrm>
          <a:off x="1225926" y="651644"/>
          <a:ext cx="3818060" cy="3509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2093A3-2823-48BB-A8ED-B2901835054D}">
      <dsp:nvSpPr>
        <dsp:cNvPr id="0" name=""/>
        <dsp:cNvSpPr/>
      </dsp:nvSpPr>
      <dsp:spPr>
        <a:xfrm>
          <a:off x="1287340" y="709987"/>
          <a:ext cx="3818060" cy="35098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latin typeface="標楷體" panose="03000509000000000000" pitchFamily="65" charset="-120"/>
              <a:ea typeface="標楷體" panose="03000509000000000000" pitchFamily="65" charset="-120"/>
            </a:rPr>
            <a:t>110</a:t>
          </a:r>
          <a:r>
            <a:rPr lang="zh-TW" sz="1200" kern="1200">
              <a:latin typeface="標楷體" panose="03000509000000000000" pitchFamily="65" charset="-120"/>
              <a:ea typeface="標楷體" panose="03000509000000000000" pitchFamily="65" charset="-120"/>
            </a:rPr>
            <a:t>年度台南市道路巡查缺失智能辨識系統建置</a:t>
          </a:r>
          <a:r>
            <a:rPr lang="zh-TW" altLang="en-US" sz="1200" kern="1200">
              <a:latin typeface="標楷體" panose="03000509000000000000" pitchFamily="65" charset="-120"/>
              <a:ea typeface="標楷體" panose="03000509000000000000" pitchFamily="65" charset="-120"/>
            </a:rPr>
            <a:t>架構圖</a:t>
          </a:r>
          <a:endParaRPr lang="zh-TW" altLang="en-US" sz="1200" kern="1200"/>
        </a:p>
      </dsp:txBody>
      <dsp:txXfrm>
        <a:off x="1297620" y="720267"/>
        <a:ext cx="3797500" cy="330420"/>
      </dsp:txXfrm>
    </dsp:sp>
    <dsp:sp modelId="{99AB18FC-49BC-4C3F-8825-D360096CFA5C}">
      <dsp:nvSpPr>
        <dsp:cNvPr id="0" name=""/>
        <dsp:cNvSpPr/>
      </dsp:nvSpPr>
      <dsp:spPr>
        <a:xfrm>
          <a:off x="1058287" y="1163375"/>
          <a:ext cx="4153338" cy="3509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21C7C2F-02EA-4523-A4DE-4D74AF9340FC}">
      <dsp:nvSpPr>
        <dsp:cNvPr id="0" name=""/>
        <dsp:cNvSpPr/>
      </dsp:nvSpPr>
      <dsp:spPr>
        <a:xfrm>
          <a:off x="1119701" y="1221718"/>
          <a:ext cx="4153338" cy="35098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sz="1200" kern="1200">
              <a:latin typeface="標楷體" panose="03000509000000000000" pitchFamily="65" charset="-120"/>
              <a:ea typeface="標楷體" panose="03000509000000000000" pitchFamily="65" charset="-120"/>
            </a:rPr>
            <a:t>『軟體即服務、支援即服務</a:t>
          </a:r>
          <a:r>
            <a:rPr lang="zh-TW" sz="1200" b="1" kern="1200">
              <a:latin typeface="標楷體" panose="03000509000000000000" pitchFamily="65" charset="-120"/>
              <a:ea typeface="標楷體" panose="03000509000000000000" pitchFamily="65" charset="-120"/>
            </a:rPr>
            <a:t>』</a:t>
          </a:r>
          <a:r>
            <a:rPr lang="zh-TW" altLang="en-US" sz="1200" b="1" kern="1200">
              <a:latin typeface="標楷體" panose="03000509000000000000" pitchFamily="65" charset="-120"/>
              <a:ea typeface="標楷體" panose="03000509000000000000" pitchFamily="65" charset="-120"/>
            </a:rPr>
            <a:t> </a:t>
          </a:r>
          <a:r>
            <a:rPr lang="en-US" sz="1200" b="1" kern="1200">
              <a:latin typeface="Times New Roman" panose="02020603050405020304" pitchFamily="18" charset="0"/>
              <a:cs typeface="Times New Roman" panose="02020603050405020304" pitchFamily="18" charset="0"/>
            </a:rPr>
            <a:t>(</a:t>
          </a:r>
          <a:r>
            <a:rPr lang="en-US" sz="1200" kern="1200">
              <a:latin typeface="Times New Roman" panose="02020603050405020304" pitchFamily="18" charset="0"/>
              <a:cs typeface="Times New Roman" panose="02020603050405020304" pitchFamily="18" charset="0"/>
            </a:rPr>
            <a:t>SaaS</a:t>
          </a:r>
          <a:r>
            <a:rPr lang="zh-TW" sz="1200" kern="1200">
              <a:latin typeface="Times New Roman" panose="02020603050405020304" pitchFamily="18" charset="0"/>
              <a:cs typeface="Times New Roman" panose="02020603050405020304" pitchFamily="18" charset="0"/>
            </a:rPr>
            <a:t>，</a:t>
          </a:r>
          <a:r>
            <a:rPr lang="en-US" sz="1200" kern="1200">
              <a:latin typeface="Times New Roman" panose="02020603050405020304" pitchFamily="18" charset="0"/>
              <a:cs typeface="Times New Roman" panose="02020603050405020304" pitchFamily="18" charset="0"/>
            </a:rPr>
            <a:t>Software as a Service)</a:t>
          </a:r>
          <a:endParaRPr lang="zh-TW" altLang="en-US" sz="1200" kern="1200">
            <a:latin typeface="Times New Roman" panose="02020603050405020304" pitchFamily="18" charset="0"/>
            <a:cs typeface="Times New Roman" panose="02020603050405020304" pitchFamily="18" charset="0"/>
          </a:endParaRPr>
        </a:p>
      </dsp:txBody>
      <dsp:txXfrm>
        <a:off x="1129981" y="1231998"/>
        <a:ext cx="4132778" cy="330420"/>
      </dsp:txXfrm>
    </dsp:sp>
    <dsp:sp modelId="{F8DFF745-6782-47A0-AA55-89791950933C}">
      <dsp:nvSpPr>
        <dsp:cNvPr id="0" name=""/>
        <dsp:cNvSpPr/>
      </dsp:nvSpPr>
      <dsp:spPr>
        <a:xfrm>
          <a:off x="925286" y="1734324"/>
          <a:ext cx="821272" cy="3509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6C4644-03DD-47AE-870F-E61C8A1A7C50}">
      <dsp:nvSpPr>
        <dsp:cNvPr id="0" name=""/>
        <dsp:cNvSpPr/>
      </dsp:nvSpPr>
      <dsp:spPr>
        <a:xfrm>
          <a:off x="986700" y="1792667"/>
          <a:ext cx="821272" cy="35098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專案系統軟體</a:t>
          </a:r>
          <a:endParaRPr lang="zh-TW" altLang="en-US" sz="1200" kern="1200"/>
        </a:p>
      </dsp:txBody>
      <dsp:txXfrm>
        <a:off x="996980" y="1802947"/>
        <a:ext cx="800712" cy="330420"/>
      </dsp:txXfrm>
    </dsp:sp>
    <dsp:sp modelId="{389A570A-E0CD-4E05-94B4-CCF24A0BA528}">
      <dsp:nvSpPr>
        <dsp:cNvPr id="0" name=""/>
        <dsp:cNvSpPr/>
      </dsp:nvSpPr>
      <dsp:spPr>
        <a:xfrm>
          <a:off x="-5673" y="2362086"/>
          <a:ext cx="1010520" cy="35098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CF3B4F-44C6-4C32-8559-61C4FAAE694B}">
      <dsp:nvSpPr>
        <dsp:cNvPr id="0" name=""/>
        <dsp:cNvSpPr/>
      </dsp:nvSpPr>
      <dsp:spPr>
        <a:xfrm>
          <a:off x="55740" y="2420430"/>
          <a:ext cx="1010520" cy="35098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yolo</a:t>
          </a:r>
          <a:r>
            <a:rPr lang="zh-TW" sz="1100" kern="1200"/>
            <a:t>「</a:t>
          </a:r>
          <a:r>
            <a:rPr lang="en-US" sz="1100" kern="1200"/>
            <a:t>You only look once</a:t>
          </a:r>
          <a:r>
            <a:rPr lang="zh-TW" sz="900" kern="1200"/>
            <a:t>」</a:t>
          </a:r>
          <a:endParaRPr lang="zh-TW" altLang="en-US" sz="900" kern="1200"/>
        </a:p>
      </dsp:txBody>
      <dsp:txXfrm>
        <a:off x="66020" y="2430710"/>
        <a:ext cx="989960" cy="330420"/>
      </dsp:txXfrm>
    </dsp:sp>
    <dsp:sp modelId="{E55C730F-500F-4A11-88B8-E0A93E42747F}">
      <dsp:nvSpPr>
        <dsp:cNvPr id="0" name=""/>
        <dsp:cNvSpPr/>
      </dsp:nvSpPr>
      <dsp:spPr>
        <a:xfrm>
          <a:off x="1090664" y="2453313"/>
          <a:ext cx="859487" cy="5856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A5EA8B2-2B21-41BC-915B-81B990233E74}">
      <dsp:nvSpPr>
        <dsp:cNvPr id="0" name=""/>
        <dsp:cNvSpPr/>
      </dsp:nvSpPr>
      <dsp:spPr>
        <a:xfrm>
          <a:off x="1152078" y="2511656"/>
          <a:ext cx="859487" cy="5856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Object detection</a:t>
          </a:r>
          <a:r>
            <a:rPr lang="zh-TW" sz="800" kern="1200"/>
            <a:t>、</a:t>
          </a:r>
          <a:r>
            <a:rPr lang="en-US" sz="1000" kern="1200"/>
            <a:t>Segmentation</a:t>
          </a:r>
          <a:r>
            <a:rPr lang="en-US" sz="800" kern="1200"/>
            <a:t> </a:t>
          </a:r>
          <a:r>
            <a:rPr lang="zh-TW" sz="800" kern="1200">
              <a:latin typeface="標楷體" panose="03000509000000000000" pitchFamily="65" charset="-120"/>
              <a:ea typeface="標楷體" panose="03000509000000000000" pitchFamily="65" charset="-120"/>
            </a:rPr>
            <a:t>以及</a:t>
          </a:r>
          <a:r>
            <a:rPr lang="en-US" sz="800" kern="1200"/>
            <a:t>Classification</a:t>
          </a:r>
          <a:endParaRPr lang="zh-TW" altLang="en-US" sz="800" kern="1200"/>
        </a:p>
      </dsp:txBody>
      <dsp:txXfrm>
        <a:off x="1169231" y="2528809"/>
        <a:ext cx="825181" cy="551354"/>
      </dsp:txXfrm>
    </dsp:sp>
    <dsp:sp modelId="{CAD2704E-069D-44E5-B9C9-B8070DA110A2}">
      <dsp:nvSpPr>
        <dsp:cNvPr id="0" name=""/>
        <dsp:cNvSpPr/>
      </dsp:nvSpPr>
      <dsp:spPr>
        <a:xfrm>
          <a:off x="1431609" y="3233264"/>
          <a:ext cx="627663" cy="11268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A8E893A-AE4C-4551-92FA-72030C2F2A59}">
      <dsp:nvSpPr>
        <dsp:cNvPr id="0" name=""/>
        <dsp:cNvSpPr/>
      </dsp:nvSpPr>
      <dsp:spPr>
        <a:xfrm>
          <a:off x="1493023" y="3291607"/>
          <a:ext cx="627663" cy="112688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altLang="zh-TW" sz="1000" kern="1200">
              <a:latin typeface="+mn-lt"/>
              <a:ea typeface="標楷體" panose="03000509000000000000" pitchFamily="65" charset="-120"/>
            </a:rPr>
            <a:t>Google API</a:t>
          </a:r>
          <a:r>
            <a:rPr lang="zh-TW" altLang="en-US" sz="1000" kern="1200">
              <a:latin typeface="High Tower Text" panose="02040502050506030303" pitchFamily="18" charset="0"/>
              <a:ea typeface="標楷體" panose="03000509000000000000" pitchFamily="65" charset="-120"/>
            </a:rPr>
            <a:t>及</a:t>
          </a:r>
          <a:r>
            <a:rPr lang="zh-TW" sz="1000" kern="1200">
              <a:latin typeface="標楷體" panose="03000509000000000000" pitchFamily="65" charset="-120"/>
              <a:ea typeface="標楷體" panose="03000509000000000000" pitchFamily="65" charset="-120"/>
            </a:rPr>
            <a:t>內政部資訊中心</a:t>
          </a:r>
          <a:r>
            <a:rPr lang="en-US" sz="1000" kern="1200"/>
            <a:t>TGOS API</a:t>
          </a:r>
          <a:r>
            <a:rPr lang="zh-TW" sz="1000" kern="1200">
              <a:latin typeface="標楷體" panose="03000509000000000000" pitchFamily="65" charset="-120"/>
              <a:ea typeface="標楷體" panose="03000509000000000000" pitchFamily="65" charset="-120"/>
            </a:rPr>
            <a:t>及網頁程式</a:t>
          </a:r>
          <a:endParaRPr lang="zh-TW" altLang="en-US" sz="1000" kern="1200"/>
        </a:p>
      </dsp:txBody>
      <dsp:txXfrm>
        <a:off x="1511407" y="3309991"/>
        <a:ext cx="590895" cy="1090114"/>
      </dsp:txXfrm>
    </dsp:sp>
    <dsp:sp modelId="{771F22C1-E52F-48F3-93CA-D33E38CB97D8}">
      <dsp:nvSpPr>
        <dsp:cNvPr id="0" name=""/>
        <dsp:cNvSpPr/>
      </dsp:nvSpPr>
      <dsp:spPr>
        <a:xfrm>
          <a:off x="183551" y="3243439"/>
          <a:ext cx="655946" cy="57749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9C3B718-B2FC-4164-AB67-32895A664676}">
      <dsp:nvSpPr>
        <dsp:cNvPr id="0" name=""/>
        <dsp:cNvSpPr/>
      </dsp:nvSpPr>
      <dsp:spPr>
        <a:xfrm>
          <a:off x="244965" y="3301782"/>
          <a:ext cx="655946" cy="57749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TW" altLang="en-US" sz="1300" kern="1200">
              <a:latin typeface="標楷體" panose="03000509000000000000" pitchFamily="65" charset="-120"/>
              <a:ea typeface="標楷體" panose="03000509000000000000" pitchFamily="65" charset="-120"/>
            </a:rPr>
            <a:t>車機系統軟體</a:t>
          </a:r>
        </a:p>
      </dsp:txBody>
      <dsp:txXfrm>
        <a:off x="261879" y="3318696"/>
        <a:ext cx="622118" cy="543671"/>
      </dsp:txXfrm>
    </dsp:sp>
    <dsp:sp modelId="{86EAD46D-33BE-4BBE-9772-BB2F0819A6FD}">
      <dsp:nvSpPr>
        <dsp:cNvPr id="0" name=""/>
        <dsp:cNvSpPr/>
      </dsp:nvSpPr>
      <dsp:spPr>
        <a:xfrm>
          <a:off x="2065579" y="2349683"/>
          <a:ext cx="552725" cy="58566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DB5C2A4-F519-4DD3-AD4F-6AC3B9075E52}">
      <dsp:nvSpPr>
        <dsp:cNvPr id="0" name=""/>
        <dsp:cNvSpPr/>
      </dsp:nvSpPr>
      <dsp:spPr>
        <a:xfrm>
          <a:off x="2126993" y="2408026"/>
          <a:ext cx="552725" cy="585660"/>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Ubuntu Linux</a:t>
          </a:r>
          <a:endParaRPr lang="zh-TW" altLang="en-US" sz="1000" kern="1200"/>
        </a:p>
      </dsp:txBody>
      <dsp:txXfrm>
        <a:off x="2143182" y="2424215"/>
        <a:ext cx="520347" cy="553282"/>
      </dsp:txXfrm>
    </dsp:sp>
    <dsp:sp modelId="{2B812B74-5C90-4DFC-996E-DE4E8ECAF84F}">
      <dsp:nvSpPr>
        <dsp:cNvPr id="0" name=""/>
        <dsp:cNvSpPr/>
      </dsp:nvSpPr>
      <dsp:spPr>
        <a:xfrm>
          <a:off x="2662715" y="1796160"/>
          <a:ext cx="898615" cy="46514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FA5AB65-3B6B-4745-B0E8-8D51179F7EB6}">
      <dsp:nvSpPr>
        <dsp:cNvPr id="0" name=""/>
        <dsp:cNvSpPr/>
      </dsp:nvSpPr>
      <dsp:spPr>
        <a:xfrm>
          <a:off x="2724129" y="1854503"/>
          <a:ext cx="898615" cy="46514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專案系統資料庫</a:t>
          </a:r>
          <a:endParaRPr lang="zh-TW" altLang="en-US" sz="1200" kern="1200"/>
        </a:p>
      </dsp:txBody>
      <dsp:txXfrm>
        <a:off x="2737753" y="1868127"/>
        <a:ext cx="871367" cy="437899"/>
      </dsp:txXfrm>
    </dsp:sp>
    <dsp:sp modelId="{15DDDD66-7B9E-4EFE-A170-913890999CFD}">
      <dsp:nvSpPr>
        <dsp:cNvPr id="0" name=""/>
        <dsp:cNvSpPr/>
      </dsp:nvSpPr>
      <dsp:spPr>
        <a:xfrm>
          <a:off x="2835688" y="2471143"/>
          <a:ext cx="552725" cy="71313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A4BEC9-DCCE-47C5-A0AF-C1B4B31758C9}">
      <dsp:nvSpPr>
        <dsp:cNvPr id="0" name=""/>
        <dsp:cNvSpPr/>
      </dsp:nvSpPr>
      <dsp:spPr>
        <a:xfrm>
          <a:off x="2897102" y="2529486"/>
          <a:ext cx="552725" cy="71313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l" defTabSz="400050">
            <a:lnSpc>
              <a:spcPct val="90000"/>
            </a:lnSpc>
            <a:spcBef>
              <a:spcPct val="0"/>
            </a:spcBef>
            <a:spcAft>
              <a:spcPct val="35000"/>
            </a:spcAft>
          </a:pPr>
          <a:r>
            <a:rPr lang="en-US" sz="900" kern="1200"/>
            <a:t>Maria</a:t>
          </a:r>
          <a:r>
            <a:rPr lang="zh-TW" altLang="en-US" sz="900" kern="1200"/>
            <a:t> </a:t>
          </a:r>
          <a:r>
            <a:rPr lang="en-US" altLang="zh-TW" sz="900" kern="1200"/>
            <a:t>DB</a:t>
          </a:r>
          <a:r>
            <a:rPr lang="zh-TW" altLang="en-US" sz="900" kern="1200"/>
            <a:t>，</a:t>
          </a:r>
          <a:r>
            <a:rPr lang="zh-TW" altLang="en-US" sz="900" kern="1200">
              <a:latin typeface="標楷體" panose="03000509000000000000" pitchFamily="65" charset="-120"/>
              <a:ea typeface="標楷體" panose="03000509000000000000" pitchFamily="65" charset="-120"/>
            </a:rPr>
            <a:t>含括資安及監控</a:t>
          </a:r>
          <a:endParaRPr lang="zh-TW" altLang="en-US" sz="900" kern="1200"/>
        </a:p>
      </dsp:txBody>
      <dsp:txXfrm>
        <a:off x="2913291" y="2545675"/>
        <a:ext cx="520347" cy="680758"/>
      </dsp:txXfrm>
    </dsp:sp>
    <dsp:sp modelId="{B8CC26C4-AFC5-4F1B-9D09-ECEE8BD90850}">
      <dsp:nvSpPr>
        <dsp:cNvPr id="0" name=""/>
        <dsp:cNvSpPr/>
      </dsp:nvSpPr>
      <dsp:spPr>
        <a:xfrm>
          <a:off x="3682219" y="1723781"/>
          <a:ext cx="742719" cy="4867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6F423A-4A6A-47BE-8F29-ED4FF523173B}">
      <dsp:nvSpPr>
        <dsp:cNvPr id="0" name=""/>
        <dsp:cNvSpPr/>
      </dsp:nvSpPr>
      <dsp:spPr>
        <a:xfrm>
          <a:off x="3743633" y="1782124"/>
          <a:ext cx="742719" cy="48672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專案系統執行硬體</a:t>
          </a:r>
          <a:endParaRPr lang="zh-TW" altLang="en-US" sz="1200" kern="1200"/>
        </a:p>
      </dsp:txBody>
      <dsp:txXfrm>
        <a:off x="3757889" y="1796380"/>
        <a:ext cx="714207" cy="458210"/>
      </dsp:txXfrm>
    </dsp:sp>
    <dsp:sp modelId="{45B65272-4DFB-4BE9-AB06-6C433C0E1AE6}">
      <dsp:nvSpPr>
        <dsp:cNvPr id="0" name=""/>
        <dsp:cNvSpPr/>
      </dsp:nvSpPr>
      <dsp:spPr>
        <a:xfrm>
          <a:off x="3556421" y="2448571"/>
          <a:ext cx="820017" cy="134412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638DDF9-68AF-4ABA-926E-8573F3669CE6}">
      <dsp:nvSpPr>
        <dsp:cNvPr id="0" name=""/>
        <dsp:cNvSpPr/>
      </dsp:nvSpPr>
      <dsp:spPr>
        <a:xfrm>
          <a:off x="3617835" y="2506915"/>
          <a:ext cx="820017" cy="1344122"/>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TW" altLang="en-US" sz="1050" kern="1200">
              <a:latin typeface="標楷體" panose="03000509000000000000" pitchFamily="65" charset="-120"/>
              <a:ea typeface="標楷體" panose="03000509000000000000" pitchFamily="65" charset="-120"/>
            </a:rPr>
            <a:t>不受特定硬體限制，整體使用以高效，輕便為主，採用高規工業電腦。</a:t>
          </a:r>
        </a:p>
      </dsp:txBody>
      <dsp:txXfrm>
        <a:off x="3641852" y="2530932"/>
        <a:ext cx="771983" cy="1296088"/>
      </dsp:txXfrm>
    </dsp:sp>
    <dsp:sp modelId="{57E9569A-9833-4405-B0A5-99F85E05CF86}">
      <dsp:nvSpPr>
        <dsp:cNvPr id="0" name=""/>
        <dsp:cNvSpPr/>
      </dsp:nvSpPr>
      <dsp:spPr>
        <a:xfrm>
          <a:off x="4666770" y="1724890"/>
          <a:ext cx="670240" cy="5424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6F26B0F-1AA7-4046-AB30-03B7B5F77057}">
      <dsp:nvSpPr>
        <dsp:cNvPr id="0" name=""/>
        <dsp:cNvSpPr/>
      </dsp:nvSpPr>
      <dsp:spPr>
        <a:xfrm>
          <a:off x="4728184" y="1783233"/>
          <a:ext cx="670240" cy="542444"/>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專案系統品管</a:t>
          </a:r>
          <a:endParaRPr lang="zh-TW" altLang="en-US" sz="1200" kern="1200"/>
        </a:p>
      </dsp:txBody>
      <dsp:txXfrm>
        <a:off x="4744072" y="1799121"/>
        <a:ext cx="638464" cy="510668"/>
      </dsp:txXfrm>
    </dsp:sp>
    <dsp:sp modelId="{481A1192-5793-4056-B504-B7F78B8502AE}">
      <dsp:nvSpPr>
        <dsp:cNvPr id="0" name=""/>
        <dsp:cNvSpPr/>
      </dsp:nvSpPr>
      <dsp:spPr>
        <a:xfrm>
          <a:off x="4536907" y="2487271"/>
          <a:ext cx="827501" cy="13933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1160576-9245-45FB-A06E-F55BCBD53A66}">
      <dsp:nvSpPr>
        <dsp:cNvPr id="0" name=""/>
        <dsp:cNvSpPr/>
      </dsp:nvSpPr>
      <dsp:spPr>
        <a:xfrm>
          <a:off x="4598321" y="2545614"/>
          <a:ext cx="827501" cy="139337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lvl="0" algn="l" defTabSz="444500">
            <a:lnSpc>
              <a:spcPct val="90000"/>
            </a:lnSpc>
            <a:spcBef>
              <a:spcPct val="0"/>
            </a:spcBef>
            <a:spcAft>
              <a:spcPct val="35000"/>
            </a:spcAft>
          </a:pPr>
          <a:r>
            <a:rPr lang="zh-TW" altLang="en-US" sz="1000" kern="1200">
              <a:latin typeface="標楷體" panose="03000509000000000000" pitchFamily="65" charset="-120"/>
              <a:ea typeface="標楷體" panose="03000509000000000000" pitchFamily="65" charset="-120"/>
              <a:sym typeface="Wingdings"/>
            </a:rPr>
            <a:t></a:t>
          </a:r>
          <a:r>
            <a:rPr lang="zh-TW" altLang="en-US" sz="1000" kern="1200">
              <a:latin typeface="標楷體" panose="03000509000000000000" pitchFamily="65" charset="-120"/>
              <a:ea typeface="標楷體" panose="03000509000000000000" pitchFamily="65" charset="-120"/>
            </a:rPr>
            <a:t>計畫主持人</a:t>
          </a:r>
          <a:r>
            <a:rPr lang="en-US" altLang="zh-TW" sz="1000" kern="1200">
              <a:latin typeface="標楷體" panose="03000509000000000000" pitchFamily="65" charset="-120"/>
              <a:ea typeface="標楷體" panose="03000509000000000000" pitchFamily="65" charset="-120"/>
            </a:rPr>
            <a:t/>
          </a:r>
          <a:br>
            <a:rPr lang="en-US" altLang="zh-TW" sz="1000" kern="1200">
              <a:latin typeface="標楷體" panose="03000509000000000000" pitchFamily="65" charset="-120"/>
              <a:ea typeface="標楷體" panose="03000509000000000000" pitchFamily="65" charset="-120"/>
            </a:rPr>
          </a:br>
          <a:r>
            <a:rPr lang="zh-TW" altLang="en-US" sz="1000" kern="1200">
              <a:latin typeface="標楷體" panose="03000509000000000000" pitchFamily="65" charset="-120"/>
              <a:ea typeface="標楷體" panose="03000509000000000000" pitchFamily="65" charset="-120"/>
              <a:sym typeface="Wingdings"/>
            </a:rPr>
            <a:t></a:t>
          </a:r>
          <a:r>
            <a:rPr lang="zh-TW" altLang="en-US" sz="1000" kern="1200">
              <a:latin typeface="標楷體" panose="03000509000000000000" pitchFamily="65" charset="-120"/>
              <a:ea typeface="標楷體" panose="03000509000000000000" pitchFamily="65" charset="-120"/>
            </a:rPr>
            <a:t>主任顧問</a:t>
          </a:r>
          <a:r>
            <a:rPr lang="en-US" altLang="zh-TW" sz="1000" kern="1200">
              <a:latin typeface="標楷體" panose="03000509000000000000" pitchFamily="65" charset="-120"/>
              <a:ea typeface="標楷體" panose="03000509000000000000" pitchFamily="65" charset="-120"/>
            </a:rPr>
            <a:t/>
          </a:r>
          <a:br>
            <a:rPr lang="en-US" altLang="zh-TW" sz="1000" kern="1200">
              <a:latin typeface="標楷體" panose="03000509000000000000" pitchFamily="65" charset="-120"/>
              <a:ea typeface="標楷體" panose="03000509000000000000" pitchFamily="65" charset="-120"/>
            </a:rPr>
          </a:br>
          <a:r>
            <a:rPr lang="zh-TW" altLang="en-US" sz="1000" kern="1200">
              <a:latin typeface="標楷體" panose="03000509000000000000" pitchFamily="65" charset="-120"/>
              <a:ea typeface="標楷體" panose="03000509000000000000" pitchFamily="65" charset="-120"/>
              <a:sym typeface="Wingdings"/>
            </a:rPr>
            <a:t></a:t>
          </a:r>
          <a:r>
            <a:rPr lang="zh-TW" altLang="en-US" sz="1000" kern="1200">
              <a:latin typeface="標楷體" panose="03000509000000000000" pitchFamily="65" charset="-120"/>
              <a:ea typeface="標楷體" panose="03000509000000000000" pitchFamily="65" charset="-120"/>
            </a:rPr>
            <a:t>網頁維護</a:t>
          </a:r>
          <a:r>
            <a:rPr lang="en-US" altLang="zh-TW" sz="1000" kern="1200">
              <a:latin typeface="標楷體" panose="03000509000000000000" pitchFamily="65" charset="-120"/>
              <a:ea typeface="標楷體" panose="03000509000000000000" pitchFamily="65" charset="-120"/>
            </a:rPr>
            <a:t/>
          </a:r>
          <a:br>
            <a:rPr lang="en-US" altLang="zh-TW" sz="1000" kern="1200">
              <a:latin typeface="標楷體" panose="03000509000000000000" pitchFamily="65" charset="-120"/>
              <a:ea typeface="標楷體" panose="03000509000000000000" pitchFamily="65" charset="-120"/>
            </a:rPr>
          </a:br>
          <a:r>
            <a:rPr lang="zh-TW" altLang="en-US" sz="1000" kern="1200">
              <a:latin typeface="標楷體" panose="03000509000000000000" pitchFamily="65" charset="-120"/>
              <a:ea typeface="標楷體" panose="03000509000000000000" pitchFamily="65" charset="-120"/>
              <a:sym typeface="Wingdings"/>
            </a:rPr>
            <a:t></a:t>
          </a:r>
          <a:r>
            <a:rPr lang="zh-TW" altLang="en-US" sz="1000" kern="1200">
              <a:latin typeface="標楷體" panose="03000509000000000000" pitchFamily="65" charset="-120"/>
              <a:ea typeface="標楷體" panose="03000509000000000000" pitchFamily="65" charset="-120"/>
            </a:rPr>
            <a:t>機器校正品管</a:t>
          </a:r>
          <a:r>
            <a:rPr lang="en-US" altLang="zh-TW" sz="1000" kern="1200">
              <a:latin typeface="標楷體" panose="03000509000000000000" pitchFamily="65" charset="-120"/>
              <a:ea typeface="標楷體" panose="03000509000000000000" pitchFamily="65" charset="-120"/>
            </a:rPr>
            <a:t/>
          </a:r>
          <a:br>
            <a:rPr lang="en-US" altLang="zh-TW" sz="1000" kern="1200">
              <a:latin typeface="標楷體" panose="03000509000000000000" pitchFamily="65" charset="-120"/>
              <a:ea typeface="標楷體" panose="03000509000000000000" pitchFamily="65" charset="-120"/>
            </a:rPr>
          </a:br>
          <a:r>
            <a:rPr lang="zh-TW" altLang="en-US" sz="1000" kern="1200">
              <a:latin typeface="標楷體" panose="03000509000000000000" pitchFamily="65" charset="-120"/>
              <a:ea typeface="標楷體" panose="03000509000000000000" pitchFamily="65" charset="-120"/>
              <a:sym typeface="Wingdings"/>
            </a:rPr>
            <a:t></a:t>
          </a:r>
          <a:r>
            <a:rPr lang="zh-TW" altLang="en-US" sz="1000" kern="1200">
              <a:latin typeface="標楷體" panose="03000509000000000000" pitchFamily="65" charset="-120"/>
              <a:ea typeface="標楷體" panose="03000509000000000000" pitchFamily="65" charset="-120"/>
            </a:rPr>
            <a:t>軟硬體系統維護</a:t>
          </a:r>
          <a:endParaRPr lang="zh-TW" altLang="en-US" sz="1000" kern="1200"/>
        </a:p>
      </dsp:txBody>
      <dsp:txXfrm>
        <a:off x="4622558" y="2569851"/>
        <a:ext cx="779027" cy="1344901"/>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44E23-31C2-483E-942F-08E424F01B46}">
      <dsp:nvSpPr>
        <dsp:cNvPr id="0" name=""/>
        <dsp:cNvSpPr/>
      </dsp:nvSpPr>
      <dsp:spPr>
        <a:xfrm>
          <a:off x="2551547" y="1616127"/>
          <a:ext cx="1675634" cy="512270"/>
        </a:xfrm>
        <a:custGeom>
          <a:avLst/>
          <a:gdLst/>
          <a:ahLst/>
          <a:cxnLst/>
          <a:rect l="0" t="0" r="0" b="0"/>
          <a:pathLst>
            <a:path>
              <a:moveTo>
                <a:pt x="0" y="0"/>
              </a:moveTo>
              <a:lnTo>
                <a:pt x="0" y="359355"/>
              </a:lnTo>
              <a:lnTo>
                <a:pt x="1675634" y="359355"/>
              </a:lnTo>
              <a:lnTo>
                <a:pt x="1675634" y="512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92AFC0-DF68-4C03-A0A2-39D2D29FCEAE}">
      <dsp:nvSpPr>
        <dsp:cNvPr id="0" name=""/>
        <dsp:cNvSpPr/>
      </dsp:nvSpPr>
      <dsp:spPr>
        <a:xfrm>
          <a:off x="2483309" y="1616127"/>
          <a:ext cx="91440" cy="512270"/>
        </a:xfrm>
        <a:custGeom>
          <a:avLst/>
          <a:gdLst/>
          <a:ahLst/>
          <a:cxnLst/>
          <a:rect l="0" t="0" r="0" b="0"/>
          <a:pathLst>
            <a:path>
              <a:moveTo>
                <a:pt x="68237" y="0"/>
              </a:moveTo>
              <a:lnTo>
                <a:pt x="68237" y="359355"/>
              </a:lnTo>
              <a:lnTo>
                <a:pt x="45720" y="359355"/>
              </a:lnTo>
              <a:lnTo>
                <a:pt x="45720" y="512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5FDAB-8D6D-4A6B-9CEC-532C5364FDA6}">
      <dsp:nvSpPr>
        <dsp:cNvPr id="0" name=""/>
        <dsp:cNvSpPr/>
      </dsp:nvSpPr>
      <dsp:spPr>
        <a:xfrm>
          <a:off x="830877" y="1616127"/>
          <a:ext cx="1720670" cy="512270"/>
        </a:xfrm>
        <a:custGeom>
          <a:avLst/>
          <a:gdLst/>
          <a:ahLst/>
          <a:cxnLst/>
          <a:rect l="0" t="0" r="0" b="0"/>
          <a:pathLst>
            <a:path>
              <a:moveTo>
                <a:pt x="1720670" y="0"/>
              </a:moveTo>
              <a:lnTo>
                <a:pt x="1720670" y="359355"/>
              </a:lnTo>
              <a:lnTo>
                <a:pt x="0" y="359355"/>
              </a:lnTo>
              <a:lnTo>
                <a:pt x="0" y="512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261557-9571-4B2C-A342-4C135F25A88B}">
      <dsp:nvSpPr>
        <dsp:cNvPr id="0" name=""/>
        <dsp:cNvSpPr/>
      </dsp:nvSpPr>
      <dsp:spPr>
        <a:xfrm>
          <a:off x="2483309" y="505739"/>
          <a:ext cx="91440" cy="325169"/>
        </a:xfrm>
        <a:custGeom>
          <a:avLst/>
          <a:gdLst/>
          <a:ahLst/>
          <a:cxnLst/>
          <a:rect l="0" t="0" r="0" b="0"/>
          <a:pathLst>
            <a:path>
              <a:moveTo>
                <a:pt x="45720" y="0"/>
              </a:moveTo>
              <a:lnTo>
                <a:pt x="45720" y="172254"/>
              </a:lnTo>
              <a:lnTo>
                <a:pt x="68237" y="172254"/>
              </a:lnTo>
              <a:lnTo>
                <a:pt x="68237" y="3251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2536F2-77B5-43CE-93DC-F0EF6A705A48}">
      <dsp:nvSpPr>
        <dsp:cNvPr id="0" name=""/>
        <dsp:cNvSpPr/>
      </dsp:nvSpPr>
      <dsp:spPr>
        <a:xfrm>
          <a:off x="1896155" y="806"/>
          <a:ext cx="1265748" cy="5049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台南市政府</a:t>
          </a:r>
        </a:p>
      </dsp:txBody>
      <dsp:txXfrm>
        <a:off x="1896155" y="806"/>
        <a:ext cx="1265748" cy="504932"/>
      </dsp:txXfrm>
    </dsp:sp>
    <dsp:sp modelId="{6E683CCA-2E15-43A8-B12A-A5B5413FF43F}">
      <dsp:nvSpPr>
        <dsp:cNvPr id="0" name=""/>
        <dsp:cNvSpPr/>
      </dsp:nvSpPr>
      <dsp:spPr>
        <a:xfrm>
          <a:off x="2149305" y="398909"/>
          <a:ext cx="1139173" cy="29125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工務局</a:t>
          </a:r>
        </a:p>
      </dsp:txBody>
      <dsp:txXfrm>
        <a:off x="2149305" y="398909"/>
        <a:ext cx="1139173" cy="291258"/>
      </dsp:txXfrm>
    </dsp:sp>
    <dsp:sp modelId="{B51D778B-1994-43A2-835B-861CC569ED97}">
      <dsp:nvSpPr>
        <dsp:cNvPr id="0" name=""/>
        <dsp:cNvSpPr/>
      </dsp:nvSpPr>
      <dsp:spPr>
        <a:xfrm>
          <a:off x="1918673" y="830908"/>
          <a:ext cx="1265748" cy="7852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威傑科技</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計畫主持人</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兼專案經理</a:t>
          </a:r>
          <a:endParaRPr lang="en-US" altLang="zh-TW" sz="1400" kern="1200">
            <a:latin typeface="標楷體" panose="03000509000000000000" pitchFamily="65" charset="-120"/>
            <a:ea typeface="標楷體" panose="03000509000000000000" pitchFamily="65" charset="-120"/>
          </a:endParaRPr>
        </a:p>
      </dsp:txBody>
      <dsp:txXfrm>
        <a:off x="1918673" y="830908"/>
        <a:ext cx="1265748" cy="785218"/>
      </dsp:txXfrm>
    </dsp:sp>
    <dsp:sp modelId="{416A62E0-4B18-40D8-8200-7B2A28F644A1}">
      <dsp:nvSpPr>
        <dsp:cNvPr id="0" name=""/>
        <dsp:cNvSpPr/>
      </dsp:nvSpPr>
      <dsp:spPr>
        <a:xfrm>
          <a:off x="2149305" y="1537177"/>
          <a:ext cx="1139173" cy="28539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王仁傑</a:t>
          </a:r>
          <a:endParaRPr lang="zh-TW" altLang="en-US" sz="1400" kern="1200"/>
        </a:p>
      </dsp:txBody>
      <dsp:txXfrm>
        <a:off x="2149305" y="1537177"/>
        <a:ext cx="1139173" cy="285391"/>
      </dsp:txXfrm>
    </dsp:sp>
    <dsp:sp modelId="{729309AD-58B6-4DB0-8093-91987DD2ACD1}">
      <dsp:nvSpPr>
        <dsp:cNvPr id="0" name=""/>
        <dsp:cNvSpPr/>
      </dsp:nvSpPr>
      <dsp:spPr>
        <a:xfrm>
          <a:off x="198002" y="2128397"/>
          <a:ext cx="1265748" cy="6296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整合維護</a:t>
          </a:r>
          <a:endParaRPr lang="en-US" altLang="zh-TW" sz="1400" kern="1200">
            <a:latin typeface="標楷體" panose="03000509000000000000" pitchFamily="65" charset="-120"/>
            <a:ea typeface="標楷體" panose="03000509000000000000" pitchFamily="65" charset="-120"/>
          </a:endParaRPr>
        </a:p>
        <a:p>
          <a:pPr lvl="0" algn="ctr" defTabSz="622300">
            <a:lnSpc>
              <a:spcPct val="90000"/>
            </a:lnSpc>
            <a:spcBef>
              <a:spcPct val="0"/>
            </a:spcBef>
            <a:spcAft>
              <a:spcPts val="0"/>
            </a:spcAft>
          </a:pPr>
          <a:endParaRPr lang="zh-TW" altLang="en-US" sz="1400" kern="1200">
            <a:latin typeface="標楷體" panose="03000509000000000000" pitchFamily="65" charset="-120"/>
            <a:ea typeface="標楷體" panose="03000509000000000000" pitchFamily="65" charset="-120"/>
          </a:endParaRPr>
        </a:p>
      </dsp:txBody>
      <dsp:txXfrm>
        <a:off x="198002" y="2128397"/>
        <a:ext cx="1265748" cy="629665"/>
      </dsp:txXfrm>
    </dsp:sp>
    <dsp:sp modelId="{BD87F520-1DE1-4EE4-A40A-2F38C6728CE6}">
      <dsp:nvSpPr>
        <dsp:cNvPr id="0" name=""/>
        <dsp:cNvSpPr/>
      </dsp:nvSpPr>
      <dsp:spPr>
        <a:xfrm>
          <a:off x="589174" y="2597865"/>
          <a:ext cx="1139173" cy="27487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關志峰</a:t>
          </a:r>
        </a:p>
      </dsp:txBody>
      <dsp:txXfrm>
        <a:off x="589174" y="2597865"/>
        <a:ext cx="1139173" cy="274874"/>
      </dsp:txXfrm>
    </dsp:sp>
    <dsp:sp modelId="{31210701-FD42-4B29-AFB1-442119105642}">
      <dsp:nvSpPr>
        <dsp:cNvPr id="0" name=""/>
        <dsp:cNvSpPr/>
      </dsp:nvSpPr>
      <dsp:spPr>
        <a:xfrm>
          <a:off x="1896155" y="2128397"/>
          <a:ext cx="1265748" cy="592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網頁開發維護</a:t>
          </a:r>
          <a:endParaRPr lang="en-US" altLang="zh-TW" sz="1400" kern="1200">
            <a:latin typeface="標楷體" panose="03000509000000000000" pitchFamily="65" charset="-120"/>
            <a:ea typeface="標楷體" panose="03000509000000000000" pitchFamily="65" charset="-120"/>
          </a:endParaRPr>
        </a:p>
        <a:p>
          <a:pPr lvl="0" algn="ctr" defTabSz="622300">
            <a:lnSpc>
              <a:spcPct val="90000"/>
            </a:lnSpc>
            <a:spcBef>
              <a:spcPct val="0"/>
            </a:spcBef>
            <a:spcAft>
              <a:spcPct val="35000"/>
            </a:spcAft>
          </a:pPr>
          <a:endParaRPr lang="zh-TW" altLang="en-US" sz="1400" kern="1200">
            <a:latin typeface="標楷體" panose="03000509000000000000" pitchFamily="65" charset="-120"/>
            <a:ea typeface="標楷體" panose="03000509000000000000" pitchFamily="65" charset="-120"/>
          </a:endParaRPr>
        </a:p>
      </dsp:txBody>
      <dsp:txXfrm>
        <a:off x="1896155" y="2128397"/>
        <a:ext cx="1265748" cy="592408"/>
      </dsp:txXfrm>
    </dsp:sp>
    <dsp:sp modelId="{8446C339-4342-4C14-B42D-A15F025B0CAE}">
      <dsp:nvSpPr>
        <dsp:cNvPr id="0" name=""/>
        <dsp:cNvSpPr/>
      </dsp:nvSpPr>
      <dsp:spPr>
        <a:xfrm>
          <a:off x="2274067" y="2600945"/>
          <a:ext cx="1139173" cy="27179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李佳泓</a:t>
          </a:r>
        </a:p>
      </dsp:txBody>
      <dsp:txXfrm>
        <a:off x="2274067" y="2600945"/>
        <a:ext cx="1139173" cy="271794"/>
      </dsp:txXfrm>
    </dsp:sp>
    <dsp:sp modelId="{8B72AF1B-5039-4726-865C-5CCA86D0FC3C}">
      <dsp:nvSpPr>
        <dsp:cNvPr id="0" name=""/>
        <dsp:cNvSpPr/>
      </dsp:nvSpPr>
      <dsp:spPr>
        <a:xfrm>
          <a:off x="3594307" y="2128397"/>
          <a:ext cx="1265748" cy="592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品管</a:t>
          </a:r>
          <a:r>
            <a:rPr lang="en-US" altLang="zh-TW" sz="1400" kern="1200">
              <a:latin typeface="標楷體" panose="03000509000000000000" pitchFamily="65" charset="-120"/>
              <a:ea typeface="標楷體" panose="03000509000000000000" pitchFamily="65" charset="-120"/>
            </a:rPr>
            <a:t>/</a:t>
          </a:r>
          <a:r>
            <a:rPr lang="zh-TW" altLang="en-US" sz="1400" kern="1200">
              <a:latin typeface="標楷體" panose="03000509000000000000" pitchFamily="65" charset="-120"/>
              <a:ea typeface="標楷體" panose="03000509000000000000" pitchFamily="65" charset="-120"/>
            </a:rPr>
            <a:t>校正</a:t>
          </a:r>
          <a:endParaRPr lang="en-US" altLang="zh-TW" sz="1400" kern="1200">
            <a:latin typeface="標楷體" panose="03000509000000000000" pitchFamily="65" charset="-120"/>
            <a:ea typeface="標楷體" panose="03000509000000000000" pitchFamily="65" charset="-120"/>
          </a:endParaRPr>
        </a:p>
        <a:p>
          <a:pPr lvl="0" algn="ctr" defTabSz="622300">
            <a:lnSpc>
              <a:spcPct val="90000"/>
            </a:lnSpc>
            <a:spcBef>
              <a:spcPct val="0"/>
            </a:spcBef>
            <a:spcAft>
              <a:spcPts val="0"/>
            </a:spcAft>
          </a:pPr>
          <a:endParaRPr lang="zh-TW" altLang="en-US" sz="1400" kern="1200">
            <a:latin typeface="標楷體" panose="03000509000000000000" pitchFamily="65" charset="-120"/>
            <a:ea typeface="標楷體" panose="03000509000000000000" pitchFamily="65" charset="-120"/>
          </a:endParaRPr>
        </a:p>
      </dsp:txBody>
      <dsp:txXfrm>
        <a:off x="3594307" y="2128397"/>
        <a:ext cx="1265748" cy="592408"/>
      </dsp:txXfrm>
    </dsp:sp>
    <dsp:sp modelId="{AF0907FA-5127-44C8-858F-76F9EA0355F7}">
      <dsp:nvSpPr>
        <dsp:cNvPr id="0" name=""/>
        <dsp:cNvSpPr/>
      </dsp:nvSpPr>
      <dsp:spPr>
        <a:xfrm>
          <a:off x="3950506" y="2600473"/>
          <a:ext cx="1139173" cy="27226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傅舜琦</a:t>
          </a:r>
        </a:p>
      </dsp:txBody>
      <dsp:txXfrm>
        <a:off x="3950506" y="2600473"/>
        <a:ext cx="1139173" cy="272266"/>
      </dsp:txXfrm>
    </dsp:sp>
    <dsp:sp modelId="{1E1657F3-F327-4EED-B440-D0673397F9EE}">
      <dsp:nvSpPr>
        <dsp:cNvPr id="0" name=""/>
        <dsp:cNvSpPr/>
      </dsp:nvSpPr>
      <dsp:spPr>
        <a:xfrm>
          <a:off x="3554639" y="811610"/>
          <a:ext cx="1442560" cy="9319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ts val="1400"/>
            </a:lnSpc>
            <a:spcBef>
              <a:spcPct val="0"/>
            </a:spcBef>
            <a:spcAft>
              <a:spcPts val="0"/>
            </a:spcAft>
          </a:pPr>
          <a:r>
            <a:rPr lang="zh-TW" sz="1400" kern="1200">
              <a:latin typeface="標楷體" panose="03000509000000000000" pitchFamily="65" charset="-120"/>
              <a:ea typeface="標楷體" panose="03000509000000000000" pitchFamily="65" charset="-120"/>
            </a:rPr>
            <a:t>凌陽創新科技</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en-US" sz="1400" kern="1200">
              <a:latin typeface="標楷體" panose="03000509000000000000" pitchFamily="65" charset="-120"/>
              <a:ea typeface="標楷體" panose="03000509000000000000" pitchFamily="65" charset="-120"/>
            </a:rPr>
            <a:t>(</a:t>
          </a:r>
          <a:r>
            <a:rPr lang="zh-TW" sz="1400" kern="1200">
              <a:latin typeface="標楷體" panose="03000509000000000000" pitchFamily="65" charset="-120"/>
              <a:ea typeface="標楷體" panose="03000509000000000000" pitchFamily="65" charset="-120"/>
            </a:rPr>
            <a:t>股</a:t>
          </a:r>
          <a:r>
            <a:rPr lang="en-US" sz="1400" kern="1200">
              <a:latin typeface="標楷體" panose="03000509000000000000" pitchFamily="65" charset="-120"/>
              <a:ea typeface="標楷體" panose="03000509000000000000" pitchFamily="65" charset="-120"/>
            </a:rPr>
            <a:t>)</a:t>
          </a:r>
          <a:r>
            <a:rPr lang="zh-TW" sz="1400" kern="1200">
              <a:latin typeface="標楷體" panose="03000509000000000000" pitchFamily="65" charset="-120"/>
              <a:ea typeface="標楷體" panose="03000509000000000000" pitchFamily="65" charset="-120"/>
            </a:rPr>
            <a:t>公司</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en-US" altLang="zh-TW" sz="1400" kern="1200">
              <a:latin typeface="標楷體" panose="03000509000000000000" pitchFamily="65" charset="-120"/>
              <a:ea typeface="標楷體" panose="03000509000000000000" pitchFamily="65" charset="-120"/>
            </a:rPr>
            <a:t>AI</a:t>
          </a:r>
          <a:r>
            <a:rPr lang="zh-TW" altLang="en-US" sz="1400" kern="1200">
              <a:latin typeface="標楷體" panose="03000509000000000000" pitchFamily="65" charset="-120"/>
              <a:ea typeface="標楷體" panose="03000509000000000000" pitchFamily="65" charset="-120"/>
            </a:rPr>
            <a:t>視覺辨識系統開發維護</a:t>
          </a:r>
        </a:p>
      </dsp:txBody>
      <dsp:txXfrm>
        <a:off x="3554639" y="811610"/>
        <a:ext cx="1442560" cy="931951"/>
      </dsp:txXfrm>
    </dsp:sp>
    <dsp:sp modelId="{F07AA55C-0F86-4280-B89D-BE6A6B67B166}">
      <dsp:nvSpPr>
        <dsp:cNvPr id="0" name=""/>
        <dsp:cNvSpPr/>
      </dsp:nvSpPr>
      <dsp:spPr>
        <a:xfrm>
          <a:off x="3918867" y="1595749"/>
          <a:ext cx="1139173" cy="28539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曾成訓</a:t>
          </a:r>
        </a:p>
      </dsp:txBody>
      <dsp:txXfrm>
        <a:off x="3918867" y="1595749"/>
        <a:ext cx="1139173" cy="285391"/>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2F8D03-4FB7-44A7-A0FB-77EABE7ED3D3}">
      <dsp:nvSpPr>
        <dsp:cNvPr id="0" name=""/>
        <dsp:cNvSpPr/>
      </dsp:nvSpPr>
      <dsp:spPr>
        <a:xfrm rot="5400000">
          <a:off x="-96331" y="222315"/>
          <a:ext cx="642210" cy="449547"/>
        </a:xfrm>
        <a:prstGeom prst="chevron">
          <a:avLst/>
        </a:prstGeom>
        <a:solidFill>
          <a:schemeClr val="accent1">
            <a:shade val="80000"/>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問題</a:t>
          </a:r>
        </a:p>
      </dsp:txBody>
      <dsp:txXfrm rot="-5400000">
        <a:off x="1" y="350758"/>
        <a:ext cx="449547" cy="192663"/>
      </dsp:txXfrm>
    </dsp:sp>
    <dsp:sp modelId="{3063E8F9-8FCE-4683-9BA7-674A48D86267}">
      <dsp:nvSpPr>
        <dsp:cNvPr id="0" name=""/>
        <dsp:cNvSpPr/>
      </dsp:nvSpPr>
      <dsp:spPr>
        <a:xfrm rot="5400000">
          <a:off x="2559174" y="-2107523"/>
          <a:ext cx="665198" cy="4884452"/>
        </a:xfrm>
        <a:prstGeom prst="round2SameRect">
          <a:avLst/>
        </a:prstGeom>
        <a:solidFill>
          <a:schemeClr val="lt1">
            <a:alpha val="90000"/>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發生問題：天災、人禍、意外狀況。</a:t>
          </a:r>
        </a:p>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發現問題：執行過程與原構思規劃衝突。</a:t>
          </a:r>
        </a:p>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回報市府養工處及相關單位。</a:t>
          </a:r>
        </a:p>
      </dsp:txBody>
      <dsp:txXfrm rot="-5400000">
        <a:off x="449547" y="34576"/>
        <a:ext cx="4851980" cy="600254"/>
      </dsp:txXfrm>
    </dsp:sp>
    <dsp:sp modelId="{BCEB1E80-9404-443E-9C5B-6FE9502FCD9A}">
      <dsp:nvSpPr>
        <dsp:cNvPr id="0" name=""/>
        <dsp:cNvSpPr/>
      </dsp:nvSpPr>
      <dsp:spPr>
        <a:xfrm rot="5400000">
          <a:off x="-96331" y="710616"/>
          <a:ext cx="642210" cy="449547"/>
        </a:xfrm>
        <a:prstGeom prst="chevron">
          <a:avLst/>
        </a:prstGeom>
        <a:solidFill>
          <a:schemeClr val="accent1">
            <a:shade val="80000"/>
            <a:hueOff val="225524"/>
            <a:satOff val="0"/>
            <a:lumOff val="11292"/>
            <a:alphaOff val="0"/>
          </a:schemeClr>
        </a:solidFill>
        <a:ln w="25400" cap="flat" cmpd="sng" algn="ctr">
          <a:solidFill>
            <a:schemeClr val="accent1">
              <a:shade val="80000"/>
              <a:hueOff val="225524"/>
              <a:satOff val="0"/>
              <a:lumOff val="1129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討論</a:t>
          </a:r>
        </a:p>
      </dsp:txBody>
      <dsp:txXfrm rot="-5400000">
        <a:off x="1" y="839059"/>
        <a:ext cx="449547" cy="192663"/>
      </dsp:txXfrm>
    </dsp:sp>
    <dsp:sp modelId="{5A1B996B-7CE2-442E-86C1-97ECE9CAADA0}">
      <dsp:nvSpPr>
        <dsp:cNvPr id="0" name=""/>
        <dsp:cNvSpPr/>
      </dsp:nvSpPr>
      <dsp:spPr>
        <a:xfrm rot="5400000">
          <a:off x="2683055" y="-1619223"/>
          <a:ext cx="417436" cy="4884452"/>
        </a:xfrm>
        <a:prstGeom prst="round2SameRect">
          <a:avLst/>
        </a:prstGeom>
        <a:solidFill>
          <a:schemeClr val="lt1">
            <a:alpha val="90000"/>
            <a:hueOff val="0"/>
            <a:satOff val="0"/>
            <a:lumOff val="0"/>
            <a:alphaOff val="0"/>
          </a:schemeClr>
        </a:solidFill>
        <a:ln w="25400" cap="flat" cmpd="sng" algn="ctr">
          <a:solidFill>
            <a:schemeClr val="accent1">
              <a:shade val="80000"/>
              <a:hueOff val="225524"/>
              <a:satOff val="0"/>
              <a:lumOff val="1129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彙集市府，及相關單位討論之意見。</a:t>
          </a:r>
        </a:p>
      </dsp:txBody>
      <dsp:txXfrm rot="-5400000">
        <a:off x="449547" y="634663"/>
        <a:ext cx="4864074" cy="376680"/>
      </dsp:txXfrm>
    </dsp:sp>
    <dsp:sp modelId="{479A84EC-C298-4F39-9123-917DC472F342}">
      <dsp:nvSpPr>
        <dsp:cNvPr id="0" name=""/>
        <dsp:cNvSpPr/>
      </dsp:nvSpPr>
      <dsp:spPr>
        <a:xfrm rot="5400000">
          <a:off x="-96331" y="1198916"/>
          <a:ext cx="642210" cy="449547"/>
        </a:xfrm>
        <a:prstGeom prst="chevron">
          <a:avLst/>
        </a:prstGeom>
        <a:solidFill>
          <a:schemeClr val="accent1">
            <a:shade val="80000"/>
            <a:hueOff val="451047"/>
            <a:satOff val="0"/>
            <a:lumOff val="22583"/>
            <a:alphaOff val="0"/>
          </a:schemeClr>
        </a:solidFill>
        <a:ln w="25400" cap="flat" cmpd="sng" algn="ctr">
          <a:solidFill>
            <a:schemeClr val="accent1">
              <a:shade val="80000"/>
              <a:hueOff val="451047"/>
              <a:satOff val="0"/>
              <a:lumOff val="225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對策確立</a:t>
          </a:r>
        </a:p>
      </dsp:txBody>
      <dsp:txXfrm rot="-5400000">
        <a:off x="1" y="1327359"/>
        <a:ext cx="449547" cy="192663"/>
      </dsp:txXfrm>
    </dsp:sp>
    <dsp:sp modelId="{651417F8-7958-4ECE-A2AD-26566AA51073}">
      <dsp:nvSpPr>
        <dsp:cNvPr id="0" name=""/>
        <dsp:cNvSpPr/>
      </dsp:nvSpPr>
      <dsp:spPr>
        <a:xfrm rot="5400000">
          <a:off x="2682945" y="-1130812"/>
          <a:ext cx="417656" cy="4884452"/>
        </a:xfrm>
        <a:prstGeom prst="round2SameRect">
          <a:avLst/>
        </a:prstGeom>
        <a:solidFill>
          <a:schemeClr val="lt1">
            <a:alpha val="90000"/>
            <a:hueOff val="0"/>
            <a:satOff val="0"/>
            <a:lumOff val="0"/>
            <a:alphaOff val="0"/>
          </a:schemeClr>
        </a:solidFill>
        <a:ln w="25400" cap="flat" cmpd="sng" algn="ctr">
          <a:solidFill>
            <a:schemeClr val="accent1">
              <a:shade val="80000"/>
              <a:hueOff val="451047"/>
              <a:satOff val="0"/>
              <a:lumOff val="2258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經各相關單位討論同意可行之改善策略。</a:t>
          </a:r>
        </a:p>
      </dsp:txBody>
      <dsp:txXfrm rot="-5400000">
        <a:off x="449547" y="1122974"/>
        <a:ext cx="4864064" cy="376880"/>
      </dsp:txXfrm>
    </dsp:sp>
    <dsp:sp modelId="{A3C2EE0B-233B-4160-AEEB-E2870DAA34ED}">
      <dsp:nvSpPr>
        <dsp:cNvPr id="0" name=""/>
        <dsp:cNvSpPr/>
      </dsp:nvSpPr>
      <dsp:spPr>
        <a:xfrm rot="5400000">
          <a:off x="-96331" y="1687217"/>
          <a:ext cx="642210" cy="449547"/>
        </a:xfrm>
        <a:prstGeom prst="chevron">
          <a:avLst/>
        </a:prstGeom>
        <a:solidFill>
          <a:schemeClr val="accent1">
            <a:shade val="80000"/>
            <a:hueOff val="676571"/>
            <a:satOff val="0"/>
            <a:lumOff val="33875"/>
            <a:alphaOff val="0"/>
          </a:schemeClr>
        </a:solidFill>
        <a:ln w="25400" cap="flat" cmpd="sng" algn="ctr">
          <a:solidFill>
            <a:schemeClr val="accent1">
              <a:shade val="80000"/>
              <a:hueOff val="676571"/>
              <a:satOff val="0"/>
              <a:lumOff val="3387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修正作業規範</a:t>
          </a:r>
        </a:p>
      </dsp:txBody>
      <dsp:txXfrm rot="-5400000">
        <a:off x="1" y="1815660"/>
        <a:ext cx="449547" cy="192663"/>
      </dsp:txXfrm>
    </dsp:sp>
    <dsp:sp modelId="{D6CAEFC2-0245-4CEA-BCB2-D0EEB8DB9BB6}">
      <dsp:nvSpPr>
        <dsp:cNvPr id="0" name=""/>
        <dsp:cNvSpPr/>
      </dsp:nvSpPr>
      <dsp:spPr>
        <a:xfrm rot="5400000">
          <a:off x="2683055" y="-642621"/>
          <a:ext cx="417436" cy="4884452"/>
        </a:xfrm>
        <a:prstGeom prst="round2SameRect">
          <a:avLst/>
        </a:prstGeom>
        <a:solidFill>
          <a:schemeClr val="lt1">
            <a:alpha val="90000"/>
            <a:hueOff val="0"/>
            <a:satOff val="0"/>
            <a:lumOff val="0"/>
            <a:alphaOff val="0"/>
          </a:schemeClr>
        </a:solidFill>
        <a:ln w="25400" cap="flat" cmpd="sng" algn="ctr">
          <a:solidFill>
            <a:schemeClr val="accent1">
              <a:shade val="80000"/>
              <a:hueOff val="676571"/>
              <a:satOff val="0"/>
              <a:lumOff val="338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修正作業規範執行作業並督導作業成果。</a:t>
          </a:r>
        </a:p>
      </dsp:txBody>
      <dsp:txXfrm rot="-5400000">
        <a:off x="449547" y="1611265"/>
        <a:ext cx="4864074" cy="37668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21D835-3B4F-4F35-B555-DB806F2F0425}">
      <dsp:nvSpPr>
        <dsp:cNvPr id="0" name=""/>
        <dsp:cNvSpPr/>
      </dsp:nvSpPr>
      <dsp:spPr>
        <a:xfrm rot="5890966">
          <a:off x="1838225" y="1816287"/>
          <a:ext cx="269186" cy="30849"/>
        </a:xfrm>
        <a:custGeom>
          <a:avLst/>
          <a:gdLst/>
          <a:ahLst/>
          <a:cxnLst/>
          <a:rect l="0" t="0" r="0" b="0"/>
          <a:pathLst>
            <a:path>
              <a:moveTo>
                <a:pt x="0" y="15424"/>
              </a:moveTo>
              <a:lnTo>
                <a:pt x="269186"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1DB4D1C-A8CE-480F-A37A-EA2EABA52FF5}">
      <dsp:nvSpPr>
        <dsp:cNvPr id="0" name=""/>
        <dsp:cNvSpPr/>
      </dsp:nvSpPr>
      <dsp:spPr>
        <a:xfrm rot="973491">
          <a:off x="2365459" y="1607472"/>
          <a:ext cx="1224233" cy="30849"/>
        </a:xfrm>
        <a:custGeom>
          <a:avLst/>
          <a:gdLst/>
          <a:ahLst/>
          <a:cxnLst/>
          <a:rect l="0" t="0" r="0" b="0"/>
          <a:pathLst>
            <a:path>
              <a:moveTo>
                <a:pt x="0" y="15424"/>
              </a:moveTo>
              <a:lnTo>
                <a:pt x="1224233"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CC64F75-83D0-4CBC-AE0B-D4878B7BDD67}">
      <dsp:nvSpPr>
        <dsp:cNvPr id="0" name=""/>
        <dsp:cNvSpPr/>
      </dsp:nvSpPr>
      <dsp:spPr>
        <a:xfrm rot="20908184">
          <a:off x="2375654" y="1123769"/>
          <a:ext cx="1405703" cy="30849"/>
        </a:xfrm>
        <a:custGeom>
          <a:avLst/>
          <a:gdLst/>
          <a:ahLst/>
          <a:cxnLst/>
          <a:rect l="0" t="0" r="0" b="0"/>
          <a:pathLst>
            <a:path>
              <a:moveTo>
                <a:pt x="0" y="15424"/>
              </a:moveTo>
              <a:lnTo>
                <a:pt x="1405703"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E54940-3030-4770-B7B1-1C00E197EF95}">
      <dsp:nvSpPr>
        <dsp:cNvPr id="0" name=""/>
        <dsp:cNvSpPr/>
      </dsp:nvSpPr>
      <dsp:spPr>
        <a:xfrm rot="19178071">
          <a:off x="2286231" y="757685"/>
          <a:ext cx="870384" cy="30849"/>
        </a:xfrm>
        <a:custGeom>
          <a:avLst/>
          <a:gdLst/>
          <a:ahLst/>
          <a:cxnLst/>
          <a:rect l="0" t="0" r="0" b="0"/>
          <a:pathLst>
            <a:path>
              <a:moveTo>
                <a:pt x="0" y="15424"/>
              </a:moveTo>
              <a:lnTo>
                <a:pt x="870384"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2E61DE-8D17-4F94-8CA2-7E60AE1C21FD}">
      <dsp:nvSpPr>
        <dsp:cNvPr id="0" name=""/>
        <dsp:cNvSpPr/>
      </dsp:nvSpPr>
      <dsp:spPr>
        <a:xfrm>
          <a:off x="1545074" y="853724"/>
          <a:ext cx="993840" cy="9938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AC585C73-F12C-4180-B2E2-D36A3990AC89}">
      <dsp:nvSpPr>
        <dsp:cNvPr id="0" name=""/>
        <dsp:cNvSpPr/>
      </dsp:nvSpPr>
      <dsp:spPr>
        <a:xfrm>
          <a:off x="2982027" y="0"/>
          <a:ext cx="596304" cy="596304"/>
        </a:xfrm>
        <a:prstGeom prst="ellipse">
          <a:avLst/>
        </a:prstGeom>
        <a:blipFill rotWithShape="0">
          <a:blip xmlns:r="http://schemas.openxmlformats.org/officeDocument/2006/relationships" r:embed="rId2" cstate="print">
            <a:extLst>
              <a:ext uri="{28A0092B-C50C-407E-A947-70E740481C1C}">
                <a14:useLocalDpi xmlns:a14="http://schemas.microsoft.com/office/drawing/2010/main" val="0"/>
              </a:ext>
              <a:ext uri="{837473B0-CC2E-450A-ABE3-18F120FF3D39}">
                <a1611:picAttrSrcUrl xmlns:a1611="http://schemas.microsoft.com/office/drawing/2016/11/main" xmlns="" r:id="rId3"/>
              </a:ext>
            </a:extLst>
          </a:blip>
          <a:srcRect/>
          <a:stretch>
            <a:fillRect/>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3069354" y="87327"/>
        <a:ext cx="421650" cy="421650"/>
      </dsp:txXfrm>
    </dsp:sp>
    <dsp:sp modelId="{8866EA02-70D8-4F92-B9C6-AF43CA1A73B2}">
      <dsp:nvSpPr>
        <dsp:cNvPr id="0" name=""/>
        <dsp:cNvSpPr/>
      </dsp:nvSpPr>
      <dsp:spPr>
        <a:xfrm>
          <a:off x="3637962" y="0"/>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77850">
            <a:lnSpc>
              <a:spcPct val="90000"/>
            </a:lnSpc>
            <a:spcBef>
              <a:spcPct val="0"/>
            </a:spcBef>
            <a:spcAft>
              <a:spcPct val="15000"/>
            </a:spcAft>
            <a:buChar char="••"/>
          </a:pPr>
          <a:r>
            <a:rPr lang="en-US" sz="1300" kern="1200"/>
            <a:t>SKYPY</a:t>
          </a:r>
          <a:endParaRPr lang="zh-TW" altLang="en-US" sz="1300" kern="1200"/>
        </a:p>
      </dsp:txBody>
      <dsp:txXfrm>
        <a:off x="3637962" y="0"/>
        <a:ext cx="894456" cy="596304"/>
      </dsp:txXfrm>
    </dsp:sp>
    <dsp:sp modelId="{80C09110-B225-4020-9022-D2216B06205C}">
      <dsp:nvSpPr>
        <dsp:cNvPr id="0" name=""/>
        <dsp:cNvSpPr/>
      </dsp:nvSpPr>
      <dsp:spPr>
        <a:xfrm>
          <a:off x="3761156" y="640955"/>
          <a:ext cx="596304" cy="596304"/>
        </a:xfrm>
        <a:prstGeom prst="ellipse">
          <a:avLst/>
        </a:prstGeom>
        <a:blipFill rotWithShape="0">
          <a:blip xmlns:r="http://schemas.openxmlformats.org/officeDocument/2006/relationships" r:embed="rId4"/>
          <a:srcRect/>
          <a:stretch>
            <a:fillRect l="-6000" r="-6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3848483" y="728282"/>
        <a:ext cx="421650" cy="421650"/>
      </dsp:txXfrm>
    </dsp:sp>
    <dsp:sp modelId="{B6CBFF14-8C5A-4BD2-B4C4-0B55D63497E9}">
      <dsp:nvSpPr>
        <dsp:cNvPr id="0" name=""/>
        <dsp:cNvSpPr/>
      </dsp:nvSpPr>
      <dsp:spPr>
        <a:xfrm>
          <a:off x="4417091" y="640955"/>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77850">
            <a:lnSpc>
              <a:spcPct val="90000"/>
            </a:lnSpc>
            <a:spcBef>
              <a:spcPct val="0"/>
            </a:spcBef>
            <a:spcAft>
              <a:spcPct val="15000"/>
            </a:spcAft>
            <a:buChar char="••"/>
          </a:pPr>
          <a:r>
            <a:rPr lang="zh-TW" altLang="en-US" sz="1300" b="1" kern="1200"/>
            <a:t>威傑科技</a:t>
          </a:r>
          <a:r>
            <a:rPr lang="en-US" altLang="zh-TW" sz="1300" b="1" kern="1200"/>
            <a:t>1</a:t>
          </a:r>
          <a:endParaRPr lang="zh-TW" altLang="en-US" sz="1300" kern="1200"/>
        </a:p>
        <a:p>
          <a:pPr marL="114300" lvl="1" indent="-114300" algn="l" defTabSz="577850">
            <a:lnSpc>
              <a:spcPct val="90000"/>
            </a:lnSpc>
            <a:spcBef>
              <a:spcPct val="0"/>
            </a:spcBef>
            <a:spcAft>
              <a:spcPct val="15000"/>
            </a:spcAft>
            <a:buChar char="••"/>
          </a:pPr>
          <a:r>
            <a:rPr lang="zh-TW" altLang="en-US" sz="1300" b="1" kern="1200"/>
            <a:t>威傑科技</a:t>
          </a:r>
          <a:r>
            <a:rPr lang="en-US" altLang="zh-TW" sz="1300" b="1" kern="1200"/>
            <a:t>2</a:t>
          </a:r>
          <a:endParaRPr lang="zh-TW" altLang="en-US" sz="1300" kern="1200"/>
        </a:p>
      </dsp:txBody>
      <dsp:txXfrm>
        <a:off x="4417091" y="640955"/>
        <a:ext cx="894456" cy="596304"/>
      </dsp:txXfrm>
    </dsp:sp>
    <dsp:sp modelId="{C5AD00FB-DCBF-44D7-B34D-4E70904559BB}">
      <dsp:nvSpPr>
        <dsp:cNvPr id="0" name=""/>
        <dsp:cNvSpPr/>
      </dsp:nvSpPr>
      <dsp:spPr>
        <a:xfrm>
          <a:off x="3553439" y="1579080"/>
          <a:ext cx="596304" cy="596304"/>
        </a:xfrm>
        <a:prstGeom prst="ellipse">
          <a:avLst/>
        </a:prstGeom>
        <a:blipFill rotWithShape="0">
          <a:blip xmlns:r="http://schemas.openxmlformats.org/officeDocument/2006/relationships" r:embed="rId5" cstate="print">
            <a:extLst>
              <a:ext uri="{28A0092B-C50C-407E-A947-70E740481C1C}">
                <a14:useLocalDpi xmlns:a14="http://schemas.microsoft.com/office/drawing/2010/main" val="0"/>
              </a:ext>
              <a:ext uri="{837473B0-CC2E-450A-ABE3-18F120FF3D39}">
                <a1611:picAttrSrcUrl xmlns:a1611="http://schemas.microsoft.com/office/drawing/2016/11/main" xmlns="" r:id="rId6"/>
              </a:ext>
            </a:extLst>
          </a:blip>
          <a:srcRect/>
          <a:stretch>
            <a:fillRect/>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3640766" y="1666407"/>
        <a:ext cx="421650" cy="421650"/>
      </dsp:txXfrm>
    </dsp:sp>
    <dsp:sp modelId="{E1D4359D-A297-4362-B2FA-4DF3412A9D49}">
      <dsp:nvSpPr>
        <dsp:cNvPr id="0" name=""/>
        <dsp:cNvSpPr/>
      </dsp:nvSpPr>
      <dsp:spPr>
        <a:xfrm>
          <a:off x="4209374" y="1579080"/>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33400">
            <a:lnSpc>
              <a:spcPct val="90000"/>
            </a:lnSpc>
            <a:spcBef>
              <a:spcPct val="0"/>
            </a:spcBef>
            <a:spcAft>
              <a:spcPct val="15000"/>
            </a:spcAft>
            <a:buFont typeface="Wingdings" panose="05000000000000000000" pitchFamily="2" charset="2"/>
            <a:buChar char="••"/>
          </a:pPr>
          <a:r>
            <a:rPr lang="en-US" altLang="zh-TW" sz="1200" b="1" kern="1200"/>
            <a:t>SUP@INFOWIZE.COM.TW</a:t>
          </a:r>
          <a:endParaRPr lang="zh-TW" altLang="en-US" sz="1200" kern="1200"/>
        </a:p>
      </dsp:txBody>
      <dsp:txXfrm>
        <a:off x="4209374" y="1579080"/>
        <a:ext cx="894456" cy="596304"/>
      </dsp:txXfrm>
    </dsp:sp>
    <dsp:sp modelId="{3C91B789-BDC2-4A24-8C63-1F872C63E780}">
      <dsp:nvSpPr>
        <dsp:cNvPr id="0" name=""/>
        <dsp:cNvSpPr/>
      </dsp:nvSpPr>
      <dsp:spPr>
        <a:xfrm>
          <a:off x="1613073" y="1961899"/>
          <a:ext cx="596304" cy="596304"/>
        </a:xfrm>
        <a:prstGeom prst="ellipse">
          <a:avLst/>
        </a:prstGeom>
        <a:blipFill rotWithShape="0">
          <a:blip xmlns:r="http://schemas.openxmlformats.org/officeDocument/2006/relationships" r:embed="rId7" cstate="print">
            <a:extLst>
              <a:ext uri="{28A0092B-C50C-407E-A947-70E740481C1C}">
                <a14:useLocalDpi xmlns:a14="http://schemas.microsoft.com/office/drawing/2010/main" val="0"/>
              </a:ext>
              <a:ext uri="{837473B0-CC2E-450A-ABE3-18F120FF3D39}">
                <a1611:picAttrSrcUrl xmlns:a1611="http://schemas.microsoft.com/office/drawing/2016/11/main" xmlns="" r:id="rId8"/>
              </a:ext>
            </a:extLst>
          </a:blip>
          <a:srcRect/>
          <a:stretch>
            <a:fillRect t="-6000" b="-6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1700400" y="2049226"/>
        <a:ext cx="421650" cy="421650"/>
      </dsp:txXfrm>
    </dsp:sp>
    <dsp:sp modelId="{BB346B96-51AA-4ADB-819E-D49F22A41F78}">
      <dsp:nvSpPr>
        <dsp:cNvPr id="0" name=""/>
        <dsp:cNvSpPr/>
      </dsp:nvSpPr>
      <dsp:spPr>
        <a:xfrm>
          <a:off x="2269008" y="1961899"/>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44500">
            <a:lnSpc>
              <a:spcPct val="90000"/>
            </a:lnSpc>
            <a:spcBef>
              <a:spcPct val="0"/>
            </a:spcBef>
            <a:spcAft>
              <a:spcPct val="15000"/>
            </a:spcAft>
            <a:buChar char="••"/>
          </a:pPr>
          <a:r>
            <a:rPr lang="en-US" altLang="zh-TW" sz="1000" b="1" kern="1200"/>
            <a:t>03-6668931</a:t>
          </a:r>
          <a:endParaRPr lang="zh-TW" altLang="en-US" sz="1000" b="1" kern="1200"/>
        </a:p>
        <a:p>
          <a:pPr marL="57150" lvl="1" indent="-57150" algn="l" defTabSz="444500">
            <a:lnSpc>
              <a:spcPct val="90000"/>
            </a:lnSpc>
            <a:spcBef>
              <a:spcPct val="0"/>
            </a:spcBef>
            <a:spcAft>
              <a:spcPct val="15000"/>
            </a:spcAft>
            <a:buChar char="••"/>
          </a:pPr>
          <a:r>
            <a:rPr lang="en-US" sz="1000" b="1" kern="1200"/>
            <a:t>03-6668921</a:t>
          </a:r>
          <a:endParaRPr lang="zh-TW" altLang="en-US" sz="1000" b="1" kern="1200"/>
        </a:p>
        <a:p>
          <a:pPr marL="57150" lvl="1" indent="-57150" algn="l" defTabSz="444500">
            <a:lnSpc>
              <a:spcPct val="90000"/>
            </a:lnSpc>
            <a:spcBef>
              <a:spcPct val="0"/>
            </a:spcBef>
            <a:spcAft>
              <a:spcPct val="15000"/>
            </a:spcAft>
            <a:buChar char="••"/>
          </a:pPr>
          <a:r>
            <a:rPr lang="en-US" altLang="zh-TW" sz="1000" b="1" kern="1200"/>
            <a:t>098860245</a:t>
          </a:r>
          <a:endParaRPr lang="zh-TW" altLang="en-US" sz="1000" b="1" kern="1200"/>
        </a:p>
      </dsp:txBody>
      <dsp:txXfrm>
        <a:off x="2269008" y="1961899"/>
        <a:ext cx="894456" cy="5963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9C8667-7D01-43C1-97D4-81F97E3A41F4}">
      <dsp:nvSpPr>
        <dsp:cNvPr id="0" name=""/>
        <dsp:cNvSpPr/>
      </dsp:nvSpPr>
      <dsp:spPr>
        <a:xfrm>
          <a:off x="501" y="847602"/>
          <a:ext cx="4586738" cy="348737"/>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Ubuntu Linux</a:t>
          </a:r>
          <a:endParaRPr lang="zh-TW" altLang="en-US" sz="1500" kern="1200"/>
        </a:p>
      </dsp:txBody>
      <dsp:txXfrm>
        <a:off x="10715" y="857816"/>
        <a:ext cx="4566310" cy="328309"/>
      </dsp:txXfrm>
    </dsp:sp>
    <dsp:sp modelId="{0D1F2040-41DD-43EF-B7B7-81DA0B0894BB}">
      <dsp:nvSpPr>
        <dsp:cNvPr id="0" name=""/>
        <dsp:cNvSpPr/>
      </dsp:nvSpPr>
      <dsp:spPr>
        <a:xfrm>
          <a:off x="0" y="0"/>
          <a:ext cx="4586738" cy="348737"/>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altLang="zh-TW" sz="1400" kern="1200">
              <a:latin typeface="標楷體" panose="03000509000000000000" pitchFamily="65" charset="-120"/>
              <a:ea typeface="標楷體" panose="03000509000000000000" pitchFamily="65" charset="-120"/>
            </a:rPr>
            <a:t>AI</a:t>
          </a:r>
          <a:r>
            <a:rPr lang="zh-TW" altLang="en-US" sz="1400" kern="1200">
              <a:latin typeface="標楷體" panose="03000509000000000000" pitchFamily="65" charset="-120"/>
              <a:ea typeface="標楷體" panose="03000509000000000000" pitchFamily="65" charset="-120"/>
            </a:rPr>
            <a:t>道路巡查</a:t>
          </a:r>
          <a:r>
            <a:rPr lang="en-US" altLang="zh-TW" sz="1400" kern="1200">
              <a:latin typeface="標楷體" panose="03000509000000000000" pitchFamily="65" charset="-120"/>
              <a:ea typeface="標楷體" panose="03000509000000000000" pitchFamily="65" charset="-120"/>
            </a:rPr>
            <a:t>(</a:t>
          </a:r>
          <a:r>
            <a:rPr lang="zh-TW" altLang="en-US" sz="1400" kern="1200">
              <a:latin typeface="標楷體" panose="03000509000000000000" pitchFamily="65" charset="-120"/>
              <a:ea typeface="標楷體" panose="03000509000000000000" pitchFamily="65" charset="-120"/>
            </a:rPr>
            <a:t>車機</a:t>
          </a:r>
          <a:r>
            <a:rPr lang="en-US" altLang="zh-TW" sz="1400" kern="1200">
              <a:latin typeface="標楷體" panose="03000509000000000000" pitchFamily="65" charset="-120"/>
              <a:ea typeface="標楷體" panose="03000509000000000000" pitchFamily="65" charset="-120"/>
            </a:rPr>
            <a:t>)</a:t>
          </a:r>
          <a:r>
            <a:rPr lang="zh-TW" altLang="en-US" sz="1400" kern="1200">
              <a:latin typeface="標楷體" panose="03000509000000000000" pitchFamily="65" charset="-120"/>
              <a:ea typeface="標楷體" panose="03000509000000000000" pitchFamily="65" charset="-120"/>
            </a:rPr>
            <a:t>軟體系統</a:t>
          </a:r>
        </a:p>
      </dsp:txBody>
      <dsp:txXfrm>
        <a:off x="10214" y="10214"/>
        <a:ext cx="4566310" cy="328309"/>
      </dsp:txXfrm>
    </dsp:sp>
    <dsp:sp modelId="{7243CD25-8E2F-4863-963A-8235E78F1FAE}">
      <dsp:nvSpPr>
        <dsp:cNvPr id="0" name=""/>
        <dsp:cNvSpPr/>
      </dsp:nvSpPr>
      <dsp:spPr>
        <a:xfrm>
          <a:off x="3088476" y="460096"/>
          <a:ext cx="1487269" cy="348737"/>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Classification</a:t>
          </a:r>
          <a:endParaRPr lang="zh-TW" altLang="en-US" sz="1400" kern="1200"/>
        </a:p>
      </dsp:txBody>
      <dsp:txXfrm>
        <a:off x="3098690" y="470310"/>
        <a:ext cx="1466841" cy="328309"/>
      </dsp:txXfrm>
    </dsp:sp>
    <dsp:sp modelId="{B5512C78-4932-4527-AA95-7BEA96A5747A}">
      <dsp:nvSpPr>
        <dsp:cNvPr id="0" name=""/>
        <dsp:cNvSpPr/>
      </dsp:nvSpPr>
      <dsp:spPr>
        <a:xfrm>
          <a:off x="1548557" y="462750"/>
          <a:ext cx="1487269" cy="348737"/>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Segmentation</a:t>
          </a:r>
          <a:endParaRPr lang="zh-TW" altLang="en-US" sz="1400" kern="1200"/>
        </a:p>
      </dsp:txBody>
      <dsp:txXfrm>
        <a:off x="1558771" y="472964"/>
        <a:ext cx="1466841" cy="328309"/>
      </dsp:txXfrm>
    </dsp:sp>
    <dsp:sp modelId="{CAEC4110-9D53-40CE-91DF-FEA29913F286}">
      <dsp:nvSpPr>
        <dsp:cNvPr id="0" name=""/>
        <dsp:cNvSpPr/>
      </dsp:nvSpPr>
      <dsp:spPr>
        <a:xfrm>
          <a:off x="0" y="460096"/>
          <a:ext cx="1487269" cy="348737"/>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Object detection</a:t>
          </a:r>
          <a:endParaRPr lang="zh-TW" altLang="en-US" sz="1400" kern="1200"/>
        </a:p>
      </dsp:txBody>
      <dsp:txXfrm>
        <a:off x="10214" y="470310"/>
        <a:ext cx="1466841" cy="32830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44E23-31C2-483E-942F-08E424F01B46}">
      <dsp:nvSpPr>
        <dsp:cNvPr id="0" name=""/>
        <dsp:cNvSpPr/>
      </dsp:nvSpPr>
      <dsp:spPr>
        <a:xfrm>
          <a:off x="2318813" y="1404710"/>
          <a:ext cx="1616421" cy="502593"/>
        </a:xfrm>
        <a:custGeom>
          <a:avLst/>
          <a:gdLst/>
          <a:ahLst/>
          <a:cxnLst/>
          <a:rect l="0" t="0" r="0" b="0"/>
          <a:pathLst>
            <a:path>
              <a:moveTo>
                <a:pt x="0" y="0"/>
              </a:moveTo>
              <a:lnTo>
                <a:pt x="0" y="368445"/>
              </a:lnTo>
              <a:lnTo>
                <a:pt x="1616421" y="368445"/>
              </a:lnTo>
              <a:lnTo>
                <a:pt x="1616421" y="5025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92AFC0-DF68-4C03-A0A2-39D2D29FCEAE}">
      <dsp:nvSpPr>
        <dsp:cNvPr id="0" name=""/>
        <dsp:cNvSpPr/>
      </dsp:nvSpPr>
      <dsp:spPr>
        <a:xfrm>
          <a:off x="2263655" y="1404710"/>
          <a:ext cx="91440" cy="502593"/>
        </a:xfrm>
        <a:custGeom>
          <a:avLst/>
          <a:gdLst/>
          <a:ahLst/>
          <a:cxnLst/>
          <a:rect l="0" t="0" r="0" b="0"/>
          <a:pathLst>
            <a:path>
              <a:moveTo>
                <a:pt x="55158" y="0"/>
              </a:moveTo>
              <a:lnTo>
                <a:pt x="55158" y="368445"/>
              </a:lnTo>
              <a:lnTo>
                <a:pt x="45720" y="368445"/>
              </a:lnTo>
              <a:lnTo>
                <a:pt x="45720" y="5025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5FDAB-8D6D-4A6B-9CEC-532C5364FDA6}">
      <dsp:nvSpPr>
        <dsp:cNvPr id="0" name=""/>
        <dsp:cNvSpPr/>
      </dsp:nvSpPr>
      <dsp:spPr>
        <a:xfrm>
          <a:off x="764186" y="1404710"/>
          <a:ext cx="1554627" cy="502593"/>
        </a:xfrm>
        <a:custGeom>
          <a:avLst/>
          <a:gdLst/>
          <a:ahLst/>
          <a:cxnLst/>
          <a:rect l="0" t="0" r="0" b="0"/>
          <a:pathLst>
            <a:path>
              <a:moveTo>
                <a:pt x="1554627" y="0"/>
              </a:moveTo>
              <a:lnTo>
                <a:pt x="1554627" y="368445"/>
              </a:lnTo>
              <a:lnTo>
                <a:pt x="0" y="368445"/>
              </a:lnTo>
              <a:lnTo>
                <a:pt x="0" y="5025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261557-9571-4B2C-A342-4C135F25A88B}">
      <dsp:nvSpPr>
        <dsp:cNvPr id="0" name=""/>
        <dsp:cNvSpPr/>
      </dsp:nvSpPr>
      <dsp:spPr>
        <a:xfrm>
          <a:off x="2253339" y="630262"/>
          <a:ext cx="91440" cy="191979"/>
        </a:xfrm>
        <a:custGeom>
          <a:avLst/>
          <a:gdLst/>
          <a:ahLst/>
          <a:cxnLst/>
          <a:rect l="0" t="0" r="0" b="0"/>
          <a:pathLst>
            <a:path>
              <a:moveTo>
                <a:pt x="45720" y="0"/>
              </a:moveTo>
              <a:lnTo>
                <a:pt x="45720" y="57830"/>
              </a:lnTo>
              <a:lnTo>
                <a:pt x="65474" y="57830"/>
              </a:lnTo>
              <a:lnTo>
                <a:pt x="65474" y="1919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2536F2-77B5-43CE-93DC-F0EF6A705A48}">
      <dsp:nvSpPr>
        <dsp:cNvPr id="0" name=""/>
        <dsp:cNvSpPr/>
      </dsp:nvSpPr>
      <dsp:spPr>
        <a:xfrm>
          <a:off x="1743855" y="730"/>
          <a:ext cx="1110408" cy="6295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1128"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負責人</a:t>
          </a:r>
        </a:p>
      </dsp:txBody>
      <dsp:txXfrm>
        <a:off x="1743855" y="730"/>
        <a:ext cx="1110408" cy="629532"/>
      </dsp:txXfrm>
    </dsp:sp>
    <dsp:sp modelId="{6E683CCA-2E15-43A8-B12A-A5B5413FF43F}">
      <dsp:nvSpPr>
        <dsp:cNvPr id="0" name=""/>
        <dsp:cNvSpPr/>
      </dsp:nvSpPr>
      <dsp:spPr>
        <a:xfrm>
          <a:off x="1965936" y="443259"/>
          <a:ext cx="999367" cy="255513"/>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王仁傑</a:t>
          </a:r>
        </a:p>
      </dsp:txBody>
      <dsp:txXfrm>
        <a:off x="1965936" y="443259"/>
        <a:ext cx="999367" cy="255513"/>
      </dsp:txXfrm>
    </dsp:sp>
    <dsp:sp modelId="{B51D778B-1994-43A2-835B-861CC569ED97}">
      <dsp:nvSpPr>
        <dsp:cNvPr id="0" name=""/>
        <dsp:cNvSpPr/>
      </dsp:nvSpPr>
      <dsp:spPr>
        <a:xfrm>
          <a:off x="1763609" y="822241"/>
          <a:ext cx="1110408" cy="58246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1128"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內部稽核</a:t>
          </a:r>
          <a:endParaRPr lang="en-US" altLang="zh-TW" sz="1400" kern="1200">
            <a:latin typeface="標楷體" panose="03000509000000000000" pitchFamily="65" charset="-120"/>
            <a:ea typeface="標楷體" panose="03000509000000000000" pitchFamily="65" charset="-120"/>
          </a:endParaRPr>
        </a:p>
      </dsp:txBody>
      <dsp:txXfrm>
        <a:off x="1763609" y="822241"/>
        <a:ext cx="1110408" cy="582469"/>
      </dsp:txXfrm>
    </dsp:sp>
    <dsp:sp modelId="{416A62E0-4B18-40D8-8200-7B2A28F644A1}">
      <dsp:nvSpPr>
        <dsp:cNvPr id="0" name=""/>
        <dsp:cNvSpPr/>
      </dsp:nvSpPr>
      <dsp:spPr>
        <a:xfrm>
          <a:off x="2066213" y="1295054"/>
          <a:ext cx="999367" cy="25036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傅舜琦</a:t>
          </a:r>
        </a:p>
      </dsp:txBody>
      <dsp:txXfrm>
        <a:off x="2066213" y="1295054"/>
        <a:ext cx="999367" cy="250366"/>
      </dsp:txXfrm>
    </dsp:sp>
    <dsp:sp modelId="{729309AD-58B6-4DB0-8093-91987DD2ACD1}">
      <dsp:nvSpPr>
        <dsp:cNvPr id="0" name=""/>
        <dsp:cNvSpPr/>
      </dsp:nvSpPr>
      <dsp:spPr>
        <a:xfrm>
          <a:off x="62552" y="1907304"/>
          <a:ext cx="1403268" cy="5523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1128"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供應商品管理</a:t>
          </a:r>
        </a:p>
      </dsp:txBody>
      <dsp:txXfrm>
        <a:off x="62552" y="1907304"/>
        <a:ext cx="1403268" cy="552389"/>
      </dsp:txXfrm>
    </dsp:sp>
    <dsp:sp modelId="{BD87F520-1DE1-4EE4-A40A-2F38C6728CE6}">
      <dsp:nvSpPr>
        <dsp:cNvPr id="0" name=""/>
        <dsp:cNvSpPr/>
      </dsp:nvSpPr>
      <dsp:spPr>
        <a:xfrm>
          <a:off x="552147" y="2319179"/>
          <a:ext cx="999367" cy="24114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王仁傑</a:t>
          </a:r>
        </a:p>
      </dsp:txBody>
      <dsp:txXfrm>
        <a:off x="552147" y="2319179"/>
        <a:ext cx="999367" cy="241140"/>
      </dsp:txXfrm>
    </dsp:sp>
    <dsp:sp modelId="{31210701-FD42-4B29-AFB1-442119105642}">
      <dsp:nvSpPr>
        <dsp:cNvPr id="0" name=""/>
        <dsp:cNvSpPr/>
      </dsp:nvSpPr>
      <dsp:spPr>
        <a:xfrm>
          <a:off x="1754170" y="1907304"/>
          <a:ext cx="1110408" cy="5197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1128"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風險管理</a:t>
          </a:r>
        </a:p>
      </dsp:txBody>
      <dsp:txXfrm>
        <a:off x="1754170" y="1907304"/>
        <a:ext cx="1110408" cy="519705"/>
      </dsp:txXfrm>
    </dsp:sp>
    <dsp:sp modelId="{8446C339-4342-4C14-B42D-A15F025B0CAE}">
      <dsp:nvSpPr>
        <dsp:cNvPr id="0" name=""/>
        <dsp:cNvSpPr/>
      </dsp:nvSpPr>
      <dsp:spPr>
        <a:xfrm>
          <a:off x="2065649" y="2321881"/>
          <a:ext cx="999367" cy="23843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王嬿涵</a:t>
          </a:r>
        </a:p>
      </dsp:txBody>
      <dsp:txXfrm>
        <a:off x="2065649" y="2321881"/>
        <a:ext cx="999367" cy="238438"/>
      </dsp:txXfrm>
    </dsp:sp>
    <dsp:sp modelId="{8B72AF1B-5039-4726-865C-5CCA86D0FC3C}">
      <dsp:nvSpPr>
        <dsp:cNvPr id="0" name=""/>
        <dsp:cNvSpPr/>
      </dsp:nvSpPr>
      <dsp:spPr>
        <a:xfrm>
          <a:off x="3223862" y="1907304"/>
          <a:ext cx="1422744" cy="51970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1128"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服務性商品管理</a:t>
          </a:r>
        </a:p>
      </dsp:txBody>
      <dsp:txXfrm>
        <a:off x="3223862" y="1907304"/>
        <a:ext cx="1422744" cy="519705"/>
      </dsp:txXfrm>
    </dsp:sp>
    <dsp:sp modelId="{AF0907FA-5127-44C8-858F-76F9EA0355F7}">
      <dsp:nvSpPr>
        <dsp:cNvPr id="0" name=""/>
        <dsp:cNvSpPr/>
      </dsp:nvSpPr>
      <dsp:spPr>
        <a:xfrm>
          <a:off x="3692515" y="2321467"/>
          <a:ext cx="999367" cy="238852"/>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關智峯</a:t>
          </a:r>
        </a:p>
      </dsp:txBody>
      <dsp:txXfrm>
        <a:off x="3692515" y="2321467"/>
        <a:ext cx="999367" cy="23885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DBECA-90E0-4168-85B8-5879A0DE7B6B}">
      <dsp:nvSpPr>
        <dsp:cNvPr id="0" name=""/>
        <dsp:cNvSpPr/>
      </dsp:nvSpPr>
      <dsp:spPr>
        <a:xfrm>
          <a:off x="1812" y="235404"/>
          <a:ext cx="1130569" cy="773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 議題辨識</a:t>
          </a:r>
        </a:p>
      </dsp:txBody>
      <dsp:txXfrm>
        <a:off x="1812" y="235404"/>
        <a:ext cx="1130569" cy="773993"/>
      </dsp:txXfrm>
    </dsp:sp>
    <dsp:sp modelId="{F80B480C-9D57-4399-A997-3A286F38CB04}">
      <dsp:nvSpPr>
        <dsp:cNvPr id="0" name=""/>
        <dsp:cNvSpPr/>
      </dsp:nvSpPr>
      <dsp:spPr>
        <a:xfrm>
          <a:off x="239952" y="996429"/>
          <a:ext cx="797847" cy="6483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18000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確立關鍵性風險項目及因子</a:t>
          </a:r>
        </a:p>
      </dsp:txBody>
      <dsp:txXfrm>
        <a:off x="239952" y="996429"/>
        <a:ext cx="797847" cy="648348"/>
      </dsp:txXfrm>
    </dsp:sp>
    <dsp:sp modelId="{10C030A3-EAE4-4019-8F8D-50C3AB62DEBF}">
      <dsp:nvSpPr>
        <dsp:cNvPr id="0" name=""/>
        <dsp:cNvSpPr/>
      </dsp:nvSpPr>
      <dsp:spPr>
        <a:xfrm>
          <a:off x="227121" y="549588"/>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1D1B89-CFE2-40FE-943C-68F8A64D9803}">
      <dsp:nvSpPr>
        <dsp:cNvPr id="0" name=""/>
        <dsp:cNvSpPr/>
      </dsp:nvSpPr>
      <dsp:spPr>
        <a:xfrm>
          <a:off x="310613" y="521753"/>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4F7876-2F16-4E6C-9EDE-AE9290A5647D}">
      <dsp:nvSpPr>
        <dsp:cNvPr id="0" name=""/>
        <dsp:cNvSpPr/>
      </dsp:nvSpPr>
      <dsp:spPr>
        <a:xfrm>
          <a:off x="336692" y="446760"/>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CBF951-B1E2-4449-9ECB-AED6551BC75B}">
      <dsp:nvSpPr>
        <dsp:cNvPr id="0" name=""/>
        <dsp:cNvSpPr/>
      </dsp:nvSpPr>
      <dsp:spPr>
        <a:xfrm>
          <a:off x="452411" y="463745"/>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D815E8-3024-4D57-ABA3-18F6984B7BCA}">
      <dsp:nvSpPr>
        <dsp:cNvPr id="0" name=""/>
        <dsp:cNvSpPr/>
      </dsp:nvSpPr>
      <dsp:spPr>
        <a:xfrm>
          <a:off x="536201" y="437964"/>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2E8219-B489-47E1-921E-9F80EAFBF6B0}">
      <dsp:nvSpPr>
        <dsp:cNvPr id="0" name=""/>
        <dsp:cNvSpPr/>
      </dsp:nvSpPr>
      <dsp:spPr>
        <a:xfrm>
          <a:off x="639327" y="483081"/>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9E0B3C-BA68-4CA6-9C2F-63CB2F293BA1}">
      <dsp:nvSpPr>
        <dsp:cNvPr id="0" name=""/>
        <dsp:cNvSpPr/>
      </dsp:nvSpPr>
      <dsp:spPr>
        <a:xfrm>
          <a:off x="755046" y="412776"/>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A7C1E1-C435-4DCE-A0E8-653181FBB84E}">
      <dsp:nvSpPr>
        <dsp:cNvPr id="0" name=""/>
        <dsp:cNvSpPr/>
      </dsp:nvSpPr>
      <dsp:spPr>
        <a:xfrm>
          <a:off x="881899" y="674091"/>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CADEDF7-8660-4FA6-9208-9A943FBECA8E}">
      <dsp:nvSpPr>
        <dsp:cNvPr id="0" name=""/>
        <dsp:cNvSpPr/>
      </dsp:nvSpPr>
      <dsp:spPr>
        <a:xfrm>
          <a:off x="832688" y="657106"/>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8B1C5A0-4FE5-415F-89CD-CD7576E8F035}">
      <dsp:nvSpPr>
        <dsp:cNvPr id="0" name=""/>
        <dsp:cNvSpPr/>
      </dsp:nvSpPr>
      <dsp:spPr>
        <a:xfrm>
          <a:off x="519500" y="360632"/>
          <a:ext cx="118384" cy="1183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8F6489-B68C-4362-8F9D-B2432100E3C8}">
      <dsp:nvSpPr>
        <dsp:cNvPr id="0" name=""/>
        <dsp:cNvSpPr/>
      </dsp:nvSpPr>
      <dsp:spPr>
        <a:xfrm>
          <a:off x="246160" y="766677"/>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AAF21BF-E693-459F-956C-F3AF5D847137}">
      <dsp:nvSpPr>
        <dsp:cNvPr id="0" name=""/>
        <dsp:cNvSpPr/>
      </dsp:nvSpPr>
      <dsp:spPr>
        <a:xfrm>
          <a:off x="284832" y="824685"/>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BB3116-6889-44DB-A120-24904D67C4A6}">
      <dsp:nvSpPr>
        <dsp:cNvPr id="0" name=""/>
        <dsp:cNvSpPr/>
      </dsp:nvSpPr>
      <dsp:spPr>
        <a:xfrm>
          <a:off x="381512" y="876248"/>
          <a:ext cx="105230" cy="10523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C0F0EB-AC37-4198-8158-B209DED9CF31}">
      <dsp:nvSpPr>
        <dsp:cNvPr id="0" name=""/>
        <dsp:cNvSpPr/>
      </dsp:nvSpPr>
      <dsp:spPr>
        <a:xfrm>
          <a:off x="516865" y="960038"/>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CC31E37-6A89-493C-AE18-511AC9326FBD}">
      <dsp:nvSpPr>
        <dsp:cNvPr id="0" name=""/>
        <dsp:cNvSpPr/>
      </dsp:nvSpPr>
      <dsp:spPr>
        <a:xfrm>
          <a:off x="542646" y="876248"/>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7C71E3F-AAB0-4CC8-8FD4-BE78C35D92BA}">
      <dsp:nvSpPr>
        <dsp:cNvPr id="0" name=""/>
        <dsp:cNvSpPr/>
      </dsp:nvSpPr>
      <dsp:spPr>
        <a:xfrm>
          <a:off x="607100" y="966483"/>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E236DC-241D-4760-97FB-CDE09FC13DBA}">
      <dsp:nvSpPr>
        <dsp:cNvPr id="0" name=""/>
        <dsp:cNvSpPr/>
      </dsp:nvSpPr>
      <dsp:spPr>
        <a:xfrm>
          <a:off x="665108" y="863357"/>
          <a:ext cx="105230" cy="10523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A575C4-C8D6-4D22-8805-9E1730D13C05}">
      <dsp:nvSpPr>
        <dsp:cNvPr id="0" name=""/>
        <dsp:cNvSpPr/>
      </dsp:nvSpPr>
      <dsp:spPr>
        <a:xfrm>
          <a:off x="806906" y="837576"/>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E8E9DCE-2865-431C-9697-7D76FD3A7345}">
      <dsp:nvSpPr>
        <dsp:cNvPr id="0" name=""/>
        <dsp:cNvSpPr/>
      </dsp:nvSpPr>
      <dsp:spPr>
        <a:xfrm>
          <a:off x="1133712"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44F3884-7D92-4988-8F54-DB1A49A494A7}">
      <dsp:nvSpPr>
        <dsp:cNvPr id="0" name=""/>
        <dsp:cNvSpPr/>
      </dsp:nvSpPr>
      <dsp:spPr>
        <a:xfrm>
          <a:off x="1660992" y="449353"/>
          <a:ext cx="393124" cy="4056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風險評估 </a:t>
          </a:r>
        </a:p>
      </dsp:txBody>
      <dsp:txXfrm>
        <a:off x="1660992" y="449353"/>
        <a:ext cx="393124" cy="405623"/>
      </dsp:txXfrm>
    </dsp:sp>
    <dsp:sp modelId="{346A647C-DB10-48D7-9B3C-420ED6FFC3E8}">
      <dsp:nvSpPr>
        <dsp:cNvPr id="0" name=""/>
        <dsp:cNvSpPr/>
      </dsp:nvSpPr>
      <dsp:spPr>
        <a:xfrm>
          <a:off x="1322980" y="929964"/>
          <a:ext cx="1022745" cy="5239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訂定適當之衡量方法</a:t>
          </a:r>
        </a:p>
      </dsp:txBody>
      <dsp:txXfrm>
        <a:off x="1322980" y="929964"/>
        <a:ext cx="1022745" cy="523949"/>
      </dsp:txXfrm>
    </dsp:sp>
    <dsp:sp modelId="{71AEB902-0DB6-4BB2-8136-82FFE219375B}">
      <dsp:nvSpPr>
        <dsp:cNvPr id="0" name=""/>
        <dsp:cNvSpPr/>
      </dsp:nvSpPr>
      <dsp:spPr>
        <a:xfrm>
          <a:off x="2368927"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1E1955F-1A0C-4899-AB8E-56FF7844DBA2}">
      <dsp:nvSpPr>
        <dsp:cNvPr id="0" name=""/>
        <dsp:cNvSpPr/>
      </dsp:nvSpPr>
      <dsp:spPr>
        <a:xfrm>
          <a:off x="2890128" y="449353"/>
          <a:ext cx="400617" cy="4056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風險控制</a:t>
          </a:r>
        </a:p>
      </dsp:txBody>
      <dsp:txXfrm>
        <a:off x="2890128" y="449353"/>
        <a:ext cx="400617" cy="405623"/>
      </dsp:txXfrm>
    </dsp:sp>
    <dsp:sp modelId="{24AB3DF0-6567-42B3-B9D6-7A83B3FB2BBC}">
      <dsp:nvSpPr>
        <dsp:cNvPr id="0" name=""/>
        <dsp:cNvSpPr/>
      </dsp:nvSpPr>
      <dsp:spPr>
        <a:xfrm>
          <a:off x="2592997" y="899121"/>
          <a:ext cx="1018080" cy="562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訂定適當之衡量方法</a:t>
          </a:r>
        </a:p>
      </dsp:txBody>
      <dsp:txXfrm>
        <a:off x="2592997" y="899121"/>
        <a:ext cx="1018080" cy="562316"/>
      </dsp:txXfrm>
    </dsp:sp>
    <dsp:sp modelId="{5428E6C0-7654-4AC0-AFB5-5C00F309E36F}">
      <dsp:nvSpPr>
        <dsp:cNvPr id="0" name=""/>
        <dsp:cNvSpPr/>
      </dsp:nvSpPr>
      <dsp:spPr>
        <a:xfrm>
          <a:off x="3599477"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2C736A9-901F-43A1-AB81-A12423255C06}">
      <dsp:nvSpPr>
        <dsp:cNvPr id="0" name=""/>
        <dsp:cNvSpPr/>
      </dsp:nvSpPr>
      <dsp:spPr>
        <a:xfrm>
          <a:off x="3811947" y="449353"/>
          <a:ext cx="765707" cy="4056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風險報告與揭露</a:t>
          </a:r>
        </a:p>
      </dsp:txBody>
      <dsp:txXfrm>
        <a:off x="3811947" y="449353"/>
        <a:ext cx="765707" cy="405623"/>
      </dsp:txXfrm>
    </dsp:sp>
    <dsp:sp modelId="{22D80B17-967C-46DB-B1CD-C03655E4DD23}">
      <dsp:nvSpPr>
        <dsp:cNvPr id="0" name=""/>
        <dsp:cNvSpPr/>
      </dsp:nvSpPr>
      <dsp:spPr>
        <a:xfrm>
          <a:off x="4577654"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14410E-7321-4193-8B1E-6DC2881D3912}">
      <dsp:nvSpPr>
        <dsp:cNvPr id="0" name=""/>
        <dsp:cNvSpPr/>
      </dsp:nvSpPr>
      <dsp:spPr>
        <a:xfrm>
          <a:off x="4790123" y="352583"/>
          <a:ext cx="876012" cy="7812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100000"/>
            </a:lnSpc>
            <a:spcBef>
              <a:spcPct val="0"/>
            </a:spcBef>
            <a:spcAft>
              <a:spcPts val="0"/>
            </a:spcAft>
          </a:pPr>
          <a:r>
            <a:rPr lang="zh-TW" altLang="en-US" sz="1400" kern="1200">
              <a:latin typeface="標楷體" panose="03000509000000000000" pitchFamily="65" charset="-120"/>
              <a:ea typeface="標楷體" panose="03000509000000000000" pitchFamily="65" charset="-120"/>
            </a:rPr>
            <a:t>風險</a:t>
          </a:r>
          <a:endParaRPr lang="en-US" altLang="zh-TW" sz="1400" kern="1200">
            <a:latin typeface="標楷體" panose="03000509000000000000" pitchFamily="65" charset="-120"/>
            <a:ea typeface="標楷體" panose="03000509000000000000" pitchFamily="65" charset="-120"/>
          </a:endParaRPr>
        </a:p>
        <a:p>
          <a:pPr lvl="0" algn="ctr" defTabSz="622300">
            <a:lnSpc>
              <a:spcPct val="100000"/>
            </a:lnSpc>
            <a:spcBef>
              <a:spcPct val="0"/>
            </a:spcBef>
            <a:spcAft>
              <a:spcPts val="0"/>
            </a:spcAft>
          </a:pPr>
          <a:r>
            <a:rPr lang="zh-TW" altLang="en-US" sz="1400" kern="1200">
              <a:latin typeface="標楷體" panose="03000509000000000000" pitchFamily="65" charset="-120"/>
              <a:ea typeface="標楷體" panose="03000509000000000000" pitchFamily="65" charset="-120"/>
            </a:rPr>
            <a:t>揭露</a:t>
          </a:r>
          <a:endParaRPr lang="en-US" altLang="zh-TW" sz="1400" kern="1200">
            <a:latin typeface="標楷體" panose="03000509000000000000" pitchFamily="65" charset="-120"/>
            <a:ea typeface="標楷體" panose="03000509000000000000" pitchFamily="65" charset="-120"/>
          </a:endParaRPr>
        </a:p>
        <a:p>
          <a:pPr lvl="0" algn="ctr" defTabSz="622300">
            <a:lnSpc>
              <a:spcPct val="100000"/>
            </a:lnSpc>
            <a:spcBef>
              <a:spcPct val="0"/>
            </a:spcBef>
            <a:spcAft>
              <a:spcPts val="0"/>
            </a:spcAft>
          </a:pPr>
          <a:r>
            <a:rPr lang="zh-TW" altLang="en-US" sz="1400" kern="1200">
              <a:latin typeface="標楷體" panose="03000509000000000000" pitchFamily="65" charset="-120"/>
              <a:ea typeface="標楷體" panose="03000509000000000000" pitchFamily="65" charset="-120"/>
            </a:rPr>
            <a:t>之回應</a:t>
          </a:r>
        </a:p>
      </dsp:txBody>
      <dsp:txXfrm>
        <a:off x="4918412" y="466997"/>
        <a:ext cx="619434" cy="55244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44E23-31C2-483E-942F-08E424F01B46}">
      <dsp:nvSpPr>
        <dsp:cNvPr id="0" name=""/>
        <dsp:cNvSpPr/>
      </dsp:nvSpPr>
      <dsp:spPr>
        <a:xfrm>
          <a:off x="2551547" y="1616127"/>
          <a:ext cx="1675634" cy="512270"/>
        </a:xfrm>
        <a:custGeom>
          <a:avLst/>
          <a:gdLst/>
          <a:ahLst/>
          <a:cxnLst/>
          <a:rect l="0" t="0" r="0" b="0"/>
          <a:pathLst>
            <a:path>
              <a:moveTo>
                <a:pt x="0" y="0"/>
              </a:moveTo>
              <a:lnTo>
                <a:pt x="0" y="359355"/>
              </a:lnTo>
              <a:lnTo>
                <a:pt x="1675634" y="359355"/>
              </a:lnTo>
              <a:lnTo>
                <a:pt x="1675634" y="512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92AFC0-DF68-4C03-A0A2-39D2D29FCEAE}">
      <dsp:nvSpPr>
        <dsp:cNvPr id="0" name=""/>
        <dsp:cNvSpPr/>
      </dsp:nvSpPr>
      <dsp:spPr>
        <a:xfrm>
          <a:off x="2483309" y="1616127"/>
          <a:ext cx="91440" cy="512270"/>
        </a:xfrm>
        <a:custGeom>
          <a:avLst/>
          <a:gdLst/>
          <a:ahLst/>
          <a:cxnLst/>
          <a:rect l="0" t="0" r="0" b="0"/>
          <a:pathLst>
            <a:path>
              <a:moveTo>
                <a:pt x="68237" y="0"/>
              </a:moveTo>
              <a:lnTo>
                <a:pt x="68237" y="359355"/>
              </a:lnTo>
              <a:lnTo>
                <a:pt x="45720" y="359355"/>
              </a:lnTo>
              <a:lnTo>
                <a:pt x="45720" y="512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5FDAB-8D6D-4A6B-9CEC-532C5364FDA6}">
      <dsp:nvSpPr>
        <dsp:cNvPr id="0" name=""/>
        <dsp:cNvSpPr/>
      </dsp:nvSpPr>
      <dsp:spPr>
        <a:xfrm>
          <a:off x="830877" y="1616127"/>
          <a:ext cx="1720670" cy="512270"/>
        </a:xfrm>
        <a:custGeom>
          <a:avLst/>
          <a:gdLst/>
          <a:ahLst/>
          <a:cxnLst/>
          <a:rect l="0" t="0" r="0" b="0"/>
          <a:pathLst>
            <a:path>
              <a:moveTo>
                <a:pt x="1720670" y="0"/>
              </a:moveTo>
              <a:lnTo>
                <a:pt x="1720670" y="359355"/>
              </a:lnTo>
              <a:lnTo>
                <a:pt x="0" y="359355"/>
              </a:lnTo>
              <a:lnTo>
                <a:pt x="0" y="5122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261557-9571-4B2C-A342-4C135F25A88B}">
      <dsp:nvSpPr>
        <dsp:cNvPr id="0" name=""/>
        <dsp:cNvSpPr/>
      </dsp:nvSpPr>
      <dsp:spPr>
        <a:xfrm>
          <a:off x="2483309" y="505739"/>
          <a:ext cx="91440" cy="325169"/>
        </a:xfrm>
        <a:custGeom>
          <a:avLst/>
          <a:gdLst/>
          <a:ahLst/>
          <a:cxnLst/>
          <a:rect l="0" t="0" r="0" b="0"/>
          <a:pathLst>
            <a:path>
              <a:moveTo>
                <a:pt x="45720" y="0"/>
              </a:moveTo>
              <a:lnTo>
                <a:pt x="45720" y="172254"/>
              </a:lnTo>
              <a:lnTo>
                <a:pt x="68237" y="172254"/>
              </a:lnTo>
              <a:lnTo>
                <a:pt x="68237" y="3251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2536F2-77B5-43CE-93DC-F0EF6A705A48}">
      <dsp:nvSpPr>
        <dsp:cNvPr id="0" name=""/>
        <dsp:cNvSpPr/>
      </dsp:nvSpPr>
      <dsp:spPr>
        <a:xfrm>
          <a:off x="1896155" y="806"/>
          <a:ext cx="1265748" cy="5049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台南市政府</a:t>
          </a:r>
        </a:p>
      </dsp:txBody>
      <dsp:txXfrm>
        <a:off x="1896155" y="806"/>
        <a:ext cx="1265748" cy="504932"/>
      </dsp:txXfrm>
    </dsp:sp>
    <dsp:sp modelId="{6E683CCA-2E15-43A8-B12A-A5B5413FF43F}">
      <dsp:nvSpPr>
        <dsp:cNvPr id="0" name=""/>
        <dsp:cNvSpPr/>
      </dsp:nvSpPr>
      <dsp:spPr>
        <a:xfrm>
          <a:off x="2149305" y="398909"/>
          <a:ext cx="1139173" cy="291258"/>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工務局</a:t>
          </a:r>
        </a:p>
      </dsp:txBody>
      <dsp:txXfrm>
        <a:off x="2149305" y="398909"/>
        <a:ext cx="1139173" cy="291258"/>
      </dsp:txXfrm>
    </dsp:sp>
    <dsp:sp modelId="{B51D778B-1994-43A2-835B-861CC569ED97}">
      <dsp:nvSpPr>
        <dsp:cNvPr id="0" name=""/>
        <dsp:cNvSpPr/>
      </dsp:nvSpPr>
      <dsp:spPr>
        <a:xfrm>
          <a:off x="1918673" y="830908"/>
          <a:ext cx="1265748" cy="78521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威傑科技</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計畫主持人</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兼專案經理</a:t>
          </a:r>
          <a:endParaRPr lang="en-US" altLang="zh-TW" sz="1400" kern="1200">
            <a:latin typeface="標楷體" panose="03000509000000000000" pitchFamily="65" charset="-120"/>
            <a:ea typeface="標楷體" panose="03000509000000000000" pitchFamily="65" charset="-120"/>
          </a:endParaRPr>
        </a:p>
      </dsp:txBody>
      <dsp:txXfrm>
        <a:off x="1918673" y="830908"/>
        <a:ext cx="1265748" cy="785218"/>
      </dsp:txXfrm>
    </dsp:sp>
    <dsp:sp modelId="{416A62E0-4B18-40D8-8200-7B2A28F644A1}">
      <dsp:nvSpPr>
        <dsp:cNvPr id="0" name=""/>
        <dsp:cNvSpPr/>
      </dsp:nvSpPr>
      <dsp:spPr>
        <a:xfrm>
          <a:off x="2149305" y="1537177"/>
          <a:ext cx="1139173" cy="28539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王仁傑</a:t>
          </a:r>
          <a:endParaRPr lang="zh-TW" altLang="en-US" sz="1400" kern="1200"/>
        </a:p>
      </dsp:txBody>
      <dsp:txXfrm>
        <a:off x="2149305" y="1537177"/>
        <a:ext cx="1139173" cy="285391"/>
      </dsp:txXfrm>
    </dsp:sp>
    <dsp:sp modelId="{729309AD-58B6-4DB0-8093-91987DD2ACD1}">
      <dsp:nvSpPr>
        <dsp:cNvPr id="0" name=""/>
        <dsp:cNvSpPr/>
      </dsp:nvSpPr>
      <dsp:spPr>
        <a:xfrm>
          <a:off x="198002" y="2128397"/>
          <a:ext cx="1265748" cy="6296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整合維護</a:t>
          </a:r>
          <a:endParaRPr lang="en-US" altLang="zh-TW" sz="1400" kern="1200">
            <a:latin typeface="標楷體" panose="03000509000000000000" pitchFamily="65" charset="-120"/>
            <a:ea typeface="標楷體" panose="03000509000000000000" pitchFamily="65" charset="-120"/>
          </a:endParaRPr>
        </a:p>
        <a:p>
          <a:pPr lvl="0" algn="ctr" defTabSz="622300">
            <a:lnSpc>
              <a:spcPct val="90000"/>
            </a:lnSpc>
            <a:spcBef>
              <a:spcPct val="0"/>
            </a:spcBef>
            <a:spcAft>
              <a:spcPts val="0"/>
            </a:spcAft>
          </a:pPr>
          <a:endParaRPr lang="zh-TW" altLang="en-US" sz="1400" kern="1200">
            <a:latin typeface="標楷體" panose="03000509000000000000" pitchFamily="65" charset="-120"/>
            <a:ea typeface="標楷體" panose="03000509000000000000" pitchFamily="65" charset="-120"/>
          </a:endParaRPr>
        </a:p>
      </dsp:txBody>
      <dsp:txXfrm>
        <a:off x="198002" y="2128397"/>
        <a:ext cx="1265748" cy="629665"/>
      </dsp:txXfrm>
    </dsp:sp>
    <dsp:sp modelId="{BD87F520-1DE1-4EE4-A40A-2F38C6728CE6}">
      <dsp:nvSpPr>
        <dsp:cNvPr id="0" name=""/>
        <dsp:cNvSpPr/>
      </dsp:nvSpPr>
      <dsp:spPr>
        <a:xfrm>
          <a:off x="589174" y="2597865"/>
          <a:ext cx="1139173" cy="27487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關志峰</a:t>
          </a:r>
        </a:p>
      </dsp:txBody>
      <dsp:txXfrm>
        <a:off x="589174" y="2597865"/>
        <a:ext cx="1139173" cy="274874"/>
      </dsp:txXfrm>
    </dsp:sp>
    <dsp:sp modelId="{31210701-FD42-4B29-AFB1-442119105642}">
      <dsp:nvSpPr>
        <dsp:cNvPr id="0" name=""/>
        <dsp:cNvSpPr/>
      </dsp:nvSpPr>
      <dsp:spPr>
        <a:xfrm>
          <a:off x="1896155" y="2128397"/>
          <a:ext cx="1265748" cy="592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網頁開發維護</a:t>
          </a:r>
          <a:endParaRPr lang="en-US" altLang="zh-TW" sz="1400" kern="1200">
            <a:latin typeface="標楷體" panose="03000509000000000000" pitchFamily="65" charset="-120"/>
            <a:ea typeface="標楷體" panose="03000509000000000000" pitchFamily="65" charset="-120"/>
          </a:endParaRPr>
        </a:p>
        <a:p>
          <a:pPr lvl="0" algn="ctr" defTabSz="622300">
            <a:lnSpc>
              <a:spcPct val="90000"/>
            </a:lnSpc>
            <a:spcBef>
              <a:spcPct val="0"/>
            </a:spcBef>
            <a:spcAft>
              <a:spcPct val="35000"/>
            </a:spcAft>
          </a:pPr>
          <a:endParaRPr lang="zh-TW" altLang="en-US" sz="1400" kern="1200">
            <a:latin typeface="標楷體" panose="03000509000000000000" pitchFamily="65" charset="-120"/>
            <a:ea typeface="標楷體" panose="03000509000000000000" pitchFamily="65" charset="-120"/>
          </a:endParaRPr>
        </a:p>
      </dsp:txBody>
      <dsp:txXfrm>
        <a:off x="1896155" y="2128397"/>
        <a:ext cx="1265748" cy="592408"/>
      </dsp:txXfrm>
    </dsp:sp>
    <dsp:sp modelId="{8446C339-4342-4C14-B42D-A15F025B0CAE}">
      <dsp:nvSpPr>
        <dsp:cNvPr id="0" name=""/>
        <dsp:cNvSpPr/>
      </dsp:nvSpPr>
      <dsp:spPr>
        <a:xfrm>
          <a:off x="2274067" y="2600945"/>
          <a:ext cx="1139173" cy="27179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李佳泓</a:t>
          </a:r>
        </a:p>
      </dsp:txBody>
      <dsp:txXfrm>
        <a:off x="2274067" y="2600945"/>
        <a:ext cx="1139173" cy="271794"/>
      </dsp:txXfrm>
    </dsp:sp>
    <dsp:sp modelId="{8B72AF1B-5039-4726-865C-5CCA86D0FC3C}">
      <dsp:nvSpPr>
        <dsp:cNvPr id="0" name=""/>
        <dsp:cNvSpPr/>
      </dsp:nvSpPr>
      <dsp:spPr>
        <a:xfrm>
          <a:off x="3594307" y="2128397"/>
          <a:ext cx="1265748" cy="592408"/>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品管</a:t>
          </a:r>
          <a:r>
            <a:rPr lang="en-US" altLang="zh-TW" sz="1400" kern="1200">
              <a:latin typeface="標楷體" panose="03000509000000000000" pitchFamily="65" charset="-120"/>
              <a:ea typeface="標楷體" panose="03000509000000000000" pitchFamily="65" charset="-120"/>
            </a:rPr>
            <a:t>/</a:t>
          </a:r>
          <a:r>
            <a:rPr lang="zh-TW" altLang="en-US" sz="1400" kern="1200">
              <a:latin typeface="標楷體" panose="03000509000000000000" pitchFamily="65" charset="-120"/>
              <a:ea typeface="標楷體" panose="03000509000000000000" pitchFamily="65" charset="-120"/>
            </a:rPr>
            <a:t>校正</a:t>
          </a:r>
          <a:endParaRPr lang="en-US" altLang="zh-TW" sz="1400" kern="1200">
            <a:latin typeface="標楷體" panose="03000509000000000000" pitchFamily="65" charset="-120"/>
            <a:ea typeface="標楷體" panose="03000509000000000000" pitchFamily="65" charset="-120"/>
          </a:endParaRPr>
        </a:p>
        <a:p>
          <a:pPr lvl="0" algn="ctr" defTabSz="622300">
            <a:lnSpc>
              <a:spcPct val="90000"/>
            </a:lnSpc>
            <a:spcBef>
              <a:spcPct val="0"/>
            </a:spcBef>
            <a:spcAft>
              <a:spcPts val="0"/>
            </a:spcAft>
          </a:pPr>
          <a:endParaRPr lang="zh-TW" altLang="en-US" sz="1400" kern="1200">
            <a:latin typeface="標楷體" panose="03000509000000000000" pitchFamily="65" charset="-120"/>
            <a:ea typeface="標楷體" panose="03000509000000000000" pitchFamily="65" charset="-120"/>
          </a:endParaRPr>
        </a:p>
      </dsp:txBody>
      <dsp:txXfrm>
        <a:off x="3594307" y="2128397"/>
        <a:ext cx="1265748" cy="592408"/>
      </dsp:txXfrm>
    </dsp:sp>
    <dsp:sp modelId="{AF0907FA-5127-44C8-858F-76F9EA0355F7}">
      <dsp:nvSpPr>
        <dsp:cNvPr id="0" name=""/>
        <dsp:cNvSpPr/>
      </dsp:nvSpPr>
      <dsp:spPr>
        <a:xfrm>
          <a:off x="3950506" y="2600473"/>
          <a:ext cx="1139173" cy="272266"/>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傅舜琦</a:t>
          </a:r>
        </a:p>
      </dsp:txBody>
      <dsp:txXfrm>
        <a:off x="3950506" y="2600473"/>
        <a:ext cx="1139173" cy="272266"/>
      </dsp:txXfrm>
    </dsp:sp>
    <dsp:sp modelId="{1E1657F3-F327-4EED-B440-D0673397F9EE}">
      <dsp:nvSpPr>
        <dsp:cNvPr id="0" name=""/>
        <dsp:cNvSpPr/>
      </dsp:nvSpPr>
      <dsp:spPr>
        <a:xfrm>
          <a:off x="3554639" y="811610"/>
          <a:ext cx="1442560" cy="93195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92477" numCol="1" spcCol="1270" anchor="ctr" anchorCtr="0">
          <a:noAutofit/>
        </a:bodyPr>
        <a:lstStyle/>
        <a:p>
          <a:pPr lvl="0" algn="ctr" defTabSz="622300">
            <a:lnSpc>
              <a:spcPts val="1400"/>
            </a:lnSpc>
            <a:spcBef>
              <a:spcPct val="0"/>
            </a:spcBef>
            <a:spcAft>
              <a:spcPts val="0"/>
            </a:spcAft>
          </a:pPr>
          <a:r>
            <a:rPr lang="zh-TW" sz="1400" kern="1200">
              <a:latin typeface="標楷體" panose="03000509000000000000" pitchFamily="65" charset="-120"/>
              <a:ea typeface="標楷體" panose="03000509000000000000" pitchFamily="65" charset="-120"/>
            </a:rPr>
            <a:t>凌陽創新科技</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en-US" sz="1400" kern="1200">
              <a:latin typeface="標楷體" panose="03000509000000000000" pitchFamily="65" charset="-120"/>
              <a:ea typeface="標楷體" panose="03000509000000000000" pitchFamily="65" charset="-120"/>
            </a:rPr>
            <a:t>(</a:t>
          </a:r>
          <a:r>
            <a:rPr lang="zh-TW" sz="1400" kern="1200">
              <a:latin typeface="標楷體" panose="03000509000000000000" pitchFamily="65" charset="-120"/>
              <a:ea typeface="標楷體" panose="03000509000000000000" pitchFamily="65" charset="-120"/>
            </a:rPr>
            <a:t>股</a:t>
          </a:r>
          <a:r>
            <a:rPr lang="en-US" sz="1400" kern="1200">
              <a:latin typeface="標楷體" panose="03000509000000000000" pitchFamily="65" charset="-120"/>
              <a:ea typeface="標楷體" panose="03000509000000000000" pitchFamily="65" charset="-120"/>
            </a:rPr>
            <a:t>)</a:t>
          </a:r>
          <a:r>
            <a:rPr lang="zh-TW" sz="1400" kern="1200">
              <a:latin typeface="標楷體" panose="03000509000000000000" pitchFamily="65" charset="-120"/>
              <a:ea typeface="標楷體" panose="03000509000000000000" pitchFamily="65" charset="-120"/>
            </a:rPr>
            <a:t>公司</a:t>
          </a:r>
          <a:endParaRPr lang="en-US" altLang="zh-TW" sz="1400" kern="1200">
            <a:latin typeface="標楷體" panose="03000509000000000000" pitchFamily="65" charset="-120"/>
            <a:ea typeface="標楷體" panose="03000509000000000000" pitchFamily="65" charset="-120"/>
          </a:endParaRPr>
        </a:p>
        <a:p>
          <a:pPr lvl="0" algn="ctr" defTabSz="622300">
            <a:lnSpc>
              <a:spcPts val="1400"/>
            </a:lnSpc>
            <a:spcBef>
              <a:spcPct val="0"/>
            </a:spcBef>
            <a:spcAft>
              <a:spcPts val="0"/>
            </a:spcAft>
          </a:pPr>
          <a:r>
            <a:rPr lang="en-US" altLang="zh-TW" sz="1400" kern="1200">
              <a:latin typeface="標楷體" panose="03000509000000000000" pitchFamily="65" charset="-120"/>
              <a:ea typeface="標楷體" panose="03000509000000000000" pitchFamily="65" charset="-120"/>
            </a:rPr>
            <a:t>AI</a:t>
          </a:r>
          <a:r>
            <a:rPr lang="zh-TW" altLang="en-US" sz="1400" kern="1200">
              <a:latin typeface="標楷體" panose="03000509000000000000" pitchFamily="65" charset="-120"/>
              <a:ea typeface="標楷體" panose="03000509000000000000" pitchFamily="65" charset="-120"/>
            </a:rPr>
            <a:t>視覺辨識系統開發維護</a:t>
          </a:r>
        </a:p>
      </dsp:txBody>
      <dsp:txXfrm>
        <a:off x="3554639" y="811610"/>
        <a:ext cx="1442560" cy="931951"/>
      </dsp:txXfrm>
    </dsp:sp>
    <dsp:sp modelId="{F07AA55C-0F86-4280-B89D-BE6A6B67B166}">
      <dsp:nvSpPr>
        <dsp:cNvPr id="0" name=""/>
        <dsp:cNvSpPr/>
      </dsp:nvSpPr>
      <dsp:spPr>
        <a:xfrm>
          <a:off x="3918867" y="1595749"/>
          <a:ext cx="1139173" cy="285391"/>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曾成訓</a:t>
          </a:r>
        </a:p>
      </dsp:txBody>
      <dsp:txXfrm>
        <a:off x="3918867" y="1595749"/>
        <a:ext cx="1139173" cy="28539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2F8D03-4FB7-44A7-A0FB-77EABE7ED3D3}">
      <dsp:nvSpPr>
        <dsp:cNvPr id="0" name=""/>
        <dsp:cNvSpPr/>
      </dsp:nvSpPr>
      <dsp:spPr>
        <a:xfrm rot="5400000">
          <a:off x="-96331" y="222315"/>
          <a:ext cx="642210" cy="449547"/>
        </a:xfrm>
        <a:prstGeom prst="chevron">
          <a:avLst/>
        </a:prstGeom>
        <a:solidFill>
          <a:schemeClr val="accent1">
            <a:shade val="80000"/>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問題</a:t>
          </a:r>
        </a:p>
      </dsp:txBody>
      <dsp:txXfrm rot="-5400000">
        <a:off x="1" y="350758"/>
        <a:ext cx="449547" cy="192663"/>
      </dsp:txXfrm>
    </dsp:sp>
    <dsp:sp modelId="{3063E8F9-8FCE-4683-9BA7-674A48D86267}">
      <dsp:nvSpPr>
        <dsp:cNvPr id="0" name=""/>
        <dsp:cNvSpPr/>
      </dsp:nvSpPr>
      <dsp:spPr>
        <a:xfrm rot="5400000">
          <a:off x="2559174" y="-2107523"/>
          <a:ext cx="665198" cy="4884452"/>
        </a:xfrm>
        <a:prstGeom prst="round2SameRect">
          <a:avLst/>
        </a:prstGeom>
        <a:solidFill>
          <a:schemeClr val="lt1">
            <a:alpha val="90000"/>
            <a:hueOff val="0"/>
            <a:satOff val="0"/>
            <a:lumOff val="0"/>
            <a:alphaOff val="0"/>
          </a:schemeClr>
        </a:solidFill>
        <a:ln w="25400" cap="flat" cmpd="sng" algn="ctr">
          <a:solidFill>
            <a:schemeClr val="accent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發生問題：天災、人禍、意外狀況。</a:t>
          </a:r>
        </a:p>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發現問題：執行過程與原構思規劃衝突。</a:t>
          </a:r>
        </a:p>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回報市府養工處及相關單位。</a:t>
          </a:r>
        </a:p>
      </dsp:txBody>
      <dsp:txXfrm rot="-5400000">
        <a:off x="449547" y="34576"/>
        <a:ext cx="4851980" cy="600254"/>
      </dsp:txXfrm>
    </dsp:sp>
    <dsp:sp modelId="{BCEB1E80-9404-443E-9C5B-6FE9502FCD9A}">
      <dsp:nvSpPr>
        <dsp:cNvPr id="0" name=""/>
        <dsp:cNvSpPr/>
      </dsp:nvSpPr>
      <dsp:spPr>
        <a:xfrm rot="5400000">
          <a:off x="-96331" y="710616"/>
          <a:ext cx="642210" cy="449547"/>
        </a:xfrm>
        <a:prstGeom prst="chevron">
          <a:avLst/>
        </a:prstGeom>
        <a:solidFill>
          <a:schemeClr val="accent1">
            <a:shade val="80000"/>
            <a:hueOff val="225524"/>
            <a:satOff val="0"/>
            <a:lumOff val="11292"/>
            <a:alphaOff val="0"/>
          </a:schemeClr>
        </a:solidFill>
        <a:ln w="25400" cap="flat" cmpd="sng" algn="ctr">
          <a:solidFill>
            <a:schemeClr val="accent1">
              <a:shade val="80000"/>
              <a:hueOff val="225524"/>
              <a:satOff val="0"/>
              <a:lumOff val="11292"/>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討論</a:t>
          </a:r>
        </a:p>
      </dsp:txBody>
      <dsp:txXfrm rot="-5400000">
        <a:off x="1" y="839059"/>
        <a:ext cx="449547" cy="192663"/>
      </dsp:txXfrm>
    </dsp:sp>
    <dsp:sp modelId="{5A1B996B-7CE2-442E-86C1-97ECE9CAADA0}">
      <dsp:nvSpPr>
        <dsp:cNvPr id="0" name=""/>
        <dsp:cNvSpPr/>
      </dsp:nvSpPr>
      <dsp:spPr>
        <a:xfrm rot="5400000">
          <a:off x="2683055" y="-1619223"/>
          <a:ext cx="417436" cy="4884452"/>
        </a:xfrm>
        <a:prstGeom prst="round2SameRect">
          <a:avLst/>
        </a:prstGeom>
        <a:solidFill>
          <a:schemeClr val="lt1">
            <a:alpha val="90000"/>
            <a:hueOff val="0"/>
            <a:satOff val="0"/>
            <a:lumOff val="0"/>
            <a:alphaOff val="0"/>
          </a:schemeClr>
        </a:solidFill>
        <a:ln w="25400" cap="flat" cmpd="sng" algn="ctr">
          <a:solidFill>
            <a:schemeClr val="accent1">
              <a:shade val="80000"/>
              <a:hueOff val="225524"/>
              <a:satOff val="0"/>
              <a:lumOff val="11292"/>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彙集市府，及相關單位討論之意見。</a:t>
          </a:r>
        </a:p>
      </dsp:txBody>
      <dsp:txXfrm rot="-5400000">
        <a:off x="449547" y="634663"/>
        <a:ext cx="4864074" cy="376680"/>
      </dsp:txXfrm>
    </dsp:sp>
    <dsp:sp modelId="{479A84EC-C298-4F39-9123-917DC472F342}">
      <dsp:nvSpPr>
        <dsp:cNvPr id="0" name=""/>
        <dsp:cNvSpPr/>
      </dsp:nvSpPr>
      <dsp:spPr>
        <a:xfrm rot="5400000">
          <a:off x="-96331" y="1198916"/>
          <a:ext cx="642210" cy="449547"/>
        </a:xfrm>
        <a:prstGeom prst="chevron">
          <a:avLst/>
        </a:prstGeom>
        <a:solidFill>
          <a:schemeClr val="accent1">
            <a:shade val="80000"/>
            <a:hueOff val="451047"/>
            <a:satOff val="0"/>
            <a:lumOff val="22583"/>
            <a:alphaOff val="0"/>
          </a:schemeClr>
        </a:solidFill>
        <a:ln w="25400" cap="flat" cmpd="sng" algn="ctr">
          <a:solidFill>
            <a:schemeClr val="accent1">
              <a:shade val="80000"/>
              <a:hueOff val="451047"/>
              <a:satOff val="0"/>
              <a:lumOff val="22583"/>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對策確立</a:t>
          </a:r>
        </a:p>
      </dsp:txBody>
      <dsp:txXfrm rot="-5400000">
        <a:off x="1" y="1327359"/>
        <a:ext cx="449547" cy="192663"/>
      </dsp:txXfrm>
    </dsp:sp>
    <dsp:sp modelId="{651417F8-7958-4ECE-A2AD-26566AA51073}">
      <dsp:nvSpPr>
        <dsp:cNvPr id="0" name=""/>
        <dsp:cNvSpPr/>
      </dsp:nvSpPr>
      <dsp:spPr>
        <a:xfrm rot="5400000">
          <a:off x="2682945" y="-1130812"/>
          <a:ext cx="417656" cy="4884452"/>
        </a:xfrm>
        <a:prstGeom prst="round2SameRect">
          <a:avLst/>
        </a:prstGeom>
        <a:solidFill>
          <a:schemeClr val="lt1">
            <a:alpha val="90000"/>
            <a:hueOff val="0"/>
            <a:satOff val="0"/>
            <a:lumOff val="0"/>
            <a:alphaOff val="0"/>
          </a:schemeClr>
        </a:solidFill>
        <a:ln w="25400" cap="flat" cmpd="sng" algn="ctr">
          <a:solidFill>
            <a:schemeClr val="accent1">
              <a:shade val="80000"/>
              <a:hueOff val="451047"/>
              <a:satOff val="0"/>
              <a:lumOff val="22583"/>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經各相關單位討論同意可行之改善策略。</a:t>
          </a:r>
        </a:p>
      </dsp:txBody>
      <dsp:txXfrm rot="-5400000">
        <a:off x="449547" y="1122974"/>
        <a:ext cx="4864064" cy="376880"/>
      </dsp:txXfrm>
    </dsp:sp>
    <dsp:sp modelId="{A3C2EE0B-233B-4160-AEEB-E2870DAA34ED}">
      <dsp:nvSpPr>
        <dsp:cNvPr id="0" name=""/>
        <dsp:cNvSpPr/>
      </dsp:nvSpPr>
      <dsp:spPr>
        <a:xfrm rot="5400000">
          <a:off x="-96331" y="1687217"/>
          <a:ext cx="642210" cy="449547"/>
        </a:xfrm>
        <a:prstGeom prst="chevron">
          <a:avLst/>
        </a:prstGeom>
        <a:solidFill>
          <a:schemeClr val="accent1">
            <a:shade val="80000"/>
            <a:hueOff val="676571"/>
            <a:satOff val="0"/>
            <a:lumOff val="33875"/>
            <a:alphaOff val="0"/>
          </a:schemeClr>
        </a:solidFill>
        <a:ln w="25400" cap="flat" cmpd="sng" algn="ctr">
          <a:solidFill>
            <a:schemeClr val="accent1">
              <a:shade val="80000"/>
              <a:hueOff val="676571"/>
              <a:satOff val="0"/>
              <a:lumOff val="33875"/>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zh-TW" altLang="en-US" sz="1100" kern="1200">
              <a:latin typeface="標楷體" panose="03000509000000000000" pitchFamily="65" charset="-120"/>
              <a:ea typeface="標楷體" panose="03000509000000000000" pitchFamily="65" charset="-120"/>
            </a:rPr>
            <a:t>修正作業規範</a:t>
          </a:r>
        </a:p>
      </dsp:txBody>
      <dsp:txXfrm rot="-5400000">
        <a:off x="1" y="1815660"/>
        <a:ext cx="449547" cy="192663"/>
      </dsp:txXfrm>
    </dsp:sp>
    <dsp:sp modelId="{D6CAEFC2-0245-4CEA-BCB2-D0EEB8DB9BB6}">
      <dsp:nvSpPr>
        <dsp:cNvPr id="0" name=""/>
        <dsp:cNvSpPr/>
      </dsp:nvSpPr>
      <dsp:spPr>
        <a:xfrm rot="5400000">
          <a:off x="2683055" y="-642621"/>
          <a:ext cx="417436" cy="4884452"/>
        </a:xfrm>
        <a:prstGeom prst="round2SameRect">
          <a:avLst/>
        </a:prstGeom>
        <a:solidFill>
          <a:schemeClr val="lt1">
            <a:alpha val="90000"/>
            <a:hueOff val="0"/>
            <a:satOff val="0"/>
            <a:lumOff val="0"/>
            <a:alphaOff val="0"/>
          </a:schemeClr>
        </a:solidFill>
        <a:ln w="25400" cap="flat" cmpd="sng" algn="ctr">
          <a:solidFill>
            <a:schemeClr val="accent1">
              <a:shade val="80000"/>
              <a:hueOff val="676571"/>
              <a:satOff val="0"/>
              <a:lumOff val="33875"/>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8232" tIns="6985" rIns="6985" bIns="6985" numCol="1" spcCol="1270" anchor="ctr" anchorCtr="0">
          <a:noAutofit/>
        </a:bodyPr>
        <a:lstStyle/>
        <a:p>
          <a:pPr marL="57150" lvl="1" indent="-57150" algn="l" defTabSz="488950">
            <a:lnSpc>
              <a:spcPct val="90000"/>
            </a:lnSpc>
            <a:spcBef>
              <a:spcPct val="0"/>
            </a:spcBef>
            <a:spcAft>
              <a:spcPct val="15000"/>
            </a:spcAft>
            <a:buChar char="••"/>
          </a:pPr>
          <a:r>
            <a:rPr lang="zh-TW" altLang="en-US" sz="1100" kern="1200">
              <a:latin typeface="標楷體" panose="03000509000000000000" pitchFamily="65" charset="-120"/>
              <a:ea typeface="標楷體" panose="03000509000000000000" pitchFamily="65" charset="-120"/>
            </a:rPr>
            <a:t>修正作業規範執行作業並督導作業成果。</a:t>
          </a:r>
        </a:p>
      </dsp:txBody>
      <dsp:txXfrm rot="-5400000">
        <a:off x="449547" y="1611265"/>
        <a:ext cx="4864074" cy="37668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21D835-3B4F-4F35-B555-DB806F2F0425}">
      <dsp:nvSpPr>
        <dsp:cNvPr id="0" name=""/>
        <dsp:cNvSpPr/>
      </dsp:nvSpPr>
      <dsp:spPr>
        <a:xfrm rot="5890966">
          <a:off x="1838225" y="1816287"/>
          <a:ext cx="269186" cy="30849"/>
        </a:xfrm>
        <a:custGeom>
          <a:avLst/>
          <a:gdLst/>
          <a:ahLst/>
          <a:cxnLst/>
          <a:rect l="0" t="0" r="0" b="0"/>
          <a:pathLst>
            <a:path>
              <a:moveTo>
                <a:pt x="0" y="15424"/>
              </a:moveTo>
              <a:lnTo>
                <a:pt x="269186"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81DB4D1C-A8CE-480F-A37A-EA2EABA52FF5}">
      <dsp:nvSpPr>
        <dsp:cNvPr id="0" name=""/>
        <dsp:cNvSpPr/>
      </dsp:nvSpPr>
      <dsp:spPr>
        <a:xfrm rot="973491">
          <a:off x="2365459" y="1607472"/>
          <a:ext cx="1224233" cy="30849"/>
        </a:xfrm>
        <a:custGeom>
          <a:avLst/>
          <a:gdLst/>
          <a:ahLst/>
          <a:cxnLst/>
          <a:rect l="0" t="0" r="0" b="0"/>
          <a:pathLst>
            <a:path>
              <a:moveTo>
                <a:pt x="0" y="15424"/>
              </a:moveTo>
              <a:lnTo>
                <a:pt x="1224233"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FCC64F75-83D0-4CBC-AE0B-D4878B7BDD67}">
      <dsp:nvSpPr>
        <dsp:cNvPr id="0" name=""/>
        <dsp:cNvSpPr/>
      </dsp:nvSpPr>
      <dsp:spPr>
        <a:xfrm rot="20908184">
          <a:off x="2375654" y="1123769"/>
          <a:ext cx="1405703" cy="30849"/>
        </a:xfrm>
        <a:custGeom>
          <a:avLst/>
          <a:gdLst/>
          <a:ahLst/>
          <a:cxnLst/>
          <a:rect l="0" t="0" r="0" b="0"/>
          <a:pathLst>
            <a:path>
              <a:moveTo>
                <a:pt x="0" y="15424"/>
              </a:moveTo>
              <a:lnTo>
                <a:pt x="1405703"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36E54940-3030-4770-B7B1-1C00E197EF95}">
      <dsp:nvSpPr>
        <dsp:cNvPr id="0" name=""/>
        <dsp:cNvSpPr/>
      </dsp:nvSpPr>
      <dsp:spPr>
        <a:xfrm rot="19178071">
          <a:off x="2286231" y="757685"/>
          <a:ext cx="870384" cy="30849"/>
        </a:xfrm>
        <a:custGeom>
          <a:avLst/>
          <a:gdLst/>
          <a:ahLst/>
          <a:cxnLst/>
          <a:rect l="0" t="0" r="0" b="0"/>
          <a:pathLst>
            <a:path>
              <a:moveTo>
                <a:pt x="0" y="15424"/>
              </a:moveTo>
              <a:lnTo>
                <a:pt x="870384" y="15424"/>
              </a:lnTo>
            </a:path>
          </a:pathLst>
        </a:custGeom>
        <a:noFill/>
        <a:ln w="25400" cap="flat" cmpd="sng" algn="ctr">
          <a:solidFill>
            <a:schemeClr val="accent1">
              <a:shade val="60000"/>
              <a:hueOff val="0"/>
              <a:satOff val="0"/>
              <a:lumOff val="0"/>
              <a:alphaOff val="0"/>
            </a:schemeClr>
          </a:solidFill>
          <a:prstDash val="solid"/>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sp>
    <dsp:sp modelId="{962E61DE-8D17-4F94-8CA2-7E60AE1C21FD}">
      <dsp:nvSpPr>
        <dsp:cNvPr id="0" name=""/>
        <dsp:cNvSpPr/>
      </dsp:nvSpPr>
      <dsp:spPr>
        <a:xfrm>
          <a:off x="1545074" y="853724"/>
          <a:ext cx="993840" cy="993840"/>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1000" b="-1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sp>
    <dsp:sp modelId="{AC585C73-F12C-4180-B2E2-D36A3990AC89}">
      <dsp:nvSpPr>
        <dsp:cNvPr id="0" name=""/>
        <dsp:cNvSpPr/>
      </dsp:nvSpPr>
      <dsp:spPr>
        <a:xfrm>
          <a:off x="2982027" y="0"/>
          <a:ext cx="596304" cy="596304"/>
        </a:xfrm>
        <a:prstGeom prst="ellipse">
          <a:avLst/>
        </a:prstGeom>
        <a:blipFill rotWithShape="0">
          <a:blip xmlns:r="http://schemas.openxmlformats.org/officeDocument/2006/relationships" r:embed="rId2" cstate="print">
            <a:extLst>
              <a:ext uri="{28A0092B-C50C-407E-A947-70E740481C1C}">
                <a14:useLocalDpi xmlns:a14="http://schemas.microsoft.com/office/drawing/2010/main" val="0"/>
              </a:ext>
              <a:ext uri="{837473B0-CC2E-450A-ABE3-18F120FF3D39}">
                <a1611:picAttrSrcUrl xmlns:a1611="http://schemas.microsoft.com/office/drawing/2016/11/main" xmlns="" r:id="rId3"/>
              </a:ext>
            </a:extLst>
          </a:blip>
          <a:srcRect/>
          <a:stretch>
            <a:fillRect/>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3069354" y="87327"/>
        <a:ext cx="421650" cy="421650"/>
      </dsp:txXfrm>
    </dsp:sp>
    <dsp:sp modelId="{8866EA02-70D8-4F92-B9C6-AF43CA1A73B2}">
      <dsp:nvSpPr>
        <dsp:cNvPr id="0" name=""/>
        <dsp:cNvSpPr/>
      </dsp:nvSpPr>
      <dsp:spPr>
        <a:xfrm>
          <a:off x="3637962" y="0"/>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77850">
            <a:lnSpc>
              <a:spcPct val="90000"/>
            </a:lnSpc>
            <a:spcBef>
              <a:spcPct val="0"/>
            </a:spcBef>
            <a:spcAft>
              <a:spcPct val="15000"/>
            </a:spcAft>
            <a:buChar char="••"/>
          </a:pPr>
          <a:r>
            <a:rPr lang="en-US" sz="1300" kern="1200"/>
            <a:t>SKYPY</a:t>
          </a:r>
          <a:endParaRPr lang="zh-TW" altLang="en-US" sz="1300" kern="1200"/>
        </a:p>
      </dsp:txBody>
      <dsp:txXfrm>
        <a:off x="3637962" y="0"/>
        <a:ext cx="894456" cy="596304"/>
      </dsp:txXfrm>
    </dsp:sp>
    <dsp:sp modelId="{80C09110-B225-4020-9022-D2216B06205C}">
      <dsp:nvSpPr>
        <dsp:cNvPr id="0" name=""/>
        <dsp:cNvSpPr/>
      </dsp:nvSpPr>
      <dsp:spPr>
        <a:xfrm>
          <a:off x="3761156" y="640955"/>
          <a:ext cx="596304" cy="596304"/>
        </a:xfrm>
        <a:prstGeom prst="ellipse">
          <a:avLst/>
        </a:prstGeom>
        <a:blipFill rotWithShape="0">
          <a:blip xmlns:r="http://schemas.openxmlformats.org/officeDocument/2006/relationships" r:embed="rId4"/>
          <a:srcRect/>
          <a:stretch>
            <a:fillRect l="-6000" r="-6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3848483" y="728282"/>
        <a:ext cx="421650" cy="421650"/>
      </dsp:txXfrm>
    </dsp:sp>
    <dsp:sp modelId="{B6CBFF14-8C5A-4BD2-B4C4-0B55D63497E9}">
      <dsp:nvSpPr>
        <dsp:cNvPr id="0" name=""/>
        <dsp:cNvSpPr/>
      </dsp:nvSpPr>
      <dsp:spPr>
        <a:xfrm>
          <a:off x="4417091" y="640955"/>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77850">
            <a:lnSpc>
              <a:spcPct val="90000"/>
            </a:lnSpc>
            <a:spcBef>
              <a:spcPct val="0"/>
            </a:spcBef>
            <a:spcAft>
              <a:spcPct val="15000"/>
            </a:spcAft>
            <a:buChar char="••"/>
          </a:pPr>
          <a:r>
            <a:rPr lang="zh-TW" altLang="en-US" sz="1300" b="1" kern="1200"/>
            <a:t>威傑科技</a:t>
          </a:r>
          <a:r>
            <a:rPr lang="en-US" altLang="zh-TW" sz="1300" b="1" kern="1200"/>
            <a:t>1</a:t>
          </a:r>
          <a:endParaRPr lang="zh-TW" altLang="en-US" sz="1300" kern="1200"/>
        </a:p>
        <a:p>
          <a:pPr marL="114300" lvl="1" indent="-114300" algn="l" defTabSz="577850">
            <a:lnSpc>
              <a:spcPct val="90000"/>
            </a:lnSpc>
            <a:spcBef>
              <a:spcPct val="0"/>
            </a:spcBef>
            <a:spcAft>
              <a:spcPct val="15000"/>
            </a:spcAft>
            <a:buChar char="••"/>
          </a:pPr>
          <a:r>
            <a:rPr lang="zh-TW" altLang="en-US" sz="1300" b="1" kern="1200"/>
            <a:t>威傑科技</a:t>
          </a:r>
          <a:r>
            <a:rPr lang="en-US" altLang="zh-TW" sz="1300" b="1" kern="1200"/>
            <a:t>2</a:t>
          </a:r>
          <a:endParaRPr lang="zh-TW" altLang="en-US" sz="1300" kern="1200"/>
        </a:p>
      </dsp:txBody>
      <dsp:txXfrm>
        <a:off x="4417091" y="640955"/>
        <a:ext cx="894456" cy="596304"/>
      </dsp:txXfrm>
    </dsp:sp>
    <dsp:sp modelId="{C5AD00FB-DCBF-44D7-B34D-4E70904559BB}">
      <dsp:nvSpPr>
        <dsp:cNvPr id="0" name=""/>
        <dsp:cNvSpPr/>
      </dsp:nvSpPr>
      <dsp:spPr>
        <a:xfrm>
          <a:off x="3553439" y="1579080"/>
          <a:ext cx="596304" cy="596304"/>
        </a:xfrm>
        <a:prstGeom prst="ellipse">
          <a:avLst/>
        </a:prstGeom>
        <a:blipFill rotWithShape="0">
          <a:blip xmlns:r="http://schemas.openxmlformats.org/officeDocument/2006/relationships" r:embed="rId5" cstate="print">
            <a:extLst>
              <a:ext uri="{28A0092B-C50C-407E-A947-70E740481C1C}">
                <a14:useLocalDpi xmlns:a14="http://schemas.microsoft.com/office/drawing/2010/main" val="0"/>
              </a:ext>
              <a:ext uri="{837473B0-CC2E-450A-ABE3-18F120FF3D39}">
                <a1611:picAttrSrcUrl xmlns:a1611="http://schemas.microsoft.com/office/drawing/2016/11/main" xmlns="" r:id="rId6"/>
              </a:ext>
            </a:extLst>
          </a:blip>
          <a:srcRect/>
          <a:stretch>
            <a:fillRect/>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3640766" y="1666407"/>
        <a:ext cx="421650" cy="421650"/>
      </dsp:txXfrm>
    </dsp:sp>
    <dsp:sp modelId="{E1D4359D-A297-4362-B2FA-4DF3412A9D49}">
      <dsp:nvSpPr>
        <dsp:cNvPr id="0" name=""/>
        <dsp:cNvSpPr/>
      </dsp:nvSpPr>
      <dsp:spPr>
        <a:xfrm>
          <a:off x="4209374" y="1579080"/>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533400">
            <a:lnSpc>
              <a:spcPct val="90000"/>
            </a:lnSpc>
            <a:spcBef>
              <a:spcPct val="0"/>
            </a:spcBef>
            <a:spcAft>
              <a:spcPct val="15000"/>
            </a:spcAft>
            <a:buFont typeface="Wingdings" panose="05000000000000000000" pitchFamily="2" charset="2"/>
            <a:buChar char="••"/>
          </a:pPr>
          <a:r>
            <a:rPr lang="en-US" altLang="zh-TW" sz="1200" b="1" kern="1200"/>
            <a:t>SUP@INFOWIZE.COM.TW</a:t>
          </a:r>
          <a:endParaRPr lang="zh-TW" altLang="en-US" sz="1200" kern="1200"/>
        </a:p>
      </dsp:txBody>
      <dsp:txXfrm>
        <a:off x="4209374" y="1579080"/>
        <a:ext cx="894456" cy="596304"/>
      </dsp:txXfrm>
    </dsp:sp>
    <dsp:sp modelId="{3C91B789-BDC2-4A24-8C63-1F872C63E780}">
      <dsp:nvSpPr>
        <dsp:cNvPr id="0" name=""/>
        <dsp:cNvSpPr/>
      </dsp:nvSpPr>
      <dsp:spPr>
        <a:xfrm>
          <a:off x="1613073" y="1961899"/>
          <a:ext cx="596304" cy="596304"/>
        </a:xfrm>
        <a:prstGeom prst="ellipse">
          <a:avLst/>
        </a:prstGeom>
        <a:blipFill rotWithShape="0">
          <a:blip xmlns:r="http://schemas.openxmlformats.org/officeDocument/2006/relationships" r:embed="rId7" cstate="print">
            <a:extLst>
              <a:ext uri="{28A0092B-C50C-407E-A947-70E740481C1C}">
                <a14:useLocalDpi xmlns:a14="http://schemas.microsoft.com/office/drawing/2010/main" val="0"/>
              </a:ext>
              <a:ext uri="{837473B0-CC2E-450A-ABE3-18F120FF3D39}">
                <a1611:picAttrSrcUrl xmlns:a1611="http://schemas.microsoft.com/office/drawing/2016/11/main" xmlns="" r:id="rId8"/>
              </a:ext>
            </a:extLst>
          </a:blip>
          <a:srcRect/>
          <a:stretch>
            <a:fillRect t="-6000" b="-6000"/>
          </a:stretch>
        </a:blip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8415" tIns="18415" rIns="18415" bIns="18415" numCol="1" spcCol="1270" anchor="ctr" anchorCtr="0">
          <a:noAutofit/>
        </a:bodyPr>
        <a:lstStyle/>
        <a:p>
          <a:pPr lvl="0" algn="ctr" defTabSz="1289050">
            <a:lnSpc>
              <a:spcPct val="90000"/>
            </a:lnSpc>
            <a:spcBef>
              <a:spcPct val="0"/>
            </a:spcBef>
            <a:spcAft>
              <a:spcPct val="35000"/>
            </a:spcAft>
          </a:pPr>
          <a:r>
            <a:rPr lang="zh-TW" altLang="en-US" sz="2900" kern="1200"/>
            <a:t> </a:t>
          </a:r>
        </a:p>
      </dsp:txBody>
      <dsp:txXfrm>
        <a:off x="1700400" y="2049226"/>
        <a:ext cx="421650" cy="421650"/>
      </dsp:txXfrm>
    </dsp:sp>
    <dsp:sp modelId="{BB346B96-51AA-4ADB-819E-D49F22A41F78}">
      <dsp:nvSpPr>
        <dsp:cNvPr id="0" name=""/>
        <dsp:cNvSpPr/>
      </dsp:nvSpPr>
      <dsp:spPr>
        <a:xfrm>
          <a:off x="2269008" y="1961899"/>
          <a:ext cx="894456" cy="596304"/>
        </a:xfrm>
        <a:prstGeom prst="rect">
          <a:avLst/>
        </a:prstGeom>
        <a:noFill/>
        <a:ln w="9525" cap="flat" cmpd="sng" algn="ctr">
          <a:solidFill>
            <a:schemeClr val="dk1">
              <a:alpha val="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44500">
            <a:lnSpc>
              <a:spcPct val="90000"/>
            </a:lnSpc>
            <a:spcBef>
              <a:spcPct val="0"/>
            </a:spcBef>
            <a:spcAft>
              <a:spcPct val="15000"/>
            </a:spcAft>
            <a:buChar char="••"/>
          </a:pPr>
          <a:r>
            <a:rPr lang="en-US" altLang="zh-TW" sz="1000" b="1" kern="1200"/>
            <a:t>03-6668931</a:t>
          </a:r>
          <a:endParaRPr lang="zh-TW" altLang="en-US" sz="1000" b="1" kern="1200"/>
        </a:p>
        <a:p>
          <a:pPr marL="57150" lvl="1" indent="-57150" algn="l" defTabSz="444500">
            <a:lnSpc>
              <a:spcPct val="90000"/>
            </a:lnSpc>
            <a:spcBef>
              <a:spcPct val="0"/>
            </a:spcBef>
            <a:spcAft>
              <a:spcPct val="15000"/>
            </a:spcAft>
            <a:buChar char="••"/>
          </a:pPr>
          <a:r>
            <a:rPr lang="en-US" sz="1000" b="1" kern="1200"/>
            <a:t>03-6668921</a:t>
          </a:r>
          <a:endParaRPr lang="zh-TW" altLang="en-US" sz="1000" b="1" kern="1200"/>
        </a:p>
        <a:p>
          <a:pPr marL="57150" lvl="1" indent="-57150" algn="l" defTabSz="444500">
            <a:lnSpc>
              <a:spcPct val="90000"/>
            </a:lnSpc>
            <a:spcBef>
              <a:spcPct val="0"/>
            </a:spcBef>
            <a:spcAft>
              <a:spcPct val="15000"/>
            </a:spcAft>
            <a:buChar char="••"/>
          </a:pPr>
          <a:r>
            <a:rPr lang="en-US" altLang="zh-TW" sz="1000" b="1" kern="1200"/>
            <a:t>098860245</a:t>
          </a:r>
          <a:endParaRPr lang="zh-TW" altLang="en-US" sz="1000" b="1" kern="1200"/>
        </a:p>
      </dsp:txBody>
      <dsp:txXfrm>
        <a:off x="2269008" y="1961899"/>
        <a:ext cx="894456" cy="596304"/>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444E23-31C2-483E-942F-08E424F01B46}">
      <dsp:nvSpPr>
        <dsp:cNvPr id="0" name=""/>
        <dsp:cNvSpPr/>
      </dsp:nvSpPr>
      <dsp:spPr>
        <a:xfrm>
          <a:off x="2321388" y="1304304"/>
          <a:ext cx="1500053" cy="466411"/>
        </a:xfrm>
        <a:custGeom>
          <a:avLst/>
          <a:gdLst/>
          <a:ahLst/>
          <a:cxnLst/>
          <a:rect l="0" t="0" r="0" b="0"/>
          <a:pathLst>
            <a:path>
              <a:moveTo>
                <a:pt x="0" y="0"/>
              </a:moveTo>
              <a:lnTo>
                <a:pt x="0" y="341920"/>
              </a:lnTo>
              <a:lnTo>
                <a:pt x="1500053" y="341920"/>
              </a:lnTo>
              <a:lnTo>
                <a:pt x="1500053" y="4664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92AFC0-DF68-4C03-A0A2-39D2D29FCEAE}">
      <dsp:nvSpPr>
        <dsp:cNvPr id="0" name=""/>
        <dsp:cNvSpPr/>
      </dsp:nvSpPr>
      <dsp:spPr>
        <a:xfrm>
          <a:off x="2266909" y="1304304"/>
          <a:ext cx="91440" cy="466411"/>
        </a:xfrm>
        <a:custGeom>
          <a:avLst/>
          <a:gdLst/>
          <a:ahLst/>
          <a:cxnLst/>
          <a:rect l="0" t="0" r="0" b="0"/>
          <a:pathLst>
            <a:path>
              <a:moveTo>
                <a:pt x="54478" y="0"/>
              </a:moveTo>
              <a:lnTo>
                <a:pt x="54478" y="341920"/>
              </a:lnTo>
              <a:lnTo>
                <a:pt x="45720" y="341920"/>
              </a:lnTo>
              <a:lnTo>
                <a:pt x="45720" y="4664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15FDAB-8D6D-4A6B-9CEC-532C5364FDA6}">
      <dsp:nvSpPr>
        <dsp:cNvPr id="0" name=""/>
        <dsp:cNvSpPr/>
      </dsp:nvSpPr>
      <dsp:spPr>
        <a:xfrm>
          <a:off x="878680" y="1304304"/>
          <a:ext cx="1442707" cy="466411"/>
        </a:xfrm>
        <a:custGeom>
          <a:avLst/>
          <a:gdLst/>
          <a:ahLst/>
          <a:cxnLst/>
          <a:rect l="0" t="0" r="0" b="0"/>
          <a:pathLst>
            <a:path>
              <a:moveTo>
                <a:pt x="1442707" y="0"/>
              </a:moveTo>
              <a:lnTo>
                <a:pt x="1442707" y="341920"/>
              </a:lnTo>
              <a:lnTo>
                <a:pt x="0" y="341920"/>
              </a:lnTo>
              <a:lnTo>
                <a:pt x="0" y="4664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261557-9571-4B2C-A342-4C135F25A88B}">
      <dsp:nvSpPr>
        <dsp:cNvPr id="0" name=""/>
        <dsp:cNvSpPr/>
      </dsp:nvSpPr>
      <dsp:spPr>
        <a:xfrm>
          <a:off x="2257336" y="585609"/>
          <a:ext cx="91440" cy="178158"/>
        </a:xfrm>
        <a:custGeom>
          <a:avLst/>
          <a:gdLst/>
          <a:ahLst/>
          <a:cxnLst/>
          <a:rect l="0" t="0" r="0" b="0"/>
          <a:pathLst>
            <a:path>
              <a:moveTo>
                <a:pt x="45720" y="0"/>
              </a:moveTo>
              <a:lnTo>
                <a:pt x="45720" y="53667"/>
              </a:lnTo>
              <a:lnTo>
                <a:pt x="64052" y="53667"/>
              </a:lnTo>
              <a:lnTo>
                <a:pt x="64052" y="17815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2536F2-77B5-43CE-93DC-F0EF6A705A48}">
      <dsp:nvSpPr>
        <dsp:cNvPr id="0" name=""/>
        <dsp:cNvSpPr/>
      </dsp:nvSpPr>
      <dsp:spPr>
        <a:xfrm>
          <a:off x="1787821" y="1397"/>
          <a:ext cx="1030469" cy="58421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5287"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負責人</a:t>
          </a:r>
        </a:p>
      </dsp:txBody>
      <dsp:txXfrm>
        <a:off x="1787821" y="1397"/>
        <a:ext cx="1030469" cy="584211"/>
      </dsp:txXfrm>
    </dsp:sp>
    <dsp:sp modelId="{6E683CCA-2E15-43A8-B12A-A5B5413FF43F}">
      <dsp:nvSpPr>
        <dsp:cNvPr id="0" name=""/>
        <dsp:cNvSpPr/>
      </dsp:nvSpPr>
      <dsp:spPr>
        <a:xfrm>
          <a:off x="1993915" y="412069"/>
          <a:ext cx="927422" cy="237119"/>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王仁傑</a:t>
          </a:r>
        </a:p>
      </dsp:txBody>
      <dsp:txXfrm>
        <a:off x="1993915" y="412069"/>
        <a:ext cx="927422" cy="237119"/>
      </dsp:txXfrm>
    </dsp:sp>
    <dsp:sp modelId="{B51D778B-1994-43A2-835B-861CC569ED97}">
      <dsp:nvSpPr>
        <dsp:cNvPr id="0" name=""/>
        <dsp:cNvSpPr/>
      </dsp:nvSpPr>
      <dsp:spPr>
        <a:xfrm>
          <a:off x="1806153" y="763767"/>
          <a:ext cx="1030469" cy="54053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5287"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內部稽核</a:t>
          </a:r>
          <a:endParaRPr lang="en-US" altLang="zh-TW" sz="1400" kern="1200">
            <a:latin typeface="標楷體" panose="03000509000000000000" pitchFamily="65" charset="-120"/>
            <a:ea typeface="標楷體" panose="03000509000000000000" pitchFamily="65" charset="-120"/>
          </a:endParaRPr>
        </a:p>
      </dsp:txBody>
      <dsp:txXfrm>
        <a:off x="1806153" y="763767"/>
        <a:ext cx="1030469" cy="540536"/>
      </dsp:txXfrm>
    </dsp:sp>
    <dsp:sp modelId="{416A62E0-4B18-40D8-8200-7B2A28F644A1}">
      <dsp:nvSpPr>
        <dsp:cNvPr id="0" name=""/>
        <dsp:cNvSpPr/>
      </dsp:nvSpPr>
      <dsp:spPr>
        <a:xfrm>
          <a:off x="2086973" y="1202541"/>
          <a:ext cx="927422" cy="232342"/>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傅舜琦</a:t>
          </a:r>
        </a:p>
      </dsp:txBody>
      <dsp:txXfrm>
        <a:off x="2086973" y="1202541"/>
        <a:ext cx="927422" cy="232342"/>
      </dsp:txXfrm>
    </dsp:sp>
    <dsp:sp modelId="{729309AD-58B6-4DB0-8093-91987DD2ACD1}">
      <dsp:nvSpPr>
        <dsp:cNvPr id="0" name=""/>
        <dsp:cNvSpPr/>
      </dsp:nvSpPr>
      <dsp:spPr>
        <a:xfrm>
          <a:off x="227557" y="1770715"/>
          <a:ext cx="1302245" cy="51262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528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供應商品管理</a:t>
          </a:r>
        </a:p>
      </dsp:txBody>
      <dsp:txXfrm>
        <a:off x="227557" y="1770715"/>
        <a:ext cx="1302245" cy="512622"/>
      </dsp:txXfrm>
    </dsp:sp>
    <dsp:sp modelId="{BD87F520-1DE1-4EE4-A40A-2F38C6728CE6}">
      <dsp:nvSpPr>
        <dsp:cNvPr id="0" name=""/>
        <dsp:cNvSpPr/>
      </dsp:nvSpPr>
      <dsp:spPr>
        <a:xfrm>
          <a:off x="681906" y="2153659"/>
          <a:ext cx="927422" cy="22378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王仁傑</a:t>
          </a:r>
        </a:p>
      </dsp:txBody>
      <dsp:txXfrm>
        <a:off x="681906" y="2153659"/>
        <a:ext cx="927422" cy="223780"/>
      </dsp:txXfrm>
    </dsp:sp>
    <dsp:sp modelId="{31210701-FD42-4B29-AFB1-442119105642}">
      <dsp:nvSpPr>
        <dsp:cNvPr id="0" name=""/>
        <dsp:cNvSpPr/>
      </dsp:nvSpPr>
      <dsp:spPr>
        <a:xfrm>
          <a:off x="1797394" y="1770715"/>
          <a:ext cx="1030469" cy="4822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528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風險管理</a:t>
          </a:r>
        </a:p>
      </dsp:txBody>
      <dsp:txXfrm>
        <a:off x="1797394" y="1770715"/>
        <a:ext cx="1030469" cy="482291"/>
      </dsp:txXfrm>
    </dsp:sp>
    <dsp:sp modelId="{8446C339-4342-4C14-B42D-A15F025B0CAE}">
      <dsp:nvSpPr>
        <dsp:cNvPr id="0" name=""/>
        <dsp:cNvSpPr/>
      </dsp:nvSpPr>
      <dsp:spPr>
        <a:xfrm>
          <a:off x="2086449" y="2156166"/>
          <a:ext cx="927422" cy="221273"/>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王嬿涵</a:t>
          </a:r>
        </a:p>
      </dsp:txBody>
      <dsp:txXfrm>
        <a:off x="2086449" y="2156166"/>
        <a:ext cx="927422" cy="221273"/>
      </dsp:txXfrm>
    </dsp:sp>
    <dsp:sp modelId="{8B72AF1B-5039-4726-865C-5CCA86D0FC3C}">
      <dsp:nvSpPr>
        <dsp:cNvPr id="0" name=""/>
        <dsp:cNvSpPr/>
      </dsp:nvSpPr>
      <dsp:spPr>
        <a:xfrm>
          <a:off x="3161282" y="1770715"/>
          <a:ext cx="1320319" cy="48229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75287" numCol="1" spcCol="1270" anchor="ctr" anchorCtr="0">
          <a:noAutofit/>
        </a:bodyPr>
        <a:lstStyle/>
        <a:p>
          <a:pPr lvl="0" algn="ctr" defTabSz="622300">
            <a:lnSpc>
              <a:spcPct val="90000"/>
            </a:lnSpc>
            <a:spcBef>
              <a:spcPct val="0"/>
            </a:spcBef>
            <a:spcAft>
              <a:spcPts val="0"/>
            </a:spcAft>
          </a:pPr>
          <a:r>
            <a:rPr lang="zh-TW" altLang="en-US" sz="1400" kern="1200">
              <a:latin typeface="標楷體" panose="03000509000000000000" pitchFamily="65" charset="-120"/>
              <a:ea typeface="標楷體" panose="03000509000000000000" pitchFamily="65" charset="-120"/>
            </a:rPr>
            <a:t>服務性商品管理</a:t>
          </a:r>
        </a:p>
      </dsp:txBody>
      <dsp:txXfrm>
        <a:off x="3161282" y="1770715"/>
        <a:ext cx="1320319" cy="482291"/>
      </dsp:txXfrm>
    </dsp:sp>
    <dsp:sp modelId="{AF0907FA-5127-44C8-858F-76F9EA0355F7}">
      <dsp:nvSpPr>
        <dsp:cNvPr id="0" name=""/>
        <dsp:cNvSpPr/>
      </dsp:nvSpPr>
      <dsp:spPr>
        <a:xfrm>
          <a:off x="3596196" y="2155782"/>
          <a:ext cx="927422" cy="221657"/>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5560" tIns="8890" rIns="35560" bIns="8890" numCol="1" spcCol="1270" anchor="ctr" anchorCtr="0">
          <a:noAutofit/>
        </a:bodyPr>
        <a:lstStyle/>
        <a:p>
          <a:pPr lvl="0" algn="ctr" defTabSz="622300">
            <a:lnSpc>
              <a:spcPts val="1400"/>
            </a:lnSpc>
            <a:spcBef>
              <a:spcPct val="0"/>
            </a:spcBef>
            <a:spcAft>
              <a:spcPts val="0"/>
            </a:spcAft>
          </a:pPr>
          <a:r>
            <a:rPr lang="zh-TW" altLang="en-US" sz="1400" kern="1200">
              <a:latin typeface="標楷體" panose="03000509000000000000" pitchFamily="65" charset="-120"/>
              <a:ea typeface="標楷體" panose="03000509000000000000" pitchFamily="65" charset="-120"/>
            </a:rPr>
            <a:t> 關智峯</a:t>
          </a:r>
        </a:p>
      </dsp:txBody>
      <dsp:txXfrm>
        <a:off x="3596196" y="2155782"/>
        <a:ext cx="927422" cy="22165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DBECA-90E0-4168-85B8-5879A0DE7B6B}">
      <dsp:nvSpPr>
        <dsp:cNvPr id="0" name=""/>
        <dsp:cNvSpPr/>
      </dsp:nvSpPr>
      <dsp:spPr>
        <a:xfrm>
          <a:off x="1812" y="235404"/>
          <a:ext cx="1130569" cy="77399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 議題辨識</a:t>
          </a:r>
        </a:p>
      </dsp:txBody>
      <dsp:txXfrm>
        <a:off x="1812" y="235404"/>
        <a:ext cx="1130569" cy="773993"/>
      </dsp:txXfrm>
    </dsp:sp>
    <dsp:sp modelId="{F80B480C-9D57-4399-A997-3A286F38CB04}">
      <dsp:nvSpPr>
        <dsp:cNvPr id="0" name=""/>
        <dsp:cNvSpPr/>
      </dsp:nvSpPr>
      <dsp:spPr>
        <a:xfrm>
          <a:off x="239952" y="996429"/>
          <a:ext cx="797847" cy="6483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18000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確立關鍵性風險項目及因子</a:t>
          </a:r>
        </a:p>
      </dsp:txBody>
      <dsp:txXfrm>
        <a:off x="239952" y="996429"/>
        <a:ext cx="797847" cy="648348"/>
      </dsp:txXfrm>
    </dsp:sp>
    <dsp:sp modelId="{10C030A3-EAE4-4019-8F8D-50C3AB62DEBF}">
      <dsp:nvSpPr>
        <dsp:cNvPr id="0" name=""/>
        <dsp:cNvSpPr/>
      </dsp:nvSpPr>
      <dsp:spPr>
        <a:xfrm>
          <a:off x="227121" y="549588"/>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31D1B89-CFE2-40FE-943C-68F8A64D9803}">
      <dsp:nvSpPr>
        <dsp:cNvPr id="0" name=""/>
        <dsp:cNvSpPr/>
      </dsp:nvSpPr>
      <dsp:spPr>
        <a:xfrm>
          <a:off x="310613" y="521753"/>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4F7876-2F16-4E6C-9EDE-AE9290A5647D}">
      <dsp:nvSpPr>
        <dsp:cNvPr id="0" name=""/>
        <dsp:cNvSpPr/>
      </dsp:nvSpPr>
      <dsp:spPr>
        <a:xfrm>
          <a:off x="336692" y="446760"/>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6CBF951-B1E2-4449-9ECB-AED6551BC75B}">
      <dsp:nvSpPr>
        <dsp:cNvPr id="0" name=""/>
        <dsp:cNvSpPr/>
      </dsp:nvSpPr>
      <dsp:spPr>
        <a:xfrm>
          <a:off x="452411" y="463745"/>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D815E8-3024-4D57-ABA3-18F6984B7BCA}">
      <dsp:nvSpPr>
        <dsp:cNvPr id="0" name=""/>
        <dsp:cNvSpPr/>
      </dsp:nvSpPr>
      <dsp:spPr>
        <a:xfrm>
          <a:off x="536201" y="437964"/>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D2E8219-B489-47E1-921E-9F80EAFBF6B0}">
      <dsp:nvSpPr>
        <dsp:cNvPr id="0" name=""/>
        <dsp:cNvSpPr/>
      </dsp:nvSpPr>
      <dsp:spPr>
        <a:xfrm>
          <a:off x="639327" y="483081"/>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49E0B3C-BA68-4CA6-9C2F-63CB2F293BA1}">
      <dsp:nvSpPr>
        <dsp:cNvPr id="0" name=""/>
        <dsp:cNvSpPr/>
      </dsp:nvSpPr>
      <dsp:spPr>
        <a:xfrm>
          <a:off x="755046" y="412776"/>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3A7C1E1-C435-4DCE-A0E8-653181FBB84E}">
      <dsp:nvSpPr>
        <dsp:cNvPr id="0" name=""/>
        <dsp:cNvSpPr/>
      </dsp:nvSpPr>
      <dsp:spPr>
        <a:xfrm>
          <a:off x="881899" y="674091"/>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CADEDF7-8660-4FA6-9208-9A943FBECA8E}">
      <dsp:nvSpPr>
        <dsp:cNvPr id="0" name=""/>
        <dsp:cNvSpPr/>
      </dsp:nvSpPr>
      <dsp:spPr>
        <a:xfrm>
          <a:off x="832688" y="657106"/>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8B1C5A0-4FE5-415F-89CD-CD7576E8F035}">
      <dsp:nvSpPr>
        <dsp:cNvPr id="0" name=""/>
        <dsp:cNvSpPr/>
      </dsp:nvSpPr>
      <dsp:spPr>
        <a:xfrm>
          <a:off x="519500" y="360632"/>
          <a:ext cx="118384" cy="118384"/>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B8F6489-B68C-4362-8F9D-B2432100E3C8}">
      <dsp:nvSpPr>
        <dsp:cNvPr id="0" name=""/>
        <dsp:cNvSpPr/>
      </dsp:nvSpPr>
      <dsp:spPr>
        <a:xfrm>
          <a:off x="246160" y="766677"/>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AAF21BF-E693-459F-956C-F3AF5D847137}">
      <dsp:nvSpPr>
        <dsp:cNvPr id="0" name=""/>
        <dsp:cNvSpPr/>
      </dsp:nvSpPr>
      <dsp:spPr>
        <a:xfrm>
          <a:off x="284832" y="824685"/>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FBB3116-6889-44DB-A120-24904D67C4A6}">
      <dsp:nvSpPr>
        <dsp:cNvPr id="0" name=""/>
        <dsp:cNvSpPr/>
      </dsp:nvSpPr>
      <dsp:spPr>
        <a:xfrm>
          <a:off x="381512" y="876248"/>
          <a:ext cx="105230" cy="10523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1C0F0EB-AC37-4198-8158-B209DED9CF31}">
      <dsp:nvSpPr>
        <dsp:cNvPr id="0" name=""/>
        <dsp:cNvSpPr/>
      </dsp:nvSpPr>
      <dsp:spPr>
        <a:xfrm>
          <a:off x="516865" y="960038"/>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CC31E37-6A89-493C-AE18-511AC9326FBD}">
      <dsp:nvSpPr>
        <dsp:cNvPr id="0" name=""/>
        <dsp:cNvSpPr/>
      </dsp:nvSpPr>
      <dsp:spPr>
        <a:xfrm>
          <a:off x="542646" y="876248"/>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7C71E3F-AAB0-4CC8-8FD4-BE78C35D92BA}">
      <dsp:nvSpPr>
        <dsp:cNvPr id="0" name=""/>
        <dsp:cNvSpPr/>
      </dsp:nvSpPr>
      <dsp:spPr>
        <a:xfrm>
          <a:off x="607100" y="966483"/>
          <a:ext cx="46038" cy="4603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9E236DC-241D-4760-97FB-CDE09FC13DBA}">
      <dsp:nvSpPr>
        <dsp:cNvPr id="0" name=""/>
        <dsp:cNvSpPr/>
      </dsp:nvSpPr>
      <dsp:spPr>
        <a:xfrm>
          <a:off x="665108" y="863357"/>
          <a:ext cx="105230" cy="105230"/>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A575C4-C8D6-4D22-8805-9E1730D13C05}">
      <dsp:nvSpPr>
        <dsp:cNvPr id="0" name=""/>
        <dsp:cNvSpPr/>
      </dsp:nvSpPr>
      <dsp:spPr>
        <a:xfrm>
          <a:off x="806906" y="837576"/>
          <a:ext cx="72345" cy="72345"/>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E8E9DCE-2865-431C-9697-7D76FD3A7345}">
      <dsp:nvSpPr>
        <dsp:cNvPr id="0" name=""/>
        <dsp:cNvSpPr/>
      </dsp:nvSpPr>
      <dsp:spPr>
        <a:xfrm>
          <a:off x="1133712"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44F3884-7D92-4988-8F54-DB1A49A494A7}">
      <dsp:nvSpPr>
        <dsp:cNvPr id="0" name=""/>
        <dsp:cNvSpPr/>
      </dsp:nvSpPr>
      <dsp:spPr>
        <a:xfrm>
          <a:off x="1660992" y="449353"/>
          <a:ext cx="393124" cy="4056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風險評估 </a:t>
          </a:r>
        </a:p>
      </dsp:txBody>
      <dsp:txXfrm>
        <a:off x="1660992" y="449353"/>
        <a:ext cx="393124" cy="405623"/>
      </dsp:txXfrm>
    </dsp:sp>
    <dsp:sp modelId="{346A647C-DB10-48D7-9B3C-420ED6FFC3E8}">
      <dsp:nvSpPr>
        <dsp:cNvPr id="0" name=""/>
        <dsp:cNvSpPr/>
      </dsp:nvSpPr>
      <dsp:spPr>
        <a:xfrm>
          <a:off x="1322980" y="929964"/>
          <a:ext cx="1022745" cy="52394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訂定適當之衡量方法</a:t>
          </a:r>
        </a:p>
      </dsp:txBody>
      <dsp:txXfrm>
        <a:off x="1322980" y="929964"/>
        <a:ext cx="1022745" cy="523949"/>
      </dsp:txXfrm>
    </dsp:sp>
    <dsp:sp modelId="{71AEB902-0DB6-4BB2-8136-82FFE219375B}">
      <dsp:nvSpPr>
        <dsp:cNvPr id="0" name=""/>
        <dsp:cNvSpPr/>
      </dsp:nvSpPr>
      <dsp:spPr>
        <a:xfrm>
          <a:off x="2368927"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1E1955F-1A0C-4899-AB8E-56FF7844DBA2}">
      <dsp:nvSpPr>
        <dsp:cNvPr id="0" name=""/>
        <dsp:cNvSpPr/>
      </dsp:nvSpPr>
      <dsp:spPr>
        <a:xfrm>
          <a:off x="2890128" y="449353"/>
          <a:ext cx="400617" cy="4056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風險控制</a:t>
          </a:r>
        </a:p>
      </dsp:txBody>
      <dsp:txXfrm>
        <a:off x="2890128" y="449353"/>
        <a:ext cx="400617" cy="405623"/>
      </dsp:txXfrm>
    </dsp:sp>
    <dsp:sp modelId="{24AB3DF0-6567-42B3-B9D6-7A83B3FB2BBC}">
      <dsp:nvSpPr>
        <dsp:cNvPr id="0" name=""/>
        <dsp:cNvSpPr/>
      </dsp:nvSpPr>
      <dsp:spPr>
        <a:xfrm>
          <a:off x="2592997" y="899121"/>
          <a:ext cx="1018080" cy="562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訂定適當之衡量方法</a:t>
          </a:r>
        </a:p>
      </dsp:txBody>
      <dsp:txXfrm>
        <a:off x="2592997" y="899121"/>
        <a:ext cx="1018080" cy="562316"/>
      </dsp:txXfrm>
    </dsp:sp>
    <dsp:sp modelId="{5428E6C0-7654-4AC0-AFB5-5C00F309E36F}">
      <dsp:nvSpPr>
        <dsp:cNvPr id="0" name=""/>
        <dsp:cNvSpPr/>
      </dsp:nvSpPr>
      <dsp:spPr>
        <a:xfrm>
          <a:off x="3599477"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2C736A9-901F-43A1-AB81-A12423255C06}">
      <dsp:nvSpPr>
        <dsp:cNvPr id="0" name=""/>
        <dsp:cNvSpPr/>
      </dsp:nvSpPr>
      <dsp:spPr>
        <a:xfrm>
          <a:off x="3811947" y="449353"/>
          <a:ext cx="765707" cy="4056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zh-TW" altLang="en-US" sz="1400" kern="1200">
              <a:latin typeface="標楷體" panose="03000509000000000000" pitchFamily="65" charset="-120"/>
              <a:ea typeface="標楷體" panose="03000509000000000000" pitchFamily="65" charset="-120"/>
            </a:rPr>
            <a:t>風險報告與揭露</a:t>
          </a:r>
        </a:p>
      </dsp:txBody>
      <dsp:txXfrm>
        <a:off x="3811947" y="449353"/>
        <a:ext cx="765707" cy="405623"/>
      </dsp:txXfrm>
    </dsp:sp>
    <dsp:sp modelId="{22D80B17-967C-46DB-B1CD-C03655E4DD23}">
      <dsp:nvSpPr>
        <dsp:cNvPr id="0" name=""/>
        <dsp:cNvSpPr/>
      </dsp:nvSpPr>
      <dsp:spPr>
        <a:xfrm>
          <a:off x="4577654" y="449156"/>
          <a:ext cx="212469" cy="405627"/>
        </a:xfrm>
        <a:prstGeom prst="chevron">
          <a:avLst>
            <a:gd name="adj" fmla="val 6231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A14410E-7321-4193-8B1E-6DC2881D3912}">
      <dsp:nvSpPr>
        <dsp:cNvPr id="0" name=""/>
        <dsp:cNvSpPr/>
      </dsp:nvSpPr>
      <dsp:spPr>
        <a:xfrm>
          <a:off x="4790123" y="352583"/>
          <a:ext cx="876012" cy="781271"/>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100000"/>
            </a:lnSpc>
            <a:spcBef>
              <a:spcPct val="0"/>
            </a:spcBef>
            <a:spcAft>
              <a:spcPts val="0"/>
            </a:spcAft>
          </a:pPr>
          <a:r>
            <a:rPr lang="zh-TW" altLang="en-US" sz="1400" kern="1200">
              <a:latin typeface="標楷體" panose="03000509000000000000" pitchFamily="65" charset="-120"/>
              <a:ea typeface="標楷體" panose="03000509000000000000" pitchFamily="65" charset="-120"/>
            </a:rPr>
            <a:t>風險</a:t>
          </a:r>
          <a:endParaRPr lang="en-US" altLang="zh-TW" sz="1400" kern="1200">
            <a:latin typeface="標楷體" panose="03000509000000000000" pitchFamily="65" charset="-120"/>
            <a:ea typeface="標楷體" panose="03000509000000000000" pitchFamily="65" charset="-120"/>
          </a:endParaRPr>
        </a:p>
        <a:p>
          <a:pPr lvl="0" algn="ctr" defTabSz="622300">
            <a:lnSpc>
              <a:spcPct val="100000"/>
            </a:lnSpc>
            <a:spcBef>
              <a:spcPct val="0"/>
            </a:spcBef>
            <a:spcAft>
              <a:spcPts val="0"/>
            </a:spcAft>
          </a:pPr>
          <a:r>
            <a:rPr lang="zh-TW" altLang="en-US" sz="1400" kern="1200">
              <a:latin typeface="標楷體" panose="03000509000000000000" pitchFamily="65" charset="-120"/>
              <a:ea typeface="標楷體" panose="03000509000000000000" pitchFamily="65" charset="-120"/>
            </a:rPr>
            <a:t>揭露</a:t>
          </a:r>
          <a:endParaRPr lang="en-US" altLang="zh-TW" sz="1400" kern="1200">
            <a:latin typeface="標楷體" panose="03000509000000000000" pitchFamily="65" charset="-120"/>
            <a:ea typeface="標楷體" panose="03000509000000000000" pitchFamily="65" charset="-120"/>
          </a:endParaRPr>
        </a:p>
        <a:p>
          <a:pPr lvl="0" algn="ctr" defTabSz="622300">
            <a:lnSpc>
              <a:spcPct val="100000"/>
            </a:lnSpc>
            <a:spcBef>
              <a:spcPct val="0"/>
            </a:spcBef>
            <a:spcAft>
              <a:spcPts val="0"/>
            </a:spcAft>
          </a:pPr>
          <a:r>
            <a:rPr lang="zh-TW" altLang="en-US" sz="1400" kern="1200">
              <a:latin typeface="標楷體" panose="03000509000000000000" pitchFamily="65" charset="-120"/>
              <a:ea typeface="標楷體" panose="03000509000000000000" pitchFamily="65" charset="-120"/>
            </a:rPr>
            <a:t>之回應</a:t>
          </a:r>
        </a:p>
      </dsp:txBody>
      <dsp:txXfrm>
        <a:off x="4918412" y="466997"/>
        <a:ext cx="619434" cy="55244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9/3/layout/RandomtoResultProcess">
  <dgm:title val=""/>
  <dgm:desc val=""/>
  <dgm:catLst>
    <dgm:cat type="process" pri="1275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clrData>
  <dgm:layoutNode name="Name0">
    <dgm:varLst>
      <dgm:dir/>
      <dgm:animOne val="branch"/>
      <dgm:animLvl val="lvl"/>
    </dgm:varLst>
    <dgm:choose name="Name1">
      <dgm:if name="Name2" func="var" arg="dir" op="equ" val="norm">
        <dgm:alg type="lin">
          <dgm:param type="fallback" val="2D"/>
          <dgm:param type="nodeVertAlign" val="t"/>
        </dgm:alg>
      </dgm:if>
      <dgm:else name="Name3">
        <dgm:alg type="lin">
          <dgm:param type="fallback" val="2D"/>
          <dgm:param type="nodeVertAlign" val="t"/>
          <dgm:param type="linDir" val="fromR"/>
        </dgm:alg>
      </dgm:else>
    </dgm:choose>
    <dgm:shape xmlns:r="http://schemas.openxmlformats.org/officeDocument/2006/relationships" r:blip="">
      <dgm:adjLst/>
    </dgm:shape>
    <dgm:constrLst>
      <dgm:constr type="userH" refType="h" fact="2"/>
      <dgm:constr type="w" for="ch" forName="chaos" refType="userH" fact="0.681"/>
      <dgm:constr type="h" for="ch" forName="chaos" refType="userH"/>
      <dgm:constr type="w" for="ch" forName="middle" refType="userH" fact="0.6"/>
      <dgm:constr type="h" for="ch" forName="middle" refType="userH"/>
      <dgm:constr type="w" for="ch" forName="last" refType="userH" fact="0.6"/>
      <dgm:constr type="h" for="ch" forName="last" refType="userH"/>
      <dgm:constr type="w" for="ch" forName="chevronComposite1" refType="userH" fact="0.22"/>
      <dgm:constr type="h" for="ch" forName="chevronComposite1" refType="userH" fact="0.52"/>
      <dgm:constr type="w" for="ch" forName="chevronComposite2" refType="userH" fact="0.22"/>
      <dgm:constr type="h" for="ch" forName="chevronComposite2" refType="userH" fact="0.52"/>
      <dgm:constr type="w" for="ch" forName="overlap" refType="userH" fact="-0.04"/>
      <dgm:constr type="h" for="ch" forName="overlap" refType="userH" fact="0.06"/>
      <dgm:constr type="primFontSz" for="des" forName="parTx1" op="equ" val="65"/>
      <dgm:constr type="primFontSz" for="des" forName="parTxMid" refType="primFontSz" refFor="des" refForName="parTx1" op="equ"/>
      <dgm:constr type="primFontSz" for="des" forName="circleTx" refType="primFontSz" refFor="des" refForName="parTx1" op="equ"/>
      <dgm:constr type="primFontSz" for="des" forName="desTx1" op="equ" val="65"/>
      <dgm:constr type="primFontSz" for="des" forName="desTxMid" refType="primFontSz" refFor="des" refForName="desTx1" op="equ"/>
      <dgm:constr type="primFontSz" for="des" forName="desTxN" refType="primFontSz" refFor="des" refForName="desTx1" op="equ"/>
    </dgm:constrLst>
    <dgm:forEach name="Name4" axis="ch" ptType="node">
      <dgm:choose name="Name5">
        <dgm:if name="Name6" axis="self" ptType="node" func="pos" op="equ" val="1">
          <dgm:layoutNode name="chaos">
            <dgm:alg type="composite"/>
            <dgm:shape xmlns:r="http://schemas.openxmlformats.org/officeDocument/2006/relationships" r:blip="">
              <dgm:adjLst/>
            </dgm:shape>
            <dgm:presOf/>
            <dgm:constrLst>
              <dgm:constr type="ctrX" for="ch" forName="parTx1" refType="w" fact="0.5"/>
              <dgm:constr type="t" for="ch" forName="parTx1" refType="w" fact="0.32"/>
              <dgm:constr type="w" for="ch" forName="parTx1" refType="w" fact="0.88"/>
              <dgm:constr type="h" for="ch" forName="parTx1" refType="w" fact="0.29"/>
              <dgm:constr type="ctrX" for="ch" forName="desTx1" refType="w" fact="0.5"/>
              <dgm:constr type="b" for="ch" forName="desTx1" refType="h"/>
              <dgm:constr type="w" for="ch" forName="desTx1" refType="w" fact="0.88"/>
              <dgm:constr type="h" for="ch" forName="desTx1" refType="h" fact="0.37"/>
              <dgm:constr type="l" for="ch" forName="c1" refType="w" fact="0.05"/>
              <dgm:constr type="t" for="ch" forName="c1" refType="w" fact="0.23"/>
              <dgm:constr type="w" for="ch" forName="c1" refType="w" fact="0.07"/>
              <dgm:constr type="h" for="ch" forName="c1" refType="w" refFor="ch" refForName="c1"/>
              <dgm:constr type="l" for="ch" forName="c2" refType="w" fact="0.1"/>
              <dgm:constr type="t" for="ch" forName="c2" refType="w" fact="0.13"/>
              <dgm:constr type="w" for="ch" forName="c2" refType="w" fact="0.07"/>
              <dgm:constr type="h" for="ch" forName="c2" refType="w" refFor="ch" refForName="c2"/>
              <dgm:constr type="l" for="ch" forName="c3" refType="w" fact="0.22"/>
              <dgm:constr type="t" for="ch" forName="c3" refType="w" fact="0.15"/>
              <dgm:constr type="w" for="ch" forName="c3" refType="w" fact="0.11"/>
              <dgm:constr type="h" for="ch" forName="c3" refType="w" refFor="ch" refForName="c3"/>
              <dgm:constr type="l" for="ch" forName="c4" refType="w" fact="0.32"/>
              <dgm:constr type="t" for="ch" forName="c4" refType="w" fact="0.04"/>
              <dgm:constr type="w" for="ch" forName="c4" refType="w" fact="0.07"/>
              <dgm:constr type="h" for="ch" forName="c4" refType="w" refFor="ch" refForName="c4"/>
              <dgm:constr type="l" for="ch" forName="c5" refType="w" fact="0.45"/>
              <dgm:constr type="t" for="ch" forName="c5" refType="w" fact="0"/>
              <dgm:constr type="w" for="ch" forName="c5" refType="w" fact="0.07"/>
              <dgm:constr type="h" for="ch" forName="c5" refType="w" refFor="ch" refForName="c5"/>
              <dgm:constr type="l" for="ch" forName="c6" refType="w" fact="0.61"/>
              <dgm:constr type="t" for="ch" forName="c6" refType="w" fact="0.07"/>
              <dgm:constr type="w" for="ch" forName="c6" refType="w" fact="0.07"/>
              <dgm:constr type="h" for="ch" forName="c6" refType="w" refFor="ch" refForName="c6"/>
              <dgm:constr type="l" for="ch" forName="c7" refType="w" fact="0.71"/>
              <dgm:constr type="t" for="ch" forName="c7" refType="w" fact="0.12"/>
              <dgm:constr type="w" for="ch" forName="c7" refType="w" fact="0.11"/>
              <dgm:constr type="h" for="ch" forName="c7" refType="w" refFor="ch" refForName="c7"/>
              <dgm:constr type="l" for="ch" forName="c8" refType="w" fact="0.85"/>
              <dgm:constr type="t" for="ch" forName="c8" refType="w" fact="0.23"/>
              <dgm:constr type="w" for="ch" forName="c8" refType="w" fact="0.07"/>
              <dgm:constr type="h" for="ch" forName="c8" refType="w" refFor="ch" refForName="c8"/>
              <dgm:constr type="l" for="ch" forName="c9" refType="w" fact="0.91"/>
              <dgm:constr type="t" for="ch" forName="c9" refType="w" fact="0.34"/>
              <dgm:constr type="w" for="ch" forName="c9" refType="w" fact="0.07"/>
              <dgm:constr type="h" for="ch" forName="c9" refType="w" refFor="ch" refForName="c9"/>
              <dgm:constr type="l" for="ch" forName="c10" refType="w" fact="0.39"/>
              <dgm:constr type="t" for="ch" forName="c10" refType="w" fact="0.13"/>
              <dgm:constr type="w" for="ch" forName="c10" refType="w" fact="0.18"/>
              <dgm:constr type="h" for="ch" forName="c10" refType="w" refFor="ch" refForName="c10"/>
              <dgm:constr type="l" for="ch" forName="c11" refType="w" fact="0"/>
              <dgm:constr type="t" for="ch" forName="c11" refType="w" fact="0.51"/>
              <dgm:constr type="w" for="ch" forName="c11" refType="w" fact="0.07"/>
              <dgm:constr type="h" for="ch" forName="c11" refType="w" refFor="ch" refForName="c11"/>
              <dgm:constr type="l" for="ch" forName="c12" refType="w" fact="0.06"/>
              <dgm:constr type="t" for="ch" forName="c12" refType="w" fact="0.6"/>
              <dgm:constr type="w" for="ch" forName="c12" refType="w" fact="0.11"/>
              <dgm:constr type="h" for="ch" forName="c12" refType="w" refFor="ch" refForName="c12"/>
              <dgm:constr type="l" for="ch" forName="c13" refType="w" fact="0.21"/>
              <dgm:constr type="t" for="ch" forName="c13" refType="w" fact="0.68"/>
              <dgm:constr type="w" for="ch" forName="c13" refType="w" fact="0.16"/>
              <dgm:constr type="h" for="ch" forName="c13" refType="w" refFor="ch" refForName="c13"/>
              <dgm:constr type="l" for="ch" forName="c14" refType="w" fact="0.42"/>
              <dgm:constr type="t" for="ch" forName="c14" refType="w" fact="0.81"/>
              <dgm:constr type="w" for="ch" forName="c14" refType="w" fact="0.07"/>
              <dgm:constr type="h" for="ch" forName="c14" refType="w" refFor="ch" refForName="c14"/>
              <dgm:constr type="l" for="ch" forName="c15" refType="w" fact="0.46"/>
              <dgm:constr type="t" for="ch" forName="c15" refType="w" fact="0.68"/>
              <dgm:constr type="w" for="ch" forName="c15" refType="w" fact="0.11"/>
              <dgm:constr type="h" for="ch" forName="c15" refType="w" refFor="ch" refForName="c15"/>
              <dgm:constr type="l" for="ch" forName="c16" refType="w" fact="0.56"/>
              <dgm:constr type="t" for="ch" forName="c16" refType="w" fact="0.82"/>
              <dgm:constr type="w" for="ch" forName="c16" refType="w" fact="0.07"/>
              <dgm:constr type="h" for="ch" forName="c16" refType="w" refFor="ch" refForName="c16"/>
              <dgm:constr type="l" for="ch" forName="c17" refType="w" fact="0.65"/>
              <dgm:constr type="t" for="ch" forName="c17" refType="w" fact="0.66"/>
              <dgm:constr type="w" for="ch" forName="c17" refType="w" fact="0.16"/>
              <dgm:constr type="h" for="ch" forName="c17" refType="w" refFor="ch" refForName="c17"/>
              <dgm:constr type="l" for="ch" forName="c18" refType="w" fact="0.87"/>
              <dgm:constr type="t" for="ch" forName="c18" refType="w" fact="0.62"/>
              <dgm:constr type="w" for="ch" forName="c18" refType="w" fact="0.11"/>
              <dgm:constr type="h" for="ch" forName="c18" refType="w" refFor="ch" refForName="c18"/>
            </dgm:constrLst>
            <dgm:layoutNode name="parTx1"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7">
              <dgm:if name="Name8" axis="ch" ptType="node" func="cnt" op="gte" val="1">
                <dgm:layoutNode name="desTx1" styleLbl="revTx">
                  <dgm:varLst>
                    <dgm:bulletEnabled val="1"/>
                  </dgm:varLst>
                  <dgm:choose name="Name9">
                    <dgm:if name="Name10" axis="ch" ptType="node" func="cnt" op="equ" val="1">
                      <dgm:alg type="tx">
                        <dgm:param type="shpTxLTRAlignCh" val="l"/>
                      </dgm:alg>
                    </dgm:if>
                    <dgm:else name="Name11">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2"/>
            </dgm:choose>
            <dgm:layoutNode name="c1" styleLbl="node1">
              <dgm:alg type="sp"/>
              <dgm:shape xmlns:r="http://schemas.openxmlformats.org/officeDocument/2006/relationships" type="ellipse" r:blip="">
                <dgm:adjLst/>
              </dgm:shape>
              <dgm:presOf/>
            </dgm:layoutNode>
            <dgm:layoutNode name="c2" styleLbl="node1">
              <dgm:alg type="sp"/>
              <dgm:shape xmlns:r="http://schemas.openxmlformats.org/officeDocument/2006/relationships" type="ellipse" r:blip="">
                <dgm:adjLst/>
              </dgm:shape>
              <dgm:presOf/>
            </dgm:layoutNode>
            <dgm:layoutNode name="c3" styleLbl="node1">
              <dgm:alg type="sp"/>
              <dgm:shape xmlns:r="http://schemas.openxmlformats.org/officeDocument/2006/relationships" type="ellipse" r:blip="">
                <dgm:adjLst/>
              </dgm:shape>
              <dgm:presOf/>
            </dgm:layoutNode>
            <dgm:layoutNode name="c4" styleLbl="node1">
              <dgm:alg type="sp"/>
              <dgm:shape xmlns:r="http://schemas.openxmlformats.org/officeDocument/2006/relationships" type="ellipse" r:blip="">
                <dgm:adjLst/>
              </dgm:shape>
              <dgm:presOf/>
            </dgm:layoutNode>
            <dgm:layoutNode name="c5" styleLbl="node1">
              <dgm:alg type="sp"/>
              <dgm:shape xmlns:r="http://schemas.openxmlformats.org/officeDocument/2006/relationships" type="ellipse" r:blip="">
                <dgm:adjLst/>
              </dgm:shape>
              <dgm:presOf/>
            </dgm:layoutNode>
            <dgm:layoutNode name="c6" styleLbl="node1">
              <dgm:alg type="sp"/>
              <dgm:shape xmlns:r="http://schemas.openxmlformats.org/officeDocument/2006/relationships" type="ellipse" r:blip="">
                <dgm:adjLst/>
              </dgm:shape>
              <dgm:presOf/>
            </dgm:layoutNode>
            <dgm:layoutNode name="c7" styleLbl="node1">
              <dgm:alg type="sp"/>
              <dgm:shape xmlns:r="http://schemas.openxmlformats.org/officeDocument/2006/relationships" type="ellipse" r:blip="">
                <dgm:adjLst/>
              </dgm:shape>
              <dgm:presOf/>
            </dgm:layoutNode>
            <dgm:layoutNode name="c8" styleLbl="node1">
              <dgm:alg type="sp"/>
              <dgm:shape xmlns:r="http://schemas.openxmlformats.org/officeDocument/2006/relationships" type="ellipse" r:blip="">
                <dgm:adjLst/>
              </dgm:shape>
              <dgm:presOf/>
            </dgm:layoutNode>
            <dgm:layoutNode name="c9" styleLbl="node1">
              <dgm:alg type="sp"/>
              <dgm:shape xmlns:r="http://schemas.openxmlformats.org/officeDocument/2006/relationships" type="ellipse" r:blip="">
                <dgm:adjLst/>
              </dgm:shape>
              <dgm:presOf/>
            </dgm:layoutNode>
            <dgm:layoutNode name="c10" styleLbl="node1">
              <dgm:alg type="sp"/>
              <dgm:shape xmlns:r="http://schemas.openxmlformats.org/officeDocument/2006/relationships" type="ellipse" r:blip="">
                <dgm:adjLst/>
              </dgm:shape>
              <dgm:presOf/>
            </dgm:layoutNode>
            <dgm:layoutNode name="c11" styleLbl="node1">
              <dgm:alg type="sp"/>
              <dgm:shape xmlns:r="http://schemas.openxmlformats.org/officeDocument/2006/relationships" type="ellipse" r:blip="">
                <dgm:adjLst/>
              </dgm:shape>
              <dgm:presOf/>
            </dgm:layoutNode>
            <dgm:layoutNode name="c12" styleLbl="node1">
              <dgm:alg type="sp"/>
              <dgm:shape xmlns:r="http://schemas.openxmlformats.org/officeDocument/2006/relationships" type="ellipse" r:blip="">
                <dgm:adjLst/>
              </dgm:shape>
              <dgm:presOf/>
            </dgm:layoutNode>
            <dgm:layoutNode name="c13" styleLbl="node1">
              <dgm:alg type="sp"/>
              <dgm:shape xmlns:r="http://schemas.openxmlformats.org/officeDocument/2006/relationships" type="ellipse" r:blip="">
                <dgm:adjLst/>
              </dgm:shape>
              <dgm:presOf/>
            </dgm:layoutNode>
            <dgm:layoutNode name="c14" styleLbl="node1">
              <dgm:alg type="sp"/>
              <dgm:shape xmlns:r="http://schemas.openxmlformats.org/officeDocument/2006/relationships" type="ellipse" r:blip="">
                <dgm:adjLst/>
              </dgm:shape>
              <dgm:presOf/>
            </dgm:layoutNode>
            <dgm:layoutNode name="c15" styleLbl="node1">
              <dgm:alg type="sp"/>
              <dgm:shape xmlns:r="http://schemas.openxmlformats.org/officeDocument/2006/relationships" type="ellipse" r:blip="">
                <dgm:adjLst/>
              </dgm:shape>
              <dgm:presOf/>
            </dgm:layoutNode>
            <dgm:layoutNode name="c16" styleLbl="node1">
              <dgm:alg type="sp"/>
              <dgm:shape xmlns:r="http://schemas.openxmlformats.org/officeDocument/2006/relationships" type="ellipse" r:blip="">
                <dgm:adjLst/>
              </dgm:shape>
              <dgm:presOf/>
            </dgm:layoutNode>
            <dgm:layoutNode name="c17" styleLbl="node1">
              <dgm:alg type="sp"/>
              <dgm:shape xmlns:r="http://schemas.openxmlformats.org/officeDocument/2006/relationships" type="ellipse" r:blip="">
                <dgm:adjLst/>
              </dgm:shape>
              <dgm:presOf/>
            </dgm:layoutNode>
            <dgm:layoutNode name="c18" styleLbl="node1">
              <dgm:alg type="sp"/>
              <dgm:shape xmlns:r="http://schemas.openxmlformats.org/officeDocument/2006/relationships" type="ellipse" r:blip="">
                <dgm:adjLst/>
              </dgm:shape>
              <dgm:presOf/>
            </dgm:layoutNode>
          </dgm:layoutNode>
        </dgm:if>
        <dgm:if name="Name13" axis="self" ptType="node" func="revPos" op="equ" val="1">
          <dgm:layoutNode name="last">
            <dgm:alg type="composite"/>
            <dgm:shape xmlns:r="http://schemas.openxmlformats.org/officeDocument/2006/relationships" r:blip="">
              <dgm:adjLst/>
            </dgm:shape>
            <dgm:presOf/>
            <dgm:constrLst>
              <dgm:constr type="ctrX" for="ch" forName="circleTx" refType="w" fact="0.5"/>
              <dgm:constr type="t" for="ch" forName="circleTx" refType="w" fact="0.117"/>
              <dgm:constr type="w" for="ch" forName="circleTx" refType="h" refFor="ch" refForName="circleTx"/>
              <dgm:constr type="h" for="ch" forName="circleTx" refType="w" fact="0.85"/>
              <dgm:constr type="l" for="ch" forName="desTxN"/>
              <dgm:constr type="b" for="ch" forName="desTxN" refType="h"/>
              <dgm:constr type="w" for="ch" forName="desTxN" refType="w"/>
              <dgm:constr type="h" for="ch" forName="desTxN" refType="h" fact="0.37"/>
              <dgm:constr type="ctrX" for="ch" forName="spN" refType="w" fact="0.5"/>
              <dgm:constr type="t" for="ch" forName="spN"/>
              <dgm:constr type="w" for="ch" forName="spN" refType="w" fact="0.93"/>
              <dgm:constr type="h" for="ch" forName="spN" refType="h" fact="0.01"/>
            </dgm:constrLst>
            <dgm:layoutNode name="circleTx" styleLbl="node1">
              <dgm:alg type="tx"/>
              <dgm:shape xmlns:r="http://schemas.openxmlformats.org/officeDocument/2006/relationships" type="ellipse" r:blip="">
                <dgm:adjLst/>
              </dgm:shape>
              <dgm:presOf axis="self" ptType="node"/>
              <dgm:constrLst>
                <dgm:constr type="lMarg"/>
                <dgm:constr type="rMarg"/>
                <dgm:constr type="tMarg"/>
                <dgm:constr type="bMarg"/>
              </dgm:constrLst>
              <dgm:ruleLst>
                <dgm:rule type="primFontSz" val="5" fact="NaN" max="NaN"/>
              </dgm:ruleLst>
            </dgm:layoutNode>
            <dgm:choose name="Name14">
              <dgm:if name="Name15" axis="ch" ptType="node" func="cnt" op="gte" val="1">
                <dgm:layoutNode name="desTxN" styleLbl="revTx">
                  <dgm:varLst>
                    <dgm:bulletEnabled val="1"/>
                  </dgm:varLst>
                  <dgm:choose name="Name16">
                    <dgm:if name="Name17" axis="ch" ptType="node" func="cnt" op="equ" val="1">
                      <dgm:alg type="tx">
                        <dgm:param type="shpTxLTRAlignCh" val="l"/>
                      </dgm:alg>
                    </dgm:if>
                    <dgm:else name="Name18">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9"/>
            </dgm:choose>
            <dgm:layoutNode name="spN">
              <dgm:alg type="sp"/>
              <dgm:shape xmlns:r="http://schemas.openxmlformats.org/officeDocument/2006/relationships" r:blip="">
                <dgm:adjLst/>
              </dgm:shape>
              <dgm:presOf/>
            </dgm:layoutNode>
          </dgm:layoutNode>
        </dgm:if>
        <dgm:else name="Name20">
          <dgm:layoutNode name="middle">
            <dgm:alg type="composite"/>
            <dgm:shape xmlns:r="http://schemas.openxmlformats.org/officeDocument/2006/relationships" r:blip="">
              <dgm:adjLst/>
            </dgm:shape>
            <dgm:presOf/>
            <dgm:constrLst>
              <dgm:constr type="l" for="ch" forName="parTxMid"/>
              <dgm:constr type="t" for="ch" forName="parTxMid" refType="w" fact="0.167"/>
              <dgm:constr type="w" for="ch" forName="parTxMid" refType="w"/>
              <dgm:constr type="h" for="ch" forName="parTxMid" refType="w" fact="0.7"/>
              <dgm:constr type="l" for="ch" forName="desTxMid"/>
              <dgm:constr type="b" for="ch" forName="desTxMid" refType="h"/>
              <dgm:constr type="w" for="ch" forName="desTxMid" refType="w"/>
              <dgm:constr type="h" for="ch" forName="desTxMid" refType="h" fact="0.37"/>
              <dgm:constr type="ctrX" for="ch" forName="spMid" refType="w" fact="0.5"/>
              <dgm:constr type="t" for="ch" forName="spMid"/>
              <dgm:constr type="w" for="ch" forName="spMid" refType="w" fact="0.01"/>
              <dgm:constr type="h" for="ch" forName="spMid" refType="h" fact="0.01"/>
            </dgm:constrLst>
            <dgm:layoutNode name="parTxMid"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1">
              <dgm:if name="Name22" axis="ch" ptType="node" func="cnt" op="gte" val="1">
                <dgm:layoutNode name="desTxMid" styleLbl="revTx">
                  <dgm:varLst>
                    <dgm:bulletEnabled val="1"/>
                  </dgm:varLst>
                  <dgm:choose name="Name23">
                    <dgm:if name="Name24" axis="ch" ptType="node" func="cnt" op="equ" val="1">
                      <dgm:alg type="tx">
                        <dgm:param type="shpTxLTRAlignCh" val="l"/>
                      </dgm:alg>
                    </dgm:if>
                    <dgm:else name="Name25">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26"/>
            </dgm:choose>
            <dgm:layoutNode name="spMid">
              <dgm:alg type="sp"/>
              <dgm:shape xmlns:r="http://schemas.openxmlformats.org/officeDocument/2006/relationships" r:blip="">
                <dgm:adjLst/>
              </dgm:shape>
              <dgm:presOf/>
            </dgm:layoutNode>
          </dgm:layoutNode>
        </dgm:else>
      </dgm:choose>
      <dgm:forEach name="Name27" axis="followSib" ptType="sibTrans" cnt="1">
        <dgm:layoutNode name="chevronComposite1" styleLbl="alignImgPlace1">
          <dgm:alg type="composite"/>
          <dgm:shape xmlns:r="http://schemas.openxmlformats.org/officeDocument/2006/relationships" r:blip="">
            <dgm:adjLst/>
          </dgm:shape>
          <dgm:presOf/>
          <dgm:constrLst>
            <dgm:constr type="l" for="ch" forName="chevron1"/>
            <dgm:constr type="t" for="ch" forName="chevron1" refType="h" fact="0.1923"/>
            <dgm:constr type="w" for="ch" forName="chevron1" refType="w"/>
            <dgm:constr type="b" for="ch" forName="chevron1" refType="h"/>
            <dgm:constr type="l" for="ch" forName="spChevron1"/>
            <dgm:constr type="t" for="ch" forName="spChevron1"/>
            <dgm:constr type="w" for="ch" forName="spChevron1" refType="w" fact="0.01"/>
            <dgm:constr type="h" for="ch" forName="spChevron1" refType="h" fact="0.01"/>
          </dgm:constrLst>
          <dgm:layoutNode name="chevron1">
            <dgm:alg type="sp"/>
            <dgm:choose name="Name28">
              <dgm:if name="Name29" func="var" arg="dir" op="equ" val="norm">
                <dgm:shape xmlns:r="http://schemas.openxmlformats.org/officeDocument/2006/relationships" type="chevron" r:blip="">
                  <dgm:adjLst>
                    <dgm:adj idx="1" val="0.6231"/>
                  </dgm:adjLst>
                </dgm:shape>
              </dgm:if>
              <dgm:else name="Name30">
                <dgm:shape xmlns:r="http://schemas.openxmlformats.org/officeDocument/2006/relationships" rot="180" type="chevron" r:blip="">
                  <dgm:adjLst>
                    <dgm:adj idx="1" val="0.6231"/>
                  </dgm:adjLst>
                </dgm:shape>
              </dgm:else>
            </dgm:choose>
            <dgm:presOf/>
          </dgm:layoutNode>
          <dgm:layoutNode name="spChevron1">
            <dgm:alg type="sp"/>
            <dgm:shape xmlns:r="http://schemas.openxmlformats.org/officeDocument/2006/relationships" r:blip="">
              <dgm:adjLst/>
            </dgm:shape>
            <dgm:presOf/>
          </dgm:layoutNode>
        </dgm:layoutNode>
        <dgm:choose name="Name31">
          <dgm:if name="Name32" axis="root ch" ptType="all node" func="cnt" op="equ" val="2">
            <dgm:layoutNode name="overlap">
              <dgm:alg type="sp"/>
              <dgm:shape xmlns:r="http://schemas.openxmlformats.org/officeDocument/2006/relationships" r:blip="">
                <dgm:adjLst/>
              </dgm:shape>
              <dgm:presOf/>
            </dgm:layoutNode>
            <dgm:layoutNode name="chevronComposite2" styleLbl="alignImgPlace1">
              <dgm:alg type="composite"/>
              <dgm:shape xmlns:r="http://schemas.openxmlformats.org/officeDocument/2006/relationships" r:blip="">
                <dgm:adjLst/>
              </dgm:shape>
              <dgm:presOf/>
              <dgm:constrLst>
                <dgm:constr type="l" for="ch" forName="chevron2"/>
                <dgm:constr type="t" for="ch" forName="chevron2" refType="h" fact="0.1923"/>
                <dgm:constr type="w" for="ch" forName="chevron2" refType="w"/>
                <dgm:constr type="b" for="ch" forName="chevron2" refType="h"/>
                <dgm:constr type="l" for="ch" forName="spChevron2"/>
                <dgm:constr type="t" for="ch" forName="spChevron2"/>
                <dgm:constr type="w" for="ch" forName="spChevron2" refType="w" fact="0.01"/>
                <dgm:constr type="h" for="ch" forName="spChevron2" refType="h" fact="0.01"/>
              </dgm:constrLst>
              <dgm:layoutNode name="chevron2">
                <dgm:alg type="sp"/>
                <dgm:choose name="Name33">
                  <dgm:if name="Name34" func="var" arg="dir" op="equ" val="norm">
                    <dgm:shape xmlns:r="http://schemas.openxmlformats.org/officeDocument/2006/relationships" type="chevron" r:blip="">
                      <dgm:adjLst>
                        <dgm:adj idx="1" val="0.6231"/>
                      </dgm:adjLst>
                    </dgm:shape>
                  </dgm:if>
                  <dgm:else name="Name35">
                    <dgm:shape xmlns:r="http://schemas.openxmlformats.org/officeDocument/2006/relationships" rot="180" type="chevron" r:blip="">
                      <dgm:adjLst>
                        <dgm:adj idx="1" val="0.6231"/>
                      </dgm:adjLst>
                    </dgm:shape>
                  </dgm:else>
                </dgm:choose>
                <dgm:presOf/>
              </dgm:layoutNode>
              <dgm:layoutNode name="spChevron2">
                <dgm:alg type="sp"/>
                <dgm:shape xmlns:r="http://schemas.openxmlformats.org/officeDocument/2006/relationships" r:blip="">
                  <dgm:adjLst/>
                </dgm:shape>
                <dgm:presOf/>
              </dgm:layoutNode>
            </dgm:layoutNode>
          </dgm:if>
          <dgm:else name="Name36"/>
        </dgm:choose>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9/3/layout/RandomtoResultProcess">
  <dgm:title val=""/>
  <dgm:desc val=""/>
  <dgm:catLst>
    <dgm:cat type="process" pri="1275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clrData>
  <dgm:layoutNode name="Name0">
    <dgm:varLst>
      <dgm:dir/>
      <dgm:animOne val="branch"/>
      <dgm:animLvl val="lvl"/>
    </dgm:varLst>
    <dgm:choose name="Name1">
      <dgm:if name="Name2" func="var" arg="dir" op="equ" val="norm">
        <dgm:alg type="lin">
          <dgm:param type="fallback" val="2D"/>
          <dgm:param type="nodeVertAlign" val="t"/>
        </dgm:alg>
      </dgm:if>
      <dgm:else name="Name3">
        <dgm:alg type="lin">
          <dgm:param type="fallback" val="2D"/>
          <dgm:param type="nodeVertAlign" val="t"/>
          <dgm:param type="linDir" val="fromR"/>
        </dgm:alg>
      </dgm:else>
    </dgm:choose>
    <dgm:shape xmlns:r="http://schemas.openxmlformats.org/officeDocument/2006/relationships" r:blip="">
      <dgm:adjLst/>
    </dgm:shape>
    <dgm:constrLst>
      <dgm:constr type="userH" refType="h" fact="2"/>
      <dgm:constr type="w" for="ch" forName="chaos" refType="userH" fact="0.681"/>
      <dgm:constr type="h" for="ch" forName="chaos" refType="userH"/>
      <dgm:constr type="w" for="ch" forName="middle" refType="userH" fact="0.6"/>
      <dgm:constr type="h" for="ch" forName="middle" refType="userH"/>
      <dgm:constr type="w" for="ch" forName="last" refType="userH" fact="0.6"/>
      <dgm:constr type="h" for="ch" forName="last" refType="userH"/>
      <dgm:constr type="w" for="ch" forName="chevronComposite1" refType="userH" fact="0.22"/>
      <dgm:constr type="h" for="ch" forName="chevronComposite1" refType="userH" fact="0.52"/>
      <dgm:constr type="w" for="ch" forName="chevronComposite2" refType="userH" fact="0.22"/>
      <dgm:constr type="h" for="ch" forName="chevronComposite2" refType="userH" fact="0.52"/>
      <dgm:constr type="w" for="ch" forName="overlap" refType="userH" fact="-0.04"/>
      <dgm:constr type="h" for="ch" forName="overlap" refType="userH" fact="0.06"/>
      <dgm:constr type="primFontSz" for="des" forName="parTx1" op="equ" val="65"/>
      <dgm:constr type="primFontSz" for="des" forName="parTxMid" refType="primFontSz" refFor="des" refForName="parTx1" op="equ"/>
      <dgm:constr type="primFontSz" for="des" forName="circleTx" refType="primFontSz" refFor="des" refForName="parTx1" op="equ"/>
      <dgm:constr type="primFontSz" for="des" forName="desTx1" op="equ" val="65"/>
      <dgm:constr type="primFontSz" for="des" forName="desTxMid" refType="primFontSz" refFor="des" refForName="desTx1" op="equ"/>
      <dgm:constr type="primFontSz" for="des" forName="desTxN" refType="primFontSz" refFor="des" refForName="desTx1" op="equ"/>
    </dgm:constrLst>
    <dgm:forEach name="Name4" axis="ch" ptType="node">
      <dgm:choose name="Name5">
        <dgm:if name="Name6" axis="self" ptType="node" func="pos" op="equ" val="1">
          <dgm:layoutNode name="chaos">
            <dgm:alg type="composite"/>
            <dgm:shape xmlns:r="http://schemas.openxmlformats.org/officeDocument/2006/relationships" r:blip="">
              <dgm:adjLst/>
            </dgm:shape>
            <dgm:presOf/>
            <dgm:constrLst>
              <dgm:constr type="ctrX" for="ch" forName="parTx1" refType="w" fact="0.5"/>
              <dgm:constr type="t" for="ch" forName="parTx1" refType="w" fact="0.32"/>
              <dgm:constr type="w" for="ch" forName="parTx1" refType="w" fact="0.88"/>
              <dgm:constr type="h" for="ch" forName="parTx1" refType="w" fact="0.29"/>
              <dgm:constr type="ctrX" for="ch" forName="desTx1" refType="w" fact="0.5"/>
              <dgm:constr type="b" for="ch" forName="desTx1" refType="h"/>
              <dgm:constr type="w" for="ch" forName="desTx1" refType="w" fact="0.88"/>
              <dgm:constr type="h" for="ch" forName="desTx1" refType="h" fact="0.37"/>
              <dgm:constr type="l" for="ch" forName="c1" refType="w" fact="0.05"/>
              <dgm:constr type="t" for="ch" forName="c1" refType="w" fact="0.23"/>
              <dgm:constr type="w" for="ch" forName="c1" refType="w" fact="0.07"/>
              <dgm:constr type="h" for="ch" forName="c1" refType="w" refFor="ch" refForName="c1"/>
              <dgm:constr type="l" for="ch" forName="c2" refType="w" fact="0.1"/>
              <dgm:constr type="t" for="ch" forName="c2" refType="w" fact="0.13"/>
              <dgm:constr type="w" for="ch" forName="c2" refType="w" fact="0.07"/>
              <dgm:constr type="h" for="ch" forName="c2" refType="w" refFor="ch" refForName="c2"/>
              <dgm:constr type="l" for="ch" forName="c3" refType="w" fact="0.22"/>
              <dgm:constr type="t" for="ch" forName="c3" refType="w" fact="0.15"/>
              <dgm:constr type="w" for="ch" forName="c3" refType="w" fact="0.11"/>
              <dgm:constr type="h" for="ch" forName="c3" refType="w" refFor="ch" refForName="c3"/>
              <dgm:constr type="l" for="ch" forName="c4" refType="w" fact="0.32"/>
              <dgm:constr type="t" for="ch" forName="c4" refType="w" fact="0.04"/>
              <dgm:constr type="w" for="ch" forName="c4" refType="w" fact="0.07"/>
              <dgm:constr type="h" for="ch" forName="c4" refType="w" refFor="ch" refForName="c4"/>
              <dgm:constr type="l" for="ch" forName="c5" refType="w" fact="0.45"/>
              <dgm:constr type="t" for="ch" forName="c5" refType="w" fact="0"/>
              <dgm:constr type="w" for="ch" forName="c5" refType="w" fact="0.07"/>
              <dgm:constr type="h" for="ch" forName="c5" refType="w" refFor="ch" refForName="c5"/>
              <dgm:constr type="l" for="ch" forName="c6" refType="w" fact="0.61"/>
              <dgm:constr type="t" for="ch" forName="c6" refType="w" fact="0.07"/>
              <dgm:constr type="w" for="ch" forName="c6" refType="w" fact="0.07"/>
              <dgm:constr type="h" for="ch" forName="c6" refType="w" refFor="ch" refForName="c6"/>
              <dgm:constr type="l" for="ch" forName="c7" refType="w" fact="0.71"/>
              <dgm:constr type="t" for="ch" forName="c7" refType="w" fact="0.12"/>
              <dgm:constr type="w" for="ch" forName="c7" refType="w" fact="0.11"/>
              <dgm:constr type="h" for="ch" forName="c7" refType="w" refFor="ch" refForName="c7"/>
              <dgm:constr type="l" for="ch" forName="c8" refType="w" fact="0.85"/>
              <dgm:constr type="t" for="ch" forName="c8" refType="w" fact="0.23"/>
              <dgm:constr type="w" for="ch" forName="c8" refType="w" fact="0.07"/>
              <dgm:constr type="h" for="ch" forName="c8" refType="w" refFor="ch" refForName="c8"/>
              <dgm:constr type="l" for="ch" forName="c9" refType="w" fact="0.91"/>
              <dgm:constr type="t" for="ch" forName="c9" refType="w" fact="0.34"/>
              <dgm:constr type="w" for="ch" forName="c9" refType="w" fact="0.07"/>
              <dgm:constr type="h" for="ch" forName="c9" refType="w" refFor="ch" refForName="c9"/>
              <dgm:constr type="l" for="ch" forName="c10" refType="w" fact="0.39"/>
              <dgm:constr type="t" for="ch" forName="c10" refType="w" fact="0.13"/>
              <dgm:constr type="w" for="ch" forName="c10" refType="w" fact="0.18"/>
              <dgm:constr type="h" for="ch" forName="c10" refType="w" refFor="ch" refForName="c10"/>
              <dgm:constr type="l" for="ch" forName="c11" refType="w" fact="0"/>
              <dgm:constr type="t" for="ch" forName="c11" refType="w" fact="0.51"/>
              <dgm:constr type="w" for="ch" forName="c11" refType="w" fact="0.07"/>
              <dgm:constr type="h" for="ch" forName="c11" refType="w" refFor="ch" refForName="c11"/>
              <dgm:constr type="l" for="ch" forName="c12" refType="w" fact="0.06"/>
              <dgm:constr type="t" for="ch" forName="c12" refType="w" fact="0.6"/>
              <dgm:constr type="w" for="ch" forName="c12" refType="w" fact="0.11"/>
              <dgm:constr type="h" for="ch" forName="c12" refType="w" refFor="ch" refForName="c12"/>
              <dgm:constr type="l" for="ch" forName="c13" refType="w" fact="0.21"/>
              <dgm:constr type="t" for="ch" forName="c13" refType="w" fact="0.68"/>
              <dgm:constr type="w" for="ch" forName="c13" refType="w" fact="0.16"/>
              <dgm:constr type="h" for="ch" forName="c13" refType="w" refFor="ch" refForName="c13"/>
              <dgm:constr type="l" for="ch" forName="c14" refType="w" fact="0.42"/>
              <dgm:constr type="t" for="ch" forName="c14" refType="w" fact="0.81"/>
              <dgm:constr type="w" for="ch" forName="c14" refType="w" fact="0.07"/>
              <dgm:constr type="h" for="ch" forName="c14" refType="w" refFor="ch" refForName="c14"/>
              <dgm:constr type="l" for="ch" forName="c15" refType="w" fact="0.46"/>
              <dgm:constr type="t" for="ch" forName="c15" refType="w" fact="0.68"/>
              <dgm:constr type="w" for="ch" forName="c15" refType="w" fact="0.11"/>
              <dgm:constr type="h" for="ch" forName="c15" refType="w" refFor="ch" refForName="c15"/>
              <dgm:constr type="l" for="ch" forName="c16" refType="w" fact="0.56"/>
              <dgm:constr type="t" for="ch" forName="c16" refType="w" fact="0.82"/>
              <dgm:constr type="w" for="ch" forName="c16" refType="w" fact="0.07"/>
              <dgm:constr type="h" for="ch" forName="c16" refType="w" refFor="ch" refForName="c16"/>
              <dgm:constr type="l" for="ch" forName="c17" refType="w" fact="0.65"/>
              <dgm:constr type="t" for="ch" forName="c17" refType="w" fact="0.66"/>
              <dgm:constr type="w" for="ch" forName="c17" refType="w" fact="0.16"/>
              <dgm:constr type="h" for="ch" forName="c17" refType="w" refFor="ch" refForName="c17"/>
              <dgm:constr type="l" for="ch" forName="c18" refType="w" fact="0.87"/>
              <dgm:constr type="t" for="ch" forName="c18" refType="w" fact="0.62"/>
              <dgm:constr type="w" for="ch" forName="c18" refType="w" fact="0.11"/>
              <dgm:constr type="h" for="ch" forName="c18" refType="w" refFor="ch" refForName="c18"/>
            </dgm:constrLst>
            <dgm:layoutNode name="parTx1"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7">
              <dgm:if name="Name8" axis="ch" ptType="node" func="cnt" op="gte" val="1">
                <dgm:layoutNode name="desTx1" styleLbl="revTx">
                  <dgm:varLst>
                    <dgm:bulletEnabled val="1"/>
                  </dgm:varLst>
                  <dgm:choose name="Name9">
                    <dgm:if name="Name10" axis="ch" ptType="node" func="cnt" op="equ" val="1">
                      <dgm:alg type="tx">
                        <dgm:param type="shpTxLTRAlignCh" val="l"/>
                      </dgm:alg>
                    </dgm:if>
                    <dgm:else name="Name11">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2"/>
            </dgm:choose>
            <dgm:layoutNode name="c1" styleLbl="node1">
              <dgm:alg type="sp"/>
              <dgm:shape xmlns:r="http://schemas.openxmlformats.org/officeDocument/2006/relationships" type="ellipse" r:blip="">
                <dgm:adjLst/>
              </dgm:shape>
              <dgm:presOf/>
            </dgm:layoutNode>
            <dgm:layoutNode name="c2" styleLbl="node1">
              <dgm:alg type="sp"/>
              <dgm:shape xmlns:r="http://schemas.openxmlformats.org/officeDocument/2006/relationships" type="ellipse" r:blip="">
                <dgm:adjLst/>
              </dgm:shape>
              <dgm:presOf/>
            </dgm:layoutNode>
            <dgm:layoutNode name="c3" styleLbl="node1">
              <dgm:alg type="sp"/>
              <dgm:shape xmlns:r="http://schemas.openxmlformats.org/officeDocument/2006/relationships" type="ellipse" r:blip="">
                <dgm:adjLst/>
              </dgm:shape>
              <dgm:presOf/>
            </dgm:layoutNode>
            <dgm:layoutNode name="c4" styleLbl="node1">
              <dgm:alg type="sp"/>
              <dgm:shape xmlns:r="http://schemas.openxmlformats.org/officeDocument/2006/relationships" type="ellipse" r:blip="">
                <dgm:adjLst/>
              </dgm:shape>
              <dgm:presOf/>
            </dgm:layoutNode>
            <dgm:layoutNode name="c5" styleLbl="node1">
              <dgm:alg type="sp"/>
              <dgm:shape xmlns:r="http://schemas.openxmlformats.org/officeDocument/2006/relationships" type="ellipse" r:blip="">
                <dgm:adjLst/>
              </dgm:shape>
              <dgm:presOf/>
            </dgm:layoutNode>
            <dgm:layoutNode name="c6" styleLbl="node1">
              <dgm:alg type="sp"/>
              <dgm:shape xmlns:r="http://schemas.openxmlformats.org/officeDocument/2006/relationships" type="ellipse" r:blip="">
                <dgm:adjLst/>
              </dgm:shape>
              <dgm:presOf/>
            </dgm:layoutNode>
            <dgm:layoutNode name="c7" styleLbl="node1">
              <dgm:alg type="sp"/>
              <dgm:shape xmlns:r="http://schemas.openxmlformats.org/officeDocument/2006/relationships" type="ellipse" r:blip="">
                <dgm:adjLst/>
              </dgm:shape>
              <dgm:presOf/>
            </dgm:layoutNode>
            <dgm:layoutNode name="c8" styleLbl="node1">
              <dgm:alg type="sp"/>
              <dgm:shape xmlns:r="http://schemas.openxmlformats.org/officeDocument/2006/relationships" type="ellipse" r:blip="">
                <dgm:adjLst/>
              </dgm:shape>
              <dgm:presOf/>
            </dgm:layoutNode>
            <dgm:layoutNode name="c9" styleLbl="node1">
              <dgm:alg type="sp"/>
              <dgm:shape xmlns:r="http://schemas.openxmlformats.org/officeDocument/2006/relationships" type="ellipse" r:blip="">
                <dgm:adjLst/>
              </dgm:shape>
              <dgm:presOf/>
            </dgm:layoutNode>
            <dgm:layoutNode name="c10" styleLbl="node1">
              <dgm:alg type="sp"/>
              <dgm:shape xmlns:r="http://schemas.openxmlformats.org/officeDocument/2006/relationships" type="ellipse" r:blip="">
                <dgm:adjLst/>
              </dgm:shape>
              <dgm:presOf/>
            </dgm:layoutNode>
            <dgm:layoutNode name="c11" styleLbl="node1">
              <dgm:alg type="sp"/>
              <dgm:shape xmlns:r="http://schemas.openxmlformats.org/officeDocument/2006/relationships" type="ellipse" r:blip="">
                <dgm:adjLst/>
              </dgm:shape>
              <dgm:presOf/>
            </dgm:layoutNode>
            <dgm:layoutNode name="c12" styleLbl="node1">
              <dgm:alg type="sp"/>
              <dgm:shape xmlns:r="http://schemas.openxmlformats.org/officeDocument/2006/relationships" type="ellipse" r:blip="">
                <dgm:adjLst/>
              </dgm:shape>
              <dgm:presOf/>
            </dgm:layoutNode>
            <dgm:layoutNode name="c13" styleLbl="node1">
              <dgm:alg type="sp"/>
              <dgm:shape xmlns:r="http://schemas.openxmlformats.org/officeDocument/2006/relationships" type="ellipse" r:blip="">
                <dgm:adjLst/>
              </dgm:shape>
              <dgm:presOf/>
            </dgm:layoutNode>
            <dgm:layoutNode name="c14" styleLbl="node1">
              <dgm:alg type="sp"/>
              <dgm:shape xmlns:r="http://schemas.openxmlformats.org/officeDocument/2006/relationships" type="ellipse" r:blip="">
                <dgm:adjLst/>
              </dgm:shape>
              <dgm:presOf/>
            </dgm:layoutNode>
            <dgm:layoutNode name="c15" styleLbl="node1">
              <dgm:alg type="sp"/>
              <dgm:shape xmlns:r="http://schemas.openxmlformats.org/officeDocument/2006/relationships" type="ellipse" r:blip="">
                <dgm:adjLst/>
              </dgm:shape>
              <dgm:presOf/>
            </dgm:layoutNode>
            <dgm:layoutNode name="c16" styleLbl="node1">
              <dgm:alg type="sp"/>
              <dgm:shape xmlns:r="http://schemas.openxmlformats.org/officeDocument/2006/relationships" type="ellipse" r:blip="">
                <dgm:adjLst/>
              </dgm:shape>
              <dgm:presOf/>
            </dgm:layoutNode>
            <dgm:layoutNode name="c17" styleLbl="node1">
              <dgm:alg type="sp"/>
              <dgm:shape xmlns:r="http://schemas.openxmlformats.org/officeDocument/2006/relationships" type="ellipse" r:blip="">
                <dgm:adjLst/>
              </dgm:shape>
              <dgm:presOf/>
            </dgm:layoutNode>
            <dgm:layoutNode name="c18" styleLbl="node1">
              <dgm:alg type="sp"/>
              <dgm:shape xmlns:r="http://schemas.openxmlformats.org/officeDocument/2006/relationships" type="ellipse" r:blip="">
                <dgm:adjLst/>
              </dgm:shape>
              <dgm:presOf/>
            </dgm:layoutNode>
          </dgm:layoutNode>
        </dgm:if>
        <dgm:if name="Name13" axis="self" ptType="node" func="revPos" op="equ" val="1">
          <dgm:layoutNode name="last">
            <dgm:alg type="composite"/>
            <dgm:shape xmlns:r="http://schemas.openxmlformats.org/officeDocument/2006/relationships" r:blip="">
              <dgm:adjLst/>
            </dgm:shape>
            <dgm:presOf/>
            <dgm:constrLst>
              <dgm:constr type="ctrX" for="ch" forName="circleTx" refType="w" fact="0.5"/>
              <dgm:constr type="t" for="ch" forName="circleTx" refType="w" fact="0.117"/>
              <dgm:constr type="w" for="ch" forName="circleTx" refType="h" refFor="ch" refForName="circleTx"/>
              <dgm:constr type="h" for="ch" forName="circleTx" refType="w" fact="0.85"/>
              <dgm:constr type="l" for="ch" forName="desTxN"/>
              <dgm:constr type="b" for="ch" forName="desTxN" refType="h"/>
              <dgm:constr type="w" for="ch" forName="desTxN" refType="w"/>
              <dgm:constr type="h" for="ch" forName="desTxN" refType="h" fact="0.37"/>
              <dgm:constr type="ctrX" for="ch" forName="spN" refType="w" fact="0.5"/>
              <dgm:constr type="t" for="ch" forName="spN"/>
              <dgm:constr type="w" for="ch" forName="spN" refType="w" fact="0.93"/>
              <dgm:constr type="h" for="ch" forName="spN" refType="h" fact="0.01"/>
            </dgm:constrLst>
            <dgm:layoutNode name="circleTx" styleLbl="node1">
              <dgm:alg type="tx"/>
              <dgm:shape xmlns:r="http://schemas.openxmlformats.org/officeDocument/2006/relationships" type="ellipse" r:blip="">
                <dgm:adjLst/>
              </dgm:shape>
              <dgm:presOf axis="self" ptType="node"/>
              <dgm:constrLst>
                <dgm:constr type="lMarg"/>
                <dgm:constr type="rMarg"/>
                <dgm:constr type="tMarg"/>
                <dgm:constr type="bMarg"/>
              </dgm:constrLst>
              <dgm:ruleLst>
                <dgm:rule type="primFontSz" val="5" fact="NaN" max="NaN"/>
              </dgm:ruleLst>
            </dgm:layoutNode>
            <dgm:choose name="Name14">
              <dgm:if name="Name15" axis="ch" ptType="node" func="cnt" op="gte" val="1">
                <dgm:layoutNode name="desTxN" styleLbl="revTx">
                  <dgm:varLst>
                    <dgm:bulletEnabled val="1"/>
                  </dgm:varLst>
                  <dgm:choose name="Name16">
                    <dgm:if name="Name17" axis="ch" ptType="node" func="cnt" op="equ" val="1">
                      <dgm:alg type="tx">
                        <dgm:param type="shpTxLTRAlignCh" val="l"/>
                      </dgm:alg>
                    </dgm:if>
                    <dgm:else name="Name18">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9"/>
            </dgm:choose>
            <dgm:layoutNode name="spN">
              <dgm:alg type="sp"/>
              <dgm:shape xmlns:r="http://schemas.openxmlformats.org/officeDocument/2006/relationships" r:blip="">
                <dgm:adjLst/>
              </dgm:shape>
              <dgm:presOf/>
            </dgm:layoutNode>
          </dgm:layoutNode>
        </dgm:if>
        <dgm:else name="Name20">
          <dgm:layoutNode name="middle">
            <dgm:alg type="composite"/>
            <dgm:shape xmlns:r="http://schemas.openxmlformats.org/officeDocument/2006/relationships" r:blip="">
              <dgm:adjLst/>
            </dgm:shape>
            <dgm:presOf/>
            <dgm:constrLst>
              <dgm:constr type="l" for="ch" forName="parTxMid"/>
              <dgm:constr type="t" for="ch" forName="parTxMid" refType="w" fact="0.167"/>
              <dgm:constr type="w" for="ch" forName="parTxMid" refType="w"/>
              <dgm:constr type="h" for="ch" forName="parTxMid" refType="w" fact="0.7"/>
              <dgm:constr type="l" for="ch" forName="desTxMid"/>
              <dgm:constr type="b" for="ch" forName="desTxMid" refType="h"/>
              <dgm:constr type="w" for="ch" forName="desTxMid" refType="w"/>
              <dgm:constr type="h" for="ch" forName="desTxMid" refType="h" fact="0.37"/>
              <dgm:constr type="ctrX" for="ch" forName="spMid" refType="w" fact="0.5"/>
              <dgm:constr type="t" for="ch" forName="spMid"/>
              <dgm:constr type="w" for="ch" forName="spMid" refType="w" fact="0.01"/>
              <dgm:constr type="h" for="ch" forName="spMid" refType="h" fact="0.01"/>
            </dgm:constrLst>
            <dgm:layoutNode name="parTxMid"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1">
              <dgm:if name="Name22" axis="ch" ptType="node" func="cnt" op="gte" val="1">
                <dgm:layoutNode name="desTxMid" styleLbl="revTx">
                  <dgm:varLst>
                    <dgm:bulletEnabled val="1"/>
                  </dgm:varLst>
                  <dgm:choose name="Name23">
                    <dgm:if name="Name24" axis="ch" ptType="node" func="cnt" op="equ" val="1">
                      <dgm:alg type="tx">
                        <dgm:param type="shpTxLTRAlignCh" val="l"/>
                      </dgm:alg>
                    </dgm:if>
                    <dgm:else name="Name25">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26"/>
            </dgm:choose>
            <dgm:layoutNode name="spMid">
              <dgm:alg type="sp"/>
              <dgm:shape xmlns:r="http://schemas.openxmlformats.org/officeDocument/2006/relationships" r:blip="">
                <dgm:adjLst/>
              </dgm:shape>
              <dgm:presOf/>
            </dgm:layoutNode>
          </dgm:layoutNode>
        </dgm:else>
      </dgm:choose>
      <dgm:forEach name="Name27" axis="followSib" ptType="sibTrans" cnt="1">
        <dgm:layoutNode name="chevronComposite1" styleLbl="alignImgPlace1">
          <dgm:alg type="composite"/>
          <dgm:shape xmlns:r="http://schemas.openxmlformats.org/officeDocument/2006/relationships" r:blip="">
            <dgm:adjLst/>
          </dgm:shape>
          <dgm:presOf/>
          <dgm:constrLst>
            <dgm:constr type="l" for="ch" forName="chevron1"/>
            <dgm:constr type="t" for="ch" forName="chevron1" refType="h" fact="0.1923"/>
            <dgm:constr type="w" for="ch" forName="chevron1" refType="w"/>
            <dgm:constr type="b" for="ch" forName="chevron1" refType="h"/>
            <dgm:constr type="l" for="ch" forName="spChevron1"/>
            <dgm:constr type="t" for="ch" forName="spChevron1"/>
            <dgm:constr type="w" for="ch" forName="spChevron1" refType="w" fact="0.01"/>
            <dgm:constr type="h" for="ch" forName="spChevron1" refType="h" fact="0.01"/>
          </dgm:constrLst>
          <dgm:layoutNode name="chevron1">
            <dgm:alg type="sp"/>
            <dgm:choose name="Name28">
              <dgm:if name="Name29" func="var" arg="dir" op="equ" val="norm">
                <dgm:shape xmlns:r="http://schemas.openxmlformats.org/officeDocument/2006/relationships" type="chevron" r:blip="">
                  <dgm:adjLst>
                    <dgm:adj idx="1" val="0.6231"/>
                  </dgm:adjLst>
                </dgm:shape>
              </dgm:if>
              <dgm:else name="Name30">
                <dgm:shape xmlns:r="http://schemas.openxmlformats.org/officeDocument/2006/relationships" rot="180" type="chevron" r:blip="">
                  <dgm:adjLst>
                    <dgm:adj idx="1" val="0.6231"/>
                  </dgm:adjLst>
                </dgm:shape>
              </dgm:else>
            </dgm:choose>
            <dgm:presOf/>
          </dgm:layoutNode>
          <dgm:layoutNode name="spChevron1">
            <dgm:alg type="sp"/>
            <dgm:shape xmlns:r="http://schemas.openxmlformats.org/officeDocument/2006/relationships" r:blip="">
              <dgm:adjLst/>
            </dgm:shape>
            <dgm:presOf/>
          </dgm:layoutNode>
        </dgm:layoutNode>
        <dgm:choose name="Name31">
          <dgm:if name="Name32" axis="root ch" ptType="all node" func="cnt" op="equ" val="2">
            <dgm:layoutNode name="overlap">
              <dgm:alg type="sp"/>
              <dgm:shape xmlns:r="http://schemas.openxmlformats.org/officeDocument/2006/relationships" r:blip="">
                <dgm:adjLst/>
              </dgm:shape>
              <dgm:presOf/>
            </dgm:layoutNode>
            <dgm:layoutNode name="chevronComposite2" styleLbl="alignImgPlace1">
              <dgm:alg type="composite"/>
              <dgm:shape xmlns:r="http://schemas.openxmlformats.org/officeDocument/2006/relationships" r:blip="">
                <dgm:adjLst/>
              </dgm:shape>
              <dgm:presOf/>
              <dgm:constrLst>
                <dgm:constr type="l" for="ch" forName="chevron2"/>
                <dgm:constr type="t" for="ch" forName="chevron2" refType="h" fact="0.1923"/>
                <dgm:constr type="w" for="ch" forName="chevron2" refType="w"/>
                <dgm:constr type="b" for="ch" forName="chevron2" refType="h"/>
                <dgm:constr type="l" for="ch" forName="spChevron2"/>
                <dgm:constr type="t" for="ch" forName="spChevron2"/>
                <dgm:constr type="w" for="ch" forName="spChevron2" refType="w" fact="0.01"/>
                <dgm:constr type="h" for="ch" forName="spChevron2" refType="h" fact="0.01"/>
              </dgm:constrLst>
              <dgm:layoutNode name="chevron2">
                <dgm:alg type="sp"/>
                <dgm:choose name="Name33">
                  <dgm:if name="Name34" func="var" arg="dir" op="equ" val="norm">
                    <dgm:shape xmlns:r="http://schemas.openxmlformats.org/officeDocument/2006/relationships" type="chevron" r:blip="">
                      <dgm:adjLst>
                        <dgm:adj idx="1" val="0.6231"/>
                      </dgm:adjLst>
                    </dgm:shape>
                  </dgm:if>
                  <dgm:else name="Name35">
                    <dgm:shape xmlns:r="http://schemas.openxmlformats.org/officeDocument/2006/relationships" rot="180" type="chevron" r:blip="">
                      <dgm:adjLst>
                        <dgm:adj idx="1" val="0.6231"/>
                      </dgm:adjLst>
                    </dgm:shape>
                  </dgm:else>
                </dgm:choose>
                <dgm:presOf/>
              </dgm:layoutNode>
              <dgm:layoutNode name="spChevron2">
                <dgm:alg type="sp"/>
                <dgm:shape xmlns:r="http://schemas.openxmlformats.org/officeDocument/2006/relationships" r:blip="">
                  <dgm:adjLst/>
                </dgm:shape>
                <dgm:presOf/>
              </dgm:layoutNode>
            </dgm:layoutNode>
          </dgm:if>
          <dgm:else name="Name36"/>
        </dgm:choos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細明體"/>
        <a:cs typeface="Helvetica Neue"/>
      </a:majorFont>
      <a:minorFont>
        <a:latin typeface="Helvetica Neue"/>
        <a:ea typeface="新細明體"/>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384E0-9381-43EF-BCEF-52B6DBD19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11121</Words>
  <Characters>63394</Characters>
  <Application>Microsoft Office Word</Application>
  <DocSecurity>4</DocSecurity>
  <Lines>528</Lines>
  <Paragraphs>148</Paragraphs>
  <ScaleCrop>false</ScaleCrop>
  <Company/>
  <LinksUpToDate>false</LinksUpToDate>
  <CharactersWithSpaces>74367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dc:creator>
  <cp:keywords/>
  <dc:description/>
  <cp:lastModifiedBy>kiki</cp:lastModifiedBy>
  <cp:revision>2</cp:revision>
  <cp:lastPrinted>2021-10-22T02:47:00Z</cp:lastPrinted>
  <dcterms:created xsi:type="dcterms:W3CDTF">2022-10-18T03:49:00Z</dcterms:created>
  <dcterms:modified xsi:type="dcterms:W3CDTF">2022-10-18T03:49:00Z</dcterms:modified>
</cp:coreProperties>
</file>